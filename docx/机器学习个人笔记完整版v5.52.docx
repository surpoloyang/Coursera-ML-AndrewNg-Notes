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3"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r w:rsidR="00000000">
        <w:fldChar w:fldCharType="begin"/>
      </w:r>
      <w:r w:rsidR="00000000">
        <w:instrText>HYPERLINK "https://www.coursera.org/course/ml"</w:instrText>
      </w:r>
      <w:r w:rsidR="00000000">
        <w:fldChar w:fldCharType="separate"/>
      </w:r>
      <w:r w:rsidRPr="00F947A2">
        <w:rPr>
          <w:sz w:val="24"/>
          <w:szCs w:val="24"/>
        </w:rPr>
        <w:t>https://www.coursera.org/course/ml</w:t>
      </w:r>
      <w:r w:rsidR="00000000">
        <w:rPr>
          <w:sz w:val="24"/>
          <w:szCs w:val="24"/>
        </w:rPr>
        <w:fldChar w:fldCharType="end"/>
      </w:r>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4"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5"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6"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7"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8"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19"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78BD7D93">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1"/>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2"/>
          <w:footerReference w:type="first" r:id="rId23"/>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4"/>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5"/>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6"/>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7"/>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8"/>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9"/>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0"/>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1"/>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2"/>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3"/>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4"/>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5"/>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6"/>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7"/>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8"/>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9"/>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0"/>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1"/>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2"/>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3"/>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4"/>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5"/>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6"/>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7"/>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8"/>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9"/>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0"/>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1"/>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2"/>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3"/>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4"/>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5"/>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6"/>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7"/>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8"/>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9"/>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0"/>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1"/>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2"/>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3"/>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5"/>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6"/>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7"/>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8"/>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3"/>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5"/>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6"/>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7"/>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8"/>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9"/>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0"/>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1"/>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2"/>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3"/>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4"/>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5"/>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6"/>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7"/>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8"/>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9"/>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0"/>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1"/>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2"/>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3"/>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4"/>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5"/>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6"/>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7"/>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8"/>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9"/>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0"/>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1"/>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2"/>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3"/>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4"/>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5"/>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6"/>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7"/>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8"/>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9"/>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0"/>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1"/>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3"/>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4"/>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5"/>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6"/>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7"/>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8"/>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9"/>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4"/>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5"/>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6"/>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7"/>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8"/>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9"/>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0"/>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1"/>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3"/>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4"/>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5"/>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6"/>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7"/>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8"/>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9"/>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0"/>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1"/>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2"/>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3"/>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4"/>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5"/>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7"/>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8"/>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9"/>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0"/>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1"/>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2"/>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3"/>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4"/>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5"/>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6"/>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7"/>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1"/>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2"/>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3"/>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4"/>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5"/>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6"/>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000000"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7"/>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8"/>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9"/>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0"/>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1"/>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w:t>
      </w:r>
      <w:proofErr w:type="spellStart"/>
      <w:r>
        <w:rPr>
          <w:b/>
        </w:rPr>
        <w:t>convexfunction</w:t>
      </w:r>
      <w:proofErr w:type="spellEnd"/>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2"/>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3"/>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4"/>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5"/>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6"/>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7"/>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w:t>
        </w:r>
        <w:proofErr w:type="gramStart"/>
        <w:r w:rsidR="00D42B7E">
          <w:rPr>
            <w:rFonts w:hint="eastAsia"/>
          </w:rPr>
          <w:t>偏导</w:t>
        </w:r>
      </w:ins>
      <w:r>
        <w:t>其实</w:t>
      </w:r>
      <w:proofErr w:type="gramEnd"/>
      <w:r>
        <w:t>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8"/>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9"/>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0"/>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1"/>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2"/>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3"/>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4"/>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5"/>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6">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commentRangeStart w:id="145"/>
      <w:proofErr w:type="spellStart"/>
      <w:ins w:id="146" w:author="Chen Yang" w:date="2024-05-19T16:10:00Z">
        <w:r w:rsidR="00D42B7E">
          <w:t>S</w:t>
        </w:r>
        <w:r w:rsidR="00D42B7E">
          <w:rPr>
            <w:rFonts w:hint="eastAsia"/>
          </w:rPr>
          <w:t>oftmax</w:t>
        </w:r>
        <w:proofErr w:type="spellEnd"/>
        <w:r w:rsidR="00D42B7E">
          <w:rPr>
            <w:rFonts w:hint="eastAsia"/>
          </w:rPr>
          <w:t>?</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7"/>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8"/>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w:t>
      </w:r>
      <w:proofErr w:type="gramStart"/>
      <w:r w:rsidRPr="006A2F86">
        <w:rPr>
          <w:rFonts w:hint="eastAsia"/>
          <w:highlight w:val="yellow"/>
          <w:rPrChange w:id="154" w:author="Chen Yang" w:date="2024-05-19T21:43:00Z">
            <w:rPr>
              <w:rFonts w:hint="eastAsia"/>
            </w:rPr>
          </w:rPrChange>
        </w:rPr>
        <w:t>项导致</w:t>
      </w:r>
      <w:proofErr w:type="gramEnd"/>
      <w:r w:rsidRPr="006A2F86">
        <w:rPr>
          <w:rFonts w:hint="eastAsia"/>
          <w:highlight w:val="yellow"/>
          <w:rPrChange w:id="155" w:author="Chen Yang" w:date="2024-05-19T21:43:00Z">
            <w:rPr>
              <w:rFonts w:hint="eastAsia"/>
            </w:rPr>
          </w:rPrChange>
        </w:rPr>
        <w:t>了过拟合的产生，所以如果我们能让这些高次项的系数接近于</w:t>
      </w:r>
      <w:r w:rsidRPr="006A2F86">
        <w:rPr>
          <w:highlight w:val="yellow"/>
          <w:rPrChange w:id="156" w:author="Chen Yang" w:date="2024-05-19T21:43:00Z">
            <w:rPr/>
          </w:rPrChange>
        </w:rPr>
        <w:t>0</w:t>
      </w:r>
      <w:r w:rsidRPr="006A2F86">
        <w:rPr>
          <w:rFonts w:hint="eastAsia"/>
          <w:highlight w:val="yellow"/>
          <w:rPrChange w:id="157"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8" w:author="Chen Yang" w:date="2024-05-19T21:31:00Z">
        <w:r w:rsidR="006A2F86">
          <w:rPr>
            <w:rFonts w:hint="eastAsia"/>
          </w:rPr>
          <w:t>——</w:t>
        </w:r>
        <w:r w:rsidR="006A2F86">
          <w:rPr>
            <w:rFonts w:hint="eastAsia"/>
          </w:rPr>
          <w:t>L</w:t>
        </w:r>
      </w:ins>
      <w:ins w:id="159" w:author="Chen Yang" w:date="2024-05-19T21:36:00Z">
        <w:r w:rsidR="006A2F86">
          <w:rPr>
            <w:rFonts w:hint="eastAsia"/>
          </w:rPr>
          <w:t>2</w:t>
        </w:r>
      </w:ins>
      <w:ins w:id="160"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9"/>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161" w:name="header-n410"/>
      <w:bookmarkEnd w:id="161"/>
      <w:r>
        <w:br w:type="page"/>
      </w:r>
    </w:p>
    <w:p w14:paraId="245F5BBB" w14:textId="794F7B43" w:rsidR="006C77B1" w:rsidRDefault="006C77B1">
      <w:pPr>
        <w:pStyle w:val="3"/>
      </w:pPr>
      <w:bookmarkStart w:id="162" w:name="_Toc38636825"/>
      <w:r>
        <w:lastRenderedPageBreak/>
        <w:t xml:space="preserve">7.3 </w:t>
      </w:r>
      <w:r>
        <w:t>正则化线性回归</w:t>
      </w:r>
      <w:bookmarkEnd w:id="162"/>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3" w:author="Chen Yang" w:date="2024-05-19T21:38:00Z">
                <w:rPr>
                  <w:rFonts w:ascii="Cambria Math" w:hAnsi="Cambria Math"/>
                  <w:i/>
                </w:rPr>
              </w:ins>
            </m:ctrlPr>
          </m:sSubPr>
          <m:e>
            <m:r>
              <w:ins w:id="164" w:author="Chen Yang" w:date="2024-05-19T21:38:00Z">
                <w:rPr>
                  <w:rFonts w:ascii="Cambria Math" w:hAnsi="Cambria Math"/>
                </w:rPr>
                <m:t>θ</m:t>
              </w:ins>
            </m:r>
          </m:e>
          <m:sub>
            <m:r>
              <w:ins w:id="165"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0"/>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6" w:name="header-n442"/>
      <w:bookmarkEnd w:id="166"/>
      <w:r>
        <w:br w:type="page"/>
      </w:r>
    </w:p>
    <w:p w14:paraId="23A9CABB" w14:textId="79CCE161" w:rsidR="006C77B1" w:rsidRDefault="006C77B1">
      <w:pPr>
        <w:pStyle w:val="3"/>
      </w:pPr>
      <w:bookmarkStart w:id="167" w:name="_Toc38636826"/>
      <w:r>
        <w:lastRenderedPageBreak/>
        <w:t xml:space="preserve">7.4 </w:t>
      </w:r>
      <w:r>
        <w:t>正则化的逻辑回归模型</w:t>
      </w:r>
      <w:bookmarkEnd w:id="167"/>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1"/>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8" w:name="_Toc38636827"/>
      <w:r>
        <w:lastRenderedPageBreak/>
        <w:t>第</w:t>
      </w:r>
      <w:r>
        <w:t>4</w:t>
      </w:r>
      <w:r>
        <w:t>周</w:t>
      </w:r>
      <w:bookmarkEnd w:id="168"/>
    </w:p>
    <w:p w14:paraId="324E4A6E" w14:textId="6C726A65" w:rsidR="006C77B1" w:rsidRDefault="006C77B1" w:rsidP="00D15056">
      <w:pPr>
        <w:pStyle w:val="MMTopic2"/>
        <w:numPr>
          <w:ilvl w:val="0"/>
          <w:numId w:val="2"/>
        </w:numPr>
      </w:pPr>
      <w:bookmarkStart w:id="169" w:name="_Toc38636828"/>
      <w:commentRangeStart w:id="170"/>
      <w:r>
        <w:t>神经网络：表述</w:t>
      </w:r>
      <w:r>
        <w:t>(Neural Networks: Representation)</w:t>
      </w:r>
      <w:bookmarkEnd w:id="169"/>
      <w:commentRangeEnd w:id="170"/>
      <w:r w:rsidR="000439B5">
        <w:rPr>
          <w:rStyle w:val="affb"/>
          <w:rFonts w:ascii="Calibri" w:hAnsi="Calibri"/>
          <w:b w:val="0"/>
          <w:bCs w:val="0"/>
        </w:rPr>
        <w:commentReference w:id="170"/>
      </w:r>
    </w:p>
    <w:p w14:paraId="008A2F0A" w14:textId="77777777" w:rsidR="006C77B1" w:rsidRDefault="006C77B1">
      <w:pPr>
        <w:pStyle w:val="3"/>
      </w:pPr>
      <w:bookmarkStart w:id="171" w:name="_Toc38636829"/>
      <w:r>
        <w:t xml:space="preserve">8.1 </w:t>
      </w:r>
      <w:r>
        <w:t>非线性假设</w:t>
      </w:r>
      <w:bookmarkEnd w:id="17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2"/>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3"/>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2" w:name="header-n26"/>
      <w:bookmarkEnd w:id="172"/>
      <w:r>
        <w:br w:type="page"/>
      </w:r>
    </w:p>
    <w:p w14:paraId="14C6118D" w14:textId="58DCDAF9" w:rsidR="006C77B1" w:rsidRDefault="006C77B1">
      <w:pPr>
        <w:pStyle w:val="3"/>
      </w:pPr>
      <w:bookmarkStart w:id="173" w:name="_Toc38636830"/>
      <w:r>
        <w:lastRenderedPageBreak/>
        <w:t xml:space="preserve">8.2 </w:t>
      </w:r>
      <w:r>
        <w:t>神经元和大脑</w:t>
      </w:r>
      <w:bookmarkEnd w:id="17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4"/>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5"/>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6"/>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7"/>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8"/>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4" w:name="header-n66"/>
      <w:bookmarkEnd w:id="174"/>
      <w:r>
        <w:br w:type="page"/>
      </w:r>
    </w:p>
    <w:p w14:paraId="384B47EB" w14:textId="799EB8C4" w:rsidR="006C77B1" w:rsidRDefault="006C77B1">
      <w:pPr>
        <w:pStyle w:val="3"/>
      </w:pPr>
      <w:bookmarkStart w:id="175" w:name="_Toc38636831"/>
      <w:r>
        <w:lastRenderedPageBreak/>
        <w:t xml:space="preserve">8.3 </w:t>
      </w:r>
      <w:r>
        <w:t>模型表示</w:t>
      </w:r>
      <w:r>
        <w:t>1</w:t>
      </w:r>
      <w:bookmarkEnd w:id="17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9"/>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0"/>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1"/>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2"/>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3"/>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4"/>
                    <a:stretch>
                      <a:fillRect/>
                    </a:stretch>
                  </pic:blipFill>
                  <pic:spPr bwMode="auto">
                    <a:xfrm>
                      <a:off x="0" y="0"/>
                      <a:ext cx="3022600" cy="965200"/>
                    </a:xfrm>
                    <a:prstGeom prst="rect">
                      <a:avLst/>
                    </a:prstGeom>
                    <a:noFill/>
                    <a:ln w="9525">
                      <a:noFill/>
                      <a:headEnd/>
                      <a:tailEnd/>
                    </a:ln>
                  </pic:spPr>
                </pic:pic>
              </a:graphicData>
            </a:graphic>
          </wp:inline>
        </w:drawing>
      </w:r>
      <w:bookmarkStart w:id="176" w:name="header-n117"/>
      <w:bookmarkEnd w:id="176"/>
      <w:r w:rsidR="00CD34C7">
        <w:br w:type="page"/>
      </w:r>
    </w:p>
    <w:p w14:paraId="09A67F37" w14:textId="3AD4765B" w:rsidR="006C77B1" w:rsidRDefault="006C77B1">
      <w:pPr>
        <w:pStyle w:val="3"/>
      </w:pPr>
      <w:bookmarkStart w:id="177" w:name="_Toc38636832"/>
      <w:r>
        <w:lastRenderedPageBreak/>
        <w:t xml:space="preserve">8.4 </w:t>
      </w:r>
      <w:r>
        <w:t>模型表示</w:t>
      </w:r>
      <w:r>
        <w:t>2</w:t>
      </w:r>
      <w:bookmarkEnd w:id="17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5"/>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6"/>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7"/>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8"/>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9"/>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8" w:name="header-n150"/>
      <w:bookmarkEnd w:id="178"/>
      <w:r>
        <w:br w:type="page"/>
      </w:r>
    </w:p>
    <w:p w14:paraId="502211DF" w14:textId="410FB414" w:rsidR="006C77B1" w:rsidRDefault="006C77B1">
      <w:pPr>
        <w:pStyle w:val="3"/>
      </w:pPr>
      <w:bookmarkStart w:id="179" w:name="_Toc38636833"/>
      <w:r>
        <w:lastRenderedPageBreak/>
        <w:t xml:space="preserve">8.5 </w:t>
      </w:r>
      <w:r>
        <w:t>特征和直观理解</w:t>
      </w:r>
      <w:r>
        <w:t>1</w:t>
      </w:r>
      <w:bookmarkEnd w:id="17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0"/>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1"/>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2"/>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3"/>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0" w:name="header-n186"/>
      <w:bookmarkEnd w:id="180"/>
      <w:r>
        <w:br w:type="page"/>
      </w:r>
    </w:p>
    <w:p w14:paraId="08B3C6E3" w14:textId="3A168DD6" w:rsidR="006C77B1" w:rsidRDefault="006C77B1">
      <w:pPr>
        <w:pStyle w:val="3"/>
      </w:pPr>
      <w:bookmarkStart w:id="181" w:name="_Toc38636834"/>
      <w:r>
        <w:lastRenderedPageBreak/>
        <w:t xml:space="preserve">8.6 </w:t>
      </w:r>
      <w:r>
        <w:t>样本和直观理解</w:t>
      </w:r>
      <w:r>
        <w:t>II</w:t>
      </w:r>
      <w:bookmarkEnd w:id="18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4"/>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5"/>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6"/>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7"/>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8"/>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2" w:name="header-n218"/>
      <w:bookmarkEnd w:id="182"/>
      <w:r>
        <w:br w:type="page"/>
      </w:r>
    </w:p>
    <w:p w14:paraId="57F7AD38" w14:textId="584AEA7C" w:rsidR="006C77B1" w:rsidRDefault="006C77B1">
      <w:pPr>
        <w:pStyle w:val="3"/>
      </w:pPr>
      <w:bookmarkStart w:id="183" w:name="_Toc38636835"/>
      <w:r>
        <w:lastRenderedPageBreak/>
        <w:t xml:space="preserve">8.7 </w:t>
      </w:r>
      <w:r>
        <w:t>多类分类</w:t>
      </w:r>
      <w:bookmarkEnd w:id="18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9"/>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0"/>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1"/>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4" w:name="_Toc38636836"/>
      <w:r>
        <w:lastRenderedPageBreak/>
        <w:t>第</w:t>
      </w:r>
      <w:r>
        <w:t>5</w:t>
      </w:r>
      <w:r>
        <w:t>周</w:t>
      </w:r>
      <w:bookmarkEnd w:id="184"/>
    </w:p>
    <w:p w14:paraId="430DCA02" w14:textId="1BE2A4D0" w:rsidR="006C77B1" w:rsidRDefault="006C77B1" w:rsidP="00D15056">
      <w:pPr>
        <w:pStyle w:val="MMTopic2"/>
        <w:numPr>
          <w:ilvl w:val="0"/>
          <w:numId w:val="2"/>
        </w:numPr>
      </w:pPr>
      <w:bookmarkStart w:id="185" w:name="_Toc38636837"/>
      <w:r>
        <w:t>神经网络的学习</w:t>
      </w:r>
      <w:r>
        <w:t>(Neural Networks: Learning)</w:t>
      </w:r>
      <w:bookmarkEnd w:id="185"/>
    </w:p>
    <w:p w14:paraId="030B8B31" w14:textId="77777777" w:rsidR="006C77B1" w:rsidRDefault="006C77B1">
      <w:pPr>
        <w:pStyle w:val="3"/>
      </w:pPr>
      <w:bookmarkStart w:id="186" w:name="_Toc38636838"/>
      <w:r>
        <w:t xml:space="preserve">9.1 </w:t>
      </w:r>
      <w:r>
        <w:t>代价函数</w:t>
      </w:r>
      <w:bookmarkEnd w:id="18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2"/>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45pt;height:37.65pt" o:ole="">
            <v:imagedata r:id="rId223" o:title=""/>
          </v:shape>
          <o:OLEObject Type="Embed" ProgID="Equation.DSMT4" ShapeID="_x0000_i1025" DrawAspect="Content" ObjectID="_1779349938" r:id="rId224"/>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45pt;height:85.65pt" o:ole="">
            <v:imagedata r:id="rId225" o:title=""/>
          </v:shape>
          <o:OLEObject Type="Embed" ProgID="Equation.DSMT4" ShapeID="_x0000_i1026" DrawAspect="Content" ObjectID="_1779349939" r:id="rId226"/>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7" w:name="header-n34"/>
      <w:bookmarkEnd w:id="187"/>
      <w:r>
        <w:br w:type="page"/>
      </w:r>
    </w:p>
    <w:p w14:paraId="14FC2161" w14:textId="4652EC66" w:rsidR="006C77B1" w:rsidRDefault="006C77B1">
      <w:pPr>
        <w:pStyle w:val="3"/>
      </w:pPr>
      <w:bookmarkStart w:id="188" w:name="_Toc38636839"/>
      <w:r>
        <w:lastRenderedPageBreak/>
        <w:t xml:space="preserve">9.2 </w:t>
      </w:r>
      <w:r>
        <w:t>反向传播算法</w:t>
      </w:r>
      <w:bookmarkEnd w:id="18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7"/>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8"/>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2pt;height:19.1pt" o:ole="">
            <v:imagedata r:id="rId229" o:title=""/>
          </v:shape>
          <o:OLEObject Type="Embed" ProgID="Equation.DSMT4" ShapeID="_x0000_i1027" DrawAspect="Content" ObjectID="_1779349940" r:id="rId230"/>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1"/>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9" w:name="_Toc38636840"/>
      <w:r>
        <w:lastRenderedPageBreak/>
        <w:t xml:space="preserve">9.3 </w:t>
      </w:r>
      <w:r>
        <w:t>反向传播算法的直观理解</w:t>
      </w:r>
      <w:bookmarkEnd w:id="18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2"/>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3"/>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4"/>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5"/>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0" w:name="header-n106"/>
      <w:bookmarkStart w:id="191" w:name="_Toc38636841"/>
      <w:bookmarkEnd w:id="190"/>
      <w:r>
        <w:lastRenderedPageBreak/>
        <w:t xml:space="preserve">9.4 </w:t>
      </w:r>
      <w:r>
        <w:t>实现注意：展开参数</w:t>
      </w:r>
      <w:bookmarkEnd w:id="19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6"/>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7"/>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8"/>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2" w:name="_Toc38636842"/>
      <w:r>
        <w:lastRenderedPageBreak/>
        <w:t xml:space="preserve">9.5 </w:t>
      </w:r>
      <w:r>
        <w:t>梯度检验</w:t>
      </w:r>
      <w:bookmarkEnd w:id="19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9"/>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0"/>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3" w:name="header-n141"/>
      <w:bookmarkEnd w:id="193"/>
      <w:r>
        <w:br w:type="page"/>
      </w:r>
    </w:p>
    <w:p w14:paraId="43F6BDF1" w14:textId="4227940B" w:rsidR="006C77B1" w:rsidRDefault="006C77B1">
      <w:pPr>
        <w:pStyle w:val="3"/>
      </w:pPr>
      <w:bookmarkStart w:id="194" w:name="_Toc38636843"/>
      <w:r>
        <w:lastRenderedPageBreak/>
        <w:t xml:space="preserve">9.6 </w:t>
      </w:r>
      <w:r>
        <w:t>随机初始化</w:t>
      </w:r>
      <w:bookmarkEnd w:id="19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5" w:name="_Toc38636844"/>
      <w:r>
        <w:lastRenderedPageBreak/>
        <w:t xml:space="preserve">9.7 </w:t>
      </w:r>
      <w:r>
        <w:t>综合起来</w:t>
      </w:r>
      <w:bookmarkEnd w:id="19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6" w:name="_Toc38636845"/>
      <w:r>
        <w:lastRenderedPageBreak/>
        <w:t xml:space="preserve">9.8 </w:t>
      </w:r>
      <w:r>
        <w:t>自主驾驶</w:t>
      </w:r>
      <w:bookmarkEnd w:id="19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1"/>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2"/>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3"/>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4"/>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7" w:name="_Toc38636846"/>
      <w:r>
        <w:lastRenderedPageBreak/>
        <w:t>第</w:t>
      </w:r>
      <w:r>
        <w:t>6</w:t>
      </w:r>
      <w:r>
        <w:t>周</w:t>
      </w:r>
      <w:bookmarkEnd w:id="197"/>
    </w:p>
    <w:p w14:paraId="71447D5A" w14:textId="78AD31EF" w:rsidR="006C77B1" w:rsidRDefault="006C77B1" w:rsidP="00D15056">
      <w:pPr>
        <w:pStyle w:val="MMTopic2"/>
        <w:numPr>
          <w:ilvl w:val="0"/>
          <w:numId w:val="2"/>
        </w:numPr>
      </w:pPr>
      <w:bookmarkStart w:id="198" w:name="_Toc38636847"/>
      <w:r>
        <w:t>应用机器学习的建议</w:t>
      </w:r>
      <w:r>
        <w:t>(Advice for Applying Machine Learning)</w:t>
      </w:r>
      <w:bookmarkEnd w:id="198"/>
    </w:p>
    <w:p w14:paraId="6B89C8E6" w14:textId="77777777" w:rsidR="006C77B1" w:rsidRDefault="006C77B1">
      <w:pPr>
        <w:pStyle w:val="3"/>
      </w:pPr>
      <w:bookmarkStart w:id="199" w:name="_Toc38636848"/>
      <w:r>
        <w:t xml:space="preserve">10.1 </w:t>
      </w:r>
      <w:r>
        <w:t>决定下一步做什么</w:t>
      </w:r>
      <w:bookmarkEnd w:id="19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0" w:name="header-n40"/>
      <w:bookmarkEnd w:id="200"/>
      <w:r>
        <w:br w:type="page"/>
      </w:r>
    </w:p>
    <w:p w14:paraId="1DE18DDE" w14:textId="719BF904" w:rsidR="006C77B1" w:rsidRDefault="006C77B1">
      <w:pPr>
        <w:pStyle w:val="3"/>
      </w:pPr>
      <w:bookmarkStart w:id="201" w:name="_Toc38636849"/>
      <w:r>
        <w:lastRenderedPageBreak/>
        <w:t xml:space="preserve">10.2 </w:t>
      </w:r>
      <w:r>
        <w:t>评估一个假设</w:t>
      </w:r>
      <w:bookmarkEnd w:id="20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5"/>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6"/>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8pt;height:45.8pt" o:ole="">
            <v:imagedata r:id="rId247" o:title=""/>
          </v:shape>
          <o:OLEObject Type="Embed" ProgID="Equation.DSMT4" ShapeID="_x0000_i1028" DrawAspect="Content" ObjectID="_1779349941" r:id="rId248"/>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9"/>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2" w:author="Chen Yang [2]" w:date="2024-05-20T13:52:00Z"/>
        </w:rPr>
      </w:pPr>
      <w:r>
        <w:t>然后对计算结果求平均。</w:t>
      </w:r>
    </w:p>
    <w:p w14:paraId="4F40A858" w14:textId="741DC0C8" w:rsidR="00CD2120" w:rsidRDefault="00CD2120" w:rsidP="00EA2301">
      <w:pPr>
        <w:pStyle w:val="af"/>
      </w:pPr>
      <m:oMathPara>
        <m:oMath>
          <m:r>
            <w:ins w:id="203" w:author="Chen Yang [2]" w:date="2024-05-20T13:52:00Z">
              <w:rPr>
                <w:rFonts w:ascii="Cambria Math" w:hAnsi="Cambria Math" w:hint="eastAsia"/>
              </w:rPr>
              <m:t>Test</m:t>
            </w:ins>
          </m:r>
          <m:r>
            <w:ins w:id="204" w:author="Chen Yang [2]" w:date="2024-05-20T13:52:00Z">
              <w:rPr>
                <w:rFonts w:ascii="Cambria Math" w:hAnsi="Cambria Math"/>
              </w:rPr>
              <m:t xml:space="preserve"> Error=</m:t>
            </w:ins>
          </m:r>
          <m:f>
            <m:fPr>
              <m:ctrlPr>
                <w:ins w:id="205" w:author="Chen Yang [2]" w:date="2024-05-20T13:52:00Z">
                  <w:rPr>
                    <w:rFonts w:ascii="Cambria Math" w:hAnsi="Cambria Math"/>
                    <w:i/>
                  </w:rPr>
                </w:ins>
              </m:ctrlPr>
            </m:fPr>
            <m:num>
              <m:r>
                <w:ins w:id="206" w:author="Chen Yang [2]" w:date="2024-05-20T13:53:00Z">
                  <w:rPr>
                    <w:rFonts w:ascii="Cambria Math" w:hAnsi="Cambria Math"/>
                  </w:rPr>
                  <m:t>1</m:t>
                </w:ins>
              </m:r>
            </m:num>
            <m:den>
              <m:sSub>
                <m:sSubPr>
                  <m:ctrlPr>
                    <w:ins w:id="207" w:author="Chen Yang [2]" w:date="2024-05-20T13:53:00Z">
                      <w:rPr>
                        <w:rFonts w:ascii="Cambria Math" w:hAnsi="Cambria Math"/>
                        <w:i/>
                      </w:rPr>
                    </w:ins>
                  </m:ctrlPr>
                </m:sSubPr>
                <m:e>
                  <m:r>
                    <w:ins w:id="208" w:author="Chen Yang [2]" w:date="2024-05-20T13:53:00Z">
                      <w:rPr>
                        <w:rFonts w:ascii="Cambria Math" w:hAnsi="Cambria Math"/>
                      </w:rPr>
                      <m:t>m</m:t>
                    </w:ins>
                  </m:r>
                </m:e>
                <m:sub>
                  <m:r>
                    <w:ins w:id="209" w:author="Chen Yang [2]" w:date="2024-05-20T13:53:00Z">
                      <w:rPr>
                        <w:rFonts w:ascii="Cambria Math" w:hAnsi="Cambria Math"/>
                      </w:rPr>
                      <m:t>test</m:t>
                    </w:ins>
                  </m:r>
                </m:sub>
              </m:sSub>
            </m:den>
          </m:f>
          <m:nary>
            <m:naryPr>
              <m:chr m:val="∑"/>
              <m:limLoc m:val="undOvr"/>
              <m:ctrlPr>
                <w:ins w:id="210" w:author="Chen Yang [2]" w:date="2024-05-20T13:53:00Z">
                  <w:rPr>
                    <w:rFonts w:ascii="Cambria Math" w:hAnsi="Cambria Math"/>
                    <w:i/>
                  </w:rPr>
                </w:ins>
              </m:ctrlPr>
            </m:naryPr>
            <m:sub>
              <m:r>
                <w:ins w:id="211" w:author="Chen Yang [2]" w:date="2024-05-20T13:54:00Z">
                  <w:rPr>
                    <w:rFonts w:ascii="Cambria Math" w:hAnsi="Cambria Math"/>
                  </w:rPr>
                  <m:t>i=1</m:t>
                </w:ins>
              </m:r>
            </m:sub>
            <m:sup>
              <m:sSub>
                <m:sSubPr>
                  <m:ctrlPr>
                    <w:ins w:id="212" w:author="Chen Yang [2]" w:date="2024-05-20T13:54:00Z">
                      <w:rPr>
                        <w:rFonts w:ascii="Cambria Math" w:hAnsi="Cambria Math"/>
                        <w:i/>
                      </w:rPr>
                    </w:ins>
                  </m:ctrlPr>
                </m:sSubPr>
                <m:e>
                  <m:r>
                    <w:ins w:id="213" w:author="Chen Yang [2]" w:date="2024-05-20T13:55:00Z">
                      <w:rPr>
                        <w:rFonts w:ascii="Cambria Math" w:hAnsi="Cambria Math"/>
                      </w:rPr>
                      <m:t>m</m:t>
                    </w:ins>
                  </m:r>
                </m:e>
                <m:sub>
                  <m:r>
                    <w:ins w:id="214" w:author="Chen Yang [2]" w:date="2024-05-20T13:55:00Z">
                      <w:rPr>
                        <w:rFonts w:ascii="Cambria Math" w:hAnsi="Cambria Math"/>
                      </w:rPr>
                      <m:t>test</m:t>
                    </w:ins>
                  </m:r>
                </m:sub>
              </m:sSub>
            </m:sup>
            <m:e>
              <m:r>
                <w:ins w:id="215" w:author="Chen Yang [2]" w:date="2024-05-20T13:53:00Z">
                  <w:rPr>
                    <w:rFonts w:ascii="Cambria Math" w:hAnsi="Cambria Math"/>
                  </w:rPr>
                  <m:t>err(</m:t>
                </w:ins>
              </m:r>
              <m:sSub>
                <m:sSubPr>
                  <m:ctrlPr>
                    <w:ins w:id="216" w:author="Chen Yang [2]" w:date="2024-05-20T13:53:00Z">
                      <w:rPr>
                        <w:rFonts w:ascii="Cambria Math" w:hAnsi="Cambria Math"/>
                        <w:i/>
                      </w:rPr>
                    </w:ins>
                  </m:ctrlPr>
                </m:sSubPr>
                <m:e>
                  <m:r>
                    <w:ins w:id="217" w:author="Chen Yang [2]" w:date="2024-05-20T13:53:00Z">
                      <w:rPr>
                        <w:rFonts w:ascii="Cambria Math" w:hAnsi="Cambria Math"/>
                      </w:rPr>
                      <m:t>h</m:t>
                    </w:ins>
                  </m:r>
                </m:e>
                <m:sub>
                  <m:r>
                    <w:ins w:id="218" w:author="Chen Yang [2]" w:date="2024-05-20T13:53:00Z">
                      <w:rPr>
                        <w:rFonts w:ascii="Cambria Math" w:hAnsi="Cambria Math"/>
                      </w:rPr>
                      <m:t>θ</m:t>
                    </w:ins>
                  </m:r>
                </m:sub>
              </m:sSub>
              <m:d>
                <m:dPr>
                  <m:ctrlPr>
                    <w:ins w:id="219" w:author="Chen Yang [2]" w:date="2024-05-20T13:53:00Z">
                      <w:rPr>
                        <w:rFonts w:ascii="Cambria Math" w:hAnsi="Cambria Math"/>
                        <w:i/>
                      </w:rPr>
                    </w:ins>
                  </m:ctrlPr>
                </m:dPr>
                <m:e>
                  <m:sSubSup>
                    <m:sSubSupPr>
                      <m:ctrlPr>
                        <w:ins w:id="220" w:author="Chen Yang [2]" w:date="2024-05-20T13:54:00Z">
                          <w:rPr>
                            <w:rFonts w:ascii="Cambria Math" w:hAnsi="Cambria Math"/>
                            <w:i/>
                          </w:rPr>
                        </w:ins>
                      </m:ctrlPr>
                    </m:sSubSupPr>
                    <m:e>
                      <m:r>
                        <w:ins w:id="221" w:author="Chen Yang [2]" w:date="2024-05-20T13:54:00Z">
                          <w:rPr>
                            <w:rFonts w:ascii="Cambria Math" w:hAnsi="Cambria Math"/>
                          </w:rPr>
                          <m:t>x</m:t>
                        </w:ins>
                      </m:r>
                    </m:e>
                    <m:sub>
                      <m:r>
                        <w:ins w:id="222" w:author="Chen Yang [2]" w:date="2024-05-20T13:54:00Z">
                          <w:rPr>
                            <w:rFonts w:ascii="Cambria Math" w:hAnsi="Cambria Math"/>
                          </w:rPr>
                          <m:t>test</m:t>
                        </w:ins>
                      </m:r>
                    </m:sub>
                    <m:sup>
                      <m:r>
                        <w:ins w:id="223" w:author="Chen Yang [2]" w:date="2024-05-20T13:54:00Z">
                          <w:rPr>
                            <w:rFonts w:ascii="Cambria Math" w:hAnsi="Cambria Math"/>
                          </w:rPr>
                          <m:t>(i)</m:t>
                        </w:ins>
                      </m:r>
                    </m:sup>
                  </m:sSubSup>
                </m:e>
              </m:d>
              <m:r>
                <w:ins w:id="224" w:author="Chen Yang [2]" w:date="2024-05-20T13:53:00Z">
                  <w:rPr>
                    <w:rFonts w:ascii="Cambria Math" w:hAnsi="Cambria Math"/>
                  </w:rPr>
                  <m:t>,</m:t>
                </w:ins>
              </m:r>
              <m:sSubSup>
                <m:sSubSupPr>
                  <m:ctrlPr>
                    <w:ins w:id="225" w:author="Chen Yang [2]" w:date="2024-05-20T13:54:00Z">
                      <w:rPr>
                        <w:rFonts w:ascii="Cambria Math" w:hAnsi="Cambria Math"/>
                        <w:i/>
                      </w:rPr>
                    </w:ins>
                  </m:ctrlPr>
                </m:sSubSupPr>
                <m:e>
                  <m:r>
                    <w:ins w:id="226" w:author="Chen Yang [2]" w:date="2024-05-20T13:54:00Z">
                      <w:rPr>
                        <w:rFonts w:ascii="Cambria Math" w:hAnsi="Cambria Math"/>
                      </w:rPr>
                      <m:t>y</m:t>
                    </w:ins>
                  </m:r>
                </m:e>
                <m:sub>
                  <m:r>
                    <w:ins w:id="227" w:author="Chen Yang [2]" w:date="2024-05-20T13:54:00Z">
                      <w:rPr>
                        <w:rFonts w:ascii="Cambria Math" w:hAnsi="Cambria Math"/>
                      </w:rPr>
                      <m:t>test</m:t>
                    </w:ins>
                  </m:r>
                </m:sub>
                <m:sup>
                  <m:r>
                    <w:ins w:id="228" w:author="Chen Yang [2]" w:date="2024-05-20T13:54:00Z">
                      <w:rPr>
                        <w:rFonts w:ascii="Cambria Math" w:hAnsi="Cambria Math"/>
                      </w:rPr>
                      <m:t>(i)</m:t>
                    </w:ins>
                  </m:r>
                </m:sup>
              </m:sSubSup>
              <m:r>
                <w:ins w:id="229"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0" w:name="header-n74"/>
      <w:bookmarkEnd w:id="230"/>
      <w:r>
        <w:br w:type="page"/>
      </w:r>
    </w:p>
    <w:p w14:paraId="0F6D7818" w14:textId="577BF0F9" w:rsidR="006C77B1" w:rsidRDefault="006C77B1">
      <w:pPr>
        <w:pStyle w:val="3"/>
      </w:pPr>
      <w:bookmarkStart w:id="231" w:name="_Toc38636850"/>
      <w:r>
        <w:lastRenderedPageBreak/>
        <w:t xml:space="preserve">10.3 </w:t>
      </w:r>
      <w:r>
        <w:t>模型选择和交叉验证集</w:t>
      </w:r>
      <w:bookmarkEnd w:id="231"/>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0"/>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1"/>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pt;height:43.1pt" o:ole="">
            <v:imagedata r:id="rId252" o:title=""/>
          </v:shape>
          <o:OLEObject Type="Embed" ProgID="Equation.DSMT4" ShapeID="_x0000_i1029" DrawAspect="Content" ObjectID="_1779349942" r:id="rId253"/>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00000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2" w:name="header-n116"/>
      <w:bookmarkEnd w:id="232"/>
      <w:r>
        <w:br w:type="page"/>
      </w:r>
    </w:p>
    <w:p w14:paraId="570564A7" w14:textId="4D09F9B4" w:rsidR="006C77B1" w:rsidRDefault="006C77B1">
      <w:pPr>
        <w:pStyle w:val="3"/>
      </w:pPr>
      <w:bookmarkStart w:id="233" w:name="_Toc38636851"/>
      <w:r>
        <w:lastRenderedPageBreak/>
        <w:t xml:space="preserve">10.4 </w:t>
      </w:r>
      <w:r>
        <w:t>诊断偏差和方差</w:t>
      </w:r>
      <w:bookmarkEnd w:id="233"/>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4"/>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5"/>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1pt;height:43.1pt" o:ole="">
            <v:imagedata r:id="rId252" o:title=""/>
          </v:shape>
          <o:OLEObject Type="Embed" ProgID="Equation.DSMT4" ShapeID="_x0000_i1030" DrawAspect="Content" ObjectID="_1779349943" r:id="rId256"/>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1pt;height:44.2pt" o:ole="">
            <v:imagedata r:id="rId257" o:title=""/>
          </v:shape>
          <o:OLEObject Type="Embed" ProgID="Equation.DSMT4" ShapeID="_x0000_i1031" DrawAspect="Content" ObjectID="_1779349944" r:id="rId258"/>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9"/>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0"/>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4" w:name="header-n149"/>
      <w:bookmarkEnd w:id="234"/>
      <w:r w:rsidR="006D5C6C">
        <w:br w:type="page"/>
      </w:r>
    </w:p>
    <w:p w14:paraId="670EA64E" w14:textId="2A9D622F" w:rsidR="006C77B1" w:rsidRDefault="006C77B1">
      <w:pPr>
        <w:pStyle w:val="3"/>
      </w:pPr>
      <w:bookmarkStart w:id="235" w:name="_Toc38636852"/>
      <w:r>
        <w:lastRenderedPageBreak/>
        <w:t xml:space="preserve">10.5 </w:t>
      </w:r>
      <w:r>
        <w:t>正则化和偏差</w:t>
      </w:r>
      <w:r>
        <w:t>/</w:t>
      </w:r>
      <w:r>
        <w:t>方差</w:t>
      </w:r>
      <w:bookmarkEnd w:id="235"/>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1"/>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2"/>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3"/>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6" w:name="header-n181"/>
      <w:bookmarkEnd w:id="236"/>
      <w:r>
        <w:br w:type="page"/>
      </w:r>
    </w:p>
    <w:p w14:paraId="5FBA025D" w14:textId="031A8CB8" w:rsidR="006C77B1" w:rsidRDefault="006C77B1">
      <w:pPr>
        <w:pStyle w:val="3"/>
      </w:pPr>
      <w:bookmarkStart w:id="237" w:name="_Toc38636853"/>
      <w:r>
        <w:lastRenderedPageBreak/>
        <w:t xml:space="preserve">10.6 </w:t>
      </w:r>
      <w:r>
        <w:t>学习曲线</w:t>
      </w:r>
      <w:bookmarkEnd w:id="237"/>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4"/>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5"/>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6"/>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38" w:author="Chen Yang [2]" w:date="2024-05-20T20:04:00Z">
            <w:rPr>
              <w:rFonts w:hint="eastAsia"/>
            </w:rPr>
          </w:rPrChange>
        </w:rPr>
        <w:t>也就是说在高偏差</w:t>
      </w:r>
      <w:r w:rsidRPr="00CA7699">
        <w:rPr>
          <w:highlight w:val="yellow"/>
          <w:rPrChange w:id="239" w:author="Chen Yang [2]" w:date="2024-05-20T20:04:00Z">
            <w:rPr/>
          </w:rPrChange>
        </w:rPr>
        <w:t>/</w:t>
      </w:r>
      <w:r w:rsidRPr="00CA7699">
        <w:rPr>
          <w:rFonts w:hint="eastAsia"/>
          <w:highlight w:val="yellow"/>
          <w:rPrChange w:id="240"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7"/>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41" w:author="Chen Yang [2]" w:date="2024-05-20T20:04:00Z">
            <w:rPr>
              <w:rFonts w:hint="eastAsia"/>
            </w:rPr>
          </w:rPrChange>
        </w:rPr>
        <w:t>也就是说在高方差</w:t>
      </w:r>
      <w:r w:rsidRPr="00CA7699">
        <w:rPr>
          <w:highlight w:val="yellow"/>
          <w:rPrChange w:id="242" w:author="Chen Yang [2]" w:date="2024-05-20T20:04:00Z">
            <w:rPr/>
          </w:rPrChange>
        </w:rPr>
        <w:t>/</w:t>
      </w:r>
      <w:r w:rsidRPr="00CA7699">
        <w:rPr>
          <w:rFonts w:hint="eastAsia"/>
          <w:highlight w:val="yellow"/>
          <w:rPrChange w:id="243"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4" w:name="header-n204"/>
      <w:bookmarkEnd w:id="244"/>
      <w:r>
        <w:br w:type="page"/>
      </w:r>
    </w:p>
    <w:p w14:paraId="10182DA5" w14:textId="520B624E" w:rsidR="006C77B1" w:rsidRDefault="006C77B1">
      <w:pPr>
        <w:pStyle w:val="3"/>
      </w:pPr>
      <w:bookmarkStart w:id="245" w:name="_Toc38636854"/>
      <w:r>
        <w:lastRenderedPageBreak/>
        <w:t xml:space="preserve">10.7 </w:t>
      </w:r>
      <w:r>
        <w:t>决定下一步做什么</w:t>
      </w:r>
      <w:bookmarkEnd w:id="245"/>
    </w:p>
    <w:p w14:paraId="20EFE7B8" w14:textId="77777777" w:rsidR="00CA7699" w:rsidRDefault="00CA7699" w:rsidP="00CA7699">
      <w:pPr>
        <w:pStyle w:val="af0"/>
        <w:rPr>
          <w:ins w:id="246" w:author="Chen Yang [2]" w:date="2024-05-20T20:11:00Z"/>
        </w:rPr>
      </w:pPr>
      <w:ins w:id="247" w:author="Chen Yang [2]" w:date="2024-05-20T20:11:00Z">
        <w:r>
          <w:t>参考视频</w:t>
        </w:r>
        <w:r>
          <w:t>: 10 - 6 - Learning Curves (12 min).</w:t>
        </w:r>
        <w:proofErr w:type="spellStart"/>
        <w:r>
          <w:t>mkv</w:t>
        </w:r>
        <w:proofErr w:type="spellEnd"/>
      </w:ins>
    </w:p>
    <w:p w14:paraId="0A9BBE1B" w14:textId="7F0293E0" w:rsidR="006C77B1" w:rsidDel="00CA7699" w:rsidRDefault="006C77B1">
      <w:pPr>
        <w:pStyle w:val="FirstParagraph"/>
        <w:rPr>
          <w:del w:id="248" w:author="Chen Yang [2]" w:date="2024-05-20T20:11:00Z"/>
        </w:rPr>
      </w:pPr>
      <w:del w:id="249"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8"/>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50" w:name="header-n243"/>
      <w:bookmarkEnd w:id="250"/>
      <w:r>
        <w:br w:type="page"/>
      </w:r>
    </w:p>
    <w:p w14:paraId="312E2322" w14:textId="75A255D4" w:rsidR="006C77B1" w:rsidRDefault="006C77B1" w:rsidP="00D15056">
      <w:pPr>
        <w:pStyle w:val="MMTopic2"/>
        <w:numPr>
          <w:ilvl w:val="0"/>
          <w:numId w:val="2"/>
        </w:numPr>
      </w:pPr>
      <w:bookmarkStart w:id="251" w:name="_Toc38636855"/>
      <w:r>
        <w:lastRenderedPageBreak/>
        <w:t>机器学习系统的设计</w:t>
      </w:r>
      <w:r>
        <w:t>(Machine Learning System Design)</w:t>
      </w:r>
      <w:bookmarkEnd w:id="251"/>
    </w:p>
    <w:p w14:paraId="52069782" w14:textId="77777777" w:rsidR="006C77B1" w:rsidRDefault="006C77B1">
      <w:pPr>
        <w:pStyle w:val="3"/>
      </w:pPr>
      <w:bookmarkStart w:id="252" w:name="header-n244"/>
      <w:bookmarkStart w:id="253" w:name="_Toc38636856"/>
      <w:bookmarkEnd w:id="252"/>
      <w:r>
        <w:t xml:space="preserve">11.1 </w:t>
      </w:r>
      <w:r>
        <w:t>首先要做什么</w:t>
      </w:r>
      <w:bookmarkEnd w:id="253"/>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4" w:name="header-n272"/>
      <w:bookmarkEnd w:id="254"/>
      <w:r>
        <w:br w:type="page"/>
      </w:r>
    </w:p>
    <w:p w14:paraId="7031B49D" w14:textId="2230A0CF" w:rsidR="006C77B1" w:rsidRDefault="006C77B1">
      <w:pPr>
        <w:pStyle w:val="3"/>
      </w:pPr>
      <w:bookmarkStart w:id="255" w:name="_Toc38636857"/>
      <w:r>
        <w:lastRenderedPageBreak/>
        <w:t xml:space="preserve">11.2 </w:t>
      </w:r>
      <w:r>
        <w:t>误差分析</w:t>
      </w:r>
      <w:bookmarkEnd w:id="255"/>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6"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rsidRPr="00C65B8B">
        <w:rPr>
          <w:rFonts w:hint="eastAsia"/>
          <w:highlight w:val="yellow"/>
          <w:rPrChange w:id="257" w:author="Chen Yang [2]" w:date="2024-05-20T20:15:00Z">
            <w:rPr>
              <w:rFonts w:hint="eastAsia"/>
            </w:rPr>
          </w:rPrChange>
        </w:rPr>
        <w:t>你实践</w:t>
      </w:r>
      <w:proofErr w:type="gramEnd"/>
      <w:r w:rsidRPr="00C65B8B">
        <w:rPr>
          <w:rFonts w:hint="eastAsia"/>
          <w:highlight w:val="yellow"/>
          <w:rPrChange w:id="258" w:author="Chen Yang [2]" w:date="2024-05-20T20:15:00Z">
            <w:rPr>
              <w:rFonts w:hint="eastAsia"/>
            </w:rPr>
          </w:rPrChange>
        </w:rPr>
        <w:t>一个非常简单即便不完美的方法时，你可以通过画出学习曲线来做出进一步的选择。</w:t>
      </w:r>
      <w:r>
        <w:t>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9" w:name="header-n301"/>
      <w:bookmarkEnd w:id="259"/>
      <w:r>
        <w:br w:type="page"/>
      </w:r>
    </w:p>
    <w:p w14:paraId="3B11C539" w14:textId="3D422F94" w:rsidR="006C77B1" w:rsidRDefault="006C77B1">
      <w:pPr>
        <w:pStyle w:val="3"/>
      </w:pPr>
      <w:bookmarkStart w:id="260" w:name="_Toc38636858"/>
      <w:r>
        <w:lastRenderedPageBreak/>
        <w:t xml:space="preserve">11.3 </w:t>
      </w:r>
      <w:r>
        <w:t>类偏斜的误差度量</w:t>
      </w:r>
      <w:bookmarkEnd w:id="260"/>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61" w:name="header-n345"/>
      <w:bookmarkEnd w:id="26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62" w:name="_Toc38636859"/>
      <w:r>
        <w:lastRenderedPageBreak/>
        <w:t xml:space="preserve">11.4 </w:t>
      </w:r>
      <w:r>
        <w:t>查准率和查全率之间的权衡</w:t>
      </w:r>
      <w:bookmarkEnd w:id="262"/>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9"/>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0"/>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63" w:name="header-n373"/>
      <w:bookmarkEnd w:id="263"/>
      <w:r>
        <w:br w:type="page"/>
      </w:r>
    </w:p>
    <w:p w14:paraId="0B143FFA" w14:textId="7B579C77" w:rsidR="006C77B1" w:rsidRDefault="006C77B1">
      <w:pPr>
        <w:pStyle w:val="3"/>
      </w:pPr>
      <w:bookmarkStart w:id="264" w:name="_Toc38636860"/>
      <w:r>
        <w:lastRenderedPageBreak/>
        <w:t xml:space="preserve">11.5 </w:t>
      </w:r>
      <w:r>
        <w:t>机器学习的数据</w:t>
      </w:r>
      <w:bookmarkEnd w:id="264"/>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1"/>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2"/>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3"/>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5" w:name="header-n4"/>
      <w:bookmarkEnd w:id="265"/>
      <w:r>
        <w:br w:type="page"/>
      </w:r>
    </w:p>
    <w:p w14:paraId="474EFA0A" w14:textId="0D1FE3C7" w:rsidR="006C77B1" w:rsidRDefault="006C77B1" w:rsidP="00D15056">
      <w:pPr>
        <w:pStyle w:val="MMTopic1"/>
      </w:pPr>
      <w:bookmarkStart w:id="266" w:name="_Toc38636861"/>
      <w:r>
        <w:lastRenderedPageBreak/>
        <w:t>第</w:t>
      </w:r>
      <w:r>
        <w:t>7</w:t>
      </w:r>
      <w:r>
        <w:t>周</w:t>
      </w:r>
      <w:bookmarkEnd w:id="266"/>
    </w:p>
    <w:p w14:paraId="3BDB264D" w14:textId="14B97EFC" w:rsidR="006C77B1" w:rsidRDefault="006C77B1" w:rsidP="00D15056">
      <w:pPr>
        <w:pStyle w:val="MMTopic2"/>
        <w:numPr>
          <w:ilvl w:val="0"/>
          <w:numId w:val="2"/>
        </w:numPr>
      </w:pPr>
      <w:bookmarkStart w:id="267" w:name="header-n7"/>
      <w:bookmarkStart w:id="268" w:name="_Toc38636862"/>
      <w:bookmarkEnd w:id="267"/>
      <w:r>
        <w:t>支持</w:t>
      </w:r>
      <w:proofErr w:type="gramStart"/>
      <w:r>
        <w:t>向量机</w:t>
      </w:r>
      <w:proofErr w:type="gramEnd"/>
      <w:r>
        <w:t>(Support Vector Machines)</w:t>
      </w:r>
      <w:bookmarkEnd w:id="268"/>
    </w:p>
    <w:p w14:paraId="61593B8D" w14:textId="77777777" w:rsidR="006C77B1" w:rsidRDefault="006C77B1">
      <w:pPr>
        <w:pStyle w:val="3"/>
      </w:pPr>
      <w:bookmarkStart w:id="269" w:name="header-n8"/>
      <w:bookmarkStart w:id="270" w:name="_Toc38636863"/>
      <w:bookmarkEnd w:id="269"/>
      <w:r>
        <w:t xml:space="preserve">12.1 </w:t>
      </w:r>
      <w:r>
        <w:t>优化目标</w:t>
      </w:r>
      <w:bookmarkEnd w:id="270"/>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4"/>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5"/>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6"/>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7"/>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8"/>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9"/>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0"/>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rFonts w:hint="eastAsia"/>
          <w:highlight w:val="yellow"/>
          <w:rPrChange w:id="271" w:author="Chen Yang [2]" w:date="2024-05-21T10:50:00Z">
            <w:rPr>
              <w:rFonts w:hint="eastAsia"/>
            </w:rPr>
          </w:rPrChange>
        </w:rPr>
        <w:t>逻辑回归输出的概率</w:t>
      </w:r>
      <w:r>
        <w:t>。在这里，我们的代价函数，当最小化代价函数，获得参数</w:t>
      </w:r>
      <m:oMath>
        <m:r>
          <w:rPr>
            <w:rFonts w:ascii="Cambria Math" w:hAnsi="Cambria Math"/>
          </w:rPr>
          <m:t>θ</m:t>
        </m:r>
      </m:oMath>
      <w:r>
        <w:t>时，</w:t>
      </w:r>
      <w:r w:rsidRPr="00E12FB6">
        <w:rPr>
          <w:rFonts w:hint="eastAsia"/>
          <w:highlight w:val="yellow"/>
          <w:rPrChange w:id="272" w:author="Chen Yang [2]" w:date="2024-05-21T10:50:00Z">
            <w:rPr>
              <w:rFonts w:hint="eastAsia"/>
            </w:rPr>
          </w:rPrChange>
        </w:rPr>
        <w:t>支持</w:t>
      </w:r>
      <w:proofErr w:type="gramStart"/>
      <w:r w:rsidRPr="00E12FB6">
        <w:rPr>
          <w:rFonts w:hint="eastAsia"/>
          <w:highlight w:val="yellow"/>
          <w:rPrChange w:id="273" w:author="Chen Yang [2]" w:date="2024-05-21T10:50:00Z">
            <w:rPr>
              <w:rFonts w:hint="eastAsia"/>
            </w:rPr>
          </w:rPrChange>
        </w:rPr>
        <w:t>向量机</w:t>
      </w:r>
      <w:proofErr w:type="gramEnd"/>
      <w:r w:rsidRPr="00E12FB6">
        <w:rPr>
          <w:rFonts w:hint="eastAsia"/>
          <w:highlight w:val="yellow"/>
          <w:rPrChange w:id="274" w:author="Chen Yang [2]" w:date="2024-05-21T10:50:00Z">
            <w:rPr>
              <w:rFonts w:hint="eastAsia"/>
            </w:rPr>
          </w:rPrChange>
        </w:rPr>
        <w:t>所做的是它来直接预测</w:t>
      </w:r>
      <m:oMath>
        <m:r>
          <w:rPr>
            <w:rFonts w:ascii="Cambria Math" w:hAnsi="Cambria Math"/>
            <w:highlight w:val="yellow"/>
            <w:rPrChange w:id="275" w:author="Chen Yang [2]" w:date="2024-05-21T10:50:00Z">
              <w:rPr>
                <w:rFonts w:ascii="Cambria Math" w:hAnsi="Cambria Math"/>
              </w:rPr>
            </w:rPrChange>
          </w:rPr>
          <m:t>y</m:t>
        </m:r>
      </m:oMath>
      <w:r w:rsidRPr="00E12FB6">
        <w:rPr>
          <w:rFonts w:hint="eastAsia"/>
          <w:highlight w:val="yellow"/>
          <w:rPrChange w:id="276" w:author="Chen Yang [2]" w:date="2024-05-21T10:50:00Z">
            <w:rPr>
              <w:rFonts w:hint="eastAsia"/>
            </w:rPr>
          </w:rPrChange>
        </w:rPr>
        <w:t>的值等于</w:t>
      </w:r>
      <w:r w:rsidRPr="00E12FB6">
        <w:rPr>
          <w:highlight w:val="yellow"/>
          <w:rPrChange w:id="277" w:author="Chen Yang [2]" w:date="2024-05-21T10:50:00Z">
            <w:rPr/>
          </w:rPrChange>
        </w:rPr>
        <w:t>1</w:t>
      </w:r>
      <w:r w:rsidRPr="00E12FB6">
        <w:rPr>
          <w:rFonts w:hint="eastAsia"/>
          <w:highlight w:val="yellow"/>
          <w:rPrChange w:id="278" w:author="Chen Yang [2]" w:date="2024-05-21T10:50:00Z">
            <w:rPr>
              <w:rFonts w:hint="eastAsia"/>
            </w:rPr>
          </w:rPrChange>
        </w:rPr>
        <w:t>，还是等于</w:t>
      </w:r>
      <w:r w:rsidRPr="00E12FB6">
        <w:rPr>
          <w:highlight w:val="yellow"/>
          <w:rPrChange w:id="279" w:author="Chen Yang [2]" w:date="2024-05-21T10:50:00Z">
            <w:rPr/>
          </w:rPrChange>
        </w:rPr>
        <w:t>0</w:t>
      </w:r>
      <w:r>
        <w:t>。因此，这个假设函数会预测</w:t>
      </w:r>
      <w:r>
        <w:t>1</w:t>
      </w:r>
      <w:ins w:id="280" w:author="Chen Yang [2]" w:date="2024-05-21T10:50:00Z">
        <w:r w:rsidR="00E12FB6">
          <w:rPr>
            <w:rFonts w:hint="eastAsia"/>
          </w:rPr>
          <w:t>，</w:t>
        </w:r>
      </w:ins>
      <w:del w:id="281"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282" w:name="header-n69"/>
      <w:bookmarkEnd w:id="282"/>
      <w:r>
        <w:br w:type="page"/>
      </w:r>
    </w:p>
    <w:p w14:paraId="37C38EAE" w14:textId="50E2B371" w:rsidR="006C77B1" w:rsidRDefault="006C77B1">
      <w:pPr>
        <w:pStyle w:val="3"/>
      </w:pPr>
      <w:bookmarkStart w:id="283" w:name="_Toc38636864"/>
      <w:r>
        <w:lastRenderedPageBreak/>
        <w:t xml:space="preserve">12.2 </w:t>
      </w:r>
      <w:r>
        <w:t>大边界的直观理解</w:t>
      </w:r>
      <w:bookmarkEnd w:id="283"/>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1"/>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2"/>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55pt;height:34.35pt" o:ole="">
            <v:imagedata r:id="rId283" o:title=""/>
          </v:shape>
          <o:OLEObject Type="Embed" ProgID="Equation.DSMT4" ShapeID="_x0000_i1032" DrawAspect="Content" ObjectID="_1779349945" r:id="rId284"/>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5"/>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6"/>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7"/>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8"/>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9"/>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0"/>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84" w:name="header-n132"/>
      <w:bookmarkEnd w:id="284"/>
      <w:r>
        <w:br w:type="page"/>
      </w:r>
    </w:p>
    <w:p w14:paraId="5EFF810B" w14:textId="4915A0FE" w:rsidR="006C77B1" w:rsidRDefault="006C77B1">
      <w:pPr>
        <w:pStyle w:val="3"/>
      </w:pPr>
      <w:bookmarkStart w:id="285" w:name="_Toc38636865"/>
      <w:r>
        <w:lastRenderedPageBreak/>
        <w:t>12.3</w:t>
      </w:r>
      <w:r>
        <w:t>大边界分类</w:t>
      </w:r>
      <w:r w:rsidR="00FB41F9">
        <w:rPr>
          <w:rFonts w:hint="eastAsia"/>
        </w:rPr>
        <w:t>背后的数学</w:t>
      </w:r>
      <w:r>
        <w:t>（</w:t>
      </w:r>
      <w:r w:rsidR="00725153">
        <w:rPr>
          <w:rFonts w:hint="eastAsia"/>
        </w:rPr>
        <w:t>选修</w:t>
      </w:r>
      <w:r>
        <w:t>）</w:t>
      </w:r>
      <w:bookmarkEnd w:id="285"/>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1"/>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2"/>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3"/>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4"/>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5"/>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6"/>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7"/>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8"/>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9"/>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286" w:name="header-n197"/>
      <w:bookmarkEnd w:id="286"/>
      <w:r>
        <w:br w:type="page"/>
      </w:r>
    </w:p>
    <w:p w14:paraId="51785217" w14:textId="17176B69" w:rsidR="006C77B1" w:rsidRDefault="006C77B1">
      <w:pPr>
        <w:pStyle w:val="3"/>
      </w:pPr>
      <w:bookmarkStart w:id="287" w:name="_Toc38636866"/>
      <w:r>
        <w:lastRenderedPageBreak/>
        <w:t xml:space="preserve">12.4 </w:t>
      </w:r>
      <w:r>
        <w:t>核函数</w:t>
      </w:r>
      <w:r>
        <w:t>1</w:t>
      </w:r>
      <w:bookmarkEnd w:id="287"/>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0"/>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1"/>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2"/>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3"/>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8" w:name="header-n233"/>
      <w:bookmarkEnd w:id="288"/>
      <w:r>
        <w:br w:type="page"/>
      </w:r>
    </w:p>
    <w:p w14:paraId="6FD85A46" w14:textId="4B9069D0" w:rsidR="006C77B1" w:rsidRDefault="006C77B1">
      <w:pPr>
        <w:pStyle w:val="3"/>
      </w:pPr>
      <w:bookmarkStart w:id="289" w:name="_Toc38636867"/>
      <w:r>
        <w:lastRenderedPageBreak/>
        <w:t xml:space="preserve">12.5 </w:t>
      </w:r>
      <w:r>
        <w:t>核函数</w:t>
      </w:r>
      <w:r>
        <w:t>2</w:t>
      </w:r>
      <w:bookmarkEnd w:id="289"/>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4"/>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5"/>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90"/>
      <w:r>
        <w:t>新特征</w:t>
      </w:r>
      <m:oMath>
        <m:r>
          <w:rPr>
            <w:rFonts w:ascii="Cambria Math" w:hAnsi="Cambria Math"/>
          </w:rPr>
          <m:t>f</m:t>
        </m:r>
        <w:commentRangeEnd w:id="290"/>
        <m:r>
          <m:rPr>
            <m:sty m:val="p"/>
          </m:rPr>
          <w:rPr>
            <w:rStyle w:val="affb"/>
          </w:rPr>
          <w:commentReference w:id="290"/>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91" w:author="Chen Yang [2]" w:date="2024-05-21T13:47:00Z"/>
        </w:rPr>
      </w:pPr>
      <m:oMath>
        <m:r>
          <w:rPr>
            <w:rFonts w:ascii="Cambria Math" w:hAnsi="Cambria Math"/>
          </w:rPr>
          <m:t>σ</m:t>
        </m:r>
      </m:oMath>
      <w:r>
        <w:t>较小时，可能会导致低偏差，高方差。</w:t>
      </w:r>
    </w:p>
    <w:p w14:paraId="4DBD8026" w14:textId="098C3B88" w:rsidR="00CE08D8" w:rsidRDefault="00CE08D8">
      <w:pPr>
        <w:pStyle w:val="af"/>
        <w:ind w:firstLineChars="0" w:firstLine="0"/>
        <w:pPrChange w:id="292" w:author="Chen Yang [2]" w:date="2024-05-21T13:47:00Z">
          <w:pPr>
            <w:pStyle w:val="af"/>
          </w:pPr>
        </w:pPrChange>
      </w:pPr>
      <w:ins w:id="293"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294" w:name="header-n275"/>
      <w:bookmarkEnd w:id="294"/>
      <w:r>
        <w:br w:type="page"/>
      </w:r>
    </w:p>
    <w:p w14:paraId="6CB2DF2A" w14:textId="1B27793E" w:rsidR="006C77B1" w:rsidRDefault="006C77B1">
      <w:pPr>
        <w:pStyle w:val="3"/>
      </w:pPr>
      <w:bookmarkStart w:id="295" w:name="_Toc38636868"/>
      <w:r>
        <w:lastRenderedPageBreak/>
        <w:t xml:space="preserve">12.6 </w:t>
      </w:r>
      <w:r>
        <w:t>使用支持向量机</w:t>
      </w:r>
      <w:bookmarkEnd w:id="295"/>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proofErr w:type="gramStart"/>
      <w:ins w:id="296" w:author="Chen Yang [2]" w:date="2024-05-21T13:50:00Z">
        <w:r w:rsidR="00D602B8">
          <w:rPr>
            <w:rFonts w:hint="eastAsia"/>
          </w:rPr>
          <w:t>当特征数</w:t>
        </w:r>
        <w:proofErr w:type="gramEnd"/>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7" w:author="Chen Yang [2]" w:date="2024-05-21T13:51:00Z">
        <w:r w:rsidR="00D602B8">
          <w:rPr>
            <w:rFonts w:hint="eastAsia"/>
          </w:rPr>
          <w:t>容易过拟合，所以</w:t>
        </w:r>
      </w:ins>
      <w:r>
        <w:t>我们选择不需要任</w:t>
      </w:r>
      <w:r>
        <w:lastRenderedPageBreak/>
        <w:t>何内核参数</w:t>
      </w:r>
      <w:ins w:id="298" w:author="Chen Yang [2]" w:date="2024-05-21T13:51:00Z">
        <w:r w:rsidR="00D602B8">
          <w:rPr>
            <w:rFonts w:hint="eastAsia"/>
          </w:rPr>
          <w:t>的</w:t>
        </w:r>
      </w:ins>
      <w:del w:id="299"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300" w:name="_Toc38636869"/>
      <w:r>
        <w:lastRenderedPageBreak/>
        <w:t>第</w:t>
      </w:r>
      <w:r>
        <w:t>8</w:t>
      </w:r>
      <w:r>
        <w:t>周</w:t>
      </w:r>
      <w:bookmarkEnd w:id="300"/>
    </w:p>
    <w:p w14:paraId="056CD926" w14:textId="22E3188C" w:rsidR="006C77B1" w:rsidRDefault="006C77B1" w:rsidP="00D15056">
      <w:pPr>
        <w:pStyle w:val="MMTopic2"/>
        <w:numPr>
          <w:ilvl w:val="0"/>
          <w:numId w:val="2"/>
        </w:numPr>
      </w:pPr>
      <w:bookmarkStart w:id="301" w:name="_Toc38636870"/>
      <w:r>
        <w:t>聚类</w:t>
      </w:r>
      <w:r>
        <w:t>(Clustering)</w:t>
      </w:r>
      <w:bookmarkEnd w:id="301"/>
    </w:p>
    <w:p w14:paraId="3BD346CB" w14:textId="77777777" w:rsidR="006C77B1" w:rsidRDefault="006C77B1">
      <w:pPr>
        <w:pStyle w:val="3"/>
      </w:pPr>
      <w:bookmarkStart w:id="302" w:name="_Toc38636871"/>
      <w:r>
        <w:t xml:space="preserve">13.1 </w:t>
      </w:r>
      <w:r>
        <w:t>无监督学习：简介</w:t>
      </w:r>
      <w:bookmarkEnd w:id="302"/>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7"/>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7"/>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8"/>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303" w:name="_Toc38636872"/>
      <w:r>
        <w:lastRenderedPageBreak/>
        <w:t>13.2 K-</w:t>
      </w:r>
      <w:r>
        <w:t>均值算法</w:t>
      </w:r>
      <w:bookmarkEnd w:id="303"/>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9"/>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0"/>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1"/>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2"/>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304" w:name="_Toc38636873"/>
      <w:r>
        <w:lastRenderedPageBreak/>
        <w:t xml:space="preserve">13.3 </w:t>
      </w:r>
      <w:r>
        <w:t>优化目标</w:t>
      </w:r>
      <w:bookmarkEnd w:id="304"/>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3"/>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305" w:name="header-n84"/>
      <w:bookmarkEnd w:id="305"/>
      <w:r>
        <w:br w:type="page"/>
      </w:r>
    </w:p>
    <w:p w14:paraId="6E61DAB7" w14:textId="229F976F" w:rsidR="006C77B1" w:rsidRDefault="006C77B1">
      <w:pPr>
        <w:pStyle w:val="3"/>
      </w:pPr>
      <w:bookmarkStart w:id="306" w:name="_Toc38636874"/>
      <w:r>
        <w:lastRenderedPageBreak/>
        <w:t xml:space="preserve">13.4 </w:t>
      </w:r>
      <w:r>
        <w:t>随机初始化</w:t>
      </w:r>
      <w:bookmarkEnd w:id="306"/>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4"/>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7" w:name="_Toc38636875"/>
      <w:r>
        <w:lastRenderedPageBreak/>
        <w:t xml:space="preserve">13.5 </w:t>
      </w:r>
      <w:r>
        <w:t>选择聚类数</w:t>
      </w:r>
      <w:bookmarkEnd w:id="307"/>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5"/>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gramEnd"/>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6"/>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8" w:name="_Toc38636876"/>
      <w:proofErr w:type="gramStart"/>
      <w:r>
        <w:lastRenderedPageBreak/>
        <w:t>降维</w:t>
      </w:r>
      <w:proofErr w:type="gramEnd"/>
      <w:r>
        <w:t>(Dimensionality Reduction)</w:t>
      </w:r>
      <w:bookmarkEnd w:id="308"/>
    </w:p>
    <w:p w14:paraId="78031DA3" w14:textId="77777777" w:rsidR="006C77B1" w:rsidRDefault="006C77B1">
      <w:pPr>
        <w:pStyle w:val="3"/>
      </w:pPr>
      <w:bookmarkStart w:id="309" w:name="_Toc38636877"/>
      <w:r>
        <w:t xml:space="preserve">14.1 </w:t>
      </w:r>
      <w:r>
        <w:t>动机</w:t>
      </w:r>
      <w:proofErr w:type="gramStart"/>
      <w:r>
        <w:t>一</w:t>
      </w:r>
      <w:proofErr w:type="gramEnd"/>
      <w:r>
        <w:t>：数据压缩</w:t>
      </w:r>
      <w:bookmarkEnd w:id="309"/>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7"/>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8"/>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9"/>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0"/>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10" w:name="_Toc38636878"/>
      <w:r>
        <w:lastRenderedPageBreak/>
        <w:t xml:space="preserve">14.2 </w:t>
      </w:r>
      <w:r>
        <w:t>动机二：数据可视化</w:t>
      </w:r>
      <w:bookmarkEnd w:id="310"/>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1"/>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2"/>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311" w:name="header-n163"/>
      <w:bookmarkEnd w:id="311"/>
      <w:r w:rsidR="00A50418">
        <w:br w:type="page"/>
      </w:r>
    </w:p>
    <w:p w14:paraId="4DD2B4EB" w14:textId="3257EF09" w:rsidR="006C77B1" w:rsidRDefault="006C77B1">
      <w:pPr>
        <w:pStyle w:val="3"/>
      </w:pPr>
      <w:bookmarkStart w:id="312" w:name="_Toc38636879"/>
      <w:r>
        <w:lastRenderedPageBreak/>
        <w:t xml:space="preserve">14.3 </w:t>
      </w:r>
      <w:r>
        <w:t>主成分分析问题</w:t>
      </w:r>
      <w:bookmarkEnd w:id="312"/>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3"/>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4"/>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13" w:name="header-n190"/>
      <w:bookmarkEnd w:id="313"/>
      <w:r>
        <w:br w:type="page"/>
      </w:r>
    </w:p>
    <w:p w14:paraId="3EF01F37" w14:textId="29FC7792" w:rsidR="006C77B1" w:rsidRDefault="006C77B1">
      <w:pPr>
        <w:pStyle w:val="3"/>
      </w:pPr>
      <w:bookmarkStart w:id="314" w:name="_Toc38636880"/>
      <w:r>
        <w:lastRenderedPageBreak/>
        <w:t xml:space="preserve">14.4 </w:t>
      </w:r>
      <w:r>
        <w:t>主成分分析算法</w:t>
      </w:r>
      <w:bookmarkEnd w:id="314"/>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CEAE3C"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ins w:id="315" w:author="Chen Yang" w:date="2024-05-22T19:29:00Z" w16du:dateUtc="2024-05-22T11:29:00Z">
            <w:rPr>
              <w:rFonts w:ascii="Cambria Math" w:hAnsi="Cambria Math"/>
            </w:rPr>
            <m:t>, shape=(n</m:t>
          </w:ins>
        </m:r>
        <m:r>
          <w:ins w:id="316" w:author="Chen Yang" w:date="2024-05-22T19:29:00Z" w16du:dateUtc="2024-05-22T11:29:00Z">
            <w:rPr>
              <w:rFonts w:ascii="Cambria Math" w:hAnsi="Cambria Math" w:hint="eastAsia"/>
            </w:rPr>
            <m:t>×</m:t>
          </w:ins>
        </m:r>
        <m:r>
          <w:ins w:id="317" w:author="Chen Yang" w:date="2024-05-22T19:29:00Z" w16du:dateUtc="2024-05-22T11:29:00Z">
            <w:rPr>
              <w:rFonts w:ascii="Cambria Math" w:hAnsi="Cambria Math"/>
            </w:rPr>
            <m:t>1</m:t>
          </w:ins>
        </m:r>
        <m:r>
          <w:ins w:id="318" w:author="Chen Yang" w:date="2024-05-22T19:30:00Z" w16du:dateUtc="2024-05-22T11:30:00Z">
            <w:rPr>
              <w:rFonts w:ascii="Cambria Math" w:hAnsi="Cambria Math"/>
            </w:rPr>
            <m:t>)</m:t>
          </w:ins>
        </m:r>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C620F30"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ins w:id="319" w:author="Chen Yang" w:date="2024-05-22T19:30:00Z" w16du:dateUtc="2024-05-22T11:30:00Z">
            <m:rPr>
              <m:sty m:val="p"/>
            </m:rPr>
            <w:rPr>
              <w:rFonts w:ascii="Cambria Math" w:hAnsi="Cambria Math"/>
            </w:rPr>
            <m:t>Σ</m:t>
          </w:ins>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ins w:id="320" w:author="Chen Yang" w:date="2024-05-22T19:30:00Z" w16du:dateUtc="2024-05-22T11:30:00Z">
            <w:rPr>
              <w:rFonts w:ascii="Cambria Math" w:hAnsi="Cambria Math"/>
            </w:rPr>
            <m:t>,shape=(n</m:t>
          </w:ins>
        </m:r>
        <m:r>
          <w:ins w:id="321" w:author="Chen Yang" w:date="2024-05-22T19:30:00Z" w16du:dateUtc="2024-05-22T11:30:00Z">
            <w:rPr>
              <w:rFonts w:ascii="Cambria Math" w:hAnsi="Cambria Math" w:hint="eastAsia"/>
            </w:rPr>
            <m:t>×</m:t>
          </w:ins>
        </m:r>
        <m:r>
          <w:ins w:id="322" w:author="Chen Yang" w:date="2024-05-22T19:30:00Z" w16du:dateUtc="2024-05-22T11:30:00Z">
            <w:rPr>
              <w:rFonts w:ascii="Cambria Math" w:hAnsi="Cambria Math" w:hint="eastAsia"/>
            </w:rPr>
            <m:t>n</m:t>
          </w:ins>
        </m:r>
        <m:r>
          <w:ins w:id="323" w:author="Chen Yang" w:date="2024-05-22T19:30:00Z" w16du:dateUtc="2024-05-22T11:30:00Z">
            <w:rPr>
              <w:rFonts w:ascii="Cambria Math" w:hAnsi="Cambria Math"/>
            </w:rPr>
            <m:t>)</m:t>
          </w:ins>
        </m:r>
      </m:oMath>
    </w:p>
    <w:p w14:paraId="1944C4C9" w14:textId="2F9E4C1B"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rPr>
          <w:ins w:id="324" w:author="Chen Yang" w:date="2024-05-22T19:31:00Z" w16du:dateUtc="2024-05-22T11:31:00Z"/>
        </w:rPr>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0F8069E5" w14:textId="39F052D3" w:rsidR="00BE206D" w:rsidRDefault="00BE206D" w:rsidP="00A50418">
      <w:pPr>
        <w:pStyle w:val="af"/>
      </w:pPr>
      <w:ins w:id="325" w:author="Chen Yang" w:date="2024-05-22T19:32:00Z" w16du:dateUtc="2024-05-22T11:32:00Z">
        <w:r>
          <w:rPr>
            <w:rFonts w:hint="eastAsia"/>
          </w:rPr>
          <w:t>U</w:t>
        </w:r>
        <w:r>
          <w:rPr>
            <w:rFonts w:hint="eastAsia"/>
          </w:rPr>
          <w:t>为特征向量组成的特征矩阵，</w:t>
        </w:r>
        <w:r>
          <w:rPr>
            <w:rFonts w:hint="eastAsia"/>
          </w:rPr>
          <w:t>shape=(n</w:t>
        </w:r>
        <w:r>
          <w:rPr>
            <w:rFonts w:hint="eastAsia"/>
          </w:rPr>
          <w:t>×</w:t>
        </w:r>
        <w:r>
          <w:rPr>
            <w:rFonts w:hint="eastAsia"/>
          </w:rPr>
          <w:t>n)</w:t>
        </w:r>
        <w:r>
          <w:rPr>
            <w:rFonts w:hint="eastAsia"/>
          </w:rPr>
          <w:t>。</w:t>
        </w:r>
      </w:ins>
    </w:p>
    <w:p w14:paraId="736B1F5A" w14:textId="77777777" w:rsidR="00021CBC" w:rsidRDefault="006C77B1" w:rsidP="00A50418">
      <w:pPr>
        <w:pStyle w:val="af"/>
        <w:rPr>
          <w:ins w:id="326" w:author="Chen Yang" w:date="2024-05-22T19:40:00Z" w16du:dateUtc="2024-05-22T11:40:00Z"/>
        </w:rPr>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5"/>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06668DA6" w14:textId="57BA5FD8" w:rsidR="00BE206D" w:rsidDel="00BE206D" w:rsidRDefault="00BE206D" w:rsidP="00BE206D">
      <w:pPr>
        <w:pStyle w:val="af"/>
        <w:rPr>
          <w:del w:id="327" w:author="Chen Yang" w:date="2024-05-22T19:41:00Z" w16du:dateUtc="2024-05-22T11:41:00Z"/>
        </w:rPr>
      </w:pPr>
      <w:r>
        <w:rPr>
          <w:noProof/>
        </w:rPr>
        <w:drawing>
          <wp:inline distT="0" distB="0" distL="0" distR="0" wp14:anchorId="5AEDD9E7" wp14:editId="71CD5FB6">
            <wp:extent cx="3962400" cy="1400175"/>
            <wp:effectExtent l="0" t="0" r="0" b="9525"/>
            <wp:docPr id="17313007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6"/>
                    <a:stretch>
                      <a:fillRect/>
                    </a:stretch>
                  </pic:blipFill>
                  <pic:spPr bwMode="auto">
                    <a:xfrm>
                      <a:off x="0" y="0"/>
                      <a:ext cx="3962400" cy="1400175"/>
                    </a:xfrm>
                    <a:prstGeom prst="rect">
                      <a:avLst/>
                    </a:prstGeom>
                    <a:noFill/>
                    <a:ln w="9525">
                      <a:noFill/>
                      <a:headEnd/>
                      <a:tailEnd/>
                    </a:ln>
                  </pic:spPr>
                </pic:pic>
              </a:graphicData>
            </a:graphic>
          </wp:inline>
        </w:drawing>
      </w:r>
    </w:p>
    <w:p w14:paraId="2EE7ACA7" w14:textId="2540C8B6" w:rsidR="006C77B1" w:rsidDel="00BE206D" w:rsidRDefault="006C77B1" w:rsidP="00A50418">
      <w:pPr>
        <w:pStyle w:val="af"/>
        <w:rPr>
          <w:del w:id="328" w:author="Chen Yang" w:date="2024-05-22T19:41:00Z" w16du:dateUtc="2024-05-22T11:41:00Z"/>
        </w:rPr>
      </w:pPr>
      <m:oMathPara>
        <m:oMath>
          <m:r>
            <w:del w:id="329" w:author="Chen Yang" w:date="2024-05-22T19:23:00Z" w16du:dateUtc="2024-05-22T11:23:00Z">
              <w:rPr>
                <w:rFonts w:ascii="Cambria Math" w:hAnsi="Cambria Math"/>
              </w:rPr>
              <m:t>Sigma</m:t>
            </w:del>
          </m:r>
          <m:r>
            <w:del w:id="330" w:author="Chen Yang" w:date="2024-05-22T19:39:00Z" w16du:dateUtc="2024-05-22T11:39:00Z">
              <w:rPr>
                <w:rFonts w:ascii="Cambria Math" w:hAnsi="Cambria Math"/>
              </w:rPr>
              <m:t>=</m:t>
            </w:del>
          </m:r>
          <m:f>
            <m:fPr>
              <m:ctrlPr>
                <w:del w:id="331" w:author="Chen Yang" w:date="2024-05-22T19:39:00Z" w16du:dateUtc="2024-05-22T11:39:00Z">
                  <w:rPr>
                    <w:rFonts w:ascii="Cambria Math" w:hAnsi="Cambria Math"/>
                  </w:rPr>
                </w:del>
              </m:ctrlPr>
            </m:fPr>
            <m:num>
              <m:r>
                <w:del w:id="332" w:author="Chen Yang" w:date="2024-05-22T19:39:00Z" w16du:dateUtc="2024-05-22T11:39:00Z">
                  <w:rPr>
                    <w:rFonts w:ascii="Cambria Math" w:hAnsi="Cambria Math"/>
                  </w:rPr>
                  <m:t>1</m:t>
                </w:del>
              </m:r>
            </m:num>
            <m:den>
              <m:r>
                <w:del w:id="333" w:author="Chen Yang" w:date="2024-05-22T19:39:00Z" w16du:dateUtc="2024-05-22T11:39:00Z">
                  <w:rPr>
                    <w:rFonts w:ascii="Cambria Math" w:hAnsi="Cambria Math"/>
                  </w:rPr>
                  <m:t>m</m:t>
                </w:del>
              </m:r>
            </m:den>
          </m:f>
          <m:nary>
            <m:naryPr>
              <m:chr m:val="∑"/>
              <m:limLoc m:val="undOvr"/>
              <m:ctrlPr>
                <w:del w:id="334" w:author="Chen Yang" w:date="2024-05-22T19:39:00Z" w16du:dateUtc="2024-05-22T11:39:00Z">
                  <w:rPr>
                    <w:rFonts w:ascii="Cambria Math" w:hAnsi="Cambria Math"/>
                  </w:rPr>
                </w:del>
              </m:ctrlPr>
            </m:naryPr>
            <m:sub>
              <m:r>
                <w:del w:id="335" w:author="Chen Yang" w:date="2024-05-22T19:39:00Z" w16du:dateUtc="2024-05-22T11:39:00Z">
                  <w:rPr>
                    <w:rFonts w:ascii="Cambria Math" w:hAnsi="Cambria Math"/>
                  </w:rPr>
                  <m:t>i=1</m:t>
                </w:del>
              </m:r>
            </m:sub>
            <m:sup>
              <m:r>
                <w:del w:id="336" w:author="Chen Yang" w:date="2024-05-22T19:39:00Z" w16du:dateUtc="2024-05-22T11:39:00Z">
                  <w:rPr>
                    <w:rFonts w:ascii="Cambria Math" w:hAnsi="Cambria Math"/>
                  </w:rPr>
                  <m:t>n</m:t>
                </w:del>
              </m:r>
            </m:sup>
            <m:e>
              <m:d>
                <m:dPr>
                  <m:ctrlPr>
                    <w:del w:id="337" w:author="Chen Yang" w:date="2024-05-22T19:39:00Z" w16du:dateUtc="2024-05-22T11:39:00Z">
                      <w:rPr>
                        <w:rFonts w:ascii="Cambria Math" w:hAnsi="Cambria Math"/>
                      </w:rPr>
                    </w:del>
                  </m:ctrlPr>
                </m:dPr>
                <m:e>
                  <m:sSup>
                    <m:sSupPr>
                      <m:ctrlPr>
                        <w:del w:id="338" w:author="Chen Yang" w:date="2024-05-22T19:39:00Z" w16du:dateUtc="2024-05-22T11:39:00Z">
                          <w:rPr>
                            <w:rFonts w:ascii="Cambria Math" w:hAnsi="Cambria Math"/>
                          </w:rPr>
                        </w:del>
                      </m:ctrlPr>
                    </m:sSupPr>
                    <m:e>
                      <m:r>
                        <w:del w:id="339" w:author="Chen Yang" w:date="2024-05-22T19:39:00Z" w16du:dateUtc="2024-05-22T11:39:00Z">
                          <w:rPr>
                            <w:rFonts w:ascii="Cambria Math" w:hAnsi="Cambria Math"/>
                          </w:rPr>
                          <m:t>x</m:t>
                        </w:del>
                      </m:r>
                    </m:e>
                    <m:sup>
                      <m:r>
                        <w:del w:id="340" w:author="Chen Yang" w:date="2024-05-22T19:39:00Z" w16du:dateUtc="2024-05-22T11:39:00Z">
                          <w:rPr>
                            <w:rFonts w:ascii="Cambria Math" w:hAnsi="Cambria Math"/>
                          </w:rPr>
                          <m:t>(i)</m:t>
                        </w:del>
                      </m:r>
                    </m:sup>
                  </m:sSup>
                </m:e>
              </m:d>
            </m:e>
          </m:nary>
          <m:sSup>
            <m:sSupPr>
              <m:ctrlPr>
                <w:del w:id="341" w:author="Chen Yang" w:date="2024-05-22T19:39:00Z" w16du:dateUtc="2024-05-22T11:39:00Z">
                  <w:rPr>
                    <w:rFonts w:ascii="Cambria Math" w:hAnsi="Cambria Math"/>
                  </w:rPr>
                </w:del>
              </m:ctrlPr>
            </m:sSupPr>
            <m:e>
              <m:d>
                <m:dPr>
                  <m:ctrlPr>
                    <w:del w:id="342" w:author="Chen Yang" w:date="2024-05-22T19:39:00Z" w16du:dateUtc="2024-05-22T11:39:00Z">
                      <w:rPr>
                        <w:rFonts w:ascii="Cambria Math" w:hAnsi="Cambria Math"/>
                      </w:rPr>
                    </w:del>
                  </m:ctrlPr>
                </m:dPr>
                <m:e>
                  <m:sSup>
                    <m:sSupPr>
                      <m:ctrlPr>
                        <w:del w:id="343" w:author="Chen Yang" w:date="2024-05-22T19:39:00Z" w16du:dateUtc="2024-05-22T11:39:00Z">
                          <w:rPr>
                            <w:rFonts w:ascii="Cambria Math" w:hAnsi="Cambria Math"/>
                          </w:rPr>
                        </w:del>
                      </m:ctrlPr>
                    </m:sSupPr>
                    <m:e>
                      <m:r>
                        <w:del w:id="344" w:author="Chen Yang" w:date="2024-05-22T19:39:00Z" w16du:dateUtc="2024-05-22T11:39:00Z">
                          <w:rPr>
                            <w:rFonts w:ascii="Cambria Math" w:hAnsi="Cambria Math"/>
                          </w:rPr>
                          <m:t>x</m:t>
                        </w:del>
                      </m:r>
                    </m:e>
                    <m:sup>
                      <m:r>
                        <w:del w:id="345" w:author="Chen Yang" w:date="2024-05-22T19:39:00Z" w16du:dateUtc="2024-05-22T11:39:00Z">
                          <w:rPr>
                            <w:rFonts w:ascii="Cambria Math" w:hAnsi="Cambria Math"/>
                          </w:rPr>
                          <m:t>(i)</m:t>
                        </w:del>
                      </m:r>
                    </m:sup>
                  </m:sSup>
                </m:e>
              </m:d>
            </m:e>
            <m:sup>
              <m:r>
                <w:del w:id="346" w:author="Chen Yang" w:date="2024-05-22T19:39:00Z" w16du:dateUtc="2024-05-22T11:39:00Z">
                  <w:rPr>
                    <w:rFonts w:ascii="Cambria Math" w:hAnsi="Cambria Math"/>
                  </w:rPr>
                  <m:t>T</m:t>
                </w:del>
              </m:r>
            </m:sup>
          </m:sSup>
        </m:oMath>
      </m:oMathPara>
    </w:p>
    <w:p w14:paraId="08D746A2" w14:textId="3755A460" w:rsidR="006C77B1" w:rsidDel="00BE206D" w:rsidRDefault="006C77B1" w:rsidP="00BE206D">
      <w:pPr>
        <w:pStyle w:val="af"/>
        <w:rPr>
          <w:del w:id="347" w:author="Chen Yang" w:date="2024-05-22T19:41:00Z" w16du:dateUtc="2024-05-22T11:41:00Z"/>
        </w:rPr>
      </w:pP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highlight w:val="yellow"/>
              </w:rPr>
            </m:ctrlPr>
          </m:sSupPr>
          <m:e>
            <m:r>
              <w:rPr>
                <w:rFonts w:ascii="Cambria Math" w:hAnsi="Cambria Math"/>
                <w:highlight w:val="yellow"/>
                <w:rPrChange w:id="348" w:author="Chen Yang" w:date="2024-05-22T19:41:00Z" w16du:dateUtc="2024-05-22T11:41:00Z">
                  <w:rPr>
                    <w:rFonts w:ascii="Cambria Math" w:hAnsi="Cambria Math"/>
                  </w:rPr>
                </w:rPrChange>
              </w:rPr>
              <m:t>z</m:t>
            </m:r>
          </m:e>
          <m:sup>
            <m:r>
              <w:rPr>
                <w:rFonts w:ascii="Cambria Math" w:hAnsi="Cambria Math"/>
                <w:highlight w:val="yellow"/>
                <w:rPrChange w:id="349" w:author="Chen Yang" w:date="2024-05-22T19:41:00Z" w16du:dateUtc="2024-05-22T11:41:00Z">
                  <w:rPr>
                    <w:rFonts w:ascii="Cambria Math" w:hAnsi="Cambria Math"/>
                  </w:rPr>
                </w:rPrChange>
              </w:rPr>
              <m:t>(i)</m:t>
            </m:r>
          </m:sup>
        </m:sSup>
        <m:r>
          <w:rPr>
            <w:rFonts w:ascii="Cambria Math" w:hAnsi="Cambria Math"/>
            <w:highlight w:val="yellow"/>
            <w:rPrChange w:id="350" w:author="Chen Yang" w:date="2024-05-22T19:41:00Z" w16du:dateUtc="2024-05-22T11:41:00Z">
              <w:rPr>
                <w:rFonts w:ascii="Cambria Math" w:hAnsi="Cambria Math"/>
              </w:rPr>
            </w:rPrChange>
          </w:rPr>
          <m:t>=</m:t>
        </m:r>
        <m:sSubSup>
          <m:sSubSupPr>
            <m:ctrlPr>
              <w:rPr>
                <w:rFonts w:ascii="Cambria Math" w:hAnsi="Cambria Math"/>
                <w:highlight w:val="yellow"/>
              </w:rPr>
            </m:ctrlPr>
          </m:sSubSupPr>
          <m:e>
            <m:r>
              <w:rPr>
                <w:rFonts w:ascii="Cambria Math" w:hAnsi="Cambria Math"/>
                <w:highlight w:val="yellow"/>
                <w:rPrChange w:id="351" w:author="Chen Yang" w:date="2024-05-22T19:41:00Z" w16du:dateUtc="2024-05-22T11:41:00Z">
                  <w:rPr>
                    <w:rFonts w:ascii="Cambria Math" w:hAnsi="Cambria Math"/>
                  </w:rPr>
                </w:rPrChange>
              </w:rPr>
              <m:t>U</m:t>
            </m:r>
          </m:e>
          <m:sub>
            <m:r>
              <w:rPr>
                <w:rFonts w:ascii="Cambria Math" w:hAnsi="Cambria Math"/>
                <w:highlight w:val="yellow"/>
                <w:rPrChange w:id="352" w:author="Chen Yang" w:date="2024-05-22T19:41:00Z" w16du:dateUtc="2024-05-22T11:41:00Z">
                  <w:rPr>
                    <w:rFonts w:ascii="Cambria Math" w:hAnsi="Cambria Math"/>
                  </w:rPr>
                </w:rPrChange>
              </w:rPr>
              <m:t>reduce</m:t>
            </m:r>
          </m:sub>
          <m:sup>
            <m:r>
              <w:rPr>
                <w:rFonts w:ascii="Cambria Math" w:hAnsi="Cambria Math"/>
                <w:highlight w:val="yellow"/>
                <w:rPrChange w:id="353" w:author="Chen Yang" w:date="2024-05-22T19:41:00Z" w16du:dateUtc="2024-05-22T11:41:00Z">
                  <w:rPr>
                    <w:rFonts w:ascii="Cambria Math" w:hAnsi="Cambria Math"/>
                  </w:rPr>
                </w:rPrChange>
              </w:rPr>
              <m:t>T</m:t>
            </m:r>
          </m:sup>
        </m:sSubSup>
        <m:r>
          <w:rPr>
            <w:rFonts w:ascii="Cambria Math" w:hAnsi="Cambria Math"/>
            <w:highlight w:val="yellow"/>
            <w:rPrChange w:id="354" w:author="Chen Yang" w:date="2024-05-22T19:41:00Z" w16du:dateUtc="2024-05-22T11:41:00Z">
              <w:rPr>
                <w:rFonts w:ascii="Cambria Math" w:hAnsi="Cambria Math"/>
              </w:rPr>
            </w:rPrChange>
          </w:rPr>
          <m:t>*</m:t>
        </m:r>
        <m:sSup>
          <m:sSupPr>
            <m:ctrlPr>
              <w:rPr>
                <w:rFonts w:ascii="Cambria Math" w:hAnsi="Cambria Math"/>
                <w:highlight w:val="yellow"/>
              </w:rPr>
            </m:ctrlPr>
          </m:sSupPr>
          <m:e>
            <m:r>
              <w:rPr>
                <w:rFonts w:ascii="Cambria Math" w:hAnsi="Cambria Math"/>
                <w:highlight w:val="yellow"/>
                <w:rPrChange w:id="355" w:author="Chen Yang" w:date="2024-05-22T19:41:00Z" w16du:dateUtc="2024-05-22T11:41:00Z">
                  <w:rPr>
                    <w:rFonts w:ascii="Cambria Math" w:hAnsi="Cambria Math"/>
                  </w:rPr>
                </w:rPrChange>
              </w:rPr>
              <m:t>x</m:t>
            </m:r>
          </m:e>
          <m:sup>
            <m:r>
              <w:rPr>
                <w:rFonts w:ascii="Cambria Math" w:hAnsi="Cambria Math"/>
                <w:highlight w:val="yellow"/>
                <w:rPrChange w:id="356" w:author="Chen Yang" w:date="2024-05-22T19:41:00Z" w16du:dateUtc="2024-05-22T11:41:00Z">
                  <w:rPr>
                    <w:rFonts w:ascii="Cambria Math" w:hAnsi="Cambria Math"/>
                  </w:rPr>
                </w:rPrChange>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57" w:name="header-n214"/>
      <w:bookmarkEnd w:id="357"/>
      <w:r>
        <w:br w:type="page"/>
      </w:r>
    </w:p>
    <w:p w14:paraId="70297B15" w14:textId="60167EAE" w:rsidR="006C77B1" w:rsidRDefault="006C77B1">
      <w:pPr>
        <w:pStyle w:val="3"/>
      </w:pPr>
      <w:bookmarkStart w:id="358" w:name="_Toc38636881"/>
      <w:r>
        <w:lastRenderedPageBreak/>
        <w:t xml:space="preserve">14.5 </w:t>
      </w:r>
      <w:r>
        <w:t>选择主成分的数量</w:t>
      </w:r>
      <w:bookmarkEnd w:id="358"/>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45B57771" w:rsidR="006C77B1" w:rsidRDefault="006C77B1" w:rsidP="00A50418">
      <w:pPr>
        <w:pStyle w:val="af"/>
      </w:pPr>
      <w:r>
        <w:t>主要成分分析是减少投射的平均均方误差：</w:t>
      </w:r>
      <m:oMath>
        <m:f>
          <m:fPr>
            <m:ctrlPr>
              <w:ins w:id="359" w:author="Chen Yang" w:date="2024-05-22T19:46:00Z" w16du:dateUtc="2024-05-22T11:46:00Z">
                <w:rPr>
                  <w:rFonts w:ascii="Cambria Math" w:hAnsi="Cambria Math"/>
                </w:rPr>
              </w:ins>
            </m:ctrlPr>
          </m:fPr>
          <m:num>
            <m:r>
              <w:ins w:id="360" w:author="Chen Yang" w:date="2024-05-22T19:46:00Z" w16du:dateUtc="2024-05-22T11:46:00Z">
                <w:rPr>
                  <w:rFonts w:ascii="Cambria Math" w:hAnsi="Cambria Math"/>
                </w:rPr>
                <m:t>1</m:t>
              </w:ins>
            </m:r>
          </m:num>
          <m:den>
            <m:r>
              <w:ins w:id="361" w:author="Chen Yang" w:date="2024-05-22T19:46:00Z" w16du:dateUtc="2024-05-22T11:46:00Z">
                <w:rPr>
                  <w:rFonts w:ascii="Cambria Math" w:hAnsi="Cambria Math"/>
                </w:rPr>
                <m:t>m</m:t>
              </w:ins>
            </m:r>
          </m:den>
        </m:f>
        <m:nary>
          <m:naryPr>
            <m:chr m:val="∑"/>
            <m:limLoc m:val="undOvr"/>
            <m:ctrlPr>
              <w:ins w:id="362" w:author="Chen Yang" w:date="2024-05-22T19:46:00Z" w16du:dateUtc="2024-05-22T11:46:00Z">
                <w:rPr>
                  <w:rFonts w:ascii="Cambria Math" w:hAnsi="Cambria Math"/>
                </w:rPr>
              </w:ins>
            </m:ctrlPr>
          </m:naryPr>
          <m:sub>
            <m:r>
              <w:ins w:id="363" w:author="Chen Yang" w:date="2024-05-22T19:46:00Z" w16du:dateUtc="2024-05-22T11:46:00Z">
                <w:rPr>
                  <w:rFonts w:ascii="Cambria Math" w:hAnsi="Cambria Math"/>
                </w:rPr>
                <m:t>i=1</m:t>
              </w:ins>
            </m:r>
          </m:sub>
          <m:sup>
            <m:r>
              <w:ins w:id="364" w:author="Chen Yang" w:date="2024-05-22T19:46:00Z" w16du:dateUtc="2024-05-22T11:46:00Z">
                <w:rPr>
                  <w:rFonts w:ascii="Cambria Math" w:hAnsi="Cambria Math"/>
                </w:rPr>
                <m:t>m</m:t>
              </w:ins>
            </m:r>
          </m:sup>
          <m:e>
            <m:sSup>
              <m:sSupPr>
                <m:ctrlPr>
                  <w:ins w:id="365" w:author="Chen Yang" w:date="2024-05-22T19:46:00Z" w16du:dateUtc="2024-05-22T11:46:00Z">
                    <w:rPr>
                      <w:rFonts w:ascii="Cambria Math" w:hAnsi="Cambria Math"/>
                    </w:rPr>
                  </w:ins>
                </m:ctrlPr>
              </m:sSupPr>
              <m:e>
                <m:d>
                  <m:dPr>
                    <m:begChr m:val="∥"/>
                    <m:endChr m:val="∥"/>
                    <m:ctrlPr>
                      <w:ins w:id="366" w:author="Chen Yang" w:date="2024-05-22T19:46:00Z" w16du:dateUtc="2024-05-22T11:46:00Z">
                        <w:rPr>
                          <w:rFonts w:ascii="Cambria Math" w:hAnsi="Cambria Math"/>
                        </w:rPr>
                      </w:ins>
                    </m:ctrlPr>
                  </m:dPr>
                  <m:e>
                    <m:sSup>
                      <m:sSupPr>
                        <m:ctrlPr>
                          <w:ins w:id="367" w:author="Chen Yang" w:date="2024-05-22T19:46:00Z" w16du:dateUtc="2024-05-22T11:46:00Z">
                            <w:rPr>
                              <w:rFonts w:ascii="Cambria Math" w:hAnsi="Cambria Math"/>
                            </w:rPr>
                          </w:ins>
                        </m:ctrlPr>
                      </m:sSupPr>
                      <m:e>
                        <m:r>
                          <w:ins w:id="368" w:author="Chen Yang" w:date="2024-05-22T19:46:00Z" w16du:dateUtc="2024-05-22T11:46:00Z">
                            <w:rPr>
                              <w:rFonts w:ascii="Cambria Math" w:hAnsi="Cambria Math"/>
                            </w:rPr>
                            <m:t>x</m:t>
                          </w:ins>
                        </m:r>
                      </m:e>
                      <m:sup>
                        <m:d>
                          <m:dPr>
                            <m:ctrlPr>
                              <w:ins w:id="369" w:author="Chen Yang" w:date="2024-05-22T19:46:00Z" w16du:dateUtc="2024-05-22T11:46:00Z">
                                <w:rPr>
                                  <w:rFonts w:ascii="Cambria Math" w:hAnsi="Cambria Math"/>
                                </w:rPr>
                              </w:ins>
                            </m:ctrlPr>
                          </m:dPr>
                          <m:e>
                            <m:r>
                              <w:ins w:id="370" w:author="Chen Yang" w:date="2024-05-22T19:46:00Z" w16du:dateUtc="2024-05-22T11:46:00Z">
                                <w:rPr>
                                  <w:rFonts w:ascii="Cambria Math" w:hAnsi="Cambria Math"/>
                                </w:rPr>
                                <m:t>i</m:t>
                              </w:ins>
                            </m:r>
                          </m:e>
                        </m:d>
                      </m:sup>
                    </m:sSup>
                    <m:r>
                      <w:ins w:id="371" w:author="Chen Yang" w:date="2024-05-22T19:47:00Z" w16du:dateUtc="2024-05-22T11:47:00Z">
                        <w:rPr>
                          <w:rFonts w:ascii="Cambria Math" w:hAnsi="Cambria Math"/>
                        </w:rPr>
                        <m:t>-</m:t>
                      </w:ins>
                    </m:r>
                    <m:sSubSup>
                      <m:sSubSupPr>
                        <m:ctrlPr>
                          <w:ins w:id="372" w:author="Chen Yang" w:date="2024-05-22T19:47:00Z" w16du:dateUtc="2024-05-22T11:47:00Z">
                            <w:rPr>
                              <w:rFonts w:ascii="Cambria Math" w:hAnsi="Cambria Math"/>
                              <w:i/>
                            </w:rPr>
                          </w:ins>
                        </m:ctrlPr>
                      </m:sSubSupPr>
                      <m:e>
                        <m:r>
                          <w:ins w:id="373" w:author="Chen Yang" w:date="2024-05-22T19:47:00Z" w16du:dateUtc="2024-05-22T11:47:00Z">
                            <w:rPr>
                              <w:rFonts w:ascii="Cambria Math" w:hAnsi="Cambria Math"/>
                            </w:rPr>
                            <m:t>x</m:t>
                          </w:ins>
                        </m:r>
                      </m:e>
                      <m:sub>
                        <m:r>
                          <w:ins w:id="374" w:author="Chen Yang" w:date="2024-05-22T19:47:00Z" w16du:dateUtc="2024-05-22T11:47:00Z">
                            <w:rPr>
                              <w:rFonts w:ascii="Cambria Math" w:hAnsi="Cambria Math"/>
                            </w:rPr>
                            <m:t>approx</m:t>
                          </w:ins>
                        </m:r>
                      </m:sub>
                      <m:sup>
                        <m:r>
                          <w:ins w:id="375" w:author="Chen Yang" w:date="2024-05-22T19:47:00Z" w16du:dateUtc="2024-05-22T11:47:00Z">
                            <w:rPr>
                              <w:rFonts w:ascii="Cambria Math" w:hAnsi="Cambria Math"/>
                            </w:rPr>
                            <m:t>(i)</m:t>
                          </w:ins>
                        </m:r>
                      </m:sup>
                    </m:sSubSup>
                  </m:e>
                </m:d>
              </m:e>
              <m:sup>
                <m:r>
                  <w:ins w:id="376" w:author="Chen Yang" w:date="2024-05-22T19:46:00Z" w16du:dateUtc="2024-05-22T11:46:00Z">
                    <w:rPr>
                      <w:rFonts w:ascii="Cambria Math" w:hAnsi="Cambria Math"/>
                    </w:rPr>
                    <m:t>2</m:t>
                  </w:ins>
                </m:r>
              </m:sup>
            </m:sSup>
          </m:e>
        </m:nary>
      </m:oMath>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363E63B2" w14:textId="374941DD" w:rsidR="009F4DA6" w:rsidRDefault="006C77B1" w:rsidP="009F4DA6">
      <w:pPr>
        <w:pStyle w:val="af"/>
      </w:pPr>
      <w:r>
        <w:t>我们希望在平均均方误差与训练集方差的比例尽可能小的情况下选择尽可能小的</w:t>
      </w:r>
      <m:oMath>
        <m:r>
          <w:rPr>
            <w:rFonts w:ascii="Cambria Math" w:hAnsi="Cambria Math"/>
          </w:rPr>
          <m:t>k</m:t>
        </m:r>
      </m:oMath>
      <w:r>
        <w:t>值。</w:t>
      </w:r>
    </w:p>
    <w:p w14:paraId="4E9F8E09" w14:textId="4C024C71" w:rsidR="006C77B1" w:rsidRDefault="006C77B1" w:rsidP="00A50418">
      <w:pPr>
        <w:pStyle w:val="af"/>
      </w:pPr>
      <w:r>
        <w:t>如果我们希望这个比例小于</w:t>
      </w:r>
      <w:r>
        <w:t>1%</w:t>
      </w:r>
      <w:r>
        <w:t>，就意味着原本数据的偏差有</w:t>
      </w:r>
      <w:r>
        <w:t>99%</w:t>
      </w:r>
      <w:r>
        <w:t>都保留下来了，如果我们选择保留</w:t>
      </w:r>
      <w:r>
        <w:t>95%</w:t>
      </w:r>
      <w:r>
        <w:t>的</w:t>
      </w:r>
      <w:ins w:id="377" w:author="Chen Yang" w:date="2024-05-22T19:48:00Z" w16du:dateUtc="2024-05-22T11:48:00Z">
        <w:r w:rsidR="009F4DA6">
          <w:rPr>
            <w:rFonts w:hint="eastAsia"/>
          </w:rPr>
          <w:t>方差</w:t>
        </w:r>
      </w:ins>
      <w:del w:id="378" w:author="Chen Yang" w:date="2024-05-22T19:48:00Z" w16du:dateUtc="2024-05-22T11:48:00Z">
        <w:r w:rsidDel="009F4DA6">
          <w:delText>偏差</w:delText>
        </w:r>
      </w:del>
      <w:r>
        <w:t>，便能非常显著地降低模型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commentRangeStart w:id="379"/>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commentRangeEnd w:id="379"/>
      <w:r w:rsidR="0087221E">
        <w:rPr>
          <w:rStyle w:val="affb"/>
        </w:rPr>
        <w:commentReference w:id="379"/>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7"/>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80" w:name="OLE_LINK3"/>
    <w:bookmarkStart w:id="381"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80"/>
          <w:bookmarkEnd w:id="381"/>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82" w:name="header-n239"/>
      <w:bookmarkEnd w:id="382"/>
      <w:r>
        <w:br w:type="page"/>
      </w:r>
    </w:p>
    <w:p w14:paraId="49113143" w14:textId="25798EB8" w:rsidR="006C77B1" w:rsidRDefault="006C77B1">
      <w:pPr>
        <w:pStyle w:val="3"/>
      </w:pPr>
      <w:bookmarkStart w:id="383" w:name="_Toc38636882"/>
      <w:r>
        <w:lastRenderedPageBreak/>
        <w:t xml:space="preserve">14.6 </w:t>
      </w:r>
      <w:r>
        <w:t>重建的压缩表示</w:t>
      </w:r>
      <w:bookmarkEnd w:id="383"/>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8"/>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6D0A4C03" w:rsidR="006C77B1" w:rsidRDefault="006C77B1" w:rsidP="00A50418">
      <w:pPr>
        <w:pStyle w:val="af"/>
      </w:pPr>
    </w:p>
    <w:p w14:paraId="10C4A1C8" w14:textId="091BE886" w:rsidR="009F4DA6" w:rsidRDefault="009F4DA6" w:rsidP="00A50418">
      <w:pPr>
        <w:pStyle w:val="af"/>
      </w:pPr>
      <w:r>
        <w:rPr>
          <w:noProof/>
        </w:rPr>
        <w:lastRenderedPageBreak/>
        <w:drawing>
          <wp:inline distT="0" distB="0" distL="0" distR="0" wp14:anchorId="0EB40CA3" wp14:editId="0824B138">
            <wp:extent cx="5274310" cy="2885440"/>
            <wp:effectExtent l="0" t="0" r="2540" b="0"/>
            <wp:docPr id="24565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027" name=""/>
                    <pic:cNvPicPr/>
                  </pic:nvPicPr>
                  <pic:blipFill>
                    <a:blip r:embed="rId329"/>
                    <a:stretch>
                      <a:fillRect/>
                    </a:stretch>
                  </pic:blipFill>
                  <pic:spPr>
                    <a:xfrm>
                      <a:off x="0" y="0"/>
                      <a:ext cx="5274310" cy="2885440"/>
                    </a:xfrm>
                    <a:prstGeom prst="rect">
                      <a:avLst/>
                    </a:prstGeom>
                  </pic:spPr>
                </pic:pic>
              </a:graphicData>
            </a:graphic>
          </wp:inline>
        </w:drawing>
      </w:r>
    </w:p>
    <w:p w14:paraId="40374B48" w14:textId="70BBD369" w:rsidR="006C77B1" w:rsidRDefault="006C77B1" w:rsidP="00A50418">
      <w:pPr>
        <w:pStyle w:val="af"/>
      </w:pPr>
      <w:r>
        <w:t>如你所知，这是一个</w:t>
      </w:r>
      <w:del w:id="384" w:author="Chen Yang" w:date="2024-05-22T19:59:00Z" w16du:dateUtc="2024-05-22T11:59:00Z">
        <w:r w:rsidDel="009F4DA6">
          <w:delText>漂亮的</w:delText>
        </w:r>
      </w:del>
      <w:r>
        <w:t>与原始数据相当相似</w:t>
      </w:r>
      <w:ins w:id="385" w:author="Chen Yang" w:date="2024-05-22T19:59:00Z" w16du:dateUtc="2024-05-22T11:59:00Z">
        <w:r w:rsidR="009F4DA6">
          <w:rPr>
            <w:rFonts w:hint="eastAsia"/>
          </w:rPr>
          <w:t>的重建数据</w:t>
        </w:r>
      </w:ins>
      <w:r>
        <w:t>。所以，这就是你从低维表示</w:t>
      </w:r>
      <m:oMath>
        <m:r>
          <w:rPr>
            <w:rFonts w:ascii="Cambria Math" w:hAnsi="Cambria Math"/>
          </w:rPr>
          <m:t>z</m:t>
        </m:r>
      </m:oMath>
      <w:r>
        <w:t>回到</w:t>
      </w:r>
      <w:r w:rsidR="009F4DA6">
        <w:t>你的原始数据</w:t>
      </w:r>
      <m:oMath>
        <m:r>
          <w:rPr>
            <w:rFonts w:ascii="Cambria Math" w:hAnsi="Cambria Math"/>
          </w:rPr>
          <m:t>x</m:t>
        </m:r>
      </m:oMath>
      <w:r>
        <w:t>未压缩</w:t>
      </w:r>
      <w:r w:rsidR="009F4DA6">
        <w:rPr>
          <w:rFonts w:hint="eastAsia"/>
        </w:rPr>
        <w:t>维度</w:t>
      </w:r>
      <w:r>
        <w:t>的表示，我们也把这个过程称为重建原始数据。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86" w:name="header-n258"/>
      <w:bookmarkEnd w:id="386"/>
      <w:r>
        <w:br w:type="page"/>
      </w:r>
    </w:p>
    <w:p w14:paraId="45C031A0" w14:textId="3B0512D7" w:rsidR="006C77B1" w:rsidRDefault="006C77B1">
      <w:pPr>
        <w:pStyle w:val="3"/>
      </w:pPr>
      <w:bookmarkStart w:id="387" w:name="_Toc38636883"/>
      <w:r>
        <w:lastRenderedPageBreak/>
        <w:t xml:space="preserve">14.7 </w:t>
      </w:r>
      <w:r>
        <w:t>主成分分析法的应用建议</w:t>
      </w:r>
      <w:bookmarkEnd w:id="387"/>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63FB989" w:rsidR="006C77B1" w:rsidRDefault="006C77B1" w:rsidP="00A50418">
      <w:pPr>
        <w:pStyle w:val="af"/>
      </w:pPr>
      <w:r>
        <w:t>注：如果我们有交叉验证集</w:t>
      </w:r>
      <w:ins w:id="388" w:author="Chen Yang" w:date="2024-05-22T20:05:00Z" w16du:dateUtc="2024-05-22T12:05:00Z">
        <w:r w:rsidR="009F4DA6">
          <w:rPr>
            <w:rFonts w:hint="eastAsia"/>
          </w:rPr>
          <w:t>和</w:t>
        </w:r>
      </w:ins>
      <w:del w:id="389" w:author="Chen Yang" w:date="2024-05-22T20:05:00Z" w16du:dateUtc="2024-05-22T12:05:00Z">
        <w:r w:rsidDel="009F4DA6">
          <w:delText>合</w:delText>
        </w:r>
      </w:del>
      <w:r>
        <w:t>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90" w:name="_Toc38636884"/>
      <w:r>
        <w:lastRenderedPageBreak/>
        <w:t>第</w:t>
      </w:r>
      <w:r>
        <w:t>9</w:t>
      </w:r>
      <w:r>
        <w:t>周</w:t>
      </w:r>
      <w:bookmarkEnd w:id="390"/>
    </w:p>
    <w:p w14:paraId="34524CBD" w14:textId="5FA36216" w:rsidR="006C77B1" w:rsidRDefault="006C77B1" w:rsidP="00D15056">
      <w:pPr>
        <w:pStyle w:val="MMTopic2"/>
        <w:numPr>
          <w:ilvl w:val="0"/>
          <w:numId w:val="2"/>
        </w:numPr>
      </w:pPr>
      <w:bookmarkStart w:id="391" w:name="_Toc38636885"/>
      <w:r>
        <w:t>异常检测</w:t>
      </w:r>
      <w:r>
        <w:t>(Anomaly Detection)</w:t>
      </w:r>
      <w:bookmarkEnd w:id="391"/>
    </w:p>
    <w:p w14:paraId="5456D05E" w14:textId="77777777" w:rsidR="006C77B1" w:rsidRDefault="006C77B1">
      <w:pPr>
        <w:pStyle w:val="3"/>
      </w:pPr>
      <w:bookmarkStart w:id="392" w:name="_Toc38636886"/>
      <w:r>
        <w:t xml:space="preserve">15.1 </w:t>
      </w:r>
      <w:r>
        <w:t>问题的动机</w:t>
      </w:r>
      <w:bookmarkEnd w:id="392"/>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0"/>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1"/>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2"/>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93" w:name="header-n44"/>
      <w:bookmarkEnd w:id="393"/>
      <w:r>
        <w:br w:type="page"/>
      </w:r>
    </w:p>
    <w:p w14:paraId="1D32C3DB" w14:textId="0E2E1DDF" w:rsidR="006C77B1" w:rsidRDefault="006C77B1">
      <w:pPr>
        <w:pStyle w:val="3"/>
      </w:pPr>
      <w:bookmarkStart w:id="394" w:name="_Toc38636887"/>
      <w:r>
        <w:lastRenderedPageBreak/>
        <w:t xml:space="preserve">15.2 </w:t>
      </w:r>
      <w:r>
        <w:t>高斯分布</w:t>
      </w:r>
      <w:bookmarkEnd w:id="394"/>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3"/>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95" w:name="header-n62"/>
      <w:bookmarkEnd w:id="395"/>
      <w:r>
        <w:br w:type="page"/>
      </w:r>
    </w:p>
    <w:p w14:paraId="68A50DE9" w14:textId="1D40C50B" w:rsidR="006C77B1" w:rsidRDefault="006C77B1">
      <w:pPr>
        <w:pStyle w:val="3"/>
      </w:pPr>
      <w:bookmarkStart w:id="396" w:name="_Toc38636888"/>
      <w:r>
        <w:lastRenderedPageBreak/>
        <w:t xml:space="preserve">15.3 </w:t>
      </w:r>
      <w:r>
        <w:t>算法</w:t>
      </w:r>
      <w:bookmarkEnd w:id="396"/>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4"/>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5"/>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97" w:name="header-n95"/>
      <w:bookmarkEnd w:id="397"/>
      <w:r>
        <w:br w:type="page"/>
      </w:r>
    </w:p>
    <w:p w14:paraId="0355C6FB" w14:textId="6AC0253A" w:rsidR="006C77B1" w:rsidRDefault="006C77B1">
      <w:pPr>
        <w:pStyle w:val="3"/>
      </w:pPr>
      <w:bookmarkStart w:id="398" w:name="_Toc38636889"/>
      <w:r>
        <w:lastRenderedPageBreak/>
        <w:t xml:space="preserve">15.4 </w:t>
      </w:r>
      <w:r>
        <w:t>开发和评价一个异常检测系统</w:t>
      </w:r>
      <w:bookmarkEnd w:id="398"/>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247ECEBE" w:rsidR="006C77B1" w:rsidRDefault="00A50418" w:rsidP="00A50418">
      <w:pPr>
        <w:pStyle w:val="af"/>
      </w:pPr>
      <w:r>
        <w:rPr>
          <w:rFonts w:hint="eastAsia"/>
        </w:rPr>
        <w:t xml:space="preserve">1. </w:t>
      </w:r>
      <w:r w:rsidR="006C77B1">
        <w:t>根据</w:t>
      </w:r>
      <w:del w:id="399" w:author="Chen Yang" w:date="2024-06-08T09:55:00Z" w16du:dateUtc="2024-06-08T01:55:00Z">
        <w:r w:rsidR="006C77B1" w:rsidDel="00771D99">
          <w:rPr>
            <w:rFonts w:hint="eastAsia"/>
          </w:rPr>
          <w:delText>测试集</w:delText>
        </w:r>
      </w:del>
      <w:ins w:id="400" w:author="Chen Yang" w:date="2024-06-08T09:55:00Z" w16du:dateUtc="2024-06-08T01:55:00Z">
        <w:r w:rsidR="00771D99">
          <w:rPr>
            <w:rFonts w:hint="eastAsia"/>
          </w:rPr>
          <w:t>训练集</w:t>
        </w:r>
      </w:ins>
      <w:r w:rsidR="006C77B1">
        <w:t>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401" w:name="header-n120"/>
      <w:bookmarkEnd w:id="401"/>
      <w:r>
        <w:br w:type="page"/>
      </w:r>
    </w:p>
    <w:p w14:paraId="7995AC69" w14:textId="5ABF22D1" w:rsidR="006C77B1" w:rsidRDefault="006C77B1">
      <w:pPr>
        <w:pStyle w:val="3"/>
      </w:pPr>
      <w:bookmarkStart w:id="402" w:name="_Toc38636890"/>
      <w:r>
        <w:lastRenderedPageBreak/>
        <w:t xml:space="preserve">15.5 </w:t>
      </w:r>
      <w:r>
        <w:t>异常检测与监督学习对比</w:t>
      </w:r>
      <w:bookmarkEnd w:id="402"/>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w:t>
            </w:r>
            <w:del w:id="403" w:author="Chen Yang" w:date="2024-06-08T10:11:00Z" w16du:dateUtc="2024-06-08T02:11:00Z">
              <w:r w:rsidDel="00F55928">
                <w:delText>非常难。</w:delText>
              </w:r>
            </w:del>
            <w:r>
              <w:t>根据非常</w:t>
            </w:r>
            <w:del w:id="404" w:author="Chen Yang" w:date="2024-06-08T10:11:00Z" w16du:dateUtc="2024-06-08T02:11:00Z">
              <w:r w:rsidDel="00F55928">
                <w:delText xml:space="preserve"> </w:delText>
              </w:r>
            </w:del>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del w:id="405" w:author="Chen Yang" w:date="2024-06-08T10:12:00Z" w16du:dateUtc="2024-06-08T02:12:00Z">
              <w:r w:rsidDel="00F55928">
                <w:delText xml:space="preserve"> </w:delText>
              </w:r>
            </w:del>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406" w:name="header-n145"/>
      <w:bookmarkEnd w:id="406"/>
      <w:r>
        <w:br w:type="page"/>
      </w:r>
    </w:p>
    <w:p w14:paraId="7C207B72" w14:textId="4680928A" w:rsidR="006C77B1" w:rsidRDefault="006C77B1">
      <w:pPr>
        <w:pStyle w:val="3"/>
      </w:pPr>
      <w:bookmarkStart w:id="407" w:name="_Toc38636891"/>
      <w:r>
        <w:lastRenderedPageBreak/>
        <w:t xml:space="preserve">15.6 </w:t>
      </w:r>
      <w:r>
        <w:t>选择特征</w:t>
      </w:r>
      <w:bookmarkEnd w:id="407"/>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w:t>
      </w:r>
      <w:r w:rsidRPr="00F55928">
        <w:rPr>
          <w:highlight w:val="yellow"/>
          <w:rPrChange w:id="408" w:author="Chen Yang" w:date="2024-06-08T10:13:00Z" w16du:dateUtc="2024-06-08T02:13:00Z">
            <w:rPr/>
          </w:rPrChange>
        </w:rPr>
        <w:t>将数据转换成高斯分布，例如使用对数函数：</w:t>
      </w:r>
      <m:oMath>
        <m:r>
          <w:rPr>
            <w:rFonts w:ascii="Cambria Math" w:hAnsi="Cambria Math"/>
            <w:highlight w:val="yellow"/>
            <w:rPrChange w:id="409" w:author="Chen Yang" w:date="2024-06-08T10:13:00Z" w16du:dateUtc="2024-06-08T02:13:00Z">
              <w:rPr>
                <w:rFonts w:ascii="Cambria Math" w:hAnsi="Cambria Math"/>
              </w:rPr>
            </w:rPrChange>
          </w:rPr>
          <m:t>x=log(x+c)</m:t>
        </m:r>
      </m:oMath>
      <w:r w:rsidRPr="00F55928">
        <w:rPr>
          <w:highlight w:val="yellow"/>
          <w:rPrChange w:id="410" w:author="Chen Yang" w:date="2024-06-08T10:13:00Z" w16du:dateUtc="2024-06-08T02:13:00Z">
            <w:rPr/>
          </w:rPrChange>
        </w:rPr>
        <w:t>，</w:t>
      </w:r>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6"/>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7"/>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411" w:name="header-n166"/>
      <w:bookmarkEnd w:id="411"/>
      <w:r>
        <w:br w:type="page"/>
      </w:r>
    </w:p>
    <w:p w14:paraId="50D61C1B" w14:textId="1F83CB10" w:rsidR="006C77B1" w:rsidRDefault="006C77B1">
      <w:pPr>
        <w:pStyle w:val="3"/>
      </w:pPr>
      <w:bookmarkStart w:id="412" w:name="_Toc38636892"/>
      <w:r>
        <w:lastRenderedPageBreak/>
        <w:t xml:space="preserve">15.7 </w:t>
      </w:r>
      <w:r>
        <w:t>多元高斯分布（选修）</w:t>
      </w:r>
      <w:bookmarkEnd w:id="412"/>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8"/>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3280F787" w:rsidR="006C77B1" w:rsidDel="00F55928" w:rsidRDefault="006C77B1" w:rsidP="005E2707">
      <w:pPr>
        <w:pStyle w:val="af"/>
        <w:jc w:val="center"/>
        <w:rPr>
          <w:del w:id="413" w:author="Chen Yang" w:date="2024-06-08T10:47:00Z" w16du:dateUtc="2024-06-08T02:47:00Z"/>
        </w:rPr>
      </w:pPr>
      <m:oMathPara>
        <m:oMath>
          <m:r>
            <w:del w:id="414" w:author="Chen Yang" w:date="2024-06-08T10:47:00Z" w16du:dateUtc="2024-06-08T02:47:00Z">
              <w:rPr>
                <w:rFonts w:ascii="Cambria Math" w:hAnsi="Cambria Math"/>
              </w:rPr>
              <m:t>p(x)=</m:t>
            </w:del>
          </m:r>
          <m:nary>
            <m:naryPr>
              <m:chr m:val="∏"/>
              <m:limLoc m:val="undOvr"/>
              <m:ctrlPr>
                <w:del w:id="415" w:author="Chen Yang" w:date="2024-06-08T10:47:00Z" w16du:dateUtc="2024-06-08T02:47:00Z">
                  <w:rPr>
                    <w:rFonts w:ascii="Cambria Math" w:hAnsi="Cambria Math"/>
                  </w:rPr>
                </w:del>
              </m:ctrlPr>
            </m:naryPr>
            <m:sub>
              <m:r>
                <w:del w:id="416" w:author="Chen Yang" w:date="2024-06-08T10:47:00Z" w16du:dateUtc="2024-06-08T02:47:00Z">
                  <w:rPr>
                    <w:rFonts w:ascii="Cambria Math" w:hAnsi="Cambria Math"/>
                  </w:rPr>
                  <m:t>j=1</m:t>
                </w:del>
              </m:r>
            </m:sub>
            <m:sup>
              <m:r>
                <w:del w:id="417" w:author="Chen Yang" w:date="2024-06-08T10:47:00Z" w16du:dateUtc="2024-06-08T02:47:00Z">
                  <w:rPr>
                    <w:rFonts w:ascii="Cambria Math" w:hAnsi="Cambria Math"/>
                  </w:rPr>
                  <m:t>n</m:t>
                </w:del>
              </m:r>
            </m:sup>
            <m:e>
              <m:r>
                <w:del w:id="418" w:author="Chen Yang" w:date="2024-06-08T10:47:00Z" w16du:dateUtc="2024-06-08T02:47:00Z">
                  <w:rPr>
                    <w:rFonts w:ascii="Cambria Math" w:hAnsi="Cambria Math"/>
                  </w:rPr>
                  <m:t>p</m:t>
                </w:del>
              </m:r>
            </m:e>
          </m:nary>
          <m:r>
            <w:del w:id="419" w:author="Chen Yang" w:date="2024-06-08T10:47:00Z" w16du:dateUtc="2024-06-08T02:47:00Z">
              <w:rPr>
                <w:rFonts w:ascii="Cambria Math" w:hAnsi="Cambria Math"/>
              </w:rPr>
              <m:t>(</m:t>
            </w:del>
          </m:r>
          <m:sSub>
            <m:sSubPr>
              <m:ctrlPr>
                <w:del w:id="420" w:author="Chen Yang" w:date="2024-06-08T10:47:00Z" w16du:dateUtc="2024-06-08T02:47:00Z">
                  <w:rPr>
                    <w:rFonts w:ascii="Cambria Math" w:hAnsi="Cambria Math"/>
                  </w:rPr>
                </w:del>
              </m:ctrlPr>
            </m:sSubPr>
            <m:e>
              <m:r>
                <w:del w:id="421" w:author="Chen Yang" w:date="2024-06-08T10:47:00Z" w16du:dateUtc="2024-06-08T02:47:00Z">
                  <w:rPr>
                    <w:rFonts w:ascii="Cambria Math" w:hAnsi="Cambria Math"/>
                  </w:rPr>
                  <m:t>x</m:t>
                </w:del>
              </m:r>
            </m:e>
            <m:sub>
              <m:r>
                <w:del w:id="422" w:author="Chen Yang" w:date="2024-06-08T10:47:00Z" w16du:dateUtc="2024-06-08T02:47:00Z">
                  <w:rPr>
                    <w:rFonts w:ascii="Cambria Math" w:hAnsi="Cambria Math"/>
                  </w:rPr>
                  <m:t>j</m:t>
                </w:del>
              </m:r>
            </m:sub>
          </m:sSub>
          <m:r>
            <w:del w:id="423" w:author="Chen Yang" w:date="2024-06-08T10:47:00Z" w16du:dateUtc="2024-06-08T02:47:00Z">
              <w:rPr>
                <w:rFonts w:ascii="Cambria Math" w:hAnsi="Cambria Math"/>
              </w:rPr>
              <m:t>;μ,</m:t>
            </w:del>
          </m:r>
          <m:sSubSup>
            <m:sSubSupPr>
              <m:ctrlPr>
                <w:del w:id="424" w:author="Chen Yang" w:date="2024-06-08T10:47:00Z" w16du:dateUtc="2024-06-08T02:47:00Z">
                  <w:rPr>
                    <w:rFonts w:ascii="Cambria Math" w:hAnsi="Cambria Math"/>
                  </w:rPr>
                </w:del>
              </m:ctrlPr>
            </m:sSubSupPr>
            <m:e>
              <m:r>
                <w:del w:id="425" w:author="Chen Yang" w:date="2024-06-08T10:47:00Z" w16du:dateUtc="2024-06-08T02:47:00Z">
                  <w:rPr>
                    <w:rFonts w:ascii="Cambria Math" w:hAnsi="Cambria Math"/>
                  </w:rPr>
                  <m:t>σ</m:t>
                </w:del>
              </m:r>
            </m:e>
            <m:sub>
              <m:r>
                <w:del w:id="426" w:author="Chen Yang" w:date="2024-06-08T10:47:00Z" w16du:dateUtc="2024-06-08T02:47:00Z">
                  <w:rPr>
                    <w:rFonts w:ascii="Cambria Math" w:hAnsi="Cambria Math"/>
                  </w:rPr>
                  <m:t>j</m:t>
                </w:del>
              </m:r>
            </m:sub>
            <m:sup>
              <m:r>
                <w:del w:id="427" w:author="Chen Yang" w:date="2024-06-08T10:47:00Z" w16du:dateUtc="2024-06-08T02:47:00Z">
                  <w:rPr>
                    <w:rFonts w:ascii="Cambria Math" w:hAnsi="Cambria Math"/>
                  </w:rPr>
                  <m:t>2</m:t>
                </w:del>
              </m:r>
            </m:sup>
          </m:sSubSup>
          <m:r>
            <w:del w:id="428" w:author="Chen Yang" w:date="2024-06-08T10:47:00Z" w16du:dateUtc="2024-06-08T02:47:00Z">
              <w:rPr>
                <w:rFonts w:ascii="Cambria Math" w:hAnsi="Cambria Math"/>
              </w:rPr>
              <m:t>)=</m:t>
            </w:del>
          </m:r>
          <m:nary>
            <m:naryPr>
              <m:chr m:val="∏"/>
              <m:limLoc m:val="undOvr"/>
              <m:ctrlPr>
                <w:del w:id="429" w:author="Chen Yang" w:date="2024-06-08T10:47:00Z" w16du:dateUtc="2024-06-08T02:47:00Z">
                  <w:rPr>
                    <w:rFonts w:ascii="Cambria Math" w:hAnsi="Cambria Math"/>
                  </w:rPr>
                </w:del>
              </m:ctrlPr>
            </m:naryPr>
            <m:sub>
              <m:r>
                <w:del w:id="430" w:author="Chen Yang" w:date="2024-06-08T10:47:00Z" w16du:dateUtc="2024-06-08T02:47:00Z">
                  <w:rPr>
                    <w:rFonts w:ascii="Cambria Math" w:hAnsi="Cambria Math"/>
                  </w:rPr>
                  <m:t>j=1</m:t>
                </w:del>
              </m:r>
            </m:sub>
            <m:sup>
              <m:r>
                <w:del w:id="431" w:author="Chen Yang" w:date="2024-06-08T10:47:00Z" w16du:dateUtc="2024-06-08T02:47:00Z">
                  <w:rPr>
                    <w:rFonts w:ascii="Cambria Math" w:hAnsi="Cambria Math"/>
                  </w:rPr>
                  <m:t>n</m:t>
                </w:del>
              </m:r>
            </m:sup>
            <m:e>
              <m:f>
                <m:fPr>
                  <m:ctrlPr>
                    <w:del w:id="432" w:author="Chen Yang" w:date="2024-06-08T10:47:00Z" w16du:dateUtc="2024-06-08T02:47:00Z">
                      <w:rPr>
                        <w:rFonts w:ascii="Cambria Math" w:hAnsi="Cambria Math"/>
                      </w:rPr>
                    </w:del>
                  </m:ctrlPr>
                </m:fPr>
                <m:num>
                  <m:r>
                    <w:del w:id="433" w:author="Chen Yang" w:date="2024-06-08T10:47:00Z" w16du:dateUtc="2024-06-08T02:47:00Z">
                      <w:rPr>
                        <w:rFonts w:ascii="Cambria Math" w:hAnsi="Cambria Math"/>
                      </w:rPr>
                      <m:t>1</m:t>
                    </w:del>
                  </m:r>
                </m:num>
                <m:den>
                  <m:rad>
                    <m:radPr>
                      <m:degHide m:val="1"/>
                      <m:ctrlPr>
                        <w:del w:id="434" w:author="Chen Yang" w:date="2024-06-08T10:47:00Z" w16du:dateUtc="2024-06-08T02:47:00Z">
                          <w:rPr>
                            <w:rFonts w:ascii="Cambria Math" w:hAnsi="Cambria Math"/>
                          </w:rPr>
                        </w:del>
                      </m:ctrlPr>
                    </m:radPr>
                    <m:deg/>
                    <m:e>
                      <m:r>
                        <w:del w:id="435" w:author="Chen Yang" w:date="2024-06-08T10:47:00Z" w16du:dateUtc="2024-06-08T02:47:00Z">
                          <w:rPr>
                            <w:rFonts w:ascii="Cambria Math" w:hAnsi="Cambria Math"/>
                          </w:rPr>
                          <m:t>2π</m:t>
                        </w:del>
                      </m:r>
                    </m:e>
                  </m:rad>
                  <m:sSub>
                    <m:sSubPr>
                      <m:ctrlPr>
                        <w:del w:id="436" w:author="Chen Yang" w:date="2024-06-08T10:47:00Z" w16du:dateUtc="2024-06-08T02:47:00Z">
                          <w:rPr>
                            <w:rFonts w:ascii="Cambria Math" w:hAnsi="Cambria Math"/>
                          </w:rPr>
                        </w:del>
                      </m:ctrlPr>
                    </m:sSubPr>
                    <m:e>
                      <m:r>
                        <w:del w:id="437" w:author="Chen Yang" w:date="2024-06-08T10:47:00Z" w16du:dateUtc="2024-06-08T02:47:00Z">
                          <w:rPr>
                            <w:rFonts w:ascii="Cambria Math" w:hAnsi="Cambria Math"/>
                          </w:rPr>
                          <m:t>σ</m:t>
                        </w:del>
                      </m:r>
                    </m:e>
                    <m:sub>
                      <m:r>
                        <w:del w:id="438" w:author="Chen Yang" w:date="2024-06-08T10:47:00Z" w16du:dateUtc="2024-06-08T02:47:00Z">
                          <w:rPr>
                            <w:rFonts w:ascii="Cambria Math" w:hAnsi="Cambria Math"/>
                          </w:rPr>
                          <m:t>j</m:t>
                        </w:del>
                      </m:r>
                    </m:sub>
                  </m:sSub>
                </m:den>
              </m:f>
            </m:e>
          </m:nary>
          <m:r>
            <w:del w:id="439" w:author="Chen Yang" w:date="2024-06-08T10:47:00Z" w16du:dateUtc="2024-06-08T02:47:00Z">
              <w:rPr>
                <w:rFonts w:ascii="Cambria Math" w:hAnsi="Cambria Math"/>
              </w:rPr>
              <m:t>exp(-</m:t>
            </w:del>
          </m:r>
          <m:f>
            <m:fPr>
              <m:ctrlPr>
                <w:del w:id="440" w:author="Chen Yang" w:date="2024-06-08T10:47:00Z" w16du:dateUtc="2024-06-08T02:47:00Z">
                  <w:rPr>
                    <w:rFonts w:ascii="Cambria Math" w:hAnsi="Cambria Math"/>
                  </w:rPr>
                </w:del>
              </m:ctrlPr>
            </m:fPr>
            <m:num>
              <m:r>
                <w:del w:id="441" w:author="Chen Yang" w:date="2024-06-08T10:47:00Z" w16du:dateUtc="2024-06-08T02:47:00Z">
                  <w:rPr>
                    <w:rFonts w:ascii="Cambria Math" w:hAnsi="Cambria Math"/>
                  </w:rPr>
                  <m:t>(</m:t>
                </w:del>
              </m:r>
              <m:sSub>
                <m:sSubPr>
                  <m:ctrlPr>
                    <w:del w:id="442" w:author="Chen Yang" w:date="2024-06-08T10:47:00Z" w16du:dateUtc="2024-06-08T02:47:00Z">
                      <w:rPr>
                        <w:rFonts w:ascii="Cambria Math" w:hAnsi="Cambria Math"/>
                      </w:rPr>
                    </w:del>
                  </m:ctrlPr>
                </m:sSubPr>
                <m:e>
                  <m:r>
                    <w:del w:id="443" w:author="Chen Yang" w:date="2024-06-08T10:47:00Z" w16du:dateUtc="2024-06-08T02:47:00Z">
                      <w:rPr>
                        <w:rFonts w:ascii="Cambria Math" w:hAnsi="Cambria Math"/>
                      </w:rPr>
                      <m:t>x</m:t>
                    </w:del>
                  </m:r>
                </m:e>
                <m:sub>
                  <m:r>
                    <w:del w:id="444" w:author="Chen Yang" w:date="2024-06-08T10:47:00Z" w16du:dateUtc="2024-06-08T02:47:00Z">
                      <w:rPr>
                        <w:rFonts w:ascii="Cambria Math" w:hAnsi="Cambria Math"/>
                      </w:rPr>
                      <m:t>j</m:t>
                    </w:del>
                  </m:r>
                </m:sub>
              </m:sSub>
              <m:r>
                <w:del w:id="445" w:author="Chen Yang" w:date="2024-06-08T10:47:00Z" w16du:dateUtc="2024-06-08T02:47:00Z">
                  <w:rPr>
                    <w:rFonts w:ascii="Cambria Math" w:hAnsi="Cambria Math"/>
                  </w:rPr>
                  <m:t>-</m:t>
                </w:del>
              </m:r>
              <m:sSub>
                <m:sSubPr>
                  <m:ctrlPr>
                    <w:del w:id="446" w:author="Chen Yang" w:date="2024-06-08T10:47:00Z" w16du:dateUtc="2024-06-08T02:47:00Z">
                      <w:rPr>
                        <w:rFonts w:ascii="Cambria Math" w:hAnsi="Cambria Math"/>
                      </w:rPr>
                    </w:del>
                  </m:ctrlPr>
                </m:sSubPr>
                <m:e>
                  <m:r>
                    <w:del w:id="447" w:author="Chen Yang" w:date="2024-06-08T10:47:00Z" w16du:dateUtc="2024-06-08T02:47:00Z">
                      <w:rPr>
                        <w:rFonts w:ascii="Cambria Math" w:hAnsi="Cambria Math"/>
                      </w:rPr>
                      <m:t>μ</m:t>
                    </w:del>
                  </m:r>
                </m:e>
                <m:sub>
                  <m:r>
                    <w:del w:id="448" w:author="Chen Yang" w:date="2024-06-08T10:47:00Z" w16du:dateUtc="2024-06-08T02:47:00Z">
                      <w:rPr>
                        <w:rFonts w:ascii="Cambria Math" w:hAnsi="Cambria Math"/>
                      </w:rPr>
                      <m:t>j</m:t>
                    </w:del>
                  </m:r>
                </m:sub>
              </m:sSub>
              <m:sSup>
                <m:sSupPr>
                  <m:ctrlPr>
                    <w:del w:id="449" w:author="Chen Yang" w:date="2024-06-08T10:47:00Z" w16du:dateUtc="2024-06-08T02:47:00Z">
                      <w:rPr>
                        <w:rFonts w:ascii="Cambria Math" w:hAnsi="Cambria Math"/>
                      </w:rPr>
                    </w:del>
                  </m:ctrlPr>
                </m:sSupPr>
                <m:e>
                  <m:r>
                    <w:del w:id="450" w:author="Chen Yang" w:date="2024-06-08T10:47:00Z" w16du:dateUtc="2024-06-08T02:47:00Z">
                      <w:rPr>
                        <w:rFonts w:ascii="Cambria Math" w:hAnsi="Cambria Math"/>
                      </w:rPr>
                      <m:t>)</m:t>
                    </w:del>
                  </m:r>
                </m:e>
                <m:sup>
                  <m:r>
                    <w:del w:id="451" w:author="Chen Yang" w:date="2024-06-08T10:47:00Z" w16du:dateUtc="2024-06-08T02:47:00Z">
                      <w:rPr>
                        <w:rFonts w:ascii="Cambria Math" w:hAnsi="Cambria Math"/>
                      </w:rPr>
                      <m:t>2</m:t>
                    </w:del>
                  </m:r>
                </m:sup>
              </m:sSup>
            </m:num>
            <m:den>
              <m:r>
                <w:del w:id="452" w:author="Chen Yang" w:date="2024-06-08T10:47:00Z" w16du:dateUtc="2024-06-08T02:47:00Z">
                  <w:rPr>
                    <w:rFonts w:ascii="Cambria Math" w:hAnsi="Cambria Math"/>
                  </w:rPr>
                  <m:t>2</m:t>
                </w:del>
              </m:r>
              <m:sSubSup>
                <m:sSubSupPr>
                  <m:ctrlPr>
                    <w:del w:id="453" w:author="Chen Yang" w:date="2024-06-08T10:47:00Z" w16du:dateUtc="2024-06-08T02:47:00Z">
                      <w:rPr>
                        <w:rFonts w:ascii="Cambria Math" w:hAnsi="Cambria Math"/>
                      </w:rPr>
                    </w:del>
                  </m:ctrlPr>
                </m:sSubSupPr>
                <m:e>
                  <m:r>
                    <w:del w:id="454" w:author="Chen Yang" w:date="2024-06-08T10:47:00Z" w16du:dateUtc="2024-06-08T02:47:00Z">
                      <w:rPr>
                        <w:rFonts w:ascii="Cambria Math" w:hAnsi="Cambria Math"/>
                      </w:rPr>
                      <m:t>σ</m:t>
                    </w:del>
                  </m:r>
                </m:e>
                <m:sub>
                  <m:r>
                    <w:del w:id="455" w:author="Chen Yang" w:date="2024-06-08T10:47:00Z" w16du:dateUtc="2024-06-08T02:47:00Z">
                      <w:rPr>
                        <w:rFonts w:ascii="Cambria Math" w:hAnsi="Cambria Math"/>
                      </w:rPr>
                      <m:t>j</m:t>
                    </w:del>
                  </m:r>
                </m:sub>
                <m:sup>
                  <m:r>
                    <w:del w:id="456" w:author="Chen Yang" w:date="2024-06-08T10:47:00Z" w16du:dateUtc="2024-06-08T02:47:00Z">
                      <w:rPr>
                        <w:rFonts w:ascii="Cambria Math" w:hAnsi="Cambria Math"/>
                      </w:rPr>
                      <m:t>2</m:t>
                    </w:del>
                  </m:r>
                </m:sup>
              </m:sSubSup>
            </m:den>
          </m:f>
          <m:r>
            <w:del w:id="457" w:author="Chen Yang" w:date="2024-06-08T10:47:00Z" w16du:dateUtc="2024-06-08T02:47:00Z">
              <w:rPr>
                <w:rFonts w:ascii="Cambria Math" w:hAnsi="Cambria Math"/>
              </w:rPr>
              <m:t>)</m:t>
            </w:del>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57EB9348" w14:textId="439C9FF3" w:rsidR="00F55928" w:rsidRDefault="006C77B1" w:rsidP="00A07112">
      <w:pPr>
        <w:pStyle w:val="af"/>
        <w:rPr>
          <w:ins w:id="458" w:author="Chen Yang" w:date="2024-06-08T10:47:00Z" w16du:dateUtc="2024-06-08T02:47:00Z"/>
        </w:rPr>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w:p>
    <w:p w14:paraId="05BDEFED" w14:textId="7F7A563B" w:rsidR="005E2707" w:rsidRDefault="00F55928" w:rsidP="00F55928">
      <w:pPr>
        <w:pStyle w:val="af"/>
        <w:jc w:val="center"/>
        <w:pPrChange w:id="459" w:author="Chen Yang" w:date="2024-06-08T10:47:00Z" w16du:dateUtc="2024-06-08T02:47:00Z">
          <w:pPr>
            <w:pStyle w:val="af"/>
          </w:pPr>
        </w:pPrChange>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r>
            <w:ins w:id="460" w:author="Chen Yang" w:date="2024-06-08T10:48:00Z" w16du:dateUtc="2024-06-08T02:48:00Z">
              <w:rPr>
                <w:rFonts w:ascii="Cambria Math" w:hAnsi="Cambria Math"/>
              </w:rPr>
              <m:t>p</m:t>
            </w:ins>
          </m:r>
          <m:d>
            <m:dPr>
              <m:ctrlPr>
                <w:ins w:id="461" w:author="Chen Yang" w:date="2024-06-08T10:48:00Z" w16du:dateUtc="2024-06-08T02:48:00Z">
                  <w:rPr>
                    <w:rFonts w:ascii="Cambria Math" w:hAnsi="Cambria Math"/>
                    <w:i/>
                  </w:rPr>
                </w:ins>
              </m:ctrlPr>
            </m:dPr>
            <m:e>
              <m:r>
                <w:ins w:id="462" w:author="Chen Yang" w:date="2024-06-08T10:48:00Z" w16du:dateUtc="2024-06-08T02:48:00Z">
                  <w:rPr>
                    <w:rFonts w:ascii="Cambria Math" w:hAnsi="Cambria Math"/>
                  </w:rPr>
                  <m:t>x;</m:t>
                </w:ins>
              </m:r>
              <m:r>
                <w:ins w:id="463" w:author="Chen Yang" w:date="2024-06-08T10:48:00Z" w16du:dateUtc="2024-06-08T02:48:00Z">
                  <w:rPr>
                    <w:rFonts w:ascii="Cambria Math" w:hAnsi="Cambria Math" w:hint="eastAsia"/>
                  </w:rPr>
                  <m:t>μ</m:t>
                </w:ins>
              </m:r>
              <m:r>
                <w:ins w:id="464" w:author="Chen Yang" w:date="2024-06-08T10:48:00Z" w16du:dateUtc="2024-06-08T02:48:00Z">
                  <w:rPr>
                    <w:rFonts w:ascii="Cambria Math" w:hAnsi="Cambria Math"/>
                  </w:rPr>
                  <m:t>,</m:t>
                </w:ins>
              </m:r>
              <m:r>
                <w:ins w:id="465" w:author="Chen Yang" w:date="2024-06-08T10:49:00Z" w16du:dateUtc="2024-06-08T02:49:00Z">
                  <w:rPr>
                    <w:rFonts w:ascii="Cambria Math" w:hAnsi="Cambria Math"/>
                  </w:rPr>
                  <m:t>Σ</m:t>
                </w:ins>
              </m:r>
            </m:e>
          </m:d>
          <m:r>
            <w:ins w:id="466" w:author="Chen Yang" w:date="2024-06-08T10:48:00Z" w16du:dateUtc="2024-06-08T02:48:00Z">
              <w:rPr>
                <w:rFonts w:ascii="Cambria Math" w:hAnsi="Cambria Math"/>
              </w:rPr>
              <m:t>=</m:t>
            </w:ins>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7587CA0F" w14:textId="3CC25183" w:rsidR="006C77B1" w:rsidRDefault="006C77B1" w:rsidP="00A07112">
      <w:pPr>
        <w:pStyle w:val="af"/>
      </w:pPr>
      <w:r>
        <w:t>其中：</w:t>
      </w:r>
    </w:p>
    <w:p w14:paraId="755F89D2" w14:textId="77777777" w:rsidR="006C77B1" w:rsidRDefault="006C77B1" w:rsidP="00A07112">
      <w:pPr>
        <w:pStyle w:val="af"/>
      </w:pPr>
      <m:oMath>
        <m:r>
          <w:rPr>
            <w:rFonts w:ascii="Cambria Math" w:hAnsi="Cambria Math"/>
          </w:rPr>
          <w:lastRenderedPageBreak/>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5B1296E3" w:rsidR="006C77B1" w:rsidRDefault="006C77B1" w:rsidP="00A07112">
      <w:pPr>
        <w:pStyle w:val="af"/>
      </w:pPr>
      <m:oMath>
        <m:r>
          <w:del w:id="467" w:author="Chen Yang" w:date="2024-06-08T10:44:00Z" w16du:dateUtc="2024-06-08T02:44:00Z">
            <w:rPr>
              <w:rFonts w:ascii="Cambria Math" w:hAnsi="Cambria Math"/>
            </w:rPr>
            <m:t>Σ</m:t>
          </w:del>
        </m:r>
        <m:sSup>
          <m:sSupPr>
            <m:ctrlPr>
              <w:ins w:id="468" w:author="Chen Yang" w:date="2024-06-08T10:44:00Z" w16du:dateUtc="2024-06-08T02:44:00Z">
                <w:rPr>
                  <w:rFonts w:ascii="Cambria Math" w:hAnsi="Cambria Math"/>
                  <w:i/>
                </w:rPr>
              </w:ins>
            </m:ctrlPr>
          </m:sSupPr>
          <m:e>
            <m:r>
              <w:ins w:id="469" w:author="Chen Yang" w:date="2024-06-08T10:44:00Z" w16du:dateUtc="2024-06-08T02:44:00Z">
                <w:rPr>
                  <w:rFonts w:ascii="Cambria Math" w:hAnsi="Cambria Math"/>
                </w:rPr>
                <m:t>Σ</m:t>
              </w:ins>
            </m:r>
          </m:e>
          <m:sup>
            <m:r>
              <w:ins w:id="470" w:author="Chen Yang" w:date="2024-06-08T10:44:00Z" w16du:dateUtc="2024-06-08T02:44:00Z">
                <w:rPr>
                  <w:rFonts w:ascii="Cambria Math" w:hAnsi="Cambria Math"/>
                </w:rPr>
                <m:t>-1</m:t>
              </w:ins>
            </m:r>
          </m:sup>
        </m:sSup>
        <m:r>
          <w:del w:id="471" w:author="Chen Yang" w:date="2024-06-08T10:43:00Z" w16du:dateUtc="2024-06-08T02:43:00Z">
            <w:rPr>
              <w:rFonts w:ascii="Cambria Math" w:hAnsi="Cambria Math"/>
            </w:rPr>
            <m:t>1</m:t>
          </w:del>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9"/>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719C8759" w:rsidR="006C77B1" w:rsidRDefault="005E2707" w:rsidP="00A07112">
      <w:pPr>
        <w:pStyle w:val="af"/>
        <w:rPr>
          <w:rFonts w:hint="eastAsia"/>
        </w:rPr>
      </w:pPr>
      <w:r>
        <w:rPr>
          <w:rFonts w:hint="eastAsia"/>
        </w:rPr>
        <w:t>2</w:t>
      </w:r>
      <w:r>
        <w:t xml:space="preserve">. </w:t>
      </w:r>
      <w:r w:rsidR="006C77B1">
        <w:t>通过协方差矩阵，</w:t>
      </w:r>
      <w:proofErr w:type="gramStart"/>
      <w:r w:rsidR="006C77B1">
        <w:t>令特征</w:t>
      </w:r>
      <w:proofErr w:type="gramEnd"/>
      <w:r w:rsidR="006C77B1">
        <w:t>1</w:t>
      </w:r>
      <w:r w:rsidR="006C77B1">
        <w:t>拥有较小的</w:t>
      </w:r>
      <w:ins w:id="472" w:author="Chen Yang" w:date="2024-06-08T10:50:00Z" w16du:dateUtc="2024-06-08T02:50:00Z">
        <w:r w:rsidR="00F55928">
          <w:rPr>
            <w:rFonts w:hint="eastAsia"/>
          </w:rPr>
          <w:t>方差</w:t>
        </w:r>
      </w:ins>
      <w:del w:id="473" w:author="Chen Yang" w:date="2024-06-08T10:50:00Z" w16du:dateUtc="2024-06-08T02:50:00Z">
        <w:r w:rsidR="006C77B1" w:rsidDel="00F55928">
          <w:delText>偏差</w:delText>
        </w:r>
      </w:del>
      <w:r w:rsidR="006C77B1">
        <w:t>，同时保持特征</w:t>
      </w:r>
      <w:r w:rsidR="006C77B1">
        <w:t>2</w:t>
      </w:r>
      <w:r w:rsidR="006C77B1">
        <w:t>的</w:t>
      </w:r>
      <w:ins w:id="474" w:author="Chen Yang" w:date="2024-06-08T10:51:00Z" w16du:dateUtc="2024-06-08T02:51:00Z">
        <w:r w:rsidR="00F55928">
          <w:rPr>
            <w:rFonts w:hint="eastAsia"/>
          </w:rPr>
          <w:t>方差</w:t>
        </w:r>
      </w:ins>
      <w:del w:id="475" w:author="Chen Yang" w:date="2024-06-08T10:50:00Z" w16du:dateUtc="2024-06-08T02:50:00Z">
        <w:r w:rsidR="006C77B1" w:rsidDel="00F55928">
          <w:delText>偏差</w:delText>
        </w:r>
      </w:del>
    </w:p>
    <w:p w14:paraId="201A5631" w14:textId="7D6F6D80" w:rsidR="006C77B1" w:rsidRDefault="005E2707" w:rsidP="00A07112">
      <w:pPr>
        <w:pStyle w:val="af"/>
        <w:rPr>
          <w:rFonts w:hint="eastAsia"/>
        </w:rPr>
      </w:pPr>
      <w:r>
        <w:rPr>
          <w:rFonts w:hint="eastAsia"/>
        </w:rPr>
        <w:t>3</w:t>
      </w:r>
      <w:r>
        <w:t xml:space="preserve">. </w:t>
      </w:r>
      <w:r w:rsidR="006C77B1">
        <w:t>通过协方差矩阵，</w:t>
      </w:r>
      <w:proofErr w:type="gramStart"/>
      <w:r w:rsidR="006C77B1">
        <w:t>令特征</w:t>
      </w:r>
      <w:proofErr w:type="gramEnd"/>
      <w:r w:rsidR="006C77B1">
        <w:t>2</w:t>
      </w:r>
      <w:r w:rsidR="006C77B1">
        <w:t>拥有较大的</w:t>
      </w:r>
      <w:ins w:id="476" w:author="Chen Yang" w:date="2024-06-08T10:51:00Z" w16du:dateUtc="2024-06-08T02:51:00Z">
        <w:r w:rsidR="00F55928">
          <w:rPr>
            <w:rFonts w:hint="eastAsia"/>
          </w:rPr>
          <w:t>方差</w:t>
        </w:r>
      </w:ins>
      <w:del w:id="477" w:author="Chen Yang" w:date="2024-06-08T10:51:00Z" w16du:dateUtc="2024-06-08T02:51:00Z">
        <w:r w:rsidR="006C77B1" w:rsidDel="00F55928">
          <w:delText>偏差</w:delText>
        </w:r>
      </w:del>
      <w:r w:rsidR="006C77B1">
        <w:t>，同时保持特征</w:t>
      </w:r>
      <w:r w:rsidR="006C77B1">
        <w:t>1</w:t>
      </w:r>
      <w:r w:rsidR="006C77B1">
        <w:t>的</w:t>
      </w:r>
      <w:ins w:id="478" w:author="Chen Yang" w:date="2024-06-08T10:51:00Z" w16du:dateUtc="2024-06-08T02:51:00Z">
        <w:r w:rsidR="00F55928">
          <w:rPr>
            <w:rFonts w:hint="eastAsia"/>
          </w:rPr>
          <w:t>方差</w:t>
        </w:r>
      </w:ins>
      <w:del w:id="479" w:author="Chen Yang" w:date="2024-06-08T10:51:00Z" w16du:dateUtc="2024-06-08T02:51:00Z">
        <w:r w:rsidR="006C77B1" w:rsidDel="00F55928">
          <w:delText>偏差</w:delText>
        </w:r>
      </w:del>
    </w:p>
    <w:p w14:paraId="2D696A19" w14:textId="6B3424E2" w:rsidR="006C77B1" w:rsidRDefault="005E2707" w:rsidP="00A07112">
      <w:pPr>
        <w:pStyle w:val="af"/>
      </w:pPr>
      <w:r>
        <w:rPr>
          <w:rFonts w:hint="eastAsia"/>
        </w:rPr>
        <w:t>4</w:t>
      </w:r>
      <w:r>
        <w:t xml:space="preserve">. </w:t>
      </w:r>
      <w:r w:rsidR="006C77B1">
        <w:t>通过协方差矩阵，在不改变两个特征的原有</w:t>
      </w:r>
      <w:ins w:id="480" w:author="Chen Yang" w:date="2024-06-08T10:51:00Z" w16du:dateUtc="2024-06-08T02:51:00Z">
        <w:r w:rsidR="00F55928">
          <w:rPr>
            <w:rFonts w:hint="eastAsia"/>
          </w:rPr>
          <w:t>方差</w:t>
        </w:r>
      </w:ins>
      <w:del w:id="481" w:author="Chen Yang" w:date="2024-06-08T10:51:00Z" w16du:dateUtc="2024-06-08T02:51:00Z">
        <w:r w:rsidR="006C77B1" w:rsidDel="00F55928">
          <w:delText>偏差</w:delText>
        </w:r>
      </w:del>
      <w:r w:rsidR="006C77B1">
        <w:t>的基础上，增加两者之间的正相关性</w:t>
      </w:r>
    </w:p>
    <w:p w14:paraId="401801D2" w14:textId="65B76C5C" w:rsidR="006C77B1" w:rsidRDefault="005E2707" w:rsidP="00A07112">
      <w:pPr>
        <w:pStyle w:val="af"/>
      </w:pPr>
      <w:r>
        <w:rPr>
          <w:rFonts w:hint="eastAsia"/>
        </w:rPr>
        <w:t>5</w:t>
      </w:r>
      <w:r>
        <w:t xml:space="preserve">. </w:t>
      </w:r>
      <w:r w:rsidR="006C77B1">
        <w:t>通过协方差矩阵，在不改变两个特征的原有</w:t>
      </w:r>
      <w:ins w:id="482" w:author="Chen Yang" w:date="2024-06-08T10:51:00Z" w16du:dateUtc="2024-06-08T02:51:00Z">
        <w:r w:rsidR="00F55928">
          <w:rPr>
            <w:rFonts w:hint="eastAsia"/>
          </w:rPr>
          <w:t>方差</w:t>
        </w:r>
      </w:ins>
      <w:del w:id="483" w:author="Chen Yang" w:date="2024-06-08T10:51:00Z" w16du:dateUtc="2024-06-08T02:51:00Z">
        <w:r w:rsidR="006C77B1" w:rsidDel="00F55928">
          <w:delText>偏差</w:delText>
        </w:r>
      </w:del>
      <w:r w:rsidR="006C77B1">
        <w:t>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t>原高斯分布模型被广泛使用着，如果特征之间在某种程度上存在相互关联的情况，我们</w:t>
      </w:r>
      <w:r>
        <w:lastRenderedPageBreak/>
        <w:t>可以通过构造</w:t>
      </w:r>
      <w:del w:id="484" w:author="Chen Yang" w:date="2024-06-08T10:52:00Z" w16du:dateUtc="2024-06-08T02:52:00Z">
        <w:r w:rsidDel="0057243B">
          <w:delText>新</w:delText>
        </w:r>
      </w:del>
      <w:r>
        <w:t>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485" w:name="header-n236"/>
      <w:bookmarkEnd w:id="485"/>
      <w:r>
        <w:br w:type="page"/>
      </w:r>
    </w:p>
    <w:p w14:paraId="3B9B2A37" w14:textId="3C571BFA" w:rsidR="006C77B1" w:rsidRDefault="006C77B1">
      <w:pPr>
        <w:pStyle w:val="3"/>
      </w:pPr>
      <w:bookmarkStart w:id="486" w:name="_Toc38636893"/>
      <w:r>
        <w:lastRenderedPageBreak/>
        <w:t xml:space="preserve">15.8 </w:t>
      </w:r>
      <w:r>
        <w:t>使用多元高斯分布进行异常检测（</w:t>
      </w:r>
      <w:r w:rsidR="00F947A2">
        <w:rPr>
          <w:rFonts w:hint="eastAsia"/>
        </w:rPr>
        <w:t>选修</w:t>
      </w:r>
      <w:r>
        <w:t>）</w:t>
      </w:r>
      <w:bookmarkEnd w:id="486"/>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0"/>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1"/>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2"/>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3"/>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4"/>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487" w:name="header-n279"/>
      <w:bookmarkEnd w:id="487"/>
      <w:r>
        <w:br w:type="page"/>
      </w:r>
    </w:p>
    <w:p w14:paraId="710F5A2A" w14:textId="4CB6ACDC" w:rsidR="006C77B1" w:rsidRDefault="006C77B1" w:rsidP="00286346">
      <w:pPr>
        <w:pStyle w:val="MMTopic2"/>
        <w:numPr>
          <w:ilvl w:val="0"/>
          <w:numId w:val="2"/>
        </w:numPr>
      </w:pPr>
      <w:bookmarkStart w:id="488" w:name="_Toc38636894"/>
      <w:r>
        <w:lastRenderedPageBreak/>
        <w:t>推荐系统</w:t>
      </w:r>
      <w:r>
        <w:t>(Recommender Systems)</w:t>
      </w:r>
      <w:bookmarkEnd w:id="488"/>
    </w:p>
    <w:p w14:paraId="7502DE10" w14:textId="77777777" w:rsidR="006C77B1" w:rsidRDefault="006C77B1">
      <w:pPr>
        <w:pStyle w:val="3"/>
      </w:pPr>
      <w:bookmarkStart w:id="489" w:name="header-n280"/>
      <w:bookmarkStart w:id="490" w:name="_Toc38636895"/>
      <w:bookmarkEnd w:id="489"/>
      <w:r>
        <w:t xml:space="preserve">16.1 </w:t>
      </w:r>
      <w:r>
        <w:t>问题形式化</w:t>
      </w:r>
      <w:bookmarkEnd w:id="490"/>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5"/>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491" w:name="header-n311"/>
      <w:bookmarkEnd w:id="491"/>
      <w:r>
        <w:br w:type="page"/>
      </w:r>
    </w:p>
    <w:p w14:paraId="65406E62" w14:textId="70426A34" w:rsidR="006C77B1" w:rsidRDefault="006C77B1">
      <w:pPr>
        <w:pStyle w:val="3"/>
      </w:pPr>
      <w:bookmarkStart w:id="492" w:name="_Toc38636896"/>
      <w:r>
        <w:lastRenderedPageBreak/>
        <w:t xml:space="preserve">16.2 </w:t>
      </w:r>
      <w:r>
        <w:t>基于内容的推荐系统</w:t>
      </w:r>
      <w:bookmarkEnd w:id="492"/>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6"/>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493" w:name="header-n348"/>
      <w:bookmarkEnd w:id="493"/>
      <w:r>
        <w:br w:type="page"/>
      </w:r>
    </w:p>
    <w:p w14:paraId="2C6B626A" w14:textId="2CFE9594" w:rsidR="006C77B1" w:rsidRDefault="006C77B1">
      <w:pPr>
        <w:pStyle w:val="3"/>
      </w:pPr>
      <w:bookmarkStart w:id="494" w:name="_Toc38636897"/>
      <w:r>
        <w:lastRenderedPageBreak/>
        <w:t xml:space="preserve">16.3 </w:t>
      </w:r>
      <w:r>
        <w:t>协同过滤</w:t>
      </w:r>
      <w:bookmarkEnd w:id="494"/>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00000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495" w:name="header-n382"/>
      <w:bookmarkEnd w:id="495"/>
      <w:r>
        <w:br w:type="page"/>
      </w:r>
    </w:p>
    <w:p w14:paraId="7CD68C2A" w14:textId="77FB0574" w:rsidR="006C77B1" w:rsidRDefault="006C77B1">
      <w:pPr>
        <w:pStyle w:val="3"/>
      </w:pPr>
      <w:bookmarkStart w:id="496" w:name="_Toc38636898"/>
      <w:r>
        <w:lastRenderedPageBreak/>
        <w:t xml:space="preserve">16.4 </w:t>
      </w:r>
      <w:r>
        <w:t>协同过滤算法</w:t>
      </w:r>
      <w:bookmarkEnd w:id="496"/>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497"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45pt;height:37.1pt" o:ole="">
            <v:imagedata r:id="rId347" o:title=""/>
          </v:shape>
          <o:OLEObject Type="Embed" ProgID="Equation.DSMT4" ShapeID="_x0000_i1033" DrawAspect="Content" ObjectID="_1779349946" r:id="rId348"/>
        </w:object>
      </w:r>
    </w:p>
    <w:bookmarkEnd w:id="497"/>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498" w:name="_Toc38636899"/>
      <w:r>
        <w:lastRenderedPageBreak/>
        <w:t xml:space="preserve">16.5 </w:t>
      </w:r>
      <w:r>
        <w:t>向量化：低</w:t>
      </w:r>
      <w:proofErr w:type="gramStart"/>
      <w:r>
        <w:t>秩</w:t>
      </w:r>
      <w:proofErr w:type="gramEnd"/>
      <w:r>
        <w:t>矩阵分解</w:t>
      </w:r>
      <w:bookmarkEnd w:id="498"/>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9"/>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0"/>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1"/>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499" w:name="header-n469"/>
      <w:bookmarkEnd w:id="499"/>
      <w:r>
        <w:br w:type="page"/>
      </w:r>
    </w:p>
    <w:p w14:paraId="7D25F84B" w14:textId="0590F518" w:rsidR="006C77B1" w:rsidRDefault="006C77B1">
      <w:pPr>
        <w:pStyle w:val="3"/>
      </w:pPr>
      <w:bookmarkStart w:id="500" w:name="_Toc38636900"/>
      <w:r>
        <w:lastRenderedPageBreak/>
        <w:t xml:space="preserve">16.6 </w:t>
      </w:r>
      <w:r>
        <w:t>推行工作上的细节：均值归一化</w:t>
      </w:r>
      <w:bookmarkEnd w:id="500"/>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2"/>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3"/>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501" w:name="_Toc38636901"/>
      <w:r>
        <w:lastRenderedPageBreak/>
        <w:t>第</w:t>
      </w:r>
      <w:r>
        <w:t>10</w:t>
      </w:r>
      <w:r>
        <w:t>周</w:t>
      </w:r>
      <w:bookmarkEnd w:id="501"/>
    </w:p>
    <w:p w14:paraId="388DC9EA" w14:textId="21E921F2" w:rsidR="006C77B1" w:rsidRDefault="006C77B1" w:rsidP="00286346">
      <w:pPr>
        <w:pStyle w:val="MMTopic2"/>
        <w:numPr>
          <w:ilvl w:val="0"/>
          <w:numId w:val="2"/>
        </w:numPr>
      </w:pPr>
      <w:bookmarkStart w:id="502" w:name="_Toc38636902"/>
      <w:r>
        <w:t>大规模机器学习</w:t>
      </w:r>
      <w:r>
        <w:t>(Large Scale Machine Learning)</w:t>
      </w:r>
      <w:bookmarkEnd w:id="502"/>
    </w:p>
    <w:p w14:paraId="3287F638" w14:textId="77777777" w:rsidR="006C77B1" w:rsidRDefault="006C77B1">
      <w:pPr>
        <w:pStyle w:val="3"/>
      </w:pPr>
      <w:bookmarkStart w:id="503" w:name="_Toc38636903"/>
      <w:r>
        <w:t xml:space="preserve">17.1 </w:t>
      </w:r>
      <w:r>
        <w:t>大型数据集的学习</w:t>
      </w:r>
      <w:bookmarkEnd w:id="503"/>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4"/>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504" w:name="header-n17"/>
      <w:bookmarkEnd w:id="504"/>
      <w:r>
        <w:br w:type="page"/>
      </w:r>
    </w:p>
    <w:p w14:paraId="0BCF3BAD" w14:textId="1583A1D3" w:rsidR="006C77B1" w:rsidRDefault="006C77B1">
      <w:pPr>
        <w:pStyle w:val="3"/>
      </w:pPr>
      <w:bookmarkStart w:id="505" w:name="_Toc38636904"/>
      <w:r>
        <w:lastRenderedPageBreak/>
        <w:t xml:space="preserve">17.2 </w:t>
      </w:r>
      <w:r>
        <w:t>随机梯度下降法</w:t>
      </w:r>
      <w:bookmarkEnd w:id="505"/>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5"/>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506" w:name="header-n42"/>
      <w:bookmarkStart w:id="507" w:name="_Toc38636905"/>
      <w:bookmarkEnd w:id="506"/>
      <w:r>
        <w:lastRenderedPageBreak/>
        <w:t xml:space="preserve">17.3 </w:t>
      </w:r>
      <w:r>
        <w:t>小批量梯度下降</w:t>
      </w:r>
      <w:bookmarkEnd w:id="507"/>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45pt;height:37.65pt" o:ole="">
            <v:imagedata r:id="rId356" o:title=""/>
          </v:shape>
          <o:OLEObject Type="Embed" ProgID="Equation.DSMT4" ShapeID="_x0000_i1034" DrawAspect="Content" ObjectID="_1779349947" r:id="rId357"/>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508" w:name="header-n61"/>
      <w:bookmarkEnd w:id="508"/>
      <w:r>
        <w:br w:type="page"/>
      </w:r>
    </w:p>
    <w:p w14:paraId="08EFA72B" w14:textId="56D0528E" w:rsidR="006C77B1" w:rsidRDefault="006C77B1">
      <w:pPr>
        <w:pStyle w:val="3"/>
      </w:pPr>
      <w:bookmarkStart w:id="509" w:name="_Toc38636906"/>
      <w:r>
        <w:lastRenderedPageBreak/>
        <w:t xml:space="preserve">17.4 </w:t>
      </w:r>
      <w:r>
        <w:t>随机梯度下降收敛</w:t>
      </w:r>
      <w:bookmarkEnd w:id="509"/>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8"/>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9"/>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510" w:name="_Toc38636907"/>
      <w:r>
        <w:lastRenderedPageBreak/>
        <w:t xml:space="preserve">17.5 </w:t>
      </w:r>
      <w:r>
        <w:t>在线学习</w:t>
      </w:r>
      <w:bookmarkEnd w:id="510"/>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511" w:name="_Toc38636908"/>
      <w:r>
        <w:lastRenderedPageBreak/>
        <w:t xml:space="preserve">17.6 </w:t>
      </w:r>
      <w:r>
        <w:t>映射化简和数据并行</w:t>
      </w:r>
      <w:bookmarkEnd w:id="511"/>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0"/>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512" w:name="header-n130"/>
      <w:bookmarkEnd w:id="512"/>
      <w:r>
        <w:br w:type="page"/>
      </w:r>
    </w:p>
    <w:p w14:paraId="09E1D56A" w14:textId="66560C05" w:rsidR="006C77B1" w:rsidRDefault="006C77B1" w:rsidP="00286346">
      <w:pPr>
        <w:pStyle w:val="MMTopic2"/>
        <w:numPr>
          <w:ilvl w:val="0"/>
          <w:numId w:val="2"/>
        </w:numPr>
      </w:pPr>
      <w:bookmarkStart w:id="513" w:name="_Toc38636909"/>
      <w:r>
        <w:lastRenderedPageBreak/>
        <w:t>应用实例：图片文字识别</w:t>
      </w:r>
      <w:r>
        <w:t>(Application Example: Photo OCR)</w:t>
      </w:r>
      <w:bookmarkEnd w:id="513"/>
    </w:p>
    <w:p w14:paraId="37C501C6" w14:textId="77777777" w:rsidR="006C77B1" w:rsidRDefault="006C77B1">
      <w:pPr>
        <w:pStyle w:val="3"/>
      </w:pPr>
      <w:bookmarkStart w:id="514" w:name="header-n131"/>
      <w:bookmarkStart w:id="515" w:name="_Toc38636910"/>
      <w:bookmarkEnd w:id="514"/>
      <w:r>
        <w:t xml:space="preserve">18.1 </w:t>
      </w:r>
      <w:r>
        <w:t>问题描述和流程图</w:t>
      </w:r>
      <w:bookmarkEnd w:id="515"/>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1"/>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2"/>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516" w:name="header-n153"/>
      <w:bookmarkStart w:id="517" w:name="_Toc38636911"/>
      <w:bookmarkEnd w:id="516"/>
      <w:r>
        <w:lastRenderedPageBreak/>
        <w:t xml:space="preserve">18.2 </w:t>
      </w:r>
      <w:r>
        <w:t>滑动窗口</w:t>
      </w:r>
      <w:bookmarkEnd w:id="517"/>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3"/>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4"/>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5"/>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6"/>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518" w:name="_Toc38636912"/>
      <w:r>
        <w:lastRenderedPageBreak/>
        <w:t xml:space="preserve">18.3 </w:t>
      </w:r>
      <w:r>
        <w:t>获取大量数据和人工数据</w:t>
      </w:r>
      <w:bookmarkEnd w:id="518"/>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519" w:name="header-n199"/>
      <w:bookmarkEnd w:id="519"/>
      <w:r>
        <w:br w:type="page"/>
      </w:r>
    </w:p>
    <w:p w14:paraId="4B5DD154" w14:textId="70DA6F7E" w:rsidR="006C77B1" w:rsidRDefault="006C77B1">
      <w:pPr>
        <w:pStyle w:val="3"/>
      </w:pPr>
      <w:bookmarkStart w:id="520" w:name="_Toc38636913"/>
      <w:r>
        <w:lastRenderedPageBreak/>
        <w:t xml:space="preserve">18.4 </w:t>
      </w:r>
      <w:r>
        <w:t>上限分析：哪部分管道的接下去做</w:t>
      </w:r>
      <w:bookmarkEnd w:id="520"/>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7"/>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8"/>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521" w:name="header-n220"/>
      <w:bookmarkEnd w:id="521"/>
      <w:r>
        <w:br w:type="page"/>
      </w:r>
    </w:p>
    <w:p w14:paraId="0B60EC08" w14:textId="2F35A648" w:rsidR="006C77B1" w:rsidRDefault="006C77B1" w:rsidP="00286346">
      <w:pPr>
        <w:pStyle w:val="MMTopic2"/>
        <w:numPr>
          <w:ilvl w:val="0"/>
          <w:numId w:val="2"/>
        </w:numPr>
      </w:pPr>
      <w:bookmarkStart w:id="522" w:name="_Toc38636914"/>
      <w:r>
        <w:lastRenderedPageBreak/>
        <w:t>总结</w:t>
      </w:r>
      <w:r>
        <w:t>(Conclusion)</w:t>
      </w:r>
      <w:bookmarkEnd w:id="522"/>
    </w:p>
    <w:p w14:paraId="204BB378" w14:textId="77777777" w:rsidR="006C77B1" w:rsidRDefault="006C77B1">
      <w:pPr>
        <w:pStyle w:val="3"/>
      </w:pPr>
      <w:bookmarkStart w:id="523" w:name="header-n221"/>
      <w:bookmarkStart w:id="524" w:name="_Toc38636915"/>
      <w:bookmarkEnd w:id="523"/>
      <w:r>
        <w:t xml:space="preserve">19.1 </w:t>
      </w:r>
      <w:r>
        <w:t>总结和致谢</w:t>
      </w:r>
      <w:bookmarkEnd w:id="524"/>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525" w:name="_Toc38636916"/>
      <w:bookmarkStart w:id="526" w:name="_Toc493188087"/>
      <w:r>
        <w:rPr>
          <w:rFonts w:hint="eastAsia"/>
        </w:rPr>
        <w:lastRenderedPageBreak/>
        <w:t>附件</w:t>
      </w:r>
      <w:bookmarkEnd w:id="525"/>
    </w:p>
    <w:p w14:paraId="554C2AF1" w14:textId="54034D86" w:rsidR="00C170C6" w:rsidRDefault="00C170C6" w:rsidP="00C170C6">
      <w:pPr>
        <w:pStyle w:val="MMTopic2"/>
      </w:pPr>
      <w:bookmarkStart w:id="527" w:name="_Toc38636917"/>
      <w:bookmarkEnd w:id="526"/>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527"/>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000000">
        <w:fldChar w:fldCharType="begin"/>
      </w:r>
      <w:r w:rsidR="00000000">
        <w:rPr>
          <w:lang w:eastAsia="zh-CN"/>
        </w:rPr>
        <w:instrText>HYPERLINK "http://cs229.stanford.edu/summer2019/cs229-linalg.pdf" \h</w:instrText>
      </w:r>
      <w:r w:rsidR="00000000">
        <w:fldChar w:fldCharType="separate"/>
      </w:r>
      <w:r w:rsidR="00B94259">
        <w:rPr>
          <w:rStyle w:val="ad"/>
          <w:lang w:eastAsia="zh-CN"/>
        </w:rPr>
        <w:t>原始文件下载</w:t>
      </w:r>
      <w:r w:rsidR="00000000">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000000">
        <w:fldChar w:fldCharType="begin"/>
      </w:r>
      <w:r w:rsidR="00000000">
        <w:rPr>
          <w:lang w:eastAsia="zh-CN"/>
        </w:rPr>
        <w:instrText>HYPERLINK "https://github.com/fengdu78" \h</w:instrText>
      </w:r>
      <w:r w:rsidR="00000000">
        <w:fldChar w:fldCharType="separate"/>
      </w:r>
      <w:r>
        <w:rPr>
          <w:rStyle w:val="ad"/>
          <w:lang w:eastAsia="zh-CN"/>
        </w:rPr>
        <w:t>黄海广</w:t>
      </w:r>
      <w:r w:rsidR="00000000">
        <w:rPr>
          <w:rStyle w:val="ad"/>
          <w:lang w:eastAsia="zh-CN"/>
        </w:rPr>
        <w:fldChar w:fldCharType="end"/>
      </w:r>
    </w:p>
    <w:p w14:paraId="52A7BB88" w14:textId="77777777" w:rsidR="00B94259" w:rsidRDefault="00B94259">
      <w:pPr>
        <w:pStyle w:val="3"/>
      </w:pPr>
      <w:bookmarkStart w:id="528" w:name="header-n10"/>
      <w:bookmarkStart w:id="529" w:name="_Toc38636918"/>
      <w:r>
        <w:t xml:space="preserve">1. </w:t>
      </w:r>
      <w:r>
        <w:t>基础概念和符号</w:t>
      </w:r>
      <w:bookmarkEnd w:id="528"/>
      <w:bookmarkEnd w:id="529"/>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530" w:name="header-n18"/>
      <w:r>
        <w:t xml:space="preserve">1.1 </w:t>
      </w:r>
      <w:r>
        <w:t>基本符号</w:t>
      </w:r>
      <w:bookmarkEnd w:id="530"/>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531" w:name="_Toc38636919"/>
      <w:r>
        <w:t>2.</w:t>
      </w:r>
      <w:r w:rsidR="00C170C6">
        <w:t xml:space="preserve"> </w:t>
      </w:r>
      <w:r>
        <w:t>矩阵乘法</w:t>
      </w:r>
      <w:bookmarkEnd w:id="531"/>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532" w:name="header-n50"/>
      <w:r>
        <w:t xml:space="preserve">2.1 </w:t>
      </w:r>
      <w:r>
        <w:t>向量</w:t>
      </w:r>
      <w:r>
        <w:t>-</w:t>
      </w:r>
      <w:r>
        <w:t>向量乘法</w:t>
      </w:r>
      <w:bookmarkEnd w:id="532"/>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533" w:name="header-n58"/>
      <w:r>
        <w:t xml:space="preserve">2.2 </w:t>
      </w:r>
      <w:r>
        <w:t>矩阵</w:t>
      </w:r>
      <w:r>
        <w:t>-</w:t>
      </w:r>
      <w:r>
        <w:t>向量乘法</w:t>
      </w:r>
      <w:bookmarkEnd w:id="533"/>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534" w:name="header-n73"/>
      <w:r>
        <w:t xml:space="preserve">2.3 </w:t>
      </w:r>
      <w:r>
        <w:t>矩阵</w:t>
      </w:r>
      <w:r>
        <w:t>-</w:t>
      </w:r>
      <w:r>
        <w:t>矩阵乘法</w:t>
      </w:r>
      <w:bookmarkEnd w:id="534"/>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535" w:name="header-n98"/>
      <w:bookmarkStart w:id="536" w:name="_Toc38636920"/>
      <w:r>
        <w:lastRenderedPageBreak/>
        <w:t xml:space="preserve">3 </w:t>
      </w:r>
      <w:r>
        <w:t>运算和属性</w:t>
      </w:r>
      <w:bookmarkEnd w:id="535"/>
      <w:bookmarkEnd w:id="536"/>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537" w:name="header-n100"/>
      <w:r>
        <w:t xml:space="preserve">3.1 </w:t>
      </w:r>
      <w:r>
        <w:t>单位矩阵和对角矩阵</w:t>
      </w:r>
      <w:bookmarkEnd w:id="537"/>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538" w:name="header-n109"/>
      <w:r>
        <w:t xml:space="preserve">3.2 </w:t>
      </w:r>
      <w:r>
        <w:t>转置</w:t>
      </w:r>
      <w:bookmarkEnd w:id="538"/>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539" w:name="header-n123"/>
      <w:r>
        <w:lastRenderedPageBreak/>
        <w:t xml:space="preserve">3.3 </w:t>
      </w:r>
      <w:r>
        <w:t>对称矩阵</w:t>
      </w:r>
      <w:bookmarkEnd w:id="539"/>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540" w:name="header-n127"/>
      <w:r>
        <w:t xml:space="preserve">3.4 </w:t>
      </w:r>
      <w:r>
        <w:t>矩阵的迹</w:t>
      </w:r>
      <w:bookmarkEnd w:id="540"/>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541" w:name="header-n168"/>
      <w:r>
        <w:t xml:space="preserve">3.6 </w:t>
      </w:r>
      <w:r>
        <w:t>线性相关性和</w:t>
      </w:r>
      <w:proofErr w:type="gramStart"/>
      <w:r>
        <w:t>秩</w:t>
      </w:r>
      <w:bookmarkEnd w:id="541"/>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542" w:name="header-n184"/>
      <w:r>
        <w:lastRenderedPageBreak/>
        <w:t xml:space="preserve">3.7 </w:t>
      </w:r>
      <w:r>
        <w:t>方阵的逆</w:t>
      </w:r>
      <w:bookmarkEnd w:id="542"/>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543" w:name="header-n195"/>
      <w:r>
        <w:t xml:space="preserve">3.8 </w:t>
      </w:r>
      <w:r>
        <w:t>正交阵</w:t>
      </w:r>
      <w:bookmarkEnd w:id="543"/>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544" w:name="header-n202"/>
      <w:r>
        <w:lastRenderedPageBreak/>
        <w:t xml:space="preserve">3.9 </w:t>
      </w:r>
      <w:r>
        <w:t>矩阵的值域和零空间</w:t>
      </w:r>
      <w:bookmarkEnd w:id="544"/>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9"/>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545" w:name="header-n270"/>
      <w:r>
        <w:t xml:space="preserve">3.11 </w:t>
      </w:r>
      <w:r>
        <w:t>二次型和半正定矩阵</w:t>
      </w:r>
      <w:bookmarkEnd w:id="545"/>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546" w:name="header-n293"/>
      <w:r>
        <w:t xml:space="preserve">3.12 </w:t>
      </w:r>
      <w:r>
        <w:t>特征值和特征向量</w:t>
      </w:r>
      <w:bookmarkEnd w:id="546"/>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547" w:name="header-n318"/>
      <w:r>
        <w:t xml:space="preserve">3.13 </w:t>
      </w:r>
      <w:r>
        <w:t>对称矩阵的特征值和特征向量</w:t>
      </w:r>
      <w:bookmarkEnd w:id="547"/>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548" w:name="header-n363"/>
      <w:bookmarkStart w:id="549" w:name="_Toc38636921"/>
      <w:r>
        <w:t>4.</w:t>
      </w:r>
      <w:r>
        <w:t>矩阵微积分</w:t>
      </w:r>
      <w:bookmarkEnd w:id="548"/>
      <w:bookmarkEnd w:id="549"/>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550" w:name="header-n365"/>
      <w:r>
        <w:t xml:space="preserve">4.1 </w:t>
      </w:r>
      <w:r>
        <w:t>梯度</w:t>
      </w:r>
      <w:bookmarkEnd w:id="550"/>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551" w:name="header-n388"/>
      <w:r>
        <w:t xml:space="preserve">4.2 </w:t>
      </w:r>
      <w:r>
        <w:t>黑塞矩阵</w:t>
      </w:r>
      <w:bookmarkEnd w:id="551"/>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552" w:name="header-n406"/>
      <w:r>
        <w:t xml:space="preserve">4.3 </w:t>
      </w:r>
      <w:r>
        <w:t>二次函数和线性函数的梯度和黑塞矩阵</w:t>
      </w:r>
      <w:bookmarkEnd w:id="552"/>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553" w:name="header-n428"/>
      <w:r>
        <w:lastRenderedPageBreak/>
        <w:t xml:space="preserve">4.4 </w:t>
      </w:r>
      <w:r>
        <w:t>最小二乘法</w:t>
      </w:r>
      <w:bookmarkEnd w:id="553"/>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554" w:name="header-n437"/>
      <w:r>
        <w:t xml:space="preserve">4.5 </w:t>
      </w:r>
      <w:r>
        <w:t>行列式的梯度</w:t>
      </w:r>
      <w:bookmarkEnd w:id="554"/>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555" w:name="header-n449"/>
      <w:r>
        <w:t xml:space="preserve">4.6 </w:t>
      </w:r>
      <w:r>
        <w:t>特征值优化</w:t>
      </w:r>
      <w:bookmarkEnd w:id="555"/>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556"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556"/>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000000">
        <w:fldChar w:fldCharType="begin"/>
      </w:r>
      <w:r w:rsidR="00000000">
        <w:rPr>
          <w:lang w:eastAsia="zh-CN"/>
        </w:rPr>
        <w:instrText>HYPERLINK "http://cs229.stanford.edu/summer2019/cs229-prob.pdf" \h</w:instrText>
      </w:r>
      <w:r w:rsidR="00000000">
        <w:fldChar w:fldCharType="separate"/>
      </w:r>
      <w:r w:rsidR="00EE33F5">
        <w:rPr>
          <w:rStyle w:val="ad"/>
          <w:lang w:eastAsia="zh-CN"/>
        </w:rPr>
        <w:t>原始文件下载</w:t>
      </w:r>
      <w:r w:rsidR="00000000">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Maleki </w:t>
      </w:r>
      <w:r>
        <w:t>，</w:t>
      </w:r>
      <w:r>
        <w:t xml:space="preserve"> Tom Do</w:t>
      </w:r>
    </w:p>
    <w:p w14:paraId="21C11A18" w14:textId="77777777" w:rsidR="00EE33F5" w:rsidRDefault="00EE33F5" w:rsidP="00EE33F5">
      <w:pPr>
        <w:pStyle w:val="aff3"/>
        <w:rPr>
          <w:lang w:eastAsia="zh-CN"/>
        </w:rPr>
      </w:pPr>
      <w:r>
        <w:rPr>
          <w:lang w:eastAsia="zh-CN"/>
        </w:rPr>
        <w:t>翻译：</w:t>
      </w:r>
      <w:r w:rsidR="00000000">
        <w:fldChar w:fldCharType="begin"/>
      </w:r>
      <w:r w:rsidR="00000000">
        <w:rPr>
          <w:lang w:eastAsia="zh-CN"/>
        </w:rPr>
        <w:instrText>HYPERLINK "https://github.com/szy2120109" \h</w:instrText>
      </w:r>
      <w:r w:rsidR="00000000">
        <w:fldChar w:fldCharType="separate"/>
      </w:r>
      <w:r>
        <w:rPr>
          <w:rStyle w:val="ad"/>
          <w:lang w:eastAsia="zh-CN"/>
        </w:rPr>
        <w:t>石振宇</w:t>
      </w:r>
      <w:r w:rsidR="00000000">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000000">
        <w:fldChar w:fldCharType="begin"/>
      </w:r>
      <w:r w:rsidR="00000000">
        <w:rPr>
          <w:lang w:eastAsia="zh-CN"/>
        </w:rPr>
        <w:instrText>HYPERLINK "https://github.com/fengdu78" \h</w:instrText>
      </w:r>
      <w:r w:rsidR="00000000">
        <w:fldChar w:fldCharType="separate"/>
      </w:r>
      <w:r>
        <w:rPr>
          <w:rStyle w:val="ad"/>
          <w:lang w:eastAsia="zh-CN"/>
        </w:rPr>
        <w:t>黄海广</w:t>
      </w:r>
      <w:r w:rsidR="00000000">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557" w:name="header-n13"/>
      <w:bookmarkStart w:id="558" w:name="_Toc38636923"/>
      <w:r>
        <w:t xml:space="preserve">1. </w:t>
      </w:r>
      <w:r>
        <w:t>概率的基本要素</w:t>
      </w:r>
      <w:bookmarkEnd w:id="557"/>
      <w:bookmarkEnd w:id="558"/>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559" w:name="header-n49"/>
      <w:r>
        <w:t xml:space="preserve">1.1 </w:t>
      </w:r>
      <w:r>
        <w:t>条件概率和独立性</w:t>
      </w:r>
      <w:bookmarkEnd w:id="559"/>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560" w:name="header-n53"/>
      <w:bookmarkStart w:id="561" w:name="_Toc38636924"/>
      <w:r>
        <w:t xml:space="preserve">2. </w:t>
      </w:r>
      <w:r>
        <w:t>随机变量</w:t>
      </w:r>
      <w:bookmarkEnd w:id="560"/>
      <w:bookmarkEnd w:id="561"/>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562" w:name="header-n60"/>
      <w:r>
        <w:t xml:space="preserve">2.1 </w:t>
      </w:r>
      <w:r>
        <w:t>累积分布函数</w:t>
      </w:r>
      <w:bookmarkEnd w:id="562"/>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0"/>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563" w:name="header-n77"/>
      <w:r>
        <w:t xml:space="preserve">2.2 </w:t>
      </w:r>
      <w:r>
        <w:t>概率质量函数</w:t>
      </w:r>
      <w:bookmarkEnd w:id="563"/>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564" w:name="header-n89"/>
      <w:r>
        <w:t xml:space="preserve">2.3 </w:t>
      </w:r>
      <w:r>
        <w:t>概率密度函数</w:t>
      </w:r>
      <w:bookmarkEnd w:id="564"/>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565" w:name="header-n104"/>
      <w:r>
        <w:t xml:space="preserve">2.4 </w:t>
      </w:r>
      <w:r>
        <w:t>期望</w:t>
      </w:r>
      <w:bookmarkEnd w:id="565"/>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566" w:name="header-n143"/>
      <w:r>
        <w:t xml:space="preserve">2.6 </w:t>
      </w:r>
      <w:r>
        <w:t>一些常见的随机变量</w:t>
      </w:r>
      <w:bookmarkEnd w:id="566"/>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71"/>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泊松分布</w:t>
            </w:r>
            <w:proofErr w:type="spellEnd"/>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567" w:name="header-n217"/>
      <w:bookmarkStart w:id="568" w:name="_Toc38636925"/>
      <w:r>
        <w:t xml:space="preserve">3. </w:t>
      </w:r>
      <w:r>
        <w:t>两个随机变量</w:t>
      </w:r>
      <w:bookmarkEnd w:id="567"/>
      <w:bookmarkEnd w:id="568"/>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569" w:name="header-n237"/>
      <w:r>
        <w:t xml:space="preserve">3.2 </w:t>
      </w:r>
      <w:r>
        <w:t>联合概率和边缘概率质量函数</w:t>
      </w:r>
      <w:bookmarkEnd w:id="569"/>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570" w:name="header-n253"/>
      <w:r>
        <w:t xml:space="preserve">3.4 </w:t>
      </w:r>
      <w:r>
        <w:t>条件概率分布</w:t>
      </w:r>
      <w:bookmarkEnd w:id="570"/>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571" w:name="header-n260"/>
      <w:r>
        <w:t xml:space="preserve">3.5 </w:t>
      </w:r>
      <w:r>
        <w:t>贝叶斯定理</w:t>
      </w:r>
      <w:bookmarkEnd w:id="571"/>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572" w:name="header-n266"/>
      <w:r>
        <w:t xml:space="preserve">3.6 </w:t>
      </w:r>
      <w:r>
        <w:t>独立性</w:t>
      </w:r>
      <w:bookmarkEnd w:id="572"/>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573" w:name="header-n283"/>
      <w:r>
        <w:t xml:space="preserve">3.7 </w:t>
      </w:r>
      <w:r>
        <w:t>期望和协方差</w:t>
      </w:r>
      <w:bookmarkEnd w:id="573"/>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574" w:name="header-n304"/>
      <w:bookmarkStart w:id="575" w:name="_Toc38636926"/>
      <w:r>
        <w:t xml:space="preserve">4. </w:t>
      </w:r>
      <w:r>
        <w:t>多个随机变量</w:t>
      </w:r>
      <w:bookmarkEnd w:id="574"/>
      <w:bookmarkEnd w:id="575"/>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576" w:name="header-n306"/>
      <w:r>
        <w:t xml:space="preserve">4.1 </w:t>
      </w:r>
      <w:r>
        <w:t>基本性质</w:t>
      </w:r>
      <w:bookmarkEnd w:id="576"/>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577" w:name="header-n325"/>
      <w:r>
        <w:lastRenderedPageBreak/>
        <w:t xml:space="preserve">4.2 </w:t>
      </w:r>
      <w:r>
        <w:t>随机向量</w:t>
      </w:r>
      <w:bookmarkEnd w:id="577"/>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578" w:name="_Toc38636927"/>
      <w:r>
        <w:lastRenderedPageBreak/>
        <w:t xml:space="preserve">5. </w:t>
      </w:r>
      <w:r>
        <w:t>其他资源</w:t>
      </w:r>
      <w:bookmarkEnd w:id="578"/>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579" w:name="_Toc511915282"/>
      <w:bookmarkStart w:id="580" w:name="_Toc38636928"/>
      <w:r>
        <w:rPr>
          <w:rFonts w:hint="eastAsia"/>
        </w:rPr>
        <w:lastRenderedPageBreak/>
        <w:t>机器学习的数学基础</w:t>
      </w:r>
      <w:bookmarkEnd w:id="579"/>
      <w:r w:rsidR="00B94259">
        <w:rPr>
          <w:rFonts w:hint="eastAsia"/>
        </w:rPr>
        <w:t>（国内教材）</w:t>
      </w:r>
      <w:bookmarkEnd w:id="580"/>
    </w:p>
    <w:p w14:paraId="5D082BDF" w14:textId="77777777" w:rsidR="00D662EA" w:rsidRDefault="00D662EA" w:rsidP="00D662EA">
      <w:pPr>
        <w:pStyle w:val="3"/>
      </w:pPr>
      <w:bookmarkStart w:id="581" w:name="_Toc511915283"/>
      <w:bookmarkStart w:id="582" w:name="_Toc38636929"/>
      <w:r>
        <w:rPr>
          <w:rFonts w:hint="eastAsia"/>
        </w:rPr>
        <w:t>高等数学</w:t>
      </w:r>
      <w:bookmarkEnd w:id="581"/>
      <w:bookmarkEnd w:id="582"/>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583"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583"/>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584" w:name="header-n246"/>
      <w:bookmarkEnd w:id="584"/>
      <w:r>
        <w:br w:type="page"/>
      </w:r>
    </w:p>
    <w:p w14:paraId="05F71C06" w14:textId="77777777" w:rsidR="00D662EA" w:rsidRPr="003A6485" w:rsidRDefault="00D662EA" w:rsidP="00D662EA">
      <w:pPr>
        <w:pStyle w:val="3"/>
      </w:pPr>
      <w:bookmarkStart w:id="585" w:name="_Toc511915284"/>
      <w:bookmarkStart w:id="586" w:name="_Toc38636930"/>
      <w:r w:rsidRPr="003A6485">
        <w:lastRenderedPageBreak/>
        <w:t>线性代数</w:t>
      </w:r>
      <w:bookmarkEnd w:id="585"/>
      <w:bookmarkEnd w:id="586"/>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587" w:name="_Toc511915285"/>
      <w:bookmarkStart w:id="588" w:name="_Toc38636931"/>
      <w:r>
        <w:rPr>
          <w:rFonts w:hint="eastAsia"/>
        </w:rPr>
        <w:lastRenderedPageBreak/>
        <w:t>概率论和数理统计</w:t>
      </w:r>
      <w:bookmarkEnd w:id="587"/>
      <w:bookmarkEnd w:id="588"/>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w:t>
      </w:r>
      <w:proofErr w:type="spellStart"/>
      <w:r>
        <w:t>乘法公式</w:t>
      </w:r>
      <w:proofErr w:type="spell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589" w:name="_Toc156211742"/>
      <w:bookmarkStart w:id="590" w:name="_Toc156558493"/>
      <w:bookmarkStart w:id="591" w:name="_Toc197137145"/>
      <w:bookmarkStart w:id="592" w:name="_Toc197137307"/>
      <w:bookmarkStart w:id="593" w:name="_Toc156119296"/>
      <w:bookmarkStart w:id="594" w:name="_Toc481497945"/>
      <w:r w:rsidRPr="00201448">
        <w:rPr>
          <w:rFonts w:hint="eastAsia"/>
        </w:rPr>
        <w:t>随机变量及其概率分布</w:t>
      </w:r>
      <w:bookmarkEnd w:id="589"/>
      <w:bookmarkEnd w:id="590"/>
      <w:bookmarkEnd w:id="591"/>
      <w:bookmarkEnd w:id="592"/>
      <w:bookmarkEnd w:id="593"/>
      <w:bookmarkEnd w:id="594"/>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3"/>
      <w:footerReference w:type="default" r:id="rId374"/>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r>
        <w:t>softmax</w:t>
      </w:r>
      <w:r>
        <w:rPr>
          <w:rFonts w:hint="eastAsia"/>
        </w:rPr>
        <w:t>算法</w:t>
      </w:r>
    </w:p>
  </w:comment>
  <w:comment w:id="170"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 w:id="290"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 w:id="379" w:author="Chen Yang" w:date="2024-05-22T20:49:00Z" w:initials="CY">
    <w:p w14:paraId="797588B3" w14:textId="77777777" w:rsidR="0087221E" w:rsidRDefault="0087221E" w:rsidP="0087221E">
      <w:pPr>
        <w:pStyle w:val="affc"/>
      </w:pPr>
      <w:r>
        <w:rPr>
          <w:rStyle w:val="affb"/>
        </w:rPr>
        <w:annotationRef/>
      </w:r>
      <w:r>
        <w:rPr>
          <w:rFonts w:hint="eastAsia"/>
        </w:rPr>
        <w:t>什么是奇异值分解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0"/>
  <w15:commentEx w15:paraId="4374653E" w15:done="0"/>
  <w15:commentEx w15:paraId="1674CC43" w15:done="0"/>
  <w15:commentEx w15:paraId="139A15B9" w15:done="0"/>
  <w15:commentEx w15:paraId="6B874216" w15:done="0"/>
  <w15:commentEx w15:paraId="797588B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Extensible w16cex:durableId="29F72167" w16cex:dateUtc="2024-05-21T05:34:00Z"/>
  <w16cex:commentExtensible w16cex:durableId="1B088F66" w16cex:dateUtc="2024-05-22T1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4374653E" w16cid:durableId="0CCB4991"/>
  <w16cid:commentId w16cid:paraId="1674CC43" w16cid:durableId="4A1AF502"/>
  <w16cid:commentId w16cid:paraId="139A15B9" w16cid:durableId="29F5B50D"/>
  <w16cid:commentId w16cid:paraId="6B874216" w16cid:durableId="29F72167"/>
  <w16cid:commentId w16cid:paraId="797588B3" w16cid:durableId="1B088F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E34E2" w14:textId="77777777" w:rsidR="0020568F" w:rsidRDefault="0020568F">
      <w:r>
        <w:separator/>
      </w:r>
    </w:p>
  </w:endnote>
  <w:endnote w:type="continuationSeparator" w:id="0">
    <w:p w14:paraId="37B36AE2" w14:textId="77777777" w:rsidR="0020568F" w:rsidRDefault="00205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DB349" w14:textId="77777777" w:rsidR="0020568F" w:rsidRDefault="0020568F">
      <w:r>
        <w:separator/>
      </w:r>
    </w:p>
  </w:footnote>
  <w:footnote w:type="continuationSeparator" w:id="0">
    <w:p w14:paraId="285F47E5" w14:textId="77777777" w:rsidR="0020568F" w:rsidRDefault="002056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265B715D"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771D99">
      <w:rPr>
        <w:color w:val="000000"/>
      </w:rPr>
      <w:fldChar w:fldCharType="separate"/>
    </w:r>
    <w:r w:rsidR="0057243B">
      <w:rPr>
        <w:rFonts w:hint="eastAsia"/>
        <w:noProof/>
        <w:color w:val="000000"/>
      </w:rPr>
      <w:t>第</w:t>
    </w:r>
    <w:r w:rsidR="0057243B">
      <w:rPr>
        <w:rFonts w:hint="eastAsia"/>
        <w:noProof/>
        <w:color w:val="000000"/>
      </w:rPr>
      <w:t>9</w:t>
    </w:r>
    <w:r w:rsidR="0057243B">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57243B">
      <w:rPr>
        <w:rFonts w:hint="eastAsia"/>
        <w:noProof/>
        <w:color w:val="000000"/>
      </w:rPr>
      <w:t>推荐系统</w:t>
    </w:r>
    <w:r w:rsidR="0057243B">
      <w:rPr>
        <w:rFonts w:hint="eastAsia"/>
        <w:noProof/>
        <w:color w:val="000000"/>
      </w:rPr>
      <w:t>(Recommender Systems)</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945573675">
    <w:abstractNumId w:val="25"/>
  </w:num>
  <w:num w:numId="2" w16cid:durableId="1249191861">
    <w:abstractNumId w:val="15"/>
  </w:num>
  <w:num w:numId="3" w16cid:durableId="1124618484">
    <w:abstractNumId w:val="19"/>
  </w:num>
  <w:num w:numId="4" w16cid:durableId="92170082">
    <w:abstractNumId w:val="23"/>
  </w:num>
  <w:num w:numId="5" w16cid:durableId="376466704">
    <w:abstractNumId w:val="7"/>
  </w:num>
  <w:num w:numId="6" w16cid:durableId="12478851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241333257">
    <w:abstractNumId w:val="22"/>
  </w:num>
  <w:num w:numId="8" w16cid:durableId="284629225">
    <w:abstractNumId w:val="20"/>
  </w:num>
  <w:num w:numId="9" w16cid:durableId="65760760">
    <w:abstractNumId w:val="24"/>
  </w:num>
  <w:num w:numId="10" w16cid:durableId="445778461">
    <w:abstractNumId w:val="1"/>
  </w:num>
  <w:num w:numId="11" w16cid:durableId="1501847255">
    <w:abstractNumId w:val="18"/>
  </w:num>
  <w:num w:numId="12" w16cid:durableId="724649209">
    <w:abstractNumId w:val="3"/>
  </w:num>
  <w:num w:numId="13" w16cid:durableId="134490982">
    <w:abstractNumId w:val="9"/>
  </w:num>
  <w:num w:numId="14" w16cid:durableId="1928028758">
    <w:abstractNumId w:val="14"/>
  </w:num>
  <w:num w:numId="15" w16cid:durableId="1749424161">
    <w:abstractNumId w:val="4"/>
  </w:num>
  <w:num w:numId="16" w16cid:durableId="255486340">
    <w:abstractNumId w:val="0"/>
  </w:num>
  <w:num w:numId="17" w16cid:durableId="897669267">
    <w:abstractNumId w:val="17"/>
  </w:num>
  <w:num w:numId="18" w16cid:durableId="1834177027">
    <w:abstractNumId w:val="13"/>
  </w:num>
  <w:num w:numId="19" w16cid:durableId="977108305">
    <w:abstractNumId w:val="2"/>
  </w:num>
  <w:num w:numId="20" w16cid:durableId="831331834">
    <w:abstractNumId w:val="8"/>
  </w:num>
  <w:num w:numId="21" w16cid:durableId="601256674">
    <w:abstractNumId w:val="16"/>
  </w:num>
  <w:num w:numId="22" w16cid:durableId="998997500">
    <w:abstractNumId w:val="11"/>
  </w:num>
  <w:num w:numId="23" w16cid:durableId="124086687">
    <w:abstractNumId w:val="12"/>
  </w:num>
  <w:num w:numId="24" w16cid:durableId="1404066409">
    <w:abstractNumId w:val="10"/>
  </w:num>
  <w:num w:numId="25" w16cid:durableId="1627618580">
    <w:abstractNumId w:val="6"/>
  </w:num>
  <w:num w:numId="26" w16cid:durableId="11937669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68161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1400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82159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5422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proofState w:spelling="clean" w:grammar="clean"/>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410"/>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1771"/>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0568F"/>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2EA5"/>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243B"/>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D99"/>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232E"/>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21E"/>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0B78"/>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4DA6"/>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5855"/>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03E2"/>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206D"/>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024"/>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4AF6"/>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55928"/>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99" Type="http://schemas.openxmlformats.org/officeDocument/2006/relationships/image" Target="media/image267.png"/><Relationship Id="rId21" Type="http://schemas.openxmlformats.org/officeDocument/2006/relationships/footer" Target="footer1.xml"/><Relationship Id="rId63" Type="http://schemas.openxmlformats.org/officeDocument/2006/relationships/image" Target="media/image43.jpg"/><Relationship Id="rId159" Type="http://schemas.openxmlformats.org/officeDocument/2006/relationships/image" Target="media/image135.png"/><Relationship Id="rId324" Type="http://schemas.openxmlformats.org/officeDocument/2006/relationships/image" Target="media/image292.png"/><Relationship Id="rId366" Type="http://schemas.openxmlformats.org/officeDocument/2006/relationships/image" Target="media/image332.jpg"/><Relationship Id="rId170" Type="http://schemas.openxmlformats.org/officeDocument/2006/relationships/image" Target="media/image146.jpg"/><Relationship Id="rId226" Type="http://schemas.openxmlformats.org/officeDocument/2006/relationships/oleObject" Target="embeddings/oleObject2.bin"/><Relationship Id="rId268" Type="http://schemas.openxmlformats.org/officeDocument/2006/relationships/image" Target="media/image237.png"/><Relationship Id="rId32" Type="http://schemas.openxmlformats.org/officeDocument/2006/relationships/image" Target="media/image12.png"/><Relationship Id="rId74" Type="http://schemas.openxmlformats.org/officeDocument/2006/relationships/image" Target="media/image50.png"/><Relationship Id="rId128" Type="http://schemas.openxmlformats.org/officeDocument/2006/relationships/image" Target="media/image104.png"/><Relationship Id="rId335" Type="http://schemas.openxmlformats.org/officeDocument/2006/relationships/image" Target="media/image303.jpg"/><Relationship Id="rId377"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57.png"/><Relationship Id="rId237" Type="http://schemas.openxmlformats.org/officeDocument/2006/relationships/image" Target="media/image210.png"/><Relationship Id="rId279" Type="http://schemas.openxmlformats.org/officeDocument/2006/relationships/image" Target="media/image248.png"/><Relationship Id="rId43" Type="http://schemas.openxmlformats.org/officeDocument/2006/relationships/image" Target="media/image23.png"/><Relationship Id="rId139" Type="http://schemas.openxmlformats.org/officeDocument/2006/relationships/image" Target="media/image115.png"/><Relationship Id="rId290" Type="http://schemas.openxmlformats.org/officeDocument/2006/relationships/image" Target="media/image258.png"/><Relationship Id="rId304" Type="http://schemas.openxmlformats.org/officeDocument/2006/relationships/image" Target="media/image272.png"/><Relationship Id="rId346" Type="http://schemas.openxmlformats.org/officeDocument/2006/relationships/image" Target="media/image314.png"/><Relationship Id="rId85" Type="http://schemas.openxmlformats.org/officeDocument/2006/relationships/image" Target="media/image61.png"/><Relationship Id="rId150" Type="http://schemas.openxmlformats.org/officeDocument/2006/relationships/image" Target="media/image126.png"/><Relationship Id="rId192" Type="http://schemas.openxmlformats.org/officeDocument/2006/relationships/image" Target="media/image168.png"/><Relationship Id="rId206" Type="http://schemas.openxmlformats.org/officeDocument/2006/relationships/image" Target="media/image182.png"/><Relationship Id="rId248" Type="http://schemas.openxmlformats.org/officeDocument/2006/relationships/oleObject" Target="embeddings/oleObject4.bin"/><Relationship Id="rId12" Type="http://schemas.openxmlformats.org/officeDocument/2006/relationships/hyperlink" Target="https://www.bilibili.com/video/BV1W34y1i7xK" TargetMode="External"/><Relationship Id="rId108" Type="http://schemas.openxmlformats.org/officeDocument/2006/relationships/image" Target="media/image84.png"/><Relationship Id="rId315" Type="http://schemas.openxmlformats.org/officeDocument/2006/relationships/image" Target="media/image283.png"/><Relationship Id="rId357" Type="http://schemas.openxmlformats.org/officeDocument/2006/relationships/oleObject" Target="embeddings/oleObject10.bin"/><Relationship Id="rId54" Type="http://schemas.openxmlformats.org/officeDocument/2006/relationships/image" Target="media/image34.jpg"/><Relationship Id="rId96" Type="http://schemas.openxmlformats.org/officeDocument/2006/relationships/image" Target="media/image72.png"/><Relationship Id="rId161" Type="http://schemas.openxmlformats.org/officeDocument/2006/relationships/image" Target="media/image137.png"/><Relationship Id="rId217" Type="http://schemas.openxmlformats.org/officeDocument/2006/relationships/image" Target="media/image193.jpg"/><Relationship Id="rId259" Type="http://schemas.openxmlformats.org/officeDocument/2006/relationships/image" Target="media/image228.png"/><Relationship Id="rId23" Type="http://schemas.openxmlformats.org/officeDocument/2006/relationships/footer" Target="footer3.xml"/><Relationship Id="rId119" Type="http://schemas.openxmlformats.org/officeDocument/2006/relationships/image" Target="media/image95.png"/><Relationship Id="rId270" Type="http://schemas.openxmlformats.org/officeDocument/2006/relationships/image" Target="media/image239.png"/><Relationship Id="rId326" Type="http://schemas.openxmlformats.org/officeDocument/2006/relationships/image" Target="media/image294.png"/><Relationship Id="rId65" Type="http://schemas.openxmlformats.org/officeDocument/2006/relationships/image" Target="media/image45.png"/><Relationship Id="rId130" Type="http://schemas.openxmlformats.org/officeDocument/2006/relationships/image" Target="media/image106.png"/><Relationship Id="rId368" Type="http://schemas.openxmlformats.org/officeDocument/2006/relationships/image" Target="media/image334.jpg"/><Relationship Id="rId172" Type="http://schemas.openxmlformats.org/officeDocument/2006/relationships/image" Target="media/image148.jpg"/><Relationship Id="rId228" Type="http://schemas.openxmlformats.org/officeDocument/2006/relationships/image" Target="media/image202.jpg"/><Relationship Id="rId281" Type="http://schemas.openxmlformats.org/officeDocument/2006/relationships/image" Target="media/image250.png"/><Relationship Id="rId337" Type="http://schemas.openxmlformats.org/officeDocument/2006/relationships/image" Target="media/image305.png"/><Relationship Id="rId34" Type="http://schemas.openxmlformats.org/officeDocument/2006/relationships/image" Target="media/image14.png"/><Relationship Id="rId76" Type="http://schemas.openxmlformats.org/officeDocument/2006/relationships/image" Target="media/image52.png"/><Relationship Id="rId141" Type="http://schemas.openxmlformats.org/officeDocument/2006/relationships/image" Target="media/image117.png"/><Relationship Id="rId7" Type="http://schemas.openxmlformats.org/officeDocument/2006/relationships/footnotes" Target="footnotes.xml"/><Relationship Id="rId183" Type="http://schemas.openxmlformats.org/officeDocument/2006/relationships/image" Target="media/image159.png"/><Relationship Id="rId239" Type="http://schemas.openxmlformats.org/officeDocument/2006/relationships/image" Target="media/image212.png"/><Relationship Id="rId250" Type="http://schemas.openxmlformats.org/officeDocument/2006/relationships/image" Target="media/image222.jpg"/><Relationship Id="rId292" Type="http://schemas.openxmlformats.org/officeDocument/2006/relationships/image" Target="media/image260.png"/><Relationship Id="rId306" Type="http://schemas.openxmlformats.org/officeDocument/2006/relationships/image" Target="media/image274.png"/><Relationship Id="rId45" Type="http://schemas.openxmlformats.org/officeDocument/2006/relationships/image" Target="media/image25.png"/><Relationship Id="rId87" Type="http://schemas.openxmlformats.org/officeDocument/2006/relationships/image" Target="media/image63.png"/><Relationship Id="rId110" Type="http://schemas.openxmlformats.org/officeDocument/2006/relationships/image" Target="media/image86.png"/><Relationship Id="rId348" Type="http://schemas.openxmlformats.org/officeDocument/2006/relationships/oleObject" Target="embeddings/oleObject9.bin"/><Relationship Id="rId152" Type="http://schemas.openxmlformats.org/officeDocument/2006/relationships/image" Target="media/image128.png"/><Relationship Id="rId194" Type="http://schemas.openxmlformats.org/officeDocument/2006/relationships/image" Target="media/image170.jpg"/><Relationship Id="rId208" Type="http://schemas.openxmlformats.org/officeDocument/2006/relationships/image" Target="media/image184.png"/><Relationship Id="rId261" Type="http://schemas.openxmlformats.org/officeDocument/2006/relationships/image" Target="media/image230.png"/><Relationship Id="rId14" Type="http://schemas.openxmlformats.org/officeDocument/2006/relationships/hyperlink" Target="https://www.bilibili.com/video/BV1W34y1i7xK" TargetMode="External"/><Relationship Id="rId56" Type="http://schemas.openxmlformats.org/officeDocument/2006/relationships/image" Target="media/image36.png"/><Relationship Id="rId317" Type="http://schemas.openxmlformats.org/officeDocument/2006/relationships/image" Target="media/image285.png"/><Relationship Id="rId359" Type="http://schemas.openxmlformats.org/officeDocument/2006/relationships/image" Target="media/image325.jpg"/><Relationship Id="rId98" Type="http://schemas.openxmlformats.org/officeDocument/2006/relationships/image" Target="media/image74.png"/><Relationship Id="rId121" Type="http://schemas.openxmlformats.org/officeDocument/2006/relationships/image" Target="media/image97.png"/><Relationship Id="rId163" Type="http://schemas.openxmlformats.org/officeDocument/2006/relationships/image" Target="media/image139.png"/><Relationship Id="rId219" Type="http://schemas.openxmlformats.org/officeDocument/2006/relationships/image" Target="media/image195.jpg"/><Relationship Id="rId370" Type="http://schemas.openxmlformats.org/officeDocument/2006/relationships/image" Target="media/image336.png"/><Relationship Id="rId230" Type="http://schemas.openxmlformats.org/officeDocument/2006/relationships/oleObject" Target="embeddings/oleObject3.bin"/><Relationship Id="rId25" Type="http://schemas.openxmlformats.org/officeDocument/2006/relationships/image" Target="media/image5.png"/><Relationship Id="rId67" Type="http://schemas.openxmlformats.org/officeDocument/2006/relationships/image" Target="media/image47.png"/><Relationship Id="rId272" Type="http://schemas.openxmlformats.org/officeDocument/2006/relationships/image" Target="media/image241.jpg"/><Relationship Id="rId328" Type="http://schemas.openxmlformats.org/officeDocument/2006/relationships/image" Target="media/image296.png"/><Relationship Id="rId132" Type="http://schemas.openxmlformats.org/officeDocument/2006/relationships/image" Target="media/image108.png"/><Relationship Id="rId174" Type="http://schemas.openxmlformats.org/officeDocument/2006/relationships/image" Target="media/image150.jpg"/><Relationship Id="rId241" Type="http://schemas.openxmlformats.org/officeDocument/2006/relationships/image" Target="media/image214.png"/><Relationship Id="rId36" Type="http://schemas.openxmlformats.org/officeDocument/2006/relationships/image" Target="media/image16.png"/><Relationship Id="rId283" Type="http://schemas.openxmlformats.org/officeDocument/2006/relationships/image" Target="media/image252.wmf"/><Relationship Id="rId339" Type="http://schemas.openxmlformats.org/officeDocument/2006/relationships/image" Target="media/image307.jpg"/><Relationship Id="rId78" Type="http://schemas.openxmlformats.org/officeDocument/2006/relationships/image" Target="media/image54.png"/><Relationship Id="rId101" Type="http://schemas.openxmlformats.org/officeDocument/2006/relationships/image" Target="media/image77.png"/><Relationship Id="rId143" Type="http://schemas.openxmlformats.org/officeDocument/2006/relationships/image" Target="media/image119.png"/><Relationship Id="rId185" Type="http://schemas.openxmlformats.org/officeDocument/2006/relationships/image" Target="media/image161.png"/><Relationship Id="rId350" Type="http://schemas.openxmlformats.org/officeDocument/2006/relationships/image" Target="media/image317.png"/><Relationship Id="rId9" Type="http://schemas.openxmlformats.org/officeDocument/2006/relationships/image" Target="media/image1.png"/><Relationship Id="rId210" Type="http://schemas.openxmlformats.org/officeDocument/2006/relationships/image" Target="media/image186.png"/><Relationship Id="rId26" Type="http://schemas.openxmlformats.org/officeDocument/2006/relationships/image" Target="media/image6.png"/><Relationship Id="rId231" Type="http://schemas.openxmlformats.org/officeDocument/2006/relationships/image" Target="media/image204.jpg"/><Relationship Id="rId252" Type="http://schemas.openxmlformats.org/officeDocument/2006/relationships/image" Target="media/image224.wmf"/><Relationship Id="rId273" Type="http://schemas.openxmlformats.org/officeDocument/2006/relationships/image" Target="media/image242.png"/><Relationship Id="rId294" Type="http://schemas.openxmlformats.org/officeDocument/2006/relationships/image" Target="media/image262.png"/><Relationship Id="rId308" Type="http://schemas.openxmlformats.org/officeDocument/2006/relationships/image" Target="media/image276.png"/><Relationship Id="rId329" Type="http://schemas.openxmlformats.org/officeDocument/2006/relationships/image" Target="media/image297.pn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340" Type="http://schemas.openxmlformats.org/officeDocument/2006/relationships/image" Target="media/image308.png"/><Relationship Id="rId361" Type="http://schemas.openxmlformats.org/officeDocument/2006/relationships/image" Target="media/image327.jp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github.com/fengdu78/deeplearning_ai_books" TargetMode="External"/><Relationship Id="rId221" Type="http://schemas.openxmlformats.org/officeDocument/2006/relationships/image" Target="media/image197.png"/><Relationship Id="rId242" Type="http://schemas.openxmlformats.org/officeDocument/2006/relationships/image" Target="media/image215.png"/><Relationship Id="rId263" Type="http://schemas.openxmlformats.org/officeDocument/2006/relationships/image" Target="media/image232.png"/><Relationship Id="rId284" Type="http://schemas.openxmlformats.org/officeDocument/2006/relationships/oleObject" Target="embeddings/oleObject8.bin"/><Relationship Id="rId319" Type="http://schemas.openxmlformats.org/officeDocument/2006/relationships/image" Target="media/image287.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330" Type="http://schemas.openxmlformats.org/officeDocument/2006/relationships/image" Target="media/image298.png"/><Relationship Id="rId90" Type="http://schemas.openxmlformats.org/officeDocument/2006/relationships/image" Target="media/image66.png"/><Relationship Id="rId165" Type="http://schemas.openxmlformats.org/officeDocument/2006/relationships/image" Target="media/image141.jpg"/><Relationship Id="rId186" Type="http://schemas.openxmlformats.org/officeDocument/2006/relationships/image" Target="media/image162.jpeg"/><Relationship Id="rId351" Type="http://schemas.openxmlformats.org/officeDocument/2006/relationships/image" Target="media/image318.png"/><Relationship Id="rId372" Type="http://schemas.openxmlformats.org/officeDocument/2006/relationships/image" Target="media/image338.png"/><Relationship Id="rId211" Type="http://schemas.openxmlformats.org/officeDocument/2006/relationships/image" Target="media/image187.png"/><Relationship Id="rId232" Type="http://schemas.openxmlformats.org/officeDocument/2006/relationships/image" Target="media/image205.png"/><Relationship Id="rId253" Type="http://schemas.openxmlformats.org/officeDocument/2006/relationships/oleObject" Target="embeddings/oleObject5.bin"/><Relationship Id="rId274" Type="http://schemas.openxmlformats.org/officeDocument/2006/relationships/image" Target="media/image243.png"/><Relationship Id="rId295" Type="http://schemas.openxmlformats.org/officeDocument/2006/relationships/image" Target="media/image263.png"/><Relationship Id="rId309" Type="http://schemas.openxmlformats.org/officeDocument/2006/relationships/image" Target="media/image277.jp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comments" Target="comments.xml"/><Relationship Id="rId113" Type="http://schemas.openxmlformats.org/officeDocument/2006/relationships/image" Target="media/image89.png"/><Relationship Id="rId134" Type="http://schemas.openxmlformats.org/officeDocument/2006/relationships/image" Target="media/image110.png"/><Relationship Id="rId320" Type="http://schemas.openxmlformats.org/officeDocument/2006/relationships/image" Target="media/image288.jp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341" Type="http://schemas.openxmlformats.org/officeDocument/2006/relationships/image" Target="media/image309.png"/><Relationship Id="rId362" Type="http://schemas.openxmlformats.org/officeDocument/2006/relationships/image" Target="media/image328.png"/><Relationship Id="rId201" Type="http://schemas.openxmlformats.org/officeDocument/2006/relationships/image" Target="media/image177.jpg"/><Relationship Id="rId222" Type="http://schemas.openxmlformats.org/officeDocument/2006/relationships/image" Target="media/image198.jpg"/><Relationship Id="rId243" Type="http://schemas.openxmlformats.org/officeDocument/2006/relationships/image" Target="media/image216.png"/><Relationship Id="rId264" Type="http://schemas.openxmlformats.org/officeDocument/2006/relationships/image" Target="media/image233.png"/><Relationship Id="rId285" Type="http://schemas.openxmlformats.org/officeDocument/2006/relationships/image" Target="media/image253.png"/><Relationship Id="rId17" Type="http://schemas.openxmlformats.org/officeDocument/2006/relationships/hyperlink" Target="https://github.com/fengdu78/lihang-code" TargetMode="External"/><Relationship Id="rId38" Type="http://schemas.openxmlformats.org/officeDocument/2006/relationships/image" Target="media/image18.png"/><Relationship Id="rId59" Type="http://schemas.openxmlformats.org/officeDocument/2006/relationships/image" Target="media/image39.jpg"/><Relationship Id="rId103" Type="http://schemas.openxmlformats.org/officeDocument/2006/relationships/image" Target="media/image79.png"/><Relationship Id="rId124" Type="http://schemas.openxmlformats.org/officeDocument/2006/relationships/image" Target="media/image100.png"/><Relationship Id="rId310" Type="http://schemas.openxmlformats.org/officeDocument/2006/relationships/image" Target="media/image278.jpg"/><Relationship Id="rId70" Type="http://schemas.microsoft.com/office/2011/relationships/commentsExtended" Target="commentsExtended.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jpg"/><Relationship Id="rId187" Type="http://schemas.openxmlformats.org/officeDocument/2006/relationships/image" Target="media/image163.jpg"/><Relationship Id="rId331" Type="http://schemas.openxmlformats.org/officeDocument/2006/relationships/image" Target="media/image299.png"/><Relationship Id="rId352" Type="http://schemas.openxmlformats.org/officeDocument/2006/relationships/image" Target="media/image319.png"/><Relationship Id="rId373"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88.png"/><Relationship Id="rId233" Type="http://schemas.openxmlformats.org/officeDocument/2006/relationships/image" Target="media/image206.png"/><Relationship Id="rId254" Type="http://schemas.openxmlformats.org/officeDocument/2006/relationships/image" Target="media/image225.jp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0.png"/><Relationship Id="rId275" Type="http://schemas.openxmlformats.org/officeDocument/2006/relationships/image" Target="media/image244.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40.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89.png"/><Relationship Id="rId342" Type="http://schemas.openxmlformats.org/officeDocument/2006/relationships/image" Target="media/image310.png"/><Relationship Id="rId363" Type="http://schemas.openxmlformats.org/officeDocument/2006/relationships/image" Target="media/image329.jpg"/><Relationship Id="rId202" Type="http://schemas.openxmlformats.org/officeDocument/2006/relationships/image" Target="media/image178.png"/><Relationship Id="rId223" Type="http://schemas.openxmlformats.org/officeDocument/2006/relationships/image" Target="media/image199.wmf"/><Relationship Id="rId244" Type="http://schemas.openxmlformats.org/officeDocument/2006/relationships/image" Target="media/image217.png"/><Relationship Id="rId18" Type="http://schemas.openxmlformats.org/officeDocument/2006/relationships/hyperlink" Target="https://github.com/fengdu78/Data-Science-Notes" TargetMode="External"/><Relationship Id="rId39" Type="http://schemas.openxmlformats.org/officeDocument/2006/relationships/image" Target="media/image19.png"/><Relationship Id="rId265" Type="http://schemas.openxmlformats.org/officeDocument/2006/relationships/image" Target="media/image234.png"/><Relationship Id="rId286" Type="http://schemas.openxmlformats.org/officeDocument/2006/relationships/image" Target="media/image254.png"/><Relationship Id="rId50" Type="http://schemas.openxmlformats.org/officeDocument/2006/relationships/image" Target="media/image30.png"/><Relationship Id="rId104" Type="http://schemas.openxmlformats.org/officeDocument/2006/relationships/image" Target="media/image80.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jpg"/><Relationship Id="rId311" Type="http://schemas.openxmlformats.org/officeDocument/2006/relationships/image" Target="media/image279.jpg"/><Relationship Id="rId332" Type="http://schemas.openxmlformats.org/officeDocument/2006/relationships/image" Target="media/image300.png"/><Relationship Id="rId353" Type="http://schemas.openxmlformats.org/officeDocument/2006/relationships/image" Target="media/image320.png"/><Relationship Id="rId374" Type="http://schemas.openxmlformats.org/officeDocument/2006/relationships/footer" Target="footer4.xml"/><Relationship Id="rId71" Type="http://schemas.microsoft.com/office/2016/09/relationships/commentsIds" Target="commentsIds.xml"/><Relationship Id="rId92" Type="http://schemas.openxmlformats.org/officeDocument/2006/relationships/image" Target="media/image68.png"/><Relationship Id="rId213" Type="http://schemas.openxmlformats.org/officeDocument/2006/relationships/image" Target="media/image189.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9.png"/><Relationship Id="rId255" Type="http://schemas.openxmlformats.org/officeDocument/2006/relationships/image" Target="media/image226.png"/><Relationship Id="rId276" Type="http://schemas.openxmlformats.org/officeDocument/2006/relationships/image" Target="media/image245.png"/><Relationship Id="rId297" Type="http://schemas.openxmlformats.org/officeDocument/2006/relationships/image" Target="media/image265.png"/><Relationship Id="rId40" Type="http://schemas.openxmlformats.org/officeDocument/2006/relationships/image" Target="media/image20.png"/><Relationship Id="rId115" Type="http://schemas.openxmlformats.org/officeDocument/2006/relationships/image" Target="media/image91.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9.png"/><Relationship Id="rId322" Type="http://schemas.openxmlformats.org/officeDocument/2006/relationships/image" Target="media/image290.png"/><Relationship Id="rId343" Type="http://schemas.openxmlformats.org/officeDocument/2006/relationships/image" Target="media/image311.png"/><Relationship Id="rId364" Type="http://schemas.openxmlformats.org/officeDocument/2006/relationships/image" Target="media/image330.jpg"/><Relationship Id="rId61" Type="http://schemas.openxmlformats.org/officeDocument/2006/relationships/image" Target="media/image41.jpg"/><Relationship Id="rId82" Type="http://schemas.openxmlformats.org/officeDocument/2006/relationships/image" Target="media/image58.png"/><Relationship Id="rId199" Type="http://schemas.openxmlformats.org/officeDocument/2006/relationships/image" Target="media/image175.jpg"/><Relationship Id="rId203" Type="http://schemas.openxmlformats.org/officeDocument/2006/relationships/image" Target="media/image179.jpg"/><Relationship Id="rId19" Type="http://schemas.openxmlformats.org/officeDocument/2006/relationships/hyperlink" Target="https://www.zhihu.com/people/fengdu78/" TargetMode="External"/><Relationship Id="rId224" Type="http://schemas.openxmlformats.org/officeDocument/2006/relationships/oleObject" Target="embeddings/oleObject1.bin"/><Relationship Id="rId245" Type="http://schemas.openxmlformats.org/officeDocument/2006/relationships/image" Target="media/image218.png"/><Relationship Id="rId266" Type="http://schemas.openxmlformats.org/officeDocument/2006/relationships/image" Target="media/image235.jpg"/><Relationship Id="rId287" Type="http://schemas.openxmlformats.org/officeDocument/2006/relationships/image" Target="media/image255.png"/><Relationship Id="rId30" Type="http://schemas.openxmlformats.org/officeDocument/2006/relationships/image" Target="media/image10.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80.png"/><Relationship Id="rId333" Type="http://schemas.openxmlformats.org/officeDocument/2006/relationships/image" Target="media/image301.png"/><Relationship Id="rId354" Type="http://schemas.openxmlformats.org/officeDocument/2006/relationships/image" Target="media/image321.png"/><Relationship Id="rId51" Type="http://schemas.openxmlformats.org/officeDocument/2006/relationships/image" Target="media/image31.png"/><Relationship Id="rId72" Type="http://schemas.microsoft.com/office/2018/08/relationships/commentsExtensible" Target="commentsExtensible.xml"/><Relationship Id="rId93" Type="http://schemas.openxmlformats.org/officeDocument/2006/relationships/image" Target="media/image69.png"/><Relationship Id="rId189" Type="http://schemas.openxmlformats.org/officeDocument/2006/relationships/image" Target="media/image165.jpg"/><Relationship Id="rId375"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media/image190.jpg"/><Relationship Id="rId235" Type="http://schemas.openxmlformats.org/officeDocument/2006/relationships/image" Target="media/image208.png"/><Relationship Id="rId256" Type="http://schemas.openxmlformats.org/officeDocument/2006/relationships/oleObject" Target="embeddings/oleObject6.bin"/><Relationship Id="rId277" Type="http://schemas.openxmlformats.org/officeDocument/2006/relationships/image" Target="media/image246.png"/><Relationship Id="rId298" Type="http://schemas.openxmlformats.org/officeDocument/2006/relationships/image" Target="media/image266.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70.jpg"/><Relationship Id="rId323" Type="http://schemas.openxmlformats.org/officeDocument/2006/relationships/image" Target="media/image291.jpg"/><Relationship Id="rId344" Type="http://schemas.openxmlformats.org/officeDocument/2006/relationships/image" Target="media/image312.png"/><Relationship Id="rId20" Type="http://schemas.openxmlformats.org/officeDocument/2006/relationships/image" Target="media/image3.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59.png"/><Relationship Id="rId179" Type="http://schemas.openxmlformats.org/officeDocument/2006/relationships/image" Target="media/image155.png"/><Relationship Id="rId365" Type="http://schemas.openxmlformats.org/officeDocument/2006/relationships/image" Target="media/image331.jpg"/><Relationship Id="rId190" Type="http://schemas.openxmlformats.org/officeDocument/2006/relationships/image" Target="media/image166.png"/><Relationship Id="rId204" Type="http://schemas.openxmlformats.org/officeDocument/2006/relationships/image" Target="media/image180.png"/><Relationship Id="rId225" Type="http://schemas.openxmlformats.org/officeDocument/2006/relationships/image" Target="media/image200.wmf"/><Relationship Id="rId246" Type="http://schemas.openxmlformats.org/officeDocument/2006/relationships/image" Target="media/image219.png"/><Relationship Id="rId267" Type="http://schemas.openxmlformats.org/officeDocument/2006/relationships/image" Target="media/image236.jp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3.png"/><Relationship Id="rId313" Type="http://schemas.openxmlformats.org/officeDocument/2006/relationships/image" Target="media/image281.png"/><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49.png"/><Relationship Id="rId94" Type="http://schemas.openxmlformats.org/officeDocument/2006/relationships/image" Target="media/image70.png"/><Relationship Id="rId148" Type="http://schemas.openxmlformats.org/officeDocument/2006/relationships/image" Target="media/image124.png"/><Relationship Id="rId169" Type="http://schemas.openxmlformats.org/officeDocument/2006/relationships/image" Target="media/image145.jpg"/><Relationship Id="rId334" Type="http://schemas.openxmlformats.org/officeDocument/2006/relationships/image" Target="media/image302.png"/><Relationship Id="rId355" Type="http://schemas.openxmlformats.org/officeDocument/2006/relationships/image" Target="media/image322.jpg"/><Relationship Id="rId376" Type="http://schemas.microsoft.com/office/2011/relationships/people" Target="people.xml"/><Relationship Id="rId4" Type="http://schemas.openxmlformats.org/officeDocument/2006/relationships/styles" Target="styles.xml"/><Relationship Id="rId180" Type="http://schemas.openxmlformats.org/officeDocument/2006/relationships/image" Target="media/image156.png"/><Relationship Id="rId215" Type="http://schemas.openxmlformats.org/officeDocument/2006/relationships/image" Target="media/image191.jpg"/><Relationship Id="rId236" Type="http://schemas.openxmlformats.org/officeDocument/2006/relationships/image" Target="media/image209.png"/><Relationship Id="rId257" Type="http://schemas.openxmlformats.org/officeDocument/2006/relationships/image" Target="media/image227.wmf"/><Relationship Id="rId278" Type="http://schemas.openxmlformats.org/officeDocument/2006/relationships/image" Target="media/image247.png"/><Relationship Id="rId303" Type="http://schemas.openxmlformats.org/officeDocument/2006/relationships/image" Target="media/image271.jpg"/><Relationship Id="rId42" Type="http://schemas.openxmlformats.org/officeDocument/2006/relationships/image" Target="media/image22.png"/><Relationship Id="rId84" Type="http://schemas.openxmlformats.org/officeDocument/2006/relationships/image" Target="media/image60.png"/><Relationship Id="rId138" Type="http://schemas.openxmlformats.org/officeDocument/2006/relationships/image" Target="media/image114.png"/><Relationship Id="rId345" Type="http://schemas.openxmlformats.org/officeDocument/2006/relationships/image" Target="media/image313.png"/><Relationship Id="rId191" Type="http://schemas.openxmlformats.org/officeDocument/2006/relationships/image" Target="media/image167.png"/><Relationship Id="rId205" Type="http://schemas.openxmlformats.org/officeDocument/2006/relationships/image" Target="media/image181.png"/><Relationship Id="rId247" Type="http://schemas.openxmlformats.org/officeDocument/2006/relationships/image" Target="media/image220.wmf"/><Relationship Id="rId107" Type="http://schemas.openxmlformats.org/officeDocument/2006/relationships/image" Target="media/image83.png"/><Relationship Id="rId289" Type="http://schemas.openxmlformats.org/officeDocument/2006/relationships/image" Target="media/image257.png"/><Relationship Id="rId11" Type="http://schemas.openxmlformats.org/officeDocument/2006/relationships/image" Target="media/image2.jpeg"/><Relationship Id="rId53" Type="http://schemas.openxmlformats.org/officeDocument/2006/relationships/image" Target="media/image33.jpg"/><Relationship Id="rId149" Type="http://schemas.openxmlformats.org/officeDocument/2006/relationships/image" Target="media/image125.png"/><Relationship Id="rId314" Type="http://schemas.openxmlformats.org/officeDocument/2006/relationships/image" Target="media/image282.png"/><Relationship Id="rId356" Type="http://schemas.openxmlformats.org/officeDocument/2006/relationships/image" Target="media/image323.wmf"/><Relationship Id="rId95" Type="http://schemas.openxmlformats.org/officeDocument/2006/relationships/image" Target="media/image71.png"/><Relationship Id="rId160" Type="http://schemas.openxmlformats.org/officeDocument/2006/relationships/image" Target="media/image136.png"/><Relationship Id="rId216" Type="http://schemas.openxmlformats.org/officeDocument/2006/relationships/image" Target="media/image192.jpg"/><Relationship Id="rId258" Type="http://schemas.openxmlformats.org/officeDocument/2006/relationships/oleObject" Target="embeddings/oleObject7.bin"/><Relationship Id="rId22" Type="http://schemas.openxmlformats.org/officeDocument/2006/relationships/footer" Target="footer2.xml"/><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image" Target="media/image293.png"/><Relationship Id="rId367" Type="http://schemas.openxmlformats.org/officeDocument/2006/relationships/image" Target="media/image333.png"/><Relationship Id="rId171" Type="http://schemas.openxmlformats.org/officeDocument/2006/relationships/image" Target="media/image147.png"/><Relationship Id="rId227" Type="http://schemas.openxmlformats.org/officeDocument/2006/relationships/image" Target="media/image201.jpg"/><Relationship Id="rId269" Type="http://schemas.openxmlformats.org/officeDocument/2006/relationships/image" Target="media/image238.png"/><Relationship Id="rId33" Type="http://schemas.openxmlformats.org/officeDocument/2006/relationships/image" Target="media/image13.png"/><Relationship Id="rId129" Type="http://schemas.openxmlformats.org/officeDocument/2006/relationships/image" Target="media/image105.png"/><Relationship Id="rId280" Type="http://schemas.openxmlformats.org/officeDocument/2006/relationships/image" Target="media/image249.png"/><Relationship Id="rId336" Type="http://schemas.openxmlformats.org/officeDocument/2006/relationships/image" Target="media/image304.jpg"/><Relationship Id="rId75" Type="http://schemas.openxmlformats.org/officeDocument/2006/relationships/image" Target="media/image51.png"/><Relationship Id="rId140" Type="http://schemas.openxmlformats.org/officeDocument/2006/relationships/image" Target="media/image116.png"/><Relationship Id="rId182"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211.png"/><Relationship Id="rId291" Type="http://schemas.openxmlformats.org/officeDocument/2006/relationships/image" Target="media/image259.png"/><Relationship Id="rId305" Type="http://schemas.openxmlformats.org/officeDocument/2006/relationships/image" Target="media/image273.png"/><Relationship Id="rId347" Type="http://schemas.openxmlformats.org/officeDocument/2006/relationships/image" Target="media/image315.wmf"/><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image" Target="media/image127.png"/><Relationship Id="rId193" Type="http://schemas.openxmlformats.org/officeDocument/2006/relationships/image" Target="media/image169.jpg"/><Relationship Id="rId207" Type="http://schemas.openxmlformats.org/officeDocument/2006/relationships/image" Target="media/image183.png"/><Relationship Id="rId249" Type="http://schemas.openxmlformats.org/officeDocument/2006/relationships/image" Target="media/image221.png"/><Relationship Id="rId13" Type="http://schemas.openxmlformats.org/officeDocument/2006/relationships/hyperlink" Target="https://www.bilibili.com/video/BV1W34y1i7xK" TargetMode="External"/><Relationship Id="rId109" Type="http://schemas.openxmlformats.org/officeDocument/2006/relationships/image" Target="media/image85.png"/><Relationship Id="rId260" Type="http://schemas.openxmlformats.org/officeDocument/2006/relationships/image" Target="media/image229.png"/><Relationship Id="rId316" Type="http://schemas.openxmlformats.org/officeDocument/2006/relationships/image" Target="media/image284.png"/><Relationship Id="rId55" Type="http://schemas.openxmlformats.org/officeDocument/2006/relationships/image" Target="media/image35.png"/><Relationship Id="rId97" Type="http://schemas.openxmlformats.org/officeDocument/2006/relationships/image" Target="media/image73.png"/><Relationship Id="rId120" Type="http://schemas.openxmlformats.org/officeDocument/2006/relationships/image" Target="media/image96.png"/><Relationship Id="rId358" Type="http://schemas.openxmlformats.org/officeDocument/2006/relationships/image" Target="media/image324.png"/><Relationship Id="rId162" Type="http://schemas.openxmlformats.org/officeDocument/2006/relationships/image" Target="media/image138.png"/><Relationship Id="rId218" Type="http://schemas.openxmlformats.org/officeDocument/2006/relationships/image" Target="media/image194.jpg"/><Relationship Id="rId271" Type="http://schemas.openxmlformats.org/officeDocument/2006/relationships/image" Target="media/image240.png"/><Relationship Id="rId24" Type="http://schemas.openxmlformats.org/officeDocument/2006/relationships/image" Target="media/image4.png"/><Relationship Id="rId66" Type="http://schemas.openxmlformats.org/officeDocument/2006/relationships/image" Target="media/image46.png"/><Relationship Id="rId131" Type="http://schemas.openxmlformats.org/officeDocument/2006/relationships/image" Target="media/image107.png"/><Relationship Id="rId327" Type="http://schemas.openxmlformats.org/officeDocument/2006/relationships/image" Target="media/image295.jpg"/><Relationship Id="rId369" Type="http://schemas.openxmlformats.org/officeDocument/2006/relationships/image" Target="media/image335.png"/><Relationship Id="rId173" Type="http://schemas.openxmlformats.org/officeDocument/2006/relationships/image" Target="media/image149.png"/><Relationship Id="rId229" Type="http://schemas.openxmlformats.org/officeDocument/2006/relationships/image" Target="media/image203.wmf"/><Relationship Id="rId240" Type="http://schemas.openxmlformats.org/officeDocument/2006/relationships/image" Target="media/image213.jpg"/><Relationship Id="rId35" Type="http://schemas.openxmlformats.org/officeDocument/2006/relationships/image" Target="media/image15.png"/><Relationship Id="rId77" Type="http://schemas.openxmlformats.org/officeDocument/2006/relationships/image" Target="media/image53.png"/><Relationship Id="rId100" Type="http://schemas.openxmlformats.org/officeDocument/2006/relationships/image" Target="media/image76.png"/><Relationship Id="rId282" Type="http://schemas.openxmlformats.org/officeDocument/2006/relationships/image" Target="media/image251.png"/><Relationship Id="rId338" Type="http://schemas.openxmlformats.org/officeDocument/2006/relationships/image" Target="media/image306.png"/><Relationship Id="rId8" Type="http://schemas.openxmlformats.org/officeDocument/2006/relationships/endnotes" Target="endnotes.xml"/><Relationship Id="rId142" Type="http://schemas.openxmlformats.org/officeDocument/2006/relationships/image" Target="media/image118.png"/><Relationship Id="rId184" Type="http://schemas.openxmlformats.org/officeDocument/2006/relationships/image" Target="media/image160.png"/><Relationship Id="rId251" Type="http://schemas.openxmlformats.org/officeDocument/2006/relationships/image" Target="media/image223.png"/><Relationship Id="rId46" Type="http://schemas.openxmlformats.org/officeDocument/2006/relationships/image" Target="media/image26.png"/><Relationship Id="rId293" Type="http://schemas.openxmlformats.org/officeDocument/2006/relationships/image" Target="media/image261.png"/><Relationship Id="rId307" Type="http://schemas.openxmlformats.org/officeDocument/2006/relationships/image" Target="media/image275.png"/><Relationship Id="rId349" Type="http://schemas.openxmlformats.org/officeDocument/2006/relationships/image" Target="media/image316.png"/><Relationship Id="rId88" Type="http://schemas.openxmlformats.org/officeDocument/2006/relationships/image" Target="media/image64.png"/><Relationship Id="rId111" Type="http://schemas.openxmlformats.org/officeDocument/2006/relationships/image" Target="media/image87.png"/><Relationship Id="rId153" Type="http://schemas.openxmlformats.org/officeDocument/2006/relationships/image" Target="media/image129.png"/><Relationship Id="rId195" Type="http://schemas.openxmlformats.org/officeDocument/2006/relationships/image" Target="media/image171.jpg"/><Relationship Id="rId209" Type="http://schemas.openxmlformats.org/officeDocument/2006/relationships/image" Target="media/image185.png"/><Relationship Id="rId360" Type="http://schemas.openxmlformats.org/officeDocument/2006/relationships/image" Target="media/image326.jpg"/><Relationship Id="rId220" Type="http://schemas.openxmlformats.org/officeDocument/2006/relationships/image" Target="media/image196.png"/><Relationship Id="rId15" Type="http://schemas.openxmlformats.org/officeDocument/2006/relationships/hyperlink" Target="https://github.com/fengdu78/Coursera-ML-AndrewNg-Notes" TargetMode="External"/><Relationship Id="rId57" Type="http://schemas.openxmlformats.org/officeDocument/2006/relationships/image" Target="media/image37.png"/><Relationship Id="rId262" Type="http://schemas.openxmlformats.org/officeDocument/2006/relationships/image" Target="media/image231.png"/><Relationship Id="rId318" Type="http://schemas.openxmlformats.org/officeDocument/2006/relationships/image" Target="media/image286.png"/><Relationship Id="rId99" Type="http://schemas.openxmlformats.org/officeDocument/2006/relationships/image" Target="media/image75.png"/><Relationship Id="rId122" Type="http://schemas.openxmlformats.org/officeDocument/2006/relationships/image" Target="media/image98.png"/><Relationship Id="rId164" Type="http://schemas.openxmlformats.org/officeDocument/2006/relationships/image" Target="media/image140.jpg"/><Relationship Id="rId371" Type="http://schemas.openxmlformats.org/officeDocument/2006/relationships/image" Target="media/image3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337</Pages>
  <Words>32215</Words>
  <Characters>183630</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17</cp:revision>
  <cp:lastPrinted>2022-03-10T12:48:00Z</cp:lastPrinted>
  <dcterms:created xsi:type="dcterms:W3CDTF">2022-03-09T08:22:00Z</dcterms:created>
  <dcterms:modified xsi:type="dcterms:W3CDTF">2024-06-08T03:06:00Z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