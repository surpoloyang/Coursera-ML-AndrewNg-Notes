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8"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mv="urn:schemas-microsoft-com:mac:vml" xmlns:mo="http://schemas.microsoft.com/office/mac/office/2008/main">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9"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r w:rsidR="00522DE7">
                              <w:fldChar w:fldCharType="begin"/>
                            </w:r>
                            <w:r w:rsidR="00522DE7">
                              <w:instrText xml:space="preserve"> HYPERLINK "https://www.bilibili.com/video/BV1W34y1i7xK" </w:instrText>
                            </w:r>
                            <w:r w:rsidR="00522DE7">
                              <w:fldChar w:fldCharType="separate"/>
                            </w:r>
                            <w:r w:rsidRPr="00EB3E95">
                              <w:rPr>
                                <w:rStyle w:val="ad"/>
                                <w:rFonts w:ascii="楷体" w:eastAsia="楷体" w:hAnsi="楷体"/>
                                <w:b/>
                                <w:sz w:val="24"/>
                                <w:szCs w:val="24"/>
                              </w:rPr>
                              <w:t>https://www.bilibili.com/video/BV1W34y1i7xK</w:t>
                            </w:r>
                            <w:r w:rsidR="00522DE7">
                              <w:rPr>
                                <w:rStyle w:val="ad"/>
                                <w:rFonts w:ascii="楷体" w:eastAsia="楷体" w:hAnsi="楷体"/>
                                <w:b/>
                                <w:sz w:val="24"/>
                                <w:szCs w:val="24"/>
                              </w:rPr>
                              <w:fldChar w:fldCharType="end"/>
                            </w:r>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r w:rsidR="00522DE7">
                        <w:fldChar w:fldCharType="begin"/>
                      </w:r>
                      <w:r w:rsidR="00522DE7">
                        <w:instrText xml:space="preserve"> HYPERLINK "https://www.bilibili.com/video/BV1W34y1i7xK" </w:instrText>
                      </w:r>
                      <w:r w:rsidR="00522DE7">
                        <w:fldChar w:fldCharType="separate"/>
                      </w:r>
                      <w:r w:rsidRPr="00EB3E95">
                        <w:rPr>
                          <w:rStyle w:val="ad"/>
                          <w:rFonts w:ascii="楷体" w:eastAsia="楷体" w:hAnsi="楷体"/>
                          <w:b/>
                          <w:sz w:val="24"/>
                          <w:szCs w:val="24"/>
                        </w:rPr>
                        <w:t>https://www.bilibili.com/video/BV1W34y1i7xK</w:t>
                      </w:r>
                      <w:r w:rsidR="00522DE7">
                        <w:rPr>
                          <w:rStyle w:val="ad"/>
                          <w:rFonts w:ascii="楷体" w:eastAsia="楷体" w:hAnsi="楷体"/>
                          <w:b/>
                          <w:sz w:val="24"/>
                          <w:szCs w:val="24"/>
                        </w:rPr>
                        <w:fldChar w:fldCharType="end"/>
                      </w:r>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proofErr w:type="spellStart"/>
                            <w:r w:rsidRPr="00C80CFF">
                              <w:rPr>
                                <w:sz w:val="20"/>
                                <w:szCs w:val="18"/>
                              </w:rPr>
                              <w:t>qq</w:t>
                            </w:r>
                            <w:proofErr w:type="spellEnd"/>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proofErr w:type="spellStart"/>
                      <w:r w:rsidRPr="00C80CFF">
                        <w:rPr>
                          <w:sz w:val="20"/>
                          <w:szCs w:val="18"/>
                        </w:rPr>
                        <w:t>qq</w:t>
                      </w:r>
                      <w:proofErr w:type="spellEnd"/>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1"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proofErr w:type="spellStart"/>
      <w:r w:rsidR="008B7B7E">
        <w:t>potplayer</w:t>
      </w:r>
      <w:proofErr w:type="spellEnd"/>
      <w:r w:rsidR="008B7B7E">
        <w:t>。</w:t>
      </w:r>
      <w:r>
        <w:rPr>
          <w:rFonts w:hint="eastAsia"/>
        </w:rPr>
        <w:t>此外，我无偿把字幕贡献给了</w:t>
      </w:r>
      <w:proofErr w:type="gramStart"/>
      <w:r>
        <w:rPr>
          <w:rFonts w:hint="eastAsia"/>
        </w:rPr>
        <w:t>网易云课堂</w:t>
      </w:r>
      <w:proofErr w:type="gramEnd"/>
      <w:r>
        <w:rPr>
          <w:rFonts w:hint="eastAsia"/>
        </w:rPr>
        <w:t>，他们开了免费课：</w:t>
      </w:r>
      <w:proofErr w:type="gramStart"/>
      <w:r>
        <w:rPr>
          <w:rFonts w:hint="eastAsia"/>
        </w:rPr>
        <w:t>吴恩达机器学习</w:t>
      </w:r>
      <w:proofErr w:type="gramEnd"/>
      <w:r>
        <w:rPr>
          <w:rFonts w:hint="eastAsia"/>
        </w:rPr>
        <w:t>。</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proofErr w:type="gramStart"/>
      <w:r w:rsidR="00E30402">
        <w:rPr>
          <w:rFonts w:hint="eastAsia"/>
        </w:rPr>
        <w:t>小</w:t>
      </w:r>
      <w:proofErr w:type="gramEnd"/>
      <w:r w:rsidR="00E30402">
        <w:rPr>
          <w:rFonts w:hint="eastAsia"/>
        </w:rPr>
        <w:t>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proofErr w:type="spellStart"/>
      <w:r w:rsidR="00196DB2">
        <w:t>qq</w:t>
      </w:r>
      <w:proofErr w:type="spellEnd"/>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FF05A0" w:rsidP="00992C4E">
      <w:pPr>
        <w:pStyle w:val="11"/>
        <w:rPr>
          <w:bCs/>
          <w:color w:val="565656"/>
          <w:sz w:val="20"/>
          <w:szCs w:val="20"/>
        </w:rPr>
      </w:pPr>
      <w:hyperlink r:id="rId12"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FF05A0" w:rsidP="009725F5">
      <w:pPr>
        <w:pStyle w:val="11"/>
        <w:rPr>
          <w:sz w:val="24"/>
          <w:szCs w:val="24"/>
        </w:rPr>
      </w:pPr>
      <w:hyperlink r:id="rId13"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FF05A0" w:rsidP="00177D9C">
      <w:pPr>
        <w:widowControl/>
        <w:jc w:val="left"/>
        <w:rPr>
          <w:rStyle w:val="ad"/>
          <w:sz w:val="24"/>
          <w:szCs w:val="24"/>
        </w:rPr>
      </w:pPr>
      <w:hyperlink r:id="rId14"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FF05A0" w:rsidP="009725F5">
      <w:pPr>
        <w:pStyle w:val="11"/>
        <w:rPr>
          <w:rStyle w:val="ad"/>
        </w:rPr>
      </w:pPr>
      <w:hyperlink r:id="rId15"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FF05A0" w:rsidP="009725F5">
      <w:pPr>
        <w:pStyle w:val="11"/>
        <w:rPr>
          <w:rStyle w:val="ad"/>
          <w:sz w:val="24"/>
          <w:szCs w:val="24"/>
        </w:rPr>
      </w:pPr>
      <w:hyperlink r:id="rId16"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FF05A0" w:rsidP="009725F5">
      <w:pPr>
        <w:pStyle w:val="11"/>
        <w:rPr>
          <w:rStyle w:val="ad"/>
          <w:sz w:val="24"/>
          <w:szCs w:val="24"/>
        </w:rPr>
      </w:pPr>
      <w:hyperlink r:id="rId17"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proofErr w:type="gramStart"/>
      <w:r w:rsidRPr="000F1DBF">
        <w:rPr>
          <w:rFonts w:hint="eastAsia"/>
          <w:b/>
          <w:sz w:val="24"/>
          <w:szCs w:val="24"/>
        </w:rPr>
        <w:t>微信公众号</w:t>
      </w:r>
      <w:proofErr w:type="gramEnd"/>
      <w:r w:rsidRPr="000F1DBF">
        <w:rPr>
          <w:rFonts w:hint="eastAsia"/>
          <w:b/>
          <w:sz w:val="24"/>
          <w:szCs w:val="24"/>
        </w:rPr>
        <w:t>：</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proofErr w:type="gramStart"/>
      <w:r w:rsidR="00D75B5F" w:rsidRPr="00E70BBB">
        <w:rPr>
          <w:rFonts w:hint="eastAsia"/>
          <w:b/>
          <w:sz w:val="24"/>
        </w:rPr>
        <w:t>微信交流群</w:t>
      </w:r>
      <w:proofErr w:type="gramEnd"/>
      <w:r w:rsidR="00D75B5F" w:rsidRPr="00E70BBB">
        <w:rPr>
          <w:rFonts w:hint="eastAsia"/>
          <w:b/>
          <w:sz w:val="24"/>
        </w:rPr>
        <w:t>：</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589D98FA">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w:t>
            </w:r>
            <w:proofErr w:type="gramStart"/>
            <w:r>
              <w:rPr>
                <w:rFonts w:hint="eastAsia"/>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proofErr w:type="gramStart"/>
            <w:r>
              <w:rPr>
                <w:color w:val="000000"/>
              </w:rPr>
              <w:t>章一些</w:t>
            </w:r>
            <w:proofErr w:type="gramEnd"/>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19"/>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FF05A0">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FF05A0">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FF05A0">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FF05A0">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FF05A0">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FF05A0">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FF05A0">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FF05A0">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FF05A0">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FF05A0">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FF05A0">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FF05A0">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FF05A0">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FF05A0">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FF05A0">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FF05A0">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FF05A0">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FF05A0">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FF05A0">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FF05A0">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FF05A0">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FF05A0">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FF05A0">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FF05A0">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FF05A0">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FF05A0">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FF05A0">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FF05A0">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FF05A0">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FF05A0">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FF05A0">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FF05A0">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FF05A0">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FF05A0">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FF05A0">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FF05A0">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FF05A0">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FF05A0">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FF05A0">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FF05A0">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FF05A0">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FF05A0">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FF05A0">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FF05A0">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FF05A0">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FF05A0">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FF05A0">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FF05A0">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FF05A0">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FF05A0">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FF05A0">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FF05A0">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FF05A0">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FF05A0">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FF05A0">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FF05A0">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FF05A0">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FF05A0">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FF05A0">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FF05A0">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FF05A0">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FF05A0">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FF05A0">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FF05A0">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FF05A0">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FF05A0">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FF05A0">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FF05A0">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FF05A0">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FF05A0">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FF05A0">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FF05A0">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FF05A0">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FF05A0">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FF05A0">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FF05A0">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FF05A0">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FF05A0">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FF05A0">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FF05A0">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FF05A0">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FF05A0">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FF05A0">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FF05A0">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FF05A0">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FF05A0">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FF05A0">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FF05A0">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FF05A0">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FF05A0">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FF05A0">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FF05A0">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FF05A0">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FF05A0">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FF05A0">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FF05A0">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FF05A0">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FF05A0">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FF05A0">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FF05A0">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FF05A0">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FF05A0">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FF05A0">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FF05A0">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FF05A0">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FF05A0">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FF05A0">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FF05A0">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FF05A0">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FF05A0">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FF05A0">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FF05A0">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FF05A0">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FF05A0">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FF05A0">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FF05A0">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FF05A0">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FF05A0">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FF05A0">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FF05A0">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FF05A0">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FF05A0">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FF05A0">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FF05A0">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FF05A0">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FF05A0">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FF05A0">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FF05A0">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FF05A0">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FF05A0">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FF05A0">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FF05A0">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FF05A0">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FF05A0">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FF05A0">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FF05A0">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FF05A0">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FF05A0">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FF05A0">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FF05A0">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FF05A0">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FF05A0">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FF05A0">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FF05A0">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FF05A0">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FF05A0">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0"/>
          <w:footerReference w:type="first" r:id="rId21"/>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w:t>
      </w:r>
      <w:proofErr w:type="spellStart"/>
      <w:r w:rsidRPr="00A51A32">
        <w:t>mkv</w:t>
      </w:r>
      <w:proofErr w:type="spellEnd"/>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w:t>
      </w:r>
      <w:proofErr w:type="gramStart"/>
      <w:r>
        <w:t>谷歌和</w:t>
      </w:r>
      <w:proofErr w:type="gramEnd"/>
      <w:r>
        <w:t>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w:t>
      </w:r>
      <w:proofErr w:type="spellStart"/>
      <w:r>
        <w:t>mkv</w:t>
      </w:r>
      <w:proofErr w:type="spellEnd"/>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w:t>
      </w:r>
      <w:proofErr w:type="gramStart"/>
      <w:r>
        <w:t>太</w:t>
      </w:r>
      <w:proofErr w:type="gramEnd"/>
      <w:r>
        <w:t>菜了，于是就通过编程，让西洋</w:t>
      </w:r>
      <w:proofErr w:type="gramStart"/>
      <w:r>
        <w:t>棋程序</w:t>
      </w:r>
      <w:proofErr w:type="gramEnd"/>
      <w:r>
        <w:t>自己跟自己下了上万盘棋。通过观察哪种布局（棋盘位置）会赢，哪种布局会输，久而久之，这西洋</w:t>
      </w:r>
      <w:proofErr w:type="gramStart"/>
      <w:r>
        <w:t>棋程序</w:t>
      </w:r>
      <w:proofErr w:type="gramEnd"/>
      <w:r>
        <w:t>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w:t>
      </w:r>
      <w:proofErr w:type="gramStart"/>
      <w:r>
        <w:t>基于被</w:t>
      </w:r>
      <w:proofErr w:type="gramEnd"/>
      <w:r>
        <w:t>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w:t>
      </w:r>
      <w:proofErr w:type="spellStart"/>
      <w:r>
        <w:t>mkv</w:t>
      </w:r>
      <w:proofErr w:type="spellEnd"/>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w:t>
      </w:r>
      <w:proofErr w:type="gramStart"/>
      <w:r>
        <w:t>波特兰俄勒冈州</w:t>
      </w:r>
      <w:proofErr w:type="gramEnd"/>
      <w:r>
        <w:t>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2"/>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3"/>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w:t>
      </w:r>
      <w:proofErr w:type="gramStart"/>
      <w:r>
        <w:t>看做</w:t>
      </w:r>
      <w:proofErr w:type="gramEnd"/>
      <w:r>
        <w:t>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4"/>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w:t>
      </w:r>
      <w:proofErr w:type="gramStart"/>
      <w:r>
        <w:t>不</w:t>
      </w:r>
      <w:proofErr w:type="gramEnd"/>
      <w:r>
        <w:t>只用</w:t>
      </w:r>
      <w:r>
        <w:t>3</w:t>
      </w:r>
      <w:r>
        <w:t>种或</w:t>
      </w:r>
      <w:r>
        <w:t>5</w:t>
      </w:r>
      <w:r>
        <w:t>种特征。相反，你想用无限多种特征，好让你的算法可以利用大量的特征，或者说线索来做推测。那你怎么处理无限多个特征，甚至怎么存储这些特征都存在问题，</w:t>
      </w:r>
      <w:proofErr w:type="gramStart"/>
      <w:r>
        <w:t>你电脑</w:t>
      </w:r>
      <w:proofErr w:type="gramEnd"/>
      <w:r>
        <w:t>的内存肯定不够用。</w:t>
      </w:r>
      <w:r>
        <w:rPr>
          <w:b/>
        </w:rPr>
        <w:t>我们以后会讲一个算法，</w:t>
      </w:r>
      <w:proofErr w:type="gramStart"/>
      <w:r>
        <w:rPr>
          <w:b/>
        </w:rPr>
        <w:t>叫支持</w:t>
      </w:r>
      <w:proofErr w:type="gramEnd"/>
      <w:r>
        <w:rPr>
          <w:b/>
        </w:rPr>
        <w:t>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w:t>
      </w:r>
      <w:proofErr w:type="gramStart"/>
      <w:r>
        <w:t>一直写一直写</w:t>
      </w:r>
      <w:proofErr w:type="gramEnd"/>
      <w:r>
        <w:t>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w:t>
      </w:r>
      <w:proofErr w:type="gramStart"/>
      <w:r>
        <w:t>作出</w:t>
      </w:r>
      <w:proofErr w:type="gramEnd"/>
      <w:r>
        <w:t>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w:t>
      </w:r>
      <w:proofErr w:type="gramStart"/>
      <w:r>
        <w:t>个</w:t>
      </w:r>
      <w:proofErr w:type="gramEnd"/>
      <w:r>
        <w:t>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w:t>
      </w:r>
      <w:proofErr w:type="spellStart"/>
      <w:r>
        <w:t>mkv</w:t>
      </w:r>
      <w:proofErr w:type="spellEnd"/>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5"/>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6"/>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w:t>
      </w:r>
      <w:proofErr w:type="gramStart"/>
      <w:r>
        <w:t>谷歌新闻</w:t>
      </w:r>
      <w:proofErr w:type="gramEnd"/>
      <w:r>
        <w:t>中。如果你以前从来没见过它，你可以到这个</w:t>
      </w:r>
      <w:r>
        <w:t>URL</w:t>
      </w:r>
      <w:r>
        <w:t>网址</w:t>
      </w:r>
      <w:r>
        <w:t>news.google.com</w:t>
      </w:r>
      <w:r>
        <w:t>去看看。</w:t>
      </w:r>
      <w:proofErr w:type="gramStart"/>
      <w:r>
        <w:t>谷歌新闻</w:t>
      </w:r>
      <w:proofErr w:type="gramEnd"/>
      <w:r>
        <w:t>每天都在，收集非常多，非常多的网络的新闻内容。它再将这些新闻分组，组成有关联的新闻。所以</w:t>
      </w:r>
      <w:proofErr w:type="gramStart"/>
      <w:r>
        <w:t>谷歌新闻</w:t>
      </w:r>
      <w:proofErr w:type="gramEnd"/>
      <w:r>
        <w:t>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27"/>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w:t>
      </w:r>
      <w:proofErr w:type="gramStart"/>
      <w:r>
        <w:t>想像</w:t>
      </w:r>
      <w:proofErr w:type="gramEnd"/>
      <w:r>
        <w:t>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28"/>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w:t>
      </w:r>
      <w:proofErr w:type="gramStart"/>
      <w:r>
        <w:t>写大量</w:t>
      </w:r>
      <w:proofErr w:type="gramEnd"/>
      <w:r>
        <w:t>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t>
      </w:r>
      <w:proofErr w:type="spellStart"/>
      <w:proofErr w:type="gramStart"/>
      <w:r w:rsidRPr="008654D8">
        <w:rPr>
          <w:rStyle w:val="VerbatimChar"/>
          <w:color w:val="FF0000"/>
        </w:rPr>
        <w:t>W,s</w:t>
      </w:r>
      <w:proofErr w:type="gramEnd"/>
      <w:r w:rsidRPr="008654D8">
        <w:rPr>
          <w:rStyle w:val="VerbatimChar"/>
          <w:color w:val="FF0000"/>
        </w:rPr>
        <w:t>,v</w:t>
      </w:r>
      <w:proofErr w:type="spellEnd"/>
      <w:r w:rsidRPr="008654D8">
        <w:rPr>
          <w:rStyle w:val="VerbatimChar"/>
          <w:color w:val="FF0000"/>
        </w:rPr>
        <w:t xml:space="preserve">] = </w:t>
      </w:r>
      <w:proofErr w:type="spellStart"/>
      <w:r w:rsidRPr="008654D8">
        <w:rPr>
          <w:rStyle w:val="VerbatimChar"/>
          <w:color w:val="FF0000"/>
        </w:rPr>
        <w:t>svd</w:t>
      </w:r>
      <w:proofErr w:type="spellEnd"/>
      <w:r w:rsidRPr="008654D8">
        <w:rPr>
          <w:rStyle w:val="VerbatimChar"/>
          <w:color w:val="FF0000"/>
        </w:rPr>
        <w:t>((</w:t>
      </w:r>
      <w:proofErr w:type="spellStart"/>
      <w:r w:rsidRPr="008654D8">
        <w:rPr>
          <w:rStyle w:val="VerbatimChar"/>
          <w:color w:val="FF0000"/>
        </w:rPr>
        <w:t>repmat</w:t>
      </w:r>
      <w:proofErr w:type="spellEnd"/>
      <w:r w:rsidRPr="008654D8">
        <w:rPr>
          <w:rStyle w:val="VerbatimChar"/>
          <w:color w:val="FF0000"/>
        </w:rPr>
        <w: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proofErr w:type="spellStart"/>
      <w:r>
        <w:rPr>
          <w:b/>
        </w:rPr>
        <w:t>Matlab</w:t>
      </w:r>
      <w:proofErr w:type="spellEnd"/>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proofErr w:type="spellStart"/>
      <w:r>
        <w:rPr>
          <w:b/>
        </w:rPr>
        <w:t>Matlab</w:t>
      </w:r>
      <w:proofErr w:type="spellEnd"/>
      <w:r>
        <w:t>（盗版？），你也可以用</w:t>
      </w:r>
      <w:proofErr w:type="spellStart"/>
      <w:r>
        <w:rPr>
          <w:b/>
        </w:rPr>
        <w:t>Matlab</w:t>
      </w:r>
      <w:proofErr w:type="spellEnd"/>
      <w:r>
        <w:t>。事实上，在硅谷里，对大量机器学习算法，我们第一步就是建原型，在</w:t>
      </w:r>
      <w:r>
        <w:rPr>
          <w:b/>
        </w:rPr>
        <w:t>Octave</w:t>
      </w:r>
      <w:proofErr w:type="gramStart"/>
      <w:r>
        <w:t>建软件</w:t>
      </w:r>
      <w:proofErr w:type="gramEnd"/>
      <w:r>
        <w:t>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w:t>
      </w:r>
      <w:proofErr w:type="spellStart"/>
      <w:r>
        <w:t>mkv</w:t>
      </w:r>
      <w:proofErr w:type="spellEnd"/>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w:t>
      </w:r>
      <w:proofErr w:type="gramStart"/>
      <w:r>
        <w:t>包含俄</w:t>
      </w:r>
      <w:proofErr w:type="gramEnd"/>
      <w:r>
        <w:t>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29"/>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proofErr w:type="gramStart"/>
      <w:r>
        <w:t>以之前</w:t>
      </w:r>
      <w:proofErr w:type="gramEnd"/>
      <w:r>
        <w:t>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0"/>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FF05A0"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proofErr w:type="gramStart"/>
      <w:r>
        <w:t>个</w:t>
      </w:r>
      <w:proofErr w:type="gramEnd"/>
      <w:r>
        <w:t>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1"/>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w:t>
      </w:r>
      <w:proofErr w:type="gramStart"/>
      <w:r>
        <w:t>叫作</w:t>
      </w:r>
      <w:proofErr w:type="gramEnd"/>
      <w:r>
        <w:t>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w:t>
      </w:r>
      <w:proofErr w:type="spellStart"/>
      <w:r>
        <w:t>mkv</w:t>
      </w:r>
      <w:proofErr w:type="spellEnd"/>
    </w:p>
    <w:p w14:paraId="545AAC92" w14:textId="77777777" w:rsidR="006C77B1" w:rsidRDefault="006C77B1" w:rsidP="0000041E">
      <w:pPr>
        <w:pStyle w:val="af"/>
      </w:pPr>
      <w:r>
        <w:t>在这段视频中我们将定义代价函数的概念，这有助于我们弄清楚如何把最有可能的直线与我们的数据</w:t>
      </w:r>
      <w:proofErr w:type="gramStart"/>
      <w:r>
        <w:t>相拟</w:t>
      </w:r>
      <w:proofErr w:type="gramEnd"/>
      <w:r>
        <w:t>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2"/>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3"/>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4"/>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w:t>
      </w:r>
      <w:proofErr w:type="spellStart"/>
      <w:r>
        <w:t>mkv</w:t>
      </w:r>
      <w:proofErr w:type="spellEnd"/>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5"/>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6"/>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w:t>
      </w:r>
      <w:proofErr w:type="spellStart"/>
      <w:r>
        <w:t>mkv</w:t>
      </w:r>
      <w:proofErr w:type="spellEnd"/>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37"/>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38"/>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w:t>
      </w:r>
      <w:proofErr w:type="spellStart"/>
      <w:r>
        <w:t>mkv</w:t>
      </w:r>
      <w:proofErr w:type="spellEnd"/>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w:t>
      </w:r>
      <w:proofErr w:type="gramStart"/>
      <w:r>
        <w:t>到到</w:t>
      </w:r>
      <w:proofErr w:type="gramEnd"/>
      <w:r>
        <w:t>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39"/>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w:t>
      </w:r>
      <w:proofErr w:type="gramStart"/>
      <w:r>
        <w:t>一</w:t>
      </w:r>
      <w:proofErr w:type="gramEnd"/>
      <w:r>
        <w:t>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0"/>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1"/>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FF05A0"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2"/>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w:t>
      </w:r>
      <w:proofErr w:type="spellStart"/>
      <w:r>
        <w:t>mkv</w:t>
      </w:r>
      <w:proofErr w:type="spellEnd"/>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FF05A0"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3"/>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4"/>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w:t>
      </w:r>
      <w:proofErr w:type="gramStart"/>
      <w:r>
        <w:t>化任何</w:t>
      </w:r>
      <w:proofErr w:type="gramEnd"/>
      <w:r>
        <w:t>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xml:space="preserve">: 2 - 7 - </w:t>
      </w:r>
      <w:proofErr w:type="spellStart"/>
      <w:r>
        <w:t>GradientDescentForLinearRegression</w:t>
      </w:r>
      <w:proofErr w:type="spellEnd"/>
      <w:r>
        <w:t xml:space="preserve"> (6 min).</w:t>
      </w:r>
      <w:proofErr w:type="spellStart"/>
      <w:r>
        <w:t>mkv</w:t>
      </w:r>
      <w:proofErr w:type="spellEnd"/>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5"/>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FF05A0"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proofErr w:type="gramStart"/>
      <w:r>
        <w:t>”</w:t>
      </w:r>
      <w:proofErr w:type="gramEnd"/>
      <w:r>
        <w:rPr>
          <w:b/>
        </w:rPr>
        <w:t>批量梯度下降</w:t>
      </w:r>
      <w:proofErr w:type="gramStart"/>
      <w:r>
        <w:t>”</w:t>
      </w:r>
      <w:proofErr w:type="gramEnd"/>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proofErr w:type="gramStart"/>
      <w:r>
        <w:t>个</w:t>
      </w:r>
      <w:proofErr w:type="gramEnd"/>
      <w:r>
        <w:t>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xml:space="preserve">: 2 - 8 - </w:t>
      </w:r>
      <w:proofErr w:type="spellStart"/>
      <w:r>
        <w:t>What_'s</w:t>
      </w:r>
      <w:proofErr w:type="spellEnd"/>
      <w:r>
        <w:t xml:space="preserve"> Next (6 min).</w:t>
      </w:r>
      <w:proofErr w:type="spellStart"/>
      <w:r>
        <w:t>mkv</w:t>
      </w:r>
      <w:proofErr w:type="spellEnd"/>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w:t>
      </w:r>
      <w:proofErr w:type="gramStart"/>
      <w:r>
        <w:t>请学习</w:t>
      </w:r>
      <w:proofErr w:type="gramEnd"/>
      <w:r>
        <w:t>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w:t>
      </w:r>
      <w:proofErr w:type="spellStart"/>
      <w:r>
        <w:t>mkv</w:t>
      </w:r>
      <w:proofErr w:type="spellEnd"/>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6"/>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w:t>
      </w:r>
      <w:proofErr w:type="gramStart"/>
      <w:r>
        <w:t>即行数</w:t>
      </w:r>
      <w:proofErr w:type="gramEnd"/>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FF05A0"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proofErr w:type="gramStart"/>
      <w:r w:rsidR="006C77B1">
        <w:t>指第</w:t>
      </w:r>
      <w:proofErr w:type="gramEnd"/>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w:t>
      </w:r>
      <w:proofErr w:type="spellStart"/>
      <w:r>
        <w:t>mkv</w:t>
      </w:r>
      <w:proofErr w:type="spellEnd"/>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47"/>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48"/>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w:t>
      </w:r>
      <w:proofErr w:type="spellStart"/>
      <w:r>
        <w:t>mkv</w:t>
      </w:r>
      <w:proofErr w:type="spellEnd"/>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49"/>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0"/>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xml:space="preserve">: 3 - 4 - Matrix </w:t>
      </w:r>
      <w:proofErr w:type="spellStart"/>
      <w:r>
        <w:t>Matrix</w:t>
      </w:r>
      <w:proofErr w:type="spellEnd"/>
      <w:r>
        <w:t xml:space="preserve"> Multiplication (11 min).</w:t>
      </w:r>
      <w:proofErr w:type="spellStart"/>
      <w:r>
        <w:t>mkv</w:t>
      </w:r>
      <w:proofErr w:type="spellEnd"/>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1"/>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2"/>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w:t>
      </w:r>
      <w:proofErr w:type="spellStart"/>
      <w:r>
        <w:t>mkv</w:t>
      </w:r>
      <w:proofErr w:type="spellEnd"/>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w:t>
      </w:r>
      <w:proofErr w:type="spellStart"/>
      <w:r>
        <w:t>mkv</w:t>
      </w:r>
      <w:proofErr w:type="spellEnd"/>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proofErr w:type="gramStart"/>
      <w:r>
        <w:t>行第</w:t>
      </w:r>
      <w:proofErr w:type="gramEnd"/>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proofErr w:type="gramStart"/>
      <w:r>
        <w:t>行第</w:t>
      </w:r>
      <w:proofErr w:type="gramEnd"/>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FF05A0"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FF05A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FF05A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FF05A0"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proofErr w:type="spellStart"/>
      <w:r>
        <w:rPr>
          <w:b/>
        </w:rPr>
        <w:t>matlab</w:t>
      </w:r>
      <w:proofErr w:type="spellEnd"/>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w:t>
      </w:r>
      <w:proofErr w:type="spellStart"/>
      <w:r>
        <w:t>mkv</w:t>
      </w:r>
      <w:proofErr w:type="spellEnd"/>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3"/>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FF05A0"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FF05A0"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FF05A0"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特征，也就是第</w:t>
      </w:r>
      <w:r w:rsidR="006C77B1">
        <w:t xml:space="preserve"> </w:t>
      </w:r>
      <m:oMath>
        <m:r>
          <w:rPr>
            <w:rFonts w:ascii="Cambria Math" w:hAnsi="Cambria Math"/>
          </w:rPr>
          <m:t>i</m:t>
        </m:r>
      </m:oMath>
      <w:r w:rsidR="006C77B1">
        <w:t xml:space="preserve"> </w:t>
      </w:r>
      <w:proofErr w:type="gramStart"/>
      <w:r w:rsidR="006C77B1">
        <w:t>个</w:t>
      </w:r>
      <w:proofErr w:type="gramEnd"/>
      <w:r w:rsidR="006C77B1">
        <w:t>训练实例的第</w:t>
      </w:r>
      <w:r w:rsidR="006C77B1">
        <w:t xml:space="preserve"> </w:t>
      </w:r>
      <m:oMath>
        <m:r>
          <w:rPr>
            <w:rFonts w:ascii="Cambria Math" w:hAnsi="Cambria Math"/>
          </w:rPr>
          <m:t>j</m:t>
        </m:r>
      </m:oMath>
      <w:r w:rsidR="006C77B1">
        <w:t xml:space="preserve"> </w:t>
      </w:r>
      <w:proofErr w:type="gramStart"/>
      <w:r w:rsidR="006C77B1">
        <w:t>个</w:t>
      </w:r>
      <w:proofErr w:type="gramEnd"/>
      <w:r w:rsidR="006C77B1">
        <w:t>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proofErr w:type="gramStart"/>
      <w:r>
        <w:t>个</w:t>
      </w:r>
      <w:proofErr w:type="gramEnd"/>
      <w:r>
        <w:t>参数和</w:t>
      </w:r>
      <m:oMath>
        <m:r>
          <w:rPr>
            <w:rFonts w:ascii="Cambria Math" w:hAnsi="Cambria Math"/>
          </w:rPr>
          <m:t>n</m:t>
        </m:r>
      </m:oMath>
      <w:proofErr w:type="gramStart"/>
      <w:r>
        <w:t>个</w:t>
      </w:r>
      <w:proofErr w:type="gramEnd"/>
      <w:r>
        <w:t>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w:t>
      </w:r>
      <w:proofErr w:type="spellStart"/>
      <w:r>
        <w:t>mkv</w:t>
      </w:r>
      <w:proofErr w:type="spellEnd"/>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4"/>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5"/>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proofErr w:type="gramStart"/>
      <w:r>
        <w:t>求导数</w:t>
      </w:r>
      <w:proofErr w:type="gramEnd"/>
      <w:r>
        <w:t>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6"/>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FF05A0"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FF05A0"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w:t>
      </w:r>
      <w:proofErr w:type="spellStart"/>
      <w:proofErr w:type="gramStart"/>
      <w:r w:rsidRPr="004E32F9">
        <w:rPr>
          <w:rStyle w:val="NormalTok"/>
          <w:color w:val="FF0000"/>
        </w:rPr>
        <w:t>computeCost</w:t>
      </w:r>
      <w:proofErr w:type="spellEnd"/>
      <w:r w:rsidRPr="004E32F9">
        <w:rPr>
          <w:rStyle w:val="NormalTok"/>
          <w:color w:val="FF0000"/>
        </w:rPr>
        <w:t>(</w:t>
      </w:r>
      <w:proofErr w:type="gramEnd"/>
      <w:r w:rsidRPr="004E32F9">
        <w:rPr>
          <w:rStyle w:val="NormalTok"/>
          <w:color w:val="FF0000"/>
        </w:rPr>
        <w: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np.power</w:t>
      </w:r>
      <w:proofErr w:type="spellEnd"/>
      <w:r w:rsidRPr="004E32F9">
        <w:rPr>
          <w:rStyle w:val="NormalTok"/>
          <w:color w:val="FF0000"/>
        </w:rPr>
        <w:t xml:space="preserve">(((X </w:t>
      </w:r>
      <w:r w:rsidRPr="004E32F9">
        <w:rPr>
          <w:rStyle w:val="OperatorTok"/>
          <w:color w:val="FF0000"/>
        </w:rPr>
        <w:t>*</w:t>
      </w:r>
      <w:r w:rsidRPr="004E32F9">
        <w:rPr>
          <w:rStyle w:val="NormalTok"/>
          <w:color w:val="FF0000"/>
        </w:rPr>
        <w:t xml:space="preserve"> </w:t>
      </w:r>
      <w:proofErr w:type="spellStart"/>
      <w:r w:rsidRPr="004E32F9">
        <w:rPr>
          <w:rStyle w:val="NormalTok"/>
          <w:color w:val="FF0000"/>
        </w:rPr>
        <w:t>theta.T</w:t>
      </w:r>
      <w:proofErr w:type="spellEnd"/>
      <w:r w:rsidRPr="004E32F9">
        <w:rPr>
          <w:rStyle w:val="NormalTok"/>
          <w:color w:val="FF0000"/>
        </w:rPr>
        <w:t xml:space="preserve">)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w:t>
      </w:r>
      <w:proofErr w:type="spellStart"/>
      <w:r w:rsidRPr="004E32F9">
        <w:rPr>
          <w:rStyle w:val="NormalTok"/>
          <w:color w:val="FF0000"/>
        </w:rPr>
        <w:t>np.</w:t>
      </w:r>
      <w:r w:rsidRPr="004E32F9">
        <w:rPr>
          <w:rStyle w:val="BuiltInTok"/>
          <w:color w:val="FF0000"/>
        </w:rPr>
        <w:t>sum</w:t>
      </w:r>
      <w:proofErr w:type="spellEnd"/>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proofErr w:type="spellStart"/>
      <w:r w:rsidRPr="004E32F9">
        <w:rPr>
          <w:rStyle w:val="BuiltInTok"/>
          <w:color w:val="FF0000"/>
        </w:rPr>
        <w:t>len</w:t>
      </w:r>
      <w:proofErr w:type="spellEnd"/>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w:t>
      </w:r>
      <w:proofErr w:type="spellStart"/>
      <w:r>
        <w:t>mkv</w:t>
      </w:r>
      <w:proofErr w:type="spellEnd"/>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57"/>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58"/>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w:t>
      </w:r>
      <w:proofErr w:type="spellStart"/>
      <w:r>
        <w:t>mkv</w:t>
      </w:r>
      <w:proofErr w:type="spellEnd"/>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59"/>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w:t>
      </w:r>
      <w:proofErr w:type="spellStart"/>
      <w:r>
        <w:t>mkv</w:t>
      </w:r>
      <w:proofErr w:type="spellEnd"/>
    </w:p>
    <w:p w14:paraId="6ADDFC34" w14:textId="77777777" w:rsidR="006C77B1" w:rsidRDefault="006C77B1" w:rsidP="00A63B18">
      <w:pPr>
        <w:pStyle w:val="af"/>
      </w:pPr>
      <w:r>
        <w:t>如房价预测问题，</w:t>
      </w:r>
    </w:p>
    <w:p w14:paraId="61214B41" w14:textId="1902ED8A"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0"/>
                    <a:stretch>
                      <a:fillRect/>
                    </a:stretch>
                  </pic:blipFill>
                  <pic:spPr bwMode="auto">
                    <a:xfrm>
                      <a:off x="0" y="0"/>
                      <a:ext cx="1974850" cy="1670050"/>
                    </a:xfrm>
                    <a:prstGeom prst="rect">
                      <a:avLst/>
                    </a:prstGeom>
                    <a:noFill/>
                    <a:ln w="9525">
                      <a:noFill/>
                      <a:headEnd/>
                      <a:tailEnd/>
                    </a:ln>
                  </pic:spPr>
                </pic:pic>
              </a:graphicData>
            </a:graphic>
          </wp:inline>
        </w:drawing>
      </w:r>
    </w:p>
    <w:p w14:paraId="205F74D7" w14:textId="37D4E4D5" w:rsidR="00486CDF" w:rsidRDefault="00486CDF" w:rsidP="00A63B18">
      <w:pPr>
        <w:pStyle w:val="af"/>
      </w:pPr>
      <w:r>
        <w:rPr>
          <w:rFonts w:hint="eastAsia"/>
        </w:rPr>
        <w:t>线性回归：</w:t>
      </w:r>
    </w:p>
    <w:p w14:paraId="7D42A1F5" w14:textId="51B3297A" w:rsidR="00486CDF" w:rsidRDefault="00486CDF" w:rsidP="00A63B18">
      <w:pPr>
        <w:pStyle w:val="af"/>
      </w:pPr>
      <w:r>
        <w:rPr>
          <w:rFonts w:hint="eastAsia"/>
        </w:rPr>
        <w:t>1</w:t>
      </w:r>
      <w:r>
        <w:rPr>
          <w:rFonts w:hint="eastAsia"/>
        </w:rPr>
        <w:t>）分别选择宽度和深度作为</w:t>
      </w:r>
      <w:r>
        <w:rPr>
          <w:rFonts w:hint="eastAsia"/>
        </w:rPr>
        <w:t>features</w:t>
      </w:r>
      <w:r>
        <w:rPr>
          <w:rFonts w:hint="eastAsia"/>
        </w:rPr>
        <w:t>：</w:t>
      </w:r>
    </w:p>
    <w:p w14:paraId="19C42BDE" w14:textId="0D4CD18C" w:rsidR="006C77B1" w:rsidRDefault="00FF05A0"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5CBAEFF" w14:textId="570DC129" w:rsidR="00486CDF" w:rsidRDefault="00FF05A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w:p>
    <w:p w14:paraId="45B81D62" w14:textId="6A22FCE8" w:rsidR="00486CDF" w:rsidRPr="00486CDF" w:rsidRDefault="00486CDF" w:rsidP="00A63B18">
      <w:pPr>
        <w:pStyle w:val="af"/>
      </w:pPr>
      <w:r>
        <w:rPr>
          <w:rFonts w:hint="eastAsia"/>
        </w:rPr>
        <w:t>2</w:t>
      </w:r>
      <w:r>
        <w:rPr>
          <w:rFonts w:hint="eastAsia"/>
        </w:rPr>
        <w:t>）选择面积作为</w:t>
      </w:r>
      <w:r>
        <w:rPr>
          <w:rFonts w:hint="eastAsia"/>
        </w:rPr>
        <w:t>feature</w:t>
      </w:r>
      <w:r>
        <w:rPr>
          <w:rFonts w:hint="eastAsia"/>
        </w:rPr>
        <w:t>：</w:t>
      </w:r>
    </w:p>
    <w:p w14:paraId="7ED18229" w14:textId="25B1180B" w:rsidR="0090151F" w:rsidRDefault="00306092" w:rsidP="00A63B18">
      <w:pPr>
        <w:pStyle w:val="af"/>
      </w:pP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p>
    <w:p w14:paraId="15F4149F" w14:textId="73CD60D1" w:rsidR="00486CDF" w:rsidRDefault="00486CDF" w:rsidP="00A63B18">
      <w:pPr>
        <w:pStyle w:val="af"/>
      </w:pPr>
      <w:r>
        <w:rPr>
          <w:rFonts w:hint="eastAsia"/>
        </w:rPr>
        <w:t>多项式回归：</w:t>
      </w:r>
    </w:p>
    <w:p w14:paraId="668BBB35" w14:textId="0011B454"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p>
    <w:p w14:paraId="15D398ED" w14:textId="03B1A2D5"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1"/>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11CD846A" w:rsidR="006C77B1" w:rsidRDefault="00FF05A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006C77B1">
        <w:t>，从而将模型转化为线性回归模型。</w:t>
      </w:r>
    </w:p>
    <w:p w14:paraId="145D9E5E" w14:textId="5A0B573C" w:rsidR="00486CDF" w:rsidRDefault="00486CDF" w:rsidP="00486CDF">
      <w:pPr>
        <w:pStyle w:val="af"/>
        <w:ind w:firstLineChars="0" w:firstLine="0"/>
      </w:pPr>
      <w:r>
        <w:rPr>
          <w:noProof/>
        </w:rPr>
        <w:lastRenderedPageBreak/>
        <w:drawing>
          <wp:inline distT="0" distB="0" distL="0" distR="0" wp14:anchorId="001E7304" wp14:editId="24E3B499">
            <wp:extent cx="5223030" cy="273916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0571" cy="2748365"/>
                    </a:xfrm>
                    <a:prstGeom prst="rect">
                      <a:avLst/>
                    </a:prstGeom>
                  </pic:spPr>
                </pic:pic>
              </a:graphicData>
            </a:graphic>
          </wp:inline>
        </w:drawing>
      </w:r>
    </w:p>
    <w:p w14:paraId="49251E48" w14:textId="77777777" w:rsidR="006C77B1" w:rsidRDefault="006C77B1" w:rsidP="00A63B18">
      <w:pPr>
        <w:pStyle w:val="af"/>
      </w:pPr>
      <w:r>
        <w:t>根据函数图形特性，我们还可以使：</w:t>
      </w:r>
    </w:p>
    <w:p w14:paraId="3007808E" w14:textId="02A4E5CD" w:rsidR="006C77B1" w:rsidRDefault="00FF05A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FF05A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w:t>
      </w:r>
      <w:r w:rsidRPr="00486CDF">
        <w:rPr>
          <w:highlight w:val="yellow"/>
        </w:rPr>
        <w:t>特征缩放</w:t>
      </w:r>
      <w:r>
        <w:t>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w:t>
      </w:r>
      <w:proofErr w:type="spellStart"/>
      <w:r>
        <w:t>mkv</w:t>
      </w:r>
      <w:proofErr w:type="spellEnd"/>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3"/>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highlight w:val="yellow"/>
          </w:rPr>
          <m:t>θ=</m:t>
        </m:r>
        <m:sSup>
          <m:sSupPr>
            <m:ctrlPr>
              <w:rPr>
                <w:rFonts w:ascii="Cambria Math" w:hAnsi="Cambria Math"/>
                <w:highlight w:val="yellow"/>
              </w:rPr>
            </m:ctrlPr>
          </m:sSupPr>
          <m:e>
            <m:d>
              <m:dPr>
                <m:ctrlPr>
                  <w:rPr>
                    <w:rFonts w:ascii="Cambria Math" w:hAnsi="Cambria Math"/>
                    <w:highlight w:val="yellow"/>
                  </w:rPr>
                </m:ctrlPr>
              </m:dPr>
              <m:e>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X</m:t>
                </m:r>
              </m:e>
            </m:d>
          </m:e>
          <m:sup>
            <m:r>
              <w:rPr>
                <w:rFonts w:ascii="Cambria Math" w:hAnsi="Cambria Math"/>
                <w:highlight w:val="yellow"/>
              </w:rPr>
              <m:t>-1</m:t>
            </m:r>
          </m:sup>
        </m:sSup>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4"/>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5"/>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6"/>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proofErr w:type="spellStart"/>
      <w:r w:rsidRPr="009275E1">
        <w:rPr>
          <w:rStyle w:val="VerbatimChar"/>
          <w:color w:val="FF0000"/>
        </w:rPr>
        <w:t>pinv</w:t>
      </w:r>
      <w:proofErr w:type="spellEnd"/>
      <w:r w:rsidRPr="009275E1">
        <w:rPr>
          <w:rStyle w:val="VerbatimChar"/>
          <w:color w:val="FF0000"/>
        </w:rPr>
        <w:t>(X'*</w:t>
      </w:r>
      <w:proofErr w:type="gramStart"/>
      <w:r w:rsidRPr="009275E1">
        <w:rPr>
          <w:rStyle w:val="VerbatimChar"/>
          <w:color w:val="FF0000"/>
        </w:rPr>
        <w:t>X)*</w:t>
      </w:r>
      <w:proofErr w:type="gramEnd"/>
      <w:r w:rsidRPr="009275E1">
        <w:rPr>
          <w:rStyle w:val="VerbatimChar"/>
          <w:color w:val="FF0000"/>
        </w:rPr>
        <w:t>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proofErr w:type="gramStart"/>
            <w:r>
              <w:t>当特征</w:t>
            </w:r>
            <w:proofErr w:type="gramEnd"/>
            <w:r>
              <w:t>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rsidRPr="00510998">
              <w:rPr>
                <w:highlight w:val="yellow"/>
              </w:rP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w:t>
      </w:r>
      <w:proofErr w:type="spellStart"/>
      <w:r w:rsidRPr="009275E1">
        <w:rPr>
          <w:rStyle w:val="NormalTok"/>
          <w:color w:val="FF0000"/>
        </w:rPr>
        <w:t>numpy</w:t>
      </w:r>
      <w:proofErr w:type="spellEnd"/>
      <w:r w:rsidRPr="009275E1">
        <w:rPr>
          <w:rStyle w:val="NormalTok"/>
          <w:color w:val="FF0000"/>
        </w:rPr>
        <w:t xml:space="preserve">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w:t>
      </w:r>
      <w:proofErr w:type="spellStart"/>
      <w:r w:rsidRPr="009275E1">
        <w:rPr>
          <w:rStyle w:val="NormalTok"/>
          <w:color w:val="FF0000"/>
        </w:rPr>
        <w:t>normalEqn</w:t>
      </w:r>
      <w:proofErr w:type="spellEnd"/>
      <w:r w:rsidRPr="009275E1">
        <w:rPr>
          <w:rStyle w:val="NormalTok"/>
          <w:color w:val="FF0000"/>
        </w:rPr>
        <w:t>(X,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w:t>
      </w:r>
      <w:proofErr w:type="spellStart"/>
      <w:r w:rsidRPr="009275E1">
        <w:rPr>
          <w:rStyle w:val="NormalTok"/>
          <w:color w:val="FF0000"/>
        </w:rPr>
        <w:t>np.linalg.inv</w:t>
      </w:r>
      <w:proofErr w:type="spellEnd"/>
      <w:r w:rsidRPr="009275E1">
        <w:rPr>
          <w:rStyle w:val="NormalTok"/>
          <w:color w:val="FF0000"/>
        </w:rPr>
        <w:t>(X.T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xml:space="preserve">: 4 - 7 - Normal Equation </w:t>
      </w:r>
      <w:proofErr w:type="spellStart"/>
      <w:r>
        <w:t>Noninvertibility</w:t>
      </w:r>
      <w:proofErr w:type="spellEnd"/>
      <w:r>
        <w:t xml:space="preserve"> (Optional) (6 min).</w:t>
      </w:r>
      <w:proofErr w:type="spellStart"/>
      <w:r>
        <w:t>mkv</w:t>
      </w:r>
      <w:proofErr w:type="spellEnd"/>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 xml:space="preserve">inv(X'X ) </w:t>
      </w:r>
      <w:proofErr w:type="spellStart"/>
      <w:r>
        <w:rPr>
          <w:rStyle w:val="VerbatimChar"/>
        </w:rPr>
        <w:t>X'y</w:t>
      </w:r>
      <w:proofErr w:type="spellEnd"/>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w:t>
      </w:r>
      <w:commentRangeStart w:id="60"/>
      <w:r>
        <w:t>不可逆矩阵为奇异或退化矩阵</w:t>
      </w:r>
      <w:commentRangeEnd w:id="60"/>
      <w:r w:rsidR="000D20B8">
        <w:rPr>
          <w:rStyle w:val="affb"/>
        </w:rPr>
        <w:commentReference w:id="60"/>
      </w:r>
      <w:r>
        <w:t>。</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proofErr w:type="spellStart"/>
      <w:r>
        <w:rPr>
          <w:rStyle w:val="VerbatimChar"/>
        </w:rPr>
        <w:t>pinv</w:t>
      </w:r>
      <w:proofErr w:type="spellEnd"/>
      <w:r>
        <w:rPr>
          <w:rStyle w:val="VerbatimChar"/>
        </w:rPr>
        <w:t>()</w:t>
      </w:r>
      <w:r>
        <w:t>，另一个是</w:t>
      </w:r>
      <w:r>
        <w:rPr>
          <w:rStyle w:val="VerbatimChar"/>
        </w:rPr>
        <w:t>inv()</w:t>
      </w:r>
      <w:r>
        <w:t>，这两者之间的差异是些许计算过程上的，一个是所谓的伪逆，另一个被称为逆。使用</w:t>
      </w:r>
      <w:proofErr w:type="spellStart"/>
      <w:r>
        <w:rPr>
          <w:rStyle w:val="VerbatimChar"/>
        </w:rPr>
        <w:t>pinv</w:t>
      </w:r>
      <w:proofErr w:type="spellEnd"/>
      <w:r>
        <w:rPr>
          <w:rStyle w:val="VerbatimChar"/>
        </w:rPr>
        <w:t>()</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proofErr w:type="spellStart"/>
      <w:r>
        <w:rPr>
          <w:rStyle w:val="VerbatimChar"/>
        </w:rPr>
        <w:t>pinv</w:t>
      </w:r>
      <w:proofErr w:type="spellEnd"/>
      <w:r>
        <w:rPr>
          <w:rStyle w:val="VerbatimChar"/>
        </w:rPr>
        <w:t>()</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6B40B454" w14:textId="77777777" w:rsidR="000D20B8" w:rsidRDefault="000D20B8" w:rsidP="00AF27F6">
      <w:pPr>
        <w:pStyle w:val="af"/>
      </w:pP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proofErr w:type="spellStart"/>
      <w:r>
        <w:rPr>
          <w:rStyle w:val="VerbatimChar"/>
        </w:rPr>
        <w:t>pinv</w:t>
      </w:r>
      <w:proofErr w:type="spellEnd"/>
      <w:r>
        <w:rPr>
          <w:rStyle w:val="VerbatimChar"/>
        </w:rPr>
        <w:t>()</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7785CFD6"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n+1</m:t>
        </m:r>
      </m:oMath>
      <w:r>
        <w:t>列的矩阵（</w:t>
      </w:r>
      <m:oMath>
        <m:r>
          <w:rPr>
            <w:rFonts w:ascii="Cambria Math" w:hAnsi="Cambria Math"/>
          </w:rPr>
          <m:t>m</m:t>
        </m:r>
      </m:oMath>
      <w:r>
        <w:t>为样本个数，</w:t>
      </w:r>
      <m:oMath>
        <m:r>
          <w:rPr>
            <w:rFonts w:ascii="Cambria Math" w:hAnsi="Cambria Math"/>
          </w:rPr>
          <m:t>n+1</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505091E4" w:rsidR="006C77B1" w:rsidRDefault="00FF05A0"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r w:rsidR="000D20B8">
        <w:tab/>
      </w:r>
      <m:oMath>
        <m:f>
          <m:fPr>
            <m:ctrlPr>
              <w:rPr>
                <w:rFonts w:ascii="Cambria Math" w:hAnsi="Cambria Math"/>
              </w:rPr>
            </m:ctrlPr>
          </m:fPr>
          <m:num>
            <m:r>
              <w:rPr>
                <w:rFonts w:ascii="Cambria Math" w:hAnsi="Cambria Math"/>
              </w:rPr>
              <m:t>dAB</m:t>
            </m:r>
          </m:num>
          <m:den>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T</m:t>
                </m:r>
              </m:sup>
            </m:sSup>
          </m:den>
        </m:f>
        <m:r>
          <w:rPr>
            <w:rFonts w:ascii="Cambria Math" w:hAnsi="Cambria Math"/>
          </w:rPr>
          <m:t>=B</m:t>
        </m:r>
      </m:oMath>
    </w:p>
    <w:p w14:paraId="20921785" w14:textId="25498B88" w:rsidR="006C77B1" w:rsidRDefault="00FF05A0"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FF05A0"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1" w:name="header-n251"/>
      <w:bookmarkEnd w:id="61"/>
      <w:r>
        <w:br w:type="page"/>
      </w:r>
    </w:p>
    <w:p w14:paraId="6E4173F6" w14:textId="5FD9CC00" w:rsidR="006C77B1" w:rsidRDefault="006C77B1" w:rsidP="00D15056">
      <w:pPr>
        <w:pStyle w:val="MMTopic2"/>
        <w:numPr>
          <w:ilvl w:val="0"/>
          <w:numId w:val="2"/>
        </w:numPr>
      </w:pPr>
      <w:bookmarkStart w:id="62" w:name="_Toc38636805"/>
      <w:r>
        <w:lastRenderedPageBreak/>
        <w:t>Octave</w:t>
      </w:r>
      <w:r>
        <w:t>教程</w:t>
      </w:r>
      <w:r>
        <w:t>(Octave Tutorial)</w:t>
      </w:r>
      <w:bookmarkEnd w:id="62"/>
    </w:p>
    <w:p w14:paraId="600A9223" w14:textId="77777777" w:rsidR="006C77B1" w:rsidRDefault="006C77B1">
      <w:pPr>
        <w:pStyle w:val="3"/>
      </w:pPr>
      <w:bookmarkStart w:id="63" w:name="header-n252"/>
      <w:bookmarkStart w:id="64" w:name="_Toc38636806"/>
      <w:bookmarkEnd w:id="63"/>
      <w:r>
        <w:t xml:space="preserve">5.1 </w:t>
      </w:r>
      <w:r>
        <w:t>基本操作</w:t>
      </w:r>
      <w:bookmarkEnd w:id="64"/>
    </w:p>
    <w:p w14:paraId="1095269A" w14:textId="77777777" w:rsidR="006C77B1" w:rsidRDefault="006C77B1" w:rsidP="00AF27F6">
      <w:pPr>
        <w:pStyle w:val="af0"/>
      </w:pPr>
      <w:r>
        <w:t>参考视频</w:t>
      </w:r>
      <w:r>
        <w:t>: 5 - 1 - Basic Operations (14 min).</w:t>
      </w:r>
      <w:proofErr w:type="spellStart"/>
      <w:r>
        <w:t>mkv</w:t>
      </w:r>
      <w:proofErr w:type="spellEnd"/>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proofErr w:type="spellStart"/>
      <w:r>
        <w:rPr>
          <w:b/>
        </w:rPr>
        <w:t>Numpy</w:t>
      </w:r>
      <w:proofErr w:type="spellEnd"/>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proofErr w:type="spellStart"/>
      <w:r>
        <w:rPr>
          <w:b/>
        </w:rPr>
        <w:t>matlab</w:t>
      </w:r>
      <w:proofErr w:type="spellEnd"/>
      <w:r>
        <w:t>，</w:t>
      </w:r>
      <w:proofErr w:type="spellStart"/>
      <w:r>
        <w:rPr>
          <w:b/>
        </w:rPr>
        <w:t>matlab</w:t>
      </w:r>
      <w:proofErr w:type="spellEnd"/>
      <w:r>
        <w:t>功能要比</w:t>
      </w:r>
      <w:r>
        <w:rPr>
          <w:b/>
        </w:rPr>
        <w:t>Octave</w:t>
      </w:r>
      <w:r>
        <w:t>强大的多，网上有各种</w:t>
      </w:r>
      <w:r>
        <w:rPr>
          <w:b/>
        </w:rPr>
        <w:t>D</w:t>
      </w:r>
      <w:r>
        <w:t>版可以下载</w:t>
      </w:r>
      <w:r>
        <w:t>)</w:t>
      </w:r>
      <w:r>
        <w:t>。这次机器学习课的作业也是用</w:t>
      </w:r>
      <w:proofErr w:type="spellStart"/>
      <w:r>
        <w:rPr>
          <w:b/>
        </w:rPr>
        <w:t>matlab</w:t>
      </w:r>
      <w:proofErr w:type="spellEnd"/>
      <w:r>
        <w:t>的。如果你能够使用</w:t>
      </w:r>
      <w:proofErr w:type="spellStart"/>
      <w:r>
        <w:rPr>
          <w:b/>
        </w:rPr>
        <w:t>matlab</w:t>
      </w:r>
      <w:proofErr w:type="spellEnd"/>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71"/>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72"/>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3"/>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4"/>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5"/>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6"/>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77"/>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w:t>
      </w:r>
      <w:proofErr w:type="gramStart"/>
      <w:r>
        <w:t>想分配</w:t>
      </w:r>
      <w:proofErr w:type="gramEnd"/>
      <w:r>
        <w:t>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78"/>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79"/>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80"/>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81"/>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82"/>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3"/>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4"/>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5"/>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6"/>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87"/>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88"/>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89"/>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90"/>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91"/>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92"/>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3"/>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5" w:name="header-n415"/>
      <w:bookmarkEnd w:id="65"/>
      <w:r>
        <w:br w:type="page"/>
      </w:r>
    </w:p>
    <w:p w14:paraId="589120CA" w14:textId="64390B48" w:rsidR="006C77B1" w:rsidRDefault="006C77B1">
      <w:pPr>
        <w:pStyle w:val="3"/>
      </w:pPr>
      <w:bookmarkStart w:id="66" w:name="_Toc38636807"/>
      <w:r>
        <w:lastRenderedPageBreak/>
        <w:t xml:space="preserve">5.2 </w:t>
      </w:r>
      <w:r>
        <w:t>移动数据</w:t>
      </w:r>
      <w:bookmarkEnd w:id="66"/>
    </w:p>
    <w:p w14:paraId="52A3BEFF" w14:textId="77777777" w:rsidR="006C77B1" w:rsidRDefault="006C77B1" w:rsidP="00AF27F6">
      <w:pPr>
        <w:pStyle w:val="af0"/>
      </w:pPr>
      <w:r>
        <w:t>参考视频</w:t>
      </w:r>
      <w:r>
        <w:t>: 5 - 2 - Moving Data Around (16 min).</w:t>
      </w:r>
      <w:proofErr w:type="spellStart"/>
      <w:r>
        <w:t>mkv</w:t>
      </w:r>
      <w:proofErr w:type="spellEnd"/>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4"/>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proofErr w:type="spellStart"/>
      <w:r w:rsidRPr="0003175F">
        <w:rPr>
          <w:rStyle w:val="VerbatimChar"/>
          <w:color w:val="FF0000"/>
        </w:rPr>
        <w:t>sz</w:t>
      </w:r>
      <w:proofErr w:type="spellEnd"/>
      <w:r w:rsidRPr="0003175F">
        <w:rPr>
          <w:rStyle w:val="VerbatimChar"/>
          <w:color w:val="FF0000"/>
        </w:rPr>
        <w:t xml:space="preserve">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w:t>
      </w:r>
      <w:proofErr w:type="spellStart"/>
      <w:r w:rsidRPr="0003175F">
        <w:rPr>
          <w:rStyle w:val="VerbatimChar"/>
          <w:color w:val="FF0000"/>
        </w:rPr>
        <w:t>sz</w:t>
      </w:r>
      <w:proofErr w:type="spellEnd"/>
      <w:r w:rsidRPr="0003175F">
        <w:rPr>
          <w:rStyle w:val="VerbatimChar"/>
          <w:color w:val="FF0000"/>
        </w:rPr>
        <w:t>)</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proofErr w:type="spellStart"/>
      <w:r>
        <w:rPr>
          <w:rStyle w:val="VerbatimChar"/>
        </w:rPr>
        <w:t>pwd</w:t>
      </w:r>
      <w:proofErr w:type="spellEnd"/>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5"/>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proofErr w:type="spellStart"/>
      <w:r>
        <w:rPr>
          <w:b/>
        </w:rPr>
        <w:t>featuresX</w:t>
      </w:r>
      <w:proofErr w:type="spellEnd"/>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6"/>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proofErr w:type="spellStart"/>
      <w:r>
        <w:rPr>
          <w:b/>
        </w:rPr>
        <w:t>priceY</w:t>
      </w:r>
      <w:proofErr w:type="spellEnd"/>
      <w:r>
        <w:t>这个文件就是训练集中的价格数据，所以</w:t>
      </w:r>
      <w:r>
        <w:t xml:space="preserve"> </w:t>
      </w:r>
      <w:proofErr w:type="spellStart"/>
      <w:r>
        <w:rPr>
          <w:b/>
        </w:rPr>
        <w:t>featuresX</w:t>
      </w:r>
      <w:proofErr w:type="spellEnd"/>
      <w:r>
        <w:t xml:space="preserve"> </w:t>
      </w:r>
      <w:r>
        <w:t>和</w:t>
      </w:r>
      <w:proofErr w:type="spellStart"/>
      <w:r>
        <w:rPr>
          <w:b/>
        </w:rPr>
        <w:t>priceY</w:t>
      </w:r>
      <w:proofErr w:type="spellEnd"/>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proofErr w:type="spellStart"/>
      <w:r>
        <w:rPr>
          <w:b/>
        </w:rPr>
        <w:t>featuresX</w:t>
      </w:r>
      <w:proofErr w:type="spellEnd"/>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97"/>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proofErr w:type="spellStart"/>
      <w:r w:rsidRPr="0003175F">
        <w:rPr>
          <w:rStyle w:val="VerbatimChar"/>
          <w:color w:val="FF0000"/>
        </w:rPr>
        <w:t>featuresX</w:t>
      </w:r>
      <w:proofErr w:type="spellEnd"/>
      <w:r w:rsidRPr="0003175F">
        <w:rPr>
          <w:color w:val="FF0000"/>
        </w:rPr>
        <w:t xml:space="preserve"> </w:t>
      </w:r>
      <w:r>
        <w:t>回车，来显示</w:t>
      </w:r>
      <w:r>
        <w:t xml:space="preserve"> </w:t>
      </w:r>
      <w:proofErr w:type="spellStart"/>
      <w:r>
        <w:rPr>
          <w:b/>
        </w:rPr>
        <w:t>featuresX</w:t>
      </w:r>
      <w:proofErr w:type="spellEnd"/>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98"/>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w:t>
      </w:r>
      <w:proofErr w:type="spellStart"/>
      <w:r w:rsidRPr="0003175F">
        <w:rPr>
          <w:rStyle w:val="VerbatimChar"/>
          <w:color w:val="FF0000"/>
        </w:rPr>
        <w:t>featuresX</w:t>
      </w:r>
      <w:proofErr w:type="spellEnd"/>
      <w:r w:rsidRPr="0003175F">
        <w:rPr>
          <w:rStyle w:val="VerbatimChar"/>
          <w:color w:val="FF0000"/>
        </w:rPr>
        <w:t>)</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w:t>
      </w:r>
      <w:proofErr w:type="spellStart"/>
      <w:r w:rsidRPr="0003175F">
        <w:rPr>
          <w:rStyle w:val="VerbatimChar"/>
          <w:color w:val="FF0000"/>
        </w:rPr>
        <w:t>priceY</w:t>
      </w:r>
      <w:proofErr w:type="spellEnd"/>
      <w:r w:rsidRPr="0003175F">
        <w:rPr>
          <w:rStyle w:val="VerbatimChar"/>
          <w:color w:val="FF0000"/>
        </w:rPr>
        <w:t>)</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proofErr w:type="spellStart"/>
      <w:r w:rsidRPr="0003175F">
        <w:rPr>
          <w:rStyle w:val="VerbatimChar"/>
          <w:color w:val="FF0000"/>
        </w:rPr>
        <w:t>whos</w:t>
      </w:r>
      <w:proofErr w:type="spellEnd"/>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99"/>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 xml:space="preserve">clear </w:t>
      </w:r>
      <w:proofErr w:type="spellStart"/>
      <w:r w:rsidRPr="0003175F">
        <w:rPr>
          <w:rStyle w:val="VerbatimChar"/>
          <w:color w:val="FF0000"/>
        </w:rPr>
        <w:t>featuresX</w:t>
      </w:r>
      <w:proofErr w:type="spellEnd"/>
      <w:r>
        <w:t>，然后再输入</w:t>
      </w:r>
      <w:r>
        <w:t xml:space="preserve"> </w:t>
      </w:r>
      <w:proofErr w:type="spellStart"/>
      <w:r w:rsidRPr="0003175F">
        <w:rPr>
          <w:rStyle w:val="VerbatimChar"/>
          <w:color w:val="FF0000"/>
        </w:rPr>
        <w:t>whos</w:t>
      </w:r>
      <w:proofErr w:type="spellEnd"/>
      <w:r w:rsidRPr="0003175F">
        <w:rPr>
          <w:color w:val="FF0000"/>
        </w:rPr>
        <w:t xml:space="preserve"> </w:t>
      </w:r>
      <w:r>
        <w:t>命令，你会发现</w:t>
      </w:r>
      <w:r>
        <w:t xml:space="preserve"> </w:t>
      </w:r>
      <w:proofErr w:type="spellStart"/>
      <w:r>
        <w:rPr>
          <w:b/>
        </w:rPr>
        <w:t>featuresX</w:t>
      </w:r>
      <w:proofErr w:type="spellEnd"/>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 xml:space="preserve">V= </w:t>
      </w:r>
      <w:proofErr w:type="spellStart"/>
      <w:r w:rsidRPr="0003175F">
        <w:rPr>
          <w:rStyle w:val="VerbatimChar"/>
          <w:color w:val="FF0000"/>
        </w:rPr>
        <w:t>priceY</w:t>
      </w:r>
      <w:proofErr w:type="spellEnd"/>
      <w:r w:rsidRPr="0003175F">
        <w:rPr>
          <w:rStyle w:val="VerbatimChar"/>
          <w:color w:val="FF0000"/>
        </w:rPr>
        <w:t>(1:10)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100"/>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 xml:space="preserve">save </w:t>
      </w:r>
      <w:proofErr w:type="spellStart"/>
      <w:r w:rsidRPr="0003175F">
        <w:rPr>
          <w:rStyle w:val="VerbatimChar"/>
          <w:color w:val="FF0000"/>
        </w:rPr>
        <w:t>hello.mat</w:t>
      </w:r>
      <w:proofErr w:type="spellEnd"/>
      <w:r w:rsidRPr="0003175F">
        <w:rPr>
          <w:rStyle w:val="VerbatimChar"/>
          <w:color w:val="FF0000"/>
        </w:rPr>
        <w:t xml:space="preserve"> v</w:t>
      </w:r>
      <w:r>
        <w:t xml:space="preserve"> </w:t>
      </w:r>
      <w:r>
        <w:t>命令，这个命令会将变量</w:t>
      </w:r>
      <m:oMath>
        <m:r>
          <w:rPr>
            <w:rFonts w:ascii="Cambria Math" w:hAnsi="Cambria Math"/>
          </w:rPr>
          <m:t>V</m:t>
        </m:r>
      </m:oMath>
      <w:r>
        <w:t>存成一个叫</w:t>
      </w:r>
      <w:r>
        <w:t xml:space="preserve"> </w:t>
      </w:r>
      <w:proofErr w:type="spellStart"/>
      <w:r>
        <w:rPr>
          <w:b/>
        </w:rPr>
        <w:t>hello.mat</w:t>
      </w:r>
      <w:proofErr w:type="spellEnd"/>
      <w:r>
        <w:t xml:space="preserve"> </w:t>
      </w:r>
      <w:r>
        <w:t>的文件，让我们回车，现在我的桌面上就出现了一个新文件，名为</w:t>
      </w:r>
      <w:proofErr w:type="spellStart"/>
      <w:r>
        <w:rPr>
          <w:b/>
        </w:rPr>
        <w:t>hello.mat</w:t>
      </w:r>
      <w:proofErr w:type="spellEnd"/>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w:t>
      </w:r>
      <w:proofErr w:type="gramStart"/>
      <w:r>
        <w:t>工作空间中啥都没</w:t>
      </w:r>
      <w:proofErr w:type="gramEnd"/>
      <w:r>
        <w:t>了。</w:t>
      </w:r>
    </w:p>
    <w:p w14:paraId="4A2D28AB" w14:textId="77777777" w:rsidR="006C77B1" w:rsidRDefault="006C77B1" w:rsidP="00AF27F6">
      <w:pPr>
        <w:pStyle w:val="af"/>
      </w:pPr>
      <w:r>
        <w:t>但如果我载入</w:t>
      </w:r>
      <w:r>
        <w:t xml:space="preserve"> </w:t>
      </w:r>
      <w:proofErr w:type="spellStart"/>
      <w:r>
        <w:rPr>
          <w:b/>
        </w:rPr>
        <w:t>hello.mat</w:t>
      </w:r>
      <w:proofErr w:type="spellEnd"/>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proofErr w:type="spellStart"/>
      <w:r>
        <w:rPr>
          <w:b/>
        </w:rPr>
        <w:t>hello.mat</w:t>
      </w:r>
      <w:proofErr w:type="spellEnd"/>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w:t>
      </w:r>
      <w:proofErr w:type="gramStart"/>
      <w:r>
        <w:t>讲</w:t>
      </w:r>
      <w:proofErr w:type="gramEnd"/>
      <w:r>
        <w:t>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101"/>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102"/>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3"/>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4"/>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5"/>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6"/>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w:t>
      </w:r>
      <w:proofErr w:type="gramStart"/>
      <w:r>
        <w:t>很</w:t>
      </w:r>
      <w:proofErr w:type="gramEnd"/>
      <w:r>
        <w:t>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7" w:name="header-n586"/>
      <w:bookmarkEnd w:id="67"/>
      <w:r>
        <w:br w:type="page"/>
      </w:r>
    </w:p>
    <w:p w14:paraId="2D45BBBD" w14:textId="4B9D1BAF" w:rsidR="006C77B1" w:rsidRDefault="006C77B1">
      <w:pPr>
        <w:pStyle w:val="3"/>
      </w:pPr>
      <w:bookmarkStart w:id="68" w:name="_Toc38636808"/>
      <w:r>
        <w:lastRenderedPageBreak/>
        <w:t xml:space="preserve">5.3 </w:t>
      </w:r>
      <w:r>
        <w:t>计算数据</w:t>
      </w:r>
      <w:bookmarkEnd w:id="68"/>
    </w:p>
    <w:p w14:paraId="6740173A" w14:textId="77777777" w:rsidR="006C77B1" w:rsidRDefault="006C77B1" w:rsidP="00FB6D10">
      <w:pPr>
        <w:pStyle w:val="af0"/>
      </w:pPr>
      <w:r>
        <w:t>参考视频</w:t>
      </w:r>
      <w:r>
        <w:t>: 5 - 3 - Computing on Data (13 min).</w:t>
      </w:r>
      <w:proofErr w:type="spellStart"/>
      <w:r>
        <w:t>mkv</w:t>
      </w:r>
      <w:proofErr w:type="spellEnd"/>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07"/>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08"/>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w:t>
      </w:r>
      <w:proofErr w:type="gramStart"/>
      <w:r>
        <w:t>元素位</w:t>
      </w:r>
      <w:proofErr w:type="gramEnd"/>
      <w:r>
        <w:t>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09"/>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10"/>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11"/>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w:t>
      </w:r>
      <w:proofErr w:type="gramStart"/>
      <w:r>
        <w:t>幂</w:t>
      </w:r>
      <w:proofErr w:type="gramEnd"/>
      <w:r>
        <w:t>次运算，就是以</w:t>
      </w:r>
      <m:oMath>
        <m:r>
          <w:rPr>
            <w:rFonts w:ascii="Cambria Math" w:hAnsi="Cambria Math"/>
          </w:rPr>
          <m:t>e</m:t>
        </m:r>
      </m:oMath>
      <w:r>
        <w:t>为底，以这些元素为</w:t>
      </w:r>
      <w:proofErr w:type="gramStart"/>
      <w:r>
        <w:t>幂</w:t>
      </w:r>
      <w:proofErr w:type="gramEnd"/>
      <w:r>
        <w:t>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12"/>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4"/>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proofErr w:type="gramStart"/>
      <w:r w:rsidRPr="00DA0D66">
        <w:rPr>
          <w:color w:val="FF0000"/>
        </w:rPr>
        <w:t>’</w:t>
      </w:r>
      <w:proofErr w:type="gramEnd"/>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proofErr w:type="spellStart"/>
      <w:r w:rsidRPr="00DA0D66">
        <w:rPr>
          <w:rStyle w:val="VerbatimChar"/>
          <w:color w:val="FF0000"/>
        </w:rPr>
        <w:t>val</w:t>
      </w:r>
      <w:proofErr w:type="spellEnd"/>
      <w:r w:rsidRPr="00DA0D66">
        <w:rPr>
          <w:rStyle w:val="VerbatimChar"/>
          <w:color w:val="FF0000"/>
        </w:rPr>
        <w:t>=max(a)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w:t>
      </w:r>
      <w:proofErr w:type="spellStart"/>
      <w:r w:rsidRPr="00DA0D66">
        <w:rPr>
          <w:rStyle w:val="VerbatimChar"/>
          <w:color w:val="FF0000"/>
        </w:rPr>
        <w:t>val</w:t>
      </w:r>
      <w:proofErr w:type="spellEnd"/>
      <w:r w:rsidRPr="00DA0D66">
        <w:rPr>
          <w:rStyle w:val="VerbatimChar"/>
          <w:color w:val="FF0000"/>
        </w:rPr>
        <w:t xml:space="preserve">, </w:t>
      </w:r>
      <w:proofErr w:type="spellStart"/>
      <w:r w:rsidRPr="00DA0D66">
        <w:rPr>
          <w:rStyle w:val="VerbatimChar"/>
          <w:color w:val="FF0000"/>
        </w:rPr>
        <w:t>ind</w:t>
      </w:r>
      <w:proofErr w:type="spellEnd"/>
      <w:r w:rsidRPr="00DA0D66">
        <w:rPr>
          <w:rStyle w:val="VerbatimChar"/>
          <w:color w:val="FF0000"/>
        </w:rPr>
        <w:t>]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5"/>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6"/>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17"/>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w:t>
      </w:r>
      <w:proofErr w:type="spellStart"/>
      <w:r w:rsidRPr="00DA0D66">
        <w:rPr>
          <w:rStyle w:val="VerbatimChar"/>
          <w:color w:val="FF0000"/>
        </w:rPr>
        <w:t>r,c</w:t>
      </w:r>
      <w:proofErr w:type="spellEnd"/>
      <w:r w:rsidRPr="00DA0D66">
        <w:rPr>
          <w:rStyle w:val="VerbatimChar"/>
          <w:color w:val="FF0000"/>
        </w:rPr>
        <w:t>]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18"/>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19"/>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20"/>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proofErr w:type="gramStart"/>
      <w:r>
        <w:t>当做</w:t>
      </w:r>
      <w:proofErr w:type="gramEnd"/>
      <w:r>
        <w:t>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w:t>
      </w:r>
      <w:proofErr w:type="gramStart"/>
      <w:r>
        <w:t>阵具有</w:t>
      </w:r>
      <w:proofErr w:type="gramEnd"/>
      <w:r>
        <w:t>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w:t>
      </w:r>
      <w:proofErr w:type="gramStart"/>
      <w:r>
        <w:t>阵确实每</w:t>
      </w:r>
      <w:proofErr w:type="gramEnd"/>
      <w:r>
        <w:t>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w:t>
      </w:r>
      <w:proofErr w:type="gramStart"/>
      <w:r>
        <w:t>来求每一行</w:t>
      </w:r>
      <w:proofErr w:type="gramEnd"/>
      <w:r>
        <w:t>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w:t>
      </w:r>
      <w:proofErr w:type="gramStart"/>
      <w:r>
        <w:t>和</w:t>
      </w:r>
      <w:proofErr w:type="gramEnd"/>
      <w:r>
        <w:t>。我们现在构造一个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proofErr w:type="spellStart"/>
      <w:r w:rsidRPr="00DA0D66">
        <w:rPr>
          <w:b/>
          <w:color w:val="FF0000"/>
        </w:rPr>
        <w:t>flipup</w:t>
      </w:r>
      <w:proofErr w:type="spellEnd"/>
      <w:r w:rsidRPr="00DA0D66">
        <w:rPr>
          <w:b/>
          <w:color w:val="FF0000"/>
        </w:rPr>
        <w:t>/</w:t>
      </w:r>
      <w:proofErr w:type="spellStart"/>
      <w:r w:rsidRPr="00DA0D66">
        <w:rPr>
          <w:b/>
          <w:color w:val="FF0000"/>
        </w:rPr>
        <w:t>flipud</w:t>
      </w:r>
      <w:proofErr w:type="spellEnd"/>
      <w:r>
        <w:t xml:space="preserve"> </w:t>
      </w:r>
      <w:r>
        <w:t>表示向上</w:t>
      </w:r>
      <w:r>
        <w:t>/</w:t>
      </w:r>
      <w:r>
        <w:t>向下翻转。</w:t>
      </w:r>
    </w:p>
    <w:p w14:paraId="63F8D7D2" w14:textId="77777777" w:rsidR="006C77B1" w:rsidRDefault="006C77B1" w:rsidP="00FB6D10">
      <w:pPr>
        <w:pStyle w:val="af"/>
      </w:pPr>
      <w:r>
        <w:t>同样地，如果你想求这个矩阵的逆矩阵，键入</w:t>
      </w:r>
      <w:proofErr w:type="spellStart"/>
      <w:r w:rsidRPr="00DA0D66">
        <w:rPr>
          <w:rStyle w:val="VerbatimChar"/>
          <w:color w:val="FF0000"/>
        </w:rPr>
        <w:t>pinv</w:t>
      </w:r>
      <w:proofErr w:type="spellEnd"/>
      <w:r w:rsidRPr="00DA0D66">
        <w:rPr>
          <w:rStyle w:val="VerbatimChar"/>
          <w:color w:val="FF0000"/>
        </w:rPr>
        <w:t>(A)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 xml:space="preserve">temp = </w:t>
      </w:r>
      <w:proofErr w:type="spellStart"/>
      <w:r w:rsidRPr="00DA0D66">
        <w:rPr>
          <w:rStyle w:val="VerbatimChar"/>
          <w:color w:val="FF0000"/>
        </w:rPr>
        <w:t>pinv</w:t>
      </w:r>
      <w:proofErr w:type="spellEnd"/>
      <w:r w:rsidRPr="00DA0D66">
        <w:rPr>
          <w:rStyle w:val="VerbatimChar"/>
          <w:color w:val="FF0000"/>
        </w:rPr>
        <w:t>(A)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w:t>
      </w:r>
      <w:proofErr w:type="gramStart"/>
      <w:r>
        <w:t>某个学习</w:t>
      </w:r>
      <w:proofErr w:type="gramEnd"/>
      <w:r>
        <w:t>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69" w:name="header-n718"/>
      <w:bookmarkEnd w:id="69"/>
      <w:r>
        <w:br w:type="page"/>
      </w:r>
    </w:p>
    <w:p w14:paraId="2F19645F" w14:textId="2D5E22A6" w:rsidR="006C77B1" w:rsidRDefault="006C77B1">
      <w:pPr>
        <w:pStyle w:val="3"/>
      </w:pPr>
      <w:bookmarkStart w:id="70" w:name="_Toc38636809"/>
      <w:r>
        <w:lastRenderedPageBreak/>
        <w:t xml:space="preserve">5.4 </w:t>
      </w:r>
      <w:r>
        <w:t>绘图数据</w:t>
      </w:r>
      <w:bookmarkEnd w:id="70"/>
    </w:p>
    <w:p w14:paraId="7C2C5ECF" w14:textId="77777777" w:rsidR="006C77B1" w:rsidRDefault="006C77B1" w:rsidP="00FB6D10">
      <w:pPr>
        <w:pStyle w:val="af0"/>
      </w:pPr>
      <w:r>
        <w:t>参考视频</w:t>
      </w:r>
      <w:r>
        <w:t>: 5 - 4 - Plotting Data (10 min).</w:t>
      </w:r>
      <w:proofErr w:type="spellStart"/>
      <w:r>
        <w:t>mkv</w:t>
      </w:r>
      <w:proofErr w:type="spellEnd"/>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22"/>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3"/>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4"/>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5"/>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w:t>
      </w:r>
      <w:proofErr w:type="gramStart"/>
      <w:r w:rsidRPr="004A50AC">
        <w:rPr>
          <w:rStyle w:val="VerbatimChar"/>
          <w:color w:val="FF0000"/>
        </w:rPr>
        <w:t>’</w:t>
      </w:r>
      <w:proofErr w:type="gramEnd"/>
      <w:r w:rsidRPr="004A50AC">
        <w:rPr>
          <w:rStyle w:val="VerbatimChar"/>
          <w:color w:val="FF0000"/>
        </w:rPr>
        <w:t>r</w:t>
      </w:r>
      <w:proofErr w:type="gramStart"/>
      <w:r w:rsidRPr="004A50AC">
        <w:rPr>
          <w:rStyle w:val="VerbatimChar"/>
          <w:color w:val="FF0000"/>
        </w:rPr>
        <w:t>’</w:t>
      </w:r>
      <w:proofErr w:type="gramEnd"/>
      <w:r w:rsidRPr="004A50AC">
        <w:rPr>
          <w:rStyle w:val="VerbatimChar"/>
          <w:color w:val="FF0000"/>
        </w:rPr>
        <w:t>)</w:t>
      </w:r>
      <w:r>
        <w:t>，再加上命令</w:t>
      </w:r>
      <w:proofErr w:type="spellStart"/>
      <w:r w:rsidRPr="004A50AC">
        <w:rPr>
          <w:rStyle w:val="VerbatimChar"/>
          <w:color w:val="FF0000"/>
        </w:rPr>
        <w:t>xlabel</w:t>
      </w:r>
      <w:proofErr w:type="spellEnd"/>
      <w:r w:rsidRPr="004A50AC">
        <w:rPr>
          <w:rStyle w:val="VerbatimChar"/>
          <w:color w:val="FF0000"/>
        </w:rPr>
        <w:t>('time')</w:t>
      </w:r>
      <w:r>
        <w:t>，</w:t>
      </w:r>
      <w:r>
        <w:t xml:space="preserve"> </w:t>
      </w:r>
      <w:r>
        <w:t>来标记</w:t>
      </w:r>
      <w:r>
        <w:t>X</w:t>
      </w:r>
      <w:r>
        <w:t>轴即水平轴，输入</w:t>
      </w:r>
      <w:proofErr w:type="spellStart"/>
      <w:r w:rsidRPr="004A50AC">
        <w:rPr>
          <w:rStyle w:val="VerbatimChar"/>
          <w:color w:val="FF0000"/>
        </w:rPr>
        <w:t>ylabel</w:t>
      </w:r>
      <w:proofErr w:type="spellEnd"/>
      <w:r w:rsidRPr="004A50AC">
        <w:rPr>
          <w:rStyle w:val="VerbatimChar"/>
          <w:color w:val="FF0000"/>
        </w:rPr>
        <w:t>('value')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6"/>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w:t>
      </w:r>
      <w:proofErr w:type="spellStart"/>
      <w:r w:rsidRPr="004A50AC">
        <w:rPr>
          <w:rStyle w:val="VerbatimChar"/>
          <w:color w:val="FF0000"/>
        </w:rPr>
        <w:t>sin','cos</w:t>
      </w:r>
      <w:proofErr w:type="spellEnd"/>
      <w:r w:rsidRPr="004A50AC">
        <w:rPr>
          <w:rStyle w:val="VerbatimChar"/>
          <w:color w:val="FF0000"/>
        </w:rPr>
        <w:t>')</w:t>
      </w:r>
      <w:r>
        <w:t>将这个图例放在右上方，表示这两条曲线表示的内容。最后输入</w:t>
      </w:r>
      <w:r w:rsidRPr="004A50AC">
        <w:rPr>
          <w:rStyle w:val="VerbatimChar"/>
          <w:color w:val="FF0000"/>
        </w:rPr>
        <w:t>title('</w:t>
      </w:r>
      <w:proofErr w:type="spellStart"/>
      <w:r w:rsidRPr="004A50AC">
        <w:rPr>
          <w:rStyle w:val="VerbatimChar"/>
          <w:color w:val="FF0000"/>
        </w:rPr>
        <w:t>myplot</w:t>
      </w:r>
      <w:proofErr w:type="spellEnd"/>
      <w:r w:rsidRPr="004A50AC">
        <w:rPr>
          <w:rStyle w:val="VerbatimChar"/>
          <w:color w:val="FF0000"/>
        </w:rPr>
        <w: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27"/>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28"/>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w:t>
      </w:r>
      <w:proofErr w:type="spellStart"/>
      <w:r w:rsidRPr="004A50AC">
        <w:rPr>
          <w:rStyle w:val="VerbatimChar"/>
          <w:color w:val="FF0000"/>
        </w:rPr>
        <w:t>dpng</w:t>
      </w:r>
      <w:proofErr w:type="spellEnd"/>
      <w:r w:rsidRPr="004A50AC">
        <w:rPr>
          <w:rStyle w:val="VerbatimChar"/>
          <w:color w:val="FF0000"/>
        </w:rPr>
        <w:t xml:space="preserve"> 'myplot.png'</w:t>
      </w:r>
      <w:r>
        <w:t>，</w:t>
      </w:r>
      <w:proofErr w:type="spellStart"/>
      <w:r>
        <w:rPr>
          <w:b/>
        </w:rPr>
        <w:t>png</w:t>
      </w:r>
      <w:proofErr w:type="spellEnd"/>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29"/>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30"/>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proofErr w:type="spellStart"/>
      <w:r w:rsidRPr="004A50AC">
        <w:rPr>
          <w:rStyle w:val="VerbatimChar"/>
          <w:color w:val="FF0000"/>
        </w:rPr>
        <w:t>Clf</w:t>
      </w:r>
      <w:proofErr w:type="spellEnd"/>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31"/>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proofErr w:type="spellStart"/>
      <w:r w:rsidRPr="004A50AC">
        <w:rPr>
          <w:rStyle w:val="VerbatimChar"/>
          <w:color w:val="FF0000"/>
        </w:rPr>
        <w:t>imagesc</w:t>
      </w:r>
      <w:proofErr w:type="spellEnd"/>
      <w:r w:rsidRPr="004A50AC">
        <w:rPr>
          <w:rStyle w:val="VerbatimChar"/>
          <w:color w:val="FF0000"/>
        </w:rPr>
        <w:t>(A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proofErr w:type="spellStart"/>
      <w:r>
        <w:rPr>
          <w:b/>
        </w:rPr>
        <w:t>colorbar</w:t>
      </w:r>
      <w:proofErr w:type="spellEnd"/>
      <w:r>
        <w:t>，让我用一个更复杂的命令</w:t>
      </w:r>
      <w:r>
        <w:t xml:space="preserve"> </w:t>
      </w:r>
      <w:proofErr w:type="spellStart"/>
      <w:r w:rsidRPr="004A50AC">
        <w:rPr>
          <w:rStyle w:val="VerbatimChar"/>
          <w:color w:val="FF0000"/>
        </w:rPr>
        <w:t>imagesc</w:t>
      </w:r>
      <w:proofErr w:type="spellEnd"/>
      <w:r w:rsidRPr="004A50AC">
        <w:rPr>
          <w:rStyle w:val="VerbatimChar"/>
          <w:color w:val="FF0000"/>
        </w:rPr>
        <w:t>(A)</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r>
        <w:t>。这实际上是在同一时间运行三个命令：运行</w:t>
      </w:r>
      <w:proofErr w:type="spellStart"/>
      <w:r w:rsidRPr="004A50AC">
        <w:rPr>
          <w:rStyle w:val="VerbatimChar"/>
          <w:color w:val="FF0000"/>
        </w:rPr>
        <w:t>imagesc</w:t>
      </w:r>
      <w:proofErr w:type="spellEnd"/>
      <w:r>
        <w:t>，然后运行，</w:t>
      </w:r>
      <w:proofErr w:type="spellStart"/>
      <w:r w:rsidRPr="004A50AC">
        <w:rPr>
          <w:rStyle w:val="VerbatimChar"/>
          <w:color w:val="FF0000"/>
        </w:rPr>
        <w:t>colorbar</w:t>
      </w:r>
      <w:proofErr w:type="spellEnd"/>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w:t>
      </w:r>
      <w:proofErr w:type="gramStart"/>
      <w:r>
        <w:t>条显示</w:t>
      </w:r>
      <w:proofErr w:type="gramEnd"/>
      <w:r>
        <w:t>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32"/>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proofErr w:type="spellStart"/>
      <w:r w:rsidRPr="004A50AC">
        <w:rPr>
          <w:rStyle w:val="VerbatimChar"/>
          <w:color w:val="FF0000"/>
        </w:rPr>
        <w:t>imagesc</w:t>
      </w:r>
      <w:proofErr w:type="spellEnd"/>
      <w:r w:rsidRPr="004A50AC">
        <w:rPr>
          <w:rStyle w:val="VerbatimChar"/>
          <w:color w:val="FF0000"/>
        </w:rPr>
        <w:t>(magic(15))</w:t>
      </w:r>
      <w:r>
        <w:rPr>
          <w:rStyle w:val="VerbatimChar"/>
        </w:rPr>
        <w:t>，</w:t>
      </w:r>
      <w:proofErr w:type="spellStart"/>
      <w:r w:rsidRPr="004A50AC">
        <w:rPr>
          <w:rStyle w:val="VerbatimChar"/>
          <w:color w:val="FF0000"/>
        </w:rPr>
        <w:t>colorbar</w:t>
      </w:r>
      <w:proofErr w:type="spellEnd"/>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3"/>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w:t>
      </w:r>
      <w:proofErr w:type="gramStart"/>
      <w:r>
        <w:t>出</w:t>
      </w:r>
      <w:proofErr w:type="gramEnd"/>
      <w:r>
        <w:t>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proofErr w:type="spellStart"/>
      <w:r w:rsidR="00FB6D10" w:rsidRPr="004A50AC">
        <w:rPr>
          <w:rStyle w:val="VerbatimChar"/>
          <w:color w:val="FF0000"/>
        </w:rPr>
        <w:t>imagesc</w:t>
      </w:r>
      <w:proofErr w:type="spellEnd"/>
      <w:r w:rsidR="00FB6D10" w:rsidRPr="004A50AC">
        <w:rPr>
          <w:rStyle w:val="VerbatimChar"/>
          <w:color w:val="FF0000"/>
        </w:rPr>
        <w:t xml:space="preserve"> </w:t>
      </w:r>
      <w:proofErr w:type="spellStart"/>
      <w:r w:rsidR="00FB6D10" w:rsidRPr="004A50AC">
        <w:rPr>
          <w:rStyle w:val="VerbatimChar"/>
          <w:color w:val="FF0000"/>
        </w:rPr>
        <w:t>colorbar</w:t>
      </w:r>
      <w:proofErr w:type="spellEnd"/>
      <w:r w:rsidR="00FB6D10" w:rsidRPr="004A50AC">
        <w:rPr>
          <w:rStyle w:val="VerbatimChar"/>
          <w:color w:val="FF0000"/>
        </w:rPr>
        <w:t xml:space="preserve">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4"/>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1" w:name="header-n820"/>
      <w:bookmarkEnd w:id="71"/>
      <w:r>
        <w:br w:type="page"/>
      </w:r>
    </w:p>
    <w:p w14:paraId="10990AC7" w14:textId="7156BD3E" w:rsidR="006C77B1" w:rsidRDefault="006C77B1">
      <w:pPr>
        <w:pStyle w:val="3"/>
      </w:pPr>
      <w:bookmarkStart w:id="72" w:name="_Toc38636810"/>
      <w:r>
        <w:lastRenderedPageBreak/>
        <w:t xml:space="preserve">5.5 </w:t>
      </w:r>
      <w:r>
        <w:t>控制语句：</w:t>
      </w:r>
      <w:r>
        <w:t>for</w:t>
      </w:r>
      <w:r>
        <w:t>，</w:t>
      </w:r>
      <w:r>
        <w:t>while</w:t>
      </w:r>
      <w:r>
        <w:t>，</w:t>
      </w:r>
      <w:r>
        <w:t>if</w:t>
      </w:r>
      <w:r>
        <w:t>语句</w:t>
      </w:r>
      <w:bookmarkEnd w:id="72"/>
    </w:p>
    <w:p w14:paraId="5A3F303D" w14:textId="77777777" w:rsidR="006C77B1" w:rsidRDefault="006C77B1" w:rsidP="00FB6D10">
      <w:pPr>
        <w:pStyle w:val="af0"/>
      </w:pPr>
      <w:r>
        <w:t>参考视频</w:t>
      </w:r>
      <w:r>
        <w:t>: 5 - 5 - Control Statements_ for, while, if statements (13 min).</w:t>
      </w:r>
      <w:proofErr w:type="spellStart"/>
      <w:r>
        <w:t>mkv</w:t>
      </w:r>
      <w:proofErr w:type="spellEnd"/>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5"/>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proofErr w:type="spellStart"/>
      <w:r>
        <w:rPr>
          <w:rStyle w:val="VerbatimChar"/>
        </w:rPr>
        <w:t>i</w:t>
      </w:r>
      <w:proofErr w:type="spellEnd"/>
      <w:r>
        <w:rPr>
          <w:rStyle w:val="VerbatimChar"/>
        </w:rPr>
        <w:t xml:space="preserve">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6"/>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proofErr w:type="spellStart"/>
      <w:r w:rsidRPr="004A50AC">
        <w:rPr>
          <w:rStyle w:val="VerbatimChar"/>
          <w:color w:val="FF0000"/>
        </w:rPr>
        <w:t>i</w:t>
      </w:r>
      <w:proofErr w:type="spellEnd"/>
      <w:r w:rsidRPr="004A50AC">
        <w:rPr>
          <w:rStyle w:val="VerbatimChar"/>
          <w:color w:val="FF0000"/>
        </w:rPr>
        <w:t xml:space="preserve"> = indices</w:t>
      </w:r>
      <w:r>
        <w:t>，这实际上和我直接把</w:t>
      </w:r>
      <w:r>
        <w:t xml:space="preserve"> </w:t>
      </w:r>
      <w:proofErr w:type="spellStart"/>
      <w:r>
        <w:t>i</w:t>
      </w:r>
      <w:proofErr w:type="spellEnd"/>
      <w:r>
        <w:t xml:space="preserve"> </w:t>
      </w:r>
      <w:r>
        <w:t>写到</w:t>
      </w:r>
      <w:r>
        <w:t xml:space="preserve"> 1 </w:t>
      </w:r>
      <w:r>
        <w:t>到</w:t>
      </w:r>
      <w:r>
        <w:t xml:space="preserve"> 10 </w:t>
      </w:r>
      <w:r>
        <w:t>是一样。你可以写</w:t>
      </w:r>
      <w:r>
        <w:t xml:space="preserve"> </w:t>
      </w:r>
      <w:proofErr w:type="spellStart"/>
      <w:r w:rsidRPr="004A50AC">
        <w:rPr>
          <w:rStyle w:val="VerbatimChar"/>
          <w:color w:val="FF0000"/>
        </w:rPr>
        <w:lastRenderedPageBreak/>
        <w:t>disp</w:t>
      </w:r>
      <w:proofErr w:type="spellEnd"/>
      <w:r w:rsidRPr="004A50AC">
        <w:rPr>
          <w:rStyle w:val="VerbatimChar"/>
          <w:color w:val="FF0000"/>
        </w:rPr>
        <w:t>(</w:t>
      </w:r>
      <w:proofErr w:type="spellStart"/>
      <w:r w:rsidRPr="004A50AC">
        <w:rPr>
          <w:rStyle w:val="VerbatimChar"/>
          <w:color w:val="FF0000"/>
        </w:rPr>
        <w:t>i</w:t>
      </w:r>
      <w:proofErr w:type="spellEnd"/>
      <w:r w:rsidRPr="004A50AC">
        <w:rPr>
          <w:rStyle w:val="VerbatimChar"/>
          <w:color w:val="FF0000"/>
        </w:rPr>
        <w:t>)</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37"/>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38"/>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proofErr w:type="gramStart"/>
      <w:r>
        <w:t xml:space="preserve"> </w:t>
      </w:r>
      <w:r>
        <w:t>递增</w:t>
      </w:r>
      <w:proofErr w:type="gramEnd"/>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39"/>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w:t>
      </w:r>
      <w:proofErr w:type="spellStart"/>
      <w:r>
        <w:rPr>
          <w:rStyle w:val="VerbatimChar"/>
        </w:rPr>
        <w:t>i</w:t>
      </w:r>
      <w:proofErr w:type="spellEnd"/>
      <w:r>
        <w:rPr>
          <w:rStyle w:val="VerbatimChar"/>
        </w:rPr>
        <w:t>) = 999</w:t>
      </w:r>
      <w:r>
        <w:t>，然后让</w:t>
      </w:r>
      <w:r>
        <w:t xml:space="preserve"> </w:t>
      </w:r>
      <w:proofErr w:type="spellStart"/>
      <w:r>
        <w:rPr>
          <w:rStyle w:val="VerbatimChar"/>
        </w:rPr>
        <w:t>i</w:t>
      </w:r>
      <w:proofErr w:type="spellEnd"/>
      <w:r>
        <w:rPr>
          <w:rStyle w:val="VerbatimChar"/>
        </w:rPr>
        <w:t xml:space="preserve">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40"/>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w:t>
      </w:r>
      <w:proofErr w:type="gramStart"/>
      <w:r>
        <w:t>说</w:t>
      </w:r>
      <w:proofErr w:type="gramEnd"/>
      <w:r>
        <w:t>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proofErr w:type="spellStart"/>
      <w:r>
        <w:rPr>
          <w:b/>
        </w:rPr>
        <w:t>squarethisnumber.m</w:t>
      </w:r>
      <w:proofErr w:type="spellEnd"/>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w:t>
      </w:r>
      <w:proofErr w:type="gramStart"/>
      <w:r>
        <w:t>板程序</w:t>
      </w:r>
      <w:proofErr w:type="gramEnd"/>
      <w:r>
        <w:t>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w:t>
      </w:r>
      <w:proofErr w:type="gramStart"/>
      <w:r>
        <w:t>板或者</w:t>
      </w:r>
      <w:proofErr w:type="gramEnd"/>
      <w:r>
        <w:t>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41"/>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 xml:space="preserve">function y = </w:t>
      </w:r>
      <w:proofErr w:type="spellStart"/>
      <w:r w:rsidRPr="004A50AC">
        <w:rPr>
          <w:rStyle w:val="VerbatimChar"/>
          <w:color w:val="FF0000"/>
        </w:rPr>
        <w:t>squareThisNumber</w:t>
      </w:r>
      <w:proofErr w:type="spellEnd"/>
      <w:r w:rsidRPr="004A50AC">
        <w:rPr>
          <w:rStyle w:val="VerbatimChar"/>
          <w:color w:val="FF0000"/>
        </w:rPr>
        <w:t>(x)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proofErr w:type="spellStart"/>
      <w:r>
        <w:rPr>
          <w:b/>
        </w:rPr>
        <w:t>addpath</w:t>
      </w:r>
      <w:proofErr w:type="spellEnd"/>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w:t>
      </w:r>
      <w:proofErr w:type="gramStart"/>
      <w:r>
        <w:t>在</w:t>
      </w:r>
      <w:proofErr w:type="gramEnd"/>
      <w:r>
        <w:t>不同的目录下，它仍然知道在哪里可以找到</w:t>
      </w:r>
      <w:r>
        <w:t>“</w:t>
      </w:r>
      <w:proofErr w:type="spellStart"/>
      <w:r>
        <w:rPr>
          <w:b/>
        </w:rPr>
        <w:t>SquareThisNumber</w:t>
      </w:r>
      <w:proofErr w:type="spellEnd"/>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proofErr w:type="spellStart"/>
      <w:r>
        <w:rPr>
          <w:rStyle w:val="VerbatimChar"/>
        </w:rPr>
        <w:t>SquareAndCubeThisNumber</w:t>
      </w:r>
      <w:proofErr w:type="spellEnd"/>
      <w:r>
        <w:rPr>
          <w:rStyle w:val="VerbatimChar"/>
        </w:rPr>
        <w:t>(x)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w:t>
      </w:r>
      <w:proofErr w:type="gramStart"/>
      <w:r>
        <w:t>平方后</w:t>
      </w:r>
      <w:proofErr w:type="gramEnd"/>
      <w:r>
        <w:t>的结果，</w:t>
      </w:r>
      <m:oMath>
        <m:r>
          <w:rPr>
            <w:rFonts w:ascii="Cambria Math" w:hAnsi="Cambria Math"/>
          </w:rPr>
          <m:t>y2</m:t>
        </m:r>
      </m:oMath>
      <w:r>
        <w:t>是被</w:t>
      </w:r>
      <w:proofErr w:type="gramStart"/>
      <w:r>
        <w:t>立方后</w:t>
      </w:r>
      <w:proofErr w:type="gramEnd"/>
      <w:r>
        <w:t>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w:t>
      </w:r>
      <w:proofErr w:type="spellStart"/>
      <w:r>
        <w:rPr>
          <w:rStyle w:val="VerbatimChar"/>
        </w:rPr>
        <w:t>a,b</w:t>
      </w:r>
      <w:proofErr w:type="spellEnd"/>
      <w:r>
        <w:rPr>
          <w:rStyle w:val="VerbatimChar"/>
        </w:rPr>
        <w:t xml:space="preserve">] = </w:t>
      </w:r>
      <w:proofErr w:type="spellStart"/>
      <w:r>
        <w:rPr>
          <w:rStyle w:val="VerbatimChar"/>
        </w:rPr>
        <w:t>SquareAndCubeThisNumber</w:t>
      </w:r>
      <w:proofErr w:type="spellEnd"/>
      <w:r>
        <w:rPr>
          <w:rStyle w:val="VerbatimChar"/>
        </w:rPr>
        <w:t>(5)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42"/>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3"/>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 xml:space="preserve">J = </w:t>
      </w:r>
      <w:proofErr w:type="spellStart"/>
      <w:r w:rsidRPr="004A50AC">
        <w:rPr>
          <w:rStyle w:val="VerbatimChar"/>
          <w:color w:val="FF0000"/>
        </w:rPr>
        <w:t>costFunctionJ</w:t>
      </w:r>
      <w:proofErr w:type="spellEnd"/>
      <w:r w:rsidRPr="004A50AC">
        <w:rPr>
          <w:rStyle w:val="VerbatimChar"/>
          <w:color w:val="FF0000"/>
        </w:rPr>
        <w:t xml:space="preserve">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4"/>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3" w:name="header-n927"/>
      <w:bookmarkEnd w:id="73"/>
      <w:r>
        <w:br w:type="page"/>
      </w:r>
    </w:p>
    <w:p w14:paraId="75DD577C" w14:textId="6396943F" w:rsidR="006C77B1" w:rsidRDefault="006C77B1">
      <w:pPr>
        <w:pStyle w:val="3"/>
      </w:pPr>
      <w:bookmarkStart w:id="74" w:name="_Toc38636811"/>
      <w:r>
        <w:lastRenderedPageBreak/>
        <w:t xml:space="preserve">5.6 </w:t>
      </w:r>
      <w:r>
        <w:t>向量化</w:t>
      </w:r>
      <w:bookmarkEnd w:id="74"/>
    </w:p>
    <w:p w14:paraId="47722C47" w14:textId="77777777" w:rsidR="006C77B1" w:rsidRDefault="006C77B1" w:rsidP="002C5731">
      <w:pPr>
        <w:pStyle w:val="af0"/>
      </w:pPr>
      <w:r>
        <w:t>参考视频</w:t>
      </w:r>
      <w:r>
        <w:t>: 5 - 6 - Vectorization (14 min).</w:t>
      </w:r>
      <w:proofErr w:type="spellStart"/>
      <w:r>
        <w:t>mkv</w:t>
      </w:r>
      <w:proofErr w:type="spellEnd"/>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 xml:space="preserve">Java C </w:t>
      </w:r>
      <w:proofErr w:type="spellStart"/>
      <w:r>
        <w:rPr>
          <w:b/>
        </w:rPr>
        <w:t>C</w:t>
      </w:r>
      <w:proofErr w:type="spellEnd"/>
      <w:r>
        <w:rPr>
          <w:b/>
        </w:rPr>
        <w:t>++</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w:t>
      </w:r>
      <w:proofErr w:type="gramStart"/>
      <w:r>
        <w:t>和</w:t>
      </w:r>
      <w:proofErr w:type="gramEnd"/>
      <w:r>
        <w:t>。但换另一种方式来想想，把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5"/>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6"/>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proofErr w:type="gramStart"/>
      <w:r>
        <w:t>顺便我</w:t>
      </w:r>
      <w:proofErr w:type="gramEnd"/>
      <w:r>
        <w:t>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proofErr w:type="gramStart"/>
      <w:r>
        <w:t>个</w:t>
      </w:r>
      <w:proofErr w:type="gramEnd"/>
      <w:r>
        <w:t>元素进行加</w:t>
      </w:r>
      <w:proofErr w:type="gramStart"/>
      <w:r>
        <w:t>和</w:t>
      </w:r>
      <w:proofErr w:type="gramEnd"/>
      <w:r>
        <w:t>。</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47"/>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proofErr w:type="gramStart"/>
      <w:r>
        <w:t>看做</w:t>
      </w:r>
      <w:proofErr w:type="gramEnd"/>
      <w:r>
        <w:t>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w:t>
      </w:r>
      <w:proofErr w:type="gramStart"/>
      <w:r>
        <w:t>要一行</w:t>
      </w:r>
      <w:proofErr w:type="gramEnd"/>
      <w:r>
        <w:t>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48"/>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49"/>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w:t>
      </w:r>
      <w:proofErr w:type="gramStart"/>
      <w:r>
        <w:t>和之前</w:t>
      </w:r>
      <w:proofErr w:type="gramEnd"/>
      <w:r>
        <w:t>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proofErr w:type="gramStart"/>
      <w:r>
        <w:t>看做</w:t>
      </w:r>
      <w:proofErr w:type="gramEnd"/>
      <w:r>
        <w:t>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50"/>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51"/>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52"/>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FF05A0"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3"/>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w:t>
      </w:r>
      <w:proofErr w:type="gramStart"/>
      <w:r>
        <w:t>和</w:t>
      </w:r>
      <w:proofErr w:type="gramEnd"/>
      <w:r>
        <w:t>。</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4"/>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5"/>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w:t>
      </w:r>
      <w:proofErr w:type="gramStart"/>
      <w:r>
        <w:t>务必看</w:t>
      </w:r>
      <w:proofErr w:type="gramEnd"/>
      <w:r>
        <w:t>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proofErr w:type="gramStart"/>
      <w:r>
        <w:rPr>
          <w:b/>
        </w:rPr>
        <w:t>循环</w:t>
      </w:r>
      <w:r>
        <w:t>快</w:t>
      </w:r>
      <w:proofErr w:type="gramEnd"/>
      <w:r>
        <w:t>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5" w:name="header-n1006"/>
      <w:bookmarkEnd w:id="75"/>
      <w:r>
        <w:br w:type="page"/>
      </w:r>
    </w:p>
    <w:p w14:paraId="47C76367" w14:textId="25F445D6" w:rsidR="006C77B1" w:rsidRDefault="006C77B1">
      <w:pPr>
        <w:pStyle w:val="3"/>
      </w:pPr>
      <w:bookmarkStart w:id="76" w:name="_Toc38636812"/>
      <w:r>
        <w:lastRenderedPageBreak/>
        <w:t xml:space="preserve">5.7 </w:t>
      </w:r>
      <w:r>
        <w:t>工作和提交的编程练习</w:t>
      </w:r>
      <w:bookmarkEnd w:id="76"/>
    </w:p>
    <w:p w14:paraId="473D4B59" w14:textId="77777777" w:rsidR="006C77B1" w:rsidRDefault="006C77B1" w:rsidP="002C5731">
      <w:pPr>
        <w:pStyle w:val="af0"/>
      </w:pPr>
      <w:r>
        <w:t>参考视频</w:t>
      </w:r>
      <w:r>
        <w:t>: 5 - 7 - Working on and Submitting Programming Exercises (4 min).</w:t>
      </w:r>
      <w:proofErr w:type="spellStart"/>
      <w:r>
        <w:t>mkv</w:t>
      </w:r>
      <w:proofErr w:type="spellEnd"/>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proofErr w:type="spellStart"/>
      <w:r>
        <w:t>warmUpExercise.m</w:t>
      </w:r>
      <w:proofErr w:type="spellEnd"/>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proofErr w:type="spellStart"/>
      <w:r>
        <w:rPr>
          <w:rStyle w:val="VerbatimChar"/>
        </w:rPr>
        <w:t>warmUpExercise</w:t>
      </w:r>
      <w:proofErr w:type="spellEnd"/>
      <w:r>
        <w:rPr>
          <w:rStyle w:val="VerbatimChar"/>
        </w:rPr>
        <w:t>()</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6"/>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w:t>
      </w:r>
      <w:proofErr w:type="gramStart"/>
      <w:r>
        <w:t>想确保</w:t>
      </w:r>
      <w:proofErr w:type="gramEnd"/>
      <w:r>
        <w:t>我已经实现了程序</w:t>
      </w:r>
      <w:r>
        <w:t xml:space="preserve"> </w:t>
      </w:r>
      <w:r>
        <w:t>像这样输入</w:t>
      </w:r>
      <w:proofErr w:type="spellStart"/>
      <w:r>
        <w:rPr>
          <w:rStyle w:val="VerbatimChar"/>
        </w:rPr>
        <w:t>warmUpExercise</w:t>
      </w:r>
      <w:proofErr w:type="spellEnd"/>
      <w:r>
        <w:rPr>
          <w:rStyle w:val="VerbatimChar"/>
        </w:rPr>
        <w:t>()</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57"/>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58"/>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w:t>
      </w:r>
      <w:proofErr w:type="gramStart"/>
      <w:r>
        <w:t>做对</w:t>
      </w:r>
      <w:proofErr w:type="gramEnd"/>
      <w:r>
        <w:t>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7" w:name="_Toc38636813"/>
      <w:r>
        <w:lastRenderedPageBreak/>
        <w:t>第</w:t>
      </w:r>
      <w:r>
        <w:t>3</w:t>
      </w:r>
      <w:r>
        <w:t>周</w:t>
      </w:r>
      <w:bookmarkEnd w:id="77"/>
    </w:p>
    <w:p w14:paraId="160B2A78" w14:textId="236E32AB" w:rsidR="006C77B1" w:rsidRDefault="00FE2790" w:rsidP="00D15056">
      <w:pPr>
        <w:pStyle w:val="MMTopic2"/>
        <w:numPr>
          <w:ilvl w:val="0"/>
          <w:numId w:val="2"/>
        </w:numPr>
      </w:pPr>
      <w:bookmarkStart w:id="78" w:name="_Toc38636814"/>
      <w:r>
        <w:rPr>
          <w:rFonts w:hint="eastAsia"/>
        </w:rPr>
        <w:t xml:space="preserve"> </w:t>
      </w:r>
      <w:r w:rsidR="006C77B1">
        <w:t>逻辑回归</w:t>
      </w:r>
      <w:r w:rsidR="006C77B1">
        <w:t>(Logistic Regression)</w:t>
      </w:r>
      <w:bookmarkEnd w:id="78"/>
    </w:p>
    <w:p w14:paraId="4568F544" w14:textId="77777777" w:rsidR="006C77B1" w:rsidRDefault="006C77B1">
      <w:pPr>
        <w:pStyle w:val="3"/>
      </w:pPr>
      <w:bookmarkStart w:id="79" w:name="_Toc38636815"/>
      <w:r>
        <w:t xml:space="preserve">6.1 </w:t>
      </w:r>
      <w:r>
        <w:t>分类问题</w:t>
      </w:r>
      <w:bookmarkEnd w:id="79"/>
    </w:p>
    <w:p w14:paraId="669609F7" w14:textId="77777777" w:rsidR="006C77B1" w:rsidRDefault="006C77B1" w:rsidP="002C5731">
      <w:pPr>
        <w:pStyle w:val="af0"/>
      </w:pPr>
      <w:r>
        <w:t>参考文档</w:t>
      </w:r>
      <w:r>
        <w:t>: 6 - 1 - Classification (8 min).</w:t>
      </w:r>
      <w:proofErr w:type="spellStart"/>
      <w:r>
        <w:t>mkv</w:t>
      </w:r>
      <w:proofErr w:type="spellEnd"/>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59"/>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5382DF1C" w:rsidR="006C77B1" w:rsidRDefault="006C77B1" w:rsidP="00FE2790">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m:oMath>
        <m:r>
          <w:rPr>
            <w:rFonts w:ascii="Cambria Math"/>
          </w:rPr>
          <m:t>y</m:t>
        </m:r>
        <m:r>
          <w:rPr>
            <w:rFonts w:ascii="宋体" w:hAnsi="宋体" w:cs="宋体" w:hint="eastAsia"/>
          </w:rPr>
          <m:t>∈</m:t>
        </m:r>
        <m:r>
          <w:rPr>
            <w:rFonts w:ascii="Cambria Math" w:hAnsi="宋体" w:cs="宋体" w:hint="eastAsia"/>
          </w:rPr>
          <m:t>{</m:t>
        </m:r>
        <m:r>
          <w:rPr>
            <w:rFonts w:ascii="Cambria Math"/>
          </w:rPr>
          <m:t>0,1</m:t>
        </m:r>
        <m:r>
          <w:rPr>
            <w:rFonts w:ascii="Cambria Math" w:hAnsi="宋体" w:cs="宋体" w:hint="eastAsia"/>
          </w:rPr>
          <m:t>}</m:t>
        </m:r>
        <m:r>
          <w:rPr>
            <w:rFonts w:ascii="Cambria Math"/>
          </w:rPr>
          <m:t xml:space="preserve"> </m:t>
        </m:r>
      </m:oMath>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60"/>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1"/>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w:t>
      </w:r>
      <w:proofErr w:type="gramStart"/>
      <w:r>
        <w:t>值永远</w:t>
      </w:r>
      <w:proofErr w:type="gramEnd"/>
      <w:r>
        <w:t>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0" w:name="header-n31"/>
      <w:bookmarkEnd w:id="80"/>
      <w:r>
        <w:br w:type="page"/>
      </w:r>
    </w:p>
    <w:p w14:paraId="05ABF416" w14:textId="3E073376" w:rsidR="006C77B1" w:rsidRDefault="006C77B1">
      <w:pPr>
        <w:pStyle w:val="3"/>
      </w:pPr>
      <w:bookmarkStart w:id="81" w:name="_Toc38636816"/>
      <w:r>
        <w:lastRenderedPageBreak/>
        <w:t xml:space="preserve">6.2 </w:t>
      </w:r>
      <w:r>
        <w:t>假说表示</w:t>
      </w:r>
      <w:bookmarkEnd w:id="81"/>
    </w:p>
    <w:p w14:paraId="30BFAE7C" w14:textId="77777777" w:rsidR="006C77B1" w:rsidRDefault="006C77B1" w:rsidP="002C5731">
      <w:pPr>
        <w:pStyle w:val="af0"/>
      </w:pPr>
      <w:r>
        <w:t>参考视频</w:t>
      </w:r>
      <w:r>
        <w:t>: 6 - 2 - Hypothesis Representation (7 min).</w:t>
      </w:r>
      <w:proofErr w:type="spellStart"/>
      <w:r>
        <w:t>mkv</w:t>
      </w:r>
      <w:proofErr w:type="spellEnd"/>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2"/>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3"/>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05C87220"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logistic function</w:t>
      </w:r>
      <w:r>
        <w:t>)</w:t>
      </w:r>
      <w:r>
        <w:t>是一个常用的逻辑函数为</w:t>
      </w:r>
      <w:r>
        <w:rPr>
          <w:b/>
        </w:rPr>
        <w:t>S</w:t>
      </w:r>
      <w:r>
        <w:t>形函数（</w:t>
      </w:r>
      <w:r>
        <w:rPr>
          <w:b/>
        </w:rPr>
        <w:t>Sigmoid function</w:t>
      </w:r>
      <w:r>
        <w:t>）</w:t>
      </w:r>
      <w:ins w:id="82" w:author="Chen Yang" w:date="2024-05-19T15:06:00Z">
        <w:r w:rsidR="00D42B7E">
          <w:rPr>
            <w:rFonts w:hint="eastAsia"/>
          </w:rPr>
          <w:t>Logistic function</w:t>
        </w:r>
        <w:r w:rsidR="00D42B7E">
          <w:rPr>
            <w:rFonts w:hint="eastAsia"/>
          </w:rPr>
          <w:t>和</w:t>
        </w:r>
        <w:r w:rsidR="00D42B7E">
          <w:rPr>
            <w:rFonts w:hint="eastAsia"/>
          </w:rPr>
          <w:t xml:space="preserve">Sigmoid </w:t>
        </w:r>
        <w:r w:rsidR="00D42B7E">
          <w:rPr>
            <w:rFonts w:hint="eastAsia"/>
          </w:rPr>
          <w:lastRenderedPageBreak/>
          <w:t>function</w:t>
        </w:r>
        <w:r w:rsidR="00D42B7E">
          <w:rPr>
            <w:rFonts w:hint="eastAsia"/>
          </w:rPr>
          <w:t>是一个东西</w:t>
        </w:r>
      </w:ins>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np.exp</w:t>
      </w:r>
      <w:proofErr w:type="spellEnd"/>
      <w:r w:rsidRPr="00FF7F66">
        <w:rPr>
          <w:rStyle w:val="NormalTok"/>
          <w:color w:val="FF0000"/>
        </w:rPr>
        <w:t>(</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4"/>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44E127A4" w14:textId="77777777" w:rsidR="00D42B7E" w:rsidRDefault="00FF05A0" w:rsidP="00D42B7E">
      <w:pPr>
        <w:pStyle w:val="af"/>
        <w:rPr>
          <w:ins w:id="83" w:author="Chen Yang" w:date="2024-05-19T15:04:00Z"/>
        </w:rPr>
      </w:pPr>
      <m:oMathPara>
        <m:oMath>
          <m:sSub>
            <m:sSubPr>
              <m:ctrlPr>
                <w:ins w:id="84" w:author="Chen Yang" w:date="2024-05-19T15:04:00Z">
                  <w:rPr>
                    <w:rFonts w:ascii="Cambria Math" w:hAnsi="Cambria Math"/>
                  </w:rPr>
                </w:ins>
              </m:ctrlPr>
            </m:sSubPr>
            <m:e>
              <m:r>
                <w:ins w:id="85" w:author="Chen Yang" w:date="2024-05-19T15:04:00Z">
                  <w:rPr>
                    <w:rFonts w:ascii="Cambria Math" w:hAnsi="Cambria Math"/>
                  </w:rPr>
                  <m:t>h</m:t>
                </w:ins>
              </m:r>
            </m:e>
            <m:sub>
              <m:r>
                <w:ins w:id="86" w:author="Chen Yang" w:date="2024-05-19T15:04:00Z">
                  <w:rPr>
                    <w:rFonts w:ascii="Cambria Math" w:hAnsi="Cambria Math"/>
                  </w:rPr>
                  <m:t>θ</m:t>
                </w:ins>
              </m:r>
            </m:sub>
          </m:sSub>
          <m:d>
            <m:dPr>
              <m:ctrlPr>
                <w:ins w:id="87" w:author="Chen Yang" w:date="2024-05-19T15:04:00Z">
                  <w:rPr>
                    <w:rFonts w:ascii="Cambria Math" w:hAnsi="Cambria Math"/>
                  </w:rPr>
                </w:ins>
              </m:ctrlPr>
            </m:dPr>
            <m:e>
              <m:r>
                <w:ins w:id="88" w:author="Chen Yang" w:date="2024-05-19T15:04:00Z">
                  <w:rPr>
                    <w:rFonts w:ascii="Cambria Math" w:hAnsi="Cambria Math"/>
                  </w:rPr>
                  <m:t>x</m:t>
                </w:ins>
              </m:r>
            </m:e>
          </m:d>
          <m:r>
            <w:ins w:id="89" w:author="Chen Yang" w:date="2024-05-19T15:04:00Z">
              <w:rPr>
                <w:rFonts w:ascii="Cambria Math" w:hAnsi="Cambria Math"/>
              </w:rPr>
              <m:t>=g</m:t>
            </w:ins>
          </m:r>
          <m:d>
            <m:dPr>
              <m:ctrlPr>
                <w:ins w:id="90" w:author="Chen Yang" w:date="2024-05-19T15:04:00Z">
                  <w:rPr>
                    <w:rFonts w:ascii="Cambria Math" w:hAnsi="Cambria Math"/>
                  </w:rPr>
                </w:ins>
              </m:ctrlPr>
            </m:dPr>
            <m:e>
              <m:sSup>
                <m:sSupPr>
                  <m:ctrlPr>
                    <w:ins w:id="91" w:author="Chen Yang" w:date="2024-05-19T15:04:00Z">
                      <w:rPr>
                        <w:rFonts w:ascii="Cambria Math" w:hAnsi="Cambria Math"/>
                      </w:rPr>
                    </w:ins>
                  </m:ctrlPr>
                </m:sSupPr>
                <m:e>
                  <m:r>
                    <w:ins w:id="92" w:author="Chen Yang" w:date="2024-05-19T15:04:00Z">
                      <w:rPr>
                        <w:rFonts w:ascii="Cambria Math" w:hAnsi="Cambria Math"/>
                      </w:rPr>
                      <m:t>θ</m:t>
                    </w:ins>
                  </m:r>
                </m:e>
                <m:sup>
                  <m:r>
                    <w:ins w:id="93" w:author="Chen Yang" w:date="2024-05-19T15:04:00Z">
                      <w:rPr>
                        <w:rFonts w:ascii="Cambria Math" w:hAnsi="Cambria Math"/>
                      </w:rPr>
                      <m:t>T</m:t>
                    </w:ins>
                  </m:r>
                </m:sup>
              </m:sSup>
              <m:r>
                <w:ins w:id="94" w:author="Chen Yang" w:date="2024-05-19T15:04:00Z">
                  <w:rPr>
                    <w:rFonts w:ascii="Cambria Math" w:hAnsi="Cambria Math"/>
                  </w:rPr>
                  <m:t>X</m:t>
                </w:ins>
              </m:r>
            </m:e>
          </m:d>
          <m:r>
            <w:ins w:id="95" w:author="Chen Yang" w:date="2024-05-19T15:04:00Z">
              <w:rPr>
                <w:rFonts w:ascii="Cambria Math" w:hAnsi="Cambria Math"/>
              </w:rPr>
              <m:t>=</m:t>
            </w:ins>
          </m:r>
          <m:f>
            <m:fPr>
              <m:ctrlPr>
                <w:ins w:id="96" w:author="Chen Yang" w:date="2024-05-19T15:04:00Z">
                  <w:rPr>
                    <w:rFonts w:ascii="Cambria Math" w:hAnsi="Cambria Math"/>
                    <w:i/>
                  </w:rPr>
                </w:ins>
              </m:ctrlPr>
            </m:fPr>
            <m:num>
              <m:r>
                <w:ins w:id="97" w:author="Chen Yang" w:date="2024-05-19T15:04:00Z">
                  <w:rPr>
                    <w:rFonts w:ascii="Cambria Math" w:hAnsi="Cambria Math"/>
                  </w:rPr>
                  <m:t>1</m:t>
                </w:ins>
              </m:r>
            </m:num>
            <m:den>
              <m:r>
                <w:ins w:id="98" w:author="Chen Yang" w:date="2024-05-19T15:04:00Z">
                  <w:rPr>
                    <w:rFonts w:ascii="Cambria Math" w:hAnsi="Cambria Math"/>
                  </w:rPr>
                  <m:t>1+</m:t>
                </w:ins>
              </m:r>
              <m:sSup>
                <m:sSupPr>
                  <m:ctrlPr>
                    <w:ins w:id="99" w:author="Chen Yang" w:date="2024-05-19T15:04:00Z">
                      <w:rPr>
                        <w:rFonts w:ascii="Cambria Math" w:hAnsi="Cambria Math"/>
                        <w:i/>
                      </w:rPr>
                    </w:ins>
                  </m:ctrlPr>
                </m:sSupPr>
                <m:e>
                  <m:r>
                    <w:ins w:id="100" w:author="Chen Yang" w:date="2024-05-19T15:04:00Z">
                      <w:rPr>
                        <w:rFonts w:ascii="Cambria Math" w:hAnsi="Cambria Math"/>
                      </w:rPr>
                      <m:t>e</m:t>
                    </w:ins>
                  </m:r>
                </m:e>
                <m:sup>
                  <m:r>
                    <w:ins w:id="101" w:author="Chen Yang" w:date="2024-05-19T15:04:00Z">
                      <w:rPr>
                        <w:rFonts w:ascii="Cambria Math" w:hAnsi="Cambria Math"/>
                      </w:rPr>
                      <m:t>-</m:t>
                    </w:ins>
                  </m:r>
                  <m:sSup>
                    <m:sSupPr>
                      <m:ctrlPr>
                        <w:ins w:id="102" w:author="Chen Yang" w:date="2024-05-19T15:04:00Z">
                          <w:rPr>
                            <w:rFonts w:ascii="Cambria Math" w:hAnsi="Cambria Math"/>
                            <w:i/>
                          </w:rPr>
                        </w:ins>
                      </m:ctrlPr>
                    </m:sSupPr>
                    <m:e>
                      <m:r>
                        <w:ins w:id="103" w:author="Chen Yang" w:date="2024-05-19T15:04:00Z">
                          <w:rPr>
                            <w:rFonts w:ascii="Cambria Math" w:hAnsi="Cambria Math"/>
                          </w:rPr>
                          <m:t>θ</m:t>
                        </w:ins>
                      </m:r>
                    </m:e>
                    <m:sup>
                      <m:r>
                        <w:ins w:id="104" w:author="Chen Yang" w:date="2024-05-19T15:04:00Z">
                          <w:rPr>
                            <w:rFonts w:ascii="Cambria Math" w:hAnsi="Cambria Math"/>
                          </w:rPr>
                          <m:t>T</m:t>
                        </w:ins>
                      </m:r>
                    </m:sup>
                  </m:sSup>
                  <m:r>
                    <w:ins w:id="105" w:author="Chen Yang" w:date="2024-05-19T15:04:00Z">
                      <w:rPr>
                        <w:rFonts w:ascii="Cambria Math" w:hAnsi="Cambria Math" w:hint="eastAsia"/>
                      </w:rPr>
                      <m:t>X</m:t>
                    </w:ins>
                  </m:r>
                </m:sup>
              </m:sSup>
            </m:den>
          </m:f>
        </m:oMath>
      </m:oMathPara>
    </w:p>
    <w:p w14:paraId="5E8599D5" w14:textId="2A0DBC96" w:rsidR="006C77B1" w:rsidDel="00D42B7E" w:rsidRDefault="006C77B1" w:rsidP="002C5731">
      <w:pPr>
        <w:pStyle w:val="af"/>
        <w:rPr>
          <w:del w:id="106" w:author="Chen Yang" w:date="2024-05-19T15:05:00Z"/>
        </w:rPr>
      </w:pPr>
      <w:del w:id="107" w:author="Chen Yang" w:date="2024-05-19T15:05:00Z">
        <w:r w:rsidDel="00D42B7E">
          <w:delText>对模型的理解：</w:delText>
        </w:r>
        <w:r w:rsidDel="00D42B7E">
          <w:delText xml:space="preserve"> </w:delText>
        </w:r>
      </w:del>
      <m:oMath>
        <m:r>
          <w:del w:id="108" w:author="Chen Yang" w:date="2024-05-19T15:05:00Z">
            <w:rPr>
              <w:rFonts w:ascii="Cambria Math" w:hAnsi="Cambria Math"/>
            </w:rPr>
            <m:t>g</m:t>
          </w:del>
        </m:r>
        <m:d>
          <m:dPr>
            <m:ctrlPr>
              <w:del w:id="109" w:author="Chen Yang" w:date="2024-05-19T15:05:00Z">
                <w:rPr>
                  <w:rFonts w:ascii="Cambria Math" w:hAnsi="Cambria Math"/>
                </w:rPr>
              </w:del>
            </m:ctrlPr>
          </m:dPr>
          <m:e>
            <m:r>
              <w:del w:id="110" w:author="Chen Yang" w:date="2024-05-19T15:05:00Z">
                <w:rPr>
                  <w:rFonts w:ascii="Cambria Math" w:hAnsi="Cambria Math"/>
                </w:rPr>
                <m:t>z</m:t>
              </w:del>
            </m:r>
          </m:e>
        </m:d>
        <m:r>
          <w:del w:id="111" w:author="Chen Yang" w:date="2024-05-19T15:05:00Z">
            <w:rPr>
              <w:rFonts w:ascii="Cambria Math" w:hAnsi="Cambria Math"/>
            </w:rPr>
            <m:t>=</m:t>
          </w:del>
        </m:r>
        <m:f>
          <m:fPr>
            <m:ctrlPr>
              <w:del w:id="112" w:author="Chen Yang" w:date="2024-05-19T15:05:00Z">
                <w:rPr>
                  <w:rFonts w:ascii="Cambria Math" w:hAnsi="Cambria Math"/>
                </w:rPr>
              </w:del>
            </m:ctrlPr>
          </m:fPr>
          <m:num>
            <m:r>
              <w:del w:id="113" w:author="Chen Yang" w:date="2024-05-19T15:05:00Z">
                <w:rPr>
                  <w:rFonts w:ascii="Cambria Math" w:hAnsi="Cambria Math"/>
                </w:rPr>
                <m:t>1</m:t>
              </w:del>
            </m:r>
          </m:num>
          <m:den>
            <m:r>
              <w:del w:id="114" w:author="Chen Yang" w:date="2024-05-19T15:05:00Z">
                <w:rPr>
                  <w:rFonts w:ascii="Cambria Math" w:hAnsi="Cambria Math"/>
                </w:rPr>
                <m:t>1+</m:t>
              </w:del>
            </m:r>
            <m:sSup>
              <m:sSupPr>
                <m:ctrlPr>
                  <w:del w:id="115" w:author="Chen Yang" w:date="2024-05-19T15:05:00Z">
                    <w:rPr>
                      <w:rFonts w:ascii="Cambria Math" w:hAnsi="Cambria Math"/>
                    </w:rPr>
                  </w:del>
                </m:ctrlPr>
              </m:sSupPr>
              <m:e>
                <m:r>
                  <w:del w:id="116" w:author="Chen Yang" w:date="2024-05-19T15:05:00Z">
                    <w:rPr>
                      <w:rFonts w:ascii="Cambria Math" w:hAnsi="Cambria Math"/>
                    </w:rPr>
                    <m:t>e</m:t>
                  </w:del>
                </m:r>
              </m:e>
              <m:sup>
                <m:r>
                  <w:del w:id="117" w:author="Chen Yang" w:date="2024-05-19T15:05:00Z">
                    <w:rPr>
                      <w:rFonts w:ascii="Cambria Math" w:hAnsi="Cambria Math"/>
                    </w:rPr>
                    <m:t>-z</m:t>
                  </w:del>
                </m:r>
              </m:sup>
            </m:sSup>
          </m:den>
        </m:f>
      </m:oMath>
      <w:del w:id="118" w:author="Chen Yang" w:date="2024-05-19T15:05:00Z">
        <w:r w:rsidDel="00D42B7E">
          <w:delText>。</w:delText>
        </w:r>
      </w:del>
    </w:p>
    <w:p w14:paraId="1D460042" w14:textId="77777777" w:rsidR="00FF7F66" w:rsidRDefault="00FF05A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 xml:space="preserve">estimated </w:t>
      </w:r>
      <w:proofErr w:type="spellStart"/>
      <w:r w:rsidR="006C77B1">
        <w:rPr>
          <w:b/>
        </w:rPr>
        <w:t>probablity</w:t>
      </w:r>
      <w:proofErr w:type="spellEnd"/>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119" w:name="header-n72"/>
      <w:bookmarkEnd w:id="119"/>
      <w:r>
        <w:br w:type="page"/>
      </w:r>
    </w:p>
    <w:p w14:paraId="2364BA7F" w14:textId="5125AE4B" w:rsidR="006C77B1" w:rsidRDefault="006C77B1">
      <w:pPr>
        <w:pStyle w:val="3"/>
      </w:pPr>
      <w:bookmarkStart w:id="120" w:name="_Toc38636817"/>
      <w:r>
        <w:lastRenderedPageBreak/>
        <w:t xml:space="preserve">6.3 </w:t>
      </w:r>
      <w:r>
        <w:t>判定边界</w:t>
      </w:r>
      <w:bookmarkEnd w:id="120"/>
    </w:p>
    <w:p w14:paraId="6A53545B" w14:textId="77777777" w:rsidR="006C77B1" w:rsidRDefault="006C77B1" w:rsidP="002C5731">
      <w:pPr>
        <w:pStyle w:val="af0"/>
      </w:pPr>
      <w:r>
        <w:t>参考视频</w:t>
      </w:r>
      <w:r>
        <w:t>: 6 - 3 - Decision Boundary (15 min).</w:t>
      </w:r>
      <w:proofErr w:type="spellStart"/>
      <w:r>
        <w:t>mkv</w:t>
      </w:r>
      <w:proofErr w:type="spellEnd"/>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5"/>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FF05A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FF05A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6"/>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67"/>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68"/>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121" w:name="_Toc38636818"/>
      <w:r>
        <w:lastRenderedPageBreak/>
        <w:t xml:space="preserve">6.4 </w:t>
      </w:r>
      <w:r>
        <w:t>代价函数</w:t>
      </w:r>
      <w:bookmarkEnd w:id="121"/>
    </w:p>
    <w:p w14:paraId="17CD183B" w14:textId="77777777" w:rsidR="006C77B1" w:rsidRDefault="006C77B1" w:rsidP="002C5731">
      <w:pPr>
        <w:pStyle w:val="af0"/>
      </w:pPr>
      <w:r>
        <w:t>参考视频</w:t>
      </w:r>
      <w:r>
        <w:t>: 6 - 4 - Cost Function (11 min).</w:t>
      </w:r>
      <w:proofErr w:type="spellStart"/>
      <w:r>
        <w:t>mkv</w:t>
      </w:r>
      <w:proofErr w:type="spellEnd"/>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69"/>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w:t>
      </w:r>
      <w:commentRangeStart w:id="122"/>
      <w:r>
        <w:t>非凸函数（</w:t>
      </w:r>
      <w:r>
        <w:rPr>
          <w:b/>
        </w:rPr>
        <w:t>non-</w:t>
      </w:r>
      <w:proofErr w:type="spellStart"/>
      <w:r>
        <w:rPr>
          <w:b/>
        </w:rPr>
        <w:t>convexfunction</w:t>
      </w:r>
      <w:proofErr w:type="spellEnd"/>
      <w:r>
        <w:t>）</w:t>
      </w:r>
      <w:commentRangeEnd w:id="122"/>
      <w:r w:rsidR="00D42B7E">
        <w:rPr>
          <w:rStyle w:val="affb"/>
        </w:rPr>
        <w:commentReference w:id="122"/>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70"/>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1"/>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FF05A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2"/>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w:t>
      </w:r>
      <w:proofErr w:type="spellStart"/>
      <w:r w:rsidRPr="00FF7F66">
        <w:rPr>
          <w:rStyle w:val="NormalTok"/>
          <w:color w:val="FF0000"/>
        </w:rPr>
        <w:t>numpy</w:t>
      </w:r>
      <w:proofErr w:type="spellEnd"/>
      <w:r w:rsidRPr="00FF7F66">
        <w:rPr>
          <w:rStyle w:val="NormalTok"/>
          <w:color w:val="FF0000"/>
        </w:rPr>
        <w:t xml:space="preserve">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w:t>
      </w:r>
      <w:proofErr w:type="gramStart"/>
      <w:r w:rsidRPr="00FF7F66">
        <w:rPr>
          <w:rStyle w:val="NormalTok"/>
          <w:color w:val="FF0000"/>
        </w:rPr>
        <w:t>cost(</w:t>
      </w:r>
      <w:proofErr w:type="gramEnd"/>
      <w:r w:rsidRPr="00FF7F66">
        <w:rPr>
          <w:rStyle w:val="NormalTok"/>
          <w:color w:val="FF0000"/>
        </w:rPr>
        <w: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np.matrix</w:t>
      </w:r>
      <w:proofErr w:type="spellEnd"/>
      <w:r w:rsidRPr="00FF7F66">
        <w:rPr>
          <w:rStyle w:val="NormalTok"/>
          <w:color w:val="FF0000"/>
        </w:rPr>
        <w:t>(y)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np.multiply</w:t>
      </w:r>
      <w:proofErr w:type="spellEnd"/>
      <w:r w:rsidRPr="00FF7F66">
        <w:rPr>
          <w:rStyle w:val="NormalTok"/>
          <w:color w:val="FF0000"/>
        </w:rPr>
        <w:t>((</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w:t>
      </w:r>
      <w:proofErr w:type="spellStart"/>
      <w:r w:rsidRPr="00FF7F66">
        <w:rPr>
          <w:rStyle w:val="NormalTok"/>
          <w:color w:val="FF0000"/>
        </w:rPr>
        <w:t>theta.T</w:t>
      </w:r>
      <w:proofErr w:type="spellEnd"/>
      <w:r w:rsidRPr="00FF7F66">
        <w:rPr>
          <w:rStyle w:val="NormalTok"/>
          <w:color w:val="FF0000"/>
        </w:rPr>
        <w: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proofErr w:type="spellStart"/>
      <w:r w:rsidRPr="00FF7F66">
        <w:rPr>
          <w:rStyle w:val="NormalTok"/>
          <w:color w:val="FF0000"/>
        </w:rPr>
        <w:t>np.</w:t>
      </w:r>
      <w:r w:rsidRPr="00FF7F66">
        <w:rPr>
          <w:rStyle w:val="BuiltInTok"/>
          <w:color w:val="FF0000"/>
        </w:rPr>
        <w:t>sum</w:t>
      </w:r>
      <w:proofErr w:type="spellEnd"/>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proofErr w:type="spellStart"/>
      <w:r w:rsidRPr="00FF7F66">
        <w:rPr>
          <w:rStyle w:val="BuiltInTok"/>
          <w:color w:val="FF0000"/>
        </w:rPr>
        <w:t>len</w:t>
      </w:r>
      <w:proofErr w:type="spellEnd"/>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proofErr w:type="gramStart"/>
      <w:r>
        <w:rPr>
          <w:b/>
        </w:rPr>
        <w:t>simultaneously</w:t>
      </w:r>
      <w:proofErr w:type="gramEnd"/>
      <w:r>
        <w:rPr>
          <w:b/>
        </w:rPr>
        <w:t xml:space="preserve">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w:t>
      </w:r>
      <w:proofErr w:type="gramStart"/>
      <w:r>
        <w:rPr>
          <w:b/>
        </w:rPr>
        <w:t>simultaneously</w:t>
      </w:r>
      <w:proofErr w:type="gramEnd"/>
      <w:r>
        <w:rPr>
          <w:b/>
        </w:rPr>
        <w:t xml:space="preserve">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w:t>
      </w:r>
      <w:proofErr w:type="gramStart"/>
      <w:r>
        <w:t>凸</w:t>
      </w:r>
      <w:proofErr w:type="gramEnd"/>
      <w:r>
        <w:t>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12EA1FF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w:t>
      </w:r>
      <w:proofErr w:type="gramStart"/>
      <w:r>
        <w:t>用来令</w:t>
      </w:r>
      <w:proofErr w:type="gramEnd"/>
      <w:r>
        <w:t>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proofErr w:type="spellStart"/>
      <w:r>
        <w:rPr>
          <w:b/>
        </w:rPr>
        <w:t>Broyden</w:t>
      </w:r>
      <w:proofErr w:type="spellEnd"/>
      <w:r>
        <w:rPr>
          <w:b/>
        </w:rPr>
        <w:t xml:space="preserve"> </w:t>
      </w:r>
      <w:r>
        <w:rPr>
          <w:b/>
        </w:rPr>
        <w:lastRenderedPageBreak/>
        <w:t xml:space="preserve">fletcher </w:t>
      </w:r>
      <w:proofErr w:type="spellStart"/>
      <w:r>
        <w:rPr>
          <w:b/>
        </w:rPr>
        <w:t>goldfarb</w:t>
      </w:r>
      <w:proofErr w:type="spellEnd"/>
      <w:r>
        <w:rPr>
          <w:b/>
        </w:rPr>
        <w:t xml:space="preserve"> </w:t>
      </w:r>
      <w:proofErr w:type="spellStart"/>
      <w:r>
        <w:rPr>
          <w:b/>
        </w:rPr>
        <w:t>shann,BFGS</w:t>
      </w:r>
      <w:proofErr w:type="spellEnd"/>
      <w:r>
        <w:t>)</w:t>
      </w:r>
      <w:r>
        <w:t>和</w:t>
      </w:r>
      <w:r>
        <w:rPr>
          <w:b/>
        </w:rPr>
        <w:t>有限内存局部优化法</w:t>
      </w:r>
      <w:r>
        <w:t>(</w:t>
      </w:r>
      <w:r>
        <w:rPr>
          <w:b/>
        </w:rPr>
        <w:t>LBFGS</w:t>
      </w:r>
      <w:r>
        <w:t xml:space="preserve">) </w:t>
      </w:r>
      <w:r>
        <w:t>，</w:t>
      </w:r>
      <w:proofErr w:type="spellStart"/>
      <w:r>
        <w:rPr>
          <w:b/>
        </w:rPr>
        <w:t>fminunc</w:t>
      </w:r>
      <w:proofErr w:type="spellEnd"/>
      <w:r>
        <w:t>是</w:t>
      </w:r>
      <w:r>
        <w:t xml:space="preserve"> </w:t>
      </w:r>
      <w:proofErr w:type="spellStart"/>
      <w:r>
        <w:rPr>
          <w:b/>
        </w:rPr>
        <w:t>matlab</w:t>
      </w:r>
      <w:proofErr w:type="spellEnd"/>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proofErr w:type="spellStart"/>
      <w:r>
        <w:rPr>
          <w:b/>
        </w:rPr>
        <w:t>fminunc</w:t>
      </w:r>
      <w:proofErr w:type="spellEnd"/>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function [</w:t>
      </w:r>
      <w:proofErr w:type="spellStart"/>
      <w:r w:rsidRPr="00FF7F66">
        <w:rPr>
          <w:rStyle w:val="NormalTok"/>
          <w:color w:val="FF0000"/>
        </w:rPr>
        <w:t>jVal</w:t>
      </w:r>
      <w:proofErr w:type="spellEnd"/>
      <w:r w:rsidRPr="00FF7F66">
        <w:rPr>
          <w:rStyle w:val="NormalTok"/>
          <w:color w:val="FF0000"/>
        </w:rPr>
        <w:t xml:space="preserve">, </w:t>
      </w:r>
      <w:r w:rsidRPr="00FF7F66">
        <w:rPr>
          <w:rStyle w:val="FunctionTok"/>
          <w:color w:val="FF0000"/>
        </w:rPr>
        <w:t>gradient</w:t>
      </w:r>
      <w:r w:rsidRPr="00FF7F66">
        <w:rPr>
          <w:rStyle w:val="NormalTok"/>
          <w:color w:val="FF0000"/>
        </w:rPr>
        <w:t xml:space="preserve">] = </w:t>
      </w:r>
      <w:proofErr w:type="spellStart"/>
      <w:r w:rsidRPr="00FF7F66">
        <w:rPr>
          <w:rStyle w:val="NormalTok"/>
          <w:color w:val="FF0000"/>
        </w:rPr>
        <w:t>costFunction</w:t>
      </w:r>
      <w:proofErr w:type="spellEnd"/>
      <w:r w:rsidRPr="00FF7F66">
        <w:rPr>
          <w:rStyle w:val="NormalTok"/>
          <w:color w:val="FF0000"/>
        </w:rPr>
        <w:t>(theta)</w:t>
      </w:r>
      <w:r w:rsidRPr="00FF7F66">
        <w:rPr>
          <w:color w:val="FF0000"/>
        </w:rPr>
        <w:br/>
      </w:r>
      <w:r w:rsidRPr="00FF7F66">
        <w:rPr>
          <w:rStyle w:val="NormalTok"/>
          <w:color w:val="FF0000"/>
        </w:rPr>
        <w:t xml:space="preserve">    </w:t>
      </w:r>
      <w:proofErr w:type="spellStart"/>
      <w:r w:rsidRPr="00FF7F66">
        <w:rPr>
          <w:rStyle w:val="NormalTok"/>
          <w:color w:val="FF0000"/>
        </w:rPr>
        <w:t>jVal</w:t>
      </w:r>
      <w:proofErr w:type="spellEnd"/>
      <w:r w:rsidRPr="00FF7F66">
        <w:rPr>
          <w:rStyle w:val="NormalTok"/>
          <w:color w:val="FF0000"/>
        </w:rPr>
        <w:t xml:space="preserve">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proofErr w:type="spellStart"/>
      <w:proofErr w:type="gramStart"/>
      <w:r w:rsidRPr="00FF7F66">
        <w:rPr>
          <w:rStyle w:val="FunctionTok"/>
          <w:color w:val="FF0000"/>
        </w:rPr>
        <w:t>optimset</w:t>
      </w:r>
      <w:proofErr w:type="spellEnd"/>
      <w:r w:rsidRPr="00FF7F66">
        <w:rPr>
          <w:rStyle w:val="NormalTok"/>
          <w:color w:val="FF0000"/>
        </w:rPr>
        <w:t>(</w:t>
      </w:r>
      <w:proofErr w:type="gramEnd"/>
      <w:r w:rsidRPr="00FF7F66">
        <w:rPr>
          <w:rStyle w:val="StringTok"/>
          <w:color w:val="FF0000"/>
        </w:rPr>
        <w:t>'</w:t>
      </w:r>
      <w:proofErr w:type="spellStart"/>
      <w:r w:rsidRPr="00FF7F66">
        <w:rPr>
          <w:rStyle w:val="StringTok"/>
          <w:color w:val="FF0000"/>
        </w:rPr>
        <w:t>GradObj</w:t>
      </w:r>
      <w:proofErr w:type="spellEnd"/>
      <w:r w:rsidRPr="00FF7F66">
        <w:rPr>
          <w:rStyle w:val="StringTok"/>
          <w:color w:val="FF0000"/>
        </w:rPr>
        <w:t>'</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w:t>
      </w:r>
      <w:proofErr w:type="spellStart"/>
      <w:r w:rsidRPr="00FF7F66">
        <w:rPr>
          <w:rStyle w:val="StringTok"/>
          <w:color w:val="FF0000"/>
        </w:rPr>
        <w:t>MaxIter</w:t>
      </w:r>
      <w:proofErr w:type="spellEnd"/>
      <w:r w:rsidRPr="00FF7F66">
        <w:rPr>
          <w:rStyle w:val="StringTok"/>
          <w:color w:val="FF0000"/>
        </w:rPr>
        <w:t>'</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proofErr w:type="spellStart"/>
      <w:r w:rsidRPr="00FF7F66">
        <w:rPr>
          <w:rStyle w:val="NormalTok"/>
          <w:color w:val="FF0000"/>
        </w:rPr>
        <w:t>initialTheta</w:t>
      </w:r>
      <w:proofErr w:type="spellEnd"/>
      <w:r w:rsidRPr="00FF7F66">
        <w:rPr>
          <w:rStyle w:val="NormalTok"/>
          <w:color w:val="FF0000"/>
        </w:rPr>
        <w:t xml:space="preserve">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w:t>
      </w:r>
      <w:proofErr w:type="spellStart"/>
      <w:r w:rsidRPr="00FF7F66">
        <w:rPr>
          <w:rStyle w:val="NormalTok"/>
          <w:color w:val="FF0000"/>
        </w:rPr>
        <w:t>optTheta</w:t>
      </w:r>
      <w:proofErr w:type="spellEnd"/>
      <w:r w:rsidRPr="00FF7F66">
        <w:rPr>
          <w:rStyle w:val="NormalTok"/>
          <w:color w:val="FF0000"/>
        </w:rPr>
        <w:t xml:space="preserve">, </w:t>
      </w:r>
      <w:proofErr w:type="spellStart"/>
      <w:r w:rsidRPr="00FF7F66">
        <w:rPr>
          <w:rStyle w:val="NormalTok"/>
          <w:color w:val="FF0000"/>
        </w:rPr>
        <w:t>functionVal</w:t>
      </w:r>
      <w:proofErr w:type="spellEnd"/>
      <w:r w:rsidRPr="00FF7F66">
        <w:rPr>
          <w:rStyle w:val="NormalTok"/>
          <w:color w:val="FF0000"/>
        </w:rPr>
        <w:t xml:space="preserve">, </w:t>
      </w:r>
      <w:proofErr w:type="spellStart"/>
      <w:r w:rsidRPr="00FF7F66">
        <w:rPr>
          <w:rStyle w:val="NormalTok"/>
          <w:color w:val="FF0000"/>
        </w:rPr>
        <w:t>exitFlag</w:t>
      </w:r>
      <w:proofErr w:type="spellEnd"/>
      <w:r w:rsidRPr="00FF7F66">
        <w:rPr>
          <w:rStyle w:val="NormalTok"/>
          <w:color w:val="FF0000"/>
        </w:rPr>
        <w:t xml:space="preserve">] = </w:t>
      </w:r>
      <w:proofErr w:type="spellStart"/>
      <w:r w:rsidRPr="00FF7F66">
        <w:rPr>
          <w:rStyle w:val="FunctionTok"/>
          <w:color w:val="FF0000"/>
        </w:rPr>
        <w:t>fminunc</w:t>
      </w:r>
      <w:proofErr w:type="spellEnd"/>
      <w:r w:rsidRPr="00FF7F66">
        <w:rPr>
          <w:rStyle w:val="NormalTok"/>
          <w:color w:val="FF0000"/>
        </w:rPr>
        <w:t xml:space="preserve">(@costFunction, </w:t>
      </w:r>
      <w:proofErr w:type="spellStart"/>
      <w:r w:rsidRPr="00FF7F66">
        <w:rPr>
          <w:rStyle w:val="NormalTok"/>
          <w:color w:val="FF0000"/>
        </w:rPr>
        <w:t>initialTheta</w:t>
      </w:r>
      <w:proofErr w:type="spellEnd"/>
      <w:r w:rsidRPr="00FF7F66">
        <w:rPr>
          <w:rStyle w:val="NormalTok"/>
          <w:color w:val="FF0000"/>
        </w:rPr>
        <w:t>,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123" w:name="header-n191"/>
      <w:bookmarkEnd w:id="123"/>
      <w:r>
        <w:br w:type="page"/>
      </w:r>
    </w:p>
    <w:p w14:paraId="0940D8D0" w14:textId="5268C880" w:rsidR="006C77B1" w:rsidRDefault="006C77B1">
      <w:pPr>
        <w:pStyle w:val="3"/>
      </w:pPr>
      <w:bookmarkStart w:id="124" w:name="_Toc38636819"/>
      <w:r>
        <w:lastRenderedPageBreak/>
        <w:t xml:space="preserve">6.5 </w:t>
      </w:r>
      <w:r>
        <w:t>简化的成本函数和梯度下降</w:t>
      </w:r>
      <w:bookmarkEnd w:id="124"/>
    </w:p>
    <w:p w14:paraId="17CA5AB6" w14:textId="77777777" w:rsidR="006C77B1" w:rsidRDefault="006C77B1" w:rsidP="002C5731">
      <w:pPr>
        <w:pStyle w:val="af0"/>
      </w:pPr>
      <w:r>
        <w:t>参考视频</w:t>
      </w:r>
      <w:r>
        <w:t>: 6 - 5 - Simplified Cost Function and Gradient Descent (10 min).</w:t>
      </w:r>
      <w:proofErr w:type="spellStart"/>
      <w:r>
        <w:t>mkv</w:t>
      </w:r>
      <w:proofErr w:type="spellEnd"/>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3"/>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w:t>
      </w:r>
      <w:proofErr w:type="gramStart"/>
      <w:r>
        <w:t>化这个</w:t>
      </w:r>
      <w:proofErr w:type="gramEnd"/>
      <w:r>
        <w:t>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4"/>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proofErr w:type="gramStart"/>
      <w:r>
        <w:t>乘以后</w:t>
      </w:r>
      <w:proofErr w:type="gramEnd"/>
      <w:r>
        <w:t>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5"/>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FF05A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2469AE08"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w:t>
      </w:r>
      <w:ins w:id="125" w:author="Chen Yang" w:date="2024-05-19T15:57:00Z">
        <w:r w:rsidR="00D42B7E">
          <w:rPr>
            <w:rFonts w:hint="eastAsia"/>
          </w:rPr>
          <w:t>其中对于代价函数求</w:t>
        </w:r>
        <w:proofErr w:type="gramStart"/>
        <w:r w:rsidR="00D42B7E">
          <w:rPr>
            <w:rFonts w:hint="eastAsia"/>
          </w:rPr>
          <w:t>偏导</w:t>
        </w:r>
      </w:ins>
      <w:r>
        <w:t>其实</w:t>
      </w:r>
      <w:proofErr w:type="gramEnd"/>
      <w:r>
        <w:t>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4ADF239" w:rsidR="006C77B1" w:rsidRDefault="006C77B1" w:rsidP="002C5731">
      <w:pPr>
        <w:pStyle w:val="af"/>
      </w:pPr>
      <w:r>
        <w:t>所以，如果你有</w:t>
      </w:r>
      <w:r>
        <w:t xml:space="preserve"> </w:t>
      </w:r>
      <m:oMath>
        <m:r>
          <w:rPr>
            <w:rFonts w:ascii="Cambria Math" w:hAnsi="Cambria Math"/>
          </w:rPr>
          <m:t>n</m:t>
        </m:r>
        <m:r>
          <w:ins w:id="126" w:author="Chen Yang" w:date="2024-05-19T15:57:00Z">
            <w:rPr>
              <w:rFonts w:ascii="Cambria Math" w:hAnsi="Cambria Math"/>
            </w:rPr>
            <m:t>+1</m:t>
          </w:ins>
        </m:r>
      </m:oMath>
      <w:r>
        <w:t xml:space="preserve"> </w:t>
      </w:r>
      <w:proofErr w:type="gramStart"/>
      <w:r>
        <w:t>个</w:t>
      </w:r>
      <w:proofErr w:type="gramEnd"/>
      <w:r>
        <w:t>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6"/>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FF05A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FF05A0"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proofErr w:type="gramStart"/>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proofErr w:type="gramEnd"/>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 xml:space="preserve">for </w:t>
      </w:r>
      <w:proofErr w:type="spellStart"/>
      <w:r>
        <w:rPr>
          <w:rStyle w:val="VerbatimChar"/>
        </w:rPr>
        <w:t>i</w:t>
      </w:r>
      <w:proofErr w:type="spellEnd"/>
      <w:r>
        <w:rPr>
          <w:rStyle w:val="VerbatimChar"/>
        </w:rPr>
        <w:t>=1 to n</w:t>
      </w:r>
      <w:r>
        <w:t>，或者</w:t>
      </w:r>
      <w:r>
        <w:t xml:space="preserve"> </w:t>
      </w:r>
      <w:r>
        <w:rPr>
          <w:rStyle w:val="VerbatimChar"/>
        </w:rPr>
        <w:t xml:space="preserve">for </w:t>
      </w:r>
      <w:proofErr w:type="spellStart"/>
      <w:r>
        <w:rPr>
          <w:rStyle w:val="VerbatimChar"/>
        </w:rPr>
        <w:t>i</w:t>
      </w:r>
      <w:proofErr w:type="spellEnd"/>
      <w:r>
        <w:rPr>
          <w:rStyle w:val="VerbatimChar"/>
        </w:rPr>
        <w:t>=1 to n+1</w:t>
      </w:r>
      <w:r>
        <w:t>。当然，不用</w:t>
      </w:r>
      <w:r>
        <w:t xml:space="preserve"> </w:t>
      </w:r>
      <w:r>
        <w:rPr>
          <w:b/>
        </w:rPr>
        <w:t>for</w:t>
      </w:r>
      <w:r>
        <w:rPr>
          <w:b/>
        </w:rPr>
        <w:t>循环</w:t>
      </w:r>
      <w:r>
        <w:t>也是可以的，理想情况下，我们更提倡使用向量化的实现，可以把所有这些</w:t>
      </w:r>
      <w:r>
        <w:t xml:space="preserve"> n</w:t>
      </w:r>
      <w:proofErr w:type="gramStart"/>
      <w:r>
        <w:t>个</w:t>
      </w:r>
      <w:proofErr w:type="gramEnd"/>
      <w:r>
        <w:t>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127" w:name="header-n255"/>
      <w:bookmarkEnd w:id="127"/>
      <w:r>
        <w:br w:type="page"/>
      </w:r>
    </w:p>
    <w:p w14:paraId="15B63E4F" w14:textId="30D6D474" w:rsidR="006C77B1" w:rsidRDefault="006C77B1">
      <w:pPr>
        <w:pStyle w:val="3"/>
      </w:pPr>
      <w:bookmarkStart w:id="128" w:name="_Toc38636820"/>
      <w:r>
        <w:lastRenderedPageBreak/>
        <w:t xml:space="preserve">6.6 </w:t>
      </w:r>
      <w:r>
        <w:t>高级优化</w:t>
      </w:r>
      <w:bookmarkEnd w:id="128"/>
    </w:p>
    <w:p w14:paraId="0B81199F" w14:textId="77777777" w:rsidR="006C77B1" w:rsidRDefault="006C77B1" w:rsidP="002C5731">
      <w:pPr>
        <w:pStyle w:val="af0"/>
      </w:pPr>
      <w:r>
        <w:t>参考视频</w:t>
      </w:r>
      <w:r>
        <w:t>: 6 - 6 - Advanced Optimization (14 min).</w:t>
      </w:r>
      <w:proofErr w:type="spellStart"/>
      <w:r>
        <w:t>mkv</w:t>
      </w:r>
      <w:proofErr w:type="spellEnd"/>
    </w:p>
    <w:p w14:paraId="72C08FB9" w14:textId="6BDA5ED8"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del w:id="129" w:author="Chen Yang" w:date="2024-05-19T15:59:00Z">
            <w:rPr>
              <w:rFonts w:ascii="Cambria Math" w:hAnsi="Cambria Math"/>
            </w:rPr>
            <m:t>J</m:t>
          </w:del>
        </m:r>
      </m:oMath>
      <w:del w:id="130" w:author="Chen Yang" w:date="2024-05-19T15:59:00Z">
        <w:r w:rsidDel="00D42B7E">
          <w:delText xml:space="preserve"> </w:delText>
        </w:r>
        <w:r w:rsidDel="00D42B7E">
          <w:delText>等于</w:delText>
        </w:r>
      </w:del>
      <w:r>
        <w:t xml:space="preserve"> </w:t>
      </w:r>
      <m:oMath>
        <m:sSub>
          <m:sSubPr>
            <m:ctrlPr>
              <w:ins w:id="131" w:author="Chen Yang" w:date="2024-05-19T15:59:00Z">
                <w:rPr>
                  <w:rFonts w:ascii="Cambria Math" w:hAnsi="Cambria Math"/>
                  <w:i/>
                </w:rPr>
              </w:ins>
            </m:ctrlPr>
          </m:sSubPr>
          <m:e>
            <m:r>
              <w:ins w:id="132" w:author="Chen Yang" w:date="2024-05-19T16:00:00Z">
                <w:rPr>
                  <w:rFonts w:ascii="Cambria Math" w:hAnsi="Cambria Math"/>
                </w:rPr>
                <m:t>θ</m:t>
              </w:ins>
            </m:r>
          </m:e>
          <m:sub>
            <m:r>
              <w:ins w:id="133" w:author="Chen Yang" w:date="2024-05-19T16:00:00Z">
                <w:rPr>
                  <w:rFonts w:ascii="Cambria Math" w:hAnsi="Cambria Math"/>
                </w:rPr>
                <m:t>0</m:t>
              </w:ins>
            </m:r>
          </m:sub>
        </m:sSub>
      </m:oMath>
      <w:del w:id="134" w:author="Chen Yang" w:date="2024-05-19T16:00:00Z">
        <w:r w:rsidDel="00D42B7E">
          <w:delText>0</w:delText>
        </w:r>
      </w:del>
      <w:r>
        <w:t>、</w:t>
      </w:r>
      <m:oMath>
        <m:sSub>
          <m:sSubPr>
            <m:ctrlPr>
              <w:ins w:id="135" w:author="Chen Yang" w:date="2024-05-19T16:00:00Z">
                <w:rPr>
                  <w:rFonts w:ascii="Cambria Math" w:hAnsi="Cambria Math"/>
                  <w:i/>
                </w:rPr>
              </w:ins>
            </m:ctrlPr>
          </m:sSubPr>
          <m:e>
            <m:r>
              <w:ins w:id="136" w:author="Chen Yang" w:date="2024-05-19T16:00:00Z">
                <w:rPr>
                  <w:rFonts w:ascii="Cambria Math" w:hAnsi="Cambria Math"/>
                </w:rPr>
                <m:t>θ</m:t>
              </w:ins>
            </m:r>
          </m:e>
          <m:sub>
            <m:r>
              <w:ins w:id="137" w:author="Chen Yang" w:date="2024-05-19T16:00:00Z">
                <w:rPr>
                  <w:rFonts w:ascii="Cambria Math" w:hAnsi="Cambria Math"/>
                </w:rPr>
                <m:t>1</m:t>
              </w:ins>
            </m:r>
          </m:sub>
        </m:sSub>
      </m:oMath>
      <w:del w:id="138" w:author="Chen Yang" w:date="2024-05-19T16:00:00Z">
        <w:r w:rsidDel="00D42B7E">
          <w:delText>1</w:delText>
        </w:r>
      </w:del>
      <w:r>
        <w:t>直到</w:t>
      </w:r>
      <w:r>
        <w:t xml:space="preserve"> </w:t>
      </w:r>
      <m:oMath>
        <m:sSub>
          <m:sSubPr>
            <m:ctrlPr>
              <w:ins w:id="139" w:author="Chen Yang" w:date="2024-05-19T16:00:00Z">
                <w:rPr>
                  <w:rFonts w:ascii="Cambria Math" w:hAnsi="Cambria Math"/>
                  <w:i/>
                </w:rPr>
              </w:ins>
            </m:ctrlPr>
          </m:sSubPr>
          <m:e>
            <m:r>
              <w:ins w:id="140" w:author="Chen Yang" w:date="2024-05-19T16:00:00Z">
                <w:rPr>
                  <w:rFonts w:ascii="Cambria Math" w:hAnsi="Cambria Math"/>
                </w:rPr>
                <m:t>θ</m:t>
              </w:ins>
            </m:r>
          </m:e>
          <m:sub>
            <m:r>
              <w:ins w:id="141" w:author="Chen Yang" w:date="2024-05-19T16:00:00Z">
                <w:rPr>
                  <w:rFonts w:ascii="Cambria Math" w:hAnsi="Cambria Math" w:hint="eastAsia"/>
                </w:rPr>
                <m:t>n</m:t>
              </w:ins>
            </m:r>
          </m:sub>
        </m:sSub>
        <m:r>
          <w:del w:id="142" w:author="Chen Yang" w:date="2024-05-19T16:00:00Z">
            <w:rPr>
              <w:rFonts w:ascii="Cambria Math" w:hAnsi="Cambria Math"/>
            </w:rPr>
            <m:t>n</m:t>
          </w:del>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77"/>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w:t>
      </w:r>
      <w:proofErr w:type="gramStart"/>
      <w:r>
        <w:t>化这个</w:t>
      </w:r>
      <w:proofErr w:type="gramEnd"/>
      <w:r>
        <w:t>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w:t>
      </w:r>
      <w:proofErr w:type="gramStart"/>
      <w:r>
        <w:t>库用于</w:t>
      </w:r>
      <w:proofErr w:type="gramEnd"/>
      <w:r>
        <w:t>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78"/>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FF05A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FF05A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function [</w:t>
      </w:r>
      <w:proofErr w:type="spellStart"/>
      <w:r w:rsidRPr="007D7CA7">
        <w:rPr>
          <w:rStyle w:val="NormalTok"/>
          <w:color w:val="FF0000"/>
        </w:rPr>
        <w:t>jVal</w:t>
      </w:r>
      <w:proofErr w:type="spellEnd"/>
      <w:r w:rsidRPr="007D7CA7">
        <w:rPr>
          <w:rStyle w:val="NormalTok"/>
          <w:color w:val="FF0000"/>
        </w:rPr>
        <w:t xml:space="preserve">, </w:t>
      </w:r>
      <w:r w:rsidRPr="007D7CA7">
        <w:rPr>
          <w:rStyle w:val="FunctionTok"/>
          <w:color w:val="FF0000"/>
        </w:rPr>
        <w:t>gradient</w:t>
      </w:r>
      <w:r w:rsidRPr="007D7CA7">
        <w:rPr>
          <w:rStyle w:val="NormalTok"/>
          <w:color w:val="FF0000"/>
        </w:rPr>
        <w:t>]=</w:t>
      </w:r>
      <w:proofErr w:type="spellStart"/>
      <w:r w:rsidRPr="007D7CA7">
        <w:rPr>
          <w:rStyle w:val="NormalTok"/>
          <w:color w:val="FF0000"/>
        </w:rPr>
        <w:t>costFunction</w:t>
      </w:r>
      <w:proofErr w:type="spellEnd"/>
      <w:r w:rsidRPr="007D7CA7">
        <w:rPr>
          <w:rStyle w:val="NormalTok"/>
          <w:color w:val="FF0000"/>
        </w:rPr>
        <w:t>(theta)</w:t>
      </w:r>
      <w:r w:rsidRPr="007D7CA7">
        <w:rPr>
          <w:color w:val="FF0000"/>
        </w:rPr>
        <w:br/>
      </w:r>
      <w:r w:rsidRPr="007D7CA7">
        <w:rPr>
          <w:rStyle w:val="NormalTok"/>
          <w:color w:val="FF0000"/>
        </w:rPr>
        <w:t xml:space="preserve">    </w:t>
      </w:r>
      <w:r w:rsidRPr="007D7CA7">
        <w:rPr>
          <w:rStyle w:val="NormalTok"/>
          <w:color w:val="FF0000"/>
        </w:rPr>
        <w:t xml:space="preserve">　　</w:t>
      </w:r>
      <w:proofErr w:type="spellStart"/>
      <w:r w:rsidRPr="007D7CA7">
        <w:rPr>
          <w:rStyle w:val="NormalTok"/>
          <w:color w:val="FF0000"/>
        </w:rPr>
        <w:t>jVal</w:t>
      </w:r>
      <w:proofErr w:type="spellEnd"/>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proofErr w:type="gramStart"/>
      <w:r w:rsidRPr="007D7CA7">
        <w:rPr>
          <w:rStyle w:val="FloatTok"/>
          <w:color w:val="FF0000"/>
        </w:rPr>
        <w:t>2</w:t>
      </w:r>
      <w:r w:rsidRPr="007D7CA7">
        <w:rPr>
          <w:rStyle w:val="NormalTok"/>
          <w:color w:val="FF0000"/>
        </w:rPr>
        <w:t>)=</w:t>
      </w:r>
      <w:proofErr w:type="gramEnd"/>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proofErr w:type="spellStart"/>
      <w:r>
        <w:rPr>
          <w:b/>
        </w:rPr>
        <w:t>costFunction</w:t>
      </w:r>
      <w:proofErr w:type="spellEnd"/>
      <w:r>
        <w:t xml:space="preserve"> </w:t>
      </w:r>
      <w:r>
        <w:t>函数后，你就可以调用高级的优化函数，这个函数叫</w:t>
      </w:r>
      <w:r>
        <w:t xml:space="preserve"> </w:t>
      </w:r>
      <w:proofErr w:type="spellStart"/>
      <w:r>
        <w:rPr>
          <w:b/>
        </w:rPr>
        <w:t>fminunc</w:t>
      </w:r>
      <w:proofErr w:type="spellEnd"/>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proofErr w:type="spellStart"/>
      <w:r w:rsidRPr="007D7CA7">
        <w:rPr>
          <w:rStyle w:val="FunctionTok"/>
          <w:color w:val="FF0000"/>
        </w:rPr>
        <w:t>optimset</w:t>
      </w:r>
      <w:proofErr w:type="spellEnd"/>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proofErr w:type="spellStart"/>
      <w:r w:rsidRPr="007D7CA7">
        <w:rPr>
          <w:rStyle w:val="NormalTok"/>
          <w:color w:val="FF0000"/>
        </w:rPr>
        <w:t>initialTheta</w:t>
      </w:r>
      <w:proofErr w:type="spellEnd"/>
      <w:r w:rsidRPr="007D7CA7">
        <w:rPr>
          <w:rStyle w:val="NormalTok"/>
          <w:color w:val="FF0000"/>
        </w:rPr>
        <w:t>=</w:t>
      </w:r>
      <w:proofErr w:type="gramStart"/>
      <w:r w:rsidRPr="007D7CA7">
        <w:rPr>
          <w:rStyle w:val="FunctionTok"/>
          <w:color w:val="FF0000"/>
        </w:rPr>
        <w:t>zeros</w:t>
      </w:r>
      <w:r w:rsidRPr="007D7CA7">
        <w:rPr>
          <w:rStyle w:val="NormalTok"/>
          <w:color w:val="FF0000"/>
        </w:rPr>
        <w:t>(</w:t>
      </w:r>
      <w:proofErr w:type="gramEnd"/>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w:t>
      </w:r>
      <w:proofErr w:type="spellStart"/>
      <w:r w:rsidRPr="007D7CA7">
        <w:rPr>
          <w:rStyle w:val="NormalTok"/>
          <w:color w:val="FF0000"/>
        </w:rPr>
        <w:t>optTheta</w:t>
      </w:r>
      <w:proofErr w:type="spellEnd"/>
      <w:r w:rsidRPr="007D7CA7">
        <w:rPr>
          <w:rStyle w:val="NormalTok"/>
          <w:color w:val="FF0000"/>
        </w:rPr>
        <w:t xml:space="preserve">, </w:t>
      </w:r>
      <w:proofErr w:type="spellStart"/>
      <w:r w:rsidRPr="007D7CA7">
        <w:rPr>
          <w:rStyle w:val="NormalTok"/>
          <w:color w:val="FF0000"/>
        </w:rPr>
        <w:t>functionVal</w:t>
      </w:r>
      <w:proofErr w:type="spellEnd"/>
      <w:r w:rsidRPr="007D7CA7">
        <w:rPr>
          <w:rStyle w:val="NormalTok"/>
          <w:color w:val="FF0000"/>
        </w:rPr>
        <w:t xml:space="preserve">, </w:t>
      </w:r>
      <w:proofErr w:type="spellStart"/>
      <w:r w:rsidRPr="007D7CA7">
        <w:rPr>
          <w:rStyle w:val="NormalTok"/>
          <w:color w:val="FF0000"/>
        </w:rPr>
        <w:t>exitFlag</w:t>
      </w:r>
      <w:proofErr w:type="spellEnd"/>
      <w:r w:rsidRPr="007D7CA7">
        <w:rPr>
          <w:rStyle w:val="NormalTok"/>
          <w:color w:val="FF0000"/>
        </w:rPr>
        <w:t>]=</w:t>
      </w:r>
      <w:proofErr w:type="spellStart"/>
      <w:r w:rsidRPr="007D7CA7">
        <w:rPr>
          <w:rStyle w:val="FunctionTok"/>
          <w:color w:val="FF0000"/>
        </w:rPr>
        <w:t>fminunc</w:t>
      </w:r>
      <w:proofErr w:type="spellEnd"/>
      <w:r w:rsidRPr="007D7CA7">
        <w:rPr>
          <w:rStyle w:val="NormalTok"/>
          <w:color w:val="FF0000"/>
        </w:rPr>
        <w:t xml:space="preserve">(@costFunction, </w:t>
      </w:r>
      <w:proofErr w:type="spellStart"/>
      <w:r w:rsidRPr="007D7CA7">
        <w:rPr>
          <w:rStyle w:val="NormalTok"/>
          <w:color w:val="FF0000"/>
        </w:rPr>
        <w:t>initialTheta</w:t>
      </w:r>
      <w:proofErr w:type="spellEnd"/>
      <w:r w:rsidRPr="007D7CA7">
        <w:rPr>
          <w:rStyle w:val="NormalTok"/>
          <w:color w:val="FF0000"/>
        </w:rPr>
        <w:t>,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proofErr w:type="spellStart"/>
      <w:r>
        <w:rPr>
          <w:b/>
        </w:rPr>
        <w:t>GradObj</w:t>
      </w:r>
      <w:proofErr w:type="spellEnd"/>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proofErr w:type="spellStart"/>
      <w:r>
        <w:rPr>
          <w:b/>
        </w:rPr>
        <w:t>fminunc</w:t>
      </w:r>
      <w:proofErr w:type="spellEnd"/>
      <w:r>
        <w:t>，这个</w:t>
      </w:r>
      <w:r>
        <w:t>@</w:t>
      </w:r>
      <w:r>
        <w:t>符号表示指向我们刚刚定义的</w:t>
      </w:r>
      <w:proofErr w:type="spellStart"/>
      <w:r>
        <w:rPr>
          <w:b/>
        </w:rPr>
        <w:t>costFunction</w:t>
      </w:r>
      <w:proofErr w:type="spellEnd"/>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79"/>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proofErr w:type="spellStart"/>
      <w:r>
        <w:rPr>
          <w:b/>
        </w:rPr>
        <w:t>costFunction</w:t>
      </w:r>
      <w:proofErr w:type="spellEnd"/>
      <w:r>
        <w:t xml:space="preserve"> </w:t>
      </w:r>
      <w:r>
        <w:t>函数，它计算出代价函数</w:t>
      </w:r>
      <w:r>
        <w:t xml:space="preserve"> </w:t>
      </w:r>
      <w:proofErr w:type="spellStart"/>
      <w:r>
        <w:rPr>
          <w:b/>
        </w:rPr>
        <w:t>jval</w:t>
      </w:r>
      <w:proofErr w:type="spellEnd"/>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143" w:name="header-n309"/>
      <w:bookmarkEnd w:id="143"/>
      <w:r>
        <w:br w:type="page"/>
      </w:r>
    </w:p>
    <w:p w14:paraId="37399EC5" w14:textId="1F28CAEF" w:rsidR="006C77B1" w:rsidRDefault="006C77B1">
      <w:pPr>
        <w:pStyle w:val="3"/>
      </w:pPr>
      <w:bookmarkStart w:id="144" w:name="_Toc38636821"/>
      <w:r>
        <w:lastRenderedPageBreak/>
        <w:t xml:space="preserve">6.7 </w:t>
      </w:r>
      <w:r>
        <w:t>多类别分类：一对多</w:t>
      </w:r>
      <w:bookmarkEnd w:id="144"/>
    </w:p>
    <w:p w14:paraId="388CCC73" w14:textId="77777777" w:rsidR="006C77B1" w:rsidRDefault="006C77B1" w:rsidP="00CD34C7">
      <w:pPr>
        <w:pStyle w:val="af0"/>
      </w:pPr>
      <w:r>
        <w:t>参考视频</w:t>
      </w:r>
      <w:r>
        <w:t>: 6 - 7 - Multiclass Classification_ One-vs-all (6 min).</w:t>
      </w:r>
      <w:proofErr w:type="spellStart"/>
      <w:r>
        <w:t>mkv</w:t>
      </w:r>
      <w:proofErr w:type="spellEnd"/>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w:t>
      </w:r>
      <w:proofErr w:type="gramStart"/>
      <w:r>
        <w:t>开来自</w:t>
      </w:r>
      <w:proofErr w:type="gramEnd"/>
      <w:r>
        <w:t>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80"/>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1"/>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2"/>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3"/>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w:t>
      </w:r>
      <w:proofErr w:type="gramStart"/>
      <w:r>
        <w:t>所有类都标记</w:t>
      </w:r>
      <w:proofErr w:type="gramEnd"/>
      <w:r>
        <w:t>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w:t>
      </w:r>
      <w:proofErr w:type="gramStart"/>
      <w:r>
        <w:t>其它类都标记</w:t>
      </w:r>
      <w:proofErr w:type="gramEnd"/>
      <w:r>
        <w:t>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4">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1316FD0D" w:rsidR="006C77B1" w:rsidRDefault="006C77B1" w:rsidP="00CD34C7">
      <w:pPr>
        <w:pStyle w:val="af"/>
      </w:pPr>
      <w:r>
        <w:t>最后，在我们需要做预测时，我们将所有的</w:t>
      </w:r>
      <w:proofErr w:type="gramStart"/>
      <w:r>
        <w:t>分类机</w:t>
      </w:r>
      <w:proofErr w:type="gramEnd"/>
      <w:r>
        <w:t>都运行一遍，然后对每一个输入变量，都选择最高可能性的输出变量。</w:t>
      </w:r>
      <w:commentRangeStart w:id="145"/>
      <w:proofErr w:type="spellStart"/>
      <w:ins w:id="146" w:author="Chen Yang" w:date="2024-05-19T16:10:00Z">
        <w:r w:rsidR="00D42B7E">
          <w:t>S</w:t>
        </w:r>
        <w:r w:rsidR="00D42B7E">
          <w:rPr>
            <w:rFonts w:hint="eastAsia"/>
          </w:rPr>
          <w:t>oftmax</w:t>
        </w:r>
        <w:proofErr w:type="spellEnd"/>
        <w:r w:rsidR="00D42B7E">
          <w:rPr>
            <w:rFonts w:hint="eastAsia"/>
          </w:rPr>
          <w:t>?</w:t>
        </w:r>
      </w:ins>
      <w:commentRangeEnd w:id="145"/>
      <w:ins w:id="147" w:author="Chen Yang" w:date="2024-05-19T16:12:00Z">
        <w:r w:rsidR="00D42B7E">
          <w:rPr>
            <w:rStyle w:val="affb"/>
          </w:rPr>
          <w:commentReference w:id="145"/>
        </w:r>
      </w:ins>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148" w:name="header-n356"/>
      <w:bookmarkEnd w:id="148"/>
      <w:r>
        <w:br w:type="page"/>
      </w:r>
    </w:p>
    <w:p w14:paraId="6877B31E" w14:textId="5DA1F36E" w:rsidR="006C77B1" w:rsidRDefault="006C77B1" w:rsidP="00D15056">
      <w:pPr>
        <w:pStyle w:val="MMTopic2"/>
        <w:numPr>
          <w:ilvl w:val="0"/>
          <w:numId w:val="2"/>
        </w:numPr>
      </w:pPr>
      <w:bookmarkStart w:id="149" w:name="_Toc38636822"/>
      <w:r>
        <w:lastRenderedPageBreak/>
        <w:t>正则化</w:t>
      </w:r>
      <w:r>
        <w:t>(Regularization)</w:t>
      </w:r>
      <w:bookmarkEnd w:id="149"/>
    </w:p>
    <w:p w14:paraId="531F752B" w14:textId="77777777" w:rsidR="006C77B1" w:rsidRDefault="006C77B1">
      <w:pPr>
        <w:pStyle w:val="3"/>
      </w:pPr>
      <w:bookmarkStart w:id="150" w:name="header-n357"/>
      <w:bookmarkStart w:id="151" w:name="_Toc38636823"/>
      <w:bookmarkEnd w:id="150"/>
      <w:r>
        <w:t xml:space="preserve">7.1 </w:t>
      </w:r>
      <w:r>
        <w:t>过拟合的问题</w:t>
      </w:r>
      <w:bookmarkEnd w:id="151"/>
    </w:p>
    <w:p w14:paraId="78DEC257" w14:textId="77777777" w:rsidR="006C77B1" w:rsidRDefault="006C77B1" w:rsidP="00CD34C7">
      <w:pPr>
        <w:pStyle w:val="af0"/>
      </w:pPr>
      <w:r>
        <w:t>参考视频</w:t>
      </w:r>
      <w:r>
        <w:t>: 7 - 1 - The Problem of Overfitting (10 min).</w:t>
      </w:r>
      <w:proofErr w:type="spellStart"/>
      <w:r>
        <w:t>mkv</w:t>
      </w:r>
      <w:proofErr w:type="spellEnd"/>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5"/>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6"/>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152" w:name="_Toc38636824"/>
      <w:r>
        <w:lastRenderedPageBreak/>
        <w:t xml:space="preserve">7.2 </w:t>
      </w:r>
      <w:r>
        <w:t>代价函数</w:t>
      </w:r>
      <w:bookmarkEnd w:id="152"/>
    </w:p>
    <w:p w14:paraId="4AFD4DC0" w14:textId="77777777" w:rsidR="006C77B1" w:rsidRDefault="006C77B1" w:rsidP="00CD34C7">
      <w:pPr>
        <w:pStyle w:val="af0"/>
      </w:pPr>
      <w:r>
        <w:t>参考视频</w:t>
      </w:r>
      <w:r>
        <w:t>: 7 - 2 - Cost Function (10 min).</w:t>
      </w:r>
      <w:proofErr w:type="spellStart"/>
      <w:r>
        <w:t>mkv</w:t>
      </w:r>
      <w:proofErr w:type="spellEnd"/>
    </w:p>
    <w:p w14:paraId="1089EC3E" w14:textId="77777777" w:rsidR="00C87E54" w:rsidRDefault="006C77B1" w:rsidP="00CD34C7">
      <w:pPr>
        <w:pStyle w:val="af"/>
      </w:pPr>
      <w:r>
        <w:t>上面的回归问题中如果我们的模型是：</w:t>
      </w:r>
    </w:p>
    <w:p w14:paraId="1BABEE19" w14:textId="77777777" w:rsidR="00B60D13" w:rsidRDefault="00FF05A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rsidRPr="006A2F86">
        <w:rPr>
          <w:rFonts w:hint="eastAsia"/>
          <w:highlight w:val="yellow"/>
          <w:rPrChange w:id="153" w:author="Chen Yang" w:date="2024-05-19T21:43:00Z">
            <w:rPr>
              <w:rFonts w:hint="eastAsia"/>
            </w:rPr>
          </w:rPrChange>
        </w:rPr>
        <w:t>我们可以从之前的事例中看出，正是那些高次</w:t>
      </w:r>
      <w:proofErr w:type="gramStart"/>
      <w:r w:rsidRPr="006A2F86">
        <w:rPr>
          <w:rFonts w:hint="eastAsia"/>
          <w:highlight w:val="yellow"/>
          <w:rPrChange w:id="154" w:author="Chen Yang" w:date="2024-05-19T21:43:00Z">
            <w:rPr>
              <w:rFonts w:hint="eastAsia"/>
            </w:rPr>
          </w:rPrChange>
        </w:rPr>
        <w:t>项导致</w:t>
      </w:r>
      <w:proofErr w:type="gramEnd"/>
      <w:r w:rsidRPr="006A2F86">
        <w:rPr>
          <w:rFonts w:hint="eastAsia"/>
          <w:highlight w:val="yellow"/>
          <w:rPrChange w:id="155" w:author="Chen Yang" w:date="2024-05-19T21:43:00Z">
            <w:rPr>
              <w:rFonts w:hint="eastAsia"/>
            </w:rPr>
          </w:rPrChange>
        </w:rPr>
        <w:t>了过拟合的产生，所以如果我们能让这些高次项的系数接近于</w:t>
      </w:r>
      <w:r w:rsidRPr="006A2F86">
        <w:rPr>
          <w:highlight w:val="yellow"/>
          <w:rPrChange w:id="156" w:author="Chen Yang" w:date="2024-05-19T21:43:00Z">
            <w:rPr/>
          </w:rPrChange>
        </w:rPr>
        <w:t>0</w:t>
      </w:r>
      <w:r w:rsidRPr="006A2F86">
        <w:rPr>
          <w:rFonts w:hint="eastAsia"/>
          <w:highlight w:val="yellow"/>
          <w:rPrChange w:id="157" w:author="Chen Yang" w:date="2024-05-19T21:43:00Z">
            <w:rPr>
              <w:rFonts w:hint="eastAsia"/>
            </w:rPr>
          </w:rPrChange>
        </w:rP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03D4E08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ins w:id="158" w:author="Chen Yang" w:date="2024-05-19T21:31:00Z">
        <w:r w:rsidR="006A2F86">
          <w:rPr>
            <w:rFonts w:hint="eastAsia"/>
          </w:rPr>
          <w:t>——</w:t>
        </w:r>
        <w:r w:rsidR="006A2F86">
          <w:rPr>
            <w:rFonts w:hint="eastAsia"/>
          </w:rPr>
          <w:t>L</w:t>
        </w:r>
      </w:ins>
      <w:ins w:id="159" w:author="Chen Yang" w:date="2024-05-19T21:36:00Z">
        <w:r w:rsidR="006A2F86">
          <w:rPr>
            <w:rFonts w:hint="eastAsia"/>
          </w:rPr>
          <w:t>2</w:t>
        </w:r>
      </w:ins>
      <w:ins w:id="160" w:author="Chen Yang" w:date="2024-05-19T21:31:00Z">
        <w:r w:rsidR="006A2F86">
          <w:rPr>
            <w:rFonts w:hint="eastAsia"/>
          </w:rPr>
          <w:t>正则</w:t>
        </w:r>
      </w:ins>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87"/>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w:t>
      </w:r>
      <w:proofErr w:type="gramStart"/>
      <w:r>
        <w:t>到</w:t>
      </w:r>
      <w:proofErr w:type="gramEnd"/>
      <w:r>
        <w:t>线性回归和逻辑回归中去，那么我们就可以让他们避免过度拟合了。</w:t>
      </w:r>
    </w:p>
    <w:p w14:paraId="7938AFCC" w14:textId="77777777" w:rsidR="00CD34C7" w:rsidRDefault="00CD34C7">
      <w:pPr>
        <w:widowControl/>
        <w:jc w:val="left"/>
        <w:rPr>
          <w:b/>
          <w:bCs/>
          <w:sz w:val="32"/>
          <w:szCs w:val="32"/>
        </w:rPr>
      </w:pPr>
      <w:bookmarkStart w:id="161" w:name="header-n410"/>
      <w:bookmarkEnd w:id="161"/>
      <w:r>
        <w:br w:type="page"/>
      </w:r>
    </w:p>
    <w:p w14:paraId="245F5BBB" w14:textId="794F7B43" w:rsidR="006C77B1" w:rsidRDefault="006C77B1">
      <w:pPr>
        <w:pStyle w:val="3"/>
      </w:pPr>
      <w:bookmarkStart w:id="162" w:name="_Toc38636825"/>
      <w:r>
        <w:lastRenderedPageBreak/>
        <w:t xml:space="preserve">7.3 </w:t>
      </w:r>
      <w:r>
        <w:t>正则化线性回归</w:t>
      </w:r>
      <w:bookmarkEnd w:id="162"/>
    </w:p>
    <w:p w14:paraId="794ED9CA" w14:textId="77777777" w:rsidR="006C77B1" w:rsidRDefault="006C77B1" w:rsidP="00CD34C7">
      <w:pPr>
        <w:pStyle w:val="af0"/>
      </w:pPr>
      <w:r>
        <w:t>参考视频</w:t>
      </w:r>
      <w:r>
        <w:t>: 7 - 3 - Regularized Linear Regression (11 min).</w:t>
      </w:r>
      <w:proofErr w:type="spellStart"/>
      <w:r>
        <w:t>mkv</w:t>
      </w:r>
      <w:proofErr w:type="spellEnd"/>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6E16C485" w:rsidR="006C77B1" w:rsidRDefault="006C77B1" w:rsidP="00CD34C7">
      <w:pPr>
        <w:pStyle w:val="af"/>
      </w:pPr>
      <w:r>
        <w:t>如果我们要使用梯度下降法令这个代价函数最小化，因为我们未对</w:t>
      </w:r>
      <m:oMath>
        <m:sSub>
          <m:sSubPr>
            <m:ctrlPr>
              <w:ins w:id="163" w:author="Chen Yang" w:date="2024-05-19T21:38:00Z">
                <w:rPr>
                  <w:rFonts w:ascii="Cambria Math" w:hAnsi="Cambria Math"/>
                  <w:i/>
                </w:rPr>
              </w:ins>
            </m:ctrlPr>
          </m:sSubPr>
          <m:e>
            <m:r>
              <w:ins w:id="164" w:author="Chen Yang" w:date="2024-05-19T21:38:00Z">
                <w:rPr>
                  <w:rFonts w:ascii="Cambria Math" w:hAnsi="Cambria Math"/>
                </w:rPr>
                <m:t>θ</m:t>
              </w:ins>
            </m:r>
          </m:e>
          <m:sub>
            <m:r>
              <w:ins w:id="165" w:author="Chen Yang" w:date="2024-05-19T21:38:00Z">
                <w:rPr>
                  <w:rFonts w:ascii="Cambria Math" w:hAnsi="Cambria Math"/>
                </w:rPr>
                <m:t>0</m:t>
              </w:ins>
            </m:r>
          </m:sub>
        </m:sSub>
      </m:oMath>
      <w:r>
        <w:t>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FF05A0"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88"/>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166" w:name="header-n442"/>
      <w:bookmarkEnd w:id="166"/>
      <w:r>
        <w:br w:type="page"/>
      </w:r>
    </w:p>
    <w:p w14:paraId="23A9CABB" w14:textId="79CCE161" w:rsidR="006C77B1" w:rsidRDefault="006C77B1">
      <w:pPr>
        <w:pStyle w:val="3"/>
      </w:pPr>
      <w:bookmarkStart w:id="167" w:name="_Toc38636826"/>
      <w:r>
        <w:lastRenderedPageBreak/>
        <w:t xml:space="preserve">7.4 </w:t>
      </w:r>
      <w:r>
        <w:t>正则化的逻辑回归模型</w:t>
      </w:r>
      <w:bookmarkEnd w:id="167"/>
    </w:p>
    <w:p w14:paraId="43D326A6" w14:textId="77777777" w:rsidR="006C77B1" w:rsidRDefault="006C77B1" w:rsidP="00CD34C7">
      <w:pPr>
        <w:pStyle w:val="af0"/>
      </w:pPr>
      <w:r>
        <w:t>参考视频</w:t>
      </w:r>
      <w:r>
        <w:t>: 7 - 4 - Regularized Logistic Regression (9 min).</w:t>
      </w:r>
      <w:proofErr w:type="spellStart"/>
      <w:r>
        <w:t>mkv</w:t>
      </w:r>
      <w:proofErr w:type="spellEnd"/>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89"/>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w:t>
      </w:r>
      <w:proofErr w:type="spellStart"/>
      <w:r w:rsidRPr="007946BD">
        <w:rPr>
          <w:rStyle w:val="NormalTok"/>
          <w:color w:val="FF0000"/>
        </w:rPr>
        <w:t>numpy</w:t>
      </w:r>
      <w:proofErr w:type="spellEnd"/>
      <w:r w:rsidRPr="007946BD">
        <w:rPr>
          <w:rStyle w:val="NormalTok"/>
          <w:color w:val="FF0000"/>
        </w:rPr>
        <w:t xml:space="preserve">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w:t>
      </w:r>
      <w:proofErr w:type="spellStart"/>
      <w:r w:rsidRPr="007946BD">
        <w:rPr>
          <w:rStyle w:val="NormalTok"/>
          <w:color w:val="FF0000"/>
        </w:rPr>
        <w:t>costReg</w:t>
      </w:r>
      <w:proofErr w:type="spellEnd"/>
      <w:r w:rsidRPr="007946BD">
        <w:rPr>
          <w:rStyle w:val="NormalTok"/>
          <w:color w:val="FF0000"/>
        </w:rPr>
        <w:t xml:space="preserve">(theta, X, y, </w:t>
      </w:r>
      <w:proofErr w:type="spellStart"/>
      <w:r w:rsidRPr="007946BD">
        <w:rPr>
          <w:rStyle w:val="NormalTok"/>
          <w:color w:val="FF0000"/>
        </w:rPr>
        <w:t>learningRate</w:t>
      </w:r>
      <w:proofErr w:type="spellEnd"/>
      <w:r w:rsidRPr="007946BD">
        <w:rPr>
          <w:rStyle w:val="NormalTok"/>
          <w:color w:val="FF0000"/>
        </w:rPr>
        <w:t>):</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np.matrix</w:t>
      </w:r>
      <w:proofErr w:type="spellEnd"/>
      <w:r w:rsidRPr="007946BD">
        <w:rPr>
          <w:rStyle w:val="NormalTok"/>
          <w:color w:val="FF0000"/>
        </w:rPr>
        <w:t>(y)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OperatorTok"/>
          <w:color w:val="FF0000"/>
        </w:rPr>
        <w:t>-</w:t>
      </w:r>
      <w:r w:rsidRPr="007946BD">
        <w:rPr>
          <w:rStyle w:val="NormalTok"/>
          <w:color w:val="FF0000"/>
        </w:rPr>
        <w:t>y, np.log(sigmoid(X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np.multiply</w:t>
      </w:r>
      <w:proofErr w:type="spellEnd"/>
      <w:r w:rsidRPr="007946BD">
        <w:rPr>
          <w:rStyle w:val="NormalTok"/>
          <w:color w:val="FF0000"/>
        </w:rPr>
        <w:t>((</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proofErr w:type="spellStart"/>
      <w:r w:rsidRPr="007946BD">
        <w:rPr>
          <w:rStyle w:val="NormalTok"/>
          <w:color w:val="FF0000"/>
        </w:rPr>
        <w:t>theta.T</w:t>
      </w:r>
      <w:proofErr w:type="spellEnd"/>
      <w:r w:rsidRPr="007946BD">
        <w:rPr>
          <w:rStyle w:val="NormalTok"/>
          <w:color w:val="FF0000"/>
        </w:rPr>
        <w: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learningRate</w:t>
      </w:r>
      <w:proofErr w:type="spellEnd"/>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(X))</w:t>
      </w:r>
      <w:r w:rsidRPr="007946BD">
        <w:rPr>
          <w:rStyle w:val="OperatorTok"/>
          <w:color w:val="FF0000"/>
        </w:rPr>
        <w:t>*</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w:t>
      </w:r>
      <w:proofErr w:type="spellStart"/>
      <w:r w:rsidRPr="007946BD">
        <w:rPr>
          <w:rStyle w:val="NormalTok"/>
          <w:color w:val="FF0000"/>
        </w:rPr>
        <w:t>np.power</w:t>
      </w:r>
      <w:proofErr w:type="spellEnd"/>
      <w:r w:rsidRPr="007946BD">
        <w:rPr>
          <w:rStyle w:val="NormalTok"/>
          <w:color w:val="FF0000"/>
        </w:rPr>
        <w:t>(theta[:,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w:t>
      </w:r>
      <w:proofErr w:type="spellStart"/>
      <w:r w:rsidRPr="007946BD">
        <w:rPr>
          <w:rStyle w:val="NormalTok"/>
          <w:color w:val="FF0000"/>
        </w:rPr>
        <w:t>np.</w:t>
      </w:r>
      <w:r w:rsidRPr="007946BD">
        <w:rPr>
          <w:rStyle w:val="BuiltInTok"/>
          <w:color w:val="FF0000"/>
        </w:rPr>
        <w:t>sum</w:t>
      </w:r>
      <w:proofErr w:type="spellEnd"/>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proofErr w:type="spellStart"/>
      <w:r w:rsidRPr="007946BD">
        <w:rPr>
          <w:rStyle w:val="BuiltInTok"/>
          <w:color w:val="FF0000"/>
        </w:rPr>
        <w:t>len</w:t>
      </w:r>
      <w:proofErr w:type="spellEnd"/>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w:t>
      </w:r>
      <w:proofErr w:type="gramStart"/>
      <w:r>
        <w:t>最小化该代价函数</w:t>
      </w:r>
      <w:proofErr w:type="gramEnd"/>
      <w:r>
        <w:t>，通过求导，得出梯度下降算法为：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proofErr w:type="spellStart"/>
      <w:r>
        <w:rPr>
          <w:rStyle w:val="VerbatimChar"/>
        </w:rPr>
        <w:t>fminuc</w:t>
      </w:r>
      <w:proofErr w:type="spellEnd"/>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FF05A0"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proofErr w:type="gramStart"/>
      <w:r>
        <w:t>倍</w:t>
      </w:r>
      <w:proofErr w:type="gramEnd"/>
      <w:r>
        <w:t>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68" w:name="_Toc38636827"/>
      <w:r>
        <w:lastRenderedPageBreak/>
        <w:t>第</w:t>
      </w:r>
      <w:r>
        <w:t>4</w:t>
      </w:r>
      <w:r>
        <w:t>周</w:t>
      </w:r>
      <w:bookmarkEnd w:id="168"/>
    </w:p>
    <w:p w14:paraId="324E4A6E" w14:textId="6C726A65" w:rsidR="006C77B1" w:rsidRDefault="006C77B1" w:rsidP="00D15056">
      <w:pPr>
        <w:pStyle w:val="MMTopic2"/>
        <w:numPr>
          <w:ilvl w:val="0"/>
          <w:numId w:val="2"/>
        </w:numPr>
      </w:pPr>
      <w:bookmarkStart w:id="169" w:name="_Toc38636828"/>
      <w:commentRangeStart w:id="170"/>
      <w:r>
        <w:t>神经网络：表述</w:t>
      </w:r>
      <w:r>
        <w:t>(Neural Networks: Representation)</w:t>
      </w:r>
      <w:bookmarkEnd w:id="169"/>
      <w:commentRangeEnd w:id="170"/>
      <w:r w:rsidR="000439B5">
        <w:rPr>
          <w:rStyle w:val="affb"/>
          <w:rFonts w:ascii="Calibri" w:hAnsi="Calibri"/>
          <w:b w:val="0"/>
          <w:bCs w:val="0"/>
        </w:rPr>
        <w:commentReference w:id="170"/>
      </w:r>
    </w:p>
    <w:p w14:paraId="008A2F0A" w14:textId="77777777" w:rsidR="006C77B1" w:rsidRDefault="006C77B1">
      <w:pPr>
        <w:pStyle w:val="3"/>
      </w:pPr>
      <w:bookmarkStart w:id="171" w:name="_Toc38636829"/>
      <w:r>
        <w:t xml:space="preserve">8.1 </w:t>
      </w:r>
      <w:r>
        <w:t>非线性假设</w:t>
      </w:r>
      <w:bookmarkEnd w:id="171"/>
    </w:p>
    <w:p w14:paraId="503B3446" w14:textId="77777777" w:rsidR="006C77B1" w:rsidRDefault="006C77B1" w:rsidP="00CD34C7">
      <w:pPr>
        <w:pStyle w:val="af0"/>
      </w:pPr>
      <w:r>
        <w:t>参考视频</w:t>
      </w:r>
      <w:r>
        <w:t>: 8 - 1 - Non-linear Hypotheses (10 min).</w:t>
      </w:r>
      <w:proofErr w:type="spellStart"/>
      <w:r>
        <w:t>mkv</w:t>
      </w:r>
      <w:proofErr w:type="spellEnd"/>
    </w:p>
    <w:p w14:paraId="0A5150A1" w14:textId="77777777" w:rsidR="006C77B1" w:rsidRDefault="006C77B1" w:rsidP="00CD34C7">
      <w:pPr>
        <w:pStyle w:val="af"/>
      </w:pPr>
      <w:r>
        <w:t>我们之前学的，无论是线性回归还是逻辑回归都有这样一个缺点，即：</w:t>
      </w:r>
      <w:proofErr w:type="gramStart"/>
      <w:r>
        <w:t>当特征太</w:t>
      </w:r>
      <w:proofErr w:type="gramEnd"/>
      <w:r>
        <w:t>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90"/>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w:t>
      </w:r>
      <w:proofErr w:type="gramStart"/>
      <w:r>
        <w:t>多次项式进行</w:t>
      </w:r>
      <w:proofErr w:type="gramEnd"/>
      <w:r>
        <w:t>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w:t>
      </w:r>
      <w:proofErr w:type="gramStart"/>
      <w:r>
        <w:t>来作</w:t>
      </w:r>
      <w:proofErr w:type="gramEnd"/>
      <w:r>
        <w:t>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1"/>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proofErr w:type="gramStart"/>
      <w:r>
        <w:t>个</w:t>
      </w:r>
      <w:proofErr w:type="gramEnd"/>
      <w:r>
        <w:t>（接近</w:t>
      </w:r>
      <w:r>
        <w:t>3</w:t>
      </w:r>
      <w:proofErr w:type="gramStart"/>
      <w:r>
        <w:t>百万个</w:t>
      </w:r>
      <w:proofErr w:type="gramEnd"/>
      <w:r>
        <w:t>）特征。普通的逻辑回归模型，不能有效地处理这么多的特征，这时候我们需要神经网络。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72" w:name="header-n26"/>
      <w:bookmarkEnd w:id="172"/>
      <w:r>
        <w:br w:type="page"/>
      </w:r>
    </w:p>
    <w:p w14:paraId="14C6118D" w14:textId="58DCDAF9" w:rsidR="006C77B1" w:rsidRDefault="006C77B1">
      <w:pPr>
        <w:pStyle w:val="3"/>
      </w:pPr>
      <w:bookmarkStart w:id="173" w:name="_Toc38636830"/>
      <w:r>
        <w:lastRenderedPageBreak/>
        <w:t xml:space="preserve">8.2 </w:t>
      </w:r>
      <w:r>
        <w:t>神经元和大脑</w:t>
      </w:r>
      <w:bookmarkEnd w:id="173"/>
    </w:p>
    <w:p w14:paraId="0D9C127C" w14:textId="77777777" w:rsidR="006C77B1" w:rsidRDefault="006C77B1" w:rsidP="00CD34C7">
      <w:pPr>
        <w:pStyle w:val="af0"/>
      </w:pPr>
      <w:r>
        <w:t>参考视频</w:t>
      </w:r>
      <w:r>
        <w:t>: 8 - 2 - Neurons and the Brain (8 min).</w:t>
      </w:r>
      <w:proofErr w:type="spellStart"/>
      <w:r>
        <w:t>mkv</w:t>
      </w:r>
      <w:proofErr w:type="spellEnd"/>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w:t>
      </w:r>
      <w:proofErr w:type="gramStart"/>
      <w:r>
        <w:t>量有些</w:t>
      </w:r>
      <w:proofErr w:type="gramEnd"/>
      <w:r>
        <w:t>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w:t>
      </w:r>
      <w:proofErr w:type="gramStart"/>
      <w:r>
        <w:t>个</w:t>
      </w:r>
      <w:proofErr w:type="gramEnd"/>
      <w:r>
        <w:t>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2"/>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w:t>
      </w:r>
      <w:proofErr w:type="gramStart"/>
      <w:r>
        <w:t>个</w:t>
      </w:r>
      <w:proofErr w:type="gramEnd"/>
      <w:r>
        <w:t>不同的程序，或者上千</w:t>
      </w:r>
      <w:proofErr w:type="gramStart"/>
      <w:r>
        <w:t>个</w:t>
      </w:r>
      <w:proofErr w:type="gramEnd"/>
      <w:r>
        <w:t>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3"/>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proofErr w:type="spellStart"/>
      <w:r>
        <w:rPr>
          <w:b/>
        </w:rPr>
        <w:t>BrainPort</w:t>
      </w:r>
      <w:proofErr w:type="spellEnd"/>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4"/>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w:t>
      </w:r>
      <w:proofErr w:type="gramStart"/>
      <w:r>
        <w:t>不</w:t>
      </w:r>
      <w:proofErr w:type="gramEnd"/>
      <w:r>
        <w:t>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5"/>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6"/>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74" w:name="header-n66"/>
      <w:bookmarkEnd w:id="174"/>
      <w:r>
        <w:br w:type="page"/>
      </w:r>
    </w:p>
    <w:p w14:paraId="384B47EB" w14:textId="799EB8C4" w:rsidR="006C77B1" w:rsidRDefault="006C77B1">
      <w:pPr>
        <w:pStyle w:val="3"/>
      </w:pPr>
      <w:bookmarkStart w:id="175" w:name="_Toc38636831"/>
      <w:r>
        <w:lastRenderedPageBreak/>
        <w:t xml:space="preserve">8.3 </w:t>
      </w:r>
      <w:r>
        <w:t>模型表示</w:t>
      </w:r>
      <w:r>
        <w:t>1</w:t>
      </w:r>
      <w:bookmarkEnd w:id="175"/>
    </w:p>
    <w:p w14:paraId="3B12E1C1" w14:textId="77777777" w:rsidR="006C77B1" w:rsidRDefault="006C77B1" w:rsidP="00CD34C7">
      <w:pPr>
        <w:pStyle w:val="af0"/>
      </w:pPr>
      <w:r>
        <w:t>参考视频</w:t>
      </w:r>
      <w:r>
        <w:t>: 8 - 3 - Model Representation I (12 min).</w:t>
      </w:r>
      <w:proofErr w:type="spellStart"/>
      <w:r>
        <w:t>mkv</w:t>
      </w:r>
      <w:proofErr w:type="spellEnd"/>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197"/>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198"/>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199"/>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200"/>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FF05A0"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1"/>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FF05A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proofErr w:type="gramStart"/>
      <w:r w:rsidR="006C77B1">
        <w:t>个</w:t>
      </w:r>
      <w:proofErr w:type="gramEnd"/>
      <w:r w:rsidR="006C77B1">
        <w:t>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FF05A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FF05A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FF05A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FF05A0"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2"/>
                    <a:stretch>
                      <a:fillRect/>
                    </a:stretch>
                  </pic:blipFill>
                  <pic:spPr bwMode="auto">
                    <a:xfrm>
                      <a:off x="0" y="0"/>
                      <a:ext cx="3022600" cy="965200"/>
                    </a:xfrm>
                    <a:prstGeom prst="rect">
                      <a:avLst/>
                    </a:prstGeom>
                    <a:noFill/>
                    <a:ln w="9525">
                      <a:noFill/>
                      <a:headEnd/>
                      <a:tailEnd/>
                    </a:ln>
                  </pic:spPr>
                </pic:pic>
              </a:graphicData>
            </a:graphic>
          </wp:inline>
        </w:drawing>
      </w:r>
      <w:bookmarkStart w:id="176" w:name="header-n117"/>
      <w:bookmarkEnd w:id="176"/>
      <w:r w:rsidR="00CD34C7">
        <w:br w:type="page"/>
      </w:r>
    </w:p>
    <w:p w14:paraId="09A67F37" w14:textId="3AD4765B" w:rsidR="006C77B1" w:rsidRDefault="006C77B1">
      <w:pPr>
        <w:pStyle w:val="3"/>
      </w:pPr>
      <w:bookmarkStart w:id="177" w:name="_Toc38636832"/>
      <w:r>
        <w:lastRenderedPageBreak/>
        <w:t xml:space="preserve">8.4 </w:t>
      </w:r>
      <w:r>
        <w:t>模型表示</w:t>
      </w:r>
      <w:r>
        <w:t>2</w:t>
      </w:r>
      <w:bookmarkEnd w:id="177"/>
    </w:p>
    <w:p w14:paraId="536B1A99" w14:textId="77777777" w:rsidR="006C77B1" w:rsidRDefault="006C77B1" w:rsidP="00CD34C7">
      <w:pPr>
        <w:pStyle w:val="af0"/>
      </w:pPr>
      <w:r>
        <w:t>参考视频</w:t>
      </w:r>
      <w:r>
        <w:t>: 8 - 4 - Model Representation II (12 min).</w:t>
      </w:r>
      <w:proofErr w:type="spellStart"/>
      <w:r>
        <w:t>mkv</w:t>
      </w:r>
      <w:proofErr w:type="spellEnd"/>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3"/>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4"/>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5"/>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w:t>
      </w:r>
      <w:proofErr w:type="gramStart"/>
      <w:r>
        <w:t>了</w:t>
      </w:r>
      <w:proofErr w:type="gramEnd"/>
      <w:r>
        <w:t>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6"/>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07"/>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FF05A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78" w:name="header-n150"/>
      <w:bookmarkEnd w:id="178"/>
      <w:r>
        <w:br w:type="page"/>
      </w:r>
    </w:p>
    <w:p w14:paraId="502211DF" w14:textId="410FB414" w:rsidR="006C77B1" w:rsidRDefault="006C77B1">
      <w:pPr>
        <w:pStyle w:val="3"/>
      </w:pPr>
      <w:bookmarkStart w:id="179" w:name="_Toc38636833"/>
      <w:r>
        <w:lastRenderedPageBreak/>
        <w:t xml:space="preserve">8.5 </w:t>
      </w:r>
      <w:r>
        <w:t>特征和直观理解</w:t>
      </w:r>
      <w:r>
        <w:t>1</w:t>
      </w:r>
      <w:bookmarkEnd w:id="179"/>
    </w:p>
    <w:p w14:paraId="461477C5" w14:textId="77777777" w:rsidR="006C77B1" w:rsidRDefault="006C77B1" w:rsidP="00CD34C7">
      <w:pPr>
        <w:pStyle w:val="af0"/>
      </w:pPr>
      <w:r>
        <w:t>参考视频</w:t>
      </w:r>
      <w:r>
        <w:t>: 8 - 5 - Examples and Intuitions I (7 min).</w:t>
      </w:r>
      <w:proofErr w:type="spellStart"/>
      <w:r>
        <w:t>mkv</w:t>
      </w:r>
      <w:proofErr w:type="spellEnd"/>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proofErr w:type="spellStart"/>
      <w:r>
        <w:rPr>
          <w:b/>
        </w:rPr>
        <w:t>sigmod</w:t>
      </w:r>
      <w:proofErr w:type="spellEnd"/>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08"/>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09"/>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10"/>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1"/>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80" w:name="header-n186"/>
      <w:bookmarkEnd w:id="180"/>
      <w:r>
        <w:br w:type="page"/>
      </w:r>
    </w:p>
    <w:p w14:paraId="08B3C6E3" w14:textId="3A168DD6" w:rsidR="006C77B1" w:rsidRDefault="006C77B1">
      <w:pPr>
        <w:pStyle w:val="3"/>
      </w:pPr>
      <w:bookmarkStart w:id="181" w:name="_Toc38636834"/>
      <w:r>
        <w:lastRenderedPageBreak/>
        <w:t xml:space="preserve">8.6 </w:t>
      </w:r>
      <w:r>
        <w:t>样本和直观理解</w:t>
      </w:r>
      <w:r>
        <w:t>II</w:t>
      </w:r>
      <w:bookmarkEnd w:id="181"/>
    </w:p>
    <w:p w14:paraId="73E1A470" w14:textId="77777777" w:rsidR="006C77B1" w:rsidRDefault="006C77B1" w:rsidP="00CD34C7">
      <w:pPr>
        <w:pStyle w:val="af0"/>
      </w:pPr>
      <w:r>
        <w:t>参考视频</w:t>
      </w:r>
      <w:r>
        <w:t>: 8 - 6 - Examples and Intuitions II (10 min).</w:t>
      </w:r>
      <w:proofErr w:type="spellStart"/>
      <w:r>
        <w:t>mkv</w:t>
      </w:r>
      <w:proofErr w:type="spellEnd"/>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2"/>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3"/>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4"/>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w:t>
      </w:r>
      <w:proofErr w:type="gramStart"/>
      <w:r>
        <w:t>值必须</w:t>
      </w:r>
      <w:proofErr w:type="gramEnd"/>
      <w:r>
        <w:t>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5"/>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6"/>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82" w:name="header-n218"/>
      <w:bookmarkEnd w:id="182"/>
      <w:r>
        <w:br w:type="page"/>
      </w:r>
    </w:p>
    <w:p w14:paraId="57F7AD38" w14:textId="584AEA7C" w:rsidR="006C77B1" w:rsidRDefault="006C77B1">
      <w:pPr>
        <w:pStyle w:val="3"/>
      </w:pPr>
      <w:bookmarkStart w:id="183" w:name="_Toc38636835"/>
      <w:r>
        <w:lastRenderedPageBreak/>
        <w:t xml:space="preserve">8.7 </w:t>
      </w:r>
      <w:r>
        <w:t>多类分类</w:t>
      </w:r>
      <w:bookmarkEnd w:id="183"/>
    </w:p>
    <w:p w14:paraId="53BD32FB" w14:textId="77777777" w:rsidR="006C77B1" w:rsidRDefault="006C77B1" w:rsidP="00CD34C7">
      <w:pPr>
        <w:pStyle w:val="af0"/>
      </w:pPr>
      <w:r>
        <w:t>参考视频</w:t>
      </w:r>
      <w:r>
        <w:t>: 8 - 7 - Multiclass Classification (4 min).</w:t>
      </w:r>
      <w:proofErr w:type="spellStart"/>
      <w:r>
        <w:t>mkv</w:t>
      </w:r>
      <w:proofErr w:type="spellEnd"/>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w:t>
      </w:r>
      <w:proofErr w:type="gramStart"/>
      <w:r>
        <w:t>值用于</w:t>
      </w:r>
      <w:proofErr w:type="gramEnd"/>
      <w:r>
        <w:t>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17"/>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18"/>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19"/>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84" w:name="_Toc38636836"/>
      <w:r>
        <w:lastRenderedPageBreak/>
        <w:t>第</w:t>
      </w:r>
      <w:r>
        <w:t>5</w:t>
      </w:r>
      <w:r>
        <w:t>周</w:t>
      </w:r>
      <w:bookmarkEnd w:id="184"/>
    </w:p>
    <w:p w14:paraId="430DCA02" w14:textId="1BE2A4D0" w:rsidR="006C77B1" w:rsidRDefault="006C77B1" w:rsidP="00D15056">
      <w:pPr>
        <w:pStyle w:val="MMTopic2"/>
        <w:numPr>
          <w:ilvl w:val="0"/>
          <w:numId w:val="2"/>
        </w:numPr>
      </w:pPr>
      <w:bookmarkStart w:id="185" w:name="_Toc38636837"/>
      <w:r>
        <w:t>神经网络的学习</w:t>
      </w:r>
      <w:r>
        <w:t>(Neural Networks: Learning)</w:t>
      </w:r>
      <w:bookmarkEnd w:id="185"/>
    </w:p>
    <w:p w14:paraId="030B8B31" w14:textId="77777777" w:rsidR="006C77B1" w:rsidRDefault="006C77B1">
      <w:pPr>
        <w:pStyle w:val="3"/>
      </w:pPr>
      <w:bookmarkStart w:id="186" w:name="_Toc38636838"/>
      <w:r>
        <w:t xml:space="preserve">9.1 </w:t>
      </w:r>
      <w:r>
        <w:t>代价函数</w:t>
      </w:r>
      <w:bookmarkEnd w:id="186"/>
    </w:p>
    <w:p w14:paraId="6CE78FD2" w14:textId="77777777" w:rsidR="006C77B1" w:rsidRDefault="006C77B1" w:rsidP="00CD34C7">
      <w:pPr>
        <w:pStyle w:val="af0"/>
      </w:pPr>
      <w:r>
        <w:t>参考视频</w:t>
      </w:r>
      <w:r>
        <w:t>: 9 - 1 - Cost Function (7 min).</w:t>
      </w:r>
      <w:proofErr w:type="spellStart"/>
      <w:r>
        <w:t>mkv</w:t>
      </w:r>
      <w:proofErr w:type="spellEnd"/>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proofErr w:type="gramStart"/>
      <w:r>
        <w:t>个</w:t>
      </w:r>
      <w:proofErr w:type="gramEnd"/>
      <w:r>
        <w:t>，每个包含一组输入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proofErr w:type="spellStart"/>
      <w:r>
        <w:t>i</w:t>
      </w:r>
      <w:proofErr w:type="spellEnd"/>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20"/>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65pt;height:38.05pt" o:ole="">
            <v:imagedata r:id="rId221" o:title=""/>
          </v:shape>
          <o:OLEObject Type="Embed" ProgID="Equation.DSMT4" ShapeID="_x0000_i1025" DrawAspect="Content" ObjectID="_1777752054" r:id="rId222"/>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6" type="#_x0000_t75" style="width:389.25pt;height:85.6pt" o:ole="">
            <v:imagedata r:id="rId223" o:title=""/>
          </v:shape>
          <o:OLEObject Type="Embed" ProgID="Equation.DSMT4" ShapeID="_x0000_i1026" DrawAspect="Content" ObjectID="_1777752055" r:id="rId224"/>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proofErr w:type="gramStart"/>
      <w:r>
        <w:t>个</w:t>
      </w:r>
      <w:proofErr w:type="gramEnd"/>
      <w:r>
        <w:t>预测，基本上我们可以利用循环，对每一行特征都预测</w:t>
      </w:r>
      <m:oMath>
        <m:r>
          <w:rPr>
            <w:rFonts w:ascii="Cambria Math" w:hAnsi="Cambria Math"/>
          </w:rPr>
          <m:t>K</m:t>
        </m:r>
      </m:oMath>
      <w:proofErr w:type="gramStart"/>
      <w:r>
        <w:t>个</w:t>
      </w:r>
      <w:proofErr w:type="gramEnd"/>
      <w:r>
        <w:t>不同结果，然后在利用循环在</w:t>
      </w:r>
      <m:oMath>
        <m:r>
          <w:rPr>
            <w:rFonts w:ascii="Cambria Math" w:hAnsi="Cambria Math"/>
          </w:rPr>
          <m:t>K</m:t>
        </m:r>
      </m:oMath>
      <w:proofErr w:type="gramStart"/>
      <w:r>
        <w:t>个</w:t>
      </w:r>
      <w:proofErr w:type="gramEnd"/>
      <w:r>
        <w:t>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w:t>
      </w:r>
      <w:proofErr w:type="gramStart"/>
      <w:r>
        <w:t>和</w:t>
      </w:r>
      <w:proofErr w:type="gramEnd"/>
      <w:r>
        <w:t>。最里层的循环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87" w:name="header-n34"/>
      <w:bookmarkEnd w:id="187"/>
      <w:r>
        <w:br w:type="page"/>
      </w:r>
    </w:p>
    <w:p w14:paraId="14FC2161" w14:textId="4652EC66" w:rsidR="006C77B1" w:rsidRDefault="006C77B1">
      <w:pPr>
        <w:pStyle w:val="3"/>
      </w:pPr>
      <w:bookmarkStart w:id="188" w:name="_Toc38636839"/>
      <w:r>
        <w:lastRenderedPageBreak/>
        <w:t xml:space="preserve">9.2 </w:t>
      </w:r>
      <w:r>
        <w:t>反向传播算法</w:t>
      </w:r>
      <w:bookmarkEnd w:id="188"/>
    </w:p>
    <w:p w14:paraId="279937EB" w14:textId="77777777" w:rsidR="006C77B1" w:rsidRDefault="006C77B1" w:rsidP="005418DA">
      <w:pPr>
        <w:pStyle w:val="af0"/>
      </w:pPr>
      <w:r>
        <w:t>参考视频</w:t>
      </w:r>
      <w:r>
        <w:t>: 9 - 2 - Backpropagation Algorithm (12 min).</w:t>
      </w:r>
      <w:proofErr w:type="spellStart"/>
      <w:r>
        <w:t>mkv</w:t>
      </w:r>
      <w:proofErr w:type="spellEnd"/>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5"/>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6"/>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7" type="#_x0000_t75" style="width:20.4pt;height:19pt" o:ole="">
            <v:imagedata r:id="rId227" o:title=""/>
          </v:shape>
          <o:OLEObject Type="Embed" ProgID="Equation.DSMT4" ShapeID="_x0000_i1027" DrawAspect="Content" ObjectID="_1777752056" r:id="rId228"/>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w:t>
      </w:r>
      <w:proofErr w:type="gramStart"/>
      <w:r>
        <w:t>和</w:t>
      </w:r>
      <w:proofErr w:type="gramEnd"/>
      <w:r>
        <w:t>。下一步是继续计算第二层的误差：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proofErr w:type="gramStart"/>
      <w:r>
        <w:t>个</w:t>
      </w:r>
      <w:proofErr w:type="gramEnd"/>
      <w:r>
        <w:t>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proofErr w:type="gramStart"/>
      <w:r>
        <w:t>个</w:t>
      </w:r>
      <w:proofErr w:type="gramEnd"/>
      <w:r>
        <w:t>激活单元受到第</w:t>
      </w:r>
      <w:r>
        <w:t xml:space="preserve"> </w:t>
      </w:r>
      <m:oMath>
        <m:r>
          <w:rPr>
            <w:rFonts w:ascii="Cambria Math" w:hAnsi="Cambria Math"/>
          </w:rPr>
          <m:t>j</m:t>
        </m:r>
      </m:oMath>
      <w:r>
        <w:t xml:space="preserve"> </w:t>
      </w:r>
      <w:proofErr w:type="gramStart"/>
      <w:r>
        <w:t>个</w:t>
      </w:r>
      <w:proofErr w:type="gramEnd"/>
      <w:r>
        <w:t>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29"/>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FF05A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FF05A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proofErr w:type="spellStart"/>
      <w:r>
        <w:rPr>
          <w:rStyle w:val="VerbatimChar"/>
        </w:rPr>
        <w:t>fminuc</w:t>
      </w:r>
      <w:proofErr w:type="spellEnd"/>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proofErr w:type="spellStart"/>
      <w:r w:rsidRPr="00356442">
        <w:rPr>
          <w:rStyle w:val="VerbatimChar"/>
          <w:color w:val="FF0000"/>
        </w:rPr>
        <w:t>thetaVec</w:t>
      </w:r>
      <w:proofErr w:type="spellEnd"/>
      <w:r w:rsidRPr="00356442">
        <w:rPr>
          <w:rStyle w:val="VerbatimChar"/>
          <w:color w:val="FF0000"/>
        </w:rPr>
        <w:t xml:space="preserve"> = [Theta1(</w:t>
      </w:r>
      <w:proofErr w:type="gramStart"/>
      <w:r w:rsidRPr="00356442">
        <w:rPr>
          <w:rStyle w:val="VerbatimChar"/>
          <w:color w:val="FF0000"/>
        </w:rPr>
        <w:t>:) ;</w:t>
      </w:r>
      <w:proofErr w:type="gramEnd"/>
      <w:r w:rsidRPr="00356442">
        <w:rPr>
          <w:rStyle w:val="VerbatimChar"/>
          <w:color w:val="FF0000"/>
        </w:rPr>
        <w:t xml:space="preserve"> Theta2(:) ; Theta3(:)]</w:t>
      </w:r>
      <w:r w:rsidRPr="00356442">
        <w:rPr>
          <w:color w:val="FF0000"/>
        </w:rPr>
        <w:br/>
      </w:r>
      <w:r w:rsidRPr="00356442">
        <w:rPr>
          <w:rStyle w:val="VerbatimChar"/>
          <w:color w:val="FF0000"/>
        </w:rPr>
        <w:t xml:space="preserve">...optimization using functions like </w:t>
      </w:r>
      <w:proofErr w:type="spellStart"/>
      <w:r w:rsidRPr="00356442">
        <w:rPr>
          <w:rStyle w:val="VerbatimChar"/>
          <w:color w:val="FF0000"/>
        </w:rPr>
        <w:t>fminuc</w:t>
      </w:r>
      <w:proofErr w:type="spellEnd"/>
      <w:r w:rsidRPr="00356442">
        <w:rPr>
          <w:rStyle w:val="VerbatimChar"/>
          <w:color w:val="FF0000"/>
        </w:rPr>
        <w:t>...</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(1:110, 10, 11);</w:t>
      </w:r>
      <w:r w:rsidRPr="00356442">
        <w:rPr>
          <w:color w:val="FF0000"/>
        </w:rPr>
        <w:br/>
      </w:r>
      <w:r w:rsidRPr="00356442">
        <w:rPr>
          <w:rStyle w:val="VerbatimChar"/>
          <w:color w:val="FF0000"/>
        </w:rPr>
        <w:t>Theta2 = reshape(</w:t>
      </w:r>
      <w:proofErr w:type="spellStart"/>
      <w:r w:rsidRPr="00356442">
        <w:rPr>
          <w:rStyle w:val="VerbatimChar"/>
          <w:color w:val="FF0000"/>
        </w:rPr>
        <w:t>thetaVec</w:t>
      </w:r>
      <w:proofErr w:type="spellEnd"/>
      <w:r w:rsidRPr="00356442">
        <w:rPr>
          <w:rStyle w:val="VerbatimChar"/>
          <w:color w:val="FF0000"/>
        </w:rPr>
        <w:t>(111:220, 10, 11);</w:t>
      </w:r>
      <w:r w:rsidRPr="00356442">
        <w:rPr>
          <w:color w:val="FF0000"/>
        </w:rPr>
        <w:br/>
      </w:r>
      <w:r w:rsidRPr="00356442">
        <w:rPr>
          <w:rStyle w:val="VerbatimChar"/>
          <w:color w:val="FF0000"/>
        </w:rPr>
        <w:t>Theta1 = reshape(</w:t>
      </w:r>
      <w:proofErr w:type="spellStart"/>
      <w:r w:rsidRPr="00356442">
        <w:rPr>
          <w:rStyle w:val="VerbatimChar"/>
          <w:color w:val="FF0000"/>
        </w:rPr>
        <w:t>thetaVec</w:t>
      </w:r>
      <w:proofErr w:type="spellEnd"/>
      <w:r w:rsidRPr="00356442">
        <w:rPr>
          <w:rStyle w:val="VerbatimChar"/>
          <w:color w:val="FF0000"/>
        </w:rPr>
        <w:t>(221:231,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89" w:name="_Toc38636840"/>
      <w:r>
        <w:lastRenderedPageBreak/>
        <w:t xml:space="preserve">9.3 </w:t>
      </w:r>
      <w:r>
        <w:t>反向传播算法的直观理解</w:t>
      </w:r>
      <w:bookmarkEnd w:id="189"/>
    </w:p>
    <w:p w14:paraId="2EEFDC29" w14:textId="77777777" w:rsidR="006C77B1" w:rsidRDefault="006C77B1" w:rsidP="005418DA">
      <w:pPr>
        <w:pStyle w:val="af0"/>
      </w:pPr>
      <w:r>
        <w:t>参考视频</w:t>
      </w:r>
      <w:r>
        <w:t>: 9 - 3 - Backpropagation Intuition (13 min).</w:t>
      </w:r>
      <w:proofErr w:type="spellStart"/>
      <w:r>
        <w:t>mkv</w:t>
      </w:r>
      <w:proofErr w:type="spellEnd"/>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30"/>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1"/>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2"/>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3"/>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90" w:name="header-n106"/>
      <w:bookmarkStart w:id="191" w:name="_Toc38636841"/>
      <w:bookmarkEnd w:id="190"/>
      <w:r>
        <w:lastRenderedPageBreak/>
        <w:t xml:space="preserve">9.4 </w:t>
      </w:r>
      <w:r>
        <w:t>实现注意：展开参数</w:t>
      </w:r>
      <w:bookmarkEnd w:id="191"/>
    </w:p>
    <w:p w14:paraId="4B1084BE" w14:textId="77777777" w:rsidR="006C77B1" w:rsidRDefault="006C77B1" w:rsidP="005418DA">
      <w:pPr>
        <w:pStyle w:val="af0"/>
      </w:pPr>
      <w:r>
        <w:t>参考视频</w:t>
      </w:r>
      <w:r>
        <w:t>: 9 - 4 - Implementation Note_ Unrolling Parameters (8 min).</w:t>
      </w:r>
      <w:proofErr w:type="spellStart"/>
      <w:r>
        <w:t>mkv</w:t>
      </w:r>
      <w:proofErr w:type="spellEnd"/>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4"/>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5"/>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6"/>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92" w:name="_Toc38636842"/>
      <w:r>
        <w:lastRenderedPageBreak/>
        <w:t xml:space="preserve">9.5 </w:t>
      </w:r>
      <w:r>
        <w:t>梯度检验</w:t>
      </w:r>
      <w:bookmarkEnd w:id="192"/>
    </w:p>
    <w:p w14:paraId="1DD1A8A3" w14:textId="77777777" w:rsidR="006C77B1" w:rsidRDefault="006C77B1" w:rsidP="005418DA">
      <w:pPr>
        <w:pStyle w:val="af0"/>
      </w:pPr>
      <w:r>
        <w:t>参考视频</w:t>
      </w:r>
      <w:r>
        <w:t>: 9 - 5 - Gradient Checking (12 min).</w:t>
      </w:r>
      <w:proofErr w:type="spellStart"/>
      <w:r>
        <w:t>mkv</w:t>
      </w:r>
      <w:proofErr w:type="spellEnd"/>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37"/>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proofErr w:type="spellStart"/>
      <w:r w:rsidRPr="00356442">
        <w:rPr>
          <w:rStyle w:val="VerbatimChar"/>
          <w:color w:val="FF0000"/>
        </w:rPr>
        <w:t>gradApprox</w:t>
      </w:r>
      <w:proofErr w:type="spellEnd"/>
      <w:r w:rsidRPr="00356442">
        <w:rPr>
          <w:rStyle w:val="VerbatimChar"/>
          <w:color w:val="FF0000"/>
        </w:rPr>
        <w:t xml:space="preserve"> = (</w:t>
      </w:r>
      <w:proofErr w:type="gramStart"/>
      <w:r w:rsidRPr="00356442">
        <w:rPr>
          <w:rStyle w:val="VerbatimChar"/>
          <w:color w:val="FF0000"/>
        </w:rPr>
        <w:t>J(</w:t>
      </w:r>
      <w:proofErr w:type="gramEnd"/>
      <w:r w:rsidRPr="00356442">
        <w:rPr>
          <w:rStyle w:val="VerbatimChar"/>
          <w:color w:val="FF0000"/>
        </w:rPr>
        <w:t>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38"/>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93" w:name="header-n141"/>
      <w:bookmarkEnd w:id="193"/>
      <w:r>
        <w:br w:type="page"/>
      </w:r>
    </w:p>
    <w:p w14:paraId="43F6BDF1" w14:textId="4227940B" w:rsidR="006C77B1" w:rsidRDefault="006C77B1">
      <w:pPr>
        <w:pStyle w:val="3"/>
      </w:pPr>
      <w:bookmarkStart w:id="194" w:name="_Toc38636843"/>
      <w:r>
        <w:lastRenderedPageBreak/>
        <w:t xml:space="preserve">9.6 </w:t>
      </w:r>
      <w:r>
        <w:t>随机初始化</w:t>
      </w:r>
      <w:bookmarkEnd w:id="194"/>
    </w:p>
    <w:p w14:paraId="6BE190A7" w14:textId="77777777" w:rsidR="006C77B1" w:rsidRDefault="006C77B1" w:rsidP="005418DA">
      <w:pPr>
        <w:pStyle w:val="af0"/>
      </w:pPr>
      <w:r>
        <w:t>参考视频</w:t>
      </w:r>
      <w:r>
        <w:t>: 9 - 6 - Random Initialization (7 min).</w:t>
      </w:r>
      <w:proofErr w:type="spellStart"/>
      <w:r>
        <w:t>mkv</w:t>
      </w:r>
      <w:proofErr w:type="spellEnd"/>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 xml:space="preserve">Theta1 = </w:t>
      </w:r>
      <w:proofErr w:type="gramStart"/>
      <w:r w:rsidRPr="00356442">
        <w:rPr>
          <w:rStyle w:val="VerbatimChar"/>
          <w:color w:val="FF0000"/>
        </w:rPr>
        <w:t>rand(</w:t>
      </w:r>
      <w:proofErr w:type="gramEnd"/>
      <w:r w:rsidRPr="00356442">
        <w:rPr>
          <w:rStyle w:val="VerbatimChar"/>
          <w:color w:val="FF0000"/>
        </w:rPr>
        <w:t>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95" w:name="_Toc38636844"/>
      <w:r>
        <w:lastRenderedPageBreak/>
        <w:t xml:space="preserve">9.7 </w:t>
      </w:r>
      <w:r>
        <w:t>综合起来</w:t>
      </w:r>
      <w:bookmarkEnd w:id="195"/>
    </w:p>
    <w:p w14:paraId="731BFF3A" w14:textId="77777777" w:rsidR="006C77B1" w:rsidRDefault="006C77B1" w:rsidP="005418DA">
      <w:pPr>
        <w:pStyle w:val="af0"/>
      </w:pPr>
      <w:r>
        <w:t>参考视频</w:t>
      </w:r>
      <w:r>
        <w:t>: 9 - 7 - Putting It Together (14 min).</w:t>
      </w:r>
      <w:proofErr w:type="spellStart"/>
      <w:r>
        <w:t>mkv</w:t>
      </w:r>
      <w:proofErr w:type="spellEnd"/>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96" w:name="_Toc38636845"/>
      <w:r>
        <w:lastRenderedPageBreak/>
        <w:t xml:space="preserve">9.8 </w:t>
      </w:r>
      <w:r>
        <w:t>自主驾驶</w:t>
      </w:r>
      <w:bookmarkEnd w:id="196"/>
    </w:p>
    <w:p w14:paraId="225DD8E6" w14:textId="77777777" w:rsidR="006C77B1" w:rsidRDefault="006C77B1" w:rsidP="005418DA">
      <w:pPr>
        <w:pStyle w:val="af0"/>
      </w:pPr>
      <w:r>
        <w:t>参考视频</w:t>
      </w:r>
      <w:r>
        <w:t>: 9 - 8 - Autonomous Driving (7 min).</w:t>
      </w:r>
      <w:proofErr w:type="spellStart"/>
      <w:r>
        <w:t>mkv</w:t>
      </w:r>
      <w:proofErr w:type="spellEnd"/>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w:t>
      </w:r>
      <w:proofErr w:type="gramStart"/>
      <w:r>
        <w:t>耐基梅隆</w:t>
      </w:r>
      <w:proofErr w:type="gramEnd"/>
      <w:r>
        <w:t>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39"/>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40"/>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proofErr w:type="spellStart"/>
      <w:r>
        <w:rPr>
          <w:b/>
        </w:rPr>
        <w:t>NavLab</w:t>
      </w:r>
      <w:proofErr w:type="spellEnd"/>
      <w:r>
        <w:t>，装在一辆改装版军用</w:t>
      </w:r>
      <w:proofErr w:type="gramStart"/>
      <w:r>
        <w:t>悍</w:t>
      </w:r>
      <w:proofErr w:type="gramEnd"/>
      <w:r>
        <w:t>马，这辆</w:t>
      </w:r>
      <w:proofErr w:type="gramStart"/>
      <w:r>
        <w:t>悍</w:t>
      </w:r>
      <w:proofErr w:type="gramEnd"/>
      <w:r>
        <w:t>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1"/>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2"/>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97" w:name="_Toc38636846"/>
      <w:r>
        <w:lastRenderedPageBreak/>
        <w:t>第</w:t>
      </w:r>
      <w:r>
        <w:t>6</w:t>
      </w:r>
      <w:r>
        <w:t>周</w:t>
      </w:r>
      <w:bookmarkEnd w:id="197"/>
    </w:p>
    <w:p w14:paraId="71447D5A" w14:textId="78AD31EF" w:rsidR="006C77B1" w:rsidRDefault="006C77B1" w:rsidP="00D15056">
      <w:pPr>
        <w:pStyle w:val="MMTopic2"/>
        <w:numPr>
          <w:ilvl w:val="0"/>
          <w:numId w:val="2"/>
        </w:numPr>
      </w:pPr>
      <w:bookmarkStart w:id="198" w:name="_Toc38636847"/>
      <w:r>
        <w:t>应用机器学习的建议</w:t>
      </w:r>
      <w:r>
        <w:t>(Advice for Applying Machine Learning)</w:t>
      </w:r>
      <w:bookmarkEnd w:id="198"/>
    </w:p>
    <w:p w14:paraId="6B89C8E6" w14:textId="77777777" w:rsidR="006C77B1" w:rsidRDefault="006C77B1">
      <w:pPr>
        <w:pStyle w:val="3"/>
      </w:pPr>
      <w:bookmarkStart w:id="199" w:name="_Toc38636848"/>
      <w:r>
        <w:t xml:space="preserve">10.1 </w:t>
      </w:r>
      <w:r>
        <w:t>决定下一步做什么</w:t>
      </w:r>
      <w:bookmarkEnd w:id="199"/>
    </w:p>
    <w:p w14:paraId="1FED0C47" w14:textId="77777777" w:rsidR="006C77B1" w:rsidRDefault="006C77B1" w:rsidP="005418DA">
      <w:pPr>
        <w:pStyle w:val="af0"/>
      </w:pPr>
      <w:r>
        <w:t>参考视频</w:t>
      </w:r>
      <w:r>
        <w:t>: 10 - 1 - Deciding What to Try Next (6 min).</w:t>
      </w:r>
      <w:proofErr w:type="spellStart"/>
      <w:r>
        <w:t>mkv</w:t>
      </w:r>
      <w:proofErr w:type="spellEnd"/>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w:t>
      </w:r>
      <w:proofErr w:type="gramStart"/>
      <w:r>
        <w:t>想仍然</w:t>
      </w:r>
      <w:proofErr w:type="gramEnd"/>
      <w:r>
        <w:t>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w:t>
      </w:r>
      <w:proofErr w:type="gramStart"/>
      <w:r>
        <w:t>一</w:t>
      </w:r>
      <w:proofErr w:type="gramEnd"/>
      <w:r>
        <w:t>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w:t>
      </w:r>
      <w:proofErr w:type="gramStart"/>
      <w:r>
        <w:t>不</w:t>
      </w:r>
      <w:proofErr w:type="gramEnd"/>
      <w:r>
        <w:t>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200" w:name="header-n40"/>
      <w:bookmarkEnd w:id="200"/>
      <w:r>
        <w:br w:type="page"/>
      </w:r>
    </w:p>
    <w:p w14:paraId="1DE18DDE" w14:textId="719BF904" w:rsidR="006C77B1" w:rsidRDefault="006C77B1">
      <w:pPr>
        <w:pStyle w:val="3"/>
      </w:pPr>
      <w:bookmarkStart w:id="201" w:name="_Toc38636849"/>
      <w:r>
        <w:lastRenderedPageBreak/>
        <w:t xml:space="preserve">10.2 </w:t>
      </w:r>
      <w:r>
        <w:t>评估一个假设</w:t>
      </w:r>
      <w:bookmarkEnd w:id="201"/>
    </w:p>
    <w:p w14:paraId="710C4D4B" w14:textId="77777777" w:rsidR="006C77B1" w:rsidRDefault="006C77B1" w:rsidP="00EA2301">
      <w:pPr>
        <w:pStyle w:val="af0"/>
      </w:pPr>
      <w:r>
        <w:t>参考视频</w:t>
      </w:r>
      <w:r>
        <w:t>: 10 - 2 - Evaluating a Hypothesis (8 min).</w:t>
      </w:r>
      <w:proofErr w:type="spellStart"/>
      <w:r>
        <w:t>mkv</w:t>
      </w:r>
      <w:proofErr w:type="spellEnd"/>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3"/>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w:t>
      </w:r>
      <w:proofErr w:type="gramStart"/>
      <w:r>
        <w:t>测试集均要</w:t>
      </w:r>
      <w:proofErr w:type="gramEnd"/>
      <w:r>
        <w:t>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4"/>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8" type="#_x0000_t75" style="width:321.3pt;height:45.5pt" o:ole="">
            <v:imagedata r:id="rId245" o:title=""/>
          </v:shape>
          <o:OLEObject Type="Embed" ProgID="Equation.DSMT4" ShapeID="_x0000_i1028" DrawAspect="Content" ObjectID="_1777752057" r:id="rId246"/>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47"/>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024CFB1" w:rsidR="006C77B1" w:rsidRDefault="006C77B1" w:rsidP="00EA2301">
      <w:pPr>
        <w:pStyle w:val="af"/>
        <w:rPr>
          <w:ins w:id="202" w:author="Chen Yang [2]" w:date="2024-05-20T13:52:00Z"/>
        </w:rPr>
      </w:pPr>
      <w:r>
        <w:t>然后对计算结果求平均。</w:t>
      </w:r>
    </w:p>
    <w:p w14:paraId="4F40A858" w14:textId="741DC0C8" w:rsidR="00CD2120" w:rsidRDefault="00CD2120" w:rsidP="00EA2301">
      <w:pPr>
        <w:pStyle w:val="af"/>
      </w:pPr>
      <m:oMathPara>
        <m:oMath>
          <m:r>
            <w:ins w:id="203" w:author="Chen Yang [2]" w:date="2024-05-20T13:52:00Z">
              <w:rPr>
                <w:rFonts w:ascii="Cambria Math" w:hAnsi="Cambria Math" w:hint="eastAsia"/>
              </w:rPr>
              <m:t>Test</m:t>
            </w:ins>
          </m:r>
          <m:r>
            <w:ins w:id="204" w:author="Chen Yang [2]" w:date="2024-05-20T13:52:00Z">
              <w:rPr>
                <w:rFonts w:ascii="Cambria Math" w:hAnsi="Cambria Math"/>
              </w:rPr>
              <m:t xml:space="preserve"> Error=</m:t>
            </w:ins>
          </m:r>
          <m:f>
            <m:fPr>
              <m:ctrlPr>
                <w:ins w:id="205" w:author="Chen Yang [2]" w:date="2024-05-20T13:52:00Z">
                  <w:rPr>
                    <w:rFonts w:ascii="Cambria Math" w:hAnsi="Cambria Math"/>
                    <w:i/>
                  </w:rPr>
                </w:ins>
              </m:ctrlPr>
            </m:fPr>
            <m:num>
              <m:r>
                <w:ins w:id="206" w:author="Chen Yang [2]" w:date="2024-05-20T13:53:00Z">
                  <w:rPr>
                    <w:rFonts w:ascii="Cambria Math" w:hAnsi="Cambria Math"/>
                  </w:rPr>
                  <m:t>1</m:t>
                </w:ins>
              </m:r>
            </m:num>
            <m:den>
              <m:sSub>
                <m:sSubPr>
                  <m:ctrlPr>
                    <w:ins w:id="207" w:author="Chen Yang [2]" w:date="2024-05-20T13:53:00Z">
                      <w:rPr>
                        <w:rFonts w:ascii="Cambria Math" w:hAnsi="Cambria Math"/>
                        <w:i/>
                      </w:rPr>
                    </w:ins>
                  </m:ctrlPr>
                </m:sSubPr>
                <m:e>
                  <m:r>
                    <w:ins w:id="208" w:author="Chen Yang [2]" w:date="2024-05-20T13:53:00Z">
                      <w:rPr>
                        <w:rFonts w:ascii="Cambria Math" w:hAnsi="Cambria Math"/>
                      </w:rPr>
                      <m:t>m</m:t>
                    </w:ins>
                  </m:r>
                </m:e>
                <m:sub>
                  <m:r>
                    <w:ins w:id="209" w:author="Chen Yang [2]" w:date="2024-05-20T13:53:00Z">
                      <w:rPr>
                        <w:rFonts w:ascii="Cambria Math" w:hAnsi="Cambria Math"/>
                      </w:rPr>
                      <m:t>test</m:t>
                    </w:ins>
                  </m:r>
                </m:sub>
              </m:sSub>
            </m:den>
          </m:f>
          <m:nary>
            <m:naryPr>
              <m:chr m:val="∑"/>
              <m:limLoc m:val="undOvr"/>
              <m:ctrlPr>
                <w:ins w:id="210" w:author="Chen Yang [2]" w:date="2024-05-20T13:53:00Z">
                  <w:rPr>
                    <w:rFonts w:ascii="Cambria Math" w:hAnsi="Cambria Math"/>
                    <w:i/>
                  </w:rPr>
                </w:ins>
              </m:ctrlPr>
            </m:naryPr>
            <m:sub>
              <m:r>
                <w:ins w:id="211" w:author="Chen Yang [2]" w:date="2024-05-20T13:54:00Z">
                  <w:rPr>
                    <w:rFonts w:ascii="Cambria Math" w:hAnsi="Cambria Math"/>
                  </w:rPr>
                  <m:t>i=1</m:t>
                </w:ins>
              </m:r>
            </m:sub>
            <m:sup>
              <m:sSub>
                <m:sSubPr>
                  <m:ctrlPr>
                    <w:ins w:id="212" w:author="Chen Yang [2]" w:date="2024-05-20T13:54:00Z">
                      <w:rPr>
                        <w:rFonts w:ascii="Cambria Math" w:hAnsi="Cambria Math"/>
                        <w:i/>
                      </w:rPr>
                    </w:ins>
                  </m:ctrlPr>
                </m:sSubPr>
                <m:e>
                  <m:r>
                    <w:ins w:id="213" w:author="Chen Yang [2]" w:date="2024-05-20T13:55:00Z">
                      <w:rPr>
                        <w:rFonts w:ascii="Cambria Math" w:hAnsi="Cambria Math"/>
                      </w:rPr>
                      <m:t>m</m:t>
                    </w:ins>
                  </m:r>
                </m:e>
                <m:sub>
                  <m:r>
                    <w:ins w:id="214" w:author="Chen Yang [2]" w:date="2024-05-20T13:55:00Z">
                      <w:rPr>
                        <w:rFonts w:ascii="Cambria Math" w:hAnsi="Cambria Math"/>
                      </w:rPr>
                      <m:t>test</m:t>
                    </w:ins>
                  </m:r>
                </m:sub>
              </m:sSub>
            </m:sup>
            <m:e>
              <m:r>
                <w:ins w:id="215" w:author="Chen Yang [2]" w:date="2024-05-20T13:53:00Z">
                  <w:rPr>
                    <w:rFonts w:ascii="Cambria Math" w:hAnsi="Cambria Math"/>
                  </w:rPr>
                  <m:t>err(</m:t>
                </w:ins>
              </m:r>
              <m:sSub>
                <m:sSubPr>
                  <m:ctrlPr>
                    <w:ins w:id="216" w:author="Chen Yang [2]" w:date="2024-05-20T13:53:00Z">
                      <w:rPr>
                        <w:rFonts w:ascii="Cambria Math" w:hAnsi="Cambria Math"/>
                        <w:i/>
                      </w:rPr>
                    </w:ins>
                  </m:ctrlPr>
                </m:sSubPr>
                <m:e>
                  <m:r>
                    <w:ins w:id="217" w:author="Chen Yang [2]" w:date="2024-05-20T13:53:00Z">
                      <w:rPr>
                        <w:rFonts w:ascii="Cambria Math" w:hAnsi="Cambria Math"/>
                      </w:rPr>
                      <m:t>h</m:t>
                    </w:ins>
                  </m:r>
                </m:e>
                <m:sub>
                  <m:r>
                    <w:ins w:id="218" w:author="Chen Yang [2]" w:date="2024-05-20T13:53:00Z">
                      <w:rPr>
                        <w:rFonts w:ascii="Cambria Math" w:hAnsi="Cambria Math"/>
                      </w:rPr>
                      <m:t>θ</m:t>
                    </w:ins>
                  </m:r>
                </m:sub>
              </m:sSub>
              <m:d>
                <m:dPr>
                  <m:ctrlPr>
                    <w:ins w:id="219" w:author="Chen Yang [2]" w:date="2024-05-20T13:53:00Z">
                      <w:rPr>
                        <w:rFonts w:ascii="Cambria Math" w:hAnsi="Cambria Math"/>
                        <w:i/>
                      </w:rPr>
                    </w:ins>
                  </m:ctrlPr>
                </m:dPr>
                <m:e>
                  <m:sSubSup>
                    <m:sSubSupPr>
                      <m:ctrlPr>
                        <w:ins w:id="220" w:author="Chen Yang [2]" w:date="2024-05-20T13:54:00Z">
                          <w:rPr>
                            <w:rFonts w:ascii="Cambria Math" w:hAnsi="Cambria Math"/>
                            <w:i/>
                          </w:rPr>
                        </w:ins>
                      </m:ctrlPr>
                    </m:sSubSupPr>
                    <m:e>
                      <m:r>
                        <w:ins w:id="221" w:author="Chen Yang [2]" w:date="2024-05-20T13:54:00Z">
                          <w:rPr>
                            <w:rFonts w:ascii="Cambria Math" w:hAnsi="Cambria Math"/>
                          </w:rPr>
                          <m:t>x</m:t>
                        </w:ins>
                      </m:r>
                    </m:e>
                    <m:sub>
                      <m:r>
                        <w:ins w:id="222" w:author="Chen Yang [2]" w:date="2024-05-20T13:54:00Z">
                          <w:rPr>
                            <w:rFonts w:ascii="Cambria Math" w:hAnsi="Cambria Math"/>
                          </w:rPr>
                          <m:t>test</m:t>
                        </w:ins>
                      </m:r>
                    </m:sub>
                    <m:sup>
                      <m:r>
                        <w:ins w:id="223" w:author="Chen Yang [2]" w:date="2024-05-20T13:54:00Z">
                          <w:rPr>
                            <w:rFonts w:ascii="Cambria Math" w:hAnsi="Cambria Math"/>
                          </w:rPr>
                          <m:t>(i)</m:t>
                        </w:ins>
                      </m:r>
                    </m:sup>
                  </m:sSubSup>
                </m:e>
              </m:d>
              <m:r>
                <w:ins w:id="224" w:author="Chen Yang [2]" w:date="2024-05-20T13:53:00Z">
                  <w:rPr>
                    <w:rFonts w:ascii="Cambria Math" w:hAnsi="Cambria Math"/>
                  </w:rPr>
                  <m:t>,</m:t>
                </w:ins>
              </m:r>
              <m:sSubSup>
                <m:sSubSupPr>
                  <m:ctrlPr>
                    <w:ins w:id="225" w:author="Chen Yang [2]" w:date="2024-05-20T13:54:00Z">
                      <w:rPr>
                        <w:rFonts w:ascii="Cambria Math" w:hAnsi="Cambria Math"/>
                        <w:i/>
                      </w:rPr>
                    </w:ins>
                  </m:ctrlPr>
                </m:sSubSupPr>
                <m:e>
                  <m:r>
                    <w:ins w:id="226" w:author="Chen Yang [2]" w:date="2024-05-20T13:54:00Z">
                      <w:rPr>
                        <w:rFonts w:ascii="Cambria Math" w:hAnsi="Cambria Math"/>
                      </w:rPr>
                      <m:t>y</m:t>
                    </w:ins>
                  </m:r>
                </m:e>
                <m:sub>
                  <m:r>
                    <w:ins w:id="227" w:author="Chen Yang [2]" w:date="2024-05-20T13:54:00Z">
                      <w:rPr>
                        <w:rFonts w:ascii="Cambria Math" w:hAnsi="Cambria Math"/>
                      </w:rPr>
                      <m:t>test</m:t>
                    </w:ins>
                  </m:r>
                </m:sub>
                <m:sup>
                  <m:r>
                    <w:ins w:id="228" w:author="Chen Yang [2]" w:date="2024-05-20T13:54:00Z">
                      <w:rPr>
                        <w:rFonts w:ascii="Cambria Math" w:hAnsi="Cambria Math"/>
                      </w:rPr>
                      <m:t>(i)</m:t>
                    </w:ins>
                  </m:r>
                </m:sup>
              </m:sSubSup>
              <m:r>
                <w:ins w:id="229" w:author="Chen Yang [2]" w:date="2024-05-20T13:53:00Z">
                  <w:rPr>
                    <w:rFonts w:ascii="Cambria Math" w:hAnsi="Cambria Math"/>
                  </w:rPr>
                  <m:t>)</m:t>
                </w:ins>
              </m:r>
            </m:e>
          </m:nary>
        </m:oMath>
      </m:oMathPara>
    </w:p>
    <w:p w14:paraId="48D86576" w14:textId="77777777" w:rsidR="00EA2301" w:rsidRDefault="00EA2301">
      <w:pPr>
        <w:widowControl/>
        <w:jc w:val="left"/>
        <w:rPr>
          <w:b/>
          <w:bCs/>
          <w:sz w:val="32"/>
          <w:szCs w:val="32"/>
        </w:rPr>
      </w:pPr>
      <w:bookmarkStart w:id="230" w:name="header-n74"/>
      <w:bookmarkEnd w:id="230"/>
      <w:r>
        <w:br w:type="page"/>
      </w:r>
    </w:p>
    <w:p w14:paraId="0F6D7818" w14:textId="577BF0F9" w:rsidR="006C77B1" w:rsidRDefault="006C77B1">
      <w:pPr>
        <w:pStyle w:val="3"/>
      </w:pPr>
      <w:bookmarkStart w:id="231" w:name="_Toc38636850"/>
      <w:r>
        <w:lastRenderedPageBreak/>
        <w:t xml:space="preserve">10.3 </w:t>
      </w:r>
      <w:r>
        <w:t>模型选择和交叉验证集</w:t>
      </w:r>
      <w:bookmarkEnd w:id="231"/>
    </w:p>
    <w:p w14:paraId="75A4E072" w14:textId="77777777" w:rsidR="006C77B1" w:rsidRDefault="006C77B1" w:rsidP="00EA2301">
      <w:pPr>
        <w:pStyle w:val="af0"/>
      </w:pPr>
      <w:r>
        <w:t>参考视频</w:t>
      </w:r>
      <w:r>
        <w:t xml:space="preserve">: 10 - 3 - Model Selection and </w:t>
      </w:r>
      <w:proofErr w:type="spellStart"/>
      <w:r>
        <w:t>Train_Validation_Test</w:t>
      </w:r>
      <w:proofErr w:type="spellEnd"/>
      <w:r>
        <w:t xml:space="preserve"> Sets (12 min).</w:t>
      </w:r>
      <w:proofErr w:type="spellStart"/>
      <w:r>
        <w:t>mkv</w:t>
      </w:r>
      <w:proofErr w:type="spellEnd"/>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48"/>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w:t>
      </w:r>
      <w:proofErr w:type="gramStart"/>
      <w:r>
        <w:t>集并不</w:t>
      </w:r>
      <w:proofErr w:type="gramEnd"/>
      <w:r>
        <w:t>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49"/>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w:t>
      </w:r>
      <w:proofErr w:type="gramStart"/>
      <w:r w:rsidR="006C77B1">
        <w:t>集计算</w:t>
      </w:r>
      <w:proofErr w:type="gramEnd"/>
      <w:r w:rsidR="006C77B1">
        <w:t>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w:t>
      </w:r>
      <w:proofErr w:type="gramStart"/>
      <w:r w:rsidR="006C77B1">
        <w:t>集计算</w:t>
      </w:r>
      <w:proofErr w:type="gramEnd"/>
      <w:r w:rsidR="006C77B1">
        <w:t>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29" type="#_x0000_t75" style="width:205.1pt;height:43.45pt" o:ole="">
            <v:imagedata r:id="rId250" o:title=""/>
          </v:shape>
          <o:OLEObject Type="Embed" ProgID="Equation.DSMT4" ShapeID="_x0000_i1029" DrawAspect="Content" ObjectID="_1777752058" r:id="rId251"/>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7C21DB44" w:rsidR="006C77B1" w:rsidRPr="00CD2120" w:rsidRDefault="00FF05A0" w:rsidP="00504D52">
      <w:pPr>
        <w:widowControl/>
        <w:numPr>
          <w:ilvl w:val="0"/>
          <w:numId w:val="7"/>
        </w:numPr>
        <w:spacing w:after="200" w:line="360" w:lineRule="auto"/>
        <w:ind w:left="482" w:hanging="482"/>
        <w:jc w:val="left"/>
        <w:rPr>
          <w:sz w:val="30"/>
          <w:szCs w:val="30"/>
        </w:rPr>
      </w:pP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cv</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cv</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cv</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08A8CDB9" w14:textId="77777777" w:rsidR="006C77B1" w:rsidRDefault="006C77B1" w:rsidP="00CB5211">
      <w:pPr>
        <w:widowControl/>
        <w:numPr>
          <w:ilvl w:val="0"/>
          <w:numId w:val="7"/>
        </w:numPr>
        <w:spacing w:after="200"/>
        <w:jc w:val="left"/>
      </w:pPr>
      <w:r>
        <w:rPr>
          <w:b/>
        </w:rPr>
        <w:t>Test error:</w:t>
      </w:r>
    </w:p>
    <w:p w14:paraId="4EE8E0D0" w14:textId="611AAE34" w:rsidR="006C77B1" w:rsidRDefault="006C77B1" w:rsidP="00CB5211">
      <w:pPr>
        <w:widowControl/>
        <w:numPr>
          <w:ilvl w:val="0"/>
          <w:numId w:val="7"/>
        </w:numPr>
        <w:spacing w:after="200"/>
        <w:jc w:val="left"/>
      </w:pPr>
      <w:r>
        <w:t xml:space="preserve"> </w:t>
      </w: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test</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test</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test</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12BD5C04" w14:textId="77777777" w:rsidR="006D5C6C" w:rsidRDefault="006D5C6C">
      <w:pPr>
        <w:widowControl/>
        <w:jc w:val="left"/>
        <w:rPr>
          <w:b/>
          <w:bCs/>
          <w:sz w:val="32"/>
          <w:szCs w:val="32"/>
        </w:rPr>
      </w:pPr>
      <w:bookmarkStart w:id="232" w:name="header-n116"/>
      <w:bookmarkEnd w:id="232"/>
      <w:r>
        <w:br w:type="page"/>
      </w:r>
    </w:p>
    <w:p w14:paraId="570564A7" w14:textId="4D09F9B4" w:rsidR="006C77B1" w:rsidRDefault="006C77B1">
      <w:pPr>
        <w:pStyle w:val="3"/>
      </w:pPr>
      <w:bookmarkStart w:id="233" w:name="_Toc38636851"/>
      <w:r>
        <w:lastRenderedPageBreak/>
        <w:t xml:space="preserve">10.4 </w:t>
      </w:r>
      <w:r>
        <w:t>诊断偏差和方差</w:t>
      </w:r>
      <w:bookmarkEnd w:id="233"/>
    </w:p>
    <w:p w14:paraId="04F33363" w14:textId="77777777" w:rsidR="006C77B1" w:rsidRDefault="006C77B1" w:rsidP="006D5C6C">
      <w:pPr>
        <w:pStyle w:val="af0"/>
      </w:pPr>
      <w:r>
        <w:t>参考视频</w:t>
      </w:r>
      <w:r>
        <w:t>: 10 - 4 - Diagnosing Bias vs. Variance (8 min).</w:t>
      </w:r>
      <w:proofErr w:type="spellStart"/>
      <w:r>
        <w:t>mkv</w:t>
      </w:r>
      <w:proofErr w:type="spellEnd"/>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w:t>
      </w:r>
      <w:proofErr w:type="gramStart"/>
      <w:r>
        <w:t>哪个和</w:t>
      </w:r>
      <w:proofErr w:type="gramEnd"/>
      <w:r>
        <w:t>偏差有关，</w:t>
      </w:r>
      <w:proofErr w:type="gramStart"/>
      <w:r>
        <w:t>哪个和</w:t>
      </w:r>
      <w:proofErr w:type="gramEnd"/>
      <w:r>
        <w:t>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2"/>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3"/>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0" type="#_x0000_t75" style="width:205.1pt;height:43.45pt" o:ole="">
            <v:imagedata r:id="rId250" o:title=""/>
          </v:shape>
          <o:OLEObject Type="Embed" ProgID="Equation.DSMT4" ShapeID="_x0000_i1030" DrawAspect="Content" ObjectID="_1777752059" r:id="rId254"/>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1" type="#_x0000_t75" style="width:205.1pt;height:44.15pt" o:ole="">
            <v:imagedata r:id="rId255" o:title=""/>
          </v:shape>
          <o:OLEObject Type="Embed" ProgID="Equation.DSMT4" ShapeID="_x0000_i1031" DrawAspect="Content" ObjectID="_1777752060" r:id="rId256"/>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57"/>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58"/>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234" w:name="header-n149"/>
      <w:bookmarkEnd w:id="234"/>
      <w:r w:rsidR="006D5C6C">
        <w:br w:type="page"/>
      </w:r>
    </w:p>
    <w:p w14:paraId="670EA64E" w14:textId="2A9D622F" w:rsidR="006C77B1" w:rsidRDefault="006C77B1">
      <w:pPr>
        <w:pStyle w:val="3"/>
      </w:pPr>
      <w:bookmarkStart w:id="235" w:name="_Toc38636852"/>
      <w:r>
        <w:lastRenderedPageBreak/>
        <w:t xml:space="preserve">10.5 </w:t>
      </w:r>
      <w:r>
        <w:t>正则化和偏差</w:t>
      </w:r>
      <w:r>
        <w:t>/</w:t>
      </w:r>
      <w:r>
        <w:t>方差</w:t>
      </w:r>
      <w:bookmarkEnd w:id="235"/>
    </w:p>
    <w:p w14:paraId="380EFBC4" w14:textId="77777777" w:rsidR="006C77B1" w:rsidRDefault="006C77B1" w:rsidP="006D5C6C">
      <w:pPr>
        <w:pStyle w:val="af0"/>
      </w:pPr>
      <w:r>
        <w:t>参考视频</w:t>
      </w:r>
      <w:r>
        <w:t xml:space="preserve">: 10 - 5 - Regularization and </w:t>
      </w:r>
      <w:proofErr w:type="spellStart"/>
      <w:r>
        <w:t>Bias_Variance</w:t>
      </w:r>
      <w:proofErr w:type="spellEnd"/>
      <w:r>
        <w:t xml:space="preserve"> (11 min).</w:t>
      </w:r>
      <w:proofErr w:type="spellStart"/>
      <w:r>
        <w:t>mkv</w:t>
      </w:r>
      <w:proofErr w:type="spellEnd"/>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59"/>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0"/>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w:t>
      </w:r>
      <w:proofErr w:type="gramStart"/>
      <w:r w:rsidR="006C77B1">
        <w:t>集计算</w:t>
      </w:r>
      <w:proofErr w:type="gramEnd"/>
      <w:r w:rsidR="006C77B1">
        <w:t>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w:t>
      </w:r>
      <w:proofErr w:type="gramStart"/>
      <w:r w:rsidR="006C77B1">
        <w:t>集计算</w:t>
      </w:r>
      <w:proofErr w:type="gramEnd"/>
      <w:r w:rsidR="006C77B1">
        <w:t>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1"/>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236" w:name="header-n181"/>
      <w:bookmarkEnd w:id="236"/>
      <w:r>
        <w:br w:type="page"/>
      </w:r>
    </w:p>
    <w:p w14:paraId="5FBA025D" w14:textId="031A8CB8" w:rsidR="006C77B1" w:rsidRDefault="006C77B1">
      <w:pPr>
        <w:pStyle w:val="3"/>
      </w:pPr>
      <w:bookmarkStart w:id="237" w:name="_Toc38636853"/>
      <w:r>
        <w:lastRenderedPageBreak/>
        <w:t xml:space="preserve">10.6 </w:t>
      </w:r>
      <w:r>
        <w:t>学习曲线</w:t>
      </w:r>
      <w:bookmarkEnd w:id="237"/>
    </w:p>
    <w:p w14:paraId="7DF99202" w14:textId="77777777" w:rsidR="006C77B1" w:rsidRDefault="006C77B1" w:rsidP="006D5C6C">
      <w:pPr>
        <w:pStyle w:val="af0"/>
      </w:pPr>
      <w:r>
        <w:t>参考视频</w:t>
      </w:r>
      <w:r>
        <w:t>: 10 - 6 - Learning Curves (12 min).</w:t>
      </w:r>
      <w:proofErr w:type="spellStart"/>
      <w:r>
        <w:t>mkv</w:t>
      </w:r>
      <w:proofErr w:type="spellEnd"/>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2"/>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3"/>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w:t>
      </w:r>
      <w:proofErr w:type="gramStart"/>
      <w:r>
        <w:t>识别高</w:t>
      </w:r>
      <w:proofErr w:type="gramEnd"/>
      <w:r>
        <w:t>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4"/>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rsidRPr="00CA7699">
        <w:rPr>
          <w:highlight w:val="yellow"/>
          <w:rPrChange w:id="238" w:author="Chen Yang [2]" w:date="2024-05-20T20:04:00Z">
            <w:rPr/>
          </w:rPrChange>
        </w:rPr>
        <w:t>也就是说在高偏差</w:t>
      </w:r>
      <w:r w:rsidRPr="00CA7699">
        <w:rPr>
          <w:highlight w:val="yellow"/>
          <w:rPrChange w:id="239" w:author="Chen Yang [2]" w:date="2024-05-20T20:04:00Z">
            <w:rPr/>
          </w:rPrChange>
        </w:rPr>
        <w:t>/</w:t>
      </w:r>
      <w:r w:rsidRPr="00CA7699">
        <w:rPr>
          <w:highlight w:val="yellow"/>
          <w:rPrChange w:id="240" w:author="Chen Yang [2]" w:date="2024-05-20T20:04:00Z">
            <w:rPr/>
          </w:rPrChange>
        </w:rPr>
        <w:t>欠拟合的情况下，增加数据到训练集不一定能有帮助。</w:t>
      </w:r>
    </w:p>
    <w:p w14:paraId="7E9B872A" w14:textId="77777777" w:rsidR="006C77B1" w:rsidRDefault="006C77B1" w:rsidP="006D5C6C">
      <w:pPr>
        <w:pStyle w:val="af"/>
      </w:pPr>
      <w:r>
        <w:lastRenderedPageBreak/>
        <w:t xml:space="preserve"> </w:t>
      </w:r>
      <w:r>
        <w:t>如何利用学习曲线</w:t>
      </w:r>
      <w:proofErr w:type="gramStart"/>
      <w:r>
        <w:t>识别高</w:t>
      </w:r>
      <w:proofErr w:type="gramEnd"/>
      <w:r>
        <w:t>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5"/>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rsidRPr="00CA7699">
        <w:rPr>
          <w:highlight w:val="yellow"/>
          <w:rPrChange w:id="241" w:author="Chen Yang [2]" w:date="2024-05-20T20:04:00Z">
            <w:rPr/>
          </w:rPrChange>
        </w:rPr>
        <w:t>也就是说在高方差</w:t>
      </w:r>
      <w:r w:rsidRPr="00CA7699">
        <w:rPr>
          <w:highlight w:val="yellow"/>
          <w:rPrChange w:id="242" w:author="Chen Yang [2]" w:date="2024-05-20T20:04:00Z">
            <w:rPr/>
          </w:rPrChange>
        </w:rPr>
        <w:t>/</w:t>
      </w:r>
      <w:r w:rsidRPr="00CA7699">
        <w:rPr>
          <w:highlight w:val="yellow"/>
          <w:rPrChange w:id="243" w:author="Chen Yang [2]" w:date="2024-05-20T20:04:00Z">
            <w:rPr/>
          </w:rPrChange>
        </w:rPr>
        <w:t>过拟合的情况下，增加更多数据到训练集可能可以提高算法效果。</w:t>
      </w:r>
    </w:p>
    <w:p w14:paraId="19C72E71" w14:textId="77777777" w:rsidR="006D5C6C" w:rsidRDefault="006D5C6C">
      <w:pPr>
        <w:widowControl/>
        <w:jc w:val="left"/>
        <w:rPr>
          <w:b/>
          <w:bCs/>
          <w:sz w:val="32"/>
          <w:szCs w:val="32"/>
        </w:rPr>
      </w:pPr>
      <w:bookmarkStart w:id="244" w:name="header-n204"/>
      <w:bookmarkEnd w:id="244"/>
      <w:r>
        <w:br w:type="page"/>
      </w:r>
    </w:p>
    <w:p w14:paraId="10182DA5" w14:textId="520B624E" w:rsidR="006C77B1" w:rsidRDefault="006C77B1">
      <w:pPr>
        <w:pStyle w:val="3"/>
      </w:pPr>
      <w:bookmarkStart w:id="245" w:name="_Toc38636854"/>
      <w:r>
        <w:lastRenderedPageBreak/>
        <w:t xml:space="preserve">10.7 </w:t>
      </w:r>
      <w:r>
        <w:t>决定下一步做什么</w:t>
      </w:r>
      <w:bookmarkEnd w:id="245"/>
    </w:p>
    <w:p w14:paraId="20EFE7B8" w14:textId="77777777" w:rsidR="00CA7699" w:rsidRDefault="00CA7699" w:rsidP="00CA7699">
      <w:pPr>
        <w:pStyle w:val="af0"/>
        <w:rPr>
          <w:ins w:id="246" w:author="Chen Yang [2]" w:date="2024-05-20T20:11:00Z"/>
        </w:rPr>
      </w:pPr>
      <w:ins w:id="247" w:author="Chen Yang [2]" w:date="2024-05-20T20:11:00Z">
        <w:r>
          <w:t>参考视频</w:t>
        </w:r>
        <w:r>
          <w:t>: 10 - 6 - Learning Curves (12 min).</w:t>
        </w:r>
        <w:proofErr w:type="spellStart"/>
        <w:r>
          <w:t>mkv</w:t>
        </w:r>
        <w:proofErr w:type="spellEnd"/>
      </w:ins>
    </w:p>
    <w:p w14:paraId="0A9BBE1B" w14:textId="7F0293E0" w:rsidR="006C77B1" w:rsidDel="00CA7699" w:rsidRDefault="006C77B1">
      <w:pPr>
        <w:pStyle w:val="FirstParagraph"/>
        <w:rPr>
          <w:del w:id="248" w:author="Chen Yang [2]" w:date="2024-05-20T20:11:00Z"/>
        </w:rPr>
      </w:pPr>
      <w:del w:id="249" w:author="Chen Yang [2]" w:date="2024-05-20T20:11:00Z">
        <w:r w:rsidDel="00CA7699">
          <w:delText>参考视频</w:delText>
        </w:r>
        <w:r w:rsidDel="00CA7699">
          <w:delText>: 10 - 7 - Deciding What to Do Next Revisited (7 min).mkv</w:delText>
        </w:r>
      </w:del>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6"/>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lastRenderedPageBreak/>
        <w:t xml:space="preserve"> </w:t>
      </w:r>
      <w:r>
        <w:t>对于神经网络中的隐藏层的层数的选择，通常从一层开始逐渐增加层数，为了更好地作选择，可以把数据分为训练集、交叉验证集和测试集，针对不同隐藏层层数的神经网络训练神经网络，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250" w:name="header-n243"/>
      <w:bookmarkEnd w:id="250"/>
      <w:r>
        <w:br w:type="page"/>
      </w:r>
    </w:p>
    <w:p w14:paraId="312E2322" w14:textId="75A255D4" w:rsidR="006C77B1" w:rsidRDefault="006C77B1" w:rsidP="00D15056">
      <w:pPr>
        <w:pStyle w:val="MMTopic2"/>
        <w:numPr>
          <w:ilvl w:val="0"/>
          <w:numId w:val="2"/>
        </w:numPr>
      </w:pPr>
      <w:bookmarkStart w:id="251" w:name="_Toc38636855"/>
      <w:r>
        <w:lastRenderedPageBreak/>
        <w:t>机器学习系统的设计</w:t>
      </w:r>
      <w:r>
        <w:t>(Machine Learning System Design)</w:t>
      </w:r>
      <w:bookmarkEnd w:id="251"/>
    </w:p>
    <w:p w14:paraId="52069782" w14:textId="77777777" w:rsidR="006C77B1" w:rsidRDefault="006C77B1">
      <w:pPr>
        <w:pStyle w:val="3"/>
      </w:pPr>
      <w:bookmarkStart w:id="252" w:name="header-n244"/>
      <w:bookmarkStart w:id="253" w:name="_Toc38636856"/>
      <w:bookmarkEnd w:id="252"/>
      <w:r>
        <w:t xml:space="preserve">11.1 </w:t>
      </w:r>
      <w:r>
        <w:t>首先要做什么</w:t>
      </w:r>
      <w:bookmarkEnd w:id="253"/>
    </w:p>
    <w:p w14:paraId="61EF2CFE" w14:textId="77777777" w:rsidR="006C77B1" w:rsidRDefault="006C77B1" w:rsidP="006D5C6C">
      <w:pPr>
        <w:pStyle w:val="af0"/>
      </w:pPr>
      <w:r>
        <w:t>参考视频</w:t>
      </w:r>
      <w:r>
        <w:t>: 11 - 1 - Prioritizing What to Work On (10 min).</w:t>
      </w:r>
      <w:proofErr w:type="spellStart"/>
      <w:r>
        <w:t>mkv</w:t>
      </w:r>
      <w:proofErr w:type="spellEnd"/>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w:t>
      </w:r>
      <w:proofErr w:type="gramStart"/>
      <w:r>
        <w:t>会试着</w:t>
      </w:r>
      <w:proofErr w:type="gramEnd"/>
      <w:r>
        <w:t>给出一些关于如何巧妙构建一个复杂的机器学习系统的建议。下面的课程的</w:t>
      </w:r>
      <w:proofErr w:type="gramStart"/>
      <w:r>
        <w:t>的</w:t>
      </w:r>
      <w:proofErr w:type="gramEnd"/>
      <w:r>
        <w:t>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w:t>
      </w:r>
      <w:proofErr w:type="gramStart"/>
      <w:r>
        <w:t>考虑截词的</w:t>
      </w:r>
      <w:proofErr w:type="gramEnd"/>
      <w:r>
        <w:t>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w:t>
      </w:r>
      <w:proofErr w:type="gramStart"/>
      <w:r>
        <w:t>作出</w:t>
      </w:r>
      <w:proofErr w:type="gramEnd"/>
      <w:r>
        <w:t>明智的选择，</w:t>
      </w:r>
      <w:proofErr w:type="gramStart"/>
      <w:r>
        <w:t>比随着</w:t>
      </w:r>
      <w:proofErr w:type="gramEnd"/>
      <w:r>
        <w:t>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w:t>
      </w:r>
      <w:proofErr w:type="gramStart"/>
      <w:r>
        <w:t>试</w:t>
      </w:r>
      <w:proofErr w:type="gramEnd"/>
      <w:r>
        <w:t>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254" w:name="header-n272"/>
      <w:bookmarkEnd w:id="254"/>
      <w:r>
        <w:br w:type="page"/>
      </w:r>
    </w:p>
    <w:p w14:paraId="7031B49D" w14:textId="2230A0CF" w:rsidR="006C77B1" w:rsidRDefault="006C77B1">
      <w:pPr>
        <w:pStyle w:val="3"/>
      </w:pPr>
      <w:bookmarkStart w:id="255" w:name="_Toc38636857"/>
      <w:r>
        <w:lastRenderedPageBreak/>
        <w:t xml:space="preserve">11.2 </w:t>
      </w:r>
      <w:r>
        <w:t>误差分析</w:t>
      </w:r>
      <w:bookmarkEnd w:id="255"/>
    </w:p>
    <w:p w14:paraId="3DEAEFE2" w14:textId="77777777" w:rsidR="006C77B1" w:rsidRDefault="006C77B1" w:rsidP="00250E38">
      <w:pPr>
        <w:pStyle w:val="af0"/>
      </w:pPr>
      <w:r>
        <w:t>参考视频</w:t>
      </w:r>
      <w:r>
        <w:t>: 11 - 2 - Error Analysis (13 min).</w:t>
      </w:r>
      <w:proofErr w:type="spellStart"/>
      <w:r>
        <w:t>mkv</w:t>
      </w:r>
      <w:proofErr w:type="spellEnd"/>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w:t>
      </w:r>
      <w:r w:rsidRPr="00C65B8B">
        <w:rPr>
          <w:highlight w:val="yellow"/>
          <w:rPrChange w:id="256" w:author="Chen Yang [2]" w:date="2024-05-20T20:15:00Z">
            <w:rPr/>
          </w:rPrChange>
        </w:rPr>
        <w:t>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w:t>
      </w:r>
      <w:proofErr w:type="gramStart"/>
      <w:r w:rsidRPr="00C65B8B">
        <w:rPr>
          <w:highlight w:val="yellow"/>
          <w:rPrChange w:id="257" w:author="Chen Yang [2]" w:date="2024-05-20T20:15:00Z">
            <w:rPr/>
          </w:rPrChange>
        </w:rPr>
        <w:t>你实践</w:t>
      </w:r>
      <w:proofErr w:type="gramEnd"/>
      <w:r w:rsidRPr="00C65B8B">
        <w:rPr>
          <w:highlight w:val="yellow"/>
          <w:rPrChange w:id="258" w:author="Chen Yang [2]" w:date="2024-05-20T20:15:00Z">
            <w:rPr/>
          </w:rPrChange>
        </w:rPr>
        <w:t>一个非常简单即便不完美的方法时，你可以通过画出学习曲线来做出进一步的选择。</w:t>
      </w:r>
      <w:r>
        <w:t>你可以用这种方式来避免一种电脑</w:t>
      </w:r>
      <w:proofErr w:type="gramStart"/>
      <w:r>
        <w:t>编程里</w:t>
      </w:r>
      <w:proofErr w:type="gramEnd"/>
      <w:r>
        <w:t>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w:t>
      </w:r>
      <w:proofErr w:type="gramStart"/>
      <w:r>
        <w:t>按照类分组</w:t>
      </w:r>
      <w:proofErr w:type="gramEnd"/>
      <w:r>
        <w:t>。例如医药品垃圾邮件，仿冒品垃圾邮件或者密码窃取邮件等。然后看分类器对哪一组邮件的预测误差最大，并着手优化。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w:t>
      </w:r>
      <w:proofErr w:type="gramStart"/>
      <w:r>
        <w:t>等</w:t>
      </w:r>
      <w:proofErr w:type="gramEnd"/>
      <w:r>
        <w:t>，然后从出现次数最多的情况开始着手优化。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w:t>
      </w:r>
      <w:proofErr w:type="gramStart"/>
      <w:r>
        <w:t>一些截词软件</w:t>
      </w:r>
      <w:proofErr w:type="gramEnd"/>
      <w:r>
        <w:t>。误差分析不能帮助我们做出这类判断，我们只能尝试采用和不采用</w:t>
      </w:r>
      <w:proofErr w:type="gramStart"/>
      <w:r>
        <w:t>截词软件</w:t>
      </w:r>
      <w:proofErr w:type="gramEnd"/>
      <w:r>
        <w:t>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w:t>
      </w:r>
      <w:proofErr w:type="gramStart"/>
      <w:r>
        <w:t>你实践</w:t>
      </w:r>
      <w:proofErr w:type="gramEnd"/>
      <w:r>
        <w:t>新想法的时候，你都要</w:t>
      </w:r>
      <w:proofErr w:type="gramStart"/>
      <w:r>
        <w:t>手动地</w:t>
      </w:r>
      <w:proofErr w:type="gramEnd"/>
      <w:r>
        <w:t>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w:t>
      </w:r>
      <w:proofErr w:type="gramStart"/>
      <w:r>
        <w:t>你实践</w:t>
      </w:r>
      <w:proofErr w:type="gramEnd"/>
      <w:r>
        <w:t>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259" w:name="header-n301"/>
      <w:bookmarkEnd w:id="259"/>
      <w:r>
        <w:br w:type="page"/>
      </w:r>
    </w:p>
    <w:p w14:paraId="3B11C539" w14:textId="3D422F94" w:rsidR="006C77B1" w:rsidRDefault="006C77B1">
      <w:pPr>
        <w:pStyle w:val="3"/>
      </w:pPr>
      <w:bookmarkStart w:id="260" w:name="_Toc38636858"/>
      <w:r>
        <w:lastRenderedPageBreak/>
        <w:t xml:space="preserve">11.3 </w:t>
      </w:r>
      <w:r>
        <w:t>类偏斜的误差度量</w:t>
      </w:r>
      <w:bookmarkEnd w:id="260"/>
    </w:p>
    <w:p w14:paraId="33C7EEE1" w14:textId="77777777" w:rsidR="006C77B1" w:rsidRDefault="006C77B1" w:rsidP="00250E38">
      <w:pPr>
        <w:pStyle w:val="af0"/>
      </w:pPr>
      <w:r>
        <w:t>参考视频</w:t>
      </w:r>
      <w:r>
        <w:t>: 11 - 3 - Error Metrics for Skewed Classes (12 min).</w:t>
      </w:r>
      <w:proofErr w:type="spellStart"/>
      <w:r>
        <w:t>mkv</w:t>
      </w:r>
      <w:proofErr w:type="spellEnd"/>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w:t>
      </w:r>
      <w:proofErr w:type="gramStart"/>
      <w:r>
        <w:t>非学习</w:t>
      </w:r>
      <w:proofErr w:type="gramEnd"/>
      <w:r>
        <w:t>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 xml:space="preserve">True </w:t>
      </w:r>
      <w:proofErr w:type="spellStart"/>
      <w:r>
        <w:rPr>
          <w:b/>
        </w:rPr>
        <w:t>Positive,TP</w:t>
      </w:r>
      <w:proofErr w:type="spellEnd"/>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 xml:space="preserve">True </w:t>
      </w:r>
      <w:proofErr w:type="spellStart"/>
      <w:r>
        <w:rPr>
          <w:b/>
        </w:rPr>
        <w:t>Negative,TN</w:t>
      </w:r>
      <w:proofErr w:type="spellEnd"/>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 xml:space="preserve">False </w:t>
      </w:r>
      <w:proofErr w:type="spellStart"/>
      <w:r>
        <w:rPr>
          <w:b/>
        </w:rPr>
        <w:t>Positive,FP</w:t>
      </w:r>
      <w:proofErr w:type="spellEnd"/>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 xml:space="preserve">False </w:t>
      </w:r>
      <w:proofErr w:type="spellStart"/>
      <w:r>
        <w:rPr>
          <w:b/>
        </w:rPr>
        <w:t>Negative,FN</w:t>
      </w:r>
      <w:proofErr w:type="spellEnd"/>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proofErr w:type="spellStart"/>
            <w:r>
              <w:rPr>
                <w:b/>
              </w:rPr>
              <w:t>预测值</w:t>
            </w:r>
            <w:proofErr w:type="spellEnd"/>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proofErr w:type="spellStart"/>
            <w:r>
              <w:rPr>
                <w:b/>
              </w:rPr>
              <w:t>Negtive</w:t>
            </w:r>
            <w:proofErr w:type="spellEnd"/>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proofErr w:type="spellStart"/>
            <w:r>
              <w:rPr>
                <w:b/>
              </w:rPr>
              <w:t>实际值</w:t>
            </w:r>
            <w:proofErr w:type="spellEnd"/>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proofErr w:type="spellStart"/>
            <w:r>
              <w:rPr>
                <w:b/>
              </w:rPr>
              <w:t>Negtive</w:t>
            </w:r>
            <w:proofErr w:type="spellEnd"/>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261" w:name="header-n345"/>
      <w:bookmarkEnd w:id="26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262" w:name="_Toc38636859"/>
      <w:r>
        <w:lastRenderedPageBreak/>
        <w:t xml:space="preserve">11.4 </w:t>
      </w:r>
      <w:r>
        <w:t>查准率和查全率之间的权衡</w:t>
      </w:r>
      <w:bookmarkEnd w:id="262"/>
    </w:p>
    <w:p w14:paraId="7948FD89" w14:textId="77777777" w:rsidR="006C77B1" w:rsidRDefault="006C77B1" w:rsidP="00250E38">
      <w:pPr>
        <w:pStyle w:val="af0"/>
      </w:pPr>
      <w:r>
        <w:t>参考视频</w:t>
      </w:r>
      <w:r>
        <w:t>: 11 - 4 - Trading Off Precision and Recall (14 min).</w:t>
      </w:r>
      <w:proofErr w:type="spellStart"/>
      <w:r>
        <w:t>mkv</w:t>
      </w:r>
      <w:proofErr w:type="spellEnd"/>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w:t>
      </w:r>
      <w:proofErr w:type="gramStart"/>
      <w:r>
        <w:t>真</w:t>
      </w:r>
      <w:proofErr w:type="gramEnd"/>
      <w:r>
        <w:t>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67"/>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w:t>
      </w:r>
      <w:proofErr w:type="gramStart"/>
      <w:r>
        <w:t>下预测</w:t>
      </w:r>
      <w:proofErr w:type="gramEnd"/>
      <w:r>
        <w:t>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w:t>
      </w:r>
      <w:proofErr w:type="gramStart"/>
      <w:r>
        <w:t>有</w:t>
      </w:r>
      <w:proofErr w:type="gramEnd"/>
      <w:r>
        <w:t>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68"/>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FF05A0"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263" w:name="header-n373"/>
      <w:bookmarkEnd w:id="263"/>
      <w:r>
        <w:br w:type="page"/>
      </w:r>
    </w:p>
    <w:p w14:paraId="0B143FFA" w14:textId="7B579C77" w:rsidR="006C77B1" w:rsidRDefault="006C77B1">
      <w:pPr>
        <w:pStyle w:val="3"/>
      </w:pPr>
      <w:bookmarkStart w:id="264" w:name="_Toc38636860"/>
      <w:r>
        <w:lastRenderedPageBreak/>
        <w:t xml:space="preserve">11.5 </w:t>
      </w:r>
      <w:r>
        <w:t>机器学习的数据</w:t>
      </w:r>
      <w:bookmarkEnd w:id="264"/>
    </w:p>
    <w:p w14:paraId="22E6FDDD" w14:textId="77777777" w:rsidR="006C77B1" w:rsidRDefault="006C77B1" w:rsidP="00250E38">
      <w:pPr>
        <w:pStyle w:val="af0"/>
      </w:pPr>
      <w:r>
        <w:t>参考视频</w:t>
      </w:r>
      <w:r>
        <w:t xml:space="preserve">: 11 - 5 - Data </w:t>
      </w:r>
      <w:proofErr w:type="gramStart"/>
      <w:r>
        <w:t>For</w:t>
      </w:r>
      <w:proofErr w:type="gramEnd"/>
      <w:r>
        <w:t xml:space="preserve"> Machine Learning (11 min).</w:t>
      </w:r>
      <w:proofErr w:type="spellStart"/>
      <w:r>
        <w:t>mkv</w:t>
      </w:r>
      <w:proofErr w:type="spellEnd"/>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 xml:space="preserve">Michele </w:t>
      </w:r>
      <w:proofErr w:type="spellStart"/>
      <w:r>
        <w:rPr>
          <w:b/>
        </w:rPr>
        <w:t>Banko</w:t>
      </w:r>
      <w:proofErr w:type="spellEnd"/>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69"/>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proofErr w:type="gramStart"/>
      <w:r>
        <w:t>个</w:t>
      </w:r>
      <w:proofErr w:type="gramEnd"/>
      <w:r>
        <w:t>鸡蛋</w:t>
      </w:r>
      <w:r>
        <w:t>(</w:t>
      </w:r>
      <w:proofErr w:type="spellStart"/>
      <w:r>
        <w:rPr>
          <w:b/>
        </w:rPr>
        <w:t>to</w:t>
      </w:r>
      <w:r>
        <w:t>,</w:t>
      </w:r>
      <w:r>
        <w:rPr>
          <w:b/>
        </w:rPr>
        <w:t>two</w:t>
      </w:r>
      <w:r>
        <w:t>,</w:t>
      </w:r>
      <w:r>
        <w:rPr>
          <w:b/>
        </w:rPr>
        <w:t>too</w:t>
      </w:r>
      <w:proofErr w:type="spellEnd"/>
      <w:r>
        <w:t>)</w:t>
      </w:r>
      <w:r>
        <w:t>，在这个例子中，</w:t>
      </w:r>
      <w:r>
        <w:t>“</w:t>
      </w:r>
      <w:r>
        <w:t>早餐我吃了</w:t>
      </w:r>
      <w:r>
        <w:t>2</w:t>
      </w:r>
      <w:r>
        <w:t>个鸡蛋</w:t>
      </w:r>
      <w:r>
        <w:t>”</w:t>
      </w:r>
      <w:r>
        <w:t>，这是一个易混淆的单词的例子。于是他们把诸如这样的机器学习问题，</w:t>
      </w:r>
      <w:proofErr w:type="gramStart"/>
      <w:r>
        <w:t>当做</w:t>
      </w:r>
      <w:proofErr w:type="gramEnd"/>
      <w:r>
        <w:t>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w:t>
      </w:r>
      <w:proofErr w:type="gramStart"/>
      <w:r>
        <w:t>非修改</w:t>
      </w:r>
      <w:proofErr w:type="gramEnd"/>
      <w:r>
        <w:t>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0"/>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proofErr w:type="gramStart"/>
      <w:r>
        <w:t>百万</w:t>
      </w:r>
      <w:proofErr w:type="gramEnd"/>
      <w:r>
        <w:t>，也就是到了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1"/>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265" w:name="header-n4"/>
      <w:bookmarkEnd w:id="265"/>
      <w:r>
        <w:br w:type="page"/>
      </w:r>
    </w:p>
    <w:p w14:paraId="474EFA0A" w14:textId="0D1FE3C7" w:rsidR="006C77B1" w:rsidRDefault="006C77B1" w:rsidP="00D15056">
      <w:pPr>
        <w:pStyle w:val="MMTopic1"/>
      </w:pPr>
      <w:bookmarkStart w:id="266" w:name="_Toc38636861"/>
      <w:r>
        <w:lastRenderedPageBreak/>
        <w:t>第</w:t>
      </w:r>
      <w:r>
        <w:t>7</w:t>
      </w:r>
      <w:r>
        <w:t>周</w:t>
      </w:r>
      <w:bookmarkEnd w:id="266"/>
    </w:p>
    <w:p w14:paraId="3BDB264D" w14:textId="14B97EFC" w:rsidR="006C77B1" w:rsidRDefault="006C77B1" w:rsidP="00D15056">
      <w:pPr>
        <w:pStyle w:val="MMTopic2"/>
        <w:numPr>
          <w:ilvl w:val="0"/>
          <w:numId w:val="2"/>
        </w:numPr>
      </w:pPr>
      <w:bookmarkStart w:id="267" w:name="header-n7"/>
      <w:bookmarkStart w:id="268" w:name="_Toc38636862"/>
      <w:bookmarkEnd w:id="267"/>
      <w:r>
        <w:t>支持</w:t>
      </w:r>
      <w:proofErr w:type="gramStart"/>
      <w:r>
        <w:t>向量机</w:t>
      </w:r>
      <w:proofErr w:type="gramEnd"/>
      <w:r>
        <w:t>(Support Vector Machines)</w:t>
      </w:r>
      <w:bookmarkEnd w:id="268"/>
    </w:p>
    <w:p w14:paraId="61593B8D" w14:textId="77777777" w:rsidR="006C77B1" w:rsidRDefault="006C77B1">
      <w:pPr>
        <w:pStyle w:val="3"/>
      </w:pPr>
      <w:bookmarkStart w:id="269" w:name="header-n8"/>
      <w:bookmarkStart w:id="270" w:name="_Toc38636863"/>
      <w:bookmarkEnd w:id="269"/>
      <w:r>
        <w:t xml:space="preserve">12.1 </w:t>
      </w:r>
      <w:r>
        <w:t>优化目标</w:t>
      </w:r>
      <w:bookmarkEnd w:id="270"/>
    </w:p>
    <w:p w14:paraId="374E796C" w14:textId="77777777" w:rsidR="006C77B1" w:rsidRDefault="006C77B1" w:rsidP="00250E38">
      <w:pPr>
        <w:pStyle w:val="af0"/>
      </w:pPr>
      <w:r>
        <w:t>参考视频</w:t>
      </w:r>
      <w:r>
        <w:t>: 12 - 1 - Optimization Objective (15 min).</w:t>
      </w:r>
      <w:proofErr w:type="spellStart"/>
      <w:r>
        <w:t>mkv</w:t>
      </w:r>
      <w:proofErr w:type="spellEnd"/>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w:t>
      </w:r>
      <w:proofErr w:type="gramStart"/>
      <w:r>
        <w:t>向量机</w:t>
      </w:r>
      <w:proofErr w:type="gramEnd"/>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w:t>
      </w:r>
      <w:proofErr w:type="gramStart"/>
      <w:r>
        <w:t>一点</w:t>
      </w:r>
      <w:proofErr w:type="gramEnd"/>
      <w:r>
        <w:t>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2"/>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3"/>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w:t>
      </w:r>
      <w:proofErr w:type="gramStart"/>
      <w:r>
        <w:t>一点</w:t>
      </w:r>
      <w:proofErr w:type="gramEnd"/>
      <w:r>
        <w:t>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4"/>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w:t>
      </w:r>
      <w:proofErr w:type="gramStart"/>
      <w:r>
        <w:t>向量机</w:t>
      </w:r>
      <w:proofErr w:type="gramEnd"/>
      <w:r>
        <w:t>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5"/>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6"/>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w:t>
      </w:r>
      <w:proofErr w:type="gramStart"/>
      <w:r>
        <w:t>向量机</w:t>
      </w:r>
      <w:proofErr w:type="gramEnd"/>
      <w:r>
        <w:t>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77"/>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w:t>
      </w:r>
      <w:proofErr w:type="gramStart"/>
      <w:r>
        <w:t>向量机</w:t>
      </w:r>
      <w:proofErr w:type="gramEnd"/>
      <w:r>
        <w:t>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w:t>
      </w:r>
      <w:proofErr w:type="gramStart"/>
      <w:r>
        <w:t>最小化该方程</w:t>
      </w:r>
      <w:proofErr w:type="gramEnd"/>
      <w:r>
        <w:t>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w:t>
      </w:r>
      <w:proofErr w:type="gramStart"/>
      <w:r>
        <w:t>向量机</w:t>
      </w:r>
      <w:proofErr w:type="gramEnd"/>
      <w:r>
        <w:t>中我们的整个优化目标函数。然后最小</w:t>
      </w:r>
      <w:proofErr w:type="gramStart"/>
      <w:r>
        <w:t>化这个</w:t>
      </w:r>
      <w:proofErr w:type="gramEnd"/>
      <w:r>
        <w:t>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78"/>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77777777" w:rsidR="006C77B1" w:rsidRDefault="006C77B1" w:rsidP="00250E38">
      <w:pPr>
        <w:pStyle w:val="af"/>
      </w:pPr>
      <w:r>
        <w:t>最后有别于逻辑回归输出的概率。在这里，我们的代价函数，当最小化代价函数，获得参数</w:t>
      </w:r>
      <m:oMath>
        <m:r>
          <w:rPr>
            <w:rFonts w:ascii="Cambria Math" w:hAnsi="Cambria Math"/>
          </w:rPr>
          <m:t>θ</m:t>
        </m:r>
      </m:oMath>
      <w:r>
        <w:t>时，支持</w:t>
      </w:r>
      <w:proofErr w:type="gramStart"/>
      <w:r>
        <w:t>向量机</w:t>
      </w:r>
      <w:proofErr w:type="gramEnd"/>
      <w:r>
        <w:t>所做的是它来直接预测</w:t>
      </w:r>
      <m:oMath>
        <m:r>
          <w:rPr>
            <w:rFonts w:ascii="Cambria Math" w:hAnsi="Cambria Math"/>
          </w:rPr>
          <m:t>y</m:t>
        </m:r>
      </m:oMath>
      <w:r>
        <w:t>的值等于</w:t>
      </w:r>
      <w:r>
        <w:t>1</w:t>
      </w:r>
      <w:r>
        <w:t>，还是等于</w:t>
      </w:r>
      <w:r>
        <w:t>0</w:t>
      </w:r>
      <w:r>
        <w:t>。因此，这个假设函数会预测</w:t>
      </w:r>
      <w:r>
        <w:t>1</w:t>
      </w:r>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w:t>
      </w:r>
      <w:proofErr w:type="gramStart"/>
      <w:r>
        <w:t>向量机</w:t>
      </w:r>
      <w:proofErr w:type="gramEnd"/>
      <w:r>
        <w:t>假设函数的形式。那么，这就是支持</w:t>
      </w:r>
      <w:proofErr w:type="gramStart"/>
      <w:r>
        <w:t>向量机数学</w:t>
      </w:r>
      <w:proofErr w:type="gramEnd"/>
      <w:r>
        <w:t>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w:t>
      </w:r>
      <w:proofErr w:type="gramStart"/>
      <w:r>
        <w:t>谈</w:t>
      </w:r>
      <w:proofErr w:type="gramEnd"/>
      <w:r>
        <w:t>如何做些许修改，学习更加复杂、非线性的函数。</w:t>
      </w:r>
    </w:p>
    <w:p w14:paraId="240AC3AE" w14:textId="77777777" w:rsidR="00250E38" w:rsidRDefault="00250E38">
      <w:pPr>
        <w:widowControl/>
        <w:jc w:val="left"/>
        <w:rPr>
          <w:b/>
          <w:bCs/>
          <w:sz w:val="32"/>
          <w:szCs w:val="32"/>
        </w:rPr>
      </w:pPr>
      <w:bookmarkStart w:id="271" w:name="header-n69"/>
      <w:bookmarkEnd w:id="271"/>
      <w:r>
        <w:br w:type="page"/>
      </w:r>
    </w:p>
    <w:p w14:paraId="37C38EAE" w14:textId="50E2B371" w:rsidR="006C77B1" w:rsidRDefault="006C77B1">
      <w:pPr>
        <w:pStyle w:val="3"/>
      </w:pPr>
      <w:bookmarkStart w:id="272" w:name="_Toc38636864"/>
      <w:r>
        <w:lastRenderedPageBreak/>
        <w:t xml:space="preserve">12.2 </w:t>
      </w:r>
      <w:r>
        <w:t>大边界的直观理解</w:t>
      </w:r>
      <w:bookmarkEnd w:id="272"/>
    </w:p>
    <w:p w14:paraId="6445696C" w14:textId="77777777" w:rsidR="006C77B1" w:rsidRDefault="006C77B1" w:rsidP="00250E38">
      <w:pPr>
        <w:pStyle w:val="af0"/>
      </w:pPr>
      <w:r>
        <w:t>参考视频</w:t>
      </w:r>
      <w:r>
        <w:t>: 12 - 2 - Large Margin Intuition (11 min).</w:t>
      </w:r>
      <w:proofErr w:type="spellStart"/>
      <w:r>
        <w:t>mkv</w:t>
      </w:r>
      <w:proofErr w:type="spellEnd"/>
    </w:p>
    <w:p w14:paraId="55EA479F" w14:textId="77777777" w:rsidR="006C77B1" w:rsidRDefault="006C77B1" w:rsidP="00250E38">
      <w:pPr>
        <w:pStyle w:val="af"/>
      </w:pPr>
      <w:r>
        <w:t>人们有时将支持</w:t>
      </w:r>
      <w:proofErr w:type="gramStart"/>
      <w:r>
        <w:t>向量机</w:t>
      </w:r>
      <w:proofErr w:type="gramEnd"/>
      <w:r>
        <w:t>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79"/>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w:t>
      </w:r>
      <w:proofErr w:type="gramStart"/>
      <w:r>
        <w:t>向量机模型</w:t>
      </w:r>
      <w:proofErr w:type="gramEnd"/>
      <w:r>
        <w:t>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w:t>
      </w:r>
      <w:proofErr w:type="gramStart"/>
      <w:r>
        <w:t>化这些</w:t>
      </w:r>
      <w:proofErr w:type="gramEnd"/>
      <w:r>
        <w:t>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w:t>
      </w:r>
      <w:proofErr w:type="gramStart"/>
      <w:r>
        <w:t>向量机</w:t>
      </w:r>
      <w:proofErr w:type="gramEnd"/>
      <w:r>
        <w:t>的一个有趣性质。事实上，如果你有一个正样本</w:t>
      </w:r>
      <m:oMath>
        <m:r>
          <w:rPr>
            <w:rFonts w:ascii="Cambria Math" w:hAnsi="Cambria Math"/>
          </w:rPr>
          <m:t>y=1</m:t>
        </m:r>
      </m:oMath>
      <w:r>
        <w:t>，</w:t>
      </w:r>
      <w:proofErr w:type="gramStart"/>
      <w:r>
        <w:t>则其实</w:t>
      </w:r>
      <w:proofErr w:type="gramEnd"/>
      <w:r>
        <w:t>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w:t>
      </w:r>
      <w:proofErr w:type="gramStart"/>
      <w:r>
        <w:t>负例正确</w:t>
      </w:r>
      <w:proofErr w:type="gramEnd"/>
      <w:r>
        <w:t>分离，但是，支持</w:t>
      </w:r>
      <w:proofErr w:type="gramStart"/>
      <w:r>
        <w:t>向量机</w:t>
      </w:r>
      <w:proofErr w:type="gramEnd"/>
      <w:r>
        <w:t>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w:t>
      </w:r>
      <w:proofErr w:type="gramStart"/>
      <w:r>
        <w:t>向量机</w:t>
      </w:r>
      <w:proofErr w:type="gramEnd"/>
      <w:r>
        <w:t>中嵌入了一个额外的安全因子，或者说安全的间距因子。</w:t>
      </w:r>
    </w:p>
    <w:p w14:paraId="751FAFB0" w14:textId="77777777" w:rsidR="006C77B1" w:rsidRDefault="006C77B1" w:rsidP="00250E38">
      <w:pPr>
        <w:pStyle w:val="af"/>
      </w:pPr>
      <w:r>
        <w:t>当然，逻辑回归做了类似的事情。但是让我们看一下，在支持</w:t>
      </w:r>
      <w:proofErr w:type="gramStart"/>
      <w:r>
        <w:t>向量机</w:t>
      </w:r>
      <w:proofErr w:type="gramEnd"/>
      <w:r>
        <w:t>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0"/>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w:t>
      </w:r>
      <w:proofErr w:type="gramStart"/>
      <w:r>
        <w:t>下理解</w:t>
      </w:r>
      <w:proofErr w:type="gramEnd"/>
      <w:r>
        <w:t>该优化问题。比如我们可以把</w:t>
      </w:r>
      <m:oMath>
        <m:r>
          <w:rPr>
            <w:rFonts w:ascii="Cambria Math" w:hAnsi="Cambria Math"/>
          </w:rPr>
          <m:t>C</m:t>
        </m:r>
      </m:oMath>
      <w:r>
        <w:t>设置成了非常大的常数，这将给我们一些关于支持</w:t>
      </w:r>
      <w:proofErr w:type="gramStart"/>
      <w:r>
        <w:t>向量机模型</w:t>
      </w:r>
      <w:proofErr w:type="gramEnd"/>
      <w:r>
        <w:t>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2" type="#_x0000_t75" style="width:294.65pt;height:33.95pt" o:ole="">
            <v:imagedata r:id="rId281" o:title=""/>
          </v:shape>
          <o:OLEObject Type="Embed" ProgID="Equation.DSMT4" ShapeID="_x0000_i1032" DrawAspect="Content" ObjectID="_1777752061" r:id="rId282"/>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w:t>
      </w:r>
      <w:proofErr w:type="gramStart"/>
      <w:r>
        <w:t>你想令第一项</w:t>
      </w:r>
      <w:proofErr w:type="gramEnd"/>
      <w:r>
        <w:t>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w:t>
      </w:r>
      <w:proofErr w:type="gramStart"/>
      <w:r>
        <w:t>化这个</w:t>
      </w:r>
      <w:proofErr w:type="gramEnd"/>
      <w:r>
        <w:t>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3"/>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4"/>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w:t>
      </w:r>
      <w:proofErr w:type="gramStart"/>
      <w:r>
        <w:t>向量机</w:t>
      </w:r>
      <w:proofErr w:type="gramEnd"/>
      <w:r>
        <w:t>将会选择这个黑色的决策边界，相较</w:t>
      </w:r>
      <w:proofErr w:type="gramStart"/>
      <w:r>
        <w:t>于之前</w:t>
      </w:r>
      <w:proofErr w:type="gramEnd"/>
      <w:r>
        <w:t>我用粉色或者绿色画的决策界。这条黑色的看起来好得多，黑线看起来是更稳健的决策界。在</w:t>
      </w:r>
      <w:proofErr w:type="gramStart"/>
      <w:r>
        <w:t>分离正</w:t>
      </w:r>
      <w:proofErr w:type="gramEnd"/>
      <w:r>
        <w:t>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5"/>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w:t>
      </w:r>
      <w:proofErr w:type="gramStart"/>
      <w:r>
        <w:t>向量机</w:t>
      </w:r>
      <w:proofErr w:type="gramEnd"/>
      <w:r>
        <w:t>的间距，而这是支持向量机具有鲁棒性的原因，因为它努力用一个最大间距来分离样本。因此支持</w:t>
      </w:r>
      <w:proofErr w:type="gramStart"/>
      <w:r>
        <w:t>向量机</w:t>
      </w:r>
      <w:proofErr w:type="gramEnd"/>
      <w:r>
        <w:t>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w:t>
      </w:r>
      <w:proofErr w:type="gramStart"/>
      <w:r>
        <w:t>向量机模型</w:t>
      </w:r>
      <w:proofErr w:type="gramEnd"/>
      <w:r>
        <w:t>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6"/>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87"/>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w:t>
      </w:r>
      <w:proofErr w:type="gramStart"/>
      <w:r>
        <w:t>向量机</w:t>
      </w:r>
      <w:proofErr w:type="gramEnd"/>
      <w:r>
        <w:t>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88"/>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w:t>
      </w:r>
      <w:proofErr w:type="gramStart"/>
      <w:r>
        <w:t>向量机</w:t>
      </w:r>
      <w:proofErr w:type="gramEnd"/>
      <w:r>
        <w:t>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w:t>
      </w:r>
      <w:proofErr w:type="gramStart"/>
      <w:r>
        <w:t>向量机</w:t>
      </w:r>
      <w:proofErr w:type="gramEnd"/>
      <w:r>
        <w:t>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w:t>
      </w:r>
      <w:proofErr w:type="gramStart"/>
      <w:r>
        <w:t>向量机</w:t>
      </w:r>
      <w:proofErr w:type="gramEnd"/>
      <w:r>
        <w:t>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w:t>
      </w:r>
      <w:proofErr w:type="gramStart"/>
      <w:r>
        <w:t>向量机</w:t>
      </w:r>
      <w:proofErr w:type="gramEnd"/>
      <w:r>
        <w:t>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w:t>
      </w:r>
      <w:proofErr w:type="gramStart"/>
      <w:r>
        <w:t>向量机</w:t>
      </w:r>
      <w:proofErr w:type="gramEnd"/>
      <w:r>
        <w:t>的偏差和方差，希望在那时候关于如何处理参数的这种平衡会变得更加清晰。我希望，这节课给出了一些关于为什么支持</w:t>
      </w:r>
      <w:proofErr w:type="gramStart"/>
      <w:r>
        <w:t>向量机</w:t>
      </w:r>
      <w:proofErr w:type="gramEnd"/>
      <w:r>
        <w:t>被</w:t>
      </w:r>
      <w:proofErr w:type="gramStart"/>
      <w:r>
        <w:t>看做</w:t>
      </w:r>
      <w:proofErr w:type="gramEnd"/>
      <w:r>
        <w:t>大间距分类器的直观理解。它用最大间距将样本区分开，尽管从技术上讲，这只有当参数</w:t>
      </w:r>
      <m:oMath>
        <m:r>
          <w:rPr>
            <w:rFonts w:ascii="Cambria Math" w:hAnsi="Cambria Math"/>
          </w:rPr>
          <m:t>C</m:t>
        </m:r>
      </m:oMath>
      <w:r>
        <w:t>是非常大的时候是真的，但是它对于理解支持</w:t>
      </w:r>
      <w:proofErr w:type="gramStart"/>
      <w:r>
        <w:t>向量机</w:t>
      </w:r>
      <w:proofErr w:type="gramEnd"/>
      <w:r>
        <w:t>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273" w:name="header-n132"/>
      <w:bookmarkEnd w:id="273"/>
      <w:r>
        <w:br w:type="page"/>
      </w:r>
    </w:p>
    <w:p w14:paraId="5EFF810B" w14:textId="4915A0FE" w:rsidR="006C77B1" w:rsidRDefault="006C77B1">
      <w:pPr>
        <w:pStyle w:val="3"/>
      </w:pPr>
      <w:bookmarkStart w:id="274" w:name="_Toc38636865"/>
      <w:r>
        <w:lastRenderedPageBreak/>
        <w:t>12.3</w:t>
      </w:r>
      <w:r>
        <w:t>大边界分类</w:t>
      </w:r>
      <w:r w:rsidR="00FB41F9">
        <w:rPr>
          <w:rFonts w:hint="eastAsia"/>
        </w:rPr>
        <w:t>背后的数学</w:t>
      </w:r>
      <w:r>
        <w:t>（</w:t>
      </w:r>
      <w:r w:rsidR="00725153">
        <w:rPr>
          <w:rFonts w:hint="eastAsia"/>
        </w:rPr>
        <w:t>选修</w:t>
      </w:r>
      <w:r>
        <w:t>）</w:t>
      </w:r>
      <w:bookmarkEnd w:id="274"/>
    </w:p>
    <w:p w14:paraId="0B067E42" w14:textId="77777777" w:rsidR="006C77B1" w:rsidRDefault="006C77B1" w:rsidP="00AB093F">
      <w:pPr>
        <w:pStyle w:val="af0"/>
      </w:pPr>
      <w:r>
        <w:t>参考视频</w:t>
      </w:r>
      <w:r>
        <w:t>: 12 - 3 - Mathematics Behind Large Margin Classification (Optional) (20 min).</w:t>
      </w:r>
      <w:proofErr w:type="spellStart"/>
      <w:r>
        <w:t>mkv</w:t>
      </w:r>
      <w:proofErr w:type="spellEnd"/>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w:t>
      </w:r>
      <w:proofErr w:type="gramStart"/>
      <w:r>
        <w:t>向量机</w:t>
      </w:r>
      <w:proofErr w:type="gramEnd"/>
      <w:r>
        <w:t>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89"/>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0"/>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w:t>
      </w:r>
      <w:proofErr w:type="gramStart"/>
      <w:r>
        <w:t>向量机</w:t>
      </w:r>
      <w:proofErr w:type="gramEnd"/>
      <w:r>
        <w:t>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1"/>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w:t>
      </w:r>
      <w:proofErr w:type="gramStart"/>
      <w:r>
        <w:t>向量机模型</w:t>
      </w:r>
      <w:proofErr w:type="gramEnd"/>
      <w:r>
        <w:t>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2"/>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w:t>
      </w:r>
      <w:proofErr w:type="gramStart"/>
      <w:r>
        <w:t>向量机</w:t>
      </w:r>
      <w:proofErr w:type="gramEnd"/>
      <w:r>
        <w:t>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w:t>
      </w:r>
      <w:proofErr w:type="gramStart"/>
      <w:r>
        <w:t>是之前</w:t>
      </w:r>
      <w:proofErr w:type="gramEnd"/>
      <w:r>
        <w:t>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w:t>
      </w:r>
      <w:proofErr w:type="gramStart"/>
      <w:r>
        <w:t>向量机</w:t>
      </w:r>
      <w:proofErr w:type="gramEnd"/>
      <w:r>
        <w:t>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3"/>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w:t>
      </w:r>
      <w:proofErr w:type="gramStart"/>
      <w:r>
        <w:t>一个叉来表示</w:t>
      </w:r>
      <w:proofErr w:type="gramEnd"/>
      <w:r>
        <w:t>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w:t>
      </w:r>
      <w:proofErr w:type="gramStart"/>
      <w:r>
        <w:t>看做</w:t>
      </w:r>
      <w:proofErr w:type="gramEnd"/>
      <w:r>
        <w:t>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proofErr w:type="gramStart"/>
      <w:r>
        <w:t>个</w:t>
      </w:r>
      <w:proofErr w:type="gramEnd"/>
      <w:r>
        <w:t>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proofErr w:type="gramStart"/>
      <w:r>
        <w:t>这个约束</w:t>
      </w:r>
      <w:proofErr w:type="gramEnd"/>
      <w:r>
        <w:t>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4"/>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w:t>
      </w:r>
      <w:proofErr w:type="gramStart"/>
      <w:r>
        <w:t>向量机</w:t>
      </w:r>
      <w:proofErr w:type="gramEnd"/>
      <w:r>
        <w:t>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5"/>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6"/>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w:t>
      </w:r>
      <w:proofErr w:type="gramStart"/>
      <w:r>
        <w:t>向量机</w:t>
      </w:r>
      <w:proofErr w:type="gramEnd"/>
      <w:r>
        <w:t>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w:t>
      </w:r>
      <w:proofErr w:type="gramStart"/>
      <w:r>
        <w:t>向量机</w:t>
      </w:r>
      <w:proofErr w:type="gramEnd"/>
      <w:r>
        <w:t>可以使参数</w:t>
      </w:r>
      <m:oMath>
        <m:r>
          <w:rPr>
            <w:rFonts w:ascii="Cambria Math" w:hAnsi="Cambria Math"/>
          </w:rPr>
          <m:t>θ</m:t>
        </m:r>
      </m:oMath>
      <w:r>
        <w:t>的范数变小很多。因此，如果</w:t>
      </w:r>
      <w:proofErr w:type="gramStart"/>
      <w:r>
        <w:t>我们想令</w:t>
      </w:r>
      <w:proofErr w:type="gramEnd"/>
      <m:oMath>
        <m:r>
          <w:rPr>
            <w:rFonts w:ascii="Cambria Math" w:hAnsi="Cambria Math"/>
          </w:rPr>
          <m:t>θ</m:t>
        </m:r>
      </m:oMath>
      <w:r>
        <w:t>的范数变小，从而令</w:t>
      </w:r>
      <m:oMath>
        <m:r>
          <w:rPr>
            <w:rFonts w:ascii="Cambria Math" w:hAnsi="Cambria Math"/>
          </w:rPr>
          <m:t>θ</m:t>
        </m:r>
      </m:oMath>
      <w:r>
        <w:t>范数的平方变小，就能让支持</w:t>
      </w:r>
      <w:proofErr w:type="gramStart"/>
      <w:r>
        <w:t>向量机</w:t>
      </w:r>
      <w:proofErr w:type="gramEnd"/>
      <w:r>
        <w:t>选择右边的决策界。这就是支持</w:t>
      </w:r>
      <w:proofErr w:type="gramStart"/>
      <w:r>
        <w:t>向量机</w:t>
      </w:r>
      <w:proofErr w:type="gramEnd"/>
      <w:r>
        <w:t>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w:t>
      </w:r>
      <w:proofErr w:type="gramStart"/>
      <w:r>
        <w:t>向量机</w:t>
      </w:r>
      <w:proofErr w:type="gramEnd"/>
      <w:r>
        <w:t>最终可以找到一个较小的</w:t>
      </w:r>
      <m:oMath>
        <m:r>
          <w:rPr>
            <w:rFonts w:ascii="Cambria Math" w:hAnsi="Cambria Math"/>
          </w:rPr>
          <m:t>θ</m:t>
        </m:r>
      </m:oMath>
      <w:r>
        <w:t>范数。这正是支持</w:t>
      </w:r>
      <w:proofErr w:type="gramStart"/>
      <w:r>
        <w:t>向量机</w:t>
      </w:r>
      <w:proofErr w:type="gramEnd"/>
      <w:r>
        <w:t>中最小化目标函数的目的。</w:t>
      </w:r>
    </w:p>
    <w:p w14:paraId="744594E1" w14:textId="77777777" w:rsidR="006C77B1" w:rsidRDefault="006C77B1" w:rsidP="00AB093F">
      <w:pPr>
        <w:pStyle w:val="af"/>
      </w:pPr>
      <w:r>
        <w:t>以上就是为什么支持</w:t>
      </w:r>
      <w:proofErr w:type="gramStart"/>
      <w:r>
        <w:t>向量机</w:t>
      </w:r>
      <w:proofErr w:type="gramEnd"/>
      <w:r>
        <w:t>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297"/>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w:t>
      </w:r>
      <w:proofErr w:type="gramStart"/>
      <w:r>
        <w:t>做全部</w:t>
      </w:r>
      <w:proofErr w:type="gramEnd"/>
      <w:r>
        <w:t>的推导。实际上，支持</w:t>
      </w:r>
      <w:proofErr w:type="gramStart"/>
      <w:r>
        <w:t>向量机产生</w:t>
      </w:r>
      <w:proofErr w:type="gramEnd"/>
      <w:r>
        <w:t>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proofErr w:type="gramStart"/>
      <w:r>
        <w:t>值非常</w:t>
      </w:r>
      <w:proofErr w:type="gramEnd"/>
      <w:r>
        <w:t>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w:t>
      </w:r>
      <w:proofErr w:type="gramStart"/>
      <w:r>
        <w:t>向量机</w:t>
      </w:r>
      <w:proofErr w:type="gramEnd"/>
      <w:r>
        <w:t>仍然会找到正样本和负样本之间的大间距分隔。</w:t>
      </w:r>
    </w:p>
    <w:p w14:paraId="63AF2702" w14:textId="77777777" w:rsidR="006C77B1" w:rsidRDefault="006C77B1" w:rsidP="00AB093F">
      <w:pPr>
        <w:pStyle w:val="af"/>
      </w:pPr>
      <w:r>
        <w:t>总之，我们解释了为什么支持</w:t>
      </w:r>
      <w:proofErr w:type="gramStart"/>
      <w:r>
        <w:t>向量机</w:t>
      </w:r>
      <w:proofErr w:type="gramEnd"/>
      <w:r>
        <w:t>是一个大间距分类器。在下一节我们，将开始讨论如何利用支持</w:t>
      </w:r>
      <w:proofErr w:type="gramStart"/>
      <w:r>
        <w:t>向量机</w:t>
      </w:r>
      <w:proofErr w:type="gramEnd"/>
      <w:r>
        <w:t>的原理，应用它们建立一个复杂的非线性分类器。</w:t>
      </w:r>
    </w:p>
    <w:p w14:paraId="78805B0E" w14:textId="77777777" w:rsidR="006A4F7B" w:rsidRDefault="006A4F7B">
      <w:pPr>
        <w:widowControl/>
        <w:jc w:val="left"/>
        <w:rPr>
          <w:b/>
          <w:bCs/>
          <w:sz w:val="32"/>
          <w:szCs w:val="32"/>
        </w:rPr>
      </w:pPr>
      <w:bookmarkStart w:id="275" w:name="header-n197"/>
      <w:bookmarkEnd w:id="275"/>
      <w:r>
        <w:br w:type="page"/>
      </w:r>
    </w:p>
    <w:p w14:paraId="51785217" w14:textId="17176B69" w:rsidR="006C77B1" w:rsidRDefault="006C77B1">
      <w:pPr>
        <w:pStyle w:val="3"/>
      </w:pPr>
      <w:bookmarkStart w:id="276" w:name="_Toc38636866"/>
      <w:r>
        <w:lastRenderedPageBreak/>
        <w:t xml:space="preserve">12.4 </w:t>
      </w:r>
      <w:r>
        <w:t>核函数</w:t>
      </w:r>
      <w:r>
        <w:t>1</w:t>
      </w:r>
      <w:bookmarkEnd w:id="276"/>
    </w:p>
    <w:p w14:paraId="0FF21872" w14:textId="77777777" w:rsidR="006C77B1" w:rsidRDefault="006C77B1" w:rsidP="00AB093F">
      <w:pPr>
        <w:pStyle w:val="af0"/>
      </w:pPr>
      <w:r>
        <w:t>参考视频</w:t>
      </w:r>
      <w:r>
        <w:t>: 12 - 4 - Kernels I (16 min).</w:t>
      </w:r>
      <w:proofErr w:type="spellStart"/>
      <w:r>
        <w:t>mkv</w:t>
      </w:r>
      <w:proofErr w:type="spellEnd"/>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298"/>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299"/>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w:t>
      </w:r>
      <w:proofErr w:type="gramStart"/>
      <w:r>
        <w:t>和</w:t>
      </w:r>
      <w:proofErr w:type="gramEnd"/>
      <w:r>
        <w:t>。上例中的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0"/>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1"/>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277" w:name="header-n233"/>
      <w:bookmarkEnd w:id="277"/>
      <w:r>
        <w:br w:type="page"/>
      </w:r>
    </w:p>
    <w:p w14:paraId="6FD85A46" w14:textId="4B9069D0" w:rsidR="006C77B1" w:rsidRDefault="006C77B1">
      <w:pPr>
        <w:pStyle w:val="3"/>
      </w:pPr>
      <w:bookmarkStart w:id="278" w:name="_Toc38636867"/>
      <w:r>
        <w:lastRenderedPageBreak/>
        <w:t xml:space="preserve">12.5 </w:t>
      </w:r>
      <w:r>
        <w:t>核函数</w:t>
      </w:r>
      <w:r>
        <w:t>2</w:t>
      </w:r>
      <w:bookmarkEnd w:id="278"/>
    </w:p>
    <w:p w14:paraId="5A0C1182" w14:textId="77777777" w:rsidR="006C77B1" w:rsidRDefault="006C77B1" w:rsidP="00AB093F">
      <w:pPr>
        <w:pStyle w:val="af0"/>
      </w:pPr>
      <w:r>
        <w:t>参考视频</w:t>
      </w:r>
      <w:r>
        <w:t>: 12 - 5 - Kernels II (16 min).</w:t>
      </w:r>
      <w:proofErr w:type="spellStart"/>
      <w:r>
        <w:t>mkv</w:t>
      </w:r>
      <w:proofErr w:type="spellEnd"/>
    </w:p>
    <w:p w14:paraId="1C089F97" w14:textId="77777777" w:rsidR="006C77B1" w:rsidRDefault="006C77B1" w:rsidP="00AB093F">
      <w:pPr>
        <w:pStyle w:val="af"/>
      </w:pPr>
      <w:r>
        <w:t>在上一节视频里，我们讨论了核函数这个想法，以及怎样利用它去实现支持</w:t>
      </w:r>
      <w:proofErr w:type="gramStart"/>
      <w:r>
        <w:t>向量机</w:t>
      </w:r>
      <w:proofErr w:type="gramEnd"/>
      <w:r>
        <w:t>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proofErr w:type="gramStart"/>
      <w:r>
        <w:t>个</w:t>
      </w:r>
      <w:proofErr w:type="gramEnd"/>
      <w:r>
        <w:t>实例，则我们选取</w:t>
      </w:r>
      <m:oMath>
        <m:r>
          <w:rPr>
            <w:rFonts w:ascii="Cambria Math" w:hAnsi="Cambria Math"/>
          </w:rPr>
          <m:t>m</m:t>
        </m:r>
      </m:oMath>
      <w:proofErr w:type="gramStart"/>
      <w:r>
        <w:t>个</w:t>
      </w:r>
      <w:proofErr w:type="gramEnd"/>
      <w:r>
        <w:t>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2"/>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3"/>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w:t>
      </w:r>
      <w:proofErr w:type="gramStart"/>
      <w:r>
        <w:t>向量机</w:t>
      </w:r>
      <w:proofErr w:type="gramEnd"/>
      <w:r>
        <w:t>中，修改我们的支持</w:t>
      </w:r>
      <w:proofErr w:type="gramStart"/>
      <w:r>
        <w:t>向量机</w:t>
      </w:r>
      <w:proofErr w:type="gramEnd"/>
      <w:r>
        <w:t>假设为：</w:t>
      </w:r>
    </w:p>
    <w:p w14:paraId="03059577" w14:textId="77777777" w:rsidR="006C77B1" w:rsidRDefault="006C77B1" w:rsidP="00AB093F">
      <w:pPr>
        <w:pStyle w:val="af"/>
      </w:pPr>
      <w:r>
        <w:t xml:space="preserve">• </w:t>
      </w:r>
      <w:r>
        <w:t>给定</w:t>
      </w:r>
      <m:oMath>
        <m:r>
          <w:rPr>
            <w:rFonts w:ascii="Cambria Math" w:hAnsi="Cambria Math"/>
          </w:rPr>
          <m:t>x</m:t>
        </m:r>
      </m:oMath>
      <w:r>
        <w:t>，计算新特征</w:t>
      </w:r>
      <m:oMath>
        <m:r>
          <w:rPr>
            <w:rFonts w:ascii="Cambria Math" w:hAnsi="Cambria Math"/>
          </w:rPr>
          <m:t>f</m:t>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w:t>
      </w:r>
      <w:proofErr w:type="gramStart"/>
      <w:r>
        <w:t>正则化项进行</w:t>
      </w:r>
      <w:proofErr w:type="gramEnd"/>
      <w:r>
        <w:t>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w:t>
      </w:r>
      <w:proofErr w:type="gramStart"/>
      <w:r>
        <w:t>化支持向量机</w:t>
      </w:r>
      <w:proofErr w:type="gramEnd"/>
      <w:r>
        <w:t>的代价函数的方法，你可以使用现有的软件包（如</w:t>
      </w:r>
      <w:proofErr w:type="spellStart"/>
      <w:r>
        <w:rPr>
          <w:b/>
        </w:rPr>
        <w:t>liblinear</w:t>
      </w:r>
      <w:r>
        <w:t>,</w:t>
      </w:r>
      <w:r>
        <w:rPr>
          <w:b/>
        </w:rPr>
        <w:t>libsvm</w:t>
      </w:r>
      <w:proofErr w:type="spellEnd"/>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w:t>
      </w:r>
      <w:proofErr w:type="gramStart"/>
      <w:r>
        <w:t>向量机</w:t>
      </w:r>
      <w:proofErr w:type="gramEnd"/>
      <w:r>
        <w:t>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w:t>
      </w:r>
      <w:proofErr w:type="gramStart"/>
      <w:r>
        <w:t>向量机</w:t>
      </w:r>
      <w:proofErr w:type="gramEnd"/>
      <w:r>
        <w:t>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77777777" w:rsidR="006C77B1" w:rsidRDefault="006C77B1" w:rsidP="00AB093F">
      <w:pPr>
        <w:pStyle w:val="af"/>
      </w:pPr>
      <m:oMath>
        <m:r>
          <w:rPr>
            <w:rFonts w:ascii="Cambria Math" w:hAnsi="Cambria Math"/>
          </w:rPr>
          <m:t>σ</m:t>
        </m:r>
      </m:oMath>
      <w:r>
        <w:t>较小时，可能会导致低偏差，高方差。</w:t>
      </w:r>
    </w:p>
    <w:p w14:paraId="3B41F723" w14:textId="77777777" w:rsidR="006C77B1" w:rsidRDefault="006C77B1" w:rsidP="00AB093F">
      <w:pPr>
        <w:pStyle w:val="af"/>
      </w:pPr>
      <w:r>
        <w:t>如果你看了本周的编程作业，你就能亲自实现这些想法，并亲眼看到这些效果。这就是利用核函数的支持</w:t>
      </w:r>
      <w:proofErr w:type="gramStart"/>
      <w:r>
        <w:t>向量机算法</w:t>
      </w:r>
      <w:proofErr w:type="gramEnd"/>
      <w:r>
        <w:t>，希望这些关于偏差和方差的讨论，能给你一些对于算法结果预期的直观印象。</w:t>
      </w:r>
    </w:p>
    <w:p w14:paraId="54631145" w14:textId="77777777" w:rsidR="00A50418" w:rsidRDefault="00A50418">
      <w:pPr>
        <w:widowControl/>
        <w:jc w:val="left"/>
        <w:rPr>
          <w:b/>
          <w:bCs/>
          <w:sz w:val="32"/>
          <w:szCs w:val="32"/>
        </w:rPr>
      </w:pPr>
      <w:bookmarkStart w:id="279" w:name="header-n275"/>
      <w:bookmarkEnd w:id="279"/>
      <w:r>
        <w:br w:type="page"/>
      </w:r>
    </w:p>
    <w:p w14:paraId="6CB2DF2A" w14:textId="1B27793E" w:rsidR="006C77B1" w:rsidRDefault="006C77B1">
      <w:pPr>
        <w:pStyle w:val="3"/>
      </w:pPr>
      <w:bookmarkStart w:id="280" w:name="_Toc38636868"/>
      <w:r>
        <w:lastRenderedPageBreak/>
        <w:t xml:space="preserve">12.6 </w:t>
      </w:r>
      <w:r>
        <w:t>使用支持向量机</w:t>
      </w:r>
      <w:bookmarkEnd w:id="280"/>
    </w:p>
    <w:p w14:paraId="25284C37" w14:textId="77777777" w:rsidR="006C77B1" w:rsidRDefault="006C77B1" w:rsidP="00A50418">
      <w:pPr>
        <w:pStyle w:val="af0"/>
      </w:pPr>
      <w:r>
        <w:t>参考视频</w:t>
      </w:r>
      <w:r>
        <w:t xml:space="preserve">: 12 - 6 - Using </w:t>
      </w:r>
      <w:proofErr w:type="gramStart"/>
      <w:r>
        <w:t>An</w:t>
      </w:r>
      <w:proofErr w:type="gramEnd"/>
      <w:r>
        <w:t xml:space="preserve"> SVM (21 min).</w:t>
      </w:r>
      <w:proofErr w:type="spellStart"/>
      <w:r>
        <w:t>mkv</w:t>
      </w:r>
      <w:proofErr w:type="spellEnd"/>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w:t>
      </w:r>
      <w:proofErr w:type="gramStart"/>
      <w:r>
        <w:t>向量机算法</w:t>
      </w:r>
      <w:proofErr w:type="gramEnd"/>
      <w:r>
        <w:t>，提出了一个特别优化的问题。但是就如在之前的视频中我简单提到的，我真的不建议你自己</w:t>
      </w:r>
      <w:proofErr w:type="gramStart"/>
      <w:r>
        <w:t>写软件</w:t>
      </w:r>
      <w:proofErr w:type="gramEnd"/>
      <w:r>
        <w:t>来求解参数</w:t>
      </w:r>
      <m:oMath>
        <m:r>
          <w:rPr>
            <w:rFonts w:ascii="Cambria Math" w:hAnsi="Cambria Math"/>
          </w:rPr>
          <m:t>θ</m:t>
        </m:r>
      </m:oMath>
      <w:r>
        <w:t>，因此由于今天我们中的很少人，或者其实没有人考虑过自己写代码来转换矩阵，或求</w:t>
      </w:r>
      <w:proofErr w:type="gramStart"/>
      <w:r>
        <w:t>一</w:t>
      </w:r>
      <w:proofErr w:type="gramEnd"/>
      <w:r>
        <w:t>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proofErr w:type="spellStart"/>
      <w:r>
        <w:rPr>
          <w:b/>
        </w:rPr>
        <w:t>liblinear</w:t>
      </w:r>
      <w:proofErr w:type="spellEnd"/>
      <w:r>
        <w:t>和</w:t>
      </w:r>
      <w:proofErr w:type="spellStart"/>
      <w:r>
        <w:rPr>
          <w:b/>
        </w:rPr>
        <w:t>libsvm</w:t>
      </w:r>
      <w:proofErr w:type="spellEnd"/>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proofErr w:type="gramStart"/>
      <w:r>
        <w:t>卡方核函数</w:t>
      </w:r>
      <w:proofErr w:type="gramEnd"/>
      <w:r>
        <w:t>（</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w:t>
      </w:r>
      <w:proofErr w:type="gramStart"/>
      <w:r>
        <w:t>向量机</w:t>
      </w:r>
      <w:proofErr w:type="gramEnd"/>
      <w:r>
        <w:t>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proofErr w:type="gramStart"/>
      <w:r>
        <w:t>个</w:t>
      </w:r>
      <w:proofErr w:type="gramEnd"/>
      <w:r>
        <w:t>类，则我们需要</w:t>
      </w:r>
      <m:oMath>
        <m:r>
          <w:rPr>
            <w:rFonts w:ascii="Cambria Math" w:hAnsi="Cambria Math"/>
          </w:rPr>
          <m:t>k</m:t>
        </m:r>
      </m:oMath>
      <w:proofErr w:type="gramStart"/>
      <w:r>
        <w:t>个</w:t>
      </w:r>
      <w:proofErr w:type="gramEnd"/>
      <w:r>
        <w:t>模型，以及</w:t>
      </w:r>
      <m:oMath>
        <m:r>
          <w:rPr>
            <w:rFonts w:ascii="Cambria Math" w:hAnsi="Cambria Math"/>
          </w:rPr>
          <m:t>k</m:t>
        </m:r>
      </m:oMath>
      <w:proofErr w:type="gramStart"/>
      <w:r>
        <w:t>个</w:t>
      </w:r>
      <w:proofErr w:type="gramEnd"/>
      <w:r>
        <w:t>参数向量</w:t>
      </w:r>
      <m:oMath>
        <m:r>
          <w:rPr>
            <w:rFonts w:ascii="Cambria Math" w:hAnsi="Cambria Math"/>
          </w:rPr>
          <m:t>θ</m:t>
        </m:r>
      </m:oMath>
      <w:r>
        <w:t>。我们同样也可以训练</w:t>
      </w:r>
      <m:oMath>
        <m:r>
          <w:rPr>
            <w:rFonts w:ascii="Cambria Math" w:hAnsi="Cambria Math"/>
          </w:rPr>
          <m:t>k</m:t>
        </m:r>
      </m:oMath>
      <w:proofErr w:type="gramStart"/>
      <w:r>
        <w:t>个</w:t>
      </w:r>
      <w:proofErr w:type="gramEnd"/>
      <w:r>
        <w:t>支持</w:t>
      </w:r>
      <w:proofErr w:type="gramStart"/>
      <w:r>
        <w:t>向量机</w:t>
      </w:r>
      <w:proofErr w:type="gramEnd"/>
      <w:r>
        <w:t>来解决多类分类问题。但是大多数支持</w:t>
      </w:r>
      <w:proofErr w:type="gramStart"/>
      <w:r>
        <w:t>向量机</w:t>
      </w:r>
      <w:proofErr w:type="gramEnd"/>
      <w:r>
        <w:t>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77777777" w:rsidR="006C77B1" w:rsidRDefault="006C77B1" w:rsidP="00A50418">
      <w:pPr>
        <w:pStyle w:val="af"/>
      </w:pPr>
      <w:r>
        <w:t>2</w:t>
      </w:r>
      <w:r>
        <w:t>、你也需要选择内核参数或你想要使用的相似函数，其中一个选择是：我们选择不需要任何内核参数，没有内核参数的理念，也叫线性核函数。因此，如果有人说他使用了线性</w:t>
      </w:r>
      <w:r>
        <w:lastRenderedPageBreak/>
        <w:t>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w:t>
      </w:r>
      <w:proofErr w:type="gramStart"/>
      <w:r>
        <w:t>向量机模型</w:t>
      </w:r>
      <w:proofErr w:type="gramEnd"/>
      <w:r>
        <w:t>，在两者之间，我们应该如何选择呢？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w:t>
      </w:r>
      <w:proofErr w:type="gramStart"/>
      <w:r>
        <w:t>向量机</w:t>
      </w:r>
      <w:proofErr w:type="gramEnd"/>
      <w:r>
        <w:t>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w:t>
      </w:r>
      <w:proofErr w:type="gramStart"/>
      <w:r>
        <w:t>手动地</w:t>
      </w:r>
      <w:proofErr w:type="gramEnd"/>
      <w:r>
        <w:t>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w:t>
      </w:r>
      <w:proofErr w:type="gramStart"/>
      <w:r>
        <w:t>向量机</w:t>
      </w:r>
      <w:proofErr w:type="gramEnd"/>
      <w:r>
        <w:t>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w:t>
      </w:r>
      <w:proofErr w:type="gramStart"/>
      <w:r>
        <w:t>向量机</w:t>
      </w:r>
      <w:proofErr w:type="gramEnd"/>
      <w:r>
        <w:t>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w:t>
      </w:r>
      <w:proofErr w:type="gramStart"/>
      <w:r>
        <w:t>凸</w:t>
      </w:r>
      <w:proofErr w:type="gramEnd"/>
      <w:r>
        <w:t>优化问题。因此，好的</w:t>
      </w:r>
      <w:r>
        <w:rPr>
          <w:b/>
        </w:rPr>
        <w:t>SVM</w:t>
      </w:r>
      <w:r>
        <w:t>优化软件包总是会找到全局最小值，或者接近它的值。对于</w:t>
      </w:r>
      <w:r>
        <w:rPr>
          <w:b/>
        </w:rPr>
        <w:t>SVM</w:t>
      </w:r>
      <w:r>
        <w:t>你不需要担心局部最优。</w:t>
      </w:r>
      <w:r>
        <w:lastRenderedPageBreak/>
        <w:t>在实际应用中，局部最优不是神经网络所需要解决的一个重大问题，所以这是你在使用</w:t>
      </w:r>
      <w:r>
        <w:rPr>
          <w:b/>
        </w:rPr>
        <w:t>SVM</w:t>
      </w:r>
      <w:r>
        <w:t>的时候不</w:t>
      </w:r>
      <w:proofErr w:type="gramStart"/>
      <w:r>
        <w:t>需要太去担心</w:t>
      </w:r>
      <w:proofErr w:type="gramEnd"/>
      <w:r>
        <w:t>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281" w:name="_Toc38636869"/>
      <w:r>
        <w:lastRenderedPageBreak/>
        <w:t>第</w:t>
      </w:r>
      <w:r>
        <w:t>8</w:t>
      </w:r>
      <w:r>
        <w:t>周</w:t>
      </w:r>
      <w:bookmarkEnd w:id="281"/>
    </w:p>
    <w:p w14:paraId="056CD926" w14:textId="22E3188C" w:rsidR="006C77B1" w:rsidRDefault="006C77B1" w:rsidP="00D15056">
      <w:pPr>
        <w:pStyle w:val="MMTopic2"/>
        <w:numPr>
          <w:ilvl w:val="0"/>
          <w:numId w:val="2"/>
        </w:numPr>
      </w:pPr>
      <w:bookmarkStart w:id="282" w:name="_Toc38636870"/>
      <w:r>
        <w:t>聚类</w:t>
      </w:r>
      <w:r>
        <w:t>(Clustering)</w:t>
      </w:r>
      <w:bookmarkEnd w:id="282"/>
    </w:p>
    <w:p w14:paraId="3BD346CB" w14:textId="77777777" w:rsidR="006C77B1" w:rsidRDefault="006C77B1">
      <w:pPr>
        <w:pStyle w:val="3"/>
      </w:pPr>
      <w:bookmarkStart w:id="283" w:name="_Toc38636871"/>
      <w:r>
        <w:t xml:space="preserve">13.1 </w:t>
      </w:r>
      <w:r>
        <w:t>无监督学习：简介</w:t>
      </w:r>
      <w:bookmarkEnd w:id="283"/>
    </w:p>
    <w:p w14:paraId="334FB83B" w14:textId="77777777" w:rsidR="006C77B1" w:rsidRDefault="006C77B1" w:rsidP="00A50418">
      <w:pPr>
        <w:pStyle w:val="af0"/>
      </w:pPr>
      <w:r>
        <w:t>参考视频</w:t>
      </w:r>
      <w:r>
        <w:t>: 13 - 1 - Unsupervised Learning_ Introduction (3 min).</w:t>
      </w:r>
      <w:proofErr w:type="spellStart"/>
      <w:r>
        <w:t>mkv</w:t>
      </w:r>
      <w:proofErr w:type="spellEnd"/>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4"/>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proofErr w:type="gramStart"/>
      <w:r>
        <w:t>.</w:t>
      </w:r>
      <w:r>
        <w:t>一直到</w:t>
      </w:r>
      <w:proofErr w:type="gramEnd"/>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4"/>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5"/>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284" w:name="_Toc38636872"/>
      <w:r>
        <w:lastRenderedPageBreak/>
        <w:t>13.2 K-</w:t>
      </w:r>
      <w:r>
        <w:t>均值算法</w:t>
      </w:r>
      <w:bookmarkEnd w:id="284"/>
    </w:p>
    <w:p w14:paraId="6B02877A" w14:textId="77777777" w:rsidR="006C77B1" w:rsidRDefault="006C77B1" w:rsidP="00A50418">
      <w:pPr>
        <w:pStyle w:val="af0"/>
      </w:pPr>
      <w:r>
        <w:t>参考视频</w:t>
      </w:r>
      <w:r>
        <w:t>: 13 - 2 - K-Means Algorithm (13 min).</w:t>
      </w:r>
      <w:proofErr w:type="spellStart"/>
      <w:r>
        <w:t>mkv</w:t>
      </w:r>
      <w:proofErr w:type="spellEnd"/>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proofErr w:type="gramStart"/>
      <w:r>
        <w:t>个</w:t>
      </w:r>
      <w:proofErr w:type="gramEnd"/>
      <w:r>
        <w:t>组，其方法为</w:t>
      </w:r>
      <w:r>
        <w:t>:</w:t>
      </w:r>
    </w:p>
    <w:p w14:paraId="06D4D314" w14:textId="77777777" w:rsidR="006C77B1" w:rsidRDefault="006C77B1" w:rsidP="00A50418">
      <w:pPr>
        <w:pStyle w:val="af"/>
      </w:pPr>
      <w:r>
        <w:t>首先选择</w:t>
      </w:r>
      <m:oMath>
        <m:r>
          <w:rPr>
            <w:rFonts w:ascii="Cambria Math" w:hAnsi="Cambria Math"/>
          </w:rPr>
          <m:t>K</m:t>
        </m:r>
      </m:oMath>
      <w:proofErr w:type="gramStart"/>
      <w:r>
        <w:t>个</w:t>
      </w:r>
      <w:proofErr w:type="gramEnd"/>
      <w:r>
        <w:t>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proofErr w:type="gramStart"/>
      <w:r>
        <w:t>个</w:t>
      </w:r>
      <w:proofErr w:type="gramEnd"/>
      <w:r>
        <w:t>中心点的距离，将其与距离最近的中心点关联起来，与同一个中心点关联的</w:t>
      </w:r>
      <w:proofErr w:type="gramStart"/>
      <w:r>
        <w:t>所有点</w:t>
      </w:r>
      <w:proofErr w:type="gramEnd"/>
      <w:r>
        <w:t>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06"/>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07"/>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08"/>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 xml:space="preserve">for </w:t>
      </w:r>
      <w:proofErr w:type="spellStart"/>
      <w:r w:rsidRPr="009029C4">
        <w:rPr>
          <w:rStyle w:val="VerbatimChar"/>
          <w:color w:val="C0504D" w:themeColor="accent2"/>
        </w:rPr>
        <w:t>i</w:t>
      </w:r>
      <w:proofErr w:type="spellEnd"/>
      <w:r w:rsidRPr="009029C4">
        <w:rPr>
          <w:rStyle w:val="VerbatimChar"/>
          <w:color w:val="C0504D" w:themeColor="accent2"/>
        </w:rPr>
        <w:t xml:space="preserve">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w:t>
      </w:r>
      <w:proofErr w:type="spellStart"/>
      <w:r w:rsidRPr="009029C4">
        <w:rPr>
          <w:rStyle w:val="VerbatimChar"/>
          <w:color w:val="C0504D" w:themeColor="accent2"/>
        </w:rPr>
        <w:t>i</w:t>
      </w:r>
      <w:proofErr w:type="spellEnd"/>
      <w:proofErr w:type="gramStart"/>
      <w:r w:rsidRPr="009029C4">
        <w:rPr>
          <w:rStyle w:val="VerbatimChar"/>
          <w:color w:val="C0504D" w:themeColor="accent2"/>
        </w:rPr>
        <w:t>) :</w:t>
      </w:r>
      <w:proofErr w:type="gramEnd"/>
      <w:r w:rsidRPr="009029C4">
        <w:rPr>
          <w:rStyle w:val="VerbatimChar"/>
          <w:color w:val="C0504D" w:themeColor="accent2"/>
        </w:rPr>
        <w:t>= index (form 1 to K) of cluster centroid closest to x(</w:t>
      </w:r>
      <w:proofErr w:type="spellStart"/>
      <w:r w:rsidRPr="009029C4">
        <w:rPr>
          <w:rStyle w:val="VerbatimChar"/>
          <w:color w:val="C0504D" w:themeColor="accent2"/>
        </w:rPr>
        <w:t>i</w:t>
      </w:r>
      <w:proofErr w:type="spellEnd"/>
      <w:r w:rsidRPr="009029C4">
        <w:rPr>
          <w:rStyle w:val="VerbatimChar"/>
          <w:color w:val="C0504D" w:themeColor="accent2"/>
        </w:rPr>
        <w:t>)</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proofErr w:type="spellStart"/>
      <w:r w:rsidRPr="009029C4">
        <w:rPr>
          <w:rStyle w:val="VerbatimChar"/>
          <w:color w:val="C0504D" w:themeColor="accent2"/>
        </w:rPr>
        <w:t>μ</w:t>
      </w:r>
      <w:proofErr w:type="gramStart"/>
      <w:r w:rsidRPr="009029C4">
        <w:rPr>
          <w:rStyle w:val="VerbatimChar"/>
          <w:color w:val="C0504D" w:themeColor="accent2"/>
        </w:rPr>
        <w:t>k</w:t>
      </w:r>
      <w:proofErr w:type="spellEnd"/>
      <w:r w:rsidRPr="009029C4">
        <w:rPr>
          <w:rStyle w:val="VerbatimChar"/>
          <w:color w:val="C0504D" w:themeColor="accent2"/>
        </w:rPr>
        <w:t xml:space="preserve"> :</w:t>
      </w:r>
      <w:proofErr w:type="gramEnd"/>
      <w:r w:rsidRPr="009029C4">
        <w:rPr>
          <w:rStyle w:val="VerbatimChar"/>
          <w:color w:val="C0504D" w:themeColor="accent2"/>
        </w:rPr>
        <w:t>=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09"/>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285" w:name="_Toc38636873"/>
      <w:r>
        <w:lastRenderedPageBreak/>
        <w:t xml:space="preserve">13.3 </w:t>
      </w:r>
      <w:r>
        <w:t>优化目标</w:t>
      </w:r>
      <w:bookmarkEnd w:id="285"/>
    </w:p>
    <w:p w14:paraId="7DB2439F" w14:textId="77777777" w:rsidR="006C77B1" w:rsidRDefault="006C77B1" w:rsidP="00A50418">
      <w:pPr>
        <w:pStyle w:val="af0"/>
      </w:pPr>
      <w:r>
        <w:t>参考视频</w:t>
      </w:r>
      <w:r>
        <w:t>: 13 - 3 - Optimization Objective (7 min).</w:t>
      </w:r>
      <w:proofErr w:type="spellStart"/>
      <w:r>
        <w:t>mkv</w:t>
      </w:r>
      <w:proofErr w:type="spellEnd"/>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w:t>
      </w:r>
      <w:proofErr w:type="gramStart"/>
      <w:r>
        <w:t>的</w:t>
      </w:r>
      <w:proofErr w:type="gramEnd"/>
      <w:r>
        <w:t>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0"/>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286" w:name="header-n84"/>
      <w:bookmarkEnd w:id="286"/>
      <w:r>
        <w:br w:type="page"/>
      </w:r>
    </w:p>
    <w:p w14:paraId="6E61DAB7" w14:textId="229F976F" w:rsidR="006C77B1" w:rsidRDefault="006C77B1">
      <w:pPr>
        <w:pStyle w:val="3"/>
      </w:pPr>
      <w:bookmarkStart w:id="287" w:name="_Toc38636874"/>
      <w:r>
        <w:lastRenderedPageBreak/>
        <w:t xml:space="preserve">13.4 </w:t>
      </w:r>
      <w:r>
        <w:t>随机初始化</w:t>
      </w:r>
      <w:bookmarkEnd w:id="287"/>
    </w:p>
    <w:p w14:paraId="3B109FBB" w14:textId="77777777" w:rsidR="006C77B1" w:rsidRDefault="006C77B1" w:rsidP="00A50418">
      <w:pPr>
        <w:pStyle w:val="af0"/>
      </w:pPr>
      <w:r>
        <w:t>参考视频</w:t>
      </w:r>
      <w:r>
        <w:t>: 13 - 4 - Random Initialization (8 min).</w:t>
      </w:r>
      <w:proofErr w:type="spellStart"/>
      <w:r>
        <w:t>mkv</w:t>
      </w:r>
      <w:proofErr w:type="spellEnd"/>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proofErr w:type="gramStart"/>
      <w:r>
        <w:t>个</w:t>
      </w:r>
      <w:proofErr w:type="gramEnd"/>
      <w:r>
        <w:t>训练实例，然后令</w:t>
      </w:r>
      <m:oMath>
        <m:r>
          <w:rPr>
            <w:rFonts w:ascii="Cambria Math" w:hAnsi="Cambria Math"/>
          </w:rPr>
          <m:t>K</m:t>
        </m:r>
      </m:oMath>
      <w:proofErr w:type="gramStart"/>
      <w:r>
        <w:t>个</w:t>
      </w:r>
      <w:proofErr w:type="gramEnd"/>
      <w:r>
        <w:t>聚类中心分别与这</w:t>
      </w:r>
      <m:oMath>
        <m:r>
          <w:rPr>
            <w:rFonts w:ascii="Cambria Math" w:hAnsi="Cambria Math"/>
          </w:rPr>
          <m:t>K</m:t>
        </m:r>
      </m:oMath>
      <w:proofErr w:type="gramStart"/>
      <w:r>
        <w:t>个</w:t>
      </w:r>
      <w:proofErr w:type="gramEnd"/>
      <w:r>
        <w:t>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1"/>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288" w:name="_Toc38636875"/>
      <w:r>
        <w:lastRenderedPageBreak/>
        <w:t xml:space="preserve">13.5 </w:t>
      </w:r>
      <w:r>
        <w:t>选择聚类数</w:t>
      </w:r>
      <w:bookmarkEnd w:id="288"/>
    </w:p>
    <w:p w14:paraId="40E71CC8" w14:textId="77777777" w:rsidR="006C77B1" w:rsidRDefault="006C77B1" w:rsidP="00A50418">
      <w:pPr>
        <w:pStyle w:val="af0"/>
      </w:pPr>
      <w:r>
        <w:t>参考视频</w:t>
      </w:r>
      <w:r>
        <w:t>: 13 - 5 - Choosing the Number of Clusters (8 min).</w:t>
      </w:r>
      <w:proofErr w:type="spellStart"/>
      <w:r>
        <w:t>mkv</w:t>
      </w:r>
      <w:proofErr w:type="spellEnd"/>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w:t>
      </w:r>
      <w:proofErr w:type="gramStart"/>
      <w:r>
        <w:t>该目的标</w:t>
      </w:r>
      <w:proofErr w:type="gramEnd"/>
      <w:r>
        <w:t>聚类数。</w:t>
      </w:r>
    </w:p>
    <w:p w14:paraId="4E235DFF" w14:textId="72C8F418" w:rsidR="006C77B1" w:rsidRDefault="006C77B1" w:rsidP="00A50418">
      <w:pPr>
        <w:pStyle w:val="af"/>
      </w:pPr>
      <w:r>
        <w:t>当人们在讨论，选择聚类数目的方法时，有一个可能会谈及的方法</w:t>
      </w:r>
      <w:proofErr w:type="gramStart"/>
      <w:r>
        <w:t>叫作</w:t>
      </w:r>
      <w:proofErr w:type="gramEnd"/>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2"/>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proofErr w:type="gramStart"/>
      <w:r>
        <w:t>恤制造</w:t>
      </w:r>
      <w:proofErr w:type="gramEnd"/>
      <w:r>
        <w:t>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w:t>
      </w:r>
      <w:proofErr w:type="gramStart"/>
      <w:r>
        <w:t>作出</w:t>
      </w:r>
      <w:proofErr w:type="gramEnd"/>
      <w:r>
        <w:t>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w:t>
      </w:r>
      <w:proofErr w:type="gramStart"/>
      <w:r>
        <w:t>基距离</w:t>
      </w:r>
      <w:proofErr w:type="spellStart"/>
      <w:proofErr w:type="gramEnd"/>
      <w:r>
        <w:t>Minkowski</w:t>
      </w:r>
      <w:proofErr w:type="spellEnd"/>
      <w:r>
        <w:t>/</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proofErr w:type="gramStart"/>
      <w:r>
        <w:t>杰卡德</w:t>
      </w:r>
      <w:proofErr w:type="gramEnd"/>
      <w:r>
        <w:t>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FF05A0"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w:t>
      </w:r>
      <w:proofErr w:type="gramStart"/>
      <w:r>
        <w:t>一</w:t>
      </w:r>
      <w:proofErr w:type="gramEnd"/>
      <w:r>
        <w:t>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w:t>
      </w:r>
      <w:proofErr w:type="gramStart"/>
      <w:r>
        <w:t>一</w:t>
      </w:r>
      <w:proofErr w:type="gramEnd"/>
      <w:r>
        <w:t>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w:t>
      </w:r>
      <w:proofErr w:type="gramStart"/>
      <w:r>
        <w:t>一</w:t>
      </w:r>
      <w:proofErr w:type="gramEnd"/>
      <w:r>
        <w:t>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w:t>
      </w:r>
      <w:proofErr w:type="gramStart"/>
      <w:r>
        <w:t>不</w:t>
      </w:r>
      <w:proofErr w:type="gramEnd"/>
      <w:r>
        <w:t>相似度</w:t>
      </w:r>
      <w:r>
        <w:t>:</w:t>
      </w:r>
      <w:r>
        <w:t>计算样本</w:t>
      </w:r>
      <m:oMath>
        <m:r>
          <w:rPr>
            <w:rFonts w:ascii="Cambria Math" w:hAnsi="Cambria Math"/>
          </w:rPr>
          <m:t>i</m:t>
        </m:r>
      </m:oMath>
      <w:r>
        <w:t>到</w:t>
      </w:r>
      <w:proofErr w:type="gramStart"/>
      <w:r>
        <w:t>同簇其它</w:t>
      </w:r>
      <w:proofErr w:type="gramEnd"/>
      <w:r>
        <w:t>样本的平均距离为</w:t>
      </w:r>
      <m:oMath>
        <m:r>
          <w:rPr>
            <w:rFonts w:ascii="Cambria Math" w:hAnsi="Cambria Math"/>
          </w:rPr>
          <m:t>a(i)</m:t>
        </m:r>
      </m:oMath>
      <w:r>
        <w:t>，应尽可能小。</w:t>
      </w:r>
    </w:p>
    <w:p w14:paraId="43BD5D98" w14:textId="77777777" w:rsidR="00A24719" w:rsidRDefault="00A24719" w:rsidP="00A24719">
      <w:pPr>
        <w:pStyle w:val="af"/>
      </w:pPr>
      <w:r>
        <w:t>簇间</w:t>
      </w:r>
      <w:proofErr w:type="gramStart"/>
      <w:r>
        <w:t>不</w:t>
      </w:r>
      <w:proofErr w:type="gramEnd"/>
      <w:r>
        <w:t>相似度</w:t>
      </w:r>
      <w:r>
        <w:t>:</w:t>
      </w:r>
      <w:r>
        <w:t>计算样本</w:t>
      </w:r>
      <m:oMath>
        <m:r>
          <w:rPr>
            <w:rFonts w:ascii="Cambria Math" w:hAnsi="Cambria Math"/>
          </w:rPr>
          <m:t>i</m:t>
        </m:r>
      </m:oMath>
      <w:r>
        <w:t>到其它</w:t>
      </w:r>
      <w:proofErr w:type="gramStart"/>
      <w:r>
        <w:t>簇</w:t>
      </w:r>
      <w:proofErr w:type="gramEnd"/>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proofErr w:type="gramStart"/>
      <w:r>
        <w:t>个</w:t>
      </w:r>
      <w:proofErr w:type="gramEnd"/>
      <w:r>
        <w:t>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3"/>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289" w:name="_Toc38636876"/>
      <w:proofErr w:type="gramStart"/>
      <w:r>
        <w:lastRenderedPageBreak/>
        <w:t>降维</w:t>
      </w:r>
      <w:proofErr w:type="gramEnd"/>
      <w:r>
        <w:t>(Dimensionality Reduction)</w:t>
      </w:r>
      <w:bookmarkEnd w:id="289"/>
    </w:p>
    <w:p w14:paraId="78031DA3" w14:textId="77777777" w:rsidR="006C77B1" w:rsidRDefault="006C77B1">
      <w:pPr>
        <w:pStyle w:val="3"/>
      </w:pPr>
      <w:bookmarkStart w:id="290" w:name="_Toc38636877"/>
      <w:r>
        <w:t xml:space="preserve">14.1 </w:t>
      </w:r>
      <w:r>
        <w:t>动机</w:t>
      </w:r>
      <w:proofErr w:type="gramStart"/>
      <w:r>
        <w:t>一</w:t>
      </w:r>
      <w:proofErr w:type="gramEnd"/>
      <w:r>
        <w:t>：数据压缩</w:t>
      </w:r>
      <w:bookmarkEnd w:id="290"/>
    </w:p>
    <w:p w14:paraId="2A94DBAB" w14:textId="77777777" w:rsidR="006C77B1" w:rsidRDefault="006C77B1" w:rsidP="00A50418">
      <w:pPr>
        <w:pStyle w:val="af0"/>
      </w:pPr>
      <w:r>
        <w:t>参考视频</w:t>
      </w:r>
      <w:r>
        <w:t>: 14 - 1 - Motivation I_ Data Compression (10 min).</w:t>
      </w:r>
      <w:proofErr w:type="spellStart"/>
      <w:r>
        <w:t>mkv</w:t>
      </w:r>
      <w:proofErr w:type="spellEnd"/>
    </w:p>
    <w:p w14:paraId="2BBC06DD" w14:textId="77777777" w:rsidR="006C77B1" w:rsidRDefault="006C77B1" w:rsidP="00A50418">
      <w:pPr>
        <w:pStyle w:val="af"/>
      </w:pPr>
      <w:r>
        <w:t>这个视频，我想开始谈论第二种类型的无监督学习问题，称为降维。有几个不同的</w:t>
      </w:r>
      <w:proofErr w:type="gramStart"/>
      <w:r>
        <w:t>的</w:t>
      </w:r>
      <w:proofErr w:type="gramEnd"/>
      <w:r>
        <w:t>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w:t>
      </w:r>
      <w:proofErr w:type="gramStart"/>
      <w:r>
        <w:t>谈论降维是</w:t>
      </w:r>
      <w:proofErr w:type="gramEnd"/>
      <w:r>
        <w:t>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4"/>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w:t>
      </w:r>
      <w:proofErr w:type="gramStart"/>
      <w:r>
        <w:t>一</w:t>
      </w:r>
      <w:proofErr w:type="gramEnd"/>
      <w:r>
        <w:t>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5"/>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16"/>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17"/>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291" w:name="_Toc38636878"/>
      <w:r>
        <w:lastRenderedPageBreak/>
        <w:t xml:space="preserve">14.2 </w:t>
      </w:r>
      <w:r>
        <w:t>动机二：数据可视化</w:t>
      </w:r>
      <w:bookmarkEnd w:id="291"/>
    </w:p>
    <w:p w14:paraId="30DD256A" w14:textId="77777777" w:rsidR="006C77B1" w:rsidRDefault="006C77B1" w:rsidP="00A50418">
      <w:pPr>
        <w:pStyle w:val="af0"/>
      </w:pPr>
      <w:r>
        <w:t>参考视频</w:t>
      </w:r>
      <w:r>
        <w:t>: 14 - 2 - Motivation II_ Visualization (6 min).</w:t>
      </w:r>
      <w:proofErr w:type="spellStart"/>
      <w:r>
        <w:t>mkv</w:t>
      </w:r>
      <w:proofErr w:type="spellEnd"/>
    </w:p>
    <w:p w14:paraId="2EF11FDC" w14:textId="77777777" w:rsidR="006C77B1" w:rsidRDefault="006C77B1" w:rsidP="00A50418">
      <w:pPr>
        <w:pStyle w:val="af"/>
      </w:pPr>
      <w:r>
        <w:t>在许多及其学习问题中，如果我们能将数据可视化，我们便能寻找到一个更好的解决方案，</w:t>
      </w:r>
      <w:proofErr w:type="gramStart"/>
      <w:r>
        <w:t>降维可以</w:t>
      </w:r>
      <w:proofErr w:type="gramEnd"/>
      <w:r>
        <w:t>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18"/>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w:t>
      </w:r>
      <w:proofErr w:type="gramStart"/>
      <w:r>
        <w:t>使用降维的</w:t>
      </w:r>
      <w:proofErr w:type="gramEnd"/>
      <w:r>
        <w:t>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19"/>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w:t>
      </w:r>
      <w:proofErr w:type="gramStart"/>
      <w:r>
        <w:t>降维的</w:t>
      </w:r>
      <w:proofErr w:type="gramEnd"/>
      <w:r>
        <w:t>算法只负责减少维数，新产生的特征的意义就必须由我们自己去发现了。</w:t>
      </w:r>
      <w:bookmarkStart w:id="292" w:name="header-n163"/>
      <w:bookmarkEnd w:id="292"/>
      <w:r w:rsidR="00A50418">
        <w:br w:type="page"/>
      </w:r>
    </w:p>
    <w:p w14:paraId="4DD2B4EB" w14:textId="3257EF09" w:rsidR="006C77B1" w:rsidRDefault="006C77B1">
      <w:pPr>
        <w:pStyle w:val="3"/>
      </w:pPr>
      <w:bookmarkStart w:id="293" w:name="_Toc38636879"/>
      <w:r>
        <w:lastRenderedPageBreak/>
        <w:t xml:space="preserve">14.3 </w:t>
      </w:r>
      <w:r>
        <w:t>主成分分析问题</w:t>
      </w:r>
      <w:bookmarkEnd w:id="293"/>
    </w:p>
    <w:p w14:paraId="277388FE" w14:textId="77777777" w:rsidR="006C77B1" w:rsidRDefault="006C77B1" w:rsidP="00A50418">
      <w:pPr>
        <w:pStyle w:val="af0"/>
      </w:pPr>
      <w:r>
        <w:t>参考视频</w:t>
      </w:r>
      <w:r>
        <w:t xml:space="preserve">: 14 - 3 - Principal Component Analysis Problem Formulation (9 min). </w:t>
      </w:r>
      <w:proofErr w:type="spellStart"/>
      <w:r>
        <w:t>mkv</w:t>
      </w:r>
      <w:proofErr w:type="spellEnd"/>
    </w:p>
    <w:p w14:paraId="165B4826" w14:textId="77777777" w:rsidR="006C77B1" w:rsidRDefault="006C77B1" w:rsidP="00A50418">
      <w:pPr>
        <w:pStyle w:val="af"/>
      </w:pPr>
      <w:r>
        <w:t>主成分分析</w:t>
      </w:r>
      <w:r>
        <w:t>(</w:t>
      </w:r>
      <w:r>
        <w:rPr>
          <w:b/>
        </w:rPr>
        <w:t>PCA</w:t>
      </w:r>
      <w:r>
        <w:t>)</w:t>
      </w:r>
      <w:r>
        <w:t>是最常见</w:t>
      </w:r>
      <w:proofErr w:type="gramStart"/>
      <w:r>
        <w:t>的降维算法</w:t>
      </w:r>
      <w:proofErr w:type="gramEnd"/>
      <w:r>
        <w:t>。</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0"/>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w:proofErr w:type="gramStart"/>
      <w:r>
        <w:t>..</w:t>
      </w:r>
      <w:proofErr w:type="gramEnd"/>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w:t>
      </w:r>
      <w:proofErr w:type="gramStart"/>
      <w:r>
        <w:t>化预测</w:t>
      </w:r>
      <w:proofErr w:type="gramEnd"/>
      <w:r>
        <w:t>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1"/>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proofErr w:type="gramStart"/>
      <w:r>
        <w:t>个特征降维到</w:t>
      </w:r>
      <w:proofErr w:type="gramEnd"/>
      <m:oMath>
        <m:r>
          <w:rPr>
            <w:rFonts w:ascii="Cambria Math" w:hAnsi="Cambria Math"/>
          </w:rPr>
          <m:t>k</m:t>
        </m:r>
      </m:oMath>
      <w:proofErr w:type="gramStart"/>
      <w:r>
        <w:t>个</w:t>
      </w:r>
      <w:proofErr w:type="gramEnd"/>
      <w:r>
        <w:t>，可以用来进行数据压缩，如果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w:t>
      </w:r>
      <w:proofErr w:type="gramStart"/>
      <w:r>
        <w:t>降维后</w:t>
      </w:r>
      <w:proofErr w:type="gramEnd"/>
      <w:r>
        <w:t>，还要保证数据的特性损失最小。</w:t>
      </w:r>
    </w:p>
    <w:p w14:paraId="29DDE987" w14:textId="77777777" w:rsidR="006C77B1" w:rsidRDefault="006C77B1" w:rsidP="00A50418">
      <w:pPr>
        <w:pStyle w:val="af"/>
        <w:ind w:firstLine="422"/>
      </w:pPr>
      <w:r>
        <w:rPr>
          <w:b/>
        </w:rPr>
        <w:t>PCA</w:t>
      </w:r>
      <w:r>
        <w:t>技术的一大好处是对数据</w:t>
      </w:r>
      <w:proofErr w:type="gramStart"/>
      <w:r>
        <w:t>进行降维的</w:t>
      </w:r>
      <w:proofErr w:type="gramEnd"/>
      <w:r>
        <w:t>处理。我们可以对新求出的</w:t>
      </w:r>
      <w:r>
        <w:t>“</w:t>
      </w:r>
      <w:r>
        <w:t>主元</w:t>
      </w:r>
      <w:r>
        <w:t>”</w:t>
      </w:r>
      <w:r>
        <w:t>向量的重要性进行排序，根据需要取前面最重要的部分，将后面的维数省去，可以</w:t>
      </w:r>
      <w:proofErr w:type="gramStart"/>
      <w:r>
        <w:t>达到降维从而</w:t>
      </w:r>
      <w:proofErr w:type="gramEnd"/>
      <w:r>
        <w:t>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294" w:name="header-n190"/>
      <w:bookmarkEnd w:id="294"/>
      <w:r>
        <w:br w:type="page"/>
      </w:r>
    </w:p>
    <w:p w14:paraId="3EF01F37" w14:textId="29FC7792" w:rsidR="006C77B1" w:rsidRDefault="006C77B1">
      <w:pPr>
        <w:pStyle w:val="3"/>
      </w:pPr>
      <w:bookmarkStart w:id="295" w:name="_Toc38636880"/>
      <w:r>
        <w:lastRenderedPageBreak/>
        <w:t xml:space="preserve">14.4 </w:t>
      </w:r>
      <w:r>
        <w:t>主成分分析算法</w:t>
      </w:r>
      <w:bookmarkEnd w:id="295"/>
    </w:p>
    <w:p w14:paraId="1CEA4E29" w14:textId="77777777" w:rsidR="006C77B1" w:rsidRDefault="006C77B1" w:rsidP="00A50418">
      <w:pPr>
        <w:pStyle w:val="af0"/>
      </w:pPr>
      <w:r>
        <w:t>参考视频</w:t>
      </w:r>
      <w:r>
        <w:t>: 14 - 4 - Principal Component Analysis Algorithm (15 min).</w:t>
      </w:r>
      <w:proofErr w:type="spellStart"/>
      <w:r>
        <w:t>mkv</w:t>
      </w:r>
      <w:proofErr w:type="spellEnd"/>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777777"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7777777"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w:p>
    <w:p w14:paraId="1944C4C9" w14:textId="2D86C3DE"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 xml:space="preserve">[U, S, V]= </w:t>
      </w:r>
      <w:proofErr w:type="spellStart"/>
      <w:r w:rsidRPr="0010115D">
        <w:rPr>
          <w:rStyle w:val="VerbatimChar"/>
          <w:color w:val="FF0000"/>
        </w:rPr>
        <w:t>svd</w:t>
      </w:r>
      <w:proofErr w:type="spellEnd"/>
      <w:r w:rsidRPr="0010115D">
        <w:rPr>
          <w:rStyle w:val="VerbatimChar"/>
          <w:color w:val="FF0000"/>
        </w:rPr>
        <w:t>(sigma)</w:t>
      </w:r>
      <w:r>
        <w:t>。</w:t>
      </w:r>
    </w:p>
    <w:p w14:paraId="736B1F5A" w14:textId="77777777" w:rsidR="00021CBC" w:rsidRDefault="006C77B1" w:rsidP="00A50418">
      <w:pPr>
        <w:pStyle w:val="af"/>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2"/>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2EE7ACA7" w14:textId="2C0C6AD4" w:rsidR="006C77B1" w:rsidRDefault="006C77B1" w:rsidP="00A50418">
      <w:pPr>
        <w:pStyle w:val="af"/>
      </w:pPr>
      <m:oMathPara>
        <m:oMath>
          <m:r>
            <w:rPr>
              <w:rFonts w:ascii="Cambria Math" w:hAnsi="Cambria Math"/>
            </w:rPr>
            <m:t>Sigma=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sup>
              <m:r>
                <w:rPr>
                  <w:rFonts w:ascii="Cambria Math" w:hAnsi="Cambria Math"/>
                </w:rPr>
                <m:t>T</m:t>
              </m:r>
            </m:sup>
          </m:sSup>
        </m:oMath>
      </m:oMathPara>
    </w:p>
    <w:p w14:paraId="08D746A2" w14:textId="77777777" w:rsidR="006C77B1" w:rsidRDefault="006C77B1" w:rsidP="00A50418">
      <w:pPr>
        <w:pStyle w:val="af"/>
      </w:pPr>
      <w:r>
        <w:rPr>
          <w:noProof/>
        </w:rPr>
        <w:drawing>
          <wp:inline distT="0" distB="0" distL="0" distR="0" wp14:anchorId="6ECB0F08" wp14:editId="509BF618">
            <wp:extent cx="3962400" cy="1400175"/>
            <wp:effectExtent l="0" t="0" r="0" b="9525"/>
            <wp:docPr id="6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3"/>
                    <a:stretch>
                      <a:fillRect/>
                    </a:stretch>
                  </pic:blipFill>
                  <pic:spPr bwMode="auto">
                    <a:xfrm>
                      <a:off x="0" y="0"/>
                      <a:ext cx="3962400" cy="1400175"/>
                    </a:xfrm>
                    <a:prstGeom prst="rect">
                      <a:avLst/>
                    </a:prstGeom>
                    <a:noFill/>
                    <a:ln w="9525">
                      <a:noFill/>
                      <a:headEnd/>
                      <a:tailEnd/>
                    </a:ln>
                  </pic:spPr>
                </pic:pic>
              </a:graphicData>
            </a:graphic>
          </wp:inline>
        </w:drawing>
      </w: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proofErr w:type="gramStart"/>
      <w:r>
        <w:t>个</w:t>
      </w:r>
      <w:proofErr w:type="gramEnd"/>
      <w:r>
        <w:t>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rPr>
            </m:ctrlPr>
          </m:sSupPr>
          <m:e>
            <m:r>
              <w:rPr>
                <w:rFonts w:ascii="Cambria Math" w:hAnsi="Cambria Math"/>
              </w:rPr>
              <m:t>z</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296" w:name="header-n214"/>
      <w:bookmarkEnd w:id="296"/>
      <w:r>
        <w:br w:type="page"/>
      </w:r>
    </w:p>
    <w:p w14:paraId="70297B15" w14:textId="60167EAE" w:rsidR="006C77B1" w:rsidRDefault="006C77B1">
      <w:pPr>
        <w:pStyle w:val="3"/>
      </w:pPr>
      <w:bookmarkStart w:id="297" w:name="_Toc38636881"/>
      <w:r>
        <w:lastRenderedPageBreak/>
        <w:t xml:space="preserve">14.5 </w:t>
      </w:r>
      <w:r>
        <w:t>选择主成分的数量</w:t>
      </w:r>
      <w:bookmarkEnd w:id="297"/>
    </w:p>
    <w:p w14:paraId="0263C0AE" w14:textId="77777777" w:rsidR="006C77B1" w:rsidRDefault="006C77B1" w:rsidP="00A50418">
      <w:pPr>
        <w:pStyle w:val="af0"/>
      </w:pPr>
      <w:r>
        <w:t>参考视频</w:t>
      </w:r>
      <w:r>
        <w:t xml:space="preserve">: 14 - 5 - Choosing </w:t>
      </w:r>
      <w:proofErr w:type="gramStart"/>
      <w:r>
        <w:t>The</w:t>
      </w:r>
      <w:proofErr w:type="gramEnd"/>
      <w:r>
        <w:t xml:space="preserve"> Number Of Principal Components (13 min).</w:t>
      </w:r>
      <w:proofErr w:type="spellStart"/>
      <w:r>
        <w:t>mkv</w:t>
      </w:r>
      <w:proofErr w:type="spellEnd"/>
    </w:p>
    <w:p w14:paraId="47E383FD" w14:textId="77777777" w:rsidR="006C77B1" w:rsidRDefault="006C77B1" w:rsidP="00A50418">
      <w:pPr>
        <w:pStyle w:val="af"/>
      </w:pPr>
      <w:r>
        <w:t>主要成分分析是减少投射的平均均方误差：</w:t>
      </w:r>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2D527000" w14:textId="77777777" w:rsidR="006C77B1" w:rsidRDefault="006C77B1" w:rsidP="00A50418">
      <w:pPr>
        <w:pStyle w:val="af"/>
      </w:pPr>
      <w:r>
        <w:t>我们希望在平均均方误差与训练集方差的比例尽可能小的情况下选择尽可能小的</w:t>
      </w:r>
      <m:oMath>
        <m:r>
          <w:rPr>
            <w:rFonts w:ascii="Cambria Math" w:hAnsi="Cambria Math"/>
          </w:rPr>
          <m:t>k</m:t>
        </m:r>
      </m:oMath>
      <w:r>
        <w:t>值。</w:t>
      </w:r>
    </w:p>
    <w:p w14:paraId="4E9F8E09" w14:textId="77777777" w:rsidR="006C77B1" w:rsidRDefault="006C77B1" w:rsidP="00A50418">
      <w:pPr>
        <w:pStyle w:val="af"/>
      </w:pPr>
      <w:r>
        <w:t>如果我们希望这个比例小于</w:t>
      </w:r>
      <w:r>
        <w:t>1%</w:t>
      </w:r>
      <w:r>
        <w:t>，就意味着原本数据的偏差有</w:t>
      </w:r>
      <w:r>
        <w:t>99%</w:t>
      </w:r>
      <w:r>
        <w:t>都保留下来了，如果我们选择保留</w:t>
      </w:r>
      <w:r>
        <w:t>95%</w:t>
      </w:r>
      <w:r>
        <w:t>的偏差，便能非常显著地降低模型</w:t>
      </w:r>
      <w:proofErr w:type="gramStart"/>
      <w:r>
        <w:t>中特征</w:t>
      </w:r>
      <w:proofErr w:type="gramEnd"/>
      <w:r>
        <w:t>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proofErr w:type="spellStart"/>
      <w:r>
        <w:rPr>
          <w:b/>
        </w:rPr>
        <w:t>svd</w:t>
      </w:r>
      <w:proofErr w:type="spellEnd"/>
      <w:r>
        <w:t>”</w:t>
      </w:r>
      <w:r>
        <w:t>函数的时候，我们获得三个参数：</w:t>
      </w:r>
      <w:r w:rsidRPr="0010115D">
        <w:rPr>
          <w:rStyle w:val="VerbatimChar"/>
          <w:color w:val="FF0000"/>
        </w:rPr>
        <w:t xml:space="preserve">[U, S, V] = </w:t>
      </w:r>
      <w:proofErr w:type="spellStart"/>
      <w:r w:rsidRPr="0010115D">
        <w:rPr>
          <w:rStyle w:val="VerbatimChar"/>
          <w:color w:val="FF0000"/>
        </w:rPr>
        <w:t>svd</w:t>
      </w:r>
      <w:proofErr w:type="spellEnd"/>
      <w:r w:rsidRPr="0010115D">
        <w:rPr>
          <w:rStyle w:val="VerbatimChar"/>
          <w:color w:val="FF0000"/>
        </w:rPr>
        <w:t>(sigma)</w:t>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4"/>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FF05A0"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298" w:name="OLE_LINK3"/>
    <w:bookmarkStart w:id="299" w:name="OLE_LINK4"/>
    <w:p w14:paraId="56A616C3" w14:textId="35EA111D" w:rsidR="006C77B1" w:rsidRDefault="00FF05A0"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298"/>
          <w:bookmarkEnd w:id="299"/>
          <m:r>
            <w:rPr>
              <w:rFonts w:ascii="Cambria Math" w:hAnsi="Cambria Math"/>
            </w:rPr>
            <m:t>≥0.99</m:t>
          </m:r>
        </m:oMath>
      </m:oMathPara>
    </w:p>
    <w:p w14:paraId="4660CA45" w14:textId="77777777" w:rsidR="00381D86" w:rsidRDefault="006C77B1" w:rsidP="00A50418">
      <w:pPr>
        <w:pStyle w:val="af"/>
      </w:pPr>
      <w:r>
        <w:t>在压缩</w:t>
      </w:r>
      <w:proofErr w:type="gramStart"/>
      <w:r>
        <w:t>过数据</w:t>
      </w:r>
      <w:proofErr w:type="gramEnd"/>
      <w:r>
        <w:t>后，我们可以采用如下方法来近似地获得原有的特征：</w:t>
      </w:r>
    </w:p>
    <w:p w14:paraId="3CC412C7" w14:textId="5E88EFB5" w:rsidR="006C77B1" w:rsidRDefault="00FF05A0"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300" w:name="header-n239"/>
      <w:bookmarkEnd w:id="300"/>
      <w:r>
        <w:br w:type="page"/>
      </w:r>
    </w:p>
    <w:p w14:paraId="49113143" w14:textId="25798EB8" w:rsidR="006C77B1" w:rsidRDefault="006C77B1">
      <w:pPr>
        <w:pStyle w:val="3"/>
      </w:pPr>
      <w:bookmarkStart w:id="301" w:name="_Toc38636882"/>
      <w:r>
        <w:lastRenderedPageBreak/>
        <w:t xml:space="preserve">14.6 </w:t>
      </w:r>
      <w:r>
        <w:t>重建的压缩表示</w:t>
      </w:r>
      <w:bookmarkEnd w:id="301"/>
    </w:p>
    <w:p w14:paraId="339BB06E" w14:textId="77777777" w:rsidR="006C77B1" w:rsidRDefault="006C77B1" w:rsidP="00A50418">
      <w:pPr>
        <w:pStyle w:val="af0"/>
      </w:pPr>
      <w:r>
        <w:t>参考视频</w:t>
      </w:r>
      <w:r>
        <w:t>: 14 - 6 - Reconstruction from Compressed Representation (4 min).</w:t>
      </w:r>
      <w:proofErr w:type="spellStart"/>
      <w:r>
        <w:t>mkv</w:t>
      </w:r>
      <w:proofErr w:type="spellEnd"/>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5"/>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FF05A0"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77777777" w:rsidR="006C77B1" w:rsidRDefault="006C77B1" w:rsidP="00A50418">
      <w:pPr>
        <w:pStyle w:val="af"/>
      </w:pPr>
      <w:r>
        <w:rPr>
          <w:noProof/>
        </w:rPr>
        <w:lastRenderedPageBreak/>
        <w:drawing>
          <wp:inline distT="0" distB="0" distL="0" distR="0" wp14:anchorId="6CCBA5E8" wp14:editId="0060E15A">
            <wp:extent cx="4933950" cy="276225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544d8fa1c1639d80948006f7f4a8ff.png"/>
                    <pic:cNvPicPr>
                      <a:picLocks noChangeAspect="1" noChangeArrowheads="1"/>
                    </pic:cNvPicPr>
                  </pic:nvPicPr>
                  <pic:blipFill>
                    <a:blip r:embed="rId326"/>
                    <a:stretch>
                      <a:fillRect/>
                    </a:stretch>
                  </pic:blipFill>
                  <pic:spPr bwMode="auto">
                    <a:xfrm>
                      <a:off x="0" y="0"/>
                      <a:ext cx="4933950" cy="2762250"/>
                    </a:xfrm>
                    <a:prstGeom prst="rect">
                      <a:avLst/>
                    </a:prstGeom>
                    <a:noFill/>
                    <a:ln w="9525">
                      <a:noFill/>
                      <a:headEnd/>
                      <a:tailEnd/>
                    </a:ln>
                  </pic:spPr>
                </pic:pic>
              </a:graphicData>
            </a:graphic>
          </wp:inline>
        </w:drawing>
      </w:r>
    </w:p>
    <w:p w14:paraId="40374B48" w14:textId="77777777" w:rsidR="006C77B1" w:rsidRDefault="006C77B1" w:rsidP="00A50418">
      <w:pPr>
        <w:pStyle w:val="af"/>
      </w:pPr>
      <w:r>
        <w:t>如你所知，这是一个漂亮的与原始数据相当相似。所以，这就是你从低维表示</w:t>
      </w:r>
      <m:oMath>
        <m:r>
          <w:rPr>
            <w:rFonts w:ascii="Cambria Math" w:hAnsi="Cambria Math"/>
          </w:rPr>
          <m:t>z</m:t>
        </m:r>
      </m:oMath>
      <w:r>
        <w:t>回到未压缩的表示。我们得到的数据的一个之间你的原始数据</w:t>
      </w:r>
      <w:r>
        <w:t xml:space="preserve"> </w:t>
      </w:r>
      <m:oMath>
        <m:r>
          <w:rPr>
            <w:rFonts w:ascii="Cambria Math" w:hAnsi="Cambria Math"/>
          </w:rPr>
          <m:t>x</m:t>
        </m:r>
      </m:oMath>
      <w:r>
        <w:t>，我们也把这个过程称为重建原始数据。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w:t>
      </w:r>
      <w:proofErr w:type="gramStart"/>
      <w:r>
        <w:t>维特征</w:t>
      </w:r>
      <w:proofErr w:type="gramEnd"/>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302" w:name="header-n258"/>
      <w:bookmarkEnd w:id="302"/>
      <w:r>
        <w:br w:type="page"/>
      </w:r>
    </w:p>
    <w:p w14:paraId="45C031A0" w14:textId="3B0512D7" w:rsidR="006C77B1" w:rsidRDefault="006C77B1">
      <w:pPr>
        <w:pStyle w:val="3"/>
      </w:pPr>
      <w:bookmarkStart w:id="303" w:name="_Toc38636883"/>
      <w:r>
        <w:lastRenderedPageBreak/>
        <w:t xml:space="preserve">14.7 </w:t>
      </w:r>
      <w:r>
        <w:t>主成分分析法的应用建议</w:t>
      </w:r>
      <w:bookmarkEnd w:id="303"/>
    </w:p>
    <w:p w14:paraId="793C99B1" w14:textId="77777777" w:rsidR="006C77B1" w:rsidRDefault="006C77B1" w:rsidP="00A50418">
      <w:pPr>
        <w:pStyle w:val="af0"/>
      </w:pPr>
      <w:r>
        <w:t>参考视频</w:t>
      </w:r>
      <w:r>
        <w:t>: 14 - 7 - Advice for Applying PCA (13 min).</w:t>
      </w:r>
      <w:proofErr w:type="spellStart"/>
      <w:r>
        <w:t>mkv</w:t>
      </w:r>
      <w:proofErr w:type="spellEnd"/>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proofErr w:type="gramStart"/>
      <w:r>
        <w:t>个</w:t>
      </w:r>
      <w:proofErr w:type="gramEnd"/>
      <w:r>
        <w:t>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w:t>
      </w:r>
      <w:proofErr w:type="gramStart"/>
      <w:r w:rsidR="006C77B1">
        <w:t>行学习</w:t>
      </w:r>
      <w:proofErr w:type="gramEnd"/>
      <w:r w:rsidR="006C77B1">
        <w:t>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7777777" w:rsidR="006C77B1" w:rsidRDefault="006C77B1" w:rsidP="00A50418">
      <w:pPr>
        <w:pStyle w:val="af"/>
      </w:pPr>
      <w:r>
        <w:t>注：如果我们有交叉验证集合测试集，也采用对训练集学习而来的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304" w:name="_Toc38636884"/>
      <w:r>
        <w:lastRenderedPageBreak/>
        <w:t>第</w:t>
      </w:r>
      <w:r>
        <w:t>9</w:t>
      </w:r>
      <w:r>
        <w:t>周</w:t>
      </w:r>
      <w:bookmarkEnd w:id="304"/>
    </w:p>
    <w:p w14:paraId="34524CBD" w14:textId="5FA36216" w:rsidR="006C77B1" w:rsidRDefault="006C77B1" w:rsidP="00D15056">
      <w:pPr>
        <w:pStyle w:val="MMTopic2"/>
        <w:numPr>
          <w:ilvl w:val="0"/>
          <w:numId w:val="2"/>
        </w:numPr>
      </w:pPr>
      <w:bookmarkStart w:id="305" w:name="_Toc38636885"/>
      <w:r>
        <w:t>异常检测</w:t>
      </w:r>
      <w:r>
        <w:t>(Anomaly Detection)</w:t>
      </w:r>
      <w:bookmarkEnd w:id="305"/>
    </w:p>
    <w:p w14:paraId="5456D05E" w14:textId="77777777" w:rsidR="006C77B1" w:rsidRDefault="006C77B1">
      <w:pPr>
        <w:pStyle w:val="3"/>
      </w:pPr>
      <w:bookmarkStart w:id="306" w:name="_Toc38636886"/>
      <w:r>
        <w:t xml:space="preserve">15.1 </w:t>
      </w:r>
      <w:r>
        <w:t>问题的动机</w:t>
      </w:r>
      <w:bookmarkEnd w:id="306"/>
    </w:p>
    <w:p w14:paraId="21847A98" w14:textId="77777777" w:rsidR="006C77B1" w:rsidRDefault="006C77B1" w:rsidP="00A50418">
      <w:pPr>
        <w:pStyle w:val="af0"/>
      </w:pPr>
      <w:r>
        <w:t>参考文档</w:t>
      </w:r>
      <w:r>
        <w:t>: 15 - 1 - Problem Motivation (8 min).</w:t>
      </w:r>
      <w:proofErr w:type="spellStart"/>
      <w:r>
        <w:t>mkv</w:t>
      </w:r>
      <w:proofErr w:type="spellEnd"/>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27"/>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proofErr w:type="gramStart"/>
      <w:r>
        <w:t>个</w:t>
      </w:r>
      <w:proofErr w:type="gramEnd"/>
      <w:r>
        <w:t>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28"/>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29"/>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proofErr w:type="gramStart"/>
      <w:r>
        <w:t>检测非</w:t>
      </w:r>
      <w:proofErr w:type="gramEnd"/>
      <w:r>
        <w:t>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307" w:name="header-n44"/>
      <w:bookmarkEnd w:id="307"/>
      <w:r>
        <w:br w:type="page"/>
      </w:r>
    </w:p>
    <w:p w14:paraId="1D32C3DB" w14:textId="0E2E1DDF" w:rsidR="006C77B1" w:rsidRDefault="006C77B1">
      <w:pPr>
        <w:pStyle w:val="3"/>
      </w:pPr>
      <w:bookmarkStart w:id="308" w:name="_Toc38636887"/>
      <w:r>
        <w:lastRenderedPageBreak/>
        <w:t xml:space="preserve">15.2 </w:t>
      </w:r>
      <w:r>
        <w:t>高斯分布</w:t>
      </w:r>
      <w:bookmarkEnd w:id="308"/>
    </w:p>
    <w:p w14:paraId="3F906207" w14:textId="77777777" w:rsidR="006C77B1" w:rsidRDefault="006C77B1" w:rsidP="00A50418">
      <w:pPr>
        <w:pStyle w:val="af0"/>
      </w:pPr>
      <w:r>
        <w:t>参考视频</w:t>
      </w:r>
      <w:r>
        <w:t>: 15 - 2 - Gaussian Distribution (10 min).</w:t>
      </w:r>
      <w:proofErr w:type="spellStart"/>
      <w:r>
        <w:t>mkv</w:t>
      </w:r>
      <w:proofErr w:type="spellEnd"/>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FF05A0"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0"/>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309" w:name="header-n62"/>
      <w:bookmarkEnd w:id="309"/>
      <w:r>
        <w:br w:type="page"/>
      </w:r>
    </w:p>
    <w:p w14:paraId="68A50DE9" w14:textId="1D40C50B" w:rsidR="006C77B1" w:rsidRDefault="006C77B1">
      <w:pPr>
        <w:pStyle w:val="3"/>
      </w:pPr>
      <w:bookmarkStart w:id="310" w:name="_Toc38636888"/>
      <w:r>
        <w:lastRenderedPageBreak/>
        <w:t xml:space="preserve">15.3 </w:t>
      </w:r>
      <w:r>
        <w:t>算法</w:t>
      </w:r>
      <w:bookmarkEnd w:id="310"/>
    </w:p>
    <w:p w14:paraId="1F13831B" w14:textId="77777777" w:rsidR="006C77B1" w:rsidRDefault="006C77B1" w:rsidP="00A50418">
      <w:pPr>
        <w:pStyle w:val="af0"/>
      </w:pPr>
      <w:r>
        <w:t>参考视频</w:t>
      </w:r>
      <w:r>
        <w:t>: 15 - 3 - Algorithm (12 min).</w:t>
      </w:r>
      <w:proofErr w:type="spellStart"/>
      <w:r>
        <w:t>mkv</w:t>
      </w:r>
      <w:proofErr w:type="spellEnd"/>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FF05A0"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FF05A0"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1"/>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2"/>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311" w:name="header-n95"/>
      <w:bookmarkEnd w:id="311"/>
      <w:r>
        <w:br w:type="page"/>
      </w:r>
    </w:p>
    <w:p w14:paraId="0355C6FB" w14:textId="6AC0253A" w:rsidR="006C77B1" w:rsidRDefault="006C77B1">
      <w:pPr>
        <w:pStyle w:val="3"/>
      </w:pPr>
      <w:bookmarkStart w:id="312" w:name="_Toc38636889"/>
      <w:r>
        <w:lastRenderedPageBreak/>
        <w:t xml:space="preserve">15.4 </w:t>
      </w:r>
      <w:r>
        <w:t>开发和评价一个异常检测系统</w:t>
      </w:r>
      <w:bookmarkEnd w:id="312"/>
    </w:p>
    <w:p w14:paraId="0CBF2CD4" w14:textId="77777777" w:rsidR="006C77B1" w:rsidRDefault="006C77B1" w:rsidP="00A50418">
      <w:pPr>
        <w:pStyle w:val="af0"/>
      </w:pPr>
      <w:r>
        <w:t>参考视频</w:t>
      </w:r>
      <w:r>
        <w:t xml:space="preserve">: 15 - 4 - Developing and Evaluating an Anomaly Detection System (13 min). </w:t>
      </w:r>
      <w:proofErr w:type="spellStart"/>
      <w:r>
        <w:t>mkv</w:t>
      </w:r>
      <w:proofErr w:type="spellEnd"/>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07034BD4" w:rsidR="006C77B1" w:rsidRDefault="00A50418" w:rsidP="00A50418">
      <w:pPr>
        <w:pStyle w:val="af"/>
      </w:pPr>
      <w:r>
        <w:rPr>
          <w:rFonts w:hint="eastAsia"/>
        </w:rPr>
        <w:t xml:space="preserve">1. </w:t>
      </w:r>
      <w:r w:rsidR="006C77B1">
        <w:t>根据测试集数据，我们估计特征的平均值和方差并构建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proofErr w:type="gramStart"/>
      <w:r w:rsidR="006C77B1">
        <w:t>值或者</w:t>
      </w:r>
      <w:proofErr w:type="gramEnd"/>
      <w:r w:rsidR="006C77B1">
        <w:t>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313" w:name="header-n120"/>
      <w:bookmarkEnd w:id="313"/>
      <w:r>
        <w:br w:type="page"/>
      </w:r>
    </w:p>
    <w:p w14:paraId="7995AC69" w14:textId="5ABF22D1" w:rsidR="006C77B1" w:rsidRDefault="006C77B1">
      <w:pPr>
        <w:pStyle w:val="3"/>
      </w:pPr>
      <w:bookmarkStart w:id="314" w:name="_Toc38636890"/>
      <w:r>
        <w:lastRenderedPageBreak/>
        <w:t xml:space="preserve">15.5 </w:t>
      </w:r>
      <w:r>
        <w:t>异常检测与监督学习对比</w:t>
      </w:r>
      <w:bookmarkEnd w:id="314"/>
    </w:p>
    <w:p w14:paraId="7E043725" w14:textId="77777777" w:rsidR="006C77B1" w:rsidRDefault="006C77B1" w:rsidP="00A50418">
      <w:pPr>
        <w:pStyle w:val="af0"/>
      </w:pPr>
      <w:r>
        <w:t>参考视频</w:t>
      </w:r>
      <w:r>
        <w:t>: 15 - 5 - Anomaly Detection vs. Supervised Learning (8 min).</w:t>
      </w:r>
      <w:proofErr w:type="spellStart"/>
      <w:r>
        <w:t>mkv</w:t>
      </w:r>
      <w:proofErr w:type="spellEnd"/>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许多不同种类的异常，非常难。根据非常</w:t>
            </w:r>
            <w:r>
              <w:t xml:space="preserve"> </w:t>
            </w:r>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r>
              <w:t xml:space="preserve"> </w:t>
            </w:r>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315" w:name="header-n145"/>
      <w:bookmarkEnd w:id="315"/>
      <w:r>
        <w:br w:type="page"/>
      </w:r>
    </w:p>
    <w:p w14:paraId="7C207B72" w14:textId="4680928A" w:rsidR="006C77B1" w:rsidRDefault="006C77B1">
      <w:pPr>
        <w:pStyle w:val="3"/>
      </w:pPr>
      <w:bookmarkStart w:id="316" w:name="_Toc38636891"/>
      <w:r>
        <w:lastRenderedPageBreak/>
        <w:t xml:space="preserve">15.6 </w:t>
      </w:r>
      <w:r>
        <w:t>选择特征</w:t>
      </w:r>
      <w:bookmarkEnd w:id="316"/>
    </w:p>
    <w:p w14:paraId="052CB15D" w14:textId="77777777" w:rsidR="006C77B1" w:rsidRDefault="006C77B1" w:rsidP="00A07112">
      <w:pPr>
        <w:pStyle w:val="af0"/>
      </w:pPr>
      <w:r>
        <w:t>参考视频</w:t>
      </w:r>
      <w:r>
        <w:t>: 15 - 6 - Choosing What Features to Use (12 min).</w:t>
      </w:r>
      <w:proofErr w:type="spellStart"/>
      <w:r>
        <w:t>mkv</w:t>
      </w:r>
      <w:proofErr w:type="spellEnd"/>
    </w:p>
    <w:p w14:paraId="1E9CF476" w14:textId="77777777" w:rsidR="006C77B1" w:rsidRDefault="006C77B1" w:rsidP="00A07112">
      <w:pPr>
        <w:pStyle w:val="af"/>
      </w:pPr>
      <w:r>
        <w:t>对于异常检测算法，我们使用的特征是至关重要的，下面谈</w:t>
      </w:r>
      <w:proofErr w:type="gramStart"/>
      <w:r>
        <w:t>谈</w:t>
      </w:r>
      <w:proofErr w:type="gramEnd"/>
      <w:r>
        <w:t>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异常检测假设特征符合高斯分布，如果数据的分布不是高斯分布，异常检测算法也能够工作，但是最好还是将数据转换成高斯分布，例如使用对数函数：</w:t>
      </w:r>
      <m:oMath>
        <m:r>
          <w:rPr>
            <w:rFonts w:ascii="Cambria Math" w:hAnsi="Cambria Math"/>
          </w:rPr>
          <m:t>x=log(x+c)</m:t>
        </m:r>
      </m:oMath>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3"/>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w:t>
      </w:r>
      <w:proofErr w:type="gramStart"/>
      <w:r>
        <w:t>能</w:t>
      </w:r>
      <w:proofErr w:type="gramEnd"/>
      <w:r>
        <w:t>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4"/>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317" w:name="header-n166"/>
      <w:bookmarkEnd w:id="317"/>
      <w:r>
        <w:br w:type="page"/>
      </w:r>
    </w:p>
    <w:p w14:paraId="50D61C1B" w14:textId="1F83CB10" w:rsidR="006C77B1" w:rsidRDefault="006C77B1">
      <w:pPr>
        <w:pStyle w:val="3"/>
      </w:pPr>
      <w:bookmarkStart w:id="318" w:name="_Toc38636892"/>
      <w:r>
        <w:lastRenderedPageBreak/>
        <w:t xml:space="preserve">15.7 </w:t>
      </w:r>
      <w:r>
        <w:t>多元高斯分布（选修）</w:t>
      </w:r>
      <w:bookmarkEnd w:id="318"/>
    </w:p>
    <w:p w14:paraId="41010596" w14:textId="77777777" w:rsidR="006C77B1" w:rsidRDefault="006C77B1" w:rsidP="00A07112">
      <w:pPr>
        <w:pStyle w:val="af0"/>
      </w:pPr>
      <w:r>
        <w:t>参考视频</w:t>
      </w:r>
      <w:r>
        <w:t>: 15 - 7 - Multivariate Gaussian Distribution (Optional) (14 min).</w:t>
      </w:r>
      <w:proofErr w:type="spellStart"/>
      <w:r>
        <w:t>mkv</w:t>
      </w:r>
      <w:proofErr w:type="spellEnd"/>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w:t>
      </w:r>
      <w:proofErr w:type="gramStart"/>
      <w:r>
        <w:t>去同时</w:t>
      </w:r>
      <w:proofErr w:type="gramEnd"/>
      <w:r>
        <w:t>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5"/>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07CEAE21" w:rsidR="006C77B1" w:rsidRDefault="006C77B1" w:rsidP="005E2707">
      <w:pPr>
        <w:pStyle w:val="af"/>
        <w:jc w:val="center"/>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;μ,</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05BDEFED" w14:textId="77777777" w:rsidR="005E2707" w:rsidRDefault="006C77B1" w:rsidP="00A07112">
      <w:pPr>
        <w:pStyle w:val="af"/>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m:oMath>
        <m:r>
          <w:rPr>
            <w:rFonts w:ascii="Cambria Math" w:hAnsi="Cambria Math"/>
          </w:rPr>
          <m:t>p(x)=</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w:r>
        <w:t xml:space="preserve"> </w:t>
      </w:r>
    </w:p>
    <w:p w14:paraId="7587CA0F" w14:textId="3CC25183" w:rsidR="006C77B1" w:rsidRDefault="006C77B1" w:rsidP="00A07112">
      <w:pPr>
        <w:pStyle w:val="af"/>
      </w:pPr>
      <w:r>
        <w:lastRenderedPageBreak/>
        <w:t>其中：</w:t>
      </w:r>
    </w:p>
    <w:p w14:paraId="755F89D2" w14:textId="77777777" w:rsidR="006C77B1" w:rsidRDefault="006C77B1" w:rsidP="00A07112">
      <w:pPr>
        <w:pStyle w:val="af"/>
      </w:pPr>
      <m:oMath>
        <m:r>
          <w:rPr>
            <w:rFonts w:ascii="Cambria Math" w:hAnsi="Cambria Math"/>
          </w:rPr>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77777777" w:rsidR="006C77B1" w:rsidRDefault="006C77B1" w:rsidP="00A07112">
      <w:pPr>
        <w:pStyle w:val="af"/>
      </w:pPr>
      <m:oMath>
        <m:r>
          <w:rPr>
            <w:rFonts w:ascii="Cambria Math" w:hAnsi="Cambria Math"/>
          </w:rPr>
          <m:t>Σ1</m:t>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36"/>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0AAD50E1" w:rsidR="006C77B1" w:rsidRDefault="005E2707" w:rsidP="00A07112">
      <w:pPr>
        <w:pStyle w:val="af"/>
      </w:pPr>
      <w:r>
        <w:rPr>
          <w:rFonts w:hint="eastAsia"/>
        </w:rPr>
        <w:t>2</w:t>
      </w:r>
      <w:r>
        <w:t xml:space="preserve">. </w:t>
      </w:r>
      <w:r w:rsidR="006C77B1">
        <w:t>通过协方差矩阵，</w:t>
      </w:r>
      <w:proofErr w:type="gramStart"/>
      <w:r w:rsidR="006C77B1">
        <w:t>令特征</w:t>
      </w:r>
      <w:proofErr w:type="gramEnd"/>
      <w:r w:rsidR="006C77B1">
        <w:t>1</w:t>
      </w:r>
      <w:r w:rsidR="006C77B1">
        <w:t>拥有较小的偏差，同时保持特征</w:t>
      </w:r>
      <w:r w:rsidR="006C77B1">
        <w:t>2</w:t>
      </w:r>
      <w:r w:rsidR="006C77B1">
        <w:t>的偏差</w:t>
      </w:r>
    </w:p>
    <w:p w14:paraId="201A5631" w14:textId="59522DB3" w:rsidR="006C77B1" w:rsidRDefault="005E2707" w:rsidP="00A07112">
      <w:pPr>
        <w:pStyle w:val="af"/>
      </w:pPr>
      <w:r>
        <w:rPr>
          <w:rFonts w:hint="eastAsia"/>
        </w:rPr>
        <w:t>3</w:t>
      </w:r>
      <w:r>
        <w:t xml:space="preserve">. </w:t>
      </w:r>
      <w:r w:rsidR="006C77B1">
        <w:t>通过协方差矩阵，</w:t>
      </w:r>
      <w:proofErr w:type="gramStart"/>
      <w:r w:rsidR="006C77B1">
        <w:t>令特征</w:t>
      </w:r>
      <w:proofErr w:type="gramEnd"/>
      <w:r w:rsidR="006C77B1">
        <w:t>2</w:t>
      </w:r>
      <w:r w:rsidR="006C77B1">
        <w:t>拥有较大的偏差，同时保持特征</w:t>
      </w:r>
      <w:r w:rsidR="006C77B1">
        <w:t>1</w:t>
      </w:r>
      <w:r w:rsidR="006C77B1">
        <w:t>的偏差</w:t>
      </w:r>
    </w:p>
    <w:p w14:paraId="2D696A19" w14:textId="430CF075" w:rsidR="006C77B1" w:rsidRDefault="005E2707" w:rsidP="00A07112">
      <w:pPr>
        <w:pStyle w:val="af"/>
      </w:pPr>
      <w:r>
        <w:rPr>
          <w:rFonts w:hint="eastAsia"/>
        </w:rPr>
        <w:t>4</w:t>
      </w:r>
      <w:r>
        <w:t xml:space="preserve">. </w:t>
      </w:r>
      <w:r w:rsidR="006C77B1">
        <w:t>通过协方差矩阵，在不改变两个特征的原有偏差的基础上，增加两者之间的正相关性</w:t>
      </w:r>
    </w:p>
    <w:p w14:paraId="401801D2" w14:textId="245922D5" w:rsidR="006C77B1" w:rsidRDefault="005E2707" w:rsidP="00A07112">
      <w:pPr>
        <w:pStyle w:val="af"/>
      </w:pPr>
      <w:r>
        <w:rPr>
          <w:rFonts w:hint="eastAsia"/>
        </w:rPr>
        <w:t>5</w:t>
      </w:r>
      <w:r>
        <w:t xml:space="preserve">. </w:t>
      </w:r>
      <w:r w:rsidR="006C77B1">
        <w:t>通过协方差矩阵，在不改变两个特征的原有偏差的基础上，增加两者之间的负相关性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w:t>
      </w:r>
      <w:proofErr w:type="gramStart"/>
      <w:r>
        <w:t>有非零的</w:t>
      </w:r>
      <w:proofErr w:type="gramEnd"/>
      <w:r>
        <w:t>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lastRenderedPageBreak/>
        <w:t>原高斯分布模型被广泛使用着，如果特征之间在某种程度上存在相互关联的情况，我们可以通过构造新新特征的方法来捕捉这些相关性。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319" w:name="header-n236"/>
      <w:bookmarkEnd w:id="319"/>
      <w:r>
        <w:br w:type="page"/>
      </w:r>
    </w:p>
    <w:p w14:paraId="3B9B2A37" w14:textId="3C571BFA" w:rsidR="006C77B1" w:rsidRDefault="006C77B1">
      <w:pPr>
        <w:pStyle w:val="3"/>
      </w:pPr>
      <w:bookmarkStart w:id="320" w:name="_Toc38636893"/>
      <w:r>
        <w:lastRenderedPageBreak/>
        <w:t xml:space="preserve">15.8 </w:t>
      </w:r>
      <w:r>
        <w:t>使用多元高斯分布进行异常检测（</w:t>
      </w:r>
      <w:r w:rsidR="00F947A2">
        <w:rPr>
          <w:rFonts w:hint="eastAsia"/>
        </w:rPr>
        <w:t>选修</w:t>
      </w:r>
      <w:r>
        <w:t>）</w:t>
      </w:r>
      <w:bookmarkEnd w:id="320"/>
    </w:p>
    <w:p w14:paraId="4AAF4810" w14:textId="77777777" w:rsidR="006C77B1" w:rsidRDefault="006C77B1" w:rsidP="00A07112">
      <w:pPr>
        <w:pStyle w:val="af0"/>
      </w:pPr>
      <w:r>
        <w:t>参考视频</w:t>
      </w:r>
      <w:r>
        <w:t>: 15 - 8 - Anomaly Detection using the Multivariate Gaussian Distribution (Optional) (14 min).</w:t>
      </w:r>
      <w:proofErr w:type="spellStart"/>
      <w:r>
        <w:t>mkv</w:t>
      </w:r>
      <w:proofErr w:type="spellEnd"/>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37"/>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w:t>
      </w:r>
      <w:proofErr w:type="gramStart"/>
      <w:r>
        <w:t>你</w:t>
      </w:r>
      <w:proofErr w:type="gramEnd"/>
      <w:r>
        <w:t>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38"/>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39"/>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0"/>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1"/>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321" w:name="header-n279"/>
      <w:bookmarkEnd w:id="321"/>
      <w:r>
        <w:br w:type="page"/>
      </w:r>
    </w:p>
    <w:p w14:paraId="710F5A2A" w14:textId="4CB6ACDC" w:rsidR="006C77B1" w:rsidRDefault="006C77B1" w:rsidP="00286346">
      <w:pPr>
        <w:pStyle w:val="MMTopic2"/>
        <w:numPr>
          <w:ilvl w:val="0"/>
          <w:numId w:val="2"/>
        </w:numPr>
      </w:pPr>
      <w:bookmarkStart w:id="322" w:name="_Toc38636894"/>
      <w:r>
        <w:lastRenderedPageBreak/>
        <w:t>推荐系统</w:t>
      </w:r>
      <w:r>
        <w:t>(Recommender Systems)</w:t>
      </w:r>
      <w:bookmarkEnd w:id="322"/>
    </w:p>
    <w:p w14:paraId="7502DE10" w14:textId="77777777" w:rsidR="006C77B1" w:rsidRDefault="006C77B1">
      <w:pPr>
        <w:pStyle w:val="3"/>
      </w:pPr>
      <w:bookmarkStart w:id="323" w:name="header-n280"/>
      <w:bookmarkStart w:id="324" w:name="_Toc38636895"/>
      <w:bookmarkEnd w:id="323"/>
      <w:r>
        <w:t xml:space="preserve">16.1 </w:t>
      </w:r>
      <w:r>
        <w:t>问题形式化</w:t>
      </w:r>
      <w:bookmarkEnd w:id="324"/>
    </w:p>
    <w:p w14:paraId="0A0DFFBB" w14:textId="77777777" w:rsidR="006C77B1" w:rsidRDefault="006C77B1" w:rsidP="00A07112">
      <w:pPr>
        <w:pStyle w:val="af0"/>
      </w:pPr>
      <w:r>
        <w:t>参考视频</w:t>
      </w:r>
      <w:r>
        <w:t>: 16 - 1 - Problem Formulation (8 min).</w:t>
      </w:r>
      <w:proofErr w:type="spellStart"/>
      <w:r>
        <w:t>mkv</w:t>
      </w:r>
      <w:proofErr w:type="spellEnd"/>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w:t>
      </w:r>
      <w:proofErr w:type="gramStart"/>
      <w:r>
        <w:t>网站像</w:t>
      </w:r>
      <w:proofErr w:type="gramEnd"/>
      <w:r>
        <w:t>亚马逊，</w:t>
      </w:r>
      <w:proofErr w:type="gramStart"/>
      <w:r>
        <w:t>或网飞公司</w:t>
      </w:r>
      <w:proofErr w:type="gramEnd"/>
      <w:r>
        <w:t>或易趣，或</w:t>
      </w:r>
      <w:r>
        <w:rPr>
          <w:b/>
        </w:rPr>
        <w:t>iTunes Genius</w:t>
      </w:r>
      <w:r>
        <w:t>，有很多的网站或系统试图推荐新产品给用户。如，亚马逊推荐新书给你，</w:t>
      </w:r>
      <w:proofErr w:type="gramStart"/>
      <w:r>
        <w:t>网飞公司</w:t>
      </w:r>
      <w:proofErr w:type="gramEnd"/>
      <w:r>
        <w:t>试图推荐新电影给你，等等。这些推荐系统，根据浏览你过去买过什么书，或过去评价过什么电影来判断。这些系统会带来很大一部分收入，比如为亚马逊和</w:t>
      </w:r>
      <w:proofErr w:type="gramStart"/>
      <w:r>
        <w:t>像网飞这样</w:t>
      </w:r>
      <w:proofErr w:type="gramEnd"/>
      <w:r>
        <w:t>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w:t>
      </w:r>
      <w:proofErr w:type="gramStart"/>
      <w:r>
        <w:t>课讨论</w:t>
      </w:r>
      <w:proofErr w:type="gramEnd"/>
      <w:r>
        <w:t>它的原因之一。</w:t>
      </w:r>
    </w:p>
    <w:p w14:paraId="236411BA" w14:textId="77777777"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而手写代码这是目前为止我们常干的。有一些设置，你可以有一个算法，仅仅学习其使用的特征，推荐系统就是类型设置的一个例子。还有很多其它的，但是通过推荐系统，我们将领略</w:t>
      </w:r>
      <w:proofErr w:type="gramStart"/>
      <w:r>
        <w:t>一</w:t>
      </w:r>
      <w:proofErr w:type="gramEnd"/>
      <w:r>
        <w:t>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proofErr w:type="gramStart"/>
      <w:r>
        <w:t>个</w:t>
      </w:r>
      <w:proofErr w:type="gramEnd"/>
      <w:r>
        <w:t>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2"/>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FF05A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FF05A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FF05A0"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FF05A0"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325" w:name="header-n311"/>
      <w:bookmarkEnd w:id="325"/>
      <w:r>
        <w:br w:type="page"/>
      </w:r>
    </w:p>
    <w:p w14:paraId="65406E62" w14:textId="70426A34" w:rsidR="006C77B1" w:rsidRDefault="006C77B1">
      <w:pPr>
        <w:pStyle w:val="3"/>
      </w:pPr>
      <w:bookmarkStart w:id="326" w:name="_Toc38636896"/>
      <w:r>
        <w:lastRenderedPageBreak/>
        <w:t xml:space="preserve">16.2 </w:t>
      </w:r>
      <w:r>
        <w:t>基于内容的推荐系统</w:t>
      </w:r>
      <w:bookmarkEnd w:id="326"/>
    </w:p>
    <w:p w14:paraId="73D79E62" w14:textId="77777777" w:rsidR="006C77B1" w:rsidRDefault="006C77B1" w:rsidP="00A07112">
      <w:pPr>
        <w:pStyle w:val="af0"/>
      </w:pPr>
      <w:r>
        <w:t>参考视频</w:t>
      </w:r>
      <w:r>
        <w:t>: 16 - 2 - Content Based Recommendations (15 min).</w:t>
      </w:r>
      <w:proofErr w:type="spellStart"/>
      <w:r>
        <w:t>mkv</w:t>
      </w:r>
      <w:proofErr w:type="spellEnd"/>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3"/>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FF05A0"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FF05A0"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19501252" w:rsidR="006C77B1" w:rsidRDefault="00FF05A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e>
            <m:sup>
              <m:r>
                <w:rPr>
                  <w:rFonts w:ascii="Cambria Math" w:hAnsi="Cambria Math"/>
                </w:rPr>
                <m:t>2</m:t>
              </m:r>
            </m:sup>
          </m:sSup>
          <m:r>
            <w:rPr>
              <w:rFonts w:ascii="Cambria Math" w:hAnsi="Cambria Math"/>
            </w:rPr>
            <m:t> </m:t>
          </m:r>
        </m:oMath>
      </m:oMathPara>
    </w:p>
    <w:p w14:paraId="7DA9655D" w14:textId="77777777" w:rsidR="006C77B1" w:rsidRDefault="006C77B1" w:rsidP="00A07112">
      <w:pPr>
        <w:pStyle w:val="af"/>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rPr>
            <w:rFonts w:ascii="Cambria Math" w:hAnsi="Cambria Math"/>
          </w:rPr>
          <m:t>m</m:t>
        </m:r>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66A2A4A8" w14:textId="77777777" w:rsidR="006C77B1" w:rsidRDefault="006C77B1" w:rsidP="00A07112">
      <w:pPr>
        <w:pStyle w:val="af"/>
      </w:pPr>
      <w:r>
        <w:t>上面的代价函数只是针对一个用户的，为了学习所有用户，我们将所有用户的代价函数求和：</w:t>
      </w:r>
    </w:p>
    <w:p w14:paraId="259D012A" w14:textId="1906B261" w:rsidR="006C77B1" w:rsidRDefault="00FF05A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FF05A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FF05A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327" w:name="header-n348"/>
      <w:bookmarkEnd w:id="327"/>
      <w:r>
        <w:br w:type="page"/>
      </w:r>
    </w:p>
    <w:p w14:paraId="2C6B626A" w14:textId="2CFE9594" w:rsidR="006C77B1" w:rsidRDefault="006C77B1">
      <w:pPr>
        <w:pStyle w:val="3"/>
      </w:pPr>
      <w:bookmarkStart w:id="328" w:name="_Toc38636897"/>
      <w:r>
        <w:lastRenderedPageBreak/>
        <w:t xml:space="preserve">16.3 </w:t>
      </w:r>
      <w:r>
        <w:t>协同过滤</w:t>
      </w:r>
      <w:bookmarkEnd w:id="328"/>
    </w:p>
    <w:p w14:paraId="2EAB566C" w14:textId="77777777" w:rsidR="006C77B1" w:rsidRDefault="006C77B1" w:rsidP="00A07112">
      <w:pPr>
        <w:pStyle w:val="af0"/>
      </w:pPr>
      <w:r>
        <w:t>参考视频</w:t>
      </w:r>
      <w:r>
        <w:t>: 16 - 3 - Collaborative Filtering (10 min).</w:t>
      </w:r>
      <w:proofErr w:type="spellStart"/>
      <w:r>
        <w:t>mkv</w:t>
      </w:r>
      <w:proofErr w:type="spellEnd"/>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FF05A0"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70A8AC48"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3A10A32B" w:rsidR="006C77B1" w:rsidRDefault="00FF05A0"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6291C952" w:rsidR="006C77B1" w:rsidRPr="00D7582E" w:rsidRDefault="00FF05A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e>
          </m:d>
          <m:r>
            <w:rPr>
              <w:rFonts w:ascii="Cambria Math" w:hAnsi="Cambria Math"/>
            </w:rPr>
            <m:t> </m:t>
          </m:r>
        </m:oMath>
      </m:oMathPara>
    </w:p>
    <w:p w14:paraId="7817C706" w14:textId="77777777" w:rsidR="00D7582E" w:rsidRDefault="00FF05A0" w:rsidP="00D7582E">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437407A4"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w:t>
      </w:r>
      <w:proofErr w:type="gramStart"/>
      <w:r w:rsidR="006C77B1">
        <w:t>随机小</w:t>
      </w:r>
      <w:proofErr w:type="gramEnd"/>
      <w:r w:rsidR="006C77B1">
        <w:t>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w:t>
      </w:r>
      <w:proofErr w:type="gramStart"/>
      <w:r>
        <w:t>不</w:t>
      </w:r>
      <w:proofErr w:type="gramEnd"/>
      <w:r>
        <w:t>总是人能读</w:t>
      </w:r>
      <w:r>
        <w:lastRenderedPageBreak/>
        <w:t>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329" w:name="header-n382"/>
      <w:bookmarkEnd w:id="329"/>
      <w:r>
        <w:br w:type="page"/>
      </w:r>
    </w:p>
    <w:p w14:paraId="7CD68C2A" w14:textId="77FB0574" w:rsidR="006C77B1" w:rsidRDefault="006C77B1">
      <w:pPr>
        <w:pStyle w:val="3"/>
      </w:pPr>
      <w:bookmarkStart w:id="330" w:name="_Toc38636898"/>
      <w:r>
        <w:lastRenderedPageBreak/>
        <w:t xml:space="preserve">16.4 </w:t>
      </w:r>
      <w:r>
        <w:t>协同过滤算法</w:t>
      </w:r>
      <w:bookmarkEnd w:id="330"/>
    </w:p>
    <w:p w14:paraId="4DCC163A" w14:textId="77777777" w:rsidR="006C77B1" w:rsidRDefault="006C77B1" w:rsidP="00A07112">
      <w:pPr>
        <w:pStyle w:val="af0"/>
      </w:pPr>
      <w:r>
        <w:t>参考视频</w:t>
      </w:r>
      <w:r>
        <w:t>: 16 - 4 - Collaborative Filtering Algorithm (9 min).</w:t>
      </w:r>
      <w:proofErr w:type="spellStart"/>
      <w:r>
        <w:t>mkv</w:t>
      </w:r>
      <w:proofErr w:type="spellEnd"/>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FF05A0"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331" w:name="undefined"/>
    </w:p>
    <w:p w14:paraId="2C6DBFEE" w14:textId="160C81F6" w:rsidR="006C77B1" w:rsidRDefault="006609EB" w:rsidP="00C11A22">
      <w:pPr>
        <w:pStyle w:val="af"/>
        <w:jc w:val="center"/>
      </w:pPr>
      <w:r w:rsidRPr="00A07112">
        <w:rPr>
          <w:position w:val="-24"/>
        </w:rPr>
        <w:object w:dxaOrig="4140" w:dyaOrig="499" w14:anchorId="12754684">
          <v:shape id="_x0000_i1033" type="#_x0000_t75" style="width:317.1pt;height:37.35pt" o:ole="">
            <v:imagedata r:id="rId344" o:title=""/>
          </v:shape>
          <o:OLEObject Type="Embed" ProgID="Equation.DSMT4" ShapeID="_x0000_i1033" DrawAspect="Content" ObjectID="_1777752062" r:id="rId345"/>
        </w:object>
      </w:r>
    </w:p>
    <w:bookmarkEnd w:id="331"/>
    <w:p w14:paraId="0968EB0D" w14:textId="77777777" w:rsidR="006C77B1" w:rsidRDefault="006C77B1" w:rsidP="00A07112">
      <w:pPr>
        <w:pStyle w:val="af"/>
      </w:pPr>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332" w:name="_Toc38636899"/>
      <w:r>
        <w:lastRenderedPageBreak/>
        <w:t xml:space="preserve">16.5 </w:t>
      </w:r>
      <w:r>
        <w:t>向量化：低</w:t>
      </w:r>
      <w:proofErr w:type="gramStart"/>
      <w:r>
        <w:t>秩</w:t>
      </w:r>
      <w:proofErr w:type="gramEnd"/>
      <w:r>
        <w:t>矩阵分解</w:t>
      </w:r>
      <w:bookmarkEnd w:id="332"/>
    </w:p>
    <w:p w14:paraId="5F4C923E" w14:textId="77777777" w:rsidR="006C77B1" w:rsidRDefault="006C77B1" w:rsidP="00A07112">
      <w:pPr>
        <w:pStyle w:val="af0"/>
      </w:pPr>
      <w:r>
        <w:t>参考视频</w:t>
      </w:r>
      <w:r>
        <w:t>: 16 - 5 - Vectorization_ Low Rank Matrix Factorization (8 min).</w:t>
      </w:r>
      <w:proofErr w:type="spellStart"/>
      <w:r>
        <w:t>mkv</w:t>
      </w:r>
      <w:proofErr w:type="spellEnd"/>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46"/>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47"/>
                    <a:stretch>
                      <a:fillRect/>
                    </a:stretch>
                  </pic:blipFill>
                  <pic:spPr bwMode="auto">
                    <a:xfrm>
                      <a:off x="0" y="0"/>
                      <a:ext cx="3838575" cy="914400"/>
                    </a:xfrm>
                    <a:prstGeom prst="rect">
                      <a:avLst/>
                    </a:prstGeom>
                    <a:noFill/>
                    <a:ln w="9525">
                      <a:noFill/>
                      <a:headEnd/>
                      <a:tailEnd/>
                    </a:ln>
                  </pic:spPr>
                </pic:pic>
              </a:graphicData>
            </a:graphic>
          </wp:inline>
        </w:drawing>
      </w:r>
    </w:p>
    <w:p w14:paraId="6E364912" w14:textId="77777777" w:rsidR="006C77B1" w:rsidRDefault="006C77B1" w:rsidP="00A07112">
      <w:pPr>
        <w:pStyle w:val="af"/>
      </w:pPr>
      <w:r>
        <w:t>找到相关影片：</w:t>
      </w:r>
    </w:p>
    <w:p w14:paraId="339E1D71" w14:textId="77777777" w:rsidR="006C77B1" w:rsidRDefault="006C77B1" w:rsidP="00A07112">
      <w:pPr>
        <w:pStyle w:val="af"/>
      </w:pPr>
      <w:r>
        <w:rPr>
          <w:noProof/>
        </w:rPr>
        <w:lastRenderedPageBreak/>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48"/>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333" w:name="header-n469"/>
      <w:bookmarkEnd w:id="333"/>
      <w:r>
        <w:br w:type="page"/>
      </w:r>
    </w:p>
    <w:p w14:paraId="7D25F84B" w14:textId="0590F518" w:rsidR="006C77B1" w:rsidRDefault="006C77B1">
      <w:pPr>
        <w:pStyle w:val="3"/>
      </w:pPr>
      <w:bookmarkStart w:id="334" w:name="_Toc38636900"/>
      <w:r>
        <w:lastRenderedPageBreak/>
        <w:t xml:space="preserve">16.6 </w:t>
      </w:r>
      <w:r>
        <w:t>推行工作上的细节：均值归一化</w:t>
      </w:r>
      <w:bookmarkEnd w:id="334"/>
    </w:p>
    <w:p w14:paraId="34B35BBE" w14:textId="77777777" w:rsidR="006C77B1" w:rsidRDefault="006C77B1" w:rsidP="00A07112">
      <w:pPr>
        <w:pStyle w:val="af0"/>
      </w:pPr>
      <w:r>
        <w:t>参考视频</w:t>
      </w:r>
      <w:r>
        <w:t>: 16 - 6 - Implementational Detail_ Mean Normalization (9 min).</w:t>
      </w:r>
      <w:proofErr w:type="spellStart"/>
      <w:r>
        <w:t>mkv</w:t>
      </w:r>
      <w:proofErr w:type="spellEnd"/>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49"/>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0"/>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335" w:name="_Toc38636901"/>
      <w:r>
        <w:lastRenderedPageBreak/>
        <w:t>第</w:t>
      </w:r>
      <w:r>
        <w:t>10</w:t>
      </w:r>
      <w:r>
        <w:t>周</w:t>
      </w:r>
      <w:bookmarkEnd w:id="335"/>
    </w:p>
    <w:p w14:paraId="388DC9EA" w14:textId="21E921F2" w:rsidR="006C77B1" w:rsidRDefault="006C77B1" w:rsidP="00286346">
      <w:pPr>
        <w:pStyle w:val="MMTopic2"/>
        <w:numPr>
          <w:ilvl w:val="0"/>
          <w:numId w:val="2"/>
        </w:numPr>
      </w:pPr>
      <w:bookmarkStart w:id="336" w:name="_Toc38636902"/>
      <w:r>
        <w:t>大规模机器学习</w:t>
      </w:r>
      <w:r>
        <w:t>(Large Scale Machine Learning)</w:t>
      </w:r>
      <w:bookmarkEnd w:id="336"/>
    </w:p>
    <w:p w14:paraId="3287F638" w14:textId="77777777" w:rsidR="006C77B1" w:rsidRDefault="006C77B1">
      <w:pPr>
        <w:pStyle w:val="3"/>
      </w:pPr>
      <w:bookmarkStart w:id="337" w:name="_Toc38636903"/>
      <w:r>
        <w:t xml:space="preserve">17.1 </w:t>
      </w:r>
      <w:r>
        <w:t>大型数据集的学习</w:t>
      </w:r>
      <w:bookmarkEnd w:id="337"/>
    </w:p>
    <w:p w14:paraId="24FD7E83" w14:textId="77777777" w:rsidR="006C77B1" w:rsidRDefault="006C77B1" w:rsidP="00A07112">
      <w:pPr>
        <w:pStyle w:val="af0"/>
      </w:pPr>
      <w:r>
        <w:t>参考视频</w:t>
      </w:r>
      <w:r>
        <w:t xml:space="preserve">: 17 - 1 - Learning </w:t>
      </w:r>
      <w:proofErr w:type="gramStart"/>
      <w:r>
        <w:t>With</w:t>
      </w:r>
      <w:proofErr w:type="gramEnd"/>
      <w:r>
        <w:t xml:space="preserve"> Large Datasets (6 min).</w:t>
      </w:r>
      <w:proofErr w:type="spellStart"/>
      <w:r>
        <w:t>mkv</w:t>
      </w:r>
      <w:proofErr w:type="spellEnd"/>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1"/>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338" w:name="header-n17"/>
      <w:bookmarkEnd w:id="338"/>
      <w:r>
        <w:br w:type="page"/>
      </w:r>
    </w:p>
    <w:p w14:paraId="0BCF3BAD" w14:textId="1583A1D3" w:rsidR="006C77B1" w:rsidRDefault="006C77B1">
      <w:pPr>
        <w:pStyle w:val="3"/>
      </w:pPr>
      <w:bookmarkStart w:id="339" w:name="_Toc38636904"/>
      <w:r>
        <w:lastRenderedPageBreak/>
        <w:t xml:space="preserve">17.2 </w:t>
      </w:r>
      <w:r>
        <w:t>随机梯度下降法</w:t>
      </w:r>
      <w:bookmarkEnd w:id="339"/>
    </w:p>
    <w:p w14:paraId="283100CA" w14:textId="77777777" w:rsidR="006C77B1" w:rsidRDefault="006C77B1" w:rsidP="00A07112">
      <w:pPr>
        <w:pStyle w:val="af0"/>
      </w:pPr>
      <w:r>
        <w:t>参考视频</w:t>
      </w:r>
      <w:r>
        <w:t>: 17 - 2 - Stochastic Gradient Descent (13 min).</w:t>
      </w:r>
      <w:proofErr w:type="spellStart"/>
      <w:r>
        <w:t>mkv</w:t>
      </w:r>
      <w:proofErr w:type="spellEnd"/>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w:t>
      </w:r>
      <w:proofErr w:type="gramStart"/>
      <w:r>
        <w:t>10){</w:t>
      </w:r>
      <w:proofErr w:type="gramEnd"/>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proofErr w:type="gramStart"/>
      <w:r>
        <w:rPr>
          <w:b/>
        </w:rPr>
        <w:t>for</w:t>
      </w:r>
      <w:proofErr w:type="gramEnd"/>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proofErr w:type="gramStart"/>
      <w:r>
        <w:t>”</w:t>
      </w:r>
      <w:proofErr w:type="gramEnd"/>
      <w:r>
        <w:t>正确</w:t>
      </w:r>
      <w:proofErr w:type="gramStart"/>
      <w:r>
        <w:t>”</w:t>
      </w:r>
      <w:proofErr w:type="gramEnd"/>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2"/>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340" w:name="header-n42"/>
      <w:bookmarkStart w:id="341" w:name="_Toc38636905"/>
      <w:bookmarkEnd w:id="340"/>
      <w:r>
        <w:lastRenderedPageBreak/>
        <w:t xml:space="preserve">17.3 </w:t>
      </w:r>
      <w:r>
        <w:t>小批量梯度下降</w:t>
      </w:r>
      <w:bookmarkEnd w:id="341"/>
    </w:p>
    <w:p w14:paraId="0014F10D" w14:textId="77777777" w:rsidR="006C77B1" w:rsidRDefault="006C77B1" w:rsidP="0058023A">
      <w:pPr>
        <w:pStyle w:val="af0"/>
      </w:pPr>
      <w:r>
        <w:t>参考视频</w:t>
      </w:r>
      <w:r>
        <w:t>: 17 - 3 - Mini-Batch Gradient Descent (6 min).</w:t>
      </w:r>
      <w:proofErr w:type="spellStart"/>
      <w:r>
        <w:t>mkv</w:t>
      </w:r>
      <w:proofErr w:type="spellEnd"/>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4" type="#_x0000_t75" style="width:209.25pt;height:38.05pt" o:ole="">
            <v:imagedata r:id="rId353" o:title=""/>
          </v:shape>
          <o:OLEObject Type="Embed" ProgID="Equation.DSMT4" ShapeID="_x0000_i1034" DrawAspect="Content" ObjectID="_1777752063" r:id="rId354"/>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proofErr w:type="gramStart"/>
      <w:r w:rsidRPr="00C11A22">
        <w:rPr>
          <w:b/>
          <w:sz w:val="28"/>
          <w:szCs w:val="28"/>
        </w:rPr>
        <w:t>for</w:t>
      </w:r>
      <w:proofErr w:type="gramEnd"/>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proofErr w:type="gramStart"/>
      <w:r>
        <w:t>个</w:t>
      </w:r>
      <w:proofErr w:type="gramEnd"/>
      <w:r>
        <w:t>训练实例，如果我们用的线性代数函数</w:t>
      </w:r>
      <w:proofErr w:type="gramStart"/>
      <w:r>
        <w:t>库比较</w:t>
      </w:r>
      <w:proofErr w:type="gramEnd"/>
      <w:r>
        <w:t>好，能够支持平行处理，那么算法的总体表现将不受影响（与随机梯度下降相同）。</w:t>
      </w:r>
    </w:p>
    <w:p w14:paraId="10FBF2B2" w14:textId="77777777" w:rsidR="0058023A" w:rsidRDefault="0058023A">
      <w:pPr>
        <w:widowControl/>
        <w:jc w:val="left"/>
        <w:rPr>
          <w:b/>
          <w:bCs/>
          <w:sz w:val="32"/>
          <w:szCs w:val="32"/>
        </w:rPr>
      </w:pPr>
      <w:bookmarkStart w:id="342" w:name="header-n61"/>
      <w:bookmarkEnd w:id="342"/>
      <w:r>
        <w:br w:type="page"/>
      </w:r>
    </w:p>
    <w:p w14:paraId="08EFA72B" w14:textId="56D0528E" w:rsidR="006C77B1" w:rsidRDefault="006C77B1">
      <w:pPr>
        <w:pStyle w:val="3"/>
      </w:pPr>
      <w:bookmarkStart w:id="343" w:name="_Toc38636906"/>
      <w:r>
        <w:lastRenderedPageBreak/>
        <w:t xml:space="preserve">17.4 </w:t>
      </w:r>
      <w:r>
        <w:t>随机梯度下降收敛</w:t>
      </w:r>
      <w:bookmarkEnd w:id="343"/>
    </w:p>
    <w:p w14:paraId="6CECE0F4" w14:textId="77777777" w:rsidR="006C77B1" w:rsidRDefault="006C77B1" w:rsidP="0058023A">
      <w:pPr>
        <w:pStyle w:val="af0"/>
      </w:pPr>
      <w:r>
        <w:t>参考视频</w:t>
      </w:r>
      <w:r>
        <w:t xml:space="preserve">: 17 - 4 - Stochastic Gradient Descent Convergence (12 min). </w:t>
      </w:r>
      <w:proofErr w:type="spellStart"/>
      <w:r>
        <w:t>mkv</w:t>
      </w:r>
      <w:proofErr w:type="spellEnd"/>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55"/>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w:t>
      </w:r>
      <w:proofErr w:type="gramStart"/>
      <w:r>
        <w:t>令学习率随着</w:t>
      </w:r>
      <w:proofErr w:type="gramEnd"/>
      <w:r>
        <w:t>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56"/>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w:t>
      </w:r>
      <w:proofErr w:type="gramStart"/>
      <w:r>
        <w:t>一</w:t>
      </w:r>
      <w:proofErr w:type="gramEnd"/>
      <w:r>
        <w:t>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344" w:name="_Toc38636907"/>
      <w:r>
        <w:lastRenderedPageBreak/>
        <w:t xml:space="preserve">17.5 </w:t>
      </w:r>
      <w:r>
        <w:t>在线学习</w:t>
      </w:r>
      <w:bookmarkEnd w:id="344"/>
    </w:p>
    <w:p w14:paraId="0A91FE2B" w14:textId="77777777" w:rsidR="006C77B1" w:rsidRDefault="006C77B1" w:rsidP="0058023A">
      <w:pPr>
        <w:pStyle w:val="af0"/>
      </w:pPr>
      <w:r>
        <w:t>参考视频</w:t>
      </w:r>
      <w:r>
        <w:t>: 17 - 5 - Online Learning (13 min).</w:t>
      </w:r>
      <w:proofErr w:type="spellStart"/>
      <w:r>
        <w:t>mkv</w:t>
      </w:r>
      <w:proofErr w:type="spellEnd"/>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w:t>
      </w:r>
      <w:proofErr w:type="gramStart"/>
      <w:r>
        <w:t>的</w:t>
      </w:r>
      <w:proofErr w:type="gramEnd"/>
      <w:r>
        <w:t>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proofErr w:type="gramStart"/>
      <w:r>
        <w:rPr>
          <w:b/>
        </w:rPr>
        <w:t>for</w:t>
      </w:r>
      <w:proofErr w:type="gramEnd"/>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345" w:name="_Toc38636908"/>
      <w:r>
        <w:lastRenderedPageBreak/>
        <w:t xml:space="preserve">17.6 </w:t>
      </w:r>
      <w:r>
        <w:t>映射化简和数据并行</w:t>
      </w:r>
      <w:bookmarkEnd w:id="345"/>
    </w:p>
    <w:p w14:paraId="48CEAFCE" w14:textId="77777777" w:rsidR="006C77B1" w:rsidRDefault="006C77B1" w:rsidP="0058023A">
      <w:pPr>
        <w:pStyle w:val="af0"/>
      </w:pPr>
      <w:r>
        <w:t>参考视频</w:t>
      </w:r>
      <w:r>
        <w:t>: 17 - 6 - Map Reduce and Data Parallelism (14 min).</w:t>
      </w:r>
      <w:proofErr w:type="spellStart"/>
      <w:r>
        <w:t>mkv</w:t>
      </w:r>
      <w:proofErr w:type="spellEnd"/>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57"/>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w:t>
      </w:r>
      <w:proofErr w:type="gramStart"/>
      <w:r w:rsidRPr="006609EB">
        <w:t>库已经</w:t>
      </w:r>
      <w:proofErr w:type="gramEnd"/>
      <w:r w:rsidRPr="006609EB">
        <w:t>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346" w:name="header-n130"/>
      <w:bookmarkEnd w:id="346"/>
      <w:r>
        <w:br w:type="page"/>
      </w:r>
    </w:p>
    <w:p w14:paraId="09E1D56A" w14:textId="66560C05" w:rsidR="006C77B1" w:rsidRDefault="006C77B1" w:rsidP="00286346">
      <w:pPr>
        <w:pStyle w:val="MMTopic2"/>
        <w:numPr>
          <w:ilvl w:val="0"/>
          <w:numId w:val="2"/>
        </w:numPr>
      </w:pPr>
      <w:bookmarkStart w:id="347" w:name="_Toc38636909"/>
      <w:r>
        <w:lastRenderedPageBreak/>
        <w:t>应用实例：图片文字识别</w:t>
      </w:r>
      <w:r>
        <w:t>(Application Example: Photo OCR)</w:t>
      </w:r>
      <w:bookmarkEnd w:id="347"/>
    </w:p>
    <w:p w14:paraId="37C501C6" w14:textId="77777777" w:rsidR="006C77B1" w:rsidRDefault="006C77B1">
      <w:pPr>
        <w:pStyle w:val="3"/>
      </w:pPr>
      <w:bookmarkStart w:id="348" w:name="header-n131"/>
      <w:bookmarkStart w:id="349" w:name="_Toc38636910"/>
      <w:bookmarkEnd w:id="348"/>
      <w:r>
        <w:t xml:space="preserve">18.1 </w:t>
      </w:r>
      <w:r>
        <w:t>问题描述和流程图</w:t>
      </w:r>
      <w:bookmarkEnd w:id="349"/>
    </w:p>
    <w:p w14:paraId="1BE1E099" w14:textId="77777777" w:rsidR="006C77B1" w:rsidRDefault="006C77B1" w:rsidP="0058023A">
      <w:pPr>
        <w:pStyle w:val="af0"/>
      </w:pPr>
      <w:r>
        <w:t>参考视频</w:t>
      </w:r>
      <w:r>
        <w:t>: 18 - 1 - Problem Description and Pipeline (7 min).</w:t>
      </w:r>
      <w:proofErr w:type="spellStart"/>
      <w:r>
        <w:t>mkv</w:t>
      </w:r>
      <w:proofErr w:type="spellEnd"/>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58"/>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59"/>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350" w:name="header-n153"/>
      <w:bookmarkStart w:id="351" w:name="_Toc38636911"/>
      <w:bookmarkEnd w:id="350"/>
      <w:r>
        <w:lastRenderedPageBreak/>
        <w:t xml:space="preserve">18.2 </w:t>
      </w:r>
      <w:r>
        <w:t>滑动窗口</w:t>
      </w:r>
      <w:bookmarkEnd w:id="351"/>
    </w:p>
    <w:p w14:paraId="472DA0DF" w14:textId="77777777" w:rsidR="006C77B1" w:rsidRDefault="006C77B1" w:rsidP="0058023A">
      <w:pPr>
        <w:pStyle w:val="af0"/>
      </w:pPr>
      <w:r>
        <w:t>参考视频</w:t>
      </w:r>
      <w:r>
        <w:t>: 18 - 2 - Sliding Windows (15 min).</w:t>
      </w:r>
      <w:proofErr w:type="spellStart"/>
      <w:r>
        <w:t>mkv</w:t>
      </w:r>
      <w:proofErr w:type="spellEnd"/>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w:t>
      </w:r>
      <w:proofErr w:type="gramStart"/>
      <w:r>
        <w:t>用之前</w:t>
      </w:r>
      <w:proofErr w:type="gramEnd"/>
      <w:r>
        <w:t>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0"/>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w:t>
      </w:r>
      <w:proofErr w:type="gramStart"/>
      <w:r>
        <w:t>掉高度</w:t>
      </w:r>
      <w:proofErr w:type="gramEnd"/>
      <w:r>
        <w:t>比宽度更大的区域（认为单词的长度通常</w:t>
      </w:r>
      <w:proofErr w:type="gramStart"/>
      <w:r>
        <w:t>比高度</w:t>
      </w:r>
      <w:proofErr w:type="gramEnd"/>
      <w:r>
        <w:t>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1"/>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2"/>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63"/>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w:t>
      </w:r>
      <w:proofErr w:type="gramStart"/>
      <w:r>
        <w:t>向量机</w:t>
      </w:r>
      <w:proofErr w:type="gramEnd"/>
      <w:r>
        <w:t>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352" w:name="_Toc38636912"/>
      <w:r>
        <w:lastRenderedPageBreak/>
        <w:t xml:space="preserve">18.3 </w:t>
      </w:r>
      <w:r>
        <w:t>获取大量数据和人工数据</w:t>
      </w:r>
      <w:bookmarkEnd w:id="352"/>
    </w:p>
    <w:p w14:paraId="2DA1710A" w14:textId="77777777" w:rsidR="006C77B1" w:rsidRDefault="006C77B1" w:rsidP="0058023A">
      <w:pPr>
        <w:pStyle w:val="af0"/>
      </w:pPr>
      <w:r>
        <w:t>参考视频</w:t>
      </w:r>
      <w:r>
        <w:t>: 18 - 3 - Getting Lots of Data and Artificial Data (16 min).</w:t>
      </w:r>
      <w:proofErr w:type="spellStart"/>
      <w:r>
        <w:t>mkv</w:t>
      </w:r>
      <w:proofErr w:type="spellEnd"/>
    </w:p>
    <w:p w14:paraId="257A6593" w14:textId="77777777" w:rsidR="006C77B1" w:rsidRDefault="006C77B1" w:rsidP="0058023A">
      <w:pPr>
        <w:pStyle w:val="af"/>
      </w:pPr>
      <w:r>
        <w:t>如果我们的模型是低方差的，那么获得更多的数据用于训练模型，是能够有更好的效果的。问题在于，我们怎样获得数据，数据</w:t>
      </w:r>
      <w:proofErr w:type="gramStart"/>
      <w:r>
        <w:t>不</w:t>
      </w:r>
      <w:proofErr w:type="gramEnd"/>
      <w:r>
        <w:t>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353" w:name="header-n199"/>
      <w:bookmarkEnd w:id="353"/>
      <w:r>
        <w:br w:type="page"/>
      </w:r>
    </w:p>
    <w:p w14:paraId="4B5DD154" w14:textId="70DA6F7E" w:rsidR="006C77B1" w:rsidRDefault="006C77B1">
      <w:pPr>
        <w:pStyle w:val="3"/>
      </w:pPr>
      <w:bookmarkStart w:id="354" w:name="_Toc38636913"/>
      <w:r>
        <w:lastRenderedPageBreak/>
        <w:t xml:space="preserve">18.4 </w:t>
      </w:r>
      <w:r>
        <w:t>上限分析：哪部分管道的接下去做</w:t>
      </w:r>
      <w:bookmarkEnd w:id="354"/>
    </w:p>
    <w:p w14:paraId="693468D1" w14:textId="77777777" w:rsidR="006C77B1" w:rsidRDefault="006C77B1" w:rsidP="0058023A">
      <w:pPr>
        <w:pStyle w:val="af0"/>
      </w:pPr>
      <w:r>
        <w:t>参考视频</w:t>
      </w:r>
      <w:r>
        <w:t>: 18 - 4 - Ceiling Analysis_ What Part of the Pipeline to Work on Next (14 min).</w:t>
      </w:r>
      <w:proofErr w:type="spellStart"/>
      <w:r>
        <w:t>mkv</w:t>
      </w:r>
      <w:proofErr w:type="spellEnd"/>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64"/>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w:t>
      </w:r>
      <w:proofErr w:type="gramStart"/>
      <w:r>
        <w:t>看应用</w:t>
      </w:r>
      <w:proofErr w:type="gramEnd"/>
      <w:r>
        <w:t>的整体效果提升了多少。假使我们的例子中总体效果为</w:t>
      </w:r>
      <w:r>
        <w:t>72%</w:t>
      </w:r>
      <w:r>
        <w:t>的正确率。</w:t>
      </w:r>
    </w:p>
    <w:p w14:paraId="7FC13799" w14:textId="77777777" w:rsidR="006C77B1" w:rsidRDefault="006C77B1" w:rsidP="0058023A">
      <w:pPr>
        <w:pStyle w:val="af"/>
      </w:pPr>
      <w:r>
        <w:t>如果我们</w:t>
      </w:r>
      <w:proofErr w:type="gramStart"/>
      <w:r>
        <w:t>令文字</w:t>
      </w:r>
      <w:proofErr w:type="gramEnd"/>
      <w:r>
        <w:t>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65"/>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355" w:name="header-n220"/>
      <w:bookmarkEnd w:id="355"/>
      <w:r>
        <w:br w:type="page"/>
      </w:r>
    </w:p>
    <w:p w14:paraId="0B60EC08" w14:textId="2F35A648" w:rsidR="006C77B1" w:rsidRDefault="006C77B1" w:rsidP="00286346">
      <w:pPr>
        <w:pStyle w:val="MMTopic2"/>
        <w:numPr>
          <w:ilvl w:val="0"/>
          <w:numId w:val="2"/>
        </w:numPr>
      </w:pPr>
      <w:bookmarkStart w:id="356" w:name="_Toc38636914"/>
      <w:r>
        <w:lastRenderedPageBreak/>
        <w:t>总结</w:t>
      </w:r>
      <w:r>
        <w:t>(Conclusion)</w:t>
      </w:r>
      <w:bookmarkEnd w:id="356"/>
    </w:p>
    <w:p w14:paraId="204BB378" w14:textId="77777777" w:rsidR="006C77B1" w:rsidRDefault="006C77B1">
      <w:pPr>
        <w:pStyle w:val="3"/>
      </w:pPr>
      <w:bookmarkStart w:id="357" w:name="header-n221"/>
      <w:bookmarkStart w:id="358" w:name="_Toc38636915"/>
      <w:bookmarkEnd w:id="357"/>
      <w:r>
        <w:t xml:space="preserve">19.1 </w:t>
      </w:r>
      <w:r>
        <w:t>总结和致谢</w:t>
      </w:r>
      <w:bookmarkEnd w:id="358"/>
    </w:p>
    <w:p w14:paraId="1330BDCA" w14:textId="77777777" w:rsidR="006C77B1" w:rsidRDefault="006C77B1" w:rsidP="0058023A">
      <w:pPr>
        <w:pStyle w:val="af0"/>
      </w:pPr>
      <w:r>
        <w:t>参考视频</w:t>
      </w:r>
      <w:r>
        <w:t>: 19 - 1 - Summary and Thank You (5 min).</w:t>
      </w:r>
      <w:proofErr w:type="spellStart"/>
      <w:r>
        <w:t>mkv</w:t>
      </w:r>
      <w:proofErr w:type="spellEnd"/>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w:t>
      </w:r>
      <w:proofErr w:type="gramStart"/>
      <w:r>
        <w:t>向量机</w:t>
      </w:r>
      <w:proofErr w:type="gramEnd"/>
      <w:r>
        <w:t>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w:t>
      </w:r>
      <w:proofErr w:type="gramStart"/>
      <w:r>
        <w:t>用于降维的</w:t>
      </w:r>
      <w:proofErr w:type="gramEnd"/>
      <w:r>
        <w:t>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w:t>
      </w:r>
      <w:proofErr w:type="gramStart"/>
      <w:r>
        <w:t>课贡献</w:t>
      </w:r>
      <w:proofErr w:type="gramEnd"/>
      <w:r>
        <w:t>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proofErr w:type="spellStart"/>
      <w:r>
        <w:rPr>
          <w:b/>
          <w:lang w:eastAsia="zh-CN"/>
        </w:rPr>
        <w:t>Andew</w:t>
      </w:r>
      <w:proofErr w:type="spellEnd"/>
      <w:r>
        <w:rPr>
          <w:b/>
          <w:lang w:eastAsia="zh-CN"/>
        </w:rPr>
        <w:t xml:space="preserve">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359" w:name="_Toc38636916"/>
      <w:bookmarkStart w:id="360" w:name="_Toc493188087"/>
      <w:r>
        <w:rPr>
          <w:rFonts w:hint="eastAsia"/>
        </w:rPr>
        <w:lastRenderedPageBreak/>
        <w:t>附件</w:t>
      </w:r>
      <w:bookmarkEnd w:id="359"/>
    </w:p>
    <w:p w14:paraId="554C2AF1" w14:textId="54034D86" w:rsidR="00C170C6" w:rsidRDefault="00C170C6" w:rsidP="00C170C6">
      <w:pPr>
        <w:pStyle w:val="MMTopic2"/>
      </w:pPr>
      <w:bookmarkStart w:id="361" w:name="_Toc38636917"/>
      <w:bookmarkEnd w:id="360"/>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361"/>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r w:rsidR="00522DE7">
        <w:fldChar w:fldCharType="begin"/>
      </w:r>
      <w:r w:rsidR="00522DE7">
        <w:rPr>
          <w:lang w:eastAsia="zh-CN"/>
        </w:rPr>
        <w:instrText xml:space="preserve"> HYPERLINK "http://cs229.stanford.edu/summer2019/cs229-linalg.pdf" \h </w:instrText>
      </w:r>
      <w:r w:rsidR="00522DE7">
        <w:fldChar w:fldCharType="separate"/>
      </w:r>
      <w:r w:rsidR="00B94259">
        <w:rPr>
          <w:rStyle w:val="ad"/>
          <w:lang w:eastAsia="zh-CN"/>
        </w:rPr>
        <w:t>原始文件下载</w:t>
      </w:r>
      <w:r w:rsidR="00522DE7">
        <w:rPr>
          <w:rStyle w:val="ad"/>
          <w:lang w:eastAsia="zh-CN"/>
        </w:rPr>
        <w:fldChar w:fldCharType="end"/>
      </w:r>
    </w:p>
    <w:p w14:paraId="7643ABF3" w14:textId="77777777" w:rsidR="00B94259" w:rsidRDefault="00B94259" w:rsidP="005E3E3B">
      <w:pPr>
        <w:pStyle w:val="aff3"/>
      </w:pPr>
      <w:proofErr w:type="spellStart"/>
      <w:r>
        <w:t>原文作者：</w:t>
      </w:r>
      <w:r>
        <w:t>Zico</w:t>
      </w:r>
      <w:proofErr w:type="spellEnd"/>
      <w:r>
        <w:t xml:space="preserve"> </w:t>
      </w:r>
      <w:proofErr w:type="spellStart"/>
      <w:r>
        <w:t>Kolter</w:t>
      </w:r>
      <w:r>
        <w:t>，修改：</w:t>
      </w:r>
      <w:r>
        <w:t>Chuong</w:t>
      </w:r>
      <w:proofErr w:type="spellEnd"/>
      <w:r>
        <w:t xml:space="preserve"> Do</w:t>
      </w:r>
      <w:r>
        <w:t>，</w:t>
      </w:r>
      <w:r>
        <w:t xml:space="preserve"> </w:t>
      </w:r>
      <w:proofErr w:type="spellStart"/>
      <w:r>
        <w:t>Tengyu</w:t>
      </w:r>
      <w:proofErr w:type="spellEnd"/>
      <w:r>
        <w:t xml:space="preserve"> Ma</w:t>
      </w:r>
    </w:p>
    <w:p w14:paraId="1D2888F5" w14:textId="11757223" w:rsidR="00B94259" w:rsidRDefault="00B94259" w:rsidP="005E3E3B">
      <w:pPr>
        <w:pStyle w:val="aff3"/>
        <w:rPr>
          <w:lang w:eastAsia="zh-CN"/>
        </w:rPr>
      </w:pPr>
      <w:r>
        <w:rPr>
          <w:lang w:eastAsia="zh-CN"/>
        </w:rPr>
        <w:t>翻译：</w:t>
      </w:r>
      <w:r w:rsidR="00522DE7">
        <w:fldChar w:fldCharType="begin"/>
      </w:r>
      <w:r w:rsidR="00522DE7">
        <w:rPr>
          <w:lang w:eastAsia="zh-CN"/>
        </w:rPr>
        <w:instrText xml:space="preserve"> HYPERLINK "https://github.com/fengdu78" \h </w:instrText>
      </w:r>
      <w:r w:rsidR="00522DE7">
        <w:fldChar w:fldCharType="separate"/>
      </w:r>
      <w:r>
        <w:rPr>
          <w:rStyle w:val="ad"/>
          <w:lang w:eastAsia="zh-CN"/>
        </w:rPr>
        <w:t>黄海广</w:t>
      </w:r>
      <w:r w:rsidR="00522DE7">
        <w:rPr>
          <w:rStyle w:val="ad"/>
          <w:lang w:eastAsia="zh-CN"/>
        </w:rPr>
        <w:fldChar w:fldCharType="end"/>
      </w:r>
    </w:p>
    <w:p w14:paraId="52A7BB88" w14:textId="77777777" w:rsidR="00B94259" w:rsidRDefault="00B94259">
      <w:pPr>
        <w:pStyle w:val="3"/>
      </w:pPr>
      <w:bookmarkStart w:id="362" w:name="header-n10"/>
      <w:bookmarkStart w:id="363" w:name="_Toc38636918"/>
      <w:r>
        <w:t xml:space="preserve">1. </w:t>
      </w:r>
      <w:r>
        <w:t>基础概念和符号</w:t>
      </w:r>
      <w:bookmarkEnd w:id="362"/>
      <w:bookmarkEnd w:id="363"/>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364" w:name="header-n18"/>
      <w:r>
        <w:t xml:space="preserve">1.1 </w:t>
      </w:r>
      <w:r>
        <w:t>基本符号</w:t>
      </w:r>
      <w:bookmarkEnd w:id="364"/>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proofErr w:type="gramStart"/>
      <w:r w:rsidRPr="004D4756">
        <w:rPr>
          <w:rFonts w:asciiTheme="minorEastAsia" w:eastAsiaTheme="minorEastAsia" w:hAnsiTheme="minorEastAsia"/>
          <w:szCs w:val="21"/>
        </w:rPr>
        <w:t>个</w:t>
      </w:r>
      <w:proofErr w:type="gramEnd"/>
      <w:r w:rsidRPr="004D4756">
        <w:rPr>
          <w:rFonts w:asciiTheme="minorEastAsia" w:eastAsiaTheme="minorEastAsia" w:hAnsiTheme="minorEastAsia"/>
          <w:szCs w:val="21"/>
        </w:rPr>
        <w:t>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w:t>
      </w:r>
      <w:proofErr w:type="gramStart"/>
      <w:r w:rsidRPr="004D4756">
        <w:rPr>
          <w:rFonts w:asciiTheme="minorEastAsia" w:eastAsiaTheme="minorEastAsia" w:hAnsiTheme="minorEastAsia"/>
          <w:szCs w:val="21"/>
        </w:rPr>
        <w:t>示列</w:t>
      </w:r>
      <w:proofErr w:type="gramEnd"/>
      <w:r w:rsidRPr="004D4756">
        <w:rPr>
          <w:rFonts w:asciiTheme="minorEastAsia" w:eastAsiaTheme="minorEastAsia" w:hAnsiTheme="minorEastAsia"/>
          <w:szCs w:val="21"/>
        </w:rPr>
        <w:t>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FF05A0"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proofErr w:type="gramStart"/>
      <w:r w:rsidR="00B94259" w:rsidRPr="004D4756">
        <w:rPr>
          <w:rFonts w:asciiTheme="minorEastAsia" w:eastAsiaTheme="minorEastAsia" w:hAnsiTheme="minorEastAsia"/>
          <w:szCs w:val="21"/>
        </w:rPr>
        <w:t>个</w:t>
      </w:r>
      <w:proofErr w:type="gramEnd"/>
      <w:r w:rsidR="00B94259" w:rsidRPr="004D4756">
        <w:rPr>
          <w:rFonts w:asciiTheme="minorEastAsia" w:eastAsiaTheme="minorEastAsia" w:hAnsiTheme="minorEastAsia"/>
          <w:szCs w:val="21"/>
        </w:rPr>
        <w:t>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365" w:name="_Toc38636919"/>
      <w:r>
        <w:t>2.</w:t>
      </w:r>
      <w:r w:rsidR="00C170C6">
        <w:t xml:space="preserve"> </w:t>
      </w:r>
      <w:r>
        <w:t>矩阵乘法</w:t>
      </w:r>
      <w:bookmarkEnd w:id="365"/>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FF05A0"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366" w:name="header-n50"/>
      <w:r>
        <w:t xml:space="preserve">2.1 </w:t>
      </w:r>
      <w:r>
        <w:t>向量</w:t>
      </w:r>
      <w:r>
        <w:t>-</w:t>
      </w:r>
      <w:r>
        <w:t>向量乘法</w:t>
      </w:r>
      <w:bookmarkEnd w:id="366"/>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FF05A0"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w:t>
      </w:r>
      <w:proofErr w:type="gramStart"/>
      <w:r>
        <w:t>相同都</w:t>
      </w:r>
      <w:proofErr w:type="gramEnd"/>
      <w:r>
        <w:t>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367" w:name="header-n58"/>
      <w:r>
        <w:t xml:space="preserve">2.2 </w:t>
      </w:r>
      <w:r>
        <w:t>矩阵</w:t>
      </w:r>
      <w:r>
        <w:t>-</w:t>
      </w:r>
      <w:r>
        <w:t>向量乘法</w:t>
      </w:r>
      <w:bookmarkEnd w:id="367"/>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proofErr w:type="gramStart"/>
      <w:r>
        <w:t>个</w:t>
      </w:r>
      <w:proofErr w:type="gramEnd"/>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FF05A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proofErr w:type="gramStart"/>
      <w:r>
        <w:t>个</w:t>
      </w:r>
      <w:proofErr w:type="gramEnd"/>
      <w:r>
        <w:t>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FF05A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368" w:name="header-n73"/>
      <w:r>
        <w:t xml:space="preserve">2.3 </w:t>
      </w:r>
      <w:r>
        <w:t>矩阵</w:t>
      </w:r>
      <w:r>
        <w:t>-</w:t>
      </w:r>
      <w:r>
        <w:t>矩阵乘法</w:t>
      </w:r>
      <w:bookmarkEnd w:id="368"/>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w:t>
      </w:r>
      <w:proofErr w:type="gramStart"/>
      <w:r>
        <w:t>的</w:t>
      </w:r>
      <w:proofErr w:type="gramEnd"/>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w:t>
      </w:r>
      <w:proofErr w:type="gramStart"/>
      <w:r>
        <w:t>和</w:t>
      </w:r>
      <w:proofErr w:type="gramEnd"/>
      <w:r>
        <w:t>。公式如下：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w:t>
      </w:r>
      <w:proofErr w:type="gramStart"/>
      <w:r>
        <w:t>和</w:t>
      </w:r>
      <w:proofErr w:type="gramEnd"/>
      <w:r>
        <w:t>。因此，在这种情况下，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proofErr w:type="gramStart"/>
      <w:r>
        <w:t>列由矩阵</w:t>
      </w:r>
      <w:proofErr w:type="gramEnd"/>
      <w:r>
        <w:t>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w:t>
      </w:r>
      <w:proofErr w:type="gramStart"/>
      <w:r>
        <w:t>直接优势</w:t>
      </w:r>
      <w:proofErr w:type="gramEnd"/>
      <w:r>
        <w:t>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proofErr w:type="gramStart"/>
      <w:r>
        <w:t>个</w:t>
      </w:r>
      <w:proofErr w:type="gramEnd"/>
      <w:r>
        <w:t>元素是否等于</w:t>
      </w:r>
      <m:oMath>
        <m:r>
          <w:rPr>
            <w:rFonts w:ascii="Cambria Math" w:hAnsi="Cambria Math"/>
          </w:rPr>
          <m:t>A(BC)</m:t>
        </m:r>
      </m:oMath>
      <w:r>
        <w:t>的第</w:t>
      </w:r>
      <m:oMath>
        <m:r>
          <w:rPr>
            <w:rFonts w:ascii="Cambria Math" w:hAnsi="Cambria Math"/>
          </w:rPr>
          <m:t>(i,j)</m:t>
        </m:r>
      </m:oMath>
      <w:proofErr w:type="gramStart"/>
      <w:r>
        <w:t>个</w:t>
      </w:r>
      <w:proofErr w:type="gramEnd"/>
      <w:r>
        <w:t>元素。</w:t>
      </w:r>
      <w:r>
        <w:t xml:space="preserve"> </w:t>
      </w:r>
      <w:r>
        <w:t>我们可以使用矩阵乘法的定义直接验证这一点：</w:t>
      </w:r>
    </w:p>
    <w:p w14:paraId="70A94850" w14:textId="77777777" w:rsidR="00B94259" w:rsidRDefault="00FF05A0">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369" w:name="header-n98"/>
      <w:bookmarkStart w:id="370" w:name="_Toc38636920"/>
      <w:r>
        <w:lastRenderedPageBreak/>
        <w:t xml:space="preserve">3 </w:t>
      </w:r>
      <w:r>
        <w:t>运算和属性</w:t>
      </w:r>
      <w:bookmarkEnd w:id="369"/>
      <w:bookmarkEnd w:id="370"/>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371" w:name="header-n100"/>
      <w:r>
        <w:t xml:space="preserve">3.1 </w:t>
      </w:r>
      <w:r>
        <w:t>单位矩阵和对角矩阵</w:t>
      </w:r>
      <w:bookmarkEnd w:id="371"/>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FF05A0"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FF05A0"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372" w:name="header-n109"/>
      <w:r>
        <w:t xml:space="preserve">3.2 </w:t>
      </w:r>
      <w:r>
        <w:t>转置</w:t>
      </w:r>
      <w:bookmarkEnd w:id="372"/>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373" w:name="header-n123"/>
      <w:r>
        <w:lastRenderedPageBreak/>
        <w:t xml:space="preserve">3.3 </w:t>
      </w:r>
      <w:r>
        <w:t>对称矩阵</w:t>
      </w:r>
      <w:bookmarkEnd w:id="373"/>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374" w:name="header-n127"/>
      <w:r>
        <w:t xml:space="preserve">3.4 </w:t>
      </w:r>
      <w:r>
        <w:t>矩阵的迹</w:t>
      </w:r>
      <w:bookmarkEnd w:id="374"/>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w:t>
      </w:r>
      <w:proofErr w:type="gramStart"/>
      <w:r>
        <w:t>迹具有</w:t>
      </w:r>
      <w:proofErr w:type="gramEnd"/>
      <w:r>
        <w:t>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FF05A0"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w:t>
      </w:r>
      <w:proofErr w:type="gramStart"/>
      <w:r>
        <w:t>迹</w:t>
      </w:r>
      <w:proofErr w:type="gramEnd"/>
      <w:r>
        <w:t>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proofErr w:type="gramStart"/>
      <w:r>
        <w:t>正齐次性</w:t>
      </w:r>
      <w:proofErr w:type="gramEnd"/>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proofErr w:type="spellStart"/>
      <w:r>
        <w:rPr>
          <w:b/>
        </w:rPr>
        <w:t>Frobenius</w:t>
      </w:r>
      <w:proofErr w:type="spellEnd"/>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375" w:name="header-n168"/>
      <w:r>
        <w:t xml:space="preserve">3.6 </w:t>
      </w:r>
      <w:r>
        <w:t>线性相关性和</w:t>
      </w:r>
      <w:proofErr w:type="gramStart"/>
      <w:r>
        <w:t>秩</w:t>
      </w:r>
      <w:bookmarkEnd w:id="375"/>
      <w:proofErr w:type="gramEnd"/>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FF05A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FF05A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w:t>
      </w:r>
      <w:proofErr w:type="gramStart"/>
      <w:r>
        <w:t>列子</w:t>
      </w:r>
      <w:proofErr w:type="gramEnd"/>
      <w:r>
        <w:t>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proofErr w:type="gramStart"/>
      <w:r>
        <w:rPr>
          <w:b/>
        </w:rPr>
        <w:t>秩</w:t>
      </w:r>
      <w:proofErr w:type="gramEnd"/>
      <w:r>
        <w:t>，用</w:t>
      </w:r>
      <w:r>
        <w:t xml:space="preserve"> </w:t>
      </w:r>
      <m:oMath>
        <m:r>
          <m:rPr>
            <m:sty m:val="p"/>
          </m:rPr>
          <w:rPr>
            <w:rFonts w:ascii="Cambria Math" w:hAnsi="Cambria Math"/>
          </w:rPr>
          <m:t>rank</m:t>
        </m:r>
        <m:r>
          <w:rPr>
            <w:rFonts w:ascii="Cambria Math" w:hAnsi="Cambria Math"/>
          </w:rPr>
          <m:t>(A)</m:t>
        </m:r>
      </m:oMath>
      <w:r>
        <w:t>表示。</w:t>
      </w:r>
      <w:r>
        <w:t xml:space="preserve"> </w:t>
      </w:r>
      <w:r>
        <w:t>以下是</w:t>
      </w:r>
      <w:proofErr w:type="gramStart"/>
      <w:r>
        <w:t>秩</w:t>
      </w:r>
      <w:proofErr w:type="gramEnd"/>
      <w:r>
        <w:t>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w:t>
      </w:r>
      <w:proofErr w:type="gramStart"/>
      <w:r w:rsidRPr="00983CA1">
        <w:rPr>
          <w:rFonts w:asciiTheme="minorEastAsia" w:eastAsiaTheme="minorEastAsia" w:hAnsiTheme="minorEastAsia"/>
          <w:b/>
        </w:rPr>
        <w:t>秩</w:t>
      </w:r>
      <w:proofErr w:type="gramEnd"/>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376" w:name="header-n184"/>
      <w:r>
        <w:lastRenderedPageBreak/>
        <w:t xml:space="preserve">3.7 </w:t>
      </w:r>
      <w:r>
        <w:t>方阵的逆</w:t>
      </w:r>
      <w:bookmarkEnd w:id="376"/>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FF05A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w:t>
      </w:r>
      <w:proofErr w:type="gramStart"/>
      <w:r>
        <w:t>秩</w:t>
      </w:r>
      <w:proofErr w:type="gramEnd"/>
      <w:r>
        <w:t>。</w:t>
      </w:r>
      <w:r>
        <w:t xml:space="preserve"> </w:t>
      </w:r>
      <w:r>
        <w:t>我们很快就会发现，除了满</w:t>
      </w:r>
      <w:proofErr w:type="gramStart"/>
      <w:r>
        <w:t>秩</w:t>
      </w:r>
      <w:proofErr w:type="gramEnd"/>
      <w:r>
        <w:t>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377" w:name="header-n195"/>
      <w:r>
        <w:t xml:space="preserve">3.8 </w:t>
      </w:r>
      <w:r>
        <w:t>正交阵</w:t>
      </w:r>
      <w:bookmarkEnd w:id="377"/>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w:t>
      </w:r>
      <w:proofErr w:type="gramStart"/>
      <w:r>
        <w:t>正态性的</w:t>
      </w:r>
      <w:proofErr w:type="gramEnd"/>
      <w:r>
        <w:t>定义中得出</w:t>
      </w:r>
      <w:r>
        <w:t>:</w:t>
      </w:r>
    </w:p>
    <w:p w14:paraId="2669C45F" w14:textId="77777777" w:rsidR="00B94259" w:rsidRDefault="00FF05A0"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378" w:name="header-n202"/>
      <w:r>
        <w:lastRenderedPageBreak/>
        <w:t xml:space="preserve">3.9 </w:t>
      </w:r>
      <w:r>
        <w:t>矩阵的值域和零空间</w:t>
      </w:r>
      <w:bookmarkEnd w:id="378"/>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proofErr w:type="gramStart"/>
      <w:r>
        <w:t>个</w:t>
      </w:r>
      <w:proofErr w:type="gramEnd"/>
      <w:r>
        <w:t>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w:t>
      </w:r>
      <w:proofErr w:type="gramStart"/>
      <w:r>
        <w:t>秩</w:t>
      </w:r>
      <w:proofErr w:type="gramEnd"/>
      <w:r>
        <w:t>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w:t>
      </w:r>
      <w:proofErr w:type="gramStart"/>
      <w:r>
        <w:t>乘问题</w:t>
      </w:r>
      <w:proofErr w:type="gramEnd"/>
      <w:r>
        <w:t>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FF05A0"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w:t>
      </w:r>
      <w:proofErr w:type="gramStart"/>
      <w:r>
        <w:t>有点像迹运算符</w:t>
      </w:r>
      <w:proofErr w:type="gramEnd"/>
      <w:r>
        <w:t>，我们通常省略括号）。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FF05A0"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FF05A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w:t>
      </w:r>
      <w:proofErr w:type="gramStart"/>
      <w:r>
        <w:t>有倾</w:t>
      </w:r>
      <w:proofErr w:type="gramEnd"/>
      <w:r>
        <w:t>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66"/>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FF05A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FF05A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FF05A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FF05A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FF05A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FF05A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FF05A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379" w:name="header-n270"/>
      <w:r>
        <w:t xml:space="preserve">3.11 </w:t>
      </w:r>
      <w:r>
        <w:t>二次型和半正定矩阵</w:t>
      </w:r>
      <w:bookmarkEnd w:id="379"/>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FF05A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FF05A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 xml:space="preserve">positive </w:t>
      </w:r>
      <w:proofErr w:type="spellStart"/>
      <w:r w:rsidRPr="00983CA1">
        <w:rPr>
          <w:rFonts w:asciiTheme="minorEastAsia" w:eastAsiaTheme="minorEastAsia" w:hAnsiTheme="minorEastAsia"/>
          <w:b/>
        </w:rPr>
        <w:t>definite,PD</w:t>
      </w:r>
      <w:proofErr w:type="spellEnd"/>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definite,ND</w:t>
      </w:r>
      <w:proofErr w:type="spellEnd"/>
      <w:r w:rsidRPr="00983CA1">
        <w:rPr>
          <w:rFonts w:asciiTheme="minorEastAsia" w:eastAsiaTheme="minorEastAsia" w:hAnsiTheme="minorEastAsia"/>
        </w:rPr>
        <w:t>），如果对于</w:t>
      </w:r>
      <w:proofErr w:type="gramStart"/>
      <w:r w:rsidRPr="00983CA1">
        <w:rPr>
          <w:rFonts w:asciiTheme="minorEastAsia" w:eastAsiaTheme="minorEastAsia" w:hAnsiTheme="minorEastAsia"/>
        </w:rPr>
        <w:t>所有非零</w:t>
      </w:r>
      <w:proofErr w:type="gramEnd"/>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proofErr w:type="gramStart"/>
      <w:r w:rsidRPr="00983CA1">
        <w:rPr>
          <w:rFonts w:asciiTheme="minorEastAsia" w:eastAsiaTheme="minorEastAsia" w:hAnsiTheme="minorEastAsia"/>
          <w:b/>
        </w:rPr>
        <w:t>半负定</w:t>
      </w:r>
      <w:proofErr w:type="gramEnd"/>
      <w:r w:rsidRPr="00983CA1">
        <w:rPr>
          <w:rFonts w:asciiTheme="minorEastAsia" w:eastAsiaTheme="minorEastAsia" w:hAnsiTheme="minorEastAsia"/>
        </w:rPr>
        <w:t>(</w:t>
      </w:r>
      <w:r w:rsidRPr="00983CA1">
        <w:rPr>
          <w:rFonts w:asciiTheme="minorEastAsia" w:eastAsiaTheme="minorEastAsia" w:hAnsiTheme="minorEastAsia"/>
          <w:b/>
        </w:rPr>
        <w:t xml:space="preserve">negative </w:t>
      </w:r>
      <w:proofErr w:type="spellStart"/>
      <w:r w:rsidRPr="00983CA1">
        <w:rPr>
          <w:rFonts w:asciiTheme="minorEastAsia" w:eastAsiaTheme="minorEastAsia" w:hAnsiTheme="minorEastAsia"/>
          <w:b/>
        </w:rPr>
        <w:t>semidefinite,NSD</w:t>
      </w:r>
      <w:proofErr w:type="spellEnd"/>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w:t>
      </w:r>
      <w:proofErr w:type="gramStart"/>
      <w:r w:rsidRPr="00983CA1">
        <w:rPr>
          <w:rFonts w:asciiTheme="minorEastAsia" w:eastAsiaTheme="minorEastAsia" w:hAnsiTheme="minorEastAsia"/>
        </w:rPr>
        <w:t>正半定也</w:t>
      </w:r>
      <w:proofErr w:type="gramEnd"/>
      <w:r w:rsidRPr="00983CA1">
        <w:rPr>
          <w:rFonts w:asciiTheme="minorEastAsia" w:eastAsiaTheme="minorEastAsia" w:hAnsiTheme="minorEastAsia"/>
        </w:rPr>
        <w:t>不是</w:t>
      </w:r>
      <w:proofErr w:type="gramStart"/>
      <w:r w:rsidRPr="00983CA1">
        <w:rPr>
          <w:rFonts w:asciiTheme="minorEastAsia" w:eastAsiaTheme="minorEastAsia" w:hAnsiTheme="minorEastAsia"/>
        </w:rPr>
        <w:t>负半定</w:t>
      </w:r>
      <w:proofErr w:type="gramEnd"/>
      <w:r w:rsidRPr="00983CA1">
        <w:rPr>
          <w:rFonts w:asciiTheme="minorEastAsia" w:eastAsiaTheme="minorEastAsia" w:hAnsiTheme="minorEastAsia"/>
        </w:rPr>
        <w:t>，即，如果存在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proofErr w:type="gramStart"/>
      <w:r>
        <w:t>是负定的</w:t>
      </w:r>
      <w:proofErr w:type="gramEnd"/>
      <w:r>
        <w:t>，反之亦然。同样，如果</w:t>
      </w:r>
      <m:oMath>
        <m:r>
          <w:rPr>
            <w:rFonts w:ascii="Cambria Math" w:hAnsi="Cambria Math"/>
          </w:rPr>
          <m:t>A</m:t>
        </m:r>
      </m:oMath>
      <w:r>
        <w:t>是半正定的，那么</w:t>
      </w:r>
      <m:oMath>
        <m:r>
          <w:rPr>
            <w:rFonts w:ascii="Cambria Math" w:hAnsi="Cambria Math"/>
          </w:rPr>
          <m:t>-A</m:t>
        </m:r>
      </m:oMath>
      <w:r>
        <w:t>是是</w:t>
      </w:r>
      <w:proofErr w:type="gramStart"/>
      <w:r>
        <w:t>半负定的</w:t>
      </w:r>
      <w:proofErr w:type="gramEnd"/>
      <w:r>
        <w:t>，反之亦然。如果</w:t>
      </w:r>
      <w:proofErr w:type="gramStart"/>
      <w:r>
        <w:t>果</w:t>
      </w:r>
      <w:proofErr w:type="gramEnd"/>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w:t>
      </w:r>
      <w:proofErr w:type="gramStart"/>
      <w:r>
        <w:t>秩</w:t>
      </w:r>
      <w:proofErr w:type="gramEnd"/>
      <w:r>
        <w:t>，因此是可逆的。为了了解这是为什么，假设某个矩阵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w:t>
      </w:r>
      <w:proofErr w:type="gramStart"/>
      <w:r>
        <w:t>秩</w:t>
      </w:r>
      <w:proofErr w:type="gramEnd"/>
      <w:r>
        <w:t>。然后，假设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FF05A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w:t>
      </w:r>
      <w:proofErr w:type="gramStart"/>
      <w:r>
        <w:t>秩</w:t>
      </w:r>
      <w:proofErr w:type="gramEnd"/>
      <w:r>
        <w:t>。</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w:t>
      </w:r>
      <w:proofErr w:type="gramStart"/>
      <w:r>
        <w:t>秩</w:t>
      </w:r>
      <w:proofErr w:type="gramEnd"/>
      <w:r>
        <w:t>），则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380" w:name="header-n293"/>
      <w:r>
        <w:t xml:space="preserve">3.12 </w:t>
      </w:r>
      <w:r>
        <w:t>特征值和特征向量</w:t>
      </w:r>
      <w:bookmarkEnd w:id="380"/>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w:t>
      </w:r>
      <w:proofErr w:type="gramStart"/>
      <w:r>
        <w:t>非零解</w:t>
      </w:r>
      <w:proofErr w:type="gramEnd"/>
      <w:r>
        <w:t>，即：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w:t>
      </w:r>
      <w:proofErr w:type="gramStart"/>
      <w:r>
        <w:t>非零解</w:t>
      </w:r>
      <w:proofErr w:type="gramEnd"/>
      <w:r>
        <w:t>（但也可能有多个或无穷多个解）。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w:t>
      </w:r>
      <w:proofErr w:type="gramStart"/>
      <w:r w:rsidRPr="00983CA1">
        <w:rPr>
          <w:rFonts w:asciiTheme="minorEastAsia" w:eastAsiaTheme="minorEastAsia" w:hAnsiTheme="minorEastAsia"/>
          <w:szCs w:val="21"/>
        </w:rPr>
        <w:t>和</w:t>
      </w:r>
      <w:proofErr w:type="gramEnd"/>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w:t>
      </w:r>
      <w:proofErr w:type="gramStart"/>
      <w:r w:rsidRPr="00983CA1">
        <w:rPr>
          <w:rFonts w:asciiTheme="minorEastAsia" w:eastAsiaTheme="minorEastAsia" w:hAnsiTheme="minorEastAsia"/>
          <w:szCs w:val="21"/>
        </w:rPr>
        <w:t>秩</w:t>
      </w:r>
      <w:proofErr w:type="gramEnd"/>
      <w:r w:rsidRPr="00983CA1">
        <w:rPr>
          <w:rFonts w:asciiTheme="minorEastAsia" w:eastAsiaTheme="minorEastAsia" w:hAnsiTheme="minorEastAsia"/>
          <w:szCs w:val="21"/>
        </w:rPr>
        <w:t>等于</w:t>
      </w:r>
      <m:oMath>
        <m:r>
          <w:rPr>
            <w:rFonts w:ascii="Cambria Math" w:eastAsiaTheme="minorEastAsia" w:hAnsi="Cambria Math"/>
            <w:szCs w:val="21"/>
          </w:rPr>
          <m:t>A</m:t>
        </m:r>
      </m:oMath>
      <w:proofErr w:type="gramStart"/>
      <w:r w:rsidRPr="00983CA1">
        <w:rPr>
          <w:rFonts w:asciiTheme="minorEastAsia" w:eastAsiaTheme="minorEastAsia" w:hAnsiTheme="minorEastAsia"/>
          <w:szCs w:val="21"/>
        </w:rPr>
        <w:t>的非零特征值</w:t>
      </w:r>
      <w:proofErr w:type="gramEnd"/>
      <w:r w:rsidRPr="00983CA1">
        <w:rPr>
          <w:rFonts w:asciiTheme="minorEastAsia" w:eastAsiaTheme="minorEastAsia" w:hAnsiTheme="minorEastAsia"/>
          <w:szCs w:val="21"/>
        </w:rPr>
        <w:t>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w:t>
      </w:r>
      <w:proofErr w:type="gramStart"/>
      <w:r w:rsidRPr="00983CA1">
        <w:rPr>
          <w:rFonts w:asciiTheme="minorEastAsia" w:eastAsiaTheme="minorEastAsia" w:hAnsiTheme="minorEastAsia"/>
          <w:szCs w:val="21"/>
        </w:rPr>
        <w:t>都左乘</w:t>
      </w:r>
      <w:proofErr w:type="gramEnd"/>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381" w:name="header-n318"/>
      <w:r>
        <w:t xml:space="preserve">3.13 </w:t>
      </w:r>
      <w:r>
        <w:t>对称矩阵的特征值和特征向量</w:t>
      </w:r>
      <w:bookmarkEnd w:id="381"/>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w:t>
      </w:r>
      <w:proofErr w:type="gramStart"/>
      <w:r>
        <w:t>看到左乘矩阵</w:t>
      </w:r>
      <w:proofErr w:type="gramEnd"/>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FF05A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w:t>
      </w:r>
      <w:proofErr w:type="gramStart"/>
      <w:r>
        <w:t>的左乘矩阵</w:t>
      </w:r>
      <w:proofErr w:type="gramEnd"/>
      <m:oMath>
        <m:r>
          <w:rPr>
            <w:rFonts w:ascii="Cambria Math" w:hAnsi="Cambria Math"/>
          </w:rPr>
          <m:t>A</m:t>
        </m:r>
      </m:oMath>
      <w:proofErr w:type="gramStart"/>
      <w:r>
        <w:t>等于左乘对角矩阵</w:t>
      </w:r>
      <w:proofErr w:type="gramEnd"/>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FF05A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FF05A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FF05A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w:t>
      </w:r>
      <w:proofErr w:type="gramStart"/>
      <w:r>
        <w:t>的阶数为</w:t>
      </w:r>
      <w:proofErr w:type="gramEnd"/>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FF05A0"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FF05A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FF05A0"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382" w:name="header-n363"/>
      <w:bookmarkStart w:id="383" w:name="_Toc38636921"/>
      <w:r>
        <w:t>4.</w:t>
      </w:r>
      <w:r>
        <w:t>矩阵微积分</w:t>
      </w:r>
      <w:bookmarkEnd w:id="382"/>
      <w:bookmarkEnd w:id="383"/>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384" w:name="header-n365"/>
      <w:r>
        <w:t xml:space="preserve">4.1 </w:t>
      </w:r>
      <w:r>
        <w:t>梯度</w:t>
      </w:r>
      <w:bookmarkEnd w:id="384"/>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FF05A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FF05A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FF05A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FF05A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385" w:name="header-n388"/>
      <w:r>
        <w:t xml:space="preserve">4.2 </w:t>
      </w:r>
      <w:r>
        <w:t>黑塞矩阵</w:t>
      </w:r>
      <w:bookmarkEnd w:id="385"/>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FF05A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FF05A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FF05A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FF05A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FF05A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proofErr w:type="gramStart"/>
      <w:r>
        <w:t>个</w:t>
      </w:r>
      <w:proofErr w:type="gramEnd"/>
      <w:r>
        <w:t>元素，并取关于</w:t>
      </w:r>
      <w:proofErr w:type="gramStart"/>
      <w:r>
        <w:t>于</w:t>
      </w:r>
      <w:proofErr w:type="gramEnd"/>
      <m:oMath>
        <m:r>
          <w:rPr>
            <w:rFonts w:ascii="Cambria Math" w:hAnsi="Cambria Math"/>
          </w:rPr>
          <m:t>x</m:t>
        </m:r>
      </m:oMath>
      <w:r>
        <w:t>的梯度我们得到：</w:t>
      </w:r>
    </w:p>
    <w:p w14:paraId="5137F27C" w14:textId="77777777" w:rsidR="00B94259" w:rsidRDefault="00FF05A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FF05A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386" w:name="header-n406"/>
      <w:r>
        <w:t xml:space="preserve">4.3 </w:t>
      </w:r>
      <w:r>
        <w:t>二次函数和线性函数的梯度和黑塞矩阵</w:t>
      </w:r>
      <w:bookmarkEnd w:id="386"/>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FF05A0"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FF05A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proofErr w:type="gramStart"/>
      <w:r>
        <w:t>个</w:t>
      </w:r>
      <w:proofErr w:type="gramEnd"/>
      <w:r>
        <w:t>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w:t>
      </w:r>
      <w:proofErr w:type="gramStart"/>
      <w:r>
        <w:t>提醒你单变量</w:t>
      </w:r>
      <w:proofErr w:type="gramEnd"/>
      <w:r>
        <w:t>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FF05A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FF05A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FF05A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FF05A0"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387" w:name="header-n428"/>
      <w:r>
        <w:lastRenderedPageBreak/>
        <w:t xml:space="preserve">4.4 </w:t>
      </w:r>
      <w:r>
        <w:t>最小二乘法</w:t>
      </w:r>
      <w:bookmarkEnd w:id="387"/>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w:t>
      </w:r>
      <w:proofErr w:type="gramStart"/>
      <w:r>
        <w:t>秩</w:t>
      </w:r>
      <w:proofErr w:type="gramEnd"/>
      <w:r>
        <w:t>）和向量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FF05A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FF05A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388" w:name="header-n437"/>
      <w:r>
        <w:t xml:space="preserve">4.5 </w:t>
      </w:r>
      <w:r>
        <w:t>行列式的梯度</w:t>
      </w:r>
      <w:bookmarkEnd w:id="388"/>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FF05A0"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FF05A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FF05A0"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FF05A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389" w:name="header-n449"/>
      <w:r>
        <w:t xml:space="preserve">4.6 </w:t>
      </w:r>
      <w:r>
        <w:t>特征值优化</w:t>
      </w:r>
      <w:bookmarkEnd w:id="389"/>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FF05A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FF05A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390"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390"/>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r w:rsidR="00522DE7">
        <w:fldChar w:fldCharType="begin"/>
      </w:r>
      <w:r w:rsidR="00522DE7">
        <w:rPr>
          <w:lang w:eastAsia="zh-CN"/>
        </w:rPr>
        <w:instrText xml:space="preserve"> HYPERLINK "http://cs229.stanford.edu/summer2019/cs229-prob.pdf" \h </w:instrText>
      </w:r>
      <w:r w:rsidR="00522DE7">
        <w:fldChar w:fldCharType="separate"/>
      </w:r>
      <w:r w:rsidR="00EE33F5">
        <w:rPr>
          <w:rStyle w:val="ad"/>
          <w:lang w:eastAsia="zh-CN"/>
        </w:rPr>
        <w:t>原始文件下载</w:t>
      </w:r>
      <w:r w:rsidR="00522DE7">
        <w:rPr>
          <w:rStyle w:val="ad"/>
          <w:lang w:eastAsia="zh-CN"/>
        </w:rPr>
        <w:fldChar w:fldCharType="end"/>
      </w:r>
    </w:p>
    <w:p w14:paraId="13BBABF9" w14:textId="77777777" w:rsidR="00EE33F5" w:rsidRDefault="00EE33F5" w:rsidP="00EE33F5">
      <w:pPr>
        <w:pStyle w:val="aff3"/>
      </w:pPr>
      <w:proofErr w:type="spellStart"/>
      <w:r>
        <w:t>原文作者：</w:t>
      </w:r>
      <w:r>
        <w:t>Arian</w:t>
      </w:r>
      <w:proofErr w:type="spellEnd"/>
      <w:r>
        <w:t xml:space="preserve"> </w:t>
      </w:r>
      <w:proofErr w:type="spellStart"/>
      <w:r>
        <w:t>Maleki</w:t>
      </w:r>
      <w:proofErr w:type="spellEnd"/>
      <w:r>
        <w:t xml:space="preserve"> </w:t>
      </w:r>
      <w:r>
        <w:t>，</w:t>
      </w:r>
      <w:r>
        <w:t xml:space="preserve"> Tom Do</w:t>
      </w:r>
    </w:p>
    <w:p w14:paraId="21C11A18" w14:textId="77777777" w:rsidR="00EE33F5" w:rsidRDefault="00EE33F5" w:rsidP="00EE33F5">
      <w:pPr>
        <w:pStyle w:val="aff3"/>
        <w:rPr>
          <w:lang w:eastAsia="zh-CN"/>
        </w:rPr>
      </w:pPr>
      <w:r>
        <w:rPr>
          <w:lang w:eastAsia="zh-CN"/>
        </w:rPr>
        <w:t>翻译：</w:t>
      </w:r>
      <w:r w:rsidR="00522DE7">
        <w:fldChar w:fldCharType="begin"/>
      </w:r>
      <w:r w:rsidR="00522DE7">
        <w:rPr>
          <w:lang w:eastAsia="zh-CN"/>
        </w:rPr>
        <w:instrText xml:space="preserve"> HYPERLINK "https://github.com/szy2120109" \h </w:instrText>
      </w:r>
      <w:r w:rsidR="00522DE7">
        <w:fldChar w:fldCharType="separate"/>
      </w:r>
      <w:r>
        <w:rPr>
          <w:rStyle w:val="ad"/>
          <w:lang w:eastAsia="zh-CN"/>
        </w:rPr>
        <w:t>石振宇</w:t>
      </w:r>
      <w:r w:rsidR="00522DE7">
        <w:rPr>
          <w:rStyle w:val="ad"/>
          <w:lang w:eastAsia="zh-CN"/>
        </w:rPr>
        <w:fldChar w:fldCharType="end"/>
      </w:r>
    </w:p>
    <w:p w14:paraId="0812CBC3" w14:textId="77777777" w:rsidR="00EE33F5" w:rsidRDefault="00EE33F5" w:rsidP="00EE33F5">
      <w:pPr>
        <w:pStyle w:val="aff3"/>
        <w:rPr>
          <w:lang w:eastAsia="zh-CN"/>
        </w:rPr>
      </w:pPr>
      <w:r>
        <w:rPr>
          <w:lang w:eastAsia="zh-CN"/>
        </w:rPr>
        <w:t>审核和修改制作：</w:t>
      </w:r>
      <w:r w:rsidR="00522DE7">
        <w:fldChar w:fldCharType="begin"/>
      </w:r>
      <w:r w:rsidR="00522DE7">
        <w:rPr>
          <w:lang w:eastAsia="zh-CN"/>
        </w:rPr>
        <w:instrText xml:space="preserve"> HYPERLINK "https://github.com/fengdu78" \h </w:instrText>
      </w:r>
      <w:r w:rsidR="00522DE7">
        <w:fldChar w:fldCharType="separate"/>
      </w:r>
      <w:r>
        <w:rPr>
          <w:rStyle w:val="ad"/>
          <w:lang w:eastAsia="zh-CN"/>
        </w:rPr>
        <w:t>黄海广</w:t>
      </w:r>
      <w:r w:rsidR="00522DE7">
        <w:rPr>
          <w:rStyle w:val="ad"/>
          <w:lang w:eastAsia="zh-CN"/>
        </w:rPr>
        <w:fldChar w:fldCharType="end"/>
      </w:r>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391" w:name="header-n13"/>
      <w:bookmarkStart w:id="392" w:name="_Toc38636923"/>
      <w:r>
        <w:t xml:space="preserve">1. </w:t>
      </w:r>
      <w:r>
        <w:t>概率的基本要素</w:t>
      </w:r>
      <w:bookmarkEnd w:id="391"/>
      <w:bookmarkEnd w:id="392"/>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w:t>
      </w:r>
      <w:proofErr w:type="gramStart"/>
      <w:r w:rsidRPr="00983CA1">
        <w:rPr>
          <w:rFonts w:asciiTheme="minorEastAsia" w:eastAsiaTheme="minorEastAsia" w:hAnsiTheme="minorEastAsia"/>
          <w:szCs w:val="21"/>
        </w:rPr>
        <w:t>时现实</w:t>
      </w:r>
      <w:proofErr w:type="gramEnd"/>
      <w:r w:rsidRPr="00983CA1">
        <w:rPr>
          <w:rFonts w:asciiTheme="minorEastAsia" w:eastAsiaTheme="minorEastAsia" w:hAnsiTheme="minorEastAsia"/>
          <w:szCs w:val="21"/>
        </w:rPr>
        <w:t>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393" w:name="header-n49"/>
      <w:r>
        <w:t xml:space="preserve">1.1 </w:t>
      </w:r>
      <w:r>
        <w:t>条件概率和独立性</w:t>
      </w:r>
      <w:bookmarkEnd w:id="393"/>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394" w:name="header-n53"/>
      <w:bookmarkStart w:id="395" w:name="_Toc38636924"/>
      <w:r>
        <w:t xml:space="preserve">2. </w:t>
      </w:r>
      <w:r>
        <w:t>随机变量</w:t>
      </w:r>
      <w:bookmarkEnd w:id="394"/>
      <w:bookmarkEnd w:id="395"/>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396" w:name="header-n60"/>
      <w:r>
        <w:t xml:space="preserve">2.1 </w:t>
      </w:r>
      <w:r>
        <w:t>累积分布函数</w:t>
      </w:r>
      <w:bookmarkEnd w:id="396"/>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67"/>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FF05A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FF05A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397" w:name="header-n77"/>
      <w:r>
        <w:t xml:space="preserve">2.2 </w:t>
      </w:r>
      <w:r>
        <w:t>概率质量函数</w:t>
      </w:r>
      <w:bookmarkEnd w:id="397"/>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FF05A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FF05A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398" w:name="header-n89"/>
      <w:r>
        <w:t xml:space="preserve">2.3 </w:t>
      </w:r>
      <w:r>
        <w:t>概率密度函数</w:t>
      </w:r>
      <w:bookmarkEnd w:id="398"/>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FF05A0"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FF05A0"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FF05A0"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399" w:name="header-n104"/>
      <w:r>
        <w:t xml:space="preserve">2.4 </w:t>
      </w:r>
      <w:r>
        <w:t>期望</w:t>
      </w:r>
      <w:bookmarkEnd w:id="399"/>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FF05A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400" w:name="header-n143"/>
      <w:r>
        <w:t xml:space="preserve">2.6 </w:t>
      </w:r>
      <w:r>
        <w:t>一些常见的随机变量</w:t>
      </w:r>
      <w:bookmarkEnd w:id="400"/>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proofErr w:type="gramStart"/>
      <w:r w:rsidRPr="005E1550">
        <w:rPr>
          <w:rFonts w:asciiTheme="minorEastAsia" w:eastAsiaTheme="minorEastAsia" w:hAnsiTheme="minorEastAsia"/>
          <w:szCs w:val="21"/>
        </w:rPr>
        <w:t>次独立</w:t>
      </w:r>
      <w:proofErr w:type="gramEnd"/>
      <w:r w:rsidRPr="005E1550">
        <w:rPr>
          <w:rFonts w:asciiTheme="minorEastAsia" w:eastAsiaTheme="minorEastAsia" w:hAnsiTheme="minorEastAsia"/>
          <w:szCs w:val="21"/>
        </w:rPr>
        <w:t>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68"/>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proofErr w:type="spellStart"/>
            <w:r w:rsidRPr="005E1550">
              <w:rPr>
                <w:sz w:val="21"/>
                <w:szCs w:val="21"/>
              </w:rPr>
              <w:t>分布</w:t>
            </w:r>
            <w:proofErr w:type="spellEnd"/>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proofErr w:type="spellStart"/>
            <w:r w:rsidRPr="005E1550">
              <w:rPr>
                <w:sz w:val="21"/>
                <w:szCs w:val="21"/>
              </w:rPr>
              <w:t>均值</w:t>
            </w:r>
            <w:proofErr w:type="spellEnd"/>
          </w:p>
        </w:tc>
        <w:tc>
          <w:tcPr>
            <w:tcW w:w="701" w:type="pct"/>
            <w:vAlign w:val="bottom"/>
          </w:tcPr>
          <w:p w14:paraId="0E656C4A" w14:textId="77777777" w:rsidR="00B94259" w:rsidRPr="005E1550" w:rsidRDefault="00B94259">
            <w:pPr>
              <w:pStyle w:val="Compact"/>
              <w:jc w:val="center"/>
              <w:rPr>
                <w:sz w:val="21"/>
                <w:szCs w:val="21"/>
              </w:rPr>
            </w:pPr>
            <w:proofErr w:type="spellStart"/>
            <w:r w:rsidRPr="005E1550">
              <w:rPr>
                <w:sz w:val="21"/>
                <w:szCs w:val="21"/>
              </w:rPr>
              <w:t>方差</w:t>
            </w:r>
            <w:proofErr w:type="spellEnd"/>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proofErr w:type="spellStart"/>
            <w:r w:rsidRPr="005E1550">
              <w:rPr>
                <w:sz w:val="21"/>
                <w:szCs w:val="21"/>
              </w:rPr>
              <w:t>伯努利分布</w:t>
            </w:r>
            <w:proofErr w:type="spellEnd"/>
            <w:r w:rsidRPr="005E1550">
              <w:rPr>
                <w:sz w:val="21"/>
                <w:szCs w:val="21"/>
              </w:rPr>
              <w:t>)</w:t>
            </w:r>
          </w:p>
        </w:tc>
        <w:tc>
          <w:tcPr>
            <w:tcW w:w="2345" w:type="pct"/>
          </w:tcPr>
          <w:p w14:paraId="02A2247A" w14:textId="77777777" w:rsidR="00B94259" w:rsidRPr="005E1550" w:rsidRDefault="00FF05A0">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FF05A0">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proofErr w:type="spellStart"/>
            <w:r w:rsidRPr="005E1550">
              <w:rPr>
                <w:sz w:val="21"/>
                <w:szCs w:val="21"/>
              </w:rPr>
              <w:t>几何分布</w:t>
            </w:r>
            <w:proofErr w:type="spellEnd"/>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proofErr w:type="spellStart"/>
            <w:r w:rsidRPr="005E1550">
              <w:rPr>
                <w:sz w:val="21"/>
                <w:szCs w:val="21"/>
              </w:rPr>
              <w:t>其中</w:t>
            </w:r>
            <w:proofErr w:type="spellEnd"/>
            <w:r w:rsidRPr="005E1550">
              <w:rPr>
                <w:sz w:val="21"/>
                <w:szCs w:val="21"/>
              </w:rPr>
              <w:t>：</w:t>
            </w:r>
            <m:oMath>
              <m:r>
                <w:rPr>
                  <w:rFonts w:ascii="Cambria Math" w:hAnsi="Cambria Math"/>
                  <w:sz w:val="21"/>
                  <w:szCs w:val="21"/>
                </w:rPr>
                <m:t>k=1,2,⋯</m:t>
              </m:r>
            </m:oMath>
          </w:p>
        </w:tc>
        <w:tc>
          <w:tcPr>
            <w:tcW w:w="469" w:type="pct"/>
          </w:tcPr>
          <w:p w14:paraId="1B2F6BC6" w14:textId="77777777" w:rsidR="00B94259" w:rsidRPr="005E1550" w:rsidRDefault="00FF05A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FF05A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proofErr w:type="spellStart"/>
            <w:r w:rsidRPr="005E1550">
              <w:rPr>
                <w:sz w:val="21"/>
                <w:szCs w:val="21"/>
              </w:rPr>
              <w:t>泊松分</w:t>
            </w:r>
            <w:proofErr w:type="spellEnd"/>
            <w:r w:rsidRPr="005E1550">
              <w:rPr>
                <w:sz w:val="21"/>
                <w:szCs w:val="21"/>
              </w:rPr>
              <w:t>布</w:t>
            </w:r>
            <w:r w:rsidRPr="005E1550">
              <w:rPr>
                <w:sz w:val="21"/>
                <w:szCs w:val="21"/>
              </w:rPr>
              <w:t>)</w:t>
            </w:r>
          </w:p>
        </w:tc>
        <w:tc>
          <w:tcPr>
            <w:tcW w:w="2345" w:type="pct"/>
          </w:tcPr>
          <w:p w14:paraId="10FD21F1" w14:textId="77777777" w:rsidR="00B94259" w:rsidRPr="005E1550" w:rsidRDefault="00FF05A0">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proofErr w:type="spellStart"/>
            <w:r w:rsidR="00B94259" w:rsidRPr="005E1550">
              <w:rPr>
                <w:sz w:val="21"/>
                <w:szCs w:val="21"/>
              </w:rPr>
              <w:t>其中</w:t>
            </w:r>
            <w:proofErr w:type="spellEnd"/>
            <w:r w:rsidR="00B94259" w:rsidRPr="005E1550">
              <w:rPr>
                <w:sz w:val="21"/>
                <w:szCs w:val="21"/>
              </w:rPr>
              <w:t>：</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FF05A0">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proofErr w:type="spellStart"/>
            <w:r w:rsidR="00B94259" w:rsidRPr="005E1550">
              <w:rPr>
                <w:sz w:val="21"/>
                <w:szCs w:val="21"/>
              </w:rPr>
              <w:t>存在</w:t>
            </w:r>
            <w:proofErr w:type="spellEnd"/>
            <m:oMath>
              <m:r>
                <w:rPr>
                  <w:rFonts w:ascii="Cambria Math" w:hAnsi="Cambria Math"/>
                  <w:sz w:val="21"/>
                  <w:szCs w:val="21"/>
                </w:rPr>
                <m:t>x∈(a,b)</m:t>
              </m:r>
            </m:oMath>
          </w:p>
        </w:tc>
        <w:tc>
          <w:tcPr>
            <w:tcW w:w="469" w:type="pct"/>
          </w:tcPr>
          <w:p w14:paraId="05C76A02" w14:textId="77777777" w:rsidR="00B94259" w:rsidRPr="005E1550" w:rsidRDefault="00FF05A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FF05A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proofErr w:type="spellStart"/>
            <w:r w:rsidRPr="005E1550">
              <w:rPr>
                <w:sz w:val="21"/>
                <w:szCs w:val="21"/>
              </w:rPr>
              <w:t>高斯分布</w:t>
            </w:r>
            <w:proofErr w:type="spellEnd"/>
            <w:r w:rsidRPr="005E1550">
              <w:rPr>
                <w:sz w:val="21"/>
                <w:szCs w:val="21"/>
              </w:rPr>
              <w:t>)</w:t>
            </w:r>
          </w:p>
        </w:tc>
        <w:tc>
          <w:tcPr>
            <w:tcW w:w="2345" w:type="pct"/>
          </w:tcPr>
          <w:p w14:paraId="531AF60B" w14:textId="77777777" w:rsidR="00B94259" w:rsidRPr="005E1550" w:rsidRDefault="00FF05A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FF05A0">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FF05A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FF05A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401" w:name="header-n217"/>
      <w:bookmarkStart w:id="402" w:name="_Toc38636925"/>
      <w:r>
        <w:t xml:space="preserve">3. </w:t>
      </w:r>
      <w:r>
        <w:t>两个随机变量</w:t>
      </w:r>
      <w:bookmarkEnd w:id="401"/>
      <w:bookmarkEnd w:id="402"/>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FF05A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FF05A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FF05A0"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403" w:name="header-n237"/>
      <w:r>
        <w:t xml:space="preserve">3.2 </w:t>
      </w:r>
      <w:r>
        <w:t>联合概率和边缘概率质量函数</w:t>
      </w:r>
      <w:bookmarkEnd w:id="403"/>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w:t>
      </w:r>
      <w:proofErr w:type="spellStart"/>
      <w:r>
        <w:t>x,y</w:t>
      </w:r>
      <w:proofErr w:type="spellEnd"/>
      <w:r>
        <w:t xml:space="preserve">)\not= P(X = </w:t>
      </w:r>
      <w:proofErr w:type="spellStart"/>
      <w:r>
        <w:t>x,Y</w:t>
      </w:r>
      <w:proofErr w:type="spellEnd"/>
      <w:r>
        <w:t xml:space="preserve"> = y)$</w:t>
      </w:r>
      <w:r>
        <w:t>，而是：</w:t>
      </w:r>
    </w:p>
    <w:p w14:paraId="54B89994" w14:textId="77777777" w:rsidR="00B94259" w:rsidRDefault="00FF05A0"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roofErr w:type="gramStart"/>
      <w:r>
        <w:t>的值总是非</w:t>
      </w:r>
      <w:proofErr w:type="gramEnd"/>
      <w:r>
        <w:t>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404" w:name="header-n253"/>
      <w:r>
        <w:t xml:space="preserve">3.4 </w:t>
      </w:r>
      <w:r>
        <w:t>条件概率分布</w:t>
      </w:r>
      <w:bookmarkEnd w:id="404"/>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405" w:name="header-n260"/>
      <w:r>
        <w:t xml:space="preserve">3.5 </w:t>
      </w:r>
      <w:r>
        <w:t>贝叶斯定理</w:t>
      </w:r>
      <w:bookmarkEnd w:id="405"/>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FF05A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406" w:name="header-n266"/>
      <w:r>
        <w:t xml:space="preserve">3.6 </w:t>
      </w:r>
      <w:r>
        <w:t>独立性</w:t>
      </w:r>
      <w:bookmarkEnd w:id="406"/>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w:t>
      </w:r>
      <w:proofErr w:type="gramStart"/>
      <w:r>
        <w:t>值永远</w:t>
      </w:r>
      <w:proofErr w:type="gramEnd"/>
      <w:r>
        <w:t>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407" w:name="header-n283"/>
      <w:r>
        <w:t xml:space="preserve">3.7 </w:t>
      </w:r>
      <w:r>
        <w:t>期望和协方差</w:t>
      </w:r>
      <w:bookmarkEnd w:id="407"/>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FF05A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相互</w:t>
      </w:r>
      <w:proofErr w:type="gramStart"/>
      <w:r w:rsidRPr="005E1550">
        <w:rPr>
          <w:rFonts w:asciiTheme="minorEastAsia" w:eastAsiaTheme="minorEastAsia" w:hAnsiTheme="minorEastAsia"/>
        </w:rPr>
        <w:t>独立,</w:t>
      </w:r>
      <w:proofErr w:type="gramEnd"/>
      <w:r w:rsidRPr="005E1550">
        <w:rPr>
          <w:rFonts w:asciiTheme="minorEastAsia" w:eastAsiaTheme="minorEastAsia" w:hAnsiTheme="minorEastAsia"/>
        </w:rPr>
        <w:t xml:space="preserve">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408" w:name="header-n304"/>
      <w:bookmarkStart w:id="409" w:name="_Toc38636926"/>
      <w:r>
        <w:t xml:space="preserve">4. </w:t>
      </w:r>
      <w:r>
        <w:t>多个随机变量</w:t>
      </w:r>
      <w:bookmarkEnd w:id="408"/>
      <w:bookmarkEnd w:id="409"/>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proofErr w:type="gramStart"/>
      <w:r>
        <w:t>个</w:t>
      </w:r>
      <w:proofErr w:type="gramEnd"/>
      <w:r>
        <w:t>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410" w:name="header-n306"/>
      <w:r>
        <w:t xml:space="preserve">4.1 </w:t>
      </w:r>
      <w:r>
        <w:t>基本性质</w:t>
      </w:r>
      <w:bookmarkEnd w:id="410"/>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FF05A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FF05A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FF05A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FF05A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FF05A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proofErr w:type="gramStart"/>
      <w:r>
        <w:t>个</w:t>
      </w:r>
      <w:proofErr w:type="gramEnd"/>
      <w:r>
        <w:t>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w:t>
      </w:r>
      <w:proofErr w:type="gramStart"/>
      <w:r>
        <w:t>不</w:t>
      </w:r>
      <w:proofErr w:type="gramEnd"/>
      <w:r>
        <w:t>独立性确实经常出现，并且它具有减小训练集的</w:t>
      </w:r>
      <w:r>
        <w:t>“</w:t>
      </w:r>
      <w:r>
        <w:t>有效大小</w:t>
      </w:r>
      <w:r>
        <w:t>”</w:t>
      </w:r>
      <w:r>
        <w:t>的效果。</w:t>
      </w:r>
    </w:p>
    <w:p w14:paraId="142E6A50" w14:textId="77777777" w:rsidR="00B94259" w:rsidRDefault="00B94259">
      <w:pPr>
        <w:pStyle w:val="4"/>
      </w:pPr>
      <w:bookmarkStart w:id="411" w:name="header-n325"/>
      <w:r>
        <w:lastRenderedPageBreak/>
        <w:t xml:space="preserve">4.2 </w:t>
      </w:r>
      <w:r>
        <w:t>随机向量</w:t>
      </w:r>
      <w:bookmarkEnd w:id="411"/>
    </w:p>
    <w:p w14:paraId="53B1456B" w14:textId="77777777" w:rsidR="00B94259" w:rsidRDefault="00B94259" w:rsidP="005E1550">
      <w:pPr>
        <w:pStyle w:val="af"/>
      </w:pPr>
      <w:r>
        <w:t>假设我们有</w:t>
      </w:r>
      <w:r>
        <w:t>n</w:t>
      </w:r>
      <w:proofErr w:type="gramStart"/>
      <w:r>
        <w:t>个</w:t>
      </w:r>
      <w:proofErr w:type="gramEnd"/>
      <w:r>
        <w:t>随机变量。当把所有这些随机变量放在一起工作时，我们经常会发现把它们放在一个向量中是很方便的</w:t>
      </w:r>
      <w:r>
        <w:t>...</w:t>
      </w:r>
      <w:r>
        <w:t>我们</w:t>
      </w:r>
      <w:proofErr w:type="gramStart"/>
      <w:r>
        <w:t>称结果</w:t>
      </w:r>
      <w:proofErr w:type="gramEnd"/>
      <w:r>
        <w:t>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proofErr w:type="gramStart"/>
      <w:r>
        <w:t>个</w:t>
      </w:r>
      <w:proofErr w:type="gramEnd"/>
      <w:r>
        <w:t>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FF05A0"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proofErr w:type="gramStart"/>
      <w:r>
        <w:t>个</w:t>
      </w:r>
      <w:proofErr w:type="gramEnd"/>
      <w:r>
        <w:t>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w:t>
      </w:r>
      <w:proofErr w:type="gramStart"/>
      <w:r>
        <w:t>正半定的</w:t>
      </w:r>
      <w:proofErr w:type="gramEnd"/>
      <w:r>
        <w:t>。</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w:t>
      </w:r>
      <w:proofErr w:type="gramStart"/>
      <w:r>
        <w:t>多元正</w:t>
      </w:r>
      <w:proofErr w:type="gramEnd"/>
      <w:r>
        <w:t>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FF05A0"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w:t>
      </w:r>
      <w:proofErr w:type="gramStart"/>
      <w:r>
        <w:t>它降维成</w:t>
      </w:r>
      <w:proofErr w:type="gramEnd"/>
      <w:r>
        <w:t>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412" w:name="_Toc38636927"/>
      <w:r>
        <w:lastRenderedPageBreak/>
        <w:t xml:space="preserve">5. </w:t>
      </w:r>
      <w:r>
        <w:t>其他资源</w:t>
      </w:r>
      <w:bookmarkEnd w:id="412"/>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413" w:name="_Toc511915282"/>
      <w:bookmarkStart w:id="414" w:name="_Toc38636928"/>
      <w:r>
        <w:rPr>
          <w:rFonts w:hint="eastAsia"/>
        </w:rPr>
        <w:lastRenderedPageBreak/>
        <w:t>机器学习的数学基础</w:t>
      </w:r>
      <w:bookmarkEnd w:id="413"/>
      <w:r w:rsidR="00B94259">
        <w:rPr>
          <w:rFonts w:hint="eastAsia"/>
        </w:rPr>
        <w:t>（国内教材）</w:t>
      </w:r>
      <w:bookmarkEnd w:id="414"/>
    </w:p>
    <w:p w14:paraId="5D082BDF" w14:textId="77777777" w:rsidR="00D662EA" w:rsidRDefault="00D662EA" w:rsidP="00D662EA">
      <w:pPr>
        <w:pStyle w:val="3"/>
      </w:pPr>
      <w:bookmarkStart w:id="415" w:name="_Toc511915283"/>
      <w:bookmarkStart w:id="416" w:name="_Toc38636929"/>
      <w:r>
        <w:rPr>
          <w:rFonts w:hint="eastAsia"/>
        </w:rPr>
        <w:t>高等数学</w:t>
      </w:r>
      <w:bookmarkEnd w:id="415"/>
      <w:bookmarkEnd w:id="416"/>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proofErr w:type="spellStart"/>
      <w:r>
        <w:t>或者</w:t>
      </w:r>
      <w:proofErr w:type="spellEnd"/>
      <w:r>
        <w:t>：</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proofErr w:type="gramStart"/>
      <w:r>
        <w:rPr>
          <w:lang w:eastAsia="zh-CN"/>
        </w:rPr>
        <w:t xml:space="preserve">为实数)   </w:t>
      </w:r>
      <w:proofErr w:type="gramEnd"/>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w:t>
      </w:r>
      <w:proofErr w:type="gramStart"/>
      <w:r>
        <w:rPr>
          <w:lang w:eastAsia="zh-CN"/>
        </w:rPr>
        <w:t>两边对</w:t>
      </w:r>
      <w:proofErr w:type="gramEnd"/>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的某邻域内有定义，并且在此</w:t>
      </w:r>
      <w:proofErr w:type="gramStart"/>
      <w:r>
        <w:rPr>
          <w:lang w:eastAsia="zh-CN"/>
        </w:rPr>
        <w:t>邻域内恒有</w:t>
      </w:r>
      <w:proofErr w:type="gramEnd"/>
      <w:r>
        <w:rPr>
          <w:lang w:eastAsia="zh-CN"/>
        </w:rPr>
        <w:t xml:space="preserve">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417"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417"/>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FF05A0"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proofErr w:type="gramStart"/>
      <w:r>
        <w:rPr>
          <w:lang w:eastAsia="zh-CN"/>
        </w:rPr>
        <w:t>处可除外)且</w:t>
      </w:r>
      <w:proofErr w:type="gramEnd"/>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proofErr w:type="gramStart"/>
      <w:r>
        <w:rPr>
          <w:lang w:eastAsia="zh-CN"/>
        </w:rPr>
        <w:t>阶泰勒余项</w:t>
      </w:r>
      <w:proofErr w:type="gramEnd"/>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w:t>
      </w:r>
      <w:proofErr w:type="gramStart"/>
      <w:r>
        <w:t>1)</w:t>
      </w:r>
      <w:proofErr w:type="spellStart"/>
      <w:r>
        <w:t>式称为麦克劳林公式</w:t>
      </w:r>
      <w:proofErr w:type="spellEnd"/>
      <w:proofErr w:type="gramEnd"/>
      <w:r>
        <w:t xml:space="preserve">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w:t>
      </w:r>
      <w:proofErr w:type="gramStart"/>
      <w:r>
        <w:rPr>
          <w:lang w:eastAsia="zh-CN"/>
        </w:rPr>
        <w:t>凸</w:t>
      </w:r>
      <w:proofErr w:type="gramEnd"/>
      <w:r>
        <w:rPr>
          <w:lang w:eastAsia="zh-CN"/>
        </w:rPr>
        <w:t>的（或</w:t>
      </w:r>
      <w:proofErr w:type="gramStart"/>
      <w:r>
        <w:rPr>
          <w:lang w:eastAsia="zh-CN"/>
        </w:rPr>
        <w:t>凹</w:t>
      </w:r>
      <w:proofErr w:type="gramEnd"/>
      <w:r>
        <w:rPr>
          <w:lang w:eastAsia="zh-CN"/>
        </w:rPr>
        <w:t>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FF05A0"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418" w:name="header-n246"/>
      <w:bookmarkEnd w:id="418"/>
      <w:r>
        <w:br w:type="page"/>
      </w:r>
    </w:p>
    <w:p w14:paraId="05F71C06" w14:textId="77777777" w:rsidR="00D662EA" w:rsidRPr="003A6485" w:rsidRDefault="00D662EA" w:rsidP="00D662EA">
      <w:pPr>
        <w:pStyle w:val="3"/>
      </w:pPr>
      <w:bookmarkStart w:id="419" w:name="_Toc511915284"/>
      <w:bookmarkStart w:id="420" w:name="_Toc38636930"/>
      <w:r w:rsidRPr="003A6485">
        <w:lastRenderedPageBreak/>
        <w:t>线性代数</w:t>
      </w:r>
      <w:bookmarkEnd w:id="419"/>
      <w:bookmarkEnd w:id="420"/>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FF05A0"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 xml:space="preserve">(6) </w:t>
      </w:r>
      <w:proofErr w:type="spellStart"/>
      <w:r>
        <w:t>范德蒙行列式</w:t>
      </w:r>
      <w:proofErr w:type="spellEnd"/>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 xml:space="preserve">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w:t>
      </w:r>
      <w:proofErr w:type="gramStart"/>
      <w:r w:rsidRPr="006961C2">
        <w:rPr>
          <w:b/>
          <w:sz w:val="24"/>
          <w:lang w:eastAsia="zh-CN"/>
        </w:rPr>
        <w:t>秩</w:t>
      </w:r>
      <w:proofErr w:type="gramEnd"/>
      <w:r w:rsidRPr="006961C2">
        <w:rPr>
          <w:b/>
          <w:sz w:val="24"/>
          <w:lang w:eastAsia="zh-CN"/>
        </w:rPr>
        <w:t>的结论</w:t>
      </w:r>
    </w:p>
    <w:p w14:paraId="11C5EC9C" w14:textId="77777777" w:rsidR="00D662EA" w:rsidRDefault="00D662EA" w:rsidP="00D662EA">
      <w:pPr>
        <w:pStyle w:val="aff8"/>
        <w:rPr>
          <w:lang w:eastAsia="zh-CN"/>
        </w:rPr>
      </w:pPr>
      <w:r>
        <w:rPr>
          <w:rFonts w:hint="eastAsia"/>
          <w:lang w:eastAsia="zh-CN"/>
        </w:rPr>
        <w:t>(</w:t>
      </w:r>
      <w:r>
        <w:rPr>
          <w:lang w:eastAsia="zh-CN"/>
        </w:rPr>
        <w:t xml:space="preserve">1) </w:t>
      </w:r>
      <w:proofErr w:type="gramStart"/>
      <w:r>
        <w:rPr>
          <w:lang w:eastAsia="zh-CN"/>
        </w:rPr>
        <w:t>秩</w:t>
      </w:r>
      <w:proofErr w:type="gramEnd"/>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w:t>
      </w:r>
      <w:proofErr w:type="spellStart"/>
      <w:r>
        <w:t>若</w:t>
      </w:r>
      <w:proofErr w:type="spellEnd"/>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proofErr w:type="gramStart"/>
      <w:r>
        <w:rPr>
          <w:lang w:eastAsia="zh-CN"/>
        </w:rPr>
        <w:t>个</w:t>
      </w:r>
      <w:proofErr w:type="gramEnd"/>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proofErr w:type="gramStart"/>
      <w:r>
        <w:rPr>
          <w:lang w:eastAsia="zh-CN"/>
        </w:rPr>
        <w:t>个</w:t>
      </w:r>
      <w:proofErr w:type="gramEnd"/>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w:t>
      </w:r>
      <w:proofErr w:type="gramStart"/>
      <w:r w:rsidRPr="00327197">
        <w:rPr>
          <w:b/>
          <w:sz w:val="24"/>
          <w:lang w:eastAsia="zh-CN"/>
        </w:rPr>
        <w:t>秩</w:t>
      </w:r>
      <w:proofErr w:type="gramEnd"/>
      <w:r w:rsidRPr="00327197">
        <w:rPr>
          <w:b/>
          <w:sz w:val="24"/>
          <w:lang w:eastAsia="zh-CN"/>
        </w:rPr>
        <w:t>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w:t>
      </w:r>
      <w:proofErr w:type="gramStart"/>
      <w:r>
        <w:rPr>
          <w:lang w:eastAsia="zh-CN"/>
        </w:rPr>
        <w:t>秩</w:t>
      </w:r>
      <w:proofErr w:type="gramEnd"/>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FF05A0"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w:t>
      </w:r>
      <w:proofErr w:type="gramStart"/>
      <w:r w:rsidRPr="003A318B">
        <w:rPr>
          <w:b/>
          <w:sz w:val="24"/>
          <w:lang w:eastAsia="zh-CN"/>
        </w:rPr>
        <w:t>莱姆</w:t>
      </w:r>
      <w:proofErr w:type="gramEnd"/>
      <w:r w:rsidRPr="003A318B">
        <w:rPr>
          <w:b/>
          <w:sz w:val="24"/>
          <w:lang w:eastAsia="zh-CN"/>
        </w:rPr>
        <w:t>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w:t>
      </w:r>
      <w:proofErr w:type="gramStart"/>
      <w:r>
        <w:rPr>
          <w:lang w:eastAsia="zh-CN"/>
        </w:rPr>
        <w:t>端的常</w:t>
      </w:r>
      <w:proofErr w:type="gramEnd"/>
      <w:r>
        <w:rPr>
          <w:lang w:eastAsia="zh-CN"/>
        </w:rPr>
        <w:t>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奇次线性方程组的</w:t>
      </w:r>
      <w:proofErr w:type="gramStart"/>
      <w:r w:rsidRPr="00F67672">
        <w:rPr>
          <w:b/>
          <w:sz w:val="24"/>
          <w:lang w:eastAsia="zh-CN"/>
        </w:rPr>
        <w:t>基础解系和</w:t>
      </w:r>
      <w:proofErr w:type="gramEnd"/>
      <w:r w:rsidRPr="00F67672">
        <w:rPr>
          <w:b/>
          <w:sz w:val="24"/>
          <w:lang w:eastAsia="zh-CN"/>
        </w:rPr>
        <w:t xml:space="preserve">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 xml:space="preserve">(1) </w:t>
      </w:r>
      <w:proofErr w:type="gramStart"/>
      <w:r w:rsidRPr="000A2397">
        <w:rPr>
          <w:lang w:eastAsia="zh-CN"/>
        </w:rPr>
        <w:t>齐次方程组</w:t>
      </w:r>
      <w:proofErr w:type="gramEnd"/>
      <m:oMath>
        <m:r>
          <w:rPr>
            <w:rFonts w:ascii="Cambria Math" w:hAnsi="Cambria Math"/>
            <w:lang w:eastAsia="zh-CN"/>
          </w:rPr>
          <m:t>Ax</m:t>
        </m:r>
        <m:r>
          <m:rPr>
            <m:sty m:val="p"/>
          </m:rPr>
          <w:rPr>
            <w:rFonts w:ascii="Cambria Math" w:hAnsi="Cambria Math"/>
            <w:lang w:eastAsia="zh-CN"/>
          </w:rPr>
          <m:t>=0</m:t>
        </m:r>
      </m:oMath>
      <w:proofErr w:type="gramStart"/>
      <w:r w:rsidRPr="000A2397">
        <w:rPr>
          <w:lang w:eastAsia="zh-CN"/>
        </w:rPr>
        <w:t>恒</w:t>
      </w:r>
      <w:proofErr w:type="gramEnd"/>
      <w:r w:rsidRPr="000A2397">
        <w:rPr>
          <w:lang w:eastAsia="zh-CN"/>
        </w:rPr>
        <w:t>有解(必有零解)。当有</w:t>
      </w:r>
      <w:proofErr w:type="gramStart"/>
      <w:r w:rsidRPr="000A2397">
        <w:rPr>
          <w:lang w:eastAsia="zh-CN"/>
        </w:rPr>
        <w:t>非零解</w:t>
      </w:r>
      <w:proofErr w:type="gramEnd"/>
      <w:r w:rsidRPr="000A2397">
        <w:rPr>
          <w:lang w:eastAsia="zh-CN"/>
        </w:rPr>
        <w:t>时，由于解向量的任意线性组合仍是</w:t>
      </w:r>
      <w:proofErr w:type="gramStart"/>
      <w:r w:rsidRPr="000A2397">
        <w:rPr>
          <w:lang w:eastAsia="zh-CN"/>
        </w:rPr>
        <w:t>该齐次</w:t>
      </w:r>
      <w:proofErr w:type="gramEnd"/>
      <w:r w:rsidRPr="000A2397">
        <w:rPr>
          <w:lang w:eastAsia="zh-CN"/>
        </w:rPr>
        <w:t>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w:t>
      </w:r>
      <w:proofErr w:type="gramStart"/>
      <w:r w:rsidRPr="000A2397">
        <w:rPr>
          <w:lang w:eastAsia="zh-CN"/>
        </w:rPr>
        <w:t>解空间</w:t>
      </w:r>
      <w:proofErr w:type="gramEnd"/>
      <w:r w:rsidRPr="000A2397">
        <w:rPr>
          <w:lang w:eastAsia="zh-CN"/>
        </w:rPr>
        <w:t>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w:t>
      </w:r>
      <w:proofErr w:type="gramStart"/>
      <w:r w:rsidRPr="000A2397">
        <w:rPr>
          <w:lang w:eastAsia="zh-CN"/>
        </w:rPr>
        <w:t>解空间</w:t>
      </w:r>
      <w:proofErr w:type="gramEnd"/>
      <w:r w:rsidRPr="000A2397">
        <w:rPr>
          <w:lang w:eastAsia="zh-CN"/>
        </w:rPr>
        <w:t>的一组</w:t>
      </w:r>
      <w:proofErr w:type="gramStart"/>
      <w:r w:rsidRPr="000A2397">
        <w:rPr>
          <w:lang w:eastAsia="zh-CN"/>
        </w:rPr>
        <w:t>基称为齐次</w:t>
      </w:r>
      <w:proofErr w:type="gramEnd"/>
      <w:r w:rsidRPr="000A2397">
        <w:rPr>
          <w:lang w:eastAsia="zh-CN"/>
        </w:rPr>
        <w:t>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proofErr w:type="gramStart"/>
      <w:r w:rsidRPr="00C51EAD">
        <w:rPr>
          <w:lang w:eastAsia="zh-CN"/>
        </w:rPr>
        <w:t>个</w:t>
      </w:r>
      <w:proofErr w:type="gramEnd"/>
      <w:r w:rsidRPr="00C51EAD">
        <w:rPr>
          <w:lang w:eastAsia="zh-CN"/>
        </w:rPr>
        <w:t>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proofErr w:type="gramStart"/>
      <w:r w:rsidRPr="00C51EAD">
        <w:rPr>
          <w:lang w:eastAsia="zh-CN"/>
        </w:rPr>
        <w:t>个</w:t>
      </w:r>
      <w:proofErr w:type="gramEnd"/>
      <w:r w:rsidRPr="00C51EAD">
        <w:rPr>
          <w:lang w:eastAsia="zh-CN"/>
        </w:rPr>
        <w:t xml:space="preserve">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w:t>
      </w:r>
      <w:proofErr w:type="gramStart"/>
      <w:r w:rsidRPr="00E42EB8">
        <w:rPr>
          <w:lang w:eastAsia="zh-CN"/>
        </w:rPr>
        <w:t>其非零特征值</w:t>
      </w:r>
      <w:proofErr w:type="gramEnd"/>
      <w:r w:rsidRPr="00E42EB8">
        <w:rPr>
          <w:lang w:eastAsia="zh-CN"/>
        </w:rPr>
        <w:t>的个数(重根重复计算)＝</w:t>
      </w:r>
      <w:proofErr w:type="gramStart"/>
      <w:r w:rsidRPr="00E42EB8">
        <w:rPr>
          <w:lang w:eastAsia="zh-CN"/>
        </w:rPr>
        <w:t>秩</w:t>
      </w:r>
      <w:proofErr w:type="gramEnd"/>
      <w:r w:rsidRPr="00E42EB8">
        <w:rPr>
          <w:lang w:eastAsia="zh-CN"/>
        </w:rPr>
        <w:t>(</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proofErr w:type="gramStart"/>
      <w:r w:rsidRPr="009123D9">
        <w:rPr>
          <w:b/>
          <w:sz w:val="24"/>
          <w:lang w:eastAsia="zh-CN"/>
        </w:rPr>
        <w:t>个</w:t>
      </w:r>
      <w:proofErr w:type="gramEnd"/>
      <w:r w:rsidRPr="009123D9">
        <w:rPr>
          <w:b/>
          <w:sz w:val="24"/>
          <w:lang w:eastAsia="zh-CN"/>
        </w:rPr>
        <w:t>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w:t>
      </w:r>
      <w:proofErr w:type="gramStart"/>
      <w:r w:rsidRPr="009123D9">
        <w:rPr>
          <w:b/>
          <w:sz w:val="24"/>
          <w:lang w:eastAsia="zh-CN"/>
        </w:rPr>
        <w:t>二次齐次函数</w:t>
      </w:r>
      <w:proofErr w:type="gramEnd"/>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w:t>
      </w:r>
      <w:proofErr w:type="gramStart"/>
      <w:r w:rsidRPr="00DA5FB0">
        <w:rPr>
          <w:lang w:eastAsia="zh-CN"/>
        </w:rPr>
        <w:t>秩</w:t>
      </w:r>
      <w:proofErr w:type="gramEnd"/>
      <w:r w:rsidRPr="00DA5FB0">
        <w:rPr>
          <w:lang w:eastAsia="zh-CN"/>
        </w:rPr>
        <w:t>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对于任</w:t>
      </w:r>
      <w:proofErr w:type="gramStart"/>
      <w:r w:rsidRPr="009123D9">
        <w:rPr>
          <w:lang w:eastAsia="zh-CN"/>
        </w:rPr>
        <w:t>一</w:t>
      </w:r>
      <w:proofErr w:type="gramEnd"/>
      <w:r w:rsidRPr="009123D9">
        <w:rPr>
          <w:lang w:eastAsia="zh-CN"/>
        </w:rPr>
        <w:t xml:space="preserve">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w:t>
      </w:r>
      <w:proofErr w:type="gramStart"/>
      <w:r w:rsidRPr="009123D9">
        <w:rPr>
          <w:lang w:eastAsia="zh-CN"/>
        </w:rPr>
        <w:t>一</w:t>
      </w:r>
      <w:proofErr w:type="gramEnd"/>
      <w:r w:rsidRPr="009123D9">
        <w:rPr>
          <w:lang w:eastAsia="zh-CN"/>
        </w:rPr>
        <w:t>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w:t>
      </w:r>
      <w:proofErr w:type="gramStart"/>
      <w:r w:rsidRPr="009123D9">
        <w:rPr>
          <w:lang w:eastAsia="zh-CN"/>
        </w:rPr>
        <w:t>秩</w:t>
      </w:r>
      <w:proofErr w:type="gramEnd"/>
      <w:r w:rsidRPr="009123D9">
        <w:rPr>
          <w:lang w:eastAsia="zh-CN"/>
        </w:rPr>
        <w:t>，</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w:t>
      </w:r>
      <w:proofErr w:type="gramStart"/>
      <w:r w:rsidRPr="009123D9">
        <w:rPr>
          <w:lang w:eastAsia="zh-CN"/>
        </w:rPr>
        <w:t>且规范</w:t>
      </w:r>
      <w:proofErr w:type="gramEnd"/>
      <w:r w:rsidRPr="009123D9">
        <w:rPr>
          <w:lang w:eastAsia="zh-CN"/>
        </w:rPr>
        <w:t>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proofErr w:type="gramStart"/>
      <w:r w:rsidRPr="003A318B">
        <w:rPr>
          <w:lang w:eastAsia="zh-CN"/>
        </w:rPr>
        <w:t>的各阶顺序</w:t>
      </w:r>
      <w:proofErr w:type="gramEnd"/>
      <w:r w:rsidRPr="003A318B">
        <w:rPr>
          <w:lang w:eastAsia="zh-CN"/>
        </w:rPr>
        <w:t xml:space="preserve">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proofErr w:type="spellStart"/>
      <w:r w:rsidRPr="003A318B">
        <w:t>其中</w:t>
      </w:r>
      <w:proofErr w:type="spellEnd"/>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421" w:name="_Toc511915285"/>
      <w:bookmarkStart w:id="422" w:name="_Toc38636931"/>
      <w:r>
        <w:rPr>
          <w:rFonts w:hint="eastAsia"/>
        </w:rPr>
        <w:lastRenderedPageBreak/>
        <w:t>概率论和数理统计</w:t>
      </w:r>
      <w:bookmarkEnd w:id="421"/>
      <w:bookmarkEnd w:id="422"/>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 xml:space="preserve">(2) </w:t>
      </w:r>
      <w:proofErr w:type="spellStart"/>
      <w:r>
        <w:t>相等事件</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 xml:space="preserve">(6) </w:t>
      </w:r>
      <w:proofErr w:type="spellStart"/>
      <w:r>
        <w:t>互斥事件（互不相容</w:t>
      </w:r>
      <w:proofErr w:type="spellEnd"/>
      <w:r>
        <w:t>）：</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 xml:space="preserve">(3) </w:t>
      </w:r>
      <w:proofErr w:type="spellStart"/>
      <w:r>
        <w:t>分配律</w:t>
      </w:r>
      <w:proofErr w:type="spellEnd"/>
      <w:r>
        <w:t>：</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FF05A0"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FF05A0"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(3) 古典型概率: 实验的所有结果只有有限</w:t>
      </w:r>
      <w:proofErr w:type="gramStart"/>
      <w:r>
        <w:rPr>
          <w:lang w:eastAsia="zh-CN"/>
        </w:rPr>
        <w:t>个</w:t>
      </w:r>
      <w:proofErr w:type="gramEnd"/>
      <w:r>
        <w:rPr>
          <w:lang w:eastAsia="zh-CN"/>
        </w:rPr>
        <w:t xml:space="preserve">，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w:t>
      </w:r>
      <w:proofErr w:type="spellStart"/>
      <w:r>
        <w:t>全概率公式</w:t>
      </w:r>
      <w:proofErr w:type="spellEnd"/>
      <w:r>
        <w:t xml:space="preserve">：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proofErr w:type="spellStart"/>
      <w:r w:rsidRPr="007F0968">
        <w:rPr>
          <w:b/>
        </w:rPr>
        <w:t>Bayes</w:t>
      </w:r>
      <w:r>
        <w:t>公式</w:t>
      </w:r>
      <w:proofErr w:type="spellEnd"/>
      <w:r>
        <w:t>：</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w:t>
      </w:r>
      <w:proofErr w:type="gramStart"/>
      <w:r>
        <w:t>4)</w:t>
      </w:r>
      <w:proofErr w:type="spellStart"/>
      <w:r>
        <w:t>乘法公式</w:t>
      </w:r>
      <w:proofErr w:type="spellEnd"/>
      <w:proofErr w:type="gramEnd"/>
      <w:r>
        <w:t>：</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proofErr w:type="gramStart"/>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roofErr w:type="gramEnd"/>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proofErr w:type="spellStart"/>
      <w:r>
        <w:t>例如</w:t>
      </w:r>
      <w:proofErr w:type="spellEnd"/>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423" w:name="_Toc156211742"/>
      <w:bookmarkStart w:id="424" w:name="_Toc156558493"/>
      <w:bookmarkStart w:id="425" w:name="_Toc197137145"/>
      <w:bookmarkStart w:id="426" w:name="_Toc197137307"/>
      <w:bookmarkStart w:id="427" w:name="_Toc156119296"/>
      <w:bookmarkStart w:id="428" w:name="_Toc481497945"/>
      <w:r w:rsidRPr="00201448">
        <w:rPr>
          <w:rFonts w:hint="eastAsia"/>
        </w:rPr>
        <w:t>随机变量及其概率分布</w:t>
      </w:r>
      <w:bookmarkEnd w:id="423"/>
      <w:bookmarkEnd w:id="424"/>
      <w:bookmarkEnd w:id="425"/>
      <w:bookmarkEnd w:id="426"/>
      <w:bookmarkEnd w:id="427"/>
      <w:bookmarkEnd w:id="428"/>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w:t>
      </w:r>
      <w:proofErr w:type="spellStart"/>
      <w:r w:rsidRPr="00BF115D">
        <w:rPr>
          <w:b/>
        </w:rPr>
        <w:t>Poisson</w:t>
      </w:r>
      <w:r>
        <w:t>分布</w:t>
      </w:r>
      <w:proofErr w:type="spellEnd"/>
      <w:r>
        <w:t>:</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w:t>
      </w:r>
      <w:proofErr w:type="gramStart"/>
      <w:r>
        <w:t>7)</w:t>
      </w:r>
      <w:proofErr w:type="spellStart"/>
      <w:r>
        <w:t>几何分布</w:t>
      </w:r>
      <w:proofErr w:type="spellEnd"/>
      <w:proofErr w:type="gramEnd"/>
      <w:r>
        <w:t>:</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w:t>
      </w:r>
      <w:proofErr w:type="gramStart"/>
      <w:r>
        <w:t>8)</w:t>
      </w:r>
      <w:proofErr w:type="spellStart"/>
      <w:r>
        <w:t>超几何分布</w:t>
      </w:r>
      <w:proofErr w:type="spellEnd"/>
      <w:proofErr w:type="gramEnd"/>
      <w:r>
        <w:t xml:space="preserve">: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w:t>
      </w:r>
      <w:proofErr w:type="gramStart"/>
      <w:r>
        <w:t>1)</w:t>
      </w:r>
      <w:proofErr w:type="spellStart"/>
      <w:r>
        <w:t>离散型</w:t>
      </w:r>
      <w:proofErr w:type="spellEnd"/>
      <w:proofErr w:type="gramEnd"/>
      <w:r>
        <w:t>：</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FF05A0"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proofErr w:type="spellStart"/>
      <w:r>
        <w:t>离散型</w:t>
      </w:r>
      <w:proofErr w:type="spellEnd"/>
      <w:r>
        <w:t>：</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w:t>
      </w:r>
      <w:proofErr w:type="spellStart"/>
      <w:r>
        <w:t>一般有</w:t>
      </w:r>
      <w:proofErr w:type="spellEnd"/>
      <w:r>
        <w:t xml:space="preserve">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w:t>
      </w:r>
      <w:proofErr w:type="spellStart"/>
      <w:r>
        <w:rPr>
          <w:rFonts w:hint="eastAsia"/>
        </w:rPr>
        <w:t>其中</w:t>
      </w:r>
      <w:proofErr w:type="spellEnd"/>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w:t>
      </w:r>
      <w:proofErr w:type="spellStart"/>
      <w:r>
        <w:rPr>
          <w:rFonts w:hint="eastAsia"/>
        </w:rPr>
        <w:t>其中</w:t>
      </w:r>
      <w:proofErr w:type="spellEnd"/>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proofErr w:type="gramStart"/>
      <w:r>
        <w:rPr>
          <w:lang w:eastAsia="zh-CN"/>
        </w:rPr>
        <w:t>个</w:t>
      </w:r>
      <w:proofErr w:type="gramEnd"/>
      <w:r>
        <w:rPr>
          <w:lang w:eastAsia="zh-CN"/>
        </w:rPr>
        <w:t>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FF05A0"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.正</w:t>
      </w:r>
      <w:proofErr w:type="gramStart"/>
      <w:r w:rsidRPr="00F67117">
        <w:rPr>
          <w:b/>
          <w:sz w:val="24"/>
          <w:lang w:eastAsia="zh-CN"/>
        </w:rPr>
        <w:t>态总体</w:t>
      </w:r>
      <w:proofErr w:type="gramEnd"/>
      <w:r w:rsidRPr="00F67117">
        <w:rPr>
          <w:b/>
          <w:sz w:val="24"/>
          <w:lang w:eastAsia="zh-CN"/>
        </w:rPr>
        <w:t xml:space="preserve">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w:t>
      </w:r>
      <w:proofErr w:type="gramStart"/>
      <w:r>
        <w:rPr>
          <w:lang w:eastAsia="zh-CN"/>
        </w:rPr>
        <w:t>态总体</w:t>
      </w:r>
      <w:proofErr w:type="gramEnd"/>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FF05A0"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70"/>
      <w:footerReference w:type="default" r:id="rId371"/>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0" w:author="Chen Yang" w:date="2024-05-18T16:22:00Z" w:initials="CY">
    <w:p w14:paraId="03487EE4" w14:textId="77777777" w:rsidR="000D20B8" w:rsidRDefault="000D20B8" w:rsidP="000D20B8">
      <w:pPr>
        <w:pStyle w:val="affc"/>
      </w:pPr>
      <w:r>
        <w:rPr>
          <w:rStyle w:val="affb"/>
        </w:rPr>
        <w:annotationRef/>
      </w:r>
      <w:r>
        <w:rPr>
          <w:rFonts w:hint="eastAsia"/>
        </w:rPr>
        <w:t>什么是奇异矩阵</w:t>
      </w:r>
    </w:p>
  </w:comment>
  <w:comment w:id="122" w:author="Chen Yang" w:date="2024-05-19T15:36:00Z" w:initials="CY">
    <w:p w14:paraId="4374653E" w14:textId="77777777" w:rsidR="00D42B7E" w:rsidRDefault="00D42B7E" w:rsidP="00D42B7E">
      <w:pPr>
        <w:pStyle w:val="affc"/>
      </w:pPr>
      <w:r>
        <w:rPr>
          <w:rStyle w:val="affb"/>
        </w:rPr>
        <w:annotationRef/>
      </w:r>
      <w:r>
        <w:rPr>
          <w:rFonts w:hint="eastAsia"/>
        </w:rPr>
        <w:t>凸函数的定义</w:t>
      </w:r>
    </w:p>
  </w:comment>
  <w:comment w:id="145" w:author="Chen Yang" w:date="2024-05-19T16:12:00Z" w:initials="CY">
    <w:p w14:paraId="1674CC43" w14:textId="77777777" w:rsidR="00D42B7E" w:rsidRDefault="00D42B7E" w:rsidP="00D42B7E">
      <w:pPr>
        <w:pStyle w:val="affc"/>
      </w:pPr>
      <w:r>
        <w:rPr>
          <w:rStyle w:val="affb"/>
        </w:rPr>
        <w:annotationRef/>
      </w:r>
      <w:proofErr w:type="spellStart"/>
      <w:r>
        <w:t>softmax</w:t>
      </w:r>
      <w:proofErr w:type="spellEnd"/>
      <w:r>
        <w:rPr>
          <w:rFonts w:hint="eastAsia"/>
        </w:rPr>
        <w:t>算法</w:t>
      </w:r>
    </w:p>
  </w:comment>
  <w:comment w:id="170" w:author="Chen Yang [2]" w:date="2024-05-20T11:39:00Z" w:initials="CY">
    <w:p w14:paraId="139A15B9" w14:textId="5AED5662" w:rsidR="000439B5" w:rsidRDefault="000439B5">
      <w:pPr>
        <w:pStyle w:val="affc"/>
      </w:pPr>
      <w:r>
        <w:rPr>
          <w:rStyle w:val="affb"/>
        </w:rPr>
        <w:annotationRef/>
      </w:r>
      <w:r w:rsidRPr="000439B5">
        <w:rPr>
          <w:rFonts w:hint="eastAsia"/>
        </w:rPr>
        <w:t>第八、九章神经网络，可以直接看吴恩达老师的深度学习课程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487EE4" w15:done="0"/>
  <w15:commentEx w15:paraId="4374653E" w15:done="0"/>
  <w15:commentEx w15:paraId="1674CC43" w15:done="0"/>
  <w15:commentEx w15:paraId="139A15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7ED352C3" w16cex:dateUtc="2024-05-18T08:22:00Z"/>
  <w16cex:commentExtensible w16cex:durableId="0CCB4991" w16cex:dateUtc="2024-05-19T07:36:00Z"/>
  <w16cex:commentExtensible w16cex:durableId="4A1AF502" w16cex:dateUtc="2024-05-19T08:12:00Z"/>
  <w16cex:commentExtensible w16cex:durableId="29F5B50D" w16cex:dateUtc="2024-05-20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487EE4" w16cid:durableId="7ED352C3"/>
  <w16cid:commentId w16cid:paraId="4374653E" w16cid:durableId="0CCB4991"/>
  <w16cid:commentId w16cid:paraId="1674CC43" w16cid:durableId="4A1AF502"/>
  <w16cid:commentId w16cid:paraId="139A15B9" w16cid:durableId="29F5B5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130F3" w14:textId="77777777" w:rsidR="00FF05A0" w:rsidRDefault="00FF05A0">
      <w:r>
        <w:separator/>
      </w:r>
    </w:p>
  </w:endnote>
  <w:endnote w:type="continuationSeparator" w:id="0">
    <w:p w14:paraId="2A78F7FE" w14:textId="77777777" w:rsidR="00FF05A0" w:rsidRDefault="00FF05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13EB2" w14:textId="77777777" w:rsidR="00FF05A0" w:rsidRDefault="00FF05A0">
      <w:r>
        <w:separator/>
      </w:r>
    </w:p>
  </w:footnote>
  <w:footnote w:type="continuationSeparator" w:id="0">
    <w:p w14:paraId="0D10D6A5" w14:textId="77777777" w:rsidR="00FF05A0" w:rsidRDefault="00FF05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8D29F" w14:textId="66D9E400"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CA7699">
      <w:rPr>
        <w:color w:val="000000"/>
      </w:rPr>
      <w:fldChar w:fldCharType="separate"/>
    </w:r>
    <w:r w:rsidR="00A4389D">
      <w:rPr>
        <w:rFonts w:hint="eastAsia"/>
        <w:noProof/>
        <w:color w:val="000000"/>
      </w:rPr>
      <w:t>第</w:t>
    </w:r>
    <w:r w:rsidR="00A4389D">
      <w:rPr>
        <w:rFonts w:hint="eastAsia"/>
        <w:noProof/>
        <w:color w:val="000000"/>
      </w:rPr>
      <w:t>6</w:t>
    </w:r>
    <w:r w:rsidR="00A4389D">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A4389D">
      <w:rPr>
        <w:rFonts w:hint="eastAsia"/>
        <w:noProof/>
        <w:color w:val="000000"/>
      </w:rPr>
      <w:t>机器学习系统的设计</w:t>
    </w:r>
    <w:r w:rsidR="00A4389D">
      <w:rPr>
        <w:rFonts w:hint="eastAsia"/>
        <w:noProof/>
        <w:color w:val="000000"/>
      </w:rPr>
      <w:t>(Machine Learning System Design)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abstractNumId w:val="25"/>
  </w:num>
  <w:num w:numId="2">
    <w:abstractNumId w:val="15"/>
  </w:num>
  <w:num w:numId="3">
    <w:abstractNumId w:val="19"/>
  </w:num>
  <w:num w:numId="4">
    <w:abstractNumId w:val="23"/>
  </w:num>
  <w:num w:numId="5">
    <w:abstractNumId w:val="7"/>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22"/>
  </w:num>
  <w:num w:numId="8">
    <w:abstractNumId w:val="20"/>
  </w:num>
  <w:num w:numId="9">
    <w:abstractNumId w:val="24"/>
  </w:num>
  <w:num w:numId="10">
    <w:abstractNumId w:val="1"/>
  </w:num>
  <w:num w:numId="11">
    <w:abstractNumId w:val="18"/>
  </w:num>
  <w:num w:numId="12">
    <w:abstractNumId w:val="3"/>
  </w:num>
  <w:num w:numId="13">
    <w:abstractNumId w:val="9"/>
  </w:num>
  <w:num w:numId="14">
    <w:abstractNumId w:val="14"/>
  </w:num>
  <w:num w:numId="15">
    <w:abstractNumId w:val="4"/>
  </w:num>
  <w:num w:numId="16">
    <w:abstractNumId w:val="0"/>
  </w:num>
  <w:num w:numId="17">
    <w:abstractNumId w:val="17"/>
  </w:num>
  <w:num w:numId="18">
    <w:abstractNumId w:val="13"/>
  </w:num>
  <w:num w:numId="19">
    <w:abstractNumId w:val="2"/>
  </w:num>
  <w:num w:numId="20">
    <w:abstractNumId w:val="8"/>
  </w:num>
  <w:num w:numId="21">
    <w:abstractNumId w:val="16"/>
  </w:num>
  <w:num w:numId="22">
    <w:abstractNumId w:val="11"/>
  </w:num>
  <w:num w:numId="23">
    <w:abstractNumId w:val="12"/>
  </w:num>
  <w:num w:numId="24">
    <w:abstractNumId w:val="10"/>
  </w:num>
  <w:num w:numId="25">
    <w:abstractNumId w:val="6"/>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 Yang">
    <w15:presenceInfo w15:providerId="Windows Live" w15:userId="a18a82b3b0b00894"/>
  </w15:person>
  <w15:person w15:author="Chen Yang [2]">
    <w15:presenceInfo w15:providerId="None" w15:userId="Chen Y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hideSpellingErrors/>
  <w:proofState w:spelling="clean" w:grammar="clean"/>
  <w:trackRevisions/>
  <w:defaultTabStop w:val="420"/>
  <w:drawingGridHorizontalSpacing w:val="105"/>
  <w:drawingGridVerticalSpacing w:val="156"/>
  <w:noPunctuationKerning/>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39B5"/>
    <w:rsid w:val="00046B95"/>
    <w:rsid w:val="000478D0"/>
    <w:rsid w:val="00050452"/>
    <w:rsid w:val="00053E88"/>
    <w:rsid w:val="00054270"/>
    <w:rsid w:val="000614E6"/>
    <w:rsid w:val="00061FD1"/>
    <w:rsid w:val="000649A9"/>
    <w:rsid w:val="000655DD"/>
    <w:rsid w:val="000713AE"/>
    <w:rsid w:val="00073815"/>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0B8"/>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291B"/>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666B7"/>
    <w:rsid w:val="002769B6"/>
    <w:rsid w:val="002769B8"/>
    <w:rsid w:val="00277C63"/>
    <w:rsid w:val="00277F0E"/>
    <w:rsid w:val="0028052E"/>
    <w:rsid w:val="00282D93"/>
    <w:rsid w:val="00285507"/>
    <w:rsid w:val="00286346"/>
    <w:rsid w:val="002864C4"/>
    <w:rsid w:val="0028676D"/>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259B"/>
    <w:rsid w:val="00482F6C"/>
    <w:rsid w:val="004839F4"/>
    <w:rsid w:val="004844B0"/>
    <w:rsid w:val="0048562E"/>
    <w:rsid w:val="00485DB9"/>
    <w:rsid w:val="0048640B"/>
    <w:rsid w:val="00486CDF"/>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4D52"/>
    <w:rsid w:val="005069F2"/>
    <w:rsid w:val="00507D39"/>
    <w:rsid w:val="00510998"/>
    <w:rsid w:val="00515860"/>
    <w:rsid w:val="00516B31"/>
    <w:rsid w:val="0052177C"/>
    <w:rsid w:val="00522751"/>
    <w:rsid w:val="00522BC4"/>
    <w:rsid w:val="00522DD5"/>
    <w:rsid w:val="00522DE7"/>
    <w:rsid w:val="00523039"/>
    <w:rsid w:val="00524A53"/>
    <w:rsid w:val="00524DEE"/>
    <w:rsid w:val="00525990"/>
    <w:rsid w:val="0052770E"/>
    <w:rsid w:val="00527D2C"/>
    <w:rsid w:val="00531002"/>
    <w:rsid w:val="0053253E"/>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4D2E"/>
    <w:rsid w:val="00576121"/>
    <w:rsid w:val="0058023A"/>
    <w:rsid w:val="0058117F"/>
    <w:rsid w:val="0058155B"/>
    <w:rsid w:val="0058263C"/>
    <w:rsid w:val="0058393E"/>
    <w:rsid w:val="00583F93"/>
    <w:rsid w:val="005855C4"/>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2F86"/>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4167"/>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5D86"/>
    <w:rsid w:val="00795D87"/>
    <w:rsid w:val="00795F39"/>
    <w:rsid w:val="007A132D"/>
    <w:rsid w:val="007A3E7F"/>
    <w:rsid w:val="007A4863"/>
    <w:rsid w:val="007A5014"/>
    <w:rsid w:val="007A620C"/>
    <w:rsid w:val="007B0877"/>
    <w:rsid w:val="007B1AB1"/>
    <w:rsid w:val="007B258C"/>
    <w:rsid w:val="007B39A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7BEF"/>
    <w:rsid w:val="008D0679"/>
    <w:rsid w:val="008D1BA6"/>
    <w:rsid w:val="008D2F6A"/>
    <w:rsid w:val="008D31F9"/>
    <w:rsid w:val="008D371F"/>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3A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433E"/>
    <w:rsid w:val="009F49F1"/>
    <w:rsid w:val="009F4BC0"/>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1ED4"/>
    <w:rsid w:val="00A22682"/>
    <w:rsid w:val="00A24719"/>
    <w:rsid w:val="00A26236"/>
    <w:rsid w:val="00A31245"/>
    <w:rsid w:val="00A31D7D"/>
    <w:rsid w:val="00A328C3"/>
    <w:rsid w:val="00A3420D"/>
    <w:rsid w:val="00A362C1"/>
    <w:rsid w:val="00A41658"/>
    <w:rsid w:val="00A42001"/>
    <w:rsid w:val="00A4389D"/>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2753"/>
    <w:rsid w:val="00AA2DD4"/>
    <w:rsid w:val="00AA6318"/>
    <w:rsid w:val="00AA7F84"/>
    <w:rsid w:val="00AB093F"/>
    <w:rsid w:val="00AB0C86"/>
    <w:rsid w:val="00AB107F"/>
    <w:rsid w:val="00AB1162"/>
    <w:rsid w:val="00AB2919"/>
    <w:rsid w:val="00AB3C4C"/>
    <w:rsid w:val="00AB3F29"/>
    <w:rsid w:val="00AB4A86"/>
    <w:rsid w:val="00AB4EC0"/>
    <w:rsid w:val="00AB7366"/>
    <w:rsid w:val="00AC019F"/>
    <w:rsid w:val="00AC080D"/>
    <w:rsid w:val="00AC09FB"/>
    <w:rsid w:val="00AC0F58"/>
    <w:rsid w:val="00AC1317"/>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1B32"/>
    <w:rsid w:val="00B02161"/>
    <w:rsid w:val="00B021B6"/>
    <w:rsid w:val="00B02CA4"/>
    <w:rsid w:val="00B04401"/>
    <w:rsid w:val="00B0484D"/>
    <w:rsid w:val="00B05244"/>
    <w:rsid w:val="00B05338"/>
    <w:rsid w:val="00B06F2C"/>
    <w:rsid w:val="00B07208"/>
    <w:rsid w:val="00B07741"/>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5B8B"/>
    <w:rsid w:val="00C66839"/>
    <w:rsid w:val="00C6778E"/>
    <w:rsid w:val="00C67B1F"/>
    <w:rsid w:val="00C736A6"/>
    <w:rsid w:val="00C73EB4"/>
    <w:rsid w:val="00C74610"/>
    <w:rsid w:val="00C747CC"/>
    <w:rsid w:val="00C7679D"/>
    <w:rsid w:val="00C76999"/>
    <w:rsid w:val="00C76C9B"/>
    <w:rsid w:val="00C77872"/>
    <w:rsid w:val="00C80CFF"/>
    <w:rsid w:val="00C835C8"/>
    <w:rsid w:val="00C87E54"/>
    <w:rsid w:val="00C97EB8"/>
    <w:rsid w:val="00CA1182"/>
    <w:rsid w:val="00CA6A79"/>
    <w:rsid w:val="00CA769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2120"/>
    <w:rsid w:val="00CD3402"/>
    <w:rsid w:val="00CD34C7"/>
    <w:rsid w:val="00CD72A4"/>
    <w:rsid w:val="00CD7D0B"/>
    <w:rsid w:val="00CD7D69"/>
    <w:rsid w:val="00CE01B5"/>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2B7E"/>
    <w:rsid w:val="00D456FC"/>
    <w:rsid w:val="00D45F35"/>
    <w:rsid w:val="00D462E1"/>
    <w:rsid w:val="00D466EF"/>
    <w:rsid w:val="00D467A5"/>
    <w:rsid w:val="00D5190D"/>
    <w:rsid w:val="00D5315A"/>
    <w:rsid w:val="00D53735"/>
    <w:rsid w:val="00D53C31"/>
    <w:rsid w:val="00D53F8D"/>
    <w:rsid w:val="00D55004"/>
    <w:rsid w:val="00D55AEF"/>
    <w:rsid w:val="00D561D9"/>
    <w:rsid w:val="00D57A25"/>
    <w:rsid w:val="00D57D40"/>
    <w:rsid w:val="00D601C7"/>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3B5F"/>
    <w:rsid w:val="00E150C6"/>
    <w:rsid w:val="00E1753A"/>
    <w:rsid w:val="00E21599"/>
    <w:rsid w:val="00E2388E"/>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94B2D"/>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2790"/>
    <w:rsid w:val="00FE3FB5"/>
    <w:rsid w:val="00FE4D4D"/>
    <w:rsid w:val="00FE615A"/>
    <w:rsid w:val="00FE7196"/>
    <w:rsid w:val="00FE7504"/>
    <w:rsid w:val="00FF05A0"/>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 w:type="character" w:styleId="affb">
    <w:name w:val="annotation reference"/>
    <w:basedOn w:val="a1"/>
    <w:semiHidden/>
    <w:unhideWhenUsed/>
    <w:rsid w:val="000D20B8"/>
    <w:rPr>
      <w:sz w:val="21"/>
      <w:szCs w:val="21"/>
    </w:rPr>
  </w:style>
  <w:style w:type="paragraph" w:styleId="affc">
    <w:name w:val="annotation text"/>
    <w:basedOn w:val="a"/>
    <w:link w:val="affd"/>
    <w:unhideWhenUsed/>
    <w:rsid w:val="000D20B8"/>
    <w:pPr>
      <w:jc w:val="left"/>
    </w:pPr>
  </w:style>
  <w:style w:type="character" w:customStyle="1" w:styleId="affd">
    <w:name w:val="批注文字 字符"/>
    <w:basedOn w:val="a1"/>
    <w:link w:val="affc"/>
    <w:rsid w:val="000D20B8"/>
    <w:rPr>
      <w:rFonts w:ascii="Calibri" w:hAnsi="Calibri"/>
      <w:kern w:val="2"/>
      <w:sz w:val="21"/>
      <w:szCs w:val="22"/>
    </w:rPr>
  </w:style>
  <w:style w:type="paragraph" w:styleId="affe">
    <w:name w:val="annotation subject"/>
    <w:basedOn w:val="affc"/>
    <w:next w:val="affc"/>
    <w:link w:val="afff"/>
    <w:semiHidden/>
    <w:unhideWhenUsed/>
    <w:rsid w:val="000D20B8"/>
    <w:rPr>
      <w:b/>
      <w:bCs/>
    </w:rPr>
  </w:style>
  <w:style w:type="character" w:customStyle="1" w:styleId="afff">
    <w:name w:val="批注主题 字符"/>
    <w:basedOn w:val="affd"/>
    <w:link w:val="affe"/>
    <w:semiHidden/>
    <w:rsid w:val="000D20B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69.png"/><Relationship Id="rId303" Type="http://schemas.openxmlformats.org/officeDocument/2006/relationships/image" Target="media/image273.png"/><Relationship Id="rId21" Type="http://schemas.openxmlformats.org/officeDocument/2006/relationships/footer" Target="footer3.xm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324" Type="http://schemas.openxmlformats.org/officeDocument/2006/relationships/image" Target="media/image294.jpg"/><Relationship Id="rId345" Type="http://schemas.openxmlformats.org/officeDocument/2006/relationships/oleObject" Target="embeddings/oleObject9.bin"/><Relationship Id="rId366" Type="http://schemas.openxmlformats.org/officeDocument/2006/relationships/image" Target="media/image334.png"/><Relationship Id="rId170" Type="http://schemas.openxmlformats.org/officeDocument/2006/relationships/image" Target="media/image148.jpg"/><Relationship Id="rId191" Type="http://schemas.openxmlformats.org/officeDocument/2006/relationships/image" Target="media/image169.jpg"/><Relationship Id="rId205" Type="http://schemas.openxmlformats.org/officeDocument/2006/relationships/image" Target="media/image183.png"/><Relationship Id="rId226" Type="http://schemas.openxmlformats.org/officeDocument/2006/relationships/image" Target="media/image202.jpg"/><Relationship Id="rId247" Type="http://schemas.openxmlformats.org/officeDocument/2006/relationships/image" Target="media/image221.png"/><Relationship Id="rId107" Type="http://schemas.openxmlformats.org/officeDocument/2006/relationships/image" Target="media/image85.png"/><Relationship Id="rId268" Type="http://schemas.openxmlformats.org/officeDocument/2006/relationships/image" Target="media/image239.png"/><Relationship Id="rId289" Type="http://schemas.openxmlformats.org/officeDocument/2006/relationships/image" Target="media/image259.png"/><Relationship Id="rId11" Type="http://schemas.openxmlformats.org/officeDocument/2006/relationships/hyperlink" Target="https://www.coursera.org/course/ml"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314" Type="http://schemas.openxmlformats.org/officeDocument/2006/relationships/image" Target="media/image284.png"/><Relationship Id="rId335" Type="http://schemas.openxmlformats.org/officeDocument/2006/relationships/image" Target="media/image305.png"/><Relationship Id="rId356" Type="http://schemas.openxmlformats.org/officeDocument/2006/relationships/image" Target="media/image324.jp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jpg"/><Relationship Id="rId237" Type="http://schemas.openxmlformats.org/officeDocument/2006/relationships/image" Target="media/image212.png"/><Relationship Id="rId258" Type="http://schemas.openxmlformats.org/officeDocument/2006/relationships/image" Target="media/image229.png"/><Relationship Id="rId279" Type="http://schemas.openxmlformats.org/officeDocument/2006/relationships/image" Target="media/image250.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6.png"/><Relationship Id="rId139" Type="http://schemas.openxmlformats.org/officeDocument/2006/relationships/image" Target="media/image117.png"/><Relationship Id="rId290" Type="http://schemas.openxmlformats.org/officeDocument/2006/relationships/image" Target="media/image260.png"/><Relationship Id="rId304" Type="http://schemas.openxmlformats.org/officeDocument/2006/relationships/image" Target="media/image274.png"/><Relationship Id="rId325" Type="http://schemas.openxmlformats.org/officeDocument/2006/relationships/image" Target="media/image295.png"/><Relationship Id="rId346" Type="http://schemas.openxmlformats.org/officeDocument/2006/relationships/image" Target="media/image315.png"/><Relationship Id="rId367" Type="http://schemas.openxmlformats.org/officeDocument/2006/relationships/image" Target="media/image335.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jpg"/><Relationship Id="rId206" Type="http://schemas.openxmlformats.org/officeDocument/2006/relationships/image" Target="media/image184.png"/><Relationship Id="rId227" Type="http://schemas.openxmlformats.org/officeDocument/2006/relationships/image" Target="media/image203.wmf"/><Relationship Id="rId248" Type="http://schemas.openxmlformats.org/officeDocument/2006/relationships/image" Target="media/image222.jpg"/><Relationship Id="rId269" Type="http://schemas.openxmlformats.org/officeDocument/2006/relationships/image" Target="media/image240.png"/><Relationship Id="rId12" Type="http://schemas.openxmlformats.org/officeDocument/2006/relationships/hyperlink" Target="https://www.bilibili.com/video/BV1W34y1i7xK" TargetMode="External"/><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7.png"/><Relationship Id="rId280" Type="http://schemas.openxmlformats.org/officeDocument/2006/relationships/image" Target="media/image251.png"/><Relationship Id="rId315" Type="http://schemas.openxmlformats.org/officeDocument/2006/relationships/image" Target="media/image285.png"/><Relationship Id="rId336" Type="http://schemas.openxmlformats.org/officeDocument/2006/relationships/image" Target="media/image306.jpg"/><Relationship Id="rId357" Type="http://schemas.openxmlformats.org/officeDocument/2006/relationships/image" Target="media/image325.jpg"/><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jpg"/><Relationship Id="rId6" Type="http://schemas.openxmlformats.org/officeDocument/2006/relationships/footnotes" Target="footnotes.xml"/><Relationship Id="rId238" Type="http://schemas.openxmlformats.org/officeDocument/2006/relationships/image" Target="media/image213.jpg"/><Relationship Id="rId259" Type="http://schemas.openxmlformats.org/officeDocument/2006/relationships/image" Target="media/image230.png"/><Relationship Id="rId23" Type="http://schemas.openxmlformats.org/officeDocument/2006/relationships/image" Target="media/image5.png"/><Relationship Id="rId119" Type="http://schemas.openxmlformats.org/officeDocument/2006/relationships/image" Target="media/image97.png"/><Relationship Id="rId270" Type="http://schemas.openxmlformats.org/officeDocument/2006/relationships/image" Target="media/image241.jpg"/><Relationship Id="rId291" Type="http://schemas.openxmlformats.org/officeDocument/2006/relationships/image" Target="media/image261.png"/><Relationship Id="rId305" Type="http://schemas.openxmlformats.org/officeDocument/2006/relationships/image" Target="media/image275.png"/><Relationship Id="rId326" Type="http://schemas.openxmlformats.org/officeDocument/2006/relationships/image" Target="media/image296.png"/><Relationship Id="rId347" Type="http://schemas.openxmlformats.org/officeDocument/2006/relationships/image" Target="media/image316.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368" Type="http://schemas.openxmlformats.org/officeDocument/2006/relationships/image" Target="media/image336.png"/><Relationship Id="rId172" Type="http://schemas.openxmlformats.org/officeDocument/2006/relationships/image" Target="media/image150.jpg"/><Relationship Id="rId193" Type="http://schemas.openxmlformats.org/officeDocument/2006/relationships/image" Target="media/image171.jpg"/><Relationship Id="rId207" Type="http://schemas.openxmlformats.org/officeDocument/2006/relationships/image" Target="media/image185.png"/><Relationship Id="rId228" Type="http://schemas.openxmlformats.org/officeDocument/2006/relationships/oleObject" Target="embeddings/oleObject3.bin"/><Relationship Id="rId249" Type="http://schemas.openxmlformats.org/officeDocument/2006/relationships/image" Target="media/image223.png"/><Relationship Id="rId13" Type="http://schemas.openxmlformats.org/officeDocument/2006/relationships/hyperlink" Target="https://github.com/fengdu78/Coursera-ML-AndrewNg-Notes" TargetMode="External"/><Relationship Id="rId109" Type="http://schemas.openxmlformats.org/officeDocument/2006/relationships/image" Target="media/image87.png"/><Relationship Id="rId260" Type="http://schemas.openxmlformats.org/officeDocument/2006/relationships/image" Target="media/image231.png"/><Relationship Id="rId281" Type="http://schemas.openxmlformats.org/officeDocument/2006/relationships/image" Target="media/image252.wmf"/><Relationship Id="rId316" Type="http://schemas.openxmlformats.org/officeDocument/2006/relationships/image" Target="media/image286.png"/><Relationship Id="rId337" Type="http://schemas.openxmlformats.org/officeDocument/2006/relationships/image" Target="media/image307.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358" Type="http://schemas.openxmlformats.org/officeDocument/2006/relationships/image" Target="media/image326.jpg"/><Relationship Id="rId7" Type="http://schemas.openxmlformats.org/officeDocument/2006/relationships/endnotes" Target="endnotes.xml"/><Relationship Id="rId162" Type="http://schemas.openxmlformats.org/officeDocument/2006/relationships/image" Target="media/image140.jpg"/><Relationship Id="rId183" Type="http://schemas.openxmlformats.org/officeDocument/2006/relationships/image" Target="media/image161.png"/><Relationship Id="rId218" Type="http://schemas.openxmlformats.org/officeDocument/2006/relationships/image" Target="media/image196.png"/><Relationship Id="rId239" Type="http://schemas.openxmlformats.org/officeDocument/2006/relationships/image" Target="media/image214.png"/><Relationship Id="rId250" Type="http://schemas.openxmlformats.org/officeDocument/2006/relationships/image" Target="media/image224.wmf"/><Relationship Id="rId271" Type="http://schemas.openxmlformats.org/officeDocument/2006/relationships/image" Target="media/image242.png"/><Relationship Id="rId292" Type="http://schemas.openxmlformats.org/officeDocument/2006/relationships/image" Target="media/image262.png"/><Relationship Id="rId306" Type="http://schemas.openxmlformats.org/officeDocument/2006/relationships/image" Target="media/image276.jp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327" Type="http://schemas.openxmlformats.org/officeDocument/2006/relationships/image" Target="media/image297.png"/><Relationship Id="rId348" Type="http://schemas.openxmlformats.org/officeDocument/2006/relationships/image" Target="media/image317.png"/><Relationship Id="rId369" Type="http://schemas.openxmlformats.org/officeDocument/2006/relationships/image" Target="media/image337.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4.jpg"/><Relationship Id="rId240" Type="http://schemas.openxmlformats.org/officeDocument/2006/relationships/image" Target="media/image215.png"/><Relationship Id="rId261" Type="http://schemas.openxmlformats.org/officeDocument/2006/relationships/image" Target="media/image232.png"/><Relationship Id="rId14" Type="http://schemas.openxmlformats.org/officeDocument/2006/relationships/hyperlink" Target="https://github.com/fengdu78/deeplearning_ai_books"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oleObject" Target="embeddings/oleObject8.bin"/><Relationship Id="rId317" Type="http://schemas.openxmlformats.org/officeDocument/2006/relationships/image" Target="media/image287.jpg"/><Relationship Id="rId338" Type="http://schemas.openxmlformats.org/officeDocument/2006/relationships/image" Target="media/image308.png"/><Relationship Id="rId359" Type="http://schemas.openxmlformats.org/officeDocument/2006/relationships/image" Target="media/image327.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jpg"/><Relationship Id="rId184" Type="http://schemas.openxmlformats.org/officeDocument/2006/relationships/image" Target="media/image162.jpeg"/><Relationship Id="rId219" Type="http://schemas.openxmlformats.org/officeDocument/2006/relationships/image" Target="media/image197.png"/><Relationship Id="rId370" Type="http://schemas.openxmlformats.org/officeDocument/2006/relationships/header" Target="header1.xml"/><Relationship Id="rId230" Type="http://schemas.openxmlformats.org/officeDocument/2006/relationships/image" Target="media/image205.png"/><Relationship Id="rId251" Type="http://schemas.openxmlformats.org/officeDocument/2006/relationships/oleObject" Target="embeddings/oleObject5.bin"/><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comments" Target="comments.xml"/><Relationship Id="rId272" Type="http://schemas.openxmlformats.org/officeDocument/2006/relationships/image" Target="media/image243.png"/><Relationship Id="rId293" Type="http://schemas.openxmlformats.org/officeDocument/2006/relationships/image" Target="media/image263.png"/><Relationship Id="rId307" Type="http://schemas.openxmlformats.org/officeDocument/2006/relationships/image" Target="media/image277.jpg"/><Relationship Id="rId328" Type="http://schemas.openxmlformats.org/officeDocument/2006/relationships/image" Target="media/image298.png"/><Relationship Id="rId349" Type="http://schemas.openxmlformats.org/officeDocument/2006/relationships/image" Target="media/image318.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28.jpg"/><Relationship Id="rId220" Type="http://schemas.openxmlformats.org/officeDocument/2006/relationships/image" Target="media/image198.jpg"/><Relationship Id="rId241" Type="http://schemas.openxmlformats.org/officeDocument/2006/relationships/image" Target="media/image216.png"/><Relationship Id="rId15" Type="http://schemas.openxmlformats.org/officeDocument/2006/relationships/hyperlink" Target="https://github.com/fengdu78/lihang-code" TargetMode="External"/><Relationship Id="rId36" Type="http://schemas.openxmlformats.org/officeDocument/2006/relationships/image" Target="media/image18.png"/><Relationship Id="rId57" Type="http://schemas.openxmlformats.org/officeDocument/2006/relationships/image" Target="media/image39.jpg"/><Relationship Id="rId262" Type="http://schemas.openxmlformats.org/officeDocument/2006/relationships/image" Target="media/image233.png"/><Relationship Id="rId283" Type="http://schemas.openxmlformats.org/officeDocument/2006/relationships/image" Target="media/image253.png"/><Relationship Id="rId318" Type="http://schemas.openxmlformats.org/officeDocument/2006/relationships/image" Target="media/image288.png"/><Relationship Id="rId339" Type="http://schemas.openxmlformats.org/officeDocument/2006/relationships/image" Target="media/image309.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jpg"/><Relationship Id="rId185" Type="http://schemas.openxmlformats.org/officeDocument/2006/relationships/image" Target="media/image163.jpg"/><Relationship Id="rId350" Type="http://schemas.openxmlformats.org/officeDocument/2006/relationships/image" Target="media/image319.png"/><Relationship Id="rId37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jpg"/><Relationship Id="rId236" Type="http://schemas.openxmlformats.org/officeDocument/2006/relationships/image" Target="media/image211.png"/><Relationship Id="rId257" Type="http://schemas.openxmlformats.org/officeDocument/2006/relationships/image" Target="media/image228.png"/><Relationship Id="rId278" Type="http://schemas.openxmlformats.org/officeDocument/2006/relationships/image" Target="media/image249.png"/><Relationship Id="rId26" Type="http://schemas.openxmlformats.org/officeDocument/2006/relationships/image" Target="media/image8.png"/><Relationship Id="rId231" Type="http://schemas.openxmlformats.org/officeDocument/2006/relationships/image" Target="media/image206.png"/><Relationship Id="rId252" Type="http://schemas.openxmlformats.org/officeDocument/2006/relationships/image" Target="media/image225.jpg"/><Relationship Id="rId273" Type="http://schemas.openxmlformats.org/officeDocument/2006/relationships/image" Target="media/image244.png"/><Relationship Id="rId294" Type="http://schemas.openxmlformats.org/officeDocument/2006/relationships/image" Target="media/image264.png"/><Relationship Id="rId308" Type="http://schemas.openxmlformats.org/officeDocument/2006/relationships/image" Target="media/image278.jpg"/><Relationship Id="rId329" Type="http://schemas.openxmlformats.org/officeDocument/2006/relationships/image" Target="media/image299.png"/><Relationship Id="rId47" Type="http://schemas.openxmlformats.org/officeDocument/2006/relationships/image" Target="media/image29.png"/><Relationship Id="rId68" Type="http://schemas.microsoft.com/office/2011/relationships/commentsExtended" Target="commentsExtended.xm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340" Type="http://schemas.openxmlformats.org/officeDocument/2006/relationships/image" Target="media/image310.png"/><Relationship Id="rId361" Type="http://schemas.openxmlformats.org/officeDocument/2006/relationships/image" Target="media/image329.jp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hyperlink" Target="https://github.com/fengdu78/Data-Science-Notes" TargetMode="External"/><Relationship Id="rId221" Type="http://schemas.openxmlformats.org/officeDocument/2006/relationships/image" Target="media/image199.wmf"/><Relationship Id="rId242" Type="http://schemas.openxmlformats.org/officeDocument/2006/relationships/image" Target="media/image217.png"/><Relationship Id="rId263" Type="http://schemas.openxmlformats.org/officeDocument/2006/relationships/image" Target="media/image234.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330" Type="http://schemas.openxmlformats.org/officeDocument/2006/relationships/image" Target="media/image300.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jpg"/><Relationship Id="rId351" Type="http://schemas.openxmlformats.org/officeDocument/2006/relationships/image" Target="media/image320.png"/><Relationship Id="rId372" Type="http://schemas.openxmlformats.org/officeDocument/2006/relationships/fontTable" Target="fontTable.xml"/><Relationship Id="rId211" Type="http://schemas.openxmlformats.org/officeDocument/2006/relationships/image" Target="media/image189.png"/><Relationship Id="rId232" Type="http://schemas.openxmlformats.org/officeDocument/2006/relationships/image" Target="media/image207.png"/><Relationship Id="rId253" Type="http://schemas.openxmlformats.org/officeDocument/2006/relationships/image" Target="media/image226.png"/><Relationship Id="rId274" Type="http://schemas.openxmlformats.org/officeDocument/2006/relationships/image" Target="media/image245.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9.png"/><Relationship Id="rId48" Type="http://schemas.openxmlformats.org/officeDocument/2006/relationships/image" Target="media/image30.png"/><Relationship Id="rId69" Type="http://schemas.microsoft.com/office/2016/09/relationships/commentsIds" Target="commentsIds.xml"/><Relationship Id="rId113" Type="http://schemas.openxmlformats.org/officeDocument/2006/relationships/image" Target="media/image91.png"/><Relationship Id="rId134" Type="http://schemas.openxmlformats.org/officeDocument/2006/relationships/image" Target="media/image112.png"/><Relationship Id="rId320" Type="http://schemas.openxmlformats.org/officeDocument/2006/relationships/image" Target="media/image290.jp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jpg"/><Relationship Id="rId341" Type="http://schemas.openxmlformats.org/officeDocument/2006/relationships/image" Target="media/image311.png"/><Relationship Id="rId362" Type="http://schemas.openxmlformats.org/officeDocument/2006/relationships/image" Target="media/image330.jpg"/><Relationship Id="rId201" Type="http://schemas.openxmlformats.org/officeDocument/2006/relationships/image" Target="media/image179.jpg"/><Relationship Id="rId222" Type="http://schemas.openxmlformats.org/officeDocument/2006/relationships/oleObject" Target="embeddings/oleObject1.bin"/><Relationship Id="rId243" Type="http://schemas.openxmlformats.org/officeDocument/2006/relationships/image" Target="media/image218.png"/><Relationship Id="rId264" Type="http://schemas.openxmlformats.org/officeDocument/2006/relationships/image" Target="media/image235.jpg"/><Relationship Id="rId285" Type="http://schemas.openxmlformats.org/officeDocument/2006/relationships/image" Target="media/image255.png"/><Relationship Id="rId17" Type="http://schemas.openxmlformats.org/officeDocument/2006/relationships/hyperlink" Target="https://www.zhihu.com/people/fengdu78/" TargetMode="External"/><Relationship Id="rId38" Type="http://schemas.openxmlformats.org/officeDocument/2006/relationships/image" Target="media/image20.png"/><Relationship Id="rId59" Type="http://schemas.openxmlformats.org/officeDocument/2006/relationships/image" Target="media/image41.jpg"/><Relationship Id="rId103" Type="http://schemas.openxmlformats.org/officeDocument/2006/relationships/image" Target="media/image81.png"/><Relationship Id="rId124" Type="http://schemas.openxmlformats.org/officeDocument/2006/relationships/image" Target="media/image102.png"/><Relationship Id="rId310" Type="http://schemas.openxmlformats.org/officeDocument/2006/relationships/image" Target="media/image280.png"/><Relationship Id="rId70" Type="http://schemas.microsoft.com/office/2018/08/relationships/commentsExtensible" Target="commentsExtensible.xml"/><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jpg"/><Relationship Id="rId331" Type="http://schemas.openxmlformats.org/officeDocument/2006/relationships/image" Target="media/image301.png"/><Relationship Id="rId352" Type="http://schemas.openxmlformats.org/officeDocument/2006/relationships/image" Target="media/image321.jpg"/><Relationship Id="rId373" Type="http://schemas.microsoft.com/office/2011/relationships/people" Target="people.xml"/><Relationship Id="rId1" Type="http://schemas.openxmlformats.org/officeDocument/2006/relationships/customXml" Target="../customXml/item1.xml"/><Relationship Id="rId212" Type="http://schemas.openxmlformats.org/officeDocument/2006/relationships/image" Target="media/image190.jpg"/><Relationship Id="rId233" Type="http://schemas.openxmlformats.org/officeDocument/2006/relationships/image" Target="media/image208.png"/><Relationship Id="rId254" Type="http://schemas.openxmlformats.org/officeDocument/2006/relationships/oleObject" Target="embeddings/oleObject6.bin"/><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2.png"/><Relationship Id="rId275" Type="http://schemas.openxmlformats.org/officeDocument/2006/relationships/image" Target="media/image246.png"/><Relationship Id="rId296" Type="http://schemas.openxmlformats.org/officeDocument/2006/relationships/image" Target="media/image266.png"/><Relationship Id="rId300" Type="http://schemas.openxmlformats.org/officeDocument/2006/relationships/image" Target="media/image270.jpg"/><Relationship Id="rId60" Type="http://schemas.openxmlformats.org/officeDocument/2006/relationships/image" Target="media/image42.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1.jpg"/><Relationship Id="rId202" Type="http://schemas.openxmlformats.org/officeDocument/2006/relationships/image" Target="media/image180.png"/><Relationship Id="rId223" Type="http://schemas.openxmlformats.org/officeDocument/2006/relationships/image" Target="media/image200.wmf"/><Relationship Id="rId244" Type="http://schemas.openxmlformats.org/officeDocument/2006/relationships/image" Target="media/image219.png"/><Relationship Id="rId18" Type="http://schemas.openxmlformats.org/officeDocument/2006/relationships/image" Target="media/image3.png"/><Relationship Id="rId39" Type="http://schemas.openxmlformats.org/officeDocument/2006/relationships/image" Target="media/image21.jpg"/><Relationship Id="rId265" Type="http://schemas.openxmlformats.org/officeDocument/2006/relationships/image" Target="media/image236.jpg"/><Relationship Id="rId286" Type="http://schemas.openxmlformats.org/officeDocument/2006/relationships/image" Target="media/image256.png"/><Relationship Id="rId50" Type="http://schemas.openxmlformats.org/officeDocument/2006/relationships/image" Target="media/image32.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jpg"/><Relationship Id="rId188" Type="http://schemas.openxmlformats.org/officeDocument/2006/relationships/image" Target="media/image166.png"/><Relationship Id="rId311" Type="http://schemas.openxmlformats.org/officeDocument/2006/relationships/image" Target="media/image281.png"/><Relationship Id="rId332" Type="http://schemas.openxmlformats.org/officeDocument/2006/relationships/image" Target="media/image302.jpg"/><Relationship Id="rId353" Type="http://schemas.openxmlformats.org/officeDocument/2006/relationships/image" Target="media/image322.wmf"/><Relationship Id="rId374" Type="http://schemas.openxmlformats.org/officeDocument/2006/relationships/theme" Target="theme/theme1.xml"/><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1.jp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image" Target="media/image227.wmf"/><Relationship Id="rId276" Type="http://schemas.openxmlformats.org/officeDocument/2006/relationships/image" Target="media/image247.png"/><Relationship Id="rId297" Type="http://schemas.openxmlformats.org/officeDocument/2006/relationships/image" Target="media/image267.png"/><Relationship Id="rId40" Type="http://schemas.openxmlformats.org/officeDocument/2006/relationships/image" Target="media/image22.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301" Type="http://schemas.openxmlformats.org/officeDocument/2006/relationships/image" Target="media/image271.jp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2.png"/><Relationship Id="rId61" Type="http://schemas.openxmlformats.org/officeDocument/2006/relationships/image" Target="media/image43.jpg"/><Relationship Id="rId82" Type="http://schemas.openxmlformats.org/officeDocument/2006/relationships/image" Target="media/image60.png"/><Relationship Id="rId199" Type="http://schemas.openxmlformats.org/officeDocument/2006/relationships/image" Target="media/image177.jpg"/><Relationship Id="rId203" Type="http://schemas.openxmlformats.org/officeDocument/2006/relationships/image" Target="media/image181.png"/><Relationship Id="rId19" Type="http://schemas.openxmlformats.org/officeDocument/2006/relationships/footer" Target="footer1.xml"/><Relationship Id="rId224" Type="http://schemas.openxmlformats.org/officeDocument/2006/relationships/oleObject" Target="embeddings/oleObject2.bin"/><Relationship Id="rId245" Type="http://schemas.openxmlformats.org/officeDocument/2006/relationships/image" Target="media/image220.wmf"/><Relationship Id="rId266" Type="http://schemas.openxmlformats.org/officeDocument/2006/relationships/image" Target="media/image237.png"/><Relationship Id="rId287" Type="http://schemas.openxmlformats.org/officeDocument/2006/relationships/image" Target="media/image257.png"/><Relationship Id="rId30" Type="http://schemas.openxmlformats.org/officeDocument/2006/relationships/image" Target="media/image12.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jpg"/><Relationship Id="rId312" Type="http://schemas.openxmlformats.org/officeDocument/2006/relationships/image" Target="media/image282.png"/><Relationship Id="rId333" Type="http://schemas.openxmlformats.org/officeDocument/2006/relationships/image" Target="media/image303.jpg"/><Relationship Id="rId354" Type="http://schemas.openxmlformats.org/officeDocument/2006/relationships/oleObject" Target="embeddings/oleObject10.bin"/><Relationship Id="rId51" Type="http://schemas.openxmlformats.org/officeDocument/2006/relationships/image" Target="media/image33.jp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jpg"/><Relationship Id="rId235" Type="http://schemas.openxmlformats.org/officeDocument/2006/relationships/image" Target="media/image210.png"/><Relationship Id="rId256" Type="http://schemas.openxmlformats.org/officeDocument/2006/relationships/oleObject" Target="embeddings/oleObject7.bin"/><Relationship Id="rId277" Type="http://schemas.openxmlformats.org/officeDocument/2006/relationships/image" Target="media/image248.png"/><Relationship Id="rId298" Type="http://schemas.openxmlformats.org/officeDocument/2006/relationships/image" Target="media/image26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wmf"/><Relationship Id="rId20" Type="http://schemas.openxmlformats.org/officeDocument/2006/relationships/footer" Target="footer2.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1.png"/><Relationship Id="rId179" Type="http://schemas.openxmlformats.org/officeDocument/2006/relationships/image" Target="media/image157.png"/><Relationship Id="rId365" Type="http://schemas.openxmlformats.org/officeDocument/2006/relationships/image" Target="media/image333.jp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1.jpg"/><Relationship Id="rId246" Type="http://schemas.openxmlformats.org/officeDocument/2006/relationships/oleObject" Target="embeddings/oleObject4.bin"/><Relationship Id="rId267" Type="http://schemas.openxmlformats.org/officeDocument/2006/relationships/image" Target="media/image238.png"/><Relationship Id="rId288" Type="http://schemas.openxmlformats.org/officeDocument/2006/relationships/image" Target="media/image258.png"/><Relationship Id="rId106" Type="http://schemas.openxmlformats.org/officeDocument/2006/relationships/image" Target="media/image84.png"/><Relationship Id="rId127" Type="http://schemas.openxmlformats.org/officeDocument/2006/relationships/image" Target="media/image105.png"/><Relationship Id="rId313" Type="http://schemas.openxmlformats.org/officeDocument/2006/relationships/image" Target="media/image283.png"/><Relationship Id="rId10" Type="http://schemas.openxmlformats.org/officeDocument/2006/relationships/image" Target="media/image2.jpeg"/><Relationship Id="rId31" Type="http://schemas.openxmlformats.org/officeDocument/2006/relationships/image" Target="media/image13.png"/><Relationship Id="rId52" Type="http://schemas.openxmlformats.org/officeDocument/2006/relationships/image" Target="media/image34.jpg"/><Relationship Id="rId73" Type="http://schemas.openxmlformats.org/officeDocument/2006/relationships/image" Target="media/image51.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334" Type="http://schemas.openxmlformats.org/officeDocument/2006/relationships/image" Target="media/image304.png"/><Relationship Id="rId355" Type="http://schemas.openxmlformats.org/officeDocument/2006/relationships/image" Target="media/image3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1284</TotalTime>
  <Pages>337</Pages>
  <Words>32212</Words>
  <Characters>183610</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13</cp:revision>
  <cp:lastPrinted>2022-03-10T12:48:00Z</cp:lastPrinted>
  <dcterms:created xsi:type="dcterms:W3CDTF">2022-03-09T08:22:00Z</dcterms:created>
  <dcterms:modified xsi:type="dcterms:W3CDTF">2024-05-20T15:14:00Z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