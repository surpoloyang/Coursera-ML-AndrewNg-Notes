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405731550"/>
    <w:p w14:paraId="7E69ABD1" w14:textId="4406CFE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9"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10" o:title="" recolor="t" rotate="t" type="frame"/>
                </v:rect>
                <w10:wrap anchorx="page" anchory="page"/>
              </v:group>
            </w:pict>
          </mc:Fallback>
        </mc:AlternateContent>
      </w:r>
    </w:p>
    <w:p w14:paraId="36F1764D" w14:textId="348F1188" w:rsidR="00BF3657" w:rsidRDefault="00FC1F4B">
      <w:pPr>
        <w:widowControl/>
        <w:jc w:val="left"/>
        <w:rPr>
          <w:sz w:val="24"/>
          <w:szCs w:val="24"/>
        </w:rPr>
      </w:pPr>
      <w:r w:rsidRPr="006E382B">
        <w:rPr>
          <w:noProof/>
        </w:rPr>
        <w:drawing>
          <wp:anchor distT="0" distB="0" distL="114300" distR="114300" simplePos="0" relativeHeight="251663360" behindDoc="0" locked="0" layoutInCell="1" allowOverlap="1" wp14:anchorId="65EAB70C" wp14:editId="6FA04EC4">
            <wp:simplePos x="0" y="0"/>
            <wp:positionH relativeFrom="margin">
              <wp:align>left</wp:align>
            </wp:positionH>
            <wp:positionV relativeFrom="paragraph">
              <wp:posOffset>7233285</wp:posOffset>
            </wp:positionV>
            <wp:extent cx="1428750" cy="1428750"/>
            <wp:effectExtent l="0" t="0" r="0" b="0"/>
            <wp:wrapThrough wrapText="bothSides">
              <wp:wrapPolygon edited="0">
                <wp:start x="0" y="0"/>
                <wp:lineTo x="0" y="21312"/>
                <wp:lineTo x="21312" y="21312"/>
                <wp:lineTo x="21312" y="0"/>
                <wp:lineTo x="0" y="0"/>
              </wp:wrapPolygon>
            </wp:wrapThrough>
            <wp:docPr id="463" name="图片 463"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anchor>
        </w:drawing>
      </w:r>
      <w:r>
        <w:rPr>
          <w:noProof/>
        </w:rPr>
        <mc:AlternateContent>
          <mc:Choice Requires="wps">
            <w:drawing>
              <wp:anchor distT="0" distB="0" distL="114300" distR="114300" simplePos="0" relativeHeight="251659264" behindDoc="0" locked="0" layoutInCell="1" allowOverlap="1" wp14:anchorId="0EC4CA99" wp14:editId="32439DF4">
                <wp:simplePos x="0" y="0"/>
                <wp:positionH relativeFrom="page">
                  <wp:posOffset>243840</wp:posOffset>
                </wp:positionH>
                <wp:positionV relativeFrom="page">
                  <wp:posOffset>7230110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6E382B" w:rsidRDefault="006E382B">
                            <w:pPr>
                              <w:pStyle w:val="11"/>
                              <w:jc w:val="right"/>
                              <w:rPr>
                                <w:color w:val="5B9BD5"/>
                                <w:sz w:val="28"/>
                                <w:szCs w:val="28"/>
                              </w:rPr>
                            </w:pPr>
                            <w:r>
                              <w:rPr>
                                <w:color w:val="5B9BD5"/>
                                <w:sz w:val="28"/>
                                <w:szCs w:val="28"/>
                                <w:lang w:val="zh-CN"/>
                              </w:rPr>
                              <w:t>摘要</w:t>
                            </w:r>
                          </w:p>
                          <w:p w14:paraId="7DA9F8ED" w14:textId="687FC32C" w:rsidR="006E382B" w:rsidRDefault="006E382B">
                            <w:pPr>
                              <w:pStyle w:val="11"/>
                              <w:jc w:val="right"/>
                              <w:rPr>
                                <w:rFonts w:ascii="楷体" w:eastAsia="楷体" w:hAnsi="楷体"/>
                                <w:b/>
                                <w:sz w:val="24"/>
                                <w:szCs w:val="24"/>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p w14:paraId="4A472435" w14:textId="18A7B74A" w:rsidR="00FC1F4B" w:rsidRPr="00FC1F4B" w:rsidRDefault="00FC1F4B">
                            <w:pPr>
                              <w:pStyle w:val="11"/>
                              <w:jc w:val="right"/>
                              <w:rPr>
                                <w:color w:val="565656"/>
                                <w:sz w:val="20"/>
                                <w:szCs w:val="20"/>
                              </w:rPr>
                            </w:pPr>
                            <w:r>
                              <w:rPr>
                                <w:rFonts w:ascii="楷体" w:eastAsia="楷体" w:hAnsi="楷体" w:hint="eastAsia"/>
                                <w:b/>
                                <w:sz w:val="24"/>
                                <w:szCs w:val="24"/>
                              </w:rPr>
                              <w:t>视频地址：</w:t>
                            </w:r>
                            <w:hyperlink r:id="rId12" w:history="1">
                              <w:r w:rsidRPr="00EB3E95">
                                <w:rPr>
                                  <w:rStyle w:val="ad"/>
                                  <w:rFonts w:ascii="楷体" w:eastAsia="楷体" w:hAnsi="楷体"/>
                                  <w:b/>
                                  <w:sz w:val="24"/>
                                  <w:szCs w:val="24"/>
                                </w:rPr>
                                <w:t>https://www.bilibili.com/video/BV1W34y1i7xK</w:t>
                              </w:r>
                            </w:hyperlink>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margin-left:19.2pt;margin-top:569.3pt;width:560.15pt;height:62.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" filled="f" stroked="f">
                <v:textbox style="mso-fit-shape-to-text:t" inset="126pt,0,54pt,0">
                  <w:txbxContent>
                    <w:p w14:paraId="7F0BAAF2" w14:textId="77777777" w:rsidR="006E382B" w:rsidRDefault="006E382B">
                      <w:pPr>
                        <w:pStyle w:val="11"/>
                        <w:jc w:val="right"/>
                        <w:rPr>
                          <w:color w:val="5B9BD5"/>
                          <w:sz w:val="28"/>
                          <w:szCs w:val="28"/>
                        </w:rPr>
                      </w:pPr>
                      <w:r>
                        <w:rPr>
                          <w:color w:val="5B9BD5"/>
                          <w:sz w:val="28"/>
                          <w:szCs w:val="28"/>
                          <w:lang w:val="zh-CN"/>
                        </w:rPr>
                        <w:t>摘要</w:t>
                      </w:r>
                    </w:p>
                    <w:p w14:paraId="7DA9F8ED" w14:textId="687FC32C" w:rsidR="006E382B" w:rsidRDefault="006E382B">
                      <w:pPr>
                        <w:pStyle w:val="11"/>
                        <w:jc w:val="right"/>
                        <w:rPr>
                          <w:rFonts w:ascii="楷体" w:eastAsia="楷体" w:hAnsi="楷体"/>
                          <w:b/>
                          <w:sz w:val="24"/>
                          <w:szCs w:val="24"/>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p w14:paraId="4A472435" w14:textId="18A7B74A" w:rsidR="00FC1F4B" w:rsidRPr="00FC1F4B" w:rsidRDefault="00FC1F4B">
                      <w:pPr>
                        <w:pStyle w:val="11"/>
                        <w:jc w:val="right"/>
                        <w:rPr>
                          <w:color w:val="565656"/>
                          <w:sz w:val="20"/>
                          <w:szCs w:val="20"/>
                        </w:rPr>
                      </w:pPr>
                      <w:r>
                        <w:rPr>
                          <w:rFonts w:ascii="楷体" w:eastAsia="楷体" w:hAnsi="楷体" w:hint="eastAsia"/>
                          <w:b/>
                          <w:sz w:val="24"/>
                          <w:szCs w:val="24"/>
                        </w:rPr>
                        <w:t>视频地址：</w:t>
                      </w:r>
                      <w:hyperlink r:id="rId13" w:history="1">
                        <w:r w:rsidRPr="00EB3E95">
                          <w:rPr>
                            <w:rStyle w:val="ad"/>
                            <w:rFonts w:ascii="楷体" w:eastAsia="楷体" w:hAnsi="楷体"/>
                            <w:b/>
                            <w:sz w:val="24"/>
                            <w:szCs w:val="24"/>
                          </w:rPr>
                          <w:t>https://www.bilibili.com/video/BV1W34y1i7xK</w:t>
                        </w:r>
                      </w:hyperlink>
                    </w:p>
                  </w:txbxContent>
                </v:textbox>
                <w10:wrap type="square" anchorx="page" anchory="page"/>
              </v:rect>
            </w:pict>
          </mc:Fallback>
        </mc:AlternateContent>
      </w:r>
      <w:r w:rsidR="00BA7BDC">
        <w:rPr>
          <w:noProof/>
        </w:rPr>
        <mc:AlternateContent>
          <mc:Choice Requires="wps">
            <w:drawing>
              <wp:anchor distT="45720" distB="45720" distL="114300" distR="114300" simplePos="0" relativeHeight="251662336" behindDoc="0" locked="0" layoutInCell="1" allowOverlap="1" wp14:anchorId="4F1F8558" wp14:editId="67E4B5DA">
                <wp:simplePos x="0" y="0"/>
                <wp:positionH relativeFrom="column">
                  <wp:posOffset>3981450</wp:posOffset>
                </wp:positionH>
                <wp:positionV relativeFrom="paragraph">
                  <wp:posOffset>8250555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1729A35B" w:rsidR="006E382B" w:rsidRDefault="006E382B">
                            <w:r>
                              <w:rPr>
                                <w:rFonts w:hint="eastAsia"/>
                              </w:rPr>
                              <w:t>最后修改</w:t>
                            </w:r>
                            <w:r>
                              <w:t>：</w:t>
                            </w:r>
                            <w:r>
                              <w:rPr>
                                <w:rFonts w:hint="eastAsia"/>
                              </w:rPr>
                              <w:t>20</w:t>
                            </w:r>
                            <w:r>
                              <w:t>2</w:t>
                            </w:r>
                            <w:r w:rsidR="006E4683">
                              <w:t>2</w:t>
                            </w:r>
                            <w:r>
                              <w:t>-0</w:t>
                            </w:r>
                            <w:r w:rsidR="006E4683">
                              <w:t>3</w:t>
                            </w:r>
                            <w:r w:rsidR="00D75B5F">
                              <w:t>-0</w:t>
                            </w:r>
                            <w:r w:rsidR="006E4683">
                              <w:t>9</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7" style="position:absolute;margin-left:313.5pt;margin-top:649.6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">
                <v:stroke miterlimit="2"/>
                <v:textbox style="mso-fit-shape-to-text:t">
                  <w:txbxContent>
                    <w:p w14:paraId="7C3CA0DB" w14:textId="1729A35B" w:rsidR="006E382B" w:rsidRDefault="006E382B">
                      <w:r>
                        <w:rPr>
                          <w:rFonts w:hint="eastAsia"/>
                        </w:rPr>
                        <w:t>最后修改</w:t>
                      </w:r>
                      <w:r>
                        <w:t>：</w:t>
                      </w:r>
                      <w:r>
                        <w:rPr>
                          <w:rFonts w:hint="eastAsia"/>
                        </w:rPr>
                        <w:t>20</w:t>
                      </w:r>
                      <w:r>
                        <w:t>2</w:t>
                      </w:r>
                      <w:r w:rsidR="006E4683">
                        <w:t>2</w:t>
                      </w:r>
                      <w:r>
                        <w:t>-0</w:t>
                      </w:r>
                      <w:r w:rsidR="006E4683">
                        <w:t>3</w:t>
                      </w:r>
                      <w:r w:rsidR="00D75B5F">
                        <w:t>-0</w:t>
                      </w:r>
                      <w:r w:rsidR="006E4683">
                        <w:t>9</w:t>
                      </w:r>
                    </w:p>
                  </w:txbxContent>
                </v:textbox>
                <w10:wrap type="square"/>
              </v:rect>
            </w:pict>
          </mc:Fallback>
        </mc:AlternateContent>
      </w:r>
      <w:r w:rsidR="007F0A29">
        <w:rPr>
          <w:noProof/>
        </w:rPr>
        <mc:AlternateContent>
          <mc:Choice Requires="wps">
            <w:drawing>
              <wp:anchor distT="0" distB="0" distL="114300" distR="114300" simplePos="0" relativeHeight="251658240" behindDoc="0" locked="0" layoutInCell="1" allowOverlap="1" wp14:anchorId="5990BC5A" wp14:editId="5DC11A71">
                <wp:simplePos x="0" y="0"/>
                <wp:positionH relativeFrom="page">
                  <wp:posOffset>3695700</wp:posOffset>
                </wp:positionH>
                <wp:positionV relativeFrom="page">
                  <wp:posOffset>8277225</wp:posOffset>
                </wp:positionV>
                <wp:extent cx="36468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68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6E382B" w:rsidRPr="00C80CFF" w:rsidRDefault="006E382B">
                            <w:pPr>
                              <w:pStyle w:val="11"/>
                              <w:jc w:val="right"/>
                              <w:rPr>
                                <w:sz w:val="28"/>
                                <w:szCs w:val="24"/>
                              </w:rPr>
                            </w:pPr>
                            <w:r w:rsidRPr="00C80CFF">
                              <w:rPr>
                                <w:rFonts w:hint="eastAsia"/>
                                <w:sz w:val="28"/>
                                <w:szCs w:val="24"/>
                              </w:rPr>
                              <w:t>黄海广</w:t>
                            </w:r>
                          </w:p>
                          <w:p w14:paraId="3BD2F056" w14:textId="77777777" w:rsidR="006E382B" w:rsidRPr="00C80CFF" w:rsidRDefault="006E382B">
                            <w:pPr>
                              <w:pStyle w:val="11"/>
                              <w:jc w:val="right"/>
                              <w:rPr>
                                <w:sz w:val="20"/>
                                <w:szCs w:val="18"/>
                              </w:rPr>
                            </w:pPr>
                            <w:r w:rsidRPr="00C80CFF">
                              <w:rPr>
                                <w:sz w:val="20"/>
                                <w:szCs w:val="18"/>
                              </w:rPr>
                              <w:t>haiguang2000@qq.com</w:t>
                            </w:r>
                          </w:p>
                          <w:p w14:paraId="265AE836" w14:textId="5960E333" w:rsidR="006E382B" w:rsidRPr="00C80CFF" w:rsidRDefault="006E382B">
                            <w:pPr>
                              <w:pStyle w:val="11"/>
                              <w:jc w:val="right"/>
                              <w:rPr>
                                <w:sz w:val="20"/>
                                <w:szCs w:val="18"/>
                              </w:rPr>
                            </w:pPr>
                            <w:r w:rsidRPr="00C80CFF">
                              <w:rPr>
                                <w:sz w:val="20"/>
                                <w:szCs w:val="18"/>
                              </w:rPr>
                              <w:t>qq</w:t>
                            </w:r>
                            <w:r w:rsidRPr="00C80CFF">
                              <w:rPr>
                                <w:rFonts w:hint="eastAsia"/>
                                <w:sz w:val="20"/>
                                <w:szCs w:val="18"/>
                              </w:rPr>
                              <w:t>群</w:t>
                            </w:r>
                            <w:r w:rsidRPr="00C80CFF">
                              <w:rPr>
                                <w:sz w:val="20"/>
                                <w:szCs w:val="18"/>
                              </w:rPr>
                              <w:t>：</w:t>
                            </w:r>
                            <w:r w:rsidR="00FE3FB5" w:rsidRPr="00FE3FB5">
                              <w:rPr>
                                <w:sz w:val="20"/>
                                <w:szCs w:val="18"/>
                              </w:rPr>
                              <w:t>955171419</w:t>
                            </w:r>
                          </w:p>
                          <w:p w14:paraId="3BC7B1C8" w14:textId="32CE7F82" w:rsidR="006E382B" w:rsidRDefault="006E382B"/>
                          <w:p w14:paraId="36FE6722" w14:textId="58C75313" w:rsidR="006E382B" w:rsidRDefault="006E382B"/>
                          <w:p w14:paraId="71CAE3EE" w14:textId="77777777" w:rsidR="006E382B" w:rsidRDefault="006E382B"/>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8" style="position:absolute;margin-left:291pt;margin-top:651.75pt;width:287.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" filled="f" stroked="f">
                <v:textbox inset="126pt,0,54pt,0">
                  <w:txbxContent>
                    <w:p w14:paraId="5CD3939E" w14:textId="77777777" w:rsidR="006E382B" w:rsidRPr="00C80CFF" w:rsidRDefault="006E382B">
                      <w:pPr>
                        <w:pStyle w:val="11"/>
                        <w:jc w:val="right"/>
                        <w:rPr>
                          <w:sz w:val="28"/>
                          <w:szCs w:val="24"/>
                        </w:rPr>
                      </w:pPr>
                      <w:r w:rsidRPr="00C80CFF">
                        <w:rPr>
                          <w:rFonts w:hint="eastAsia"/>
                          <w:sz w:val="28"/>
                          <w:szCs w:val="24"/>
                        </w:rPr>
                        <w:t>黄海广</w:t>
                      </w:r>
                    </w:p>
                    <w:p w14:paraId="3BD2F056" w14:textId="77777777" w:rsidR="006E382B" w:rsidRPr="00C80CFF" w:rsidRDefault="006E382B">
                      <w:pPr>
                        <w:pStyle w:val="11"/>
                        <w:jc w:val="right"/>
                        <w:rPr>
                          <w:sz w:val="20"/>
                          <w:szCs w:val="18"/>
                        </w:rPr>
                      </w:pPr>
                      <w:r w:rsidRPr="00C80CFF">
                        <w:rPr>
                          <w:sz w:val="20"/>
                          <w:szCs w:val="18"/>
                        </w:rPr>
                        <w:t>haiguang2000@qq.com</w:t>
                      </w:r>
                    </w:p>
                    <w:p w14:paraId="265AE836" w14:textId="5960E333" w:rsidR="006E382B" w:rsidRPr="00C80CFF" w:rsidRDefault="006E382B">
                      <w:pPr>
                        <w:pStyle w:val="11"/>
                        <w:jc w:val="right"/>
                        <w:rPr>
                          <w:sz w:val="20"/>
                          <w:szCs w:val="18"/>
                        </w:rPr>
                      </w:pPr>
                      <w:r w:rsidRPr="00C80CFF">
                        <w:rPr>
                          <w:sz w:val="20"/>
                          <w:szCs w:val="18"/>
                        </w:rPr>
                        <w:t>qq</w:t>
                      </w:r>
                      <w:r w:rsidRPr="00C80CFF">
                        <w:rPr>
                          <w:rFonts w:hint="eastAsia"/>
                          <w:sz w:val="20"/>
                          <w:szCs w:val="18"/>
                        </w:rPr>
                        <w:t>群</w:t>
                      </w:r>
                      <w:r w:rsidRPr="00C80CFF">
                        <w:rPr>
                          <w:sz w:val="20"/>
                          <w:szCs w:val="18"/>
                        </w:rPr>
                        <w:t>：</w:t>
                      </w:r>
                      <w:r w:rsidR="00FE3FB5" w:rsidRPr="00FE3FB5">
                        <w:rPr>
                          <w:sz w:val="20"/>
                          <w:szCs w:val="18"/>
                        </w:rPr>
                        <w:t>955171419</w:t>
                      </w:r>
                    </w:p>
                    <w:p w14:paraId="3BC7B1C8" w14:textId="32CE7F82" w:rsidR="006E382B" w:rsidRDefault="006E382B"/>
                    <w:p w14:paraId="36FE6722" w14:textId="58C75313" w:rsidR="006E382B" w:rsidRDefault="006E382B"/>
                    <w:p w14:paraId="71CAE3EE" w14:textId="77777777" w:rsidR="006E382B" w:rsidRDefault="006E382B"/>
                  </w:txbxContent>
                </v:textbox>
                <w10:wrap type="square" anchorx="page" anchory="pag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569C12D7"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sidR="006E4683">
                              <w:rPr>
                                <w:b/>
                                <w:sz w:val="52"/>
                                <w:szCs w:val="52"/>
                              </w:rPr>
                              <w:t>2</w:t>
                            </w:r>
                            <w:r>
                              <w:rPr>
                                <w:b/>
                                <w:sz w:val="52"/>
                                <w:szCs w:val="52"/>
                              </w:rPr>
                              <w:t>）</w:t>
                            </w:r>
                          </w:p>
                          <w:p w14:paraId="671712FF" w14:textId="77777777" w:rsidR="006E382B" w:rsidRPr="00992C4E" w:rsidRDefault="006E382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">
                <v:stroke miterlimit="2"/>
                <v:textbox>
                  <w:txbxContent>
                    <w:p w14:paraId="72F97554" w14:textId="569C12D7"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sidR="006E4683">
                        <w:rPr>
                          <w:b/>
                          <w:sz w:val="52"/>
                          <w:szCs w:val="52"/>
                        </w:rPr>
                        <w:t>2</w:t>
                      </w:r>
                      <w:r>
                        <w:rPr>
                          <w:b/>
                          <w:sz w:val="52"/>
                          <w:szCs w:val="52"/>
                        </w:rPr>
                        <w:t>）</w:t>
                      </w:r>
                    </w:p>
                    <w:p w14:paraId="671712FF" w14:textId="77777777" w:rsidR="006E382B" w:rsidRPr="00992C4E" w:rsidRDefault="006E382B"/>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hyperlink r:id="rId14" w:history="1">
        <w:r w:rsidRPr="00F947A2">
          <w:rPr>
            <w:sz w:val="24"/>
            <w:szCs w:val="24"/>
          </w:rPr>
          <w:t>https://www.coursera.org/course/ml</w:t>
        </w:r>
      </w:hyperlink>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r w:rsidR="008B7B7E">
        <w:t>potplayer</w:t>
      </w:r>
      <w:r w:rsidR="008B7B7E">
        <w:t>。</w:t>
      </w:r>
      <w:r>
        <w:rPr>
          <w:rFonts w:hint="eastAsia"/>
        </w:rPr>
        <w:t>此外，我无偿把字幕贡献给了网易云课堂，他们开了免费课：吴恩达机器学习。</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4A41114C" w:rsidR="009725F5" w:rsidRPr="006E382B" w:rsidRDefault="006E382B" w:rsidP="006E382B">
      <w:pPr>
        <w:pStyle w:val="af"/>
        <w:ind w:firstLine="643"/>
        <w:jc w:val="center"/>
        <w:rPr>
          <w:b/>
          <w:sz w:val="32"/>
        </w:rPr>
      </w:pPr>
      <w:r w:rsidRPr="006E382B">
        <w:rPr>
          <w:rFonts w:hint="eastAsia"/>
          <w:b/>
          <w:sz w:val="32"/>
        </w:rPr>
        <w:lastRenderedPageBreak/>
        <w:t>相关资源</w:t>
      </w:r>
    </w:p>
    <w:p w14:paraId="4515C5B1" w14:textId="2ECE9C1B" w:rsidR="00992C4E" w:rsidRDefault="00992C4E" w:rsidP="009725F5">
      <w:pPr>
        <w:pStyle w:val="11"/>
        <w:rPr>
          <w:b/>
          <w:sz w:val="24"/>
          <w:szCs w:val="24"/>
        </w:rPr>
      </w:pPr>
      <w:r>
        <w:rPr>
          <w:rFonts w:hint="eastAsia"/>
          <w:b/>
          <w:sz w:val="24"/>
          <w:szCs w:val="24"/>
        </w:rPr>
        <w:t>课程视频：</w:t>
      </w:r>
    </w:p>
    <w:p w14:paraId="40BCEF13" w14:textId="77777777" w:rsidR="00992C4E" w:rsidRPr="00992C4E" w:rsidRDefault="00000000" w:rsidP="00992C4E">
      <w:pPr>
        <w:pStyle w:val="11"/>
        <w:rPr>
          <w:bCs/>
          <w:color w:val="565656"/>
          <w:sz w:val="20"/>
          <w:szCs w:val="20"/>
        </w:rPr>
      </w:pPr>
      <w:hyperlink r:id="rId15" w:history="1">
        <w:r w:rsidR="00992C4E" w:rsidRPr="00992C4E">
          <w:rPr>
            <w:rStyle w:val="ad"/>
            <w:rFonts w:ascii="楷体" w:eastAsia="楷体" w:hAnsi="楷体"/>
            <w:bCs/>
            <w:sz w:val="24"/>
            <w:szCs w:val="24"/>
          </w:rPr>
          <w:t>https://www.bilibili.com/video/BV1W34y1i7xK</w:t>
        </w:r>
      </w:hyperlink>
    </w:p>
    <w:p w14:paraId="47477241" w14:textId="77777777" w:rsidR="00992C4E" w:rsidRPr="00992C4E" w:rsidRDefault="00992C4E" w:rsidP="009725F5">
      <w:pPr>
        <w:pStyle w:val="11"/>
        <w:rPr>
          <w:b/>
          <w:sz w:val="24"/>
          <w:szCs w:val="24"/>
        </w:rPr>
      </w:pPr>
    </w:p>
    <w:p w14:paraId="46A2BF91" w14:textId="6C70F938" w:rsidR="006A4F7B" w:rsidRDefault="009725F5" w:rsidP="009725F5">
      <w:pPr>
        <w:pStyle w:val="11"/>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1" w:name="OLE_LINK6"/>
    </w:p>
    <w:p w14:paraId="664F027B" w14:textId="08F1BD15" w:rsidR="009725F5" w:rsidRDefault="00000000" w:rsidP="009725F5">
      <w:pPr>
        <w:pStyle w:val="11"/>
        <w:rPr>
          <w:sz w:val="24"/>
          <w:szCs w:val="24"/>
        </w:rPr>
      </w:pPr>
      <w:hyperlink r:id="rId16" w:history="1">
        <w:r w:rsidR="006A4F7B" w:rsidRPr="00693BE3">
          <w:rPr>
            <w:rStyle w:val="ad"/>
            <w:sz w:val="24"/>
            <w:szCs w:val="24"/>
          </w:rPr>
          <w:t>https://github.com/fengdu78/Coursera-ML-AndrewNg-Notes</w:t>
        </w:r>
      </w:hyperlink>
      <w:bookmarkEnd w:id="1"/>
    </w:p>
    <w:p w14:paraId="40C8745D" w14:textId="77777777" w:rsidR="00177D9C" w:rsidRDefault="00177D9C" w:rsidP="00177D9C">
      <w:pPr>
        <w:widowControl/>
        <w:jc w:val="left"/>
        <w:rPr>
          <w:rFonts w:ascii="宋体" w:hAnsi="宋体" w:cs="宋体"/>
          <w:b/>
          <w:kern w:val="0"/>
          <w:sz w:val="24"/>
          <w:szCs w:val="21"/>
        </w:rPr>
      </w:pPr>
    </w:p>
    <w:p w14:paraId="16FC3665" w14:textId="527070A2"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w:t>
      </w:r>
      <w:r w:rsidR="006E382B">
        <w:rPr>
          <w:rFonts w:ascii="宋体" w:hAnsi="宋体" w:cs="宋体" w:hint="eastAsia"/>
          <w:b/>
          <w:kern w:val="0"/>
          <w:sz w:val="24"/>
          <w:szCs w:val="21"/>
        </w:rPr>
        <w:t>深度学习</w:t>
      </w:r>
      <w:r w:rsidRPr="00177D9C">
        <w:rPr>
          <w:rFonts w:ascii="宋体" w:hAnsi="宋体" w:cs="宋体"/>
          <w:b/>
          <w:kern w:val="0"/>
          <w:sz w:val="24"/>
          <w:szCs w:val="21"/>
        </w:rPr>
        <w:t>笔记：</w:t>
      </w:r>
    </w:p>
    <w:p w14:paraId="64BF82ED" w14:textId="77777777" w:rsidR="00177D9C" w:rsidRPr="00C80CFF" w:rsidRDefault="00000000" w:rsidP="00177D9C">
      <w:pPr>
        <w:widowControl/>
        <w:jc w:val="left"/>
        <w:rPr>
          <w:rStyle w:val="ad"/>
          <w:sz w:val="24"/>
          <w:szCs w:val="24"/>
        </w:rPr>
      </w:pPr>
      <w:hyperlink r:id="rId17" w:history="1">
        <w:r w:rsidR="00177D9C" w:rsidRPr="00C80CFF">
          <w:rPr>
            <w:rStyle w:val="ad"/>
            <w:sz w:val="24"/>
            <w:szCs w:val="24"/>
          </w:rPr>
          <w:t>https://github.com/fengdu78/deeplearning_ai_books</w:t>
        </w:r>
      </w:hyperlink>
    </w:p>
    <w:p w14:paraId="044BE219" w14:textId="7CF1D7DF" w:rsidR="009725F5" w:rsidRDefault="009725F5" w:rsidP="009725F5">
      <w:pPr>
        <w:pStyle w:val="11"/>
        <w:rPr>
          <w:sz w:val="24"/>
          <w:szCs w:val="24"/>
        </w:rPr>
      </w:pPr>
    </w:p>
    <w:p w14:paraId="2B8A98AB" w14:textId="6A3E227E" w:rsidR="006E382B" w:rsidRPr="006E382B" w:rsidRDefault="006E382B" w:rsidP="009725F5">
      <w:pPr>
        <w:pStyle w:val="11"/>
        <w:rPr>
          <w:b/>
          <w:sz w:val="24"/>
          <w:szCs w:val="24"/>
        </w:rPr>
      </w:pPr>
      <w:r w:rsidRPr="006E382B">
        <w:rPr>
          <w:rFonts w:hint="eastAsia"/>
          <w:b/>
          <w:sz w:val="24"/>
          <w:szCs w:val="24"/>
        </w:rPr>
        <w:t>统计学习方法代码实现：</w:t>
      </w:r>
    </w:p>
    <w:p w14:paraId="6CBE226C" w14:textId="3D985375" w:rsidR="006E382B" w:rsidRPr="006E382B" w:rsidRDefault="00000000" w:rsidP="009725F5">
      <w:pPr>
        <w:pStyle w:val="11"/>
        <w:rPr>
          <w:rStyle w:val="ad"/>
        </w:rPr>
      </w:pPr>
      <w:hyperlink r:id="rId18" w:history="1">
        <w:r w:rsidR="006E382B" w:rsidRPr="006E382B">
          <w:rPr>
            <w:rStyle w:val="ad"/>
            <w:sz w:val="24"/>
            <w:szCs w:val="24"/>
          </w:rPr>
          <w:t>https://github.com/fengdu78/lihang-code</w:t>
        </w:r>
      </w:hyperlink>
    </w:p>
    <w:p w14:paraId="77464A4A" w14:textId="77777777" w:rsidR="006E382B" w:rsidRDefault="006E382B" w:rsidP="009725F5">
      <w:pPr>
        <w:pStyle w:val="11"/>
        <w:rPr>
          <w:sz w:val="24"/>
          <w:szCs w:val="24"/>
        </w:rPr>
      </w:pPr>
    </w:p>
    <w:p w14:paraId="64F37102" w14:textId="2B4FB2C9" w:rsidR="006E382B" w:rsidRDefault="006E382B" w:rsidP="009725F5">
      <w:pPr>
        <w:pStyle w:val="11"/>
        <w:rPr>
          <w:sz w:val="24"/>
          <w:szCs w:val="24"/>
        </w:rPr>
      </w:pPr>
      <w:r w:rsidRPr="006E382B">
        <w:rPr>
          <w:rFonts w:hint="eastAsia"/>
          <w:b/>
          <w:sz w:val="24"/>
          <w:szCs w:val="24"/>
        </w:rPr>
        <w:t>数据科学仓库</w:t>
      </w:r>
      <w:r>
        <w:rPr>
          <w:rFonts w:hint="eastAsia"/>
          <w:sz w:val="24"/>
          <w:szCs w:val="24"/>
        </w:rPr>
        <w:t>：</w:t>
      </w:r>
    </w:p>
    <w:p w14:paraId="7608F0C0" w14:textId="18F1F191" w:rsidR="006E382B" w:rsidRDefault="00000000" w:rsidP="009725F5">
      <w:pPr>
        <w:pStyle w:val="11"/>
        <w:rPr>
          <w:rStyle w:val="ad"/>
          <w:sz w:val="24"/>
          <w:szCs w:val="24"/>
        </w:rPr>
      </w:pPr>
      <w:hyperlink r:id="rId19" w:history="1">
        <w:r w:rsidR="006E382B" w:rsidRPr="006E382B">
          <w:rPr>
            <w:rStyle w:val="ad"/>
            <w:sz w:val="24"/>
            <w:szCs w:val="24"/>
          </w:rPr>
          <w:t>https://github.com/fengdu78/Data-Science-Notes</w:t>
        </w:r>
      </w:hyperlink>
    </w:p>
    <w:p w14:paraId="14CD0A4A" w14:textId="77777777" w:rsidR="006E382B" w:rsidRPr="006E382B" w:rsidRDefault="006E382B" w:rsidP="009725F5">
      <w:pPr>
        <w:pStyle w:val="11"/>
        <w:rPr>
          <w:rStyle w:val="ad"/>
        </w:rPr>
      </w:pPr>
    </w:p>
    <w:p w14:paraId="053C4CB5" w14:textId="77777777" w:rsidR="00F947A2" w:rsidRDefault="009725F5" w:rsidP="009725F5">
      <w:pPr>
        <w:pStyle w:val="11"/>
        <w:rPr>
          <w:b/>
          <w:sz w:val="24"/>
          <w:szCs w:val="24"/>
        </w:rPr>
      </w:pPr>
      <w:r w:rsidRPr="009725F5">
        <w:rPr>
          <w:rFonts w:hint="eastAsia"/>
          <w:b/>
          <w:sz w:val="24"/>
          <w:szCs w:val="24"/>
        </w:rPr>
        <w:t>知乎</w:t>
      </w:r>
      <w:r w:rsidRPr="009725F5">
        <w:rPr>
          <w:b/>
          <w:sz w:val="24"/>
          <w:szCs w:val="24"/>
        </w:rPr>
        <w:t>：</w:t>
      </w:r>
    </w:p>
    <w:p w14:paraId="16C298B1" w14:textId="418743DE" w:rsidR="000F1DBF" w:rsidRPr="006E382B" w:rsidRDefault="00000000" w:rsidP="009725F5">
      <w:pPr>
        <w:pStyle w:val="11"/>
        <w:rPr>
          <w:rStyle w:val="ad"/>
          <w:sz w:val="24"/>
          <w:szCs w:val="24"/>
        </w:rPr>
      </w:pPr>
      <w:hyperlink r:id="rId20" w:history="1">
        <w:r w:rsidR="006E382B" w:rsidRPr="006E382B">
          <w:rPr>
            <w:rStyle w:val="ad"/>
            <w:sz w:val="24"/>
            <w:szCs w:val="24"/>
          </w:rPr>
          <w:t>https://www.zhihu.com/people/fengdu78/</w:t>
        </w:r>
      </w:hyperlink>
    </w:p>
    <w:p w14:paraId="373DAFE5" w14:textId="77777777" w:rsidR="000F1DBF" w:rsidRDefault="000F1DBF" w:rsidP="009725F5">
      <w:pPr>
        <w:pStyle w:val="11"/>
      </w:pPr>
    </w:p>
    <w:p w14:paraId="2DE0AFF8" w14:textId="77777777" w:rsidR="000F1DBF" w:rsidRPr="000F1DBF" w:rsidRDefault="000F1DBF" w:rsidP="009725F5">
      <w:pPr>
        <w:pStyle w:val="11"/>
        <w:rPr>
          <w:b/>
          <w:sz w:val="24"/>
          <w:szCs w:val="24"/>
        </w:rPr>
      </w:pPr>
      <w:r w:rsidRPr="000F1DBF">
        <w:rPr>
          <w:rFonts w:hint="eastAsia"/>
          <w:b/>
          <w:sz w:val="24"/>
          <w:szCs w:val="24"/>
        </w:rPr>
        <w:t>微信公众号：</w:t>
      </w:r>
    </w:p>
    <w:p w14:paraId="0C65ED1E" w14:textId="77777777" w:rsidR="000F1DBF" w:rsidRDefault="000F1DBF" w:rsidP="009725F5">
      <w:pPr>
        <w:pStyle w:val="11"/>
      </w:pPr>
      <w:r>
        <w:rPr>
          <w:rFonts w:hint="eastAsia"/>
        </w:rPr>
        <w:t>机器学习初学者</w:t>
      </w:r>
    </w:p>
    <w:p w14:paraId="6C4830F9" w14:textId="46684056" w:rsidR="00BA7BDC" w:rsidRDefault="006E382B" w:rsidP="009725F5">
      <w:pPr>
        <w:pStyle w:val="11"/>
      </w:pPr>
      <w:r w:rsidRPr="006E382B">
        <w:rPr>
          <w:noProof/>
        </w:rPr>
        <w:drawing>
          <wp:inline distT="0" distB="0" distL="0" distR="0" wp14:anchorId="3708F26C" wp14:editId="5F8BA66F">
            <wp:extent cx="1428750" cy="1428750"/>
            <wp:effectExtent l="0" t="0" r="0" b="0"/>
            <wp:docPr id="455" name="图片 455"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6A966E9D" w14:textId="1C6C030D" w:rsidR="00D75B5F" w:rsidRDefault="00FC1F4B" w:rsidP="009725F5">
      <w:pPr>
        <w:pStyle w:val="11"/>
      </w:pPr>
      <w:r>
        <w:rPr>
          <w:rFonts w:hint="eastAsia"/>
          <w:b/>
          <w:sz w:val="24"/>
        </w:rPr>
        <w:t>机器学习</w:t>
      </w:r>
      <w:r w:rsidR="00D75B5F" w:rsidRPr="00E70BBB">
        <w:rPr>
          <w:rFonts w:hint="eastAsia"/>
          <w:b/>
          <w:sz w:val="24"/>
        </w:rPr>
        <w:t>微信交流群：</w:t>
      </w:r>
      <w:r w:rsidR="00D75B5F">
        <w:rPr>
          <w:rFonts w:hint="eastAsia"/>
        </w:rPr>
        <w:t>（如果是博士，请说明下）</w:t>
      </w:r>
    </w:p>
    <w:p w14:paraId="2878ED0C" w14:textId="39075D63" w:rsidR="00D75B5F" w:rsidRDefault="00D75B5F" w:rsidP="009725F5">
      <w:pPr>
        <w:pStyle w:val="11"/>
      </w:pPr>
      <w:r>
        <w:rPr>
          <w:noProof/>
        </w:rPr>
        <w:drawing>
          <wp:inline distT="0" distB="0" distL="0" distR="0" wp14:anchorId="4CBCFA08" wp14:editId="1FEFBDC9">
            <wp:extent cx="1498600" cy="1596981"/>
            <wp:effectExtent l="0" t="0" r="6350" b="3810"/>
            <wp:docPr id="28" name="图片 28" descr="https://mmbiz.qpic.cn/mmbiz_png/87HjJEl4c1vUSMHW0MHPHNgg7as7ia2XDIXvIBfBEFXkOr3uibbibPNUWvUxplwUv9ZdicAkOd7d2zocUa0VPQSzY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mbiz.qpic.cn/mmbiz_png/87HjJEl4c1vUSMHW0MHPHNgg7as7ia2XDIXvIBfBEFXkOr3uibbibPNUWvUxplwUv9ZdicAkOd7d2zocUa0VPQSzYw/640?wx_fmt=png&amp;tp=webp&amp;wxfrom=5&amp;wx_lazy=1&amp;wx_co=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05235" cy="1604052"/>
                    </a:xfrm>
                    <a:prstGeom prst="rect">
                      <a:avLst/>
                    </a:prstGeom>
                    <a:noFill/>
                    <a:ln>
                      <a:noFill/>
                    </a:ln>
                  </pic:spPr>
                </pic:pic>
              </a:graphicData>
            </a:graphic>
          </wp:inline>
        </w:drawing>
      </w:r>
    </w:p>
    <w:p w14:paraId="11857202" w14:textId="07590F29" w:rsidR="00BF3657" w:rsidRDefault="00E30402" w:rsidP="009725F5">
      <w:pPr>
        <w:pStyle w:val="11"/>
      </w:pPr>
      <w:r>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58117F">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58117F">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58117F">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58117F">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58117F">
            <w:pPr>
              <w:spacing w:line="360" w:lineRule="auto"/>
              <w:rPr>
                <w:color w:val="000000"/>
              </w:rPr>
            </w:pPr>
            <w:r>
              <w:rPr>
                <w:rFonts w:hint="eastAsia"/>
                <w:color w:val="000000"/>
              </w:rPr>
              <w:t>黄海广</w:t>
            </w:r>
          </w:p>
        </w:tc>
      </w:tr>
      <w:tr w:rsidR="00BD14BF" w:rsidRPr="00B14008" w14:paraId="719DE696"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2CCAB6BD" w14:textId="770E0FA4" w:rsidR="00BD14BF" w:rsidRDefault="00BD14BF" w:rsidP="00BA7BDC">
            <w:pPr>
              <w:spacing w:line="360" w:lineRule="auto"/>
              <w:rPr>
                <w:color w:val="000000"/>
              </w:rPr>
            </w:pPr>
            <w:r>
              <w:rPr>
                <w:color w:val="000000"/>
              </w:rPr>
              <w:t>5.3</w:t>
            </w:r>
          </w:p>
        </w:tc>
        <w:tc>
          <w:tcPr>
            <w:tcW w:w="1450" w:type="dxa"/>
            <w:tcBorders>
              <w:top w:val="single" w:sz="6" w:space="0" w:color="auto"/>
              <w:left w:val="single" w:sz="6" w:space="0" w:color="auto"/>
              <w:bottom w:val="single" w:sz="6" w:space="0" w:color="auto"/>
              <w:right w:val="single" w:sz="6" w:space="0" w:color="auto"/>
            </w:tcBorders>
          </w:tcPr>
          <w:p w14:paraId="77D1354B" w14:textId="310C99B0" w:rsidR="00BD14BF" w:rsidRDefault="00BD14BF" w:rsidP="00BA7BDC">
            <w:pPr>
              <w:spacing w:line="360" w:lineRule="auto"/>
              <w:rPr>
                <w:color w:val="000000"/>
              </w:rPr>
            </w:pPr>
            <w:r>
              <w:rPr>
                <w:rFonts w:hint="eastAsia"/>
                <w:color w:val="000000"/>
              </w:rPr>
              <w:t>201</w:t>
            </w:r>
            <w:r>
              <w:rPr>
                <w:color w:val="000000"/>
              </w:rPr>
              <w:t>8.6.19</w:t>
            </w:r>
          </w:p>
        </w:tc>
        <w:tc>
          <w:tcPr>
            <w:tcW w:w="4820" w:type="dxa"/>
            <w:tcBorders>
              <w:top w:val="single" w:sz="6" w:space="0" w:color="auto"/>
              <w:left w:val="single" w:sz="6" w:space="0" w:color="auto"/>
              <w:bottom w:val="single" w:sz="6" w:space="0" w:color="auto"/>
              <w:right w:val="single" w:sz="6" w:space="0" w:color="auto"/>
            </w:tcBorders>
          </w:tcPr>
          <w:p w14:paraId="2FF666C6" w14:textId="379A4F18" w:rsidR="00BD14BF" w:rsidRDefault="00BD14BF" w:rsidP="00BA7BDC">
            <w:pPr>
              <w:spacing w:line="360" w:lineRule="auto"/>
              <w:rPr>
                <w:color w:val="000000"/>
              </w:rPr>
            </w:pPr>
            <w:r>
              <w:rPr>
                <w:rFonts w:hint="eastAsia"/>
                <w:color w:val="000000"/>
              </w:rPr>
              <w:t>语言润色</w:t>
            </w:r>
          </w:p>
        </w:tc>
        <w:tc>
          <w:tcPr>
            <w:tcW w:w="1069" w:type="dxa"/>
            <w:tcBorders>
              <w:top w:val="single" w:sz="6" w:space="0" w:color="auto"/>
              <w:left w:val="single" w:sz="6" w:space="0" w:color="auto"/>
              <w:bottom w:val="single" w:sz="6" w:space="0" w:color="auto"/>
              <w:right w:val="single" w:sz="6" w:space="0" w:color="auto"/>
            </w:tcBorders>
          </w:tcPr>
          <w:p w14:paraId="1AD17C65" w14:textId="77777777" w:rsidR="00BD14BF" w:rsidRPr="00B14008" w:rsidRDefault="00BD14BF" w:rsidP="00BA7BDC">
            <w:pPr>
              <w:spacing w:line="360" w:lineRule="auto"/>
              <w:rPr>
                <w:color w:val="000000"/>
              </w:rPr>
            </w:pPr>
            <w:r>
              <w:rPr>
                <w:rFonts w:hint="eastAsia"/>
                <w:color w:val="000000"/>
              </w:rPr>
              <w:t>黄海广</w:t>
            </w:r>
          </w:p>
        </w:tc>
      </w:tr>
      <w:tr w:rsidR="00BA7BDC" w:rsidRPr="00B14008" w14:paraId="7A07674D"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3BDB7B7D" w14:textId="43A3BDA8" w:rsidR="00BA7BDC" w:rsidRDefault="00BA7BDC" w:rsidP="00BA7BDC">
            <w:pPr>
              <w:spacing w:line="360" w:lineRule="auto"/>
              <w:rPr>
                <w:color w:val="000000"/>
              </w:rPr>
            </w:pPr>
            <w:r>
              <w:rPr>
                <w:color w:val="000000"/>
              </w:rPr>
              <w:t>5.4</w:t>
            </w:r>
          </w:p>
        </w:tc>
        <w:tc>
          <w:tcPr>
            <w:tcW w:w="1450" w:type="dxa"/>
            <w:tcBorders>
              <w:top w:val="single" w:sz="6" w:space="0" w:color="auto"/>
              <w:left w:val="single" w:sz="6" w:space="0" w:color="auto"/>
              <w:bottom w:val="single" w:sz="6" w:space="0" w:color="auto"/>
              <w:right w:val="single" w:sz="6" w:space="0" w:color="auto"/>
            </w:tcBorders>
          </w:tcPr>
          <w:p w14:paraId="6E1D34F6" w14:textId="4705AAAB" w:rsidR="00BA7BDC" w:rsidRDefault="00BA7BDC" w:rsidP="00A91650">
            <w:pPr>
              <w:spacing w:line="360" w:lineRule="auto"/>
              <w:rPr>
                <w:color w:val="000000"/>
              </w:rPr>
            </w:pPr>
            <w:r>
              <w:rPr>
                <w:rFonts w:hint="eastAsia"/>
                <w:color w:val="000000"/>
              </w:rPr>
              <w:t>201</w:t>
            </w:r>
            <w:r>
              <w:rPr>
                <w:color w:val="000000"/>
              </w:rPr>
              <w:t>9.</w:t>
            </w:r>
            <w:r w:rsidR="00A91650">
              <w:rPr>
                <w:color w:val="000000"/>
              </w:rPr>
              <w:t>3.9</w:t>
            </w:r>
          </w:p>
        </w:tc>
        <w:tc>
          <w:tcPr>
            <w:tcW w:w="4820" w:type="dxa"/>
            <w:tcBorders>
              <w:top w:val="single" w:sz="6" w:space="0" w:color="auto"/>
              <w:left w:val="single" w:sz="6" w:space="0" w:color="auto"/>
              <w:bottom w:val="single" w:sz="6" w:space="0" w:color="auto"/>
              <w:right w:val="single" w:sz="6" w:space="0" w:color="auto"/>
            </w:tcBorders>
          </w:tcPr>
          <w:p w14:paraId="7185B74D" w14:textId="14F52D98" w:rsidR="00BA7BDC" w:rsidRDefault="00A91650" w:rsidP="00BA7BDC">
            <w:pPr>
              <w:spacing w:line="360" w:lineRule="auto"/>
              <w:rPr>
                <w:color w:val="000000"/>
              </w:rPr>
            </w:pPr>
            <w:r>
              <w:rPr>
                <w:rFonts w:hint="eastAsia"/>
                <w:color w:val="000000"/>
              </w:rPr>
              <w:t>修改部分小错误，增加知识星球链接</w:t>
            </w:r>
          </w:p>
        </w:tc>
        <w:tc>
          <w:tcPr>
            <w:tcW w:w="1069" w:type="dxa"/>
            <w:tcBorders>
              <w:top w:val="single" w:sz="6" w:space="0" w:color="auto"/>
              <w:left w:val="single" w:sz="6" w:space="0" w:color="auto"/>
              <w:bottom w:val="single" w:sz="6" w:space="0" w:color="auto"/>
              <w:right w:val="single" w:sz="6" w:space="0" w:color="auto"/>
            </w:tcBorders>
          </w:tcPr>
          <w:p w14:paraId="31D60194" w14:textId="77777777" w:rsidR="00BA7BDC" w:rsidRPr="00B14008" w:rsidRDefault="00BA7BDC" w:rsidP="00BA7BDC">
            <w:pPr>
              <w:spacing w:line="360" w:lineRule="auto"/>
              <w:rPr>
                <w:color w:val="000000"/>
              </w:rPr>
            </w:pPr>
            <w:r>
              <w:rPr>
                <w:rFonts w:hint="eastAsia"/>
                <w:color w:val="000000"/>
              </w:rPr>
              <w:t>黄海广</w:t>
            </w:r>
          </w:p>
        </w:tc>
      </w:tr>
      <w:tr w:rsidR="00DF5F1A" w:rsidRPr="00B14008" w14:paraId="46FA7A46" w14:textId="77777777" w:rsidTr="004D4756">
        <w:trPr>
          <w:cantSplit/>
        </w:trPr>
        <w:tc>
          <w:tcPr>
            <w:tcW w:w="960" w:type="dxa"/>
            <w:tcBorders>
              <w:top w:val="single" w:sz="6" w:space="0" w:color="auto"/>
              <w:left w:val="single" w:sz="6" w:space="0" w:color="auto"/>
              <w:bottom w:val="single" w:sz="6" w:space="0" w:color="auto"/>
              <w:right w:val="single" w:sz="6" w:space="0" w:color="auto"/>
            </w:tcBorders>
          </w:tcPr>
          <w:p w14:paraId="4432A471" w14:textId="029542E3" w:rsidR="00DF5F1A" w:rsidRDefault="00DF5F1A" w:rsidP="00DF5F1A">
            <w:pPr>
              <w:spacing w:line="360" w:lineRule="auto"/>
              <w:rPr>
                <w:color w:val="000000"/>
              </w:rPr>
            </w:pPr>
            <w:r>
              <w:rPr>
                <w:color w:val="000000"/>
              </w:rPr>
              <w:t>5.5</w:t>
            </w:r>
          </w:p>
        </w:tc>
        <w:tc>
          <w:tcPr>
            <w:tcW w:w="1450" w:type="dxa"/>
            <w:tcBorders>
              <w:top w:val="single" w:sz="6" w:space="0" w:color="auto"/>
              <w:left w:val="single" w:sz="6" w:space="0" w:color="auto"/>
              <w:bottom w:val="single" w:sz="6" w:space="0" w:color="auto"/>
              <w:right w:val="single" w:sz="6" w:space="0" w:color="auto"/>
            </w:tcBorders>
          </w:tcPr>
          <w:p w14:paraId="65DB51BA" w14:textId="568B775D" w:rsidR="00DF5F1A" w:rsidRDefault="00DF5F1A" w:rsidP="00DF5F1A">
            <w:pPr>
              <w:spacing w:line="360" w:lineRule="auto"/>
              <w:rPr>
                <w:color w:val="000000"/>
              </w:rPr>
            </w:pPr>
            <w:r>
              <w:rPr>
                <w:rFonts w:hint="eastAsia"/>
                <w:color w:val="000000"/>
              </w:rPr>
              <w:t>20</w:t>
            </w:r>
            <w:r>
              <w:rPr>
                <w:color w:val="000000"/>
              </w:rPr>
              <w:t>20.4.26</w:t>
            </w:r>
          </w:p>
        </w:tc>
        <w:tc>
          <w:tcPr>
            <w:tcW w:w="4820" w:type="dxa"/>
            <w:tcBorders>
              <w:top w:val="single" w:sz="6" w:space="0" w:color="auto"/>
              <w:left w:val="single" w:sz="6" w:space="0" w:color="auto"/>
              <w:bottom w:val="single" w:sz="6" w:space="0" w:color="auto"/>
              <w:right w:val="single" w:sz="6" w:space="0" w:color="auto"/>
            </w:tcBorders>
          </w:tcPr>
          <w:p w14:paraId="29DB32C6" w14:textId="2B3432C8" w:rsidR="00DF5F1A" w:rsidRDefault="00DF5F1A" w:rsidP="004D4756">
            <w:pPr>
              <w:spacing w:line="360" w:lineRule="auto"/>
              <w:rPr>
                <w:color w:val="000000"/>
              </w:rPr>
            </w:pPr>
            <w:r>
              <w:rPr>
                <w:rFonts w:hint="eastAsia"/>
                <w:color w:val="000000"/>
              </w:rPr>
              <w:t>增加</w:t>
            </w:r>
            <w:r>
              <w:rPr>
                <w:rFonts w:hint="eastAsia"/>
                <w:color w:val="000000"/>
              </w:rPr>
              <w:t>C</w:t>
            </w:r>
            <w:r>
              <w:rPr>
                <w:color w:val="000000"/>
              </w:rPr>
              <w:t>S229</w:t>
            </w:r>
            <w:r>
              <w:rPr>
                <w:rFonts w:hint="eastAsia"/>
                <w:color w:val="000000"/>
              </w:rPr>
              <w:t>数学基础</w:t>
            </w:r>
          </w:p>
        </w:tc>
        <w:tc>
          <w:tcPr>
            <w:tcW w:w="1069" w:type="dxa"/>
            <w:tcBorders>
              <w:top w:val="single" w:sz="6" w:space="0" w:color="auto"/>
              <w:left w:val="single" w:sz="6" w:space="0" w:color="auto"/>
              <w:bottom w:val="single" w:sz="6" w:space="0" w:color="auto"/>
              <w:right w:val="single" w:sz="6" w:space="0" w:color="auto"/>
            </w:tcBorders>
          </w:tcPr>
          <w:p w14:paraId="5937A67A" w14:textId="77777777" w:rsidR="00DF5F1A" w:rsidRPr="00B14008" w:rsidRDefault="00DF5F1A" w:rsidP="004D4756">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22"/>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64E1ADE7" w14:textId="582D531B" w:rsidR="0058263C" w:rsidRDefault="00E30402">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8636774" w:history="1">
        <w:r w:rsidR="0058263C" w:rsidRPr="00CC1B67">
          <w:rPr>
            <w:rStyle w:val="ad"/>
            <w:noProof/>
          </w:rPr>
          <w:t>第</w:t>
        </w:r>
        <w:r w:rsidR="0058263C" w:rsidRPr="00CC1B67">
          <w:rPr>
            <w:rStyle w:val="ad"/>
            <w:noProof/>
          </w:rPr>
          <w:t>1</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_Toc38636774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40D96E94" w14:textId="1176F24F" w:rsidR="0058263C" w:rsidRDefault="00000000">
      <w:pPr>
        <w:pStyle w:val="TOC2"/>
        <w:tabs>
          <w:tab w:val="left" w:pos="1260"/>
          <w:tab w:val="right" w:leader="dot" w:pos="8296"/>
        </w:tabs>
        <w:rPr>
          <w:rFonts w:asciiTheme="minorHAnsi" w:eastAsiaTheme="minorEastAsia" w:hAnsiTheme="minorHAnsi" w:cstheme="minorBidi"/>
          <w:noProof/>
        </w:rPr>
      </w:pPr>
      <w:hyperlink w:anchor="_Toc38636775" w:history="1">
        <w:r w:rsidR="0058263C" w:rsidRPr="00CC1B67">
          <w:rPr>
            <w:rStyle w:val="ad"/>
            <w:noProof/>
          </w:rPr>
          <w:t>1</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引言</w:t>
        </w:r>
        <w:r w:rsidR="0058263C" w:rsidRPr="00CC1B67">
          <w:rPr>
            <w:rStyle w:val="ad"/>
            <w:noProof/>
          </w:rPr>
          <w:t>(Introduction)</w:t>
        </w:r>
        <w:r w:rsidR="0058263C">
          <w:rPr>
            <w:noProof/>
            <w:webHidden/>
          </w:rPr>
          <w:tab/>
        </w:r>
        <w:r w:rsidR="0058263C">
          <w:rPr>
            <w:noProof/>
            <w:webHidden/>
          </w:rPr>
          <w:fldChar w:fldCharType="begin"/>
        </w:r>
        <w:r w:rsidR="0058263C">
          <w:rPr>
            <w:noProof/>
            <w:webHidden/>
          </w:rPr>
          <w:instrText xml:space="preserve"> PAGEREF _Toc38636775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707400AD" w14:textId="2D7C0907" w:rsidR="0058263C" w:rsidRDefault="00000000">
      <w:pPr>
        <w:pStyle w:val="TOC3"/>
        <w:tabs>
          <w:tab w:val="right" w:leader="dot" w:pos="8296"/>
        </w:tabs>
        <w:rPr>
          <w:rFonts w:asciiTheme="minorHAnsi" w:eastAsiaTheme="minorEastAsia" w:hAnsiTheme="minorHAnsi" w:cstheme="minorBidi"/>
          <w:noProof/>
        </w:rPr>
      </w:pPr>
      <w:hyperlink w:anchor="_Toc38636776" w:history="1">
        <w:r w:rsidR="0058263C" w:rsidRPr="00CC1B67">
          <w:rPr>
            <w:rStyle w:val="ad"/>
            <w:noProof/>
          </w:rPr>
          <w:t xml:space="preserve">1.1 </w:t>
        </w:r>
        <w:r w:rsidR="0058263C" w:rsidRPr="00CC1B67">
          <w:rPr>
            <w:rStyle w:val="ad"/>
            <w:noProof/>
          </w:rPr>
          <w:t>欢迎</w:t>
        </w:r>
        <w:r w:rsidR="0058263C">
          <w:rPr>
            <w:noProof/>
            <w:webHidden/>
          </w:rPr>
          <w:tab/>
        </w:r>
        <w:r w:rsidR="0058263C">
          <w:rPr>
            <w:noProof/>
            <w:webHidden/>
          </w:rPr>
          <w:fldChar w:fldCharType="begin"/>
        </w:r>
        <w:r w:rsidR="0058263C">
          <w:rPr>
            <w:noProof/>
            <w:webHidden/>
          </w:rPr>
          <w:instrText xml:space="preserve"> PAGEREF _Toc38636776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2D4ACFAE" w14:textId="7E8249B6" w:rsidR="0058263C" w:rsidRDefault="00000000">
      <w:pPr>
        <w:pStyle w:val="TOC3"/>
        <w:tabs>
          <w:tab w:val="right" w:leader="dot" w:pos="8296"/>
        </w:tabs>
        <w:rPr>
          <w:rFonts w:asciiTheme="minorHAnsi" w:eastAsiaTheme="minorEastAsia" w:hAnsiTheme="minorHAnsi" w:cstheme="minorBidi"/>
          <w:noProof/>
        </w:rPr>
      </w:pPr>
      <w:hyperlink w:anchor="_Toc38636777" w:history="1">
        <w:r w:rsidR="0058263C" w:rsidRPr="00CC1B67">
          <w:rPr>
            <w:rStyle w:val="ad"/>
            <w:noProof/>
          </w:rPr>
          <w:t xml:space="preserve">1.2 </w:t>
        </w:r>
        <w:r w:rsidR="0058263C" w:rsidRPr="00CC1B67">
          <w:rPr>
            <w:rStyle w:val="ad"/>
            <w:noProof/>
          </w:rPr>
          <w:t>机器学习是什么？</w:t>
        </w:r>
        <w:r w:rsidR="0058263C">
          <w:rPr>
            <w:noProof/>
            <w:webHidden/>
          </w:rPr>
          <w:tab/>
        </w:r>
        <w:r w:rsidR="0058263C">
          <w:rPr>
            <w:noProof/>
            <w:webHidden/>
          </w:rPr>
          <w:fldChar w:fldCharType="begin"/>
        </w:r>
        <w:r w:rsidR="0058263C">
          <w:rPr>
            <w:noProof/>
            <w:webHidden/>
          </w:rPr>
          <w:instrText xml:space="preserve"> PAGEREF _Toc38636777 \h </w:instrText>
        </w:r>
        <w:r w:rsidR="0058263C">
          <w:rPr>
            <w:noProof/>
            <w:webHidden/>
          </w:rPr>
        </w:r>
        <w:r w:rsidR="0058263C">
          <w:rPr>
            <w:noProof/>
            <w:webHidden/>
          </w:rPr>
          <w:fldChar w:fldCharType="separate"/>
        </w:r>
        <w:r w:rsidR="00AC019F">
          <w:rPr>
            <w:noProof/>
            <w:webHidden/>
          </w:rPr>
          <w:t>4</w:t>
        </w:r>
        <w:r w:rsidR="0058263C">
          <w:rPr>
            <w:noProof/>
            <w:webHidden/>
          </w:rPr>
          <w:fldChar w:fldCharType="end"/>
        </w:r>
      </w:hyperlink>
    </w:p>
    <w:p w14:paraId="2A0E102B" w14:textId="6D54C5B6" w:rsidR="0058263C" w:rsidRDefault="00000000">
      <w:pPr>
        <w:pStyle w:val="TOC3"/>
        <w:tabs>
          <w:tab w:val="right" w:leader="dot" w:pos="8296"/>
        </w:tabs>
        <w:rPr>
          <w:rFonts w:asciiTheme="minorHAnsi" w:eastAsiaTheme="minorEastAsia" w:hAnsiTheme="minorHAnsi" w:cstheme="minorBidi"/>
          <w:noProof/>
        </w:rPr>
      </w:pPr>
      <w:hyperlink w:anchor="_Toc38636778" w:history="1">
        <w:r w:rsidR="0058263C" w:rsidRPr="00CC1B67">
          <w:rPr>
            <w:rStyle w:val="ad"/>
            <w:noProof/>
          </w:rPr>
          <w:t xml:space="preserve">1.3 </w:t>
        </w:r>
        <w:r w:rsidR="0058263C" w:rsidRPr="00CC1B67">
          <w:rPr>
            <w:rStyle w:val="ad"/>
            <w:noProof/>
          </w:rPr>
          <w:t>监督学习</w:t>
        </w:r>
        <w:r w:rsidR="0058263C">
          <w:rPr>
            <w:noProof/>
            <w:webHidden/>
          </w:rPr>
          <w:tab/>
        </w:r>
        <w:r w:rsidR="0058263C">
          <w:rPr>
            <w:noProof/>
            <w:webHidden/>
          </w:rPr>
          <w:fldChar w:fldCharType="begin"/>
        </w:r>
        <w:r w:rsidR="0058263C">
          <w:rPr>
            <w:noProof/>
            <w:webHidden/>
          </w:rPr>
          <w:instrText xml:space="preserve"> PAGEREF _Toc38636778 \h </w:instrText>
        </w:r>
        <w:r w:rsidR="0058263C">
          <w:rPr>
            <w:noProof/>
            <w:webHidden/>
          </w:rPr>
        </w:r>
        <w:r w:rsidR="0058263C">
          <w:rPr>
            <w:noProof/>
            <w:webHidden/>
          </w:rPr>
          <w:fldChar w:fldCharType="separate"/>
        </w:r>
        <w:r w:rsidR="00AC019F">
          <w:rPr>
            <w:noProof/>
            <w:webHidden/>
          </w:rPr>
          <w:t>6</w:t>
        </w:r>
        <w:r w:rsidR="0058263C">
          <w:rPr>
            <w:noProof/>
            <w:webHidden/>
          </w:rPr>
          <w:fldChar w:fldCharType="end"/>
        </w:r>
      </w:hyperlink>
    </w:p>
    <w:p w14:paraId="788EFFCF" w14:textId="574A02B6" w:rsidR="0058263C" w:rsidRDefault="00000000">
      <w:pPr>
        <w:pStyle w:val="TOC3"/>
        <w:tabs>
          <w:tab w:val="right" w:leader="dot" w:pos="8296"/>
        </w:tabs>
        <w:rPr>
          <w:rFonts w:asciiTheme="minorHAnsi" w:eastAsiaTheme="minorEastAsia" w:hAnsiTheme="minorHAnsi" w:cstheme="minorBidi"/>
          <w:noProof/>
        </w:rPr>
      </w:pPr>
      <w:hyperlink w:anchor="_Toc38636779" w:history="1">
        <w:r w:rsidR="0058263C" w:rsidRPr="00CC1B67">
          <w:rPr>
            <w:rStyle w:val="ad"/>
            <w:noProof/>
          </w:rPr>
          <w:t xml:space="preserve">1.4 </w:t>
        </w:r>
        <w:r w:rsidR="0058263C" w:rsidRPr="00CC1B67">
          <w:rPr>
            <w:rStyle w:val="ad"/>
            <w:noProof/>
          </w:rPr>
          <w:t>无监督学习</w:t>
        </w:r>
        <w:r w:rsidR="0058263C">
          <w:rPr>
            <w:noProof/>
            <w:webHidden/>
          </w:rPr>
          <w:tab/>
        </w:r>
        <w:r w:rsidR="0058263C">
          <w:rPr>
            <w:noProof/>
            <w:webHidden/>
          </w:rPr>
          <w:fldChar w:fldCharType="begin"/>
        </w:r>
        <w:r w:rsidR="0058263C">
          <w:rPr>
            <w:noProof/>
            <w:webHidden/>
          </w:rPr>
          <w:instrText xml:space="preserve"> PAGEREF _Toc38636779 \h </w:instrText>
        </w:r>
        <w:r w:rsidR="0058263C">
          <w:rPr>
            <w:noProof/>
            <w:webHidden/>
          </w:rPr>
        </w:r>
        <w:r w:rsidR="0058263C">
          <w:rPr>
            <w:noProof/>
            <w:webHidden/>
          </w:rPr>
          <w:fldChar w:fldCharType="separate"/>
        </w:r>
        <w:r w:rsidR="00AC019F">
          <w:rPr>
            <w:noProof/>
            <w:webHidden/>
          </w:rPr>
          <w:t>10</w:t>
        </w:r>
        <w:r w:rsidR="0058263C">
          <w:rPr>
            <w:noProof/>
            <w:webHidden/>
          </w:rPr>
          <w:fldChar w:fldCharType="end"/>
        </w:r>
      </w:hyperlink>
    </w:p>
    <w:p w14:paraId="20F89F43" w14:textId="17DA7ED8" w:rsidR="0058263C" w:rsidRDefault="00000000">
      <w:pPr>
        <w:pStyle w:val="TOC2"/>
        <w:tabs>
          <w:tab w:val="left" w:pos="1260"/>
          <w:tab w:val="right" w:leader="dot" w:pos="8296"/>
        </w:tabs>
        <w:rPr>
          <w:rFonts w:asciiTheme="minorHAnsi" w:eastAsiaTheme="minorEastAsia" w:hAnsiTheme="minorHAnsi" w:cstheme="minorBidi"/>
          <w:noProof/>
        </w:rPr>
      </w:pPr>
      <w:hyperlink w:anchor="_Toc38636780" w:history="1">
        <w:r w:rsidR="0058263C" w:rsidRPr="00CC1B67">
          <w:rPr>
            <w:rStyle w:val="ad"/>
            <w:noProof/>
          </w:rPr>
          <w:t>2</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单变量线性回归</w:t>
        </w:r>
        <w:r w:rsidR="0058263C" w:rsidRPr="00CC1B67">
          <w:rPr>
            <w:rStyle w:val="ad"/>
            <w:noProof/>
          </w:rPr>
          <w:t>(Linear Regression with One Variable)</w:t>
        </w:r>
        <w:r w:rsidR="0058263C">
          <w:rPr>
            <w:noProof/>
            <w:webHidden/>
          </w:rPr>
          <w:tab/>
        </w:r>
        <w:r w:rsidR="0058263C">
          <w:rPr>
            <w:noProof/>
            <w:webHidden/>
          </w:rPr>
          <w:fldChar w:fldCharType="begin"/>
        </w:r>
        <w:r w:rsidR="0058263C">
          <w:rPr>
            <w:noProof/>
            <w:webHidden/>
          </w:rPr>
          <w:instrText xml:space="preserve"> PAGEREF _Toc38636780 \h </w:instrText>
        </w:r>
        <w:r w:rsidR="0058263C">
          <w:rPr>
            <w:noProof/>
            <w:webHidden/>
          </w:rPr>
        </w:r>
        <w:r w:rsidR="0058263C">
          <w:rPr>
            <w:noProof/>
            <w:webHidden/>
          </w:rPr>
          <w:fldChar w:fldCharType="separate"/>
        </w:r>
        <w:r w:rsidR="00AC019F">
          <w:rPr>
            <w:noProof/>
            <w:webHidden/>
          </w:rPr>
          <w:t>15</w:t>
        </w:r>
        <w:r w:rsidR="0058263C">
          <w:rPr>
            <w:noProof/>
            <w:webHidden/>
          </w:rPr>
          <w:fldChar w:fldCharType="end"/>
        </w:r>
      </w:hyperlink>
    </w:p>
    <w:p w14:paraId="7D0298F0" w14:textId="36671390" w:rsidR="0058263C" w:rsidRDefault="00000000">
      <w:pPr>
        <w:pStyle w:val="TOC3"/>
        <w:tabs>
          <w:tab w:val="right" w:leader="dot" w:pos="8296"/>
        </w:tabs>
        <w:rPr>
          <w:rFonts w:asciiTheme="minorHAnsi" w:eastAsiaTheme="minorEastAsia" w:hAnsiTheme="minorHAnsi" w:cstheme="minorBidi"/>
          <w:noProof/>
        </w:rPr>
      </w:pPr>
      <w:hyperlink w:anchor="_Toc38636781" w:history="1">
        <w:r w:rsidR="0058263C" w:rsidRPr="00CC1B67">
          <w:rPr>
            <w:rStyle w:val="ad"/>
            <w:noProof/>
          </w:rPr>
          <w:t xml:space="preserve">2.1 </w:t>
        </w:r>
        <w:r w:rsidR="0058263C" w:rsidRPr="00CC1B67">
          <w:rPr>
            <w:rStyle w:val="ad"/>
            <w:noProof/>
          </w:rPr>
          <w:t>模型表示</w:t>
        </w:r>
        <w:r w:rsidR="0058263C">
          <w:rPr>
            <w:noProof/>
            <w:webHidden/>
          </w:rPr>
          <w:tab/>
        </w:r>
        <w:r w:rsidR="0058263C">
          <w:rPr>
            <w:noProof/>
            <w:webHidden/>
          </w:rPr>
          <w:fldChar w:fldCharType="begin"/>
        </w:r>
        <w:r w:rsidR="0058263C">
          <w:rPr>
            <w:noProof/>
            <w:webHidden/>
          </w:rPr>
          <w:instrText xml:space="preserve"> PAGEREF _Toc38636781 \h </w:instrText>
        </w:r>
        <w:r w:rsidR="0058263C">
          <w:rPr>
            <w:noProof/>
            <w:webHidden/>
          </w:rPr>
        </w:r>
        <w:r w:rsidR="0058263C">
          <w:rPr>
            <w:noProof/>
            <w:webHidden/>
          </w:rPr>
          <w:fldChar w:fldCharType="separate"/>
        </w:r>
        <w:r w:rsidR="00AC019F">
          <w:rPr>
            <w:noProof/>
            <w:webHidden/>
          </w:rPr>
          <w:t>15</w:t>
        </w:r>
        <w:r w:rsidR="0058263C">
          <w:rPr>
            <w:noProof/>
            <w:webHidden/>
          </w:rPr>
          <w:fldChar w:fldCharType="end"/>
        </w:r>
      </w:hyperlink>
    </w:p>
    <w:p w14:paraId="67B239F4" w14:textId="0CC14EAB" w:rsidR="0058263C" w:rsidRDefault="00000000">
      <w:pPr>
        <w:pStyle w:val="TOC3"/>
        <w:tabs>
          <w:tab w:val="right" w:leader="dot" w:pos="8296"/>
        </w:tabs>
        <w:rPr>
          <w:rFonts w:asciiTheme="minorHAnsi" w:eastAsiaTheme="minorEastAsia" w:hAnsiTheme="minorHAnsi" w:cstheme="minorBidi"/>
          <w:noProof/>
        </w:rPr>
      </w:pPr>
      <w:hyperlink w:anchor="_Toc38636782" w:history="1">
        <w:r w:rsidR="0058263C" w:rsidRPr="00CC1B67">
          <w:rPr>
            <w:rStyle w:val="ad"/>
            <w:noProof/>
          </w:rPr>
          <w:t xml:space="preserve">2.2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_Toc38636782 \h </w:instrText>
        </w:r>
        <w:r w:rsidR="0058263C">
          <w:rPr>
            <w:noProof/>
            <w:webHidden/>
          </w:rPr>
        </w:r>
        <w:r w:rsidR="0058263C">
          <w:rPr>
            <w:noProof/>
            <w:webHidden/>
          </w:rPr>
          <w:fldChar w:fldCharType="separate"/>
        </w:r>
        <w:r w:rsidR="00AC019F">
          <w:rPr>
            <w:noProof/>
            <w:webHidden/>
          </w:rPr>
          <w:t>17</w:t>
        </w:r>
        <w:r w:rsidR="0058263C">
          <w:rPr>
            <w:noProof/>
            <w:webHidden/>
          </w:rPr>
          <w:fldChar w:fldCharType="end"/>
        </w:r>
      </w:hyperlink>
    </w:p>
    <w:p w14:paraId="3B662EC4" w14:textId="13459533" w:rsidR="0058263C" w:rsidRDefault="00000000">
      <w:pPr>
        <w:pStyle w:val="TOC3"/>
        <w:tabs>
          <w:tab w:val="right" w:leader="dot" w:pos="8296"/>
        </w:tabs>
        <w:rPr>
          <w:rFonts w:asciiTheme="minorHAnsi" w:eastAsiaTheme="minorEastAsia" w:hAnsiTheme="minorHAnsi" w:cstheme="minorBidi"/>
          <w:noProof/>
        </w:rPr>
      </w:pPr>
      <w:hyperlink w:anchor="_Toc38636783" w:history="1">
        <w:r w:rsidR="0058263C" w:rsidRPr="00CC1B67">
          <w:rPr>
            <w:rStyle w:val="ad"/>
            <w:noProof/>
          </w:rPr>
          <w:t xml:space="preserve">2.3 </w:t>
        </w:r>
        <w:r w:rsidR="0058263C" w:rsidRPr="00CC1B67">
          <w:rPr>
            <w:rStyle w:val="ad"/>
            <w:noProof/>
          </w:rPr>
          <w:t>代价函数的直观理解</w:t>
        </w:r>
        <w:r w:rsidR="0058263C" w:rsidRPr="00CC1B67">
          <w:rPr>
            <w:rStyle w:val="ad"/>
            <w:noProof/>
          </w:rPr>
          <w:t>I</w:t>
        </w:r>
        <w:r w:rsidR="0058263C">
          <w:rPr>
            <w:noProof/>
            <w:webHidden/>
          </w:rPr>
          <w:tab/>
        </w:r>
        <w:r w:rsidR="0058263C">
          <w:rPr>
            <w:noProof/>
            <w:webHidden/>
          </w:rPr>
          <w:fldChar w:fldCharType="begin"/>
        </w:r>
        <w:r w:rsidR="0058263C">
          <w:rPr>
            <w:noProof/>
            <w:webHidden/>
          </w:rPr>
          <w:instrText xml:space="preserve"> PAGEREF _Toc38636783 \h </w:instrText>
        </w:r>
        <w:r w:rsidR="0058263C">
          <w:rPr>
            <w:noProof/>
            <w:webHidden/>
          </w:rPr>
        </w:r>
        <w:r w:rsidR="0058263C">
          <w:rPr>
            <w:noProof/>
            <w:webHidden/>
          </w:rPr>
          <w:fldChar w:fldCharType="separate"/>
        </w:r>
        <w:r w:rsidR="00AC019F">
          <w:rPr>
            <w:noProof/>
            <w:webHidden/>
          </w:rPr>
          <w:t>19</w:t>
        </w:r>
        <w:r w:rsidR="0058263C">
          <w:rPr>
            <w:noProof/>
            <w:webHidden/>
          </w:rPr>
          <w:fldChar w:fldCharType="end"/>
        </w:r>
      </w:hyperlink>
    </w:p>
    <w:p w14:paraId="5A1CE8F9" w14:textId="227FE8E6" w:rsidR="0058263C" w:rsidRDefault="00000000">
      <w:pPr>
        <w:pStyle w:val="TOC3"/>
        <w:tabs>
          <w:tab w:val="right" w:leader="dot" w:pos="8296"/>
        </w:tabs>
        <w:rPr>
          <w:rFonts w:asciiTheme="minorHAnsi" w:eastAsiaTheme="minorEastAsia" w:hAnsiTheme="minorHAnsi" w:cstheme="minorBidi"/>
          <w:noProof/>
        </w:rPr>
      </w:pPr>
      <w:hyperlink w:anchor="_Toc38636784" w:history="1">
        <w:r w:rsidR="0058263C" w:rsidRPr="00CC1B67">
          <w:rPr>
            <w:rStyle w:val="ad"/>
            <w:noProof/>
          </w:rPr>
          <w:t xml:space="preserve">2.4 </w:t>
        </w:r>
        <w:r w:rsidR="0058263C" w:rsidRPr="00CC1B67">
          <w:rPr>
            <w:rStyle w:val="ad"/>
            <w:noProof/>
          </w:rPr>
          <w:t>代价函数的直观理解</w:t>
        </w:r>
        <w:r w:rsidR="0058263C" w:rsidRPr="00CC1B67">
          <w:rPr>
            <w:rStyle w:val="ad"/>
            <w:noProof/>
          </w:rPr>
          <w:t>II</w:t>
        </w:r>
        <w:r w:rsidR="0058263C">
          <w:rPr>
            <w:noProof/>
            <w:webHidden/>
          </w:rPr>
          <w:tab/>
        </w:r>
        <w:r w:rsidR="0058263C">
          <w:rPr>
            <w:noProof/>
            <w:webHidden/>
          </w:rPr>
          <w:fldChar w:fldCharType="begin"/>
        </w:r>
        <w:r w:rsidR="0058263C">
          <w:rPr>
            <w:noProof/>
            <w:webHidden/>
          </w:rPr>
          <w:instrText xml:space="preserve"> PAGEREF _Toc38636784 \h </w:instrText>
        </w:r>
        <w:r w:rsidR="0058263C">
          <w:rPr>
            <w:noProof/>
            <w:webHidden/>
          </w:rPr>
        </w:r>
        <w:r w:rsidR="0058263C">
          <w:rPr>
            <w:noProof/>
            <w:webHidden/>
          </w:rPr>
          <w:fldChar w:fldCharType="separate"/>
        </w:r>
        <w:r w:rsidR="00AC019F">
          <w:rPr>
            <w:noProof/>
            <w:webHidden/>
          </w:rPr>
          <w:t>20</w:t>
        </w:r>
        <w:r w:rsidR="0058263C">
          <w:rPr>
            <w:noProof/>
            <w:webHidden/>
          </w:rPr>
          <w:fldChar w:fldCharType="end"/>
        </w:r>
      </w:hyperlink>
    </w:p>
    <w:p w14:paraId="22227525" w14:textId="1B7826DA" w:rsidR="0058263C" w:rsidRDefault="00000000">
      <w:pPr>
        <w:pStyle w:val="TOC3"/>
        <w:tabs>
          <w:tab w:val="right" w:leader="dot" w:pos="8296"/>
        </w:tabs>
        <w:rPr>
          <w:rFonts w:asciiTheme="minorHAnsi" w:eastAsiaTheme="minorEastAsia" w:hAnsiTheme="minorHAnsi" w:cstheme="minorBidi"/>
          <w:noProof/>
        </w:rPr>
      </w:pPr>
      <w:hyperlink w:anchor="_Toc38636785" w:history="1">
        <w:r w:rsidR="0058263C" w:rsidRPr="00CC1B67">
          <w:rPr>
            <w:rStyle w:val="ad"/>
            <w:noProof/>
          </w:rPr>
          <w:t xml:space="preserve">2.5 </w:t>
        </w:r>
        <w:r w:rsidR="0058263C" w:rsidRPr="00CC1B67">
          <w:rPr>
            <w:rStyle w:val="ad"/>
            <w:noProof/>
          </w:rPr>
          <w:t>梯度下降</w:t>
        </w:r>
        <w:r w:rsidR="0058263C">
          <w:rPr>
            <w:noProof/>
            <w:webHidden/>
          </w:rPr>
          <w:tab/>
        </w:r>
        <w:r w:rsidR="0058263C">
          <w:rPr>
            <w:noProof/>
            <w:webHidden/>
          </w:rPr>
          <w:fldChar w:fldCharType="begin"/>
        </w:r>
        <w:r w:rsidR="0058263C">
          <w:rPr>
            <w:noProof/>
            <w:webHidden/>
          </w:rPr>
          <w:instrText xml:space="preserve"> PAGEREF _Toc38636785 \h </w:instrText>
        </w:r>
        <w:r w:rsidR="0058263C">
          <w:rPr>
            <w:noProof/>
            <w:webHidden/>
          </w:rPr>
        </w:r>
        <w:r w:rsidR="0058263C">
          <w:rPr>
            <w:noProof/>
            <w:webHidden/>
          </w:rPr>
          <w:fldChar w:fldCharType="separate"/>
        </w:r>
        <w:r w:rsidR="00AC019F">
          <w:rPr>
            <w:noProof/>
            <w:webHidden/>
          </w:rPr>
          <w:t>21</w:t>
        </w:r>
        <w:r w:rsidR="0058263C">
          <w:rPr>
            <w:noProof/>
            <w:webHidden/>
          </w:rPr>
          <w:fldChar w:fldCharType="end"/>
        </w:r>
      </w:hyperlink>
    </w:p>
    <w:p w14:paraId="1EF4DA5F" w14:textId="58BCB457" w:rsidR="0058263C" w:rsidRDefault="00000000">
      <w:pPr>
        <w:pStyle w:val="TOC3"/>
        <w:tabs>
          <w:tab w:val="right" w:leader="dot" w:pos="8296"/>
        </w:tabs>
        <w:rPr>
          <w:rFonts w:asciiTheme="minorHAnsi" w:eastAsiaTheme="minorEastAsia" w:hAnsiTheme="minorHAnsi" w:cstheme="minorBidi"/>
          <w:noProof/>
        </w:rPr>
      </w:pPr>
      <w:hyperlink w:anchor="_Toc38636786" w:history="1">
        <w:r w:rsidR="0058263C" w:rsidRPr="00CC1B67">
          <w:rPr>
            <w:rStyle w:val="ad"/>
            <w:noProof/>
          </w:rPr>
          <w:t xml:space="preserve">2.6 </w:t>
        </w:r>
        <w:r w:rsidR="0058263C" w:rsidRPr="00CC1B67">
          <w:rPr>
            <w:rStyle w:val="ad"/>
            <w:noProof/>
          </w:rPr>
          <w:t>梯度下降的直观理解</w:t>
        </w:r>
        <w:r w:rsidR="0058263C">
          <w:rPr>
            <w:noProof/>
            <w:webHidden/>
          </w:rPr>
          <w:tab/>
        </w:r>
        <w:r w:rsidR="0058263C">
          <w:rPr>
            <w:noProof/>
            <w:webHidden/>
          </w:rPr>
          <w:fldChar w:fldCharType="begin"/>
        </w:r>
        <w:r w:rsidR="0058263C">
          <w:rPr>
            <w:noProof/>
            <w:webHidden/>
          </w:rPr>
          <w:instrText xml:space="preserve"> PAGEREF _Toc38636786 \h </w:instrText>
        </w:r>
        <w:r w:rsidR="0058263C">
          <w:rPr>
            <w:noProof/>
            <w:webHidden/>
          </w:rPr>
        </w:r>
        <w:r w:rsidR="0058263C">
          <w:rPr>
            <w:noProof/>
            <w:webHidden/>
          </w:rPr>
          <w:fldChar w:fldCharType="separate"/>
        </w:r>
        <w:r w:rsidR="00AC019F">
          <w:rPr>
            <w:noProof/>
            <w:webHidden/>
          </w:rPr>
          <w:t>24</w:t>
        </w:r>
        <w:r w:rsidR="0058263C">
          <w:rPr>
            <w:noProof/>
            <w:webHidden/>
          </w:rPr>
          <w:fldChar w:fldCharType="end"/>
        </w:r>
      </w:hyperlink>
    </w:p>
    <w:p w14:paraId="326A1E64" w14:textId="17808CD8" w:rsidR="0058263C" w:rsidRDefault="00000000">
      <w:pPr>
        <w:pStyle w:val="TOC3"/>
        <w:tabs>
          <w:tab w:val="right" w:leader="dot" w:pos="8296"/>
        </w:tabs>
        <w:rPr>
          <w:rFonts w:asciiTheme="minorHAnsi" w:eastAsiaTheme="minorEastAsia" w:hAnsiTheme="minorHAnsi" w:cstheme="minorBidi"/>
          <w:noProof/>
        </w:rPr>
      </w:pPr>
      <w:hyperlink w:anchor="_Toc38636787" w:history="1">
        <w:r w:rsidR="0058263C" w:rsidRPr="00CC1B67">
          <w:rPr>
            <w:rStyle w:val="ad"/>
            <w:noProof/>
          </w:rPr>
          <w:t xml:space="preserve">2.7 </w:t>
        </w:r>
        <w:r w:rsidR="0058263C" w:rsidRPr="00CC1B67">
          <w:rPr>
            <w:rStyle w:val="ad"/>
            <w:noProof/>
          </w:rPr>
          <w:t>梯度下降的线性回归</w:t>
        </w:r>
        <w:r w:rsidR="0058263C">
          <w:rPr>
            <w:noProof/>
            <w:webHidden/>
          </w:rPr>
          <w:tab/>
        </w:r>
        <w:r w:rsidR="0058263C">
          <w:rPr>
            <w:noProof/>
            <w:webHidden/>
          </w:rPr>
          <w:fldChar w:fldCharType="begin"/>
        </w:r>
        <w:r w:rsidR="0058263C">
          <w:rPr>
            <w:noProof/>
            <w:webHidden/>
          </w:rPr>
          <w:instrText xml:space="preserve"> PAGEREF _Toc38636787 \h </w:instrText>
        </w:r>
        <w:r w:rsidR="0058263C">
          <w:rPr>
            <w:noProof/>
            <w:webHidden/>
          </w:rPr>
        </w:r>
        <w:r w:rsidR="0058263C">
          <w:rPr>
            <w:noProof/>
            <w:webHidden/>
          </w:rPr>
          <w:fldChar w:fldCharType="separate"/>
        </w:r>
        <w:r w:rsidR="00AC019F">
          <w:rPr>
            <w:noProof/>
            <w:webHidden/>
          </w:rPr>
          <w:t>27</w:t>
        </w:r>
        <w:r w:rsidR="0058263C">
          <w:rPr>
            <w:noProof/>
            <w:webHidden/>
          </w:rPr>
          <w:fldChar w:fldCharType="end"/>
        </w:r>
      </w:hyperlink>
    </w:p>
    <w:p w14:paraId="2C1CBECB" w14:textId="7AAAEB38" w:rsidR="0058263C" w:rsidRDefault="00000000">
      <w:pPr>
        <w:pStyle w:val="TOC3"/>
        <w:tabs>
          <w:tab w:val="right" w:leader="dot" w:pos="8296"/>
        </w:tabs>
        <w:rPr>
          <w:rFonts w:asciiTheme="minorHAnsi" w:eastAsiaTheme="minorEastAsia" w:hAnsiTheme="minorHAnsi" w:cstheme="minorBidi"/>
          <w:noProof/>
        </w:rPr>
      </w:pPr>
      <w:hyperlink w:anchor="_Toc38636788" w:history="1">
        <w:r w:rsidR="0058263C" w:rsidRPr="00CC1B67">
          <w:rPr>
            <w:rStyle w:val="ad"/>
            <w:noProof/>
          </w:rPr>
          <w:t xml:space="preserve">2.8 </w:t>
        </w:r>
        <w:r w:rsidR="0058263C" w:rsidRPr="00CC1B67">
          <w:rPr>
            <w:rStyle w:val="ad"/>
            <w:noProof/>
          </w:rPr>
          <w:t>接下来的内容</w:t>
        </w:r>
        <w:r w:rsidR="0058263C">
          <w:rPr>
            <w:noProof/>
            <w:webHidden/>
          </w:rPr>
          <w:tab/>
        </w:r>
        <w:r w:rsidR="0058263C">
          <w:rPr>
            <w:noProof/>
            <w:webHidden/>
          </w:rPr>
          <w:fldChar w:fldCharType="begin"/>
        </w:r>
        <w:r w:rsidR="0058263C">
          <w:rPr>
            <w:noProof/>
            <w:webHidden/>
          </w:rPr>
          <w:instrText xml:space="preserve"> PAGEREF _Toc38636788 \h </w:instrText>
        </w:r>
        <w:r w:rsidR="0058263C">
          <w:rPr>
            <w:noProof/>
            <w:webHidden/>
          </w:rPr>
        </w:r>
        <w:r w:rsidR="0058263C">
          <w:rPr>
            <w:noProof/>
            <w:webHidden/>
          </w:rPr>
          <w:fldChar w:fldCharType="separate"/>
        </w:r>
        <w:r w:rsidR="00AC019F">
          <w:rPr>
            <w:noProof/>
            <w:webHidden/>
          </w:rPr>
          <w:t>29</w:t>
        </w:r>
        <w:r w:rsidR="0058263C">
          <w:rPr>
            <w:noProof/>
            <w:webHidden/>
          </w:rPr>
          <w:fldChar w:fldCharType="end"/>
        </w:r>
      </w:hyperlink>
    </w:p>
    <w:p w14:paraId="65D02AC4" w14:textId="749016AC" w:rsidR="0058263C" w:rsidRDefault="00000000">
      <w:pPr>
        <w:pStyle w:val="TOC2"/>
        <w:tabs>
          <w:tab w:val="left" w:pos="1260"/>
          <w:tab w:val="right" w:leader="dot" w:pos="8296"/>
        </w:tabs>
        <w:rPr>
          <w:rFonts w:asciiTheme="minorHAnsi" w:eastAsiaTheme="minorEastAsia" w:hAnsiTheme="minorHAnsi" w:cstheme="minorBidi"/>
          <w:noProof/>
        </w:rPr>
      </w:pPr>
      <w:hyperlink w:anchor="_Toc38636789" w:history="1">
        <w:r w:rsidR="0058263C" w:rsidRPr="00CC1B67">
          <w:rPr>
            <w:rStyle w:val="ad"/>
            <w:noProof/>
          </w:rPr>
          <w:t>3</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线性代数回顾</w:t>
        </w:r>
        <w:r w:rsidR="0058263C" w:rsidRPr="00CC1B67">
          <w:rPr>
            <w:rStyle w:val="ad"/>
            <w:noProof/>
          </w:rPr>
          <w:t>(Linear Algebra Review)</w:t>
        </w:r>
        <w:r w:rsidR="0058263C">
          <w:rPr>
            <w:noProof/>
            <w:webHidden/>
          </w:rPr>
          <w:tab/>
        </w:r>
        <w:r w:rsidR="0058263C">
          <w:rPr>
            <w:noProof/>
            <w:webHidden/>
          </w:rPr>
          <w:fldChar w:fldCharType="begin"/>
        </w:r>
        <w:r w:rsidR="0058263C">
          <w:rPr>
            <w:noProof/>
            <w:webHidden/>
          </w:rPr>
          <w:instrText xml:space="preserve"> PAGEREF _Toc38636789 \h </w:instrText>
        </w:r>
        <w:r w:rsidR="0058263C">
          <w:rPr>
            <w:noProof/>
            <w:webHidden/>
          </w:rPr>
        </w:r>
        <w:r w:rsidR="0058263C">
          <w:rPr>
            <w:noProof/>
            <w:webHidden/>
          </w:rPr>
          <w:fldChar w:fldCharType="separate"/>
        </w:r>
        <w:r w:rsidR="00AC019F">
          <w:rPr>
            <w:noProof/>
            <w:webHidden/>
          </w:rPr>
          <w:t>30</w:t>
        </w:r>
        <w:r w:rsidR="0058263C">
          <w:rPr>
            <w:noProof/>
            <w:webHidden/>
          </w:rPr>
          <w:fldChar w:fldCharType="end"/>
        </w:r>
      </w:hyperlink>
    </w:p>
    <w:p w14:paraId="7E0583CE" w14:textId="05B62BA8" w:rsidR="0058263C" w:rsidRDefault="00000000">
      <w:pPr>
        <w:pStyle w:val="TOC3"/>
        <w:tabs>
          <w:tab w:val="right" w:leader="dot" w:pos="8296"/>
        </w:tabs>
        <w:rPr>
          <w:rFonts w:asciiTheme="minorHAnsi" w:eastAsiaTheme="minorEastAsia" w:hAnsiTheme="minorHAnsi" w:cstheme="minorBidi"/>
          <w:noProof/>
        </w:rPr>
      </w:pPr>
      <w:hyperlink w:anchor="_Toc38636790" w:history="1">
        <w:r w:rsidR="0058263C" w:rsidRPr="00CC1B67">
          <w:rPr>
            <w:rStyle w:val="ad"/>
            <w:noProof/>
          </w:rPr>
          <w:t xml:space="preserve">3.1 </w:t>
        </w:r>
        <w:r w:rsidR="0058263C" w:rsidRPr="00CC1B67">
          <w:rPr>
            <w:rStyle w:val="ad"/>
            <w:noProof/>
          </w:rPr>
          <w:t>矩阵和向量</w:t>
        </w:r>
        <w:r w:rsidR="0058263C">
          <w:rPr>
            <w:noProof/>
            <w:webHidden/>
          </w:rPr>
          <w:tab/>
        </w:r>
        <w:r w:rsidR="0058263C">
          <w:rPr>
            <w:noProof/>
            <w:webHidden/>
          </w:rPr>
          <w:fldChar w:fldCharType="begin"/>
        </w:r>
        <w:r w:rsidR="0058263C">
          <w:rPr>
            <w:noProof/>
            <w:webHidden/>
          </w:rPr>
          <w:instrText xml:space="preserve"> PAGEREF _Toc38636790 \h </w:instrText>
        </w:r>
        <w:r w:rsidR="0058263C">
          <w:rPr>
            <w:noProof/>
            <w:webHidden/>
          </w:rPr>
        </w:r>
        <w:r w:rsidR="0058263C">
          <w:rPr>
            <w:noProof/>
            <w:webHidden/>
          </w:rPr>
          <w:fldChar w:fldCharType="separate"/>
        </w:r>
        <w:r w:rsidR="00AC019F">
          <w:rPr>
            <w:noProof/>
            <w:webHidden/>
          </w:rPr>
          <w:t>30</w:t>
        </w:r>
        <w:r w:rsidR="0058263C">
          <w:rPr>
            <w:noProof/>
            <w:webHidden/>
          </w:rPr>
          <w:fldChar w:fldCharType="end"/>
        </w:r>
      </w:hyperlink>
    </w:p>
    <w:p w14:paraId="349E778A" w14:textId="24E99B69" w:rsidR="0058263C" w:rsidRDefault="00000000">
      <w:pPr>
        <w:pStyle w:val="TOC3"/>
        <w:tabs>
          <w:tab w:val="right" w:leader="dot" w:pos="8296"/>
        </w:tabs>
        <w:rPr>
          <w:rFonts w:asciiTheme="minorHAnsi" w:eastAsiaTheme="minorEastAsia" w:hAnsiTheme="minorHAnsi" w:cstheme="minorBidi"/>
          <w:noProof/>
        </w:rPr>
      </w:pPr>
      <w:hyperlink w:anchor="_Toc38636791" w:history="1">
        <w:r w:rsidR="0058263C" w:rsidRPr="00CC1B67">
          <w:rPr>
            <w:rStyle w:val="ad"/>
            <w:noProof/>
          </w:rPr>
          <w:t xml:space="preserve">3.2 </w:t>
        </w:r>
        <w:r w:rsidR="0058263C" w:rsidRPr="00CC1B67">
          <w:rPr>
            <w:rStyle w:val="ad"/>
            <w:noProof/>
          </w:rPr>
          <w:t>加法和标量乘法</w:t>
        </w:r>
        <w:r w:rsidR="0058263C">
          <w:rPr>
            <w:noProof/>
            <w:webHidden/>
          </w:rPr>
          <w:tab/>
        </w:r>
        <w:r w:rsidR="0058263C">
          <w:rPr>
            <w:noProof/>
            <w:webHidden/>
          </w:rPr>
          <w:fldChar w:fldCharType="begin"/>
        </w:r>
        <w:r w:rsidR="0058263C">
          <w:rPr>
            <w:noProof/>
            <w:webHidden/>
          </w:rPr>
          <w:instrText xml:space="preserve"> PAGEREF _Toc38636791 \h </w:instrText>
        </w:r>
        <w:r w:rsidR="0058263C">
          <w:rPr>
            <w:noProof/>
            <w:webHidden/>
          </w:rPr>
        </w:r>
        <w:r w:rsidR="0058263C">
          <w:rPr>
            <w:noProof/>
            <w:webHidden/>
          </w:rPr>
          <w:fldChar w:fldCharType="separate"/>
        </w:r>
        <w:r w:rsidR="00AC019F">
          <w:rPr>
            <w:noProof/>
            <w:webHidden/>
          </w:rPr>
          <w:t>31</w:t>
        </w:r>
        <w:r w:rsidR="0058263C">
          <w:rPr>
            <w:noProof/>
            <w:webHidden/>
          </w:rPr>
          <w:fldChar w:fldCharType="end"/>
        </w:r>
      </w:hyperlink>
    </w:p>
    <w:p w14:paraId="3E5CACCB" w14:textId="47F46718" w:rsidR="0058263C" w:rsidRDefault="00000000">
      <w:pPr>
        <w:pStyle w:val="TOC3"/>
        <w:tabs>
          <w:tab w:val="right" w:leader="dot" w:pos="8296"/>
        </w:tabs>
        <w:rPr>
          <w:rFonts w:asciiTheme="minorHAnsi" w:eastAsiaTheme="minorEastAsia" w:hAnsiTheme="minorHAnsi" w:cstheme="minorBidi"/>
          <w:noProof/>
        </w:rPr>
      </w:pPr>
      <w:hyperlink w:anchor="_Toc38636792" w:history="1">
        <w:r w:rsidR="0058263C" w:rsidRPr="00CC1B67">
          <w:rPr>
            <w:rStyle w:val="ad"/>
            <w:noProof/>
          </w:rPr>
          <w:t xml:space="preserve">3.3 </w:t>
        </w:r>
        <w:r w:rsidR="0058263C" w:rsidRPr="00CC1B67">
          <w:rPr>
            <w:rStyle w:val="ad"/>
            <w:noProof/>
          </w:rPr>
          <w:t>矩阵向量乘法</w:t>
        </w:r>
        <w:r w:rsidR="0058263C">
          <w:rPr>
            <w:noProof/>
            <w:webHidden/>
          </w:rPr>
          <w:tab/>
        </w:r>
        <w:r w:rsidR="0058263C">
          <w:rPr>
            <w:noProof/>
            <w:webHidden/>
          </w:rPr>
          <w:fldChar w:fldCharType="begin"/>
        </w:r>
        <w:r w:rsidR="0058263C">
          <w:rPr>
            <w:noProof/>
            <w:webHidden/>
          </w:rPr>
          <w:instrText xml:space="preserve"> PAGEREF _Toc38636792 \h </w:instrText>
        </w:r>
        <w:r w:rsidR="0058263C">
          <w:rPr>
            <w:noProof/>
            <w:webHidden/>
          </w:rPr>
        </w:r>
        <w:r w:rsidR="0058263C">
          <w:rPr>
            <w:noProof/>
            <w:webHidden/>
          </w:rPr>
          <w:fldChar w:fldCharType="separate"/>
        </w:r>
        <w:r w:rsidR="00AC019F">
          <w:rPr>
            <w:noProof/>
            <w:webHidden/>
          </w:rPr>
          <w:t>32</w:t>
        </w:r>
        <w:r w:rsidR="0058263C">
          <w:rPr>
            <w:noProof/>
            <w:webHidden/>
          </w:rPr>
          <w:fldChar w:fldCharType="end"/>
        </w:r>
      </w:hyperlink>
    </w:p>
    <w:p w14:paraId="045DC26A" w14:textId="27D535AF" w:rsidR="0058263C" w:rsidRDefault="00000000">
      <w:pPr>
        <w:pStyle w:val="TOC3"/>
        <w:tabs>
          <w:tab w:val="right" w:leader="dot" w:pos="8296"/>
        </w:tabs>
        <w:rPr>
          <w:rFonts w:asciiTheme="minorHAnsi" w:eastAsiaTheme="minorEastAsia" w:hAnsiTheme="minorHAnsi" w:cstheme="minorBidi"/>
          <w:noProof/>
        </w:rPr>
      </w:pPr>
      <w:hyperlink w:anchor="_Toc38636793" w:history="1">
        <w:r w:rsidR="0058263C" w:rsidRPr="00CC1B67">
          <w:rPr>
            <w:rStyle w:val="ad"/>
            <w:noProof/>
          </w:rPr>
          <w:t xml:space="preserve">3.4 </w:t>
        </w:r>
        <w:r w:rsidR="0058263C" w:rsidRPr="00CC1B67">
          <w:rPr>
            <w:rStyle w:val="ad"/>
            <w:noProof/>
          </w:rPr>
          <w:t>矩阵乘法</w:t>
        </w:r>
        <w:r w:rsidR="0058263C">
          <w:rPr>
            <w:noProof/>
            <w:webHidden/>
          </w:rPr>
          <w:tab/>
        </w:r>
        <w:r w:rsidR="0058263C">
          <w:rPr>
            <w:noProof/>
            <w:webHidden/>
          </w:rPr>
          <w:fldChar w:fldCharType="begin"/>
        </w:r>
        <w:r w:rsidR="0058263C">
          <w:rPr>
            <w:noProof/>
            <w:webHidden/>
          </w:rPr>
          <w:instrText xml:space="preserve"> PAGEREF _Toc38636793 \h </w:instrText>
        </w:r>
        <w:r w:rsidR="0058263C">
          <w:rPr>
            <w:noProof/>
            <w:webHidden/>
          </w:rPr>
        </w:r>
        <w:r w:rsidR="0058263C">
          <w:rPr>
            <w:noProof/>
            <w:webHidden/>
          </w:rPr>
          <w:fldChar w:fldCharType="separate"/>
        </w:r>
        <w:r w:rsidR="00AC019F">
          <w:rPr>
            <w:noProof/>
            <w:webHidden/>
          </w:rPr>
          <w:t>33</w:t>
        </w:r>
        <w:r w:rsidR="0058263C">
          <w:rPr>
            <w:noProof/>
            <w:webHidden/>
          </w:rPr>
          <w:fldChar w:fldCharType="end"/>
        </w:r>
      </w:hyperlink>
    </w:p>
    <w:p w14:paraId="1BF807BE" w14:textId="7DB9A2E9" w:rsidR="0058263C" w:rsidRDefault="00000000">
      <w:pPr>
        <w:pStyle w:val="TOC3"/>
        <w:tabs>
          <w:tab w:val="right" w:leader="dot" w:pos="8296"/>
        </w:tabs>
        <w:rPr>
          <w:rFonts w:asciiTheme="minorHAnsi" w:eastAsiaTheme="minorEastAsia" w:hAnsiTheme="minorHAnsi" w:cstheme="minorBidi"/>
          <w:noProof/>
        </w:rPr>
      </w:pPr>
      <w:hyperlink w:anchor="_Toc38636794" w:history="1">
        <w:r w:rsidR="0058263C" w:rsidRPr="00CC1B67">
          <w:rPr>
            <w:rStyle w:val="ad"/>
            <w:noProof/>
          </w:rPr>
          <w:t xml:space="preserve">3.5 </w:t>
        </w:r>
        <w:r w:rsidR="0058263C" w:rsidRPr="00CC1B67">
          <w:rPr>
            <w:rStyle w:val="ad"/>
            <w:noProof/>
          </w:rPr>
          <w:t>矩阵乘法的性质</w:t>
        </w:r>
        <w:r w:rsidR="0058263C">
          <w:rPr>
            <w:noProof/>
            <w:webHidden/>
          </w:rPr>
          <w:tab/>
        </w:r>
        <w:r w:rsidR="0058263C">
          <w:rPr>
            <w:noProof/>
            <w:webHidden/>
          </w:rPr>
          <w:fldChar w:fldCharType="begin"/>
        </w:r>
        <w:r w:rsidR="0058263C">
          <w:rPr>
            <w:noProof/>
            <w:webHidden/>
          </w:rPr>
          <w:instrText xml:space="preserve"> PAGEREF _Toc38636794 \h </w:instrText>
        </w:r>
        <w:r w:rsidR="0058263C">
          <w:rPr>
            <w:noProof/>
            <w:webHidden/>
          </w:rPr>
        </w:r>
        <w:r w:rsidR="0058263C">
          <w:rPr>
            <w:noProof/>
            <w:webHidden/>
          </w:rPr>
          <w:fldChar w:fldCharType="separate"/>
        </w:r>
        <w:r w:rsidR="00AC019F">
          <w:rPr>
            <w:noProof/>
            <w:webHidden/>
          </w:rPr>
          <w:t>34</w:t>
        </w:r>
        <w:r w:rsidR="0058263C">
          <w:rPr>
            <w:noProof/>
            <w:webHidden/>
          </w:rPr>
          <w:fldChar w:fldCharType="end"/>
        </w:r>
      </w:hyperlink>
    </w:p>
    <w:p w14:paraId="154DD673" w14:textId="391EB0FE" w:rsidR="0058263C" w:rsidRDefault="00000000">
      <w:pPr>
        <w:pStyle w:val="TOC3"/>
        <w:tabs>
          <w:tab w:val="right" w:leader="dot" w:pos="8296"/>
        </w:tabs>
        <w:rPr>
          <w:rFonts w:asciiTheme="minorHAnsi" w:eastAsiaTheme="minorEastAsia" w:hAnsiTheme="minorHAnsi" w:cstheme="minorBidi"/>
          <w:noProof/>
        </w:rPr>
      </w:pPr>
      <w:hyperlink w:anchor="_Toc38636795" w:history="1">
        <w:r w:rsidR="0058263C" w:rsidRPr="00CC1B67">
          <w:rPr>
            <w:rStyle w:val="ad"/>
            <w:noProof/>
          </w:rPr>
          <w:t xml:space="preserve">3.6 </w:t>
        </w:r>
        <w:r w:rsidR="0058263C" w:rsidRPr="00CC1B67">
          <w:rPr>
            <w:rStyle w:val="ad"/>
            <w:noProof/>
          </w:rPr>
          <w:t>逆、转置</w:t>
        </w:r>
        <w:r w:rsidR="0058263C">
          <w:rPr>
            <w:noProof/>
            <w:webHidden/>
          </w:rPr>
          <w:tab/>
        </w:r>
        <w:r w:rsidR="0058263C">
          <w:rPr>
            <w:noProof/>
            <w:webHidden/>
          </w:rPr>
          <w:fldChar w:fldCharType="begin"/>
        </w:r>
        <w:r w:rsidR="0058263C">
          <w:rPr>
            <w:noProof/>
            <w:webHidden/>
          </w:rPr>
          <w:instrText xml:space="preserve"> PAGEREF _Toc38636795 \h </w:instrText>
        </w:r>
        <w:r w:rsidR="0058263C">
          <w:rPr>
            <w:noProof/>
            <w:webHidden/>
          </w:rPr>
        </w:r>
        <w:r w:rsidR="0058263C">
          <w:rPr>
            <w:noProof/>
            <w:webHidden/>
          </w:rPr>
          <w:fldChar w:fldCharType="separate"/>
        </w:r>
        <w:r w:rsidR="00AC019F">
          <w:rPr>
            <w:noProof/>
            <w:webHidden/>
          </w:rPr>
          <w:t>35</w:t>
        </w:r>
        <w:r w:rsidR="0058263C">
          <w:rPr>
            <w:noProof/>
            <w:webHidden/>
          </w:rPr>
          <w:fldChar w:fldCharType="end"/>
        </w:r>
      </w:hyperlink>
    </w:p>
    <w:p w14:paraId="6628A5C2" w14:textId="5A1E15AF" w:rsidR="0058263C" w:rsidRDefault="00000000">
      <w:pPr>
        <w:pStyle w:val="TOC1"/>
        <w:tabs>
          <w:tab w:val="right" w:leader="dot" w:pos="8296"/>
        </w:tabs>
        <w:rPr>
          <w:rFonts w:asciiTheme="minorHAnsi" w:eastAsiaTheme="minorEastAsia" w:hAnsiTheme="minorHAnsi" w:cstheme="minorBidi"/>
          <w:noProof/>
        </w:rPr>
      </w:pPr>
      <w:hyperlink w:anchor="_Toc38636796" w:history="1">
        <w:r w:rsidR="0058263C" w:rsidRPr="00CC1B67">
          <w:rPr>
            <w:rStyle w:val="ad"/>
            <w:noProof/>
          </w:rPr>
          <w:t>第</w:t>
        </w:r>
        <w:r w:rsidR="0058263C" w:rsidRPr="00CC1B67">
          <w:rPr>
            <w:rStyle w:val="ad"/>
            <w:noProof/>
          </w:rPr>
          <w:t>2</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_Toc38636796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406BF538" w14:textId="681D6E38" w:rsidR="0058263C" w:rsidRDefault="00000000">
      <w:pPr>
        <w:pStyle w:val="TOC2"/>
        <w:tabs>
          <w:tab w:val="left" w:pos="1260"/>
          <w:tab w:val="right" w:leader="dot" w:pos="8296"/>
        </w:tabs>
        <w:rPr>
          <w:rFonts w:asciiTheme="minorHAnsi" w:eastAsiaTheme="minorEastAsia" w:hAnsiTheme="minorHAnsi" w:cstheme="minorBidi"/>
          <w:noProof/>
        </w:rPr>
      </w:pPr>
      <w:hyperlink w:anchor="_Toc38636797" w:history="1">
        <w:r w:rsidR="0058263C" w:rsidRPr="00CC1B67">
          <w:rPr>
            <w:rStyle w:val="ad"/>
            <w:noProof/>
          </w:rPr>
          <w:t>4</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多变量线性回归</w:t>
        </w:r>
        <w:r w:rsidR="0058263C" w:rsidRPr="00CC1B67">
          <w:rPr>
            <w:rStyle w:val="ad"/>
            <w:noProof/>
          </w:rPr>
          <w:t>(Linear Regression with Multiple Variables)</w:t>
        </w:r>
        <w:r w:rsidR="0058263C">
          <w:rPr>
            <w:noProof/>
            <w:webHidden/>
          </w:rPr>
          <w:tab/>
        </w:r>
        <w:r w:rsidR="0058263C">
          <w:rPr>
            <w:noProof/>
            <w:webHidden/>
          </w:rPr>
          <w:fldChar w:fldCharType="begin"/>
        </w:r>
        <w:r w:rsidR="0058263C">
          <w:rPr>
            <w:noProof/>
            <w:webHidden/>
          </w:rPr>
          <w:instrText xml:space="preserve"> PAGEREF _Toc38636797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08AB34D9" w14:textId="286FB149" w:rsidR="0058263C" w:rsidRDefault="00000000">
      <w:pPr>
        <w:pStyle w:val="TOC3"/>
        <w:tabs>
          <w:tab w:val="right" w:leader="dot" w:pos="8296"/>
        </w:tabs>
        <w:rPr>
          <w:rFonts w:asciiTheme="minorHAnsi" w:eastAsiaTheme="minorEastAsia" w:hAnsiTheme="minorHAnsi" w:cstheme="minorBidi"/>
          <w:noProof/>
        </w:rPr>
      </w:pPr>
      <w:hyperlink w:anchor="_Toc38636798" w:history="1">
        <w:r w:rsidR="0058263C" w:rsidRPr="00CC1B67">
          <w:rPr>
            <w:rStyle w:val="ad"/>
            <w:noProof/>
          </w:rPr>
          <w:t xml:space="preserve">4.1 </w:t>
        </w:r>
        <w:r w:rsidR="0058263C" w:rsidRPr="00CC1B67">
          <w:rPr>
            <w:rStyle w:val="ad"/>
            <w:noProof/>
          </w:rPr>
          <w:t>多维特征</w:t>
        </w:r>
        <w:r w:rsidR="0058263C">
          <w:rPr>
            <w:noProof/>
            <w:webHidden/>
          </w:rPr>
          <w:tab/>
        </w:r>
        <w:r w:rsidR="0058263C">
          <w:rPr>
            <w:noProof/>
            <w:webHidden/>
          </w:rPr>
          <w:fldChar w:fldCharType="begin"/>
        </w:r>
        <w:r w:rsidR="0058263C">
          <w:rPr>
            <w:noProof/>
            <w:webHidden/>
          </w:rPr>
          <w:instrText xml:space="preserve"> PAGEREF _Toc38636798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2B171198" w14:textId="3C98F2EF" w:rsidR="0058263C" w:rsidRDefault="00000000">
      <w:pPr>
        <w:pStyle w:val="TOC3"/>
        <w:tabs>
          <w:tab w:val="right" w:leader="dot" w:pos="8296"/>
        </w:tabs>
        <w:rPr>
          <w:rFonts w:asciiTheme="minorHAnsi" w:eastAsiaTheme="minorEastAsia" w:hAnsiTheme="minorHAnsi" w:cstheme="minorBidi"/>
          <w:noProof/>
        </w:rPr>
      </w:pPr>
      <w:hyperlink w:anchor="_Toc38636799" w:history="1">
        <w:r w:rsidR="0058263C" w:rsidRPr="00CC1B67">
          <w:rPr>
            <w:rStyle w:val="ad"/>
            <w:noProof/>
          </w:rPr>
          <w:t xml:space="preserve">4.2 </w:t>
        </w:r>
        <w:r w:rsidR="0058263C" w:rsidRPr="00CC1B67">
          <w:rPr>
            <w:rStyle w:val="ad"/>
            <w:noProof/>
          </w:rPr>
          <w:t>多变量梯度下降</w:t>
        </w:r>
        <w:r w:rsidR="0058263C">
          <w:rPr>
            <w:noProof/>
            <w:webHidden/>
          </w:rPr>
          <w:tab/>
        </w:r>
        <w:r w:rsidR="0058263C">
          <w:rPr>
            <w:noProof/>
            <w:webHidden/>
          </w:rPr>
          <w:fldChar w:fldCharType="begin"/>
        </w:r>
        <w:r w:rsidR="0058263C">
          <w:rPr>
            <w:noProof/>
            <w:webHidden/>
          </w:rPr>
          <w:instrText xml:space="preserve"> PAGEREF _Toc38636799 \h </w:instrText>
        </w:r>
        <w:r w:rsidR="0058263C">
          <w:rPr>
            <w:noProof/>
            <w:webHidden/>
          </w:rPr>
        </w:r>
        <w:r w:rsidR="0058263C">
          <w:rPr>
            <w:noProof/>
            <w:webHidden/>
          </w:rPr>
          <w:fldChar w:fldCharType="separate"/>
        </w:r>
        <w:r w:rsidR="00AC019F">
          <w:rPr>
            <w:noProof/>
            <w:webHidden/>
          </w:rPr>
          <w:t>38</w:t>
        </w:r>
        <w:r w:rsidR="0058263C">
          <w:rPr>
            <w:noProof/>
            <w:webHidden/>
          </w:rPr>
          <w:fldChar w:fldCharType="end"/>
        </w:r>
      </w:hyperlink>
    </w:p>
    <w:p w14:paraId="2F0AC6DE" w14:textId="417CB32E" w:rsidR="0058263C" w:rsidRDefault="00000000">
      <w:pPr>
        <w:pStyle w:val="TOC3"/>
        <w:tabs>
          <w:tab w:val="right" w:leader="dot" w:pos="8296"/>
        </w:tabs>
        <w:rPr>
          <w:rFonts w:asciiTheme="minorHAnsi" w:eastAsiaTheme="minorEastAsia" w:hAnsiTheme="minorHAnsi" w:cstheme="minorBidi"/>
          <w:noProof/>
        </w:rPr>
      </w:pPr>
      <w:hyperlink w:anchor="_Toc38636800" w:history="1">
        <w:r w:rsidR="0058263C" w:rsidRPr="00CC1B67">
          <w:rPr>
            <w:rStyle w:val="ad"/>
            <w:noProof/>
          </w:rPr>
          <w:t xml:space="preserve">4.3 </w:t>
        </w:r>
        <w:r w:rsidR="0058263C" w:rsidRPr="00CC1B67">
          <w:rPr>
            <w:rStyle w:val="ad"/>
            <w:noProof/>
          </w:rPr>
          <w:t>梯度下降法实践</w:t>
        </w:r>
        <w:r w:rsidR="0058263C" w:rsidRPr="00CC1B67">
          <w:rPr>
            <w:rStyle w:val="ad"/>
            <w:noProof/>
          </w:rPr>
          <w:t>1-</w:t>
        </w:r>
        <w:r w:rsidR="0058263C" w:rsidRPr="00CC1B67">
          <w:rPr>
            <w:rStyle w:val="ad"/>
            <w:noProof/>
          </w:rPr>
          <w:t>特征缩放</w:t>
        </w:r>
        <w:r w:rsidR="0058263C">
          <w:rPr>
            <w:noProof/>
            <w:webHidden/>
          </w:rPr>
          <w:tab/>
        </w:r>
        <w:r w:rsidR="0058263C">
          <w:rPr>
            <w:noProof/>
            <w:webHidden/>
          </w:rPr>
          <w:fldChar w:fldCharType="begin"/>
        </w:r>
        <w:r w:rsidR="0058263C">
          <w:rPr>
            <w:noProof/>
            <w:webHidden/>
          </w:rPr>
          <w:instrText xml:space="preserve"> PAGEREF _Toc38636800 \h </w:instrText>
        </w:r>
        <w:r w:rsidR="0058263C">
          <w:rPr>
            <w:noProof/>
            <w:webHidden/>
          </w:rPr>
        </w:r>
        <w:r w:rsidR="0058263C">
          <w:rPr>
            <w:noProof/>
            <w:webHidden/>
          </w:rPr>
          <w:fldChar w:fldCharType="separate"/>
        </w:r>
        <w:r w:rsidR="00AC019F">
          <w:rPr>
            <w:noProof/>
            <w:webHidden/>
          </w:rPr>
          <w:t>40</w:t>
        </w:r>
        <w:r w:rsidR="0058263C">
          <w:rPr>
            <w:noProof/>
            <w:webHidden/>
          </w:rPr>
          <w:fldChar w:fldCharType="end"/>
        </w:r>
      </w:hyperlink>
    </w:p>
    <w:p w14:paraId="4B7BF389" w14:textId="6829DD0A" w:rsidR="0058263C" w:rsidRDefault="00000000">
      <w:pPr>
        <w:pStyle w:val="TOC3"/>
        <w:tabs>
          <w:tab w:val="right" w:leader="dot" w:pos="8296"/>
        </w:tabs>
        <w:rPr>
          <w:rFonts w:asciiTheme="minorHAnsi" w:eastAsiaTheme="minorEastAsia" w:hAnsiTheme="minorHAnsi" w:cstheme="minorBidi"/>
          <w:noProof/>
        </w:rPr>
      </w:pPr>
      <w:hyperlink w:anchor="_Toc38636801" w:history="1">
        <w:r w:rsidR="0058263C" w:rsidRPr="00CC1B67">
          <w:rPr>
            <w:rStyle w:val="ad"/>
            <w:noProof/>
          </w:rPr>
          <w:t xml:space="preserve">4.4 </w:t>
        </w:r>
        <w:r w:rsidR="0058263C" w:rsidRPr="00CC1B67">
          <w:rPr>
            <w:rStyle w:val="ad"/>
            <w:noProof/>
          </w:rPr>
          <w:t>梯度下降法实践</w:t>
        </w:r>
        <w:r w:rsidR="0058263C" w:rsidRPr="00CC1B67">
          <w:rPr>
            <w:rStyle w:val="ad"/>
            <w:noProof/>
          </w:rPr>
          <w:t>2-</w:t>
        </w:r>
        <w:r w:rsidR="0058263C" w:rsidRPr="00CC1B67">
          <w:rPr>
            <w:rStyle w:val="ad"/>
            <w:noProof/>
          </w:rPr>
          <w:t>学习率</w:t>
        </w:r>
        <w:r w:rsidR="0058263C">
          <w:rPr>
            <w:noProof/>
            <w:webHidden/>
          </w:rPr>
          <w:tab/>
        </w:r>
        <w:r w:rsidR="0058263C">
          <w:rPr>
            <w:noProof/>
            <w:webHidden/>
          </w:rPr>
          <w:fldChar w:fldCharType="begin"/>
        </w:r>
        <w:r w:rsidR="0058263C">
          <w:rPr>
            <w:noProof/>
            <w:webHidden/>
          </w:rPr>
          <w:instrText xml:space="preserve"> PAGEREF _Toc38636801 \h </w:instrText>
        </w:r>
        <w:r w:rsidR="0058263C">
          <w:rPr>
            <w:noProof/>
            <w:webHidden/>
          </w:rPr>
        </w:r>
        <w:r w:rsidR="0058263C">
          <w:rPr>
            <w:noProof/>
            <w:webHidden/>
          </w:rPr>
          <w:fldChar w:fldCharType="separate"/>
        </w:r>
        <w:r w:rsidR="00AC019F">
          <w:rPr>
            <w:noProof/>
            <w:webHidden/>
          </w:rPr>
          <w:t>41</w:t>
        </w:r>
        <w:r w:rsidR="0058263C">
          <w:rPr>
            <w:noProof/>
            <w:webHidden/>
          </w:rPr>
          <w:fldChar w:fldCharType="end"/>
        </w:r>
      </w:hyperlink>
    </w:p>
    <w:p w14:paraId="6D3AB425" w14:textId="2644DA1A" w:rsidR="0058263C" w:rsidRDefault="00000000">
      <w:pPr>
        <w:pStyle w:val="TOC3"/>
        <w:tabs>
          <w:tab w:val="right" w:leader="dot" w:pos="8296"/>
        </w:tabs>
        <w:rPr>
          <w:rFonts w:asciiTheme="minorHAnsi" w:eastAsiaTheme="minorEastAsia" w:hAnsiTheme="minorHAnsi" w:cstheme="minorBidi"/>
          <w:noProof/>
        </w:rPr>
      </w:pPr>
      <w:hyperlink w:anchor="_Toc38636802" w:history="1">
        <w:r w:rsidR="0058263C" w:rsidRPr="00CC1B67">
          <w:rPr>
            <w:rStyle w:val="ad"/>
            <w:noProof/>
          </w:rPr>
          <w:t xml:space="preserve">4.5 </w:t>
        </w:r>
        <w:r w:rsidR="0058263C" w:rsidRPr="00CC1B67">
          <w:rPr>
            <w:rStyle w:val="ad"/>
            <w:noProof/>
          </w:rPr>
          <w:t>特征和多项式回归</w:t>
        </w:r>
        <w:r w:rsidR="0058263C">
          <w:rPr>
            <w:noProof/>
            <w:webHidden/>
          </w:rPr>
          <w:tab/>
        </w:r>
        <w:r w:rsidR="0058263C">
          <w:rPr>
            <w:noProof/>
            <w:webHidden/>
          </w:rPr>
          <w:fldChar w:fldCharType="begin"/>
        </w:r>
        <w:r w:rsidR="0058263C">
          <w:rPr>
            <w:noProof/>
            <w:webHidden/>
          </w:rPr>
          <w:instrText xml:space="preserve"> PAGEREF _Toc38636802 \h </w:instrText>
        </w:r>
        <w:r w:rsidR="0058263C">
          <w:rPr>
            <w:noProof/>
            <w:webHidden/>
          </w:rPr>
        </w:r>
        <w:r w:rsidR="0058263C">
          <w:rPr>
            <w:noProof/>
            <w:webHidden/>
          </w:rPr>
          <w:fldChar w:fldCharType="separate"/>
        </w:r>
        <w:r w:rsidR="00AC019F">
          <w:rPr>
            <w:noProof/>
            <w:webHidden/>
          </w:rPr>
          <w:t>42</w:t>
        </w:r>
        <w:r w:rsidR="0058263C">
          <w:rPr>
            <w:noProof/>
            <w:webHidden/>
          </w:rPr>
          <w:fldChar w:fldCharType="end"/>
        </w:r>
      </w:hyperlink>
    </w:p>
    <w:p w14:paraId="001DE66F" w14:textId="72323E94" w:rsidR="0058263C" w:rsidRDefault="00000000">
      <w:pPr>
        <w:pStyle w:val="TOC3"/>
        <w:tabs>
          <w:tab w:val="right" w:leader="dot" w:pos="8296"/>
        </w:tabs>
        <w:rPr>
          <w:rFonts w:asciiTheme="minorHAnsi" w:eastAsiaTheme="minorEastAsia" w:hAnsiTheme="minorHAnsi" w:cstheme="minorBidi"/>
          <w:noProof/>
        </w:rPr>
      </w:pPr>
      <w:hyperlink w:anchor="_Toc38636803" w:history="1">
        <w:r w:rsidR="0058263C" w:rsidRPr="00CC1B67">
          <w:rPr>
            <w:rStyle w:val="ad"/>
            <w:noProof/>
          </w:rPr>
          <w:t xml:space="preserve">4.6 </w:t>
        </w:r>
        <w:r w:rsidR="0058263C" w:rsidRPr="00CC1B67">
          <w:rPr>
            <w:rStyle w:val="ad"/>
            <w:noProof/>
          </w:rPr>
          <w:t>正规方程</w:t>
        </w:r>
        <w:r w:rsidR="0058263C">
          <w:rPr>
            <w:noProof/>
            <w:webHidden/>
          </w:rPr>
          <w:tab/>
        </w:r>
        <w:r w:rsidR="0058263C">
          <w:rPr>
            <w:noProof/>
            <w:webHidden/>
          </w:rPr>
          <w:fldChar w:fldCharType="begin"/>
        </w:r>
        <w:r w:rsidR="0058263C">
          <w:rPr>
            <w:noProof/>
            <w:webHidden/>
          </w:rPr>
          <w:instrText xml:space="preserve"> PAGEREF _Toc38636803 \h </w:instrText>
        </w:r>
        <w:r w:rsidR="0058263C">
          <w:rPr>
            <w:noProof/>
            <w:webHidden/>
          </w:rPr>
        </w:r>
        <w:r w:rsidR="0058263C">
          <w:rPr>
            <w:noProof/>
            <w:webHidden/>
          </w:rPr>
          <w:fldChar w:fldCharType="separate"/>
        </w:r>
        <w:r w:rsidR="00AC019F">
          <w:rPr>
            <w:noProof/>
            <w:webHidden/>
          </w:rPr>
          <w:t>43</w:t>
        </w:r>
        <w:r w:rsidR="0058263C">
          <w:rPr>
            <w:noProof/>
            <w:webHidden/>
          </w:rPr>
          <w:fldChar w:fldCharType="end"/>
        </w:r>
      </w:hyperlink>
    </w:p>
    <w:p w14:paraId="161DCE86" w14:textId="318FB20C" w:rsidR="0058263C" w:rsidRDefault="00000000">
      <w:pPr>
        <w:pStyle w:val="TOC3"/>
        <w:tabs>
          <w:tab w:val="right" w:leader="dot" w:pos="8296"/>
        </w:tabs>
        <w:rPr>
          <w:rFonts w:asciiTheme="minorHAnsi" w:eastAsiaTheme="minorEastAsia" w:hAnsiTheme="minorHAnsi" w:cstheme="minorBidi"/>
          <w:noProof/>
        </w:rPr>
      </w:pPr>
      <w:hyperlink w:anchor="_Toc38636804" w:history="1">
        <w:r w:rsidR="0058263C" w:rsidRPr="00CC1B67">
          <w:rPr>
            <w:rStyle w:val="ad"/>
            <w:noProof/>
          </w:rPr>
          <w:t xml:space="preserve">4.7 </w:t>
        </w:r>
        <w:r w:rsidR="0058263C" w:rsidRPr="00CC1B67">
          <w:rPr>
            <w:rStyle w:val="ad"/>
            <w:noProof/>
          </w:rPr>
          <w:t>正规方程及不可逆性（选修）</w:t>
        </w:r>
        <w:r w:rsidR="0058263C">
          <w:rPr>
            <w:noProof/>
            <w:webHidden/>
          </w:rPr>
          <w:tab/>
        </w:r>
        <w:r w:rsidR="0058263C">
          <w:rPr>
            <w:noProof/>
            <w:webHidden/>
          </w:rPr>
          <w:fldChar w:fldCharType="begin"/>
        </w:r>
        <w:r w:rsidR="0058263C">
          <w:rPr>
            <w:noProof/>
            <w:webHidden/>
          </w:rPr>
          <w:instrText xml:space="preserve"> PAGEREF _Toc38636804 \h </w:instrText>
        </w:r>
        <w:r w:rsidR="0058263C">
          <w:rPr>
            <w:noProof/>
            <w:webHidden/>
          </w:rPr>
        </w:r>
        <w:r w:rsidR="0058263C">
          <w:rPr>
            <w:noProof/>
            <w:webHidden/>
          </w:rPr>
          <w:fldChar w:fldCharType="separate"/>
        </w:r>
        <w:r w:rsidR="00AC019F">
          <w:rPr>
            <w:noProof/>
            <w:webHidden/>
          </w:rPr>
          <w:t>45</w:t>
        </w:r>
        <w:r w:rsidR="0058263C">
          <w:rPr>
            <w:noProof/>
            <w:webHidden/>
          </w:rPr>
          <w:fldChar w:fldCharType="end"/>
        </w:r>
      </w:hyperlink>
    </w:p>
    <w:p w14:paraId="1088A5E1" w14:textId="69D1AB80"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05" w:history="1">
        <w:r w:rsidR="0058263C" w:rsidRPr="00CC1B67">
          <w:rPr>
            <w:rStyle w:val="ad"/>
            <w:noProof/>
          </w:rPr>
          <w:t>5</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Octave</w:t>
        </w:r>
        <w:r w:rsidR="0058263C" w:rsidRPr="00CC1B67">
          <w:rPr>
            <w:rStyle w:val="ad"/>
            <w:noProof/>
          </w:rPr>
          <w:t>教程</w:t>
        </w:r>
        <w:r w:rsidR="0058263C" w:rsidRPr="00CC1B67">
          <w:rPr>
            <w:rStyle w:val="ad"/>
            <w:noProof/>
          </w:rPr>
          <w:t>(Octave Tutorial)</w:t>
        </w:r>
        <w:r w:rsidR="0058263C">
          <w:rPr>
            <w:noProof/>
            <w:webHidden/>
          </w:rPr>
          <w:tab/>
        </w:r>
        <w:r w:rsidR="0058263C">
          <w:rPr>
            <w:noProof/>
            <w:webHidden/>
          </w:rPr>
          <w:fldChar w:fldCharType="begin"/>
        </w:r>
        <w:r w:rsidR="0058263C">
          <w:rPr>
            <w:noProof/>
            <w:webHidden/>
          </w:rPr>
          <w:instrText xml:space="preserve"> PAGEREF _Toc38636805 \h </w:instrText>
        </w:r>
        <w:r w:rsidR="0058263C">
          <w:rPr>
            <w:noProof/>
            <w:webHidden/>
          </w:rPr>
        </w:r>
        <w:r w:rsidR="0058263C">
          <w:rPr>
            <w:noProof/>
            <w:webHidden/>
          </w:rPr>
          <w:fldChar w:fldCharType="separate"/>
        </w:r>
        <w:r w:rsidR="00AC019F">
          <w:rPr>
            <w:noProof/>
            <w:webHidden/>
          </w:rPr>
          <w:t>48</w:t>
        </w:r>
        <w:r w:rsidR="0058263C">
          <w:rPr>
            <w:noProof/>
            <w:webHidden/>
          </w:rPr>
          <w:fldChar w:fldCharType="end"/>
        </w:r>
      </w:hyperlink>
    </w:p>
    <w:p w14:paraId="65505740" w14:textId="2F0FAC28" w:rsidR="0058263C" w:rsidRDefault="00000000">
      <w:pPr>
        <w:pStyle w:val="TOC3"/>
        <w:tabs>
          <w:tab w:val="right" w:leader="dot" w:pos="8296"/>
        </w:tabs>
        <w:rPr>
          <w:rFonts w:asciiTheme="minorHAnsi" w:eastAsiaTheme="minorEastAsia" w:hAnsiTheme="minorHAnsi" w:cstheme="minorBidi"/>
          <w:noProof/>
        </w:rPr>
      </w:pPr>
      <w:hyperlink w:anchor="_Toc38636806" w:history="1">
        <w:r w:rsidR="0058263C" w:rsidRPr="00CC1B67">
          <w:rPr>
            <w:rStyle w:val="ad"/>
            <w:noProof/>
          </w:rPr>
          <w:t xml:space="preserve">5.1 </w:t>
        </w:r>
        <w:r w:rsidR="0058263C" w:rsidRPr="00CC1B67">
          <w:rPr>
            <w:rStyle w:val="ad"/>
            <w:noProof/>
          </w:rPr>
          <w:t>基本操作</w:t>
        </w:r>
        <w:r w:rsidR="0058263C">
          <w:rPr>
            <w:noProof/>
            <w:webHidden/>
          </w:rPr>
          <w:tab/>
        </w:r>
        <w:r w:rsidR="0058263C">
          <w:rPr>
            <w:noProof/>
            <w:webHidden/>
          </w:rPr>
          <w:fldChar w:fldCharType="begin"/>
        </w:r>
        <w:r w:rsidR="0058263C">
          <w:rPr>
            <w:noProof/>
            <w:webHidden/>
          </w:rPr>
          <w:instrText xml:space="preserve"> PAGEREF _Toc38636806 \h </w:instrText>
        </w:r>
        <w:r w:rsidR="0058263C">
          <w:rPr>
            <w:noProof/>
            <w:webHidden/>
          </w:rPr>
        </w:r>
        <w:r w:rsidR="0058263C">
          <w:rPr>
            <w:noProof/>
            <w:webHidden/>
          </w:rPr>
          <w:fldChar w:fldCharType="separate"/>
        </w:r>
        <w:r w:rsidR="00AC019F">
          <w:rPr>
            <w:noProof/>
            <w:webHidden/>
          </w:rPr>
          <w:t>48</w:t>
        </w:r>
        <w:r w:rsidR="0058263C">
          <w:rPr>
            <w:noProof/>
            <w:webHidden/>
          </w:rPr>
          <w:fldChar w:fldCharType="end"/>
        </w:r>
      </w:hyperlink>
    </w:p>
    <w:p w14:paraId="56300C38" w14:textId="12374143" w:rsidR="0058263C" w:rsidRDefault="00000000">
      <w:pPr>
        <w:pStyle w:val="TOC3"/>
        <w:tabs>
          <w:tab w:val="right" w:leader="dot" w:pos="8296"/>
        </w:tabs>
        <w:rPr>
          <w:rFonts w:asciiTheme="minorHAnsi" w:eastAsiaTheme="minorEastAsia" w:hAnsiTheme="minorHAnsi" w:cstheme="minorBidi"/>
          <w:noProof/>
        </w:rPr>
      </w:pPr>
      <w:hyperlink w:anchor="_Toc38636807" w:history="1">
        <w:r w:rsidR="0058263C" w:rsidRPr="00CC1B67">
          <w:rPr>
            <w:rStyle w:val="ad"/>
            <w:noProof/>
          </w:rPr>
          <w:t xml:space="preserve">5.2 </w:t>
        </w:r>
        <w:r w:rsidR="0058263C" w:rsidRPr="00CC1B67">
          <w:rPr>
            <w:rStyle w:val="ad"/>
            <w:noProof/>
          </w:rPr>
          <w:t>移动数据</w:t>
        </w:r>
        <w:r w:rsidR="0058263C">
          <w:rPr>
            <w:noProof/>
            <w:webHidden/>
          </w:rPr>
          <w:tab/>
        </w:r>
        <w:r w:rsidR="0058263C">
          <w:rPr>
            <w:noProof/>
            <w:webHidden/>
          </w:rPr>
          <w:fldChar w:fldCharType="begin"/>
        </w:r>
        <w:r w:rsidR="0058263C">
          <w:rPr>
            <w:noProof/>
            <w:webHidden/>
          </w:rPr>
          <w:instrText xml:space="preserve"> PAGEREF _Toc38636807 \h </w:instrText>
        </w:r>
        <w:r w:rsidR="0058263C">
          <w:rPr>
            <w:noProof/>
            <w:webHidden/>
          </w:rPr>
        </w:r>
        <w:r w:rsidR="0058263C">
          <w:rPr>
            <w:noProof/>
            <w:webHidden/>
          </w:rPr>
          <w:fldChar w:fldCharType="separate"/>
        </w:r>
        <w:r w:rsidR="00AC019F">
          <w:rPr>
            <w:noProof/>
            <w:webHidden/>
          </w:rPr>
          <w:t>55</w:t>
        </w:r>
        <w:r w:rsidR="0058263C">
          <w:rPr>
            <w:noProof/>
            <w:webHidden/>
          </w:rPr>
          <w:fldChar w:fldCharType="end"/>
        </w:r>
      </w:hyperlink>
    </w:p>
    <w:p w14:paraId="0C51A7D3" w14:textId="6A600FA5" w:rsidR="0058263C" w:rsidRDefault="00000000">
      <w:pPr>
        <w:pStyle w:val="TOC3"/>
        <w:tabs>
          <w:tab w:val="right" w:leader="dot" w:pos="8296"/>
        </w:tabs>
        <w:rPr>
          <w:rFonts w:asciiTheme="minorHAnsi" w:eastAsiaTheme="minorEastAsia" w:hAnsiTheme="minorHAnsi" w:cstheme="minorBidi"/>
          <w:noProof/>
        </w:rPr>
      </w:pPr>
      <w:hyperlink w:anchor="_Toc38636808" w:history="1">
        <w:r w:rsidR="0058263C" w:rsidRPr="00CC1B67">
          <w:rPr>
            <w:rStyle w:val="ad"/>
            <w:noProof/>
          </w:rPr>
          <w:t xml:space="preserve">5.3 </w:t>
        </w:r>
        <w:r w:rsidR="0058263C" w:rsidRPr="00CC1B67">
          <w:rPr>
            <w:rStyle w:val="ad"/>
            <w:noProof/>
          </w:rPr>
          <w:t>计算数据</w:t>
        </w:r>
        <w:r w:rsidR="0058263C">
          <w:rPr>
            <w:noProof/>
            <w:webHidden/>
          </w:rPr>
          <w:tab/>
        </w:r>
        <w:r w:rsidR="0058263C">
          <w:rPr>
            <w:noProof/>
            <w:webHidden/>
          </w:rPr>
          <w:fldChar w:fldCharType="begin"/>
        </w:r>
        <w:r w:rsidR="0058263C">
          <w:rPr>
            <w:noProof/>
            <w:webHidden/>
          </w:rPr>
          <w:instrText xml:space="preserve"> PAGEREF _Toc38636808 \h </w:instrText>
        </w:r>
        <w:r w:rsidR="0058263C">
          <w:rPr>
            <w:noProof/>
            <w:webHidden/>
          </w:rPr>
        </w:r>
        <w:r w:rsidR="0058263C">
          <w:rPr>
            <w:noProof/>
            <w:webHidden/>
          </w:rPr>
          <w:fldChar w:fldCharType="separate"/>
        </w:r>
        <w:r w:rsidR="00AC019F">
          <w:rPr>
            <w:noProof/>
            <w:webHidden/>
          </w:rPr>
          <w:t>63</w:t>
        </w:r>
        <w:r w:rsidR="0058263C">
          <w:rPr>
            <w:noProof/>
            <w:webHidden/>
          </w:rPr>
          <w:fldChar w:fldCharType="end"/>
        </w:r>
      </w:hyperlink>
    </w:p>
    <w:p w14:paraId="339FF736" w14:textId="3326B303" w:rsidR="0058263C" w:rsidRDefault="00000000">
      <w:pPr>
        <w:pStyle w:val="TOC3"/>
        <w:tabs>
          <w:tab w:val="right" w:leader="dot" w:pos="8296"/>
        </w:tabs>
        <w:rPr>
          <w:rFonts w:asciiTheme="minorHAnsi" w:eastAsiaTheme="minorEastAsia" w:hAnsiTheme="minorHAnsi" w:cstheme="minorBidi"/>
          <w:noProof/>
        </w:rPr>
      </w:pPr>
      <w:hyperlink w:anchor="_Toc38636809" w:history="1">
        <w:r w:rsidR="0058263C" w:rsidRPr="00CC1B67">
          <w:rPr>
            <w:rStyle w:val="ad"/>
            <w:noProof/>
          </w:rPr>
          <w:t xml:space="preserve">5.4 </w:t>
        </w:r>
        <w:r w:rsidR="0058263C" w:rsidRPr="00CC1B67">
          <w:rPr>
            <w:rStyle w:val="ad"/>
            <w:noProof/>
          </w:rPr>
          <w:t>绘图数据</w:t>
        </w:r>
        <w:r w:rsidR="0058263C">
          <w:rPr>
            <w:noProof/>
            <w:webHidden/>
          </w:rPr>
          <w:tab/>
        </w:r>
        <w:r w:rsidR="0058263C">
          <w:rPr>
            <w:noProof/>
            <w:webHidden/>
          </w:rPr>
          <w:fldChar w:fldCharType="begin"/>
        </w:r>
        <w:r w:rsidR="0058263C">
          <w:rPr>
            <w:noProof/>
            <w:webHidden/>
          </w:rPr>
          <w:instrText xml:space="preserve"> PAGEREF _Toc38636809 \h </w:instrText>
        </w:r>
        <w:r w:rsidR="0058263C">
          <w:rPr>
            <w:noProof/>
            <w:webHidden/>
          </w:rPr>
        </w:r>
        <w:r w:rsidR="0058263C">
          <w:rPr>
            <w:noProof/>
            <w:webHidden/>
          </w:rPr>
          <w:fldChar w:fldCharType="separate"/>
        </w:r>
        <w:r w:rsidR="00AC019F">
          <w:rPr>
            <w:noProof/>
            <w:webHidden/>
          </w:rPr>
          <w:t>71</w:t>
        </w:r>
        <w:r w:rsidR="0058263C">
          <w:rPr>
            <w:noProof/>
            <w:webHidden/>
          </w:rPr>
          <w:fldChar w:fldCharType="end"/>
        </w:r>
      </w:hyperlink>
    </w:p>
    <w:p w14:paraId="1ADB96E1" w14:textId="2D72A132" w:rsidR="0058263C" w:rsidRDefault="00000000">
      <w:pPr>
        <w:pStyle w:val="TOC3"/>
        <w:tabs>
          <w:tab w:val="right" w:leader="dot" w:pos="8296"/>
        </w:tabs>
        <w:rPr>
          <w:rFonts w:asciiTheme="minorHAnsi" w:eastAsiaTheme="minorEastAsia" w:hAnsiTheme="minorHAnsi" w:cstheme="minorBidi"/>
          <w:noProof/>
        </w:rPr>
      </w:pPr>
      <w:hyperlink w:anchor="_Toc38636810" w:history="1">
        <w:r w:rsidR="0058263C" w:rsidRPr="00CC1B67">
          <w:rPr>
            <w:rStyle w:val="ad"/>
            <w:noProof/>
          </w:rPr>
          <w:t xml:space="preserve">5.5 </w:t>
        </w:r>
        <w:r w:rsidR="0058263C" w:rsidRPr="00CC1B67">
          <w:rPr>
            <w:rStyle w:val="ad"/>
            <w:noProof/>
          </w:rPr>
          <w:t>控制语句：</w:t>
        </w:r>
        <w:r w:rsidR="0058263C" w:rsidRPr="00CC1B67">
          <w:rPr>
            <w:rStyle w:val="ad"/>
            <w:noProof/>
          </w:rPr>
          <w:t>for</w:t>
        </w:r>
        <w:r w:rsidR="0058263C" w:rsidRPr="00CC1B67">
          <w:rPr>
            <w:rStyle w:val="ad"/>
            <w:noProof/>
          </w:rPr>
          <w:t>，</w:t>
        </w:r>
        <w:r w:rsidR="0058263C" w:rsidRPr="00CC1B67">
          <w:rPr>
            <w:rStyle w:val="ad"/>
            <w:noProof/>
          </w:rPr>
          <w:t>while</w:t>
        </w:r>
        <w:r w:rsidR="0058263C" w:rsidRPr="00CC1B67">
          <w:rPr>
            <w:rStyle w:val="ad"/>
            <w:noProof/>
          </w:rPr>
          <w:t>，</w:t>
        </w:r>
        <w:r w:rsidR="0058263C" w:rsidRPr="00CC1B67">
          <w:rPr>
            <w:rStyle w:val="ad"/>
            <w:noProof/>
          </w:rPr>
          <w:t>if</w:t>
        </w:r>
        <w:r w:rsidR="0058263C" w:rsidRPr="00CC1B67">
          <w:rPr>
            <w:rStyle w:val="ad"/>
            <w:noProof/>
          </w:rPr>
          <w:t>语句</w:t>
        </w:r>
        <w:r w:rsidR="0058263C">
          <w:rPr>
            <w:noProof/>
            <w:webHidden/>
          </w:rPr>
          <w:tab/>
        </w:r>
        <w:r w:rsidR="0058263C">
          <w:rPr>
            <w:noProof/>
            <w:webHidden/>
          </w:rPr>
          <w:fldChar w:fldCharType="begin"/>
        </w:r>
        <w:r w:rsidR="0058263C">
          <w:rPr>
            <w:noProof/>
            <w:webHidden/>
          </w:rPr>
          <w:instrText xml:space="preserve"> PAGEREF _Toc38636810 \h </w:instrText>
        </w:r>
        <w:r w:rsidR="0058263C">
          <w:rPr>
            <w:noProof/>
            <w:webHidden/>
          </w:rPr>
        </w:r>
        <w:r w:rsidR="0058263C">
          <w:rPr>
            <w:noProof/>
            <w:webHidden/>
          </w:rPr>
          <w:fldChar w:fldCharType="separate"/>
        </w:r>
        <w:r w:rsidR="00AC019F">
          <w:rPr>
            <w:noProof/>
            <w:webHidden/>
          </w:rPr>
          <w:t>77</w:t>
        </w:r>
        <w:r w:rsidR="0058263C">
          <w:rPr>
            <w:noProof/>
            <w:webHidden/>
          </w:rPr>
          <w:fldChar w:fldCharType="end"/>
        </w:r>
      </w:hyperlink>
    </w:p>
    <w:p w14:paraId="7537FB6B" w14:textId="60BE0E51" w:rsidR="0058263C" w:rsidRDefault="00000000">
      <w:pPr>
        <w:pStyle w:val="TOC3"/>
        <w:tabs>
          <w:tab w:val="right" w:leader="dot" w:pos="8296"/>
        </w:tabs>
        <w:rPr>
          <w:rFonts w:asciiTheme="minorHAnsi" w:eastAsiaTheme="minorEastAsia" w:hAnsiTheme="minorHAnsi" w:cstheme="minorBidi"/>
          <w:noProof/>
        </w:rPr>
      </w:pPr>
      <w:hyperlink w:anchor="_Toc38636811" w:history="1">
        <w:r w:rsidR="0058263C" w:rsidRPr="00CC1B67">
          <w:rPr>
            <w:rStyle w:val="ad"/>
            <w:noProof/>
          </w:rPr>
          <w:t xml:space="preserve">5.6 </w:t>
        </w:r>
        <w:r w:rsidR="0058263C" w:rsidRPr="00CC1B67">
          <w:rPr>
            <w:rStyle w:val="ad"/>
            <w:noProof/>
          </w:rPr>
          <w:t>向量化</w:t>
        </w:r>
        <w:r w:rsidR="0058263C">
          <w:rPr>
            <w:noProof/>
            <w:webHidden/>
          </w:rPr>
          <w:tab/>
        </w:r>
        <w:r w:rsidR="0058263C">
          <w:rPr>
            <w:noProof/>
            <w:webHidden/>
          </w:rPr>
          <w:fldChar w:fldCharType="begin"/>
        </w:r>
        <w:r w:rsidR="0058263C">
          <w:rPr>
            <w:noProof/>
            <w:webHidden/>
          </w:rPr>
          <w:instrText xml:space="preserve"> PAGEREF _Toc38636811 \h </w:instrText>
        </w:r>
        <w:r w:rsidR="0058263C">
          <w:rPr>
            <w:noProof/>
            <w:webHidden/>
          </w:rPr>
        </w:r>
        <w:r w:rsidR="0058263C">
          <w:rPr>
            <w:noProof/>
            <w:webHidden/>
          </w:rPr>
          <w:fldChar w:fldCharType="separate"/>
        </w:r>
        <w:r w:rsidR="00AC019F">
          <w:rPr>
            <w:noProof/>
            <w:webHidden/>
          </w:rPr>
          <w:t>83</w:t>
        </w:r>
        <w:r w:rsidR="0058263C">
          <w:rPr>
            <w:noProof/>
            <w:webHidden/>
          </w:rPr>
          <w:fldChar w:fldCharType="end"/>
        </w:r>
      </w:hyperlink>
    </w:p>
    <w:p w14:paraId="7FB53539" w14:textId="61B21914" w:rsidR="0058263C" w:rsidRDefault="00000000">
      <w:pPr>
        <w:pStyle w:val="TOC3"/>
        <w:tabs>
          <w:tab w:val="right" w:leader="dot" w:pos="8296"/>
        </w:tabs>
        <w:rPr>
          <w:rFonts w:asciiTheme="minorHAnsi" w:eastAsiaTheme="minorEastAsia" w:hAnsiTheme="minorHAnsi" w:cstheme="minorBidi"/>
          <w:noProof/>
        </w:rPr>
      </w:pPr>
      <w:hyperlink w:anchor="_Toc38636812" w:history="1">
        <w:r w:rsidR="0058263C" w:rsidRPr="00CC1B67">
          <w:rPr>
            <w:rStyle w:val="ad"/>
            <w:noProof/>
          </w:rPr>
          <w:t xml:space="preserve">5.7 </w:t>
        </w:r>
        <w:r w:rsidR="0058263C" w:rsidRPr="00CC1B67">
          <w:rPr>
            <w:rStyle w:val="ad"/>
            <w:noProof/>
          </w:rPr>
          <w:t>工作和提交的编程练习</w:t>
        </w:r>
        <w:r w:rsidR="0058263C">
          <w:rPr>
            <w:noProof/>
            <w:webHidden/>
          </w:rPr>
          <w:tab/>
        </w:r>
        <w:r w:rsidR="0058263C">
          <w:rPr>
            <w:noProof/>
            <w:webHidden/>
          </w:rPr>
          <w:fldChar w:fldCharType="begin"/>
        </w:r>
        <w:r w:rsidR="0058263C">
          <w:rPr>
            <w:noProof/>
            <w:webHidden/>
          </w:rPr>
          <w:instrText xml:space="preserve"> PAGEREF _Toc38636812 \h </w:instrText>
        </w:r>
        <w:r w:rsidR="0058263C">
          <w:rPr>
            <w:noProof/>
            <w:webHidden/>
          </w:rPr>
        </w:r>
        <w:r w:rsidR="0058263C">
          <w:rPr>
            <w:noProof/>
            <w:webHidden/>
          </w:rPr>
          <w:fldChar w:fldCharType="separate"/>
        </w:r>
        <w:r w:rsidR="00AC019F">
          <w:rPr>
            <w:noProof/>
            <w:webHidden/>
          </w:rPr>
          <w:t>87</w:t>
        </w:r>
        <w:r w:rsidR="0058263C">
          <w:rPr>
            <w:noProof/>
            <w:webHidden/>
          </w:rPr>
          <w:fldChar w:fldCharType="end"/>
        </w:r>
      </w:hyperlink>
    </w:p>
    <w:p w14:paraId="65C7C790" w14:textId="24EE357B" w:rsidR="0058263C" w:rsidRDefault="00000000">
      <w:pPr>
        <w:pStyle w:val="TOC1"/>
        <w:tabs>
          <w:tab w:val="right" w:leader="dot" w:pos="8296"/>
        </w:tabs>
        <w:rPr>
          <w:rFonts w:asciiTheme="minorHAnsi" w:eastAsiaTheme="minorEastAsia" w:hAnsiTheme="minorHAnsi" w:cstheme="minorBidi"/>
          <w:noProof/>
        </w:rPr>
      </w:pPr>
      <w:hyperlink w:anchor="_Toc38636813" w:history="1">
        <w:r w:rsidR="0058263C" w:rsidRPr="00CC1B67">
          <w:rPr>
            <w:rStyle w:val="ad"/>
            <w:noProof/>
          </w:rPr>
          <w:t>第</w:t>
        </w:r>
        <w:r w:rsidR="0058263C" w:rsidRPr="00CC1B67">
          <w:rPr>
            <w:rStyle w:val="ad"/>
            <w:noProof/>
          </w:rPr>
          <w:t>3</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_Toc38636813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3C3FC2E5" w14:textId="7BF8A92A"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14" w:history="1">
        <w:r w:rsidR="0058263C" w:rsidRPr="00CC1B67">
          <w:rPr>
            <w:rStyle w:val="ad"/>
            <w:noProof/>
          </w:rPr>
          <w:t>6</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逻辑回归</w:t>
        </w:r>
        <w:r w:rsidR="0058263C" w:rsidRPr="00CC1B67">
          <w:rPr>
            <w:rStyle w:val="ad"/>
            <w:noProof/>
          </w:rPr>
          <w:t>(Logistic Regression)</w:t>
        </w:r>
        <w:r w:rsidR="0058263C">
          <w:rPr>
            <w:noProof/>
            <w:webHidden/>
          </w:rPr>
          <w:tab/>
        </w:r>
        <w:r w:rsidR="0058263C">
          <w:rPr>
            <w:noProof/>
            <w:webHidden/>
          </w:rPr>
          <w:fldChar w:fldCharType="begin"/>
        </w:r>
        <w:r w:rsidR="0058263C">
          <w:rPr>
            <w:noProof/>
            <w:webHidden/>
          </w:rPr>
          <w:instrText xml:space="preserve"> PAGEREF _Toc38636814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75248E06" w14:textId="5232DA5E" w:rsidR="0058263C" w:rsidRDefault="00000000">
      <w:pPr>
        <w:pStyle w:val="TOC3"/>
        <w:tabs>
          <w:tab w:val="right" w:leader="dot" w:pos="8296"/>
        </w:tabs>
        <w:rPr>
          <w:rFonts w:asciiTheme="minorHAnsi" w:eastAsiaTheme="minorEastAsia" w:hAnsiTheme="minorHAnsi" w:cstheme="minorBidi"/>
          <w:noProof/>
        </w:rPr>
      </w:pPr>
      <w:hyperlink w:anchor="_Toc38636815" w:history="1">
        <w:r w:rsidR="0058263C" w:rsidRPr="00CC1B67">
          <w:rPr>
            <w:rStyle w:val="ad"/>
            <w:noProof/>
          </w:rPr>
          <w:t xml:space="preserve">6.1 </w:t>
        </w:r>
        <w:r w:rsidR="0058263C" w:rsidRPr="00CC1B67">
          <w:rPr>
            <w:rStyle w:val="ad"/>
            <w:noProof/>
          </w:rPr>
          <w:t>分类问题</w:t>
        </w:r>
        <w:r w:rsidR="0058263C">
          <w:rPr>
            <w:noProof/>
            <w:webHidden/>
          </w:rPr>
          <w:tab/>
        </w:r>
        <w:r w:rsidR="0058263C">
          <w:rPr>
            <w:noProof/>
            <w:webHidden/>
          </w:rPr>
          <w:fldChar w:fldCharType="begin"/>
        </w:r>
        <w:r w:rsidR="0058263C">
          <w:rPr>
            <w:noProof/>
            <w:webHidden/>
          </w:rPr>
          <w:instrText xml:space="preserve"> PAGEREF _Toc38636815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16697D49" w14:textId="32512AAC" w:rsidR="0058263C" w:rsidRDefault="00000000">
      <w:pPr>
        <w:pStyle w:val="TOC3"/>
        <w:tabs>
          <w:tab w:val="right" w:leader="dot" w:pos="8296"/>
        </w:tabs>
        <w:rPr>
          <w:rFonts w:asciiTheme="minorHAnsi" w:eastAsiaTheme="minorEastAsia" w:hAnsiTheme="minorHAnsi" w:cstheme="minorBidi"/>
          <w:noProof/>
        </w:rPr>
      </w:pPr>
      <w:hyperlink w:anchor="_Toc38636816" w:history="1">
        <w:r w:rsidR="0058263C" w:rsidRPr="00CC1B67">
          <w:rPr>
            <w:rStyle w:val="ad"/>
            <w:noProof/>
          </w:rPr>
          <w:t xml:space="preserve">6.2 </w:t>
        </w:r>
        <w:r w:rsidR="0058263C" w:rsidRPr="00CC1B67">
          <w:rPr>
            <w:rStyle w:val="ad"/>
            <w:noProof/>
          </w:rPr>
          <w:t>假说表示</w:t>
        </w:r>
        <w:r w:rsidR="0058263C">
          <w:rPr>
            <w:noProof/>
            <w:webHidden/>
          </w:rPr>
          <w:tab/>
        </w:r>
        <w:r w:rsidR="0058263C">
          <w:rPr>
            <w:noProof/>
            <w:webHidden/>
          </w:rPr>
          <w:fldChar w:fldCharType="begin"/>
        </w:r>
        <w:r w:rsidR="0058263C">
          <w:rPr>
            <w:noProof/>
            <w:webHidden/>
          </w:rPr>
          <w:instrText xml:space="preserve"> PAGEREF _Toc38636816 \h </w:instrText>
        </w:r>
        <w:r w:rsidR="0058263C">
          <w:rPr>
            <w:noProof/>
            <w:webHidden/>
          </w:rPr>
        </w:r>
        <w:r w:rsidR="0058263C">
          <w:rPr>
            <w:noProof/>
            <w:webHidden/>
          </w:rPr>
          <w:fldChar w:fldCharType="separate"/>
        </w:r>
        <w:r w:rsidR="00AC019F">
          <w:rPr>
            <w:noProof/>
            <w:webHidden/>
          </w:rPr>
          <w:t>91</w:t>
        </w:r>
        <w:r w:rsidR="0058263C">
          <w:rPr>
            <w:noProof/>
            <w:webHidden/>
          </w:rPr>
          <w:fldChar w:fldCharType="end"/>
        </w:r>
      </w:hyperlink>
    </w:p>
    <w:p w14:paraId="67F80BCB" w14:textId="76C5C585" w:rsidR="0058263C" w:rsidRDefault="00000000">
      <w:pPr>
        <w:pStyle w:val="TOC3"/>
        <w:tabs>
          <w:tab w:val="right" w:leader="dot" w:pos="8296"/>
        </w:tabs>
        <w:rPr>
          <w:rFonts w:asciiTheme="minorHAnsi" w:eastAsiaTheme="minorEastAsia" w:hAnsiTheme="minorHAnsi" w:cstheme="minorBidi"/>
          <w:noProof/>
        </w:rPr>
      </w:pPr>
      <w:hyperlink w:anchor="_Toc38636817" w:history="1">
        <w:r w:rsidR="0058263C" w:rsidRPr="00CC1B67">
          <w:rPr>
            <w:rStyle w:val="ad"/>
            <w:noProof/>
          </w:rPr>
          <w:t xml:space="preserve">6.3 </w:t>
        </w:r>
        <w:r w:rsidR="0058263C" w:rsidRPr="00CC1B67">
          <w:rPr>
            <w:rStyle w:val="ad"/>
            <w:noProof/>
          </w:rPr>
          <w:t>判定边界</w:t>
        </w:r>
        <w:r w:rsidR="0058263C">
          <w:rPr>
            <w:noProof/>
            <w:webHidden/>
          </w:rPr>
          <w:tab/>
        </w:r>
        <w:r w:rsidR="0058263C">
          <w:rPr>
            <w:noProof/>
            <w:webHidden/>
          </w:rPr>
          <w:fldChar w:fldCharType="begin"/>
        </w:r>
        <w:r w:rsidR="0058263C">
          <w:rPr>
            <w:noProof/>
            <w:webHidden/>
          </w:rPr>
          <w:instrText xml:space="preserve"> PAGEREF _Toc38636817 \h </w:instrText>
        </w:r>
        <w:r w:rsidR="0058263C">
          <w:rPr>
            <w:noProof/>
            <w:webHidden/>
          </w:rPr>
        </w:r>
        <w:r w:rsidR="0058263C">
          <w:rPr>
            <w:noProof/>
            <w:webHidden/>
          </w:rPr>
          <w:fldChar w:fldCharType="separate"/>
        </w:r>
        <w:r w:rsidR="00AC019F">
          <w:rPr>
            <w:noProof/>
            <w:webHidden/>
          </w:rPr>
          <w:t>93</w:t>
        </w:r>
        <w:r w:rsidR="0058263C">
          <w:rPr>
            <w:noProof/>
            <w:webHidden/>
          </w:rPr>
          <w:fldChar w:fldCharType="end"/>
        </w:r>
      </w:hyperlink>
    </w:p>
    <w:p w14:paraId="31E96661" w14:textId="1868DFF6" w:rsidR="0058263C" w:rsidRDefault="00000000">
      <w:pPr>
        <w:pStyle w:val="TOC3"/>
        <w:tabs>
          <w:tab w:val="right" w:leader="dot" w:pos="8296"/>
        </w:tabs>
        <w:rPr>
          <w:rFonts w:asciiTheme="minorHAnsi" w:eastAsiaTheme="minorEastAsia" w:hAnsiTheme="minorHAnsi" w:cstheme="minorBidi"/>
          <w:noProof/>
        </w:rPr>
      </w:pPr>
      <w:hyperlink w:anchor="_Toc38636818" w:history="1">
        <w:r w:rsidR="0058263C" w:rsidRPr="00CC1B67">
          <w:rPr>
            <w:rStyle w:val="ad"/>
            <w:noProof/>
          </w:rPr>
          <w:t xml:space="preserve">6.4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_Toc38636818 \h </w:instrText>
        </w:r>
        <w:r w:rsidR="0058263C">
          <w:rPr>
            <w:noProof/>
            <w:webHidden/>
          </w:rPr>
        </w:r>
        <w:r w:rsidR="0058263C">
          <w:rPr>
            <w:noProof/>
            <w:webHidden/>
          </w:rPr>
          <w:fldChar w:fldCharType="separate"/>
        </w:r>
        <w:r w:rsidR="00AC019F">
          <w:rPr>
            <w:noProof/>
            <w:webHidden/>
          </w:rPr>
          <w:t>95</w:t>
        </w:r>
        <w:r w:rsidR="0058263C">
          <w:rPr>
            <w:noProof/>
            <w:webHidden/>
          </w:rPr>
          <w:fldChar w:fldCharType="end"/>
        </w:r>
      </w:hyperlink>
    </w:p>
    <w:p w14:paraId="620965D6" w14:textId="52EF8FF4" w:rsidR="0058263C" w:rsidRDefault="00000000">
      <w:pPr>
        <w:pStyle w:val="TOC3"/>
        <w:tabs>
          <w:tab w:val="right" w:leader="dot" w:pos="8296"/>
        </w:tabs>
        <w:rPr>
          <w:rFonts w:asciiTheme="minorHAnsi" w:eastAsiaTheme="minorEastAsia" w:hAnsiTheme="minorHAnsi" w:cstheme="minorBidi"/>
          <w:noProof/>
        </w:rPr>
      </w:pPr>
      <w:hyperlink w:anchor="_Toc38636819" w:history="1">
        <w:r w:rsidR="0058263C" w:rsidRPr="00CC1B67">
          <w:rPr>
            <w:rStyle w:val="ad"/>
            <w:noProof/>
          </w:rPr>
          <w:t xml:space="preserve">6.5 </w:t>
        </w:r>
        <w:r w:rsidR="0058263C" w:rsidRPr="00CC1B67">
          <w:rPr>
            <w:rStyle w:val="ad"/>
            <w:noProof/>
          </w:rPr>
          <w:t>简化的成本函数和梯度下降</w:t>
        </w:r>
        <w:r w:rsidR="0058263C">
          <w:rPr>
            <w:noProof/>
            <w:webHidden/>
          </w:rPr>
          <w:tab/>
        </w:r>
        <w:r w:rsidR="0058263C">
          <w:rPr>
            <w:noProof/>
            <w:webHidden/>
          </w:rPr>
          <w:fldChar w:fldCharType="begin"/>
        </w:r>
        <w:r w:rsidR="0058263C">
          <w:rPr>
            <w:noProof/>
            <w:webHidden/>
          </w:rPr>
          <w:instrText xml:space="preserve"> PAGEREF _Toc38636819 \h </w:instrText>
        </w:r>
        <w:r w:rsidR="0058263C">
          <w:rPr>
            <w:noProof/>
            <w:webHidden/>
          </w:rPr>
        </w:r>
        <w:r w:rsidR="0058263C">
          <w:rPr>
            <w:noProof/>
            <w:webHidden/>
          </w:rPr>
          <w:fldChar w:fldCharType="separate"/>
        </w:r>
        <w:r w:rsidR="00AC019F">
          <w:rPr>
            <w:noProof/>
            <w:webHidden/>
          </w:rPr>
          <w:t>99</w:t>
        </w:r>
        <w:r w:rsidR="0058263C">
          <w:rPr>
            <w:noProof/>
            <w:webHidden/>
          </w:rPr>
          <w:fldChar w:fldCharType="end"/>
        </w:r>
      </w:hyperlink>
    </w:p>
    <w:p w14:paraId="1D94B157" w14:textId="7FFFCC41" w:rsidR="0058263C" w:rsidRDefault="00000000">
      <w:pPr>
        <w:pStyle w:val="TOC3"/>
        <w:tabs>
          <w:tab w:val="right" w:leader="dot" w:pos="8296"/>
        </w:tabs>
        <w:rPr>
          <w:rFonts w:asciiTheme="minorHAnsi" w:eastAsiaTheme="minorEastAsia" w:hAnsiTheme="minorHAnsi" w:cstheme="minorBidi"/>
          <w:noProof/>
        </w:rPr>
      </w:pPr>
      <w:hyperlink w:anchor="_Toc38636820" w:history="1">
        <w:r w:rsidR="0058263C" w:rsidRPr="00CC1B67">
          <w:rPr>
            <w:rStyle w:val="ad"/>
            <w:noProof/>
          </w:rPr>
          <w:t xml:space="preserve">6.6 </w:t>
        </w:r>
        <w:r w:rsidR="0058263C" w:rsidRPr="00CC1B67">
          <w:rPr>
            <w:rStyle w:val="ad"/>
            <w:noProof/>
          </w:rPr>
          <w:t>高级优化</w:t>
        </w:r>
        <w:r w:rsidR="0058263C">
          <w:rPr>
            <w:noProof/>
            <w:webHidden/>
          </w:rPr>
          <w:tab/>
        </w:r>
        <w:r w:rsidR="0058263C">
          <w:rPr>
            <w:noProof/>
            <w:webHidden/>
          </w:rPr>
          <w:fldChar w:fldCharType="begin"/>
        </w:r>
        <w:r w:rsidR="0058263C">
          <w:rPr>
            <w:noProof/>
            <w:webHidden/>
          </w:rPr>
          <w:instrText xml:space="preserve"> PAGEREF _Toc38636820 \h </w:instrText>
        </w:r>
        <w:r w:rsidR="0058263C">
          <w:rPr>
            <w:noProof/>
            <w:webHidden/>
          </w:rPr>
        </w:r>
        <w:r w:rsidR="0058263C">
          <w:rPr>
            <w:noProof/>
            <w:webHidden/>
          </w:rPr>
          <w:fldChar w:fldCharType="separate"/>
        </w:r>
        <w:r w:rsidR="00AC019F">
          <w:rPr>
            <w:noProof/>
            <w:webHidden/>
          </w:rPr>
          <w:t>102</w:t>
        </w:r>
        <w:r w:rsidR="0058263C">
          <w:rPr>
            <w:noProof/>
            <w:webHidden/>
          </w:rPr>
          <w:fldChar w:fldCharType="end"/>
        </w:r>
      </w:hyperlink>
    </w:p>
    <w:p w14:paraId="6C640DFA" w14:textId="5EE4A4C6" w:rsidR="0058263C" w:rsidRDefault="00000000">
      <w:pPr>
        <w:pStyle w:val="TOC3"/>
        <w:tabs>
          <w:tab w:val="right" w:leader="dot" w:pos="8296"/>
        </w:tabs>
        <w:rPr>
          <w:rFonts w:asciiTheme="minorHAnsi" w:eastAsiaTheme="minorEastAsia" w:hAnsiTheme="minorHAnsi" w:cstheme="minorBidi"/>
          <w:noProof/>
        </w:rPr>
      </w:pPr>
      <w:hyperlink w:anchor="_Toc38636821" w:history="1">
        <w:r w:rsidR="0058263C" w:rsidRPr="00CC1B67">
          <w:rPr>
            <w:rStyle w:val="ad"/>
            <w:noProof/>
          </w:rPr>
          <w:t xml:space="preserve">6.7 </w:t>
        </w:r>
        <w:r w:rsidR="0058263C" w:rsidRPr="00CC1B67">
          <w:rPr>
            <w:rStyle w:val="ad"/>
            <w:noProof/>
          </w:rPr>
          <w:t>多类别分类：一对多</w:t>
        </w:r>
        <w:r w:rsidR="0058263C">
          <w:rPr>
            <w:noProof/>
            <w:webHidden/>
          </w:rPr>
          <w:tab/>
        </w:r>
        <w:r w:rsidR="0058263C">
          <w:rPr>
            <w:noProof/>
            <w:webHidden/>
          </w:rPr>
          <w:fldChar w:fldCharType="begin"/>
        </w:r>
        <w:r w:rsidR="0058263C">
          <w:rPr>
            <w:noProof/>
            <w:webHidden/>
          </w:rPr>
          <w:instrText xml:space="preserve"> PAGEREF _Toc38636821 \h </w:instrText>
        </w:r>
        <w:r w:rsidR="0058263C">
          <w:rPr>
            <w:noProof/>
            <w:webHidden/>
          </w:rPr>
        </w:r>
        <w:r w:rsidR="0058263C">
          <w:rPr>
            <w:noProof/>
            <w:webHidden/>
          </w:rPr>
          <w:fldChar w:fldCharType="separate"/>
        </w:r>
        <w:r w:rsidR="00AC019F">
          <w:rPr>
            <w:noProof/>
            <w:webHidden/>
          </w:rPr>
          <w:t>106</w:t>
        </w:r>
        <w:r w:rsidR="0058263C">
          <w:rPr>
            <w:noProof/>
            <w:webHidden/>
          </w:rPr>
          <w:fldChar w:fldCharType="end"/>
        </w:r>
      </w:hyperlink>
    </w:p>
    <w:p w14:paraId="55791293" w14:textId="75EA759A"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22" w:history="1">
        <w:r w:rsidR="0058263C" w:rsidRPr="00CC1B67">
          <w:rPr>
            <w:rStyle w:val="ad"/>
            <w:noProof/>
          </w:rPr>
          <w:t>7</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正则化</w:t>
        </w:r>
        <w:r w:rsidR="0058263C" w:rsidRPr="00CC1B67">
          <w:rPr>
            <w:rStyle w:val="ad"/>
            <w:noProof/>
          </w:rPr>
          <w:t>(Regularization)</w:t>
        </w:r>
        <w:r w:rsidR="0058263C">
          <w:rPr>
            <w:noProof/>
            <w:webHidden/>
          </w:rPr>
          <w:tab/>
        </w:r>
        <w:r w:rsidR="0058263C">
          <w:rPr>
            <w:noProof/>
            <w:webHidden/>
          </w:rPr>
          <w:fldChar w:fldCharType="begin"/>
        </w:r>
        <w:r w:rsidR="0058263C">
          <w:rPr>
            <w:noProof/>
            <w:webHidden/>
          </w:rPr>
          <w:instrText xml:space="preserve"> PAGEREF _Toc38636822 \h </w:instrText>
        </w:r>
        <w:r w:rsidR="0058263C">
          <w:rPr>
            <w:noProof/>
            <w:webHidden/>
          </w:rPr>
        </w:r>
        <w:r w:rsidR="0058263C">
          <w:rPr>
            <w:noProof/>
            <w:webHidden/>
          </w:rPr>
          <w:fldChar w:fldCharType="separate"/>
        </w:r>
        <w:r w:rsidR="00AC019F">
          <w:rPr>
            <w:noProof/>
            <w:webHidden/>
          </w:rPr>
          <w:t>109</w:t>
        </w:r>
        <w:r w:rsidR="0058263C">
          <w:rPr>
            <w:noProof/>
            <w:webHidden/>
          </w:rPr>
          <w:fldChar w:fldCharType="end"/>
        </w:r>
      </w:hyperlink>
    </w:p>
    <w:p w14:paraId="20CA7AD4" w14:textId="4BB377EE" w:rsidR="0058263C" w:rsidRDefault="00000000">
      <w:pPr>
        <w:pStyle w:val="TOC3"/>
        <w:tabs>
          <w:tab w:val="right" w:leader="dot" w:pos="8296"/>
        </w:tabs>
        <w:rPr>
          <w:rFonts w:asciiTheme="minorHAnsi" w:eastAsiaTheme="minorEastAsia" w:hAnsiTheme="minorHAnsi" w:cstheme="minorBidi"/>
          <w:noProof/>
        </w:rPr>
      </w:pPr>
      <w:hyperlink w:anchor="_Toc38636823" w:history="1">
        <w:r w:rsidR="0058263C" w:rsidRPr="00CC1B67">
          <w:rPr>
            <w:rStyle w:val="ad"/>
            <w:noProof/>
          </w:rPr>
          <w:t xml:space="preserve">7.1 </w:t>
        </w:r>
        <w:r w:rsidR="0058263C" w:rsidRPr="00CC1B67">
          <w:rPr>
            <w:rStyle w:val="ad"/>
            <w:noProof/>
          </w:rPr>
          <w:t>过拟合的问题</w:t>
        </w:r>
        <w:r w:rsidR="0058263C">
          <w:rPr>
            <w:noProof/>
            <w:webHidden/>
          </w:rPr>
          <w:tab/>
        </w:r>
        <w:r w:rsidR="0058263C">
          <w:rPr>
            <w:noProof/>
            <w:webHidden/>
          </w:rPr>
          <w:fldChar w:fldCharType="begin"/>
        </w:r>
        <w:r w:rsidR="0058263C">
          <w:rPr>
            <w:noProof/>
            <w:webHidden/>
          </w:rPr>
          <w:instrText xml:space="preserve"> PAGEREF _Toc38636823 \h </w:instrText>
        </w:r>
        <w:r w:rsidR="0058263C">
          <w:rPr>
            <w:noProof/>
            <w:webHidden/>
          </w:rPr>
        </w:r>
        <w:r w:rsidR="0058263C">
          <w:rPr>
            <w:noProof/>
            <w:webHidden/>
          </w:rPr>
          <w:fldChar w:fldCharType="separate"/>
        </w:r>
        <w:r w:rsidR="00AC019F">
          <w:rPr>
            <w:noProof/>
            <w:webHidden/>
          </w:rPr>
          <w:t>109</w:t>
        </w:r>
        <w:r w:rsidR="0058263C">
          <w:rPr>
            <w:noProof/>
            <w:webHidden/>
          </w:rPr>
          <w:fldChar w:fldCharType="end"/>
        </w:r>
      </w:hyperlink>
    </w:p>
    <w:p w14:paraId="12D6E04C" w14:textId="6A583902" w:rsidR="0058263C" w:rsidRDefault="00000000">
      <w:pPr>
        <w:pStyle w:val="TOC3"/>
        <w:tabs>
          <w:tab w:val="right" w:leader="dot" w:pos="8296"/>
        </w:tabs>
        <w:rPr>
          <w:rFonts w:asciiTheme="minorHAnsi" w:eastAsiaTheme="minorEastAsia" w:hAnsiTheme="minorHAnsi" w:cstheme="minorBidi"/>
          <w:noProof/>
        </w:rPr>
      </w:pPr>
      <w:hyperlink w:anchor="_Toc38636824" w:history="1">
        <w:r w:rsidR="0058263C" w:rsidRPr="00CC1B67">
          <w:rPr>
            <w:rStyle w:val="ad"/>
            <w:noProof/>
          </w:rPr>
          <w:t xml:space="preserve">7.2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_Toc38636824 \h </w:instrText>
        </w:r>
        <w:r w:rsidR="0058263C">
          <w:rPr>
            <w:noProof/>
            <w:webHidden/>
          </w:rPr>
        </w:r>
        <w:r w:rsidR="0058263C">
          <w:rPr>
            <w:noProof/>
            <w:webHidden/>
          </w:rPr>
          <w:fldChar w:fldCharType="separate"/>
        </w:r>
        <w:r w:rsidR="00AC019F">
          <w:rPr>
            <w:noProof/>
            <w:webHidden/>
          </w:rPr>
          <w:t>111</w:t>
        </w:r>
        <w:r w:rsidR="0058263C">
          <w:rPr>
            <w:noProof/>
            <w:webHidden/>
          </w:rPr>
          <w:fldChar w:fldCharType="end"/>
        </w:r>
      </w:hyperlink>
    </w:p>
    <w:p w14:paraId="58678FCF" w14:textId="0F174B1D" w:rsidR="0058263C" w:rsidRDefault="00000000">
      <w:pPr>
        <w:pStyle w:val="TOC3"/>
        <w:tabs>
          <w:tab w:val="right" w:leader="dot" w:pos="8296"/>
        </w:tabs>
        <w:rPr>
          <w:rFonts w:asciiTheme="minorHAnsi" w:eastAsiaTheme="minorEastAsia" w:hAnsiTheme="minorHAnsi" w:cstheme="minorBidi"/>
          <w:noProof/>
        </w:rPr>
      </w:pPr>
      <w:hyperlink w:anchor="_Toc38636825" w:history="1">
        <w:r w:rsidR="0058263C" w:rsidRPr="00CC1B67">
          <w:rPr>
            <w:rStyle w:val="ad"/>
            <w:noProof/>
          </w:rPr>
          <w:t xml:space="preserve">7.3 </w:t>
        </w:r>
        <w:r w:rsidR="0058263C" w:rsidRPr="00CC1B67">
          <w:rPr>
            <w:rStyle w:val="ad"/>
            <w:noProof/>
          </w:rPr>
          <w:t>正则化线性回归</w:t>
        </w:r>
        <w:r w:rsidR="0058263C">
          <w:rPr>
            <w:noProof/>
            <w:webHidden/>
          </w:rPr>
          <w:tab/>
        </w:r>
        <w:r w:rsidR="0058263C">
          <w:rPr>
            <w:noProof/>
            <w:webHidden/>
          </w:rPr>
          <w:fldChar w:fldCharType="begin"/>
        </w:r>
        <w:r w:rsidR="0058263C">
          <w:rPr>
            <w:noProof/>
            <w:webHidden/>
          </w:rPr>
          <w:instrText xml:space="preserve"> PAGEREF _Toc38636825 \h </w:instrText>
        </w:r>
        <w:r w:rsidR="0058263C">
          <w:rPr>
            <w:noProof/>
            <w:webHidden/>
          </w:rPr>
        </w:r>
        <w:r w:rsidR="0058263C">
          <w:rPr>
            <w:noProof/>
            <w:webHidden/>
          </w:rPr>
          <w:fldChar w:fldCharType="separate"/>
        </w:r>
        <w:r w:rsidR="00AC019F">
          <w:rPr>
            <w:noProof/>
            <w:webHidden/>
          </w:rPr>
          <w:t>113</w:t>
        </w:r>
        <w:r w:rsidR="0058263C">
          <w:rPr>
            <w:noProof/>
            <w:webHidden/>
          </w:rPr>
          <w:fldChar w:fldCharType="end"/>
        </w:r>
      </w:hyperlink>
    </w:p>
    <w:p w14:paraId="1804EDFD" w14:textId="7839A910" w:rsidR="0058263C" w:rsidRDefault="00000000">
      <w:pPr>
        <w:pStyle w:val="TOC3"/>
        <w:tabs>
          <w:tab w:val="right" w:leader="dot" w:pos="8296"/>
        </w:tabs>
        <w:rPr>
          <w:rFonts w:asciiTheme="minorHAnsi" w:eastAsiaTheme="minorEastAsia" w:hAnsiTheme="minorHAnsi" w:cstheme="minorBidi"/>
          <w:noProof/>
        </w:rPr>
      </w:pPr>
      <w:hyperlink w:anchor="_Toc38636826" w:history="1">
        <w:r w:rsidR="0058263C" w:rsidRPr="00CC1B67">
          <w:rPr>
            <w:rStyle w:val="ad"/>
            <w:noProof/>
          </w:rPr>
          <w:t xml:space="preserve">7.4 </w:t>
        </w:r>
        <w:r w:rsidR="0058263C" w:rsidRPr="00CC1B67">
          <w:rPr>
            <w:rStyle w:val="ad"/>
            <w:noProof/>
          </w:rPr>
          <w:t>正则化的逻辑回归模型</w:t>
        </w:r>
        <w:r w:rsidR="0058263C">
          <w:rPr>
            <w:noProof/>
            <w:webHidden/>
          </w:rPr>
          <w:tab/>
        </w:r>
        <w:r w:rsidR="0058263C">
          <w:rPr>
            <w:noProof/>
            <w:webHidden/>
          </w:rPr>
          <w:fldChar w:fldCharType="begin"/>
        </w:r>
        <w:r w:rsidR="0058263C">
          <w:rPr>
            <w:noProof/>
            <w:webHidden/>
          </w:rPr>
          <w:instrText xml:space="preserve"> PAGEREF _Toc38636826 \h </w:instrText>
        </w:r>
        <w:r w:rsidR="0058263C">
          <w:rPr>
            <w:noProof/>
            <w:webHidden/>
          </w:rPr>
        </w:r>
        <w:r w:rsidR="0058263C">
          <w:rPr>
            <w:noProof/>
            <w:webHidden/>
          </w:rPr>
          <w:fldChar w:fldCharType="separate"/>
        </w:r>
        <w:r w:rsidR="00AC019F">
          <w:rPr>
            <w:noProof/>
            <w:webHidden/>
          </w:rPr>
          <w:t>114</w:t>
        </w:r>
        <w:r w:rsidR="0058263C">
          <w:rPr>
            <w:noProof/>
            <w:webHidden/>
          </w:rPr>
          <w:fldChar w:fldCharType="end"/>
        </w:r>
      </w:hyperlink>
    </w:p>
    <w:p w14:paraId="102ACB12" w14:textId="43563258" w:rsidR="0058263C" w:rsidRDefault="00000000">
      <w:pPr>
        <w:pStyle w:val="TOC1"/>
        <w:tabs>
          <w:tab w:val="right" w:leader="dot" w:pos="8296"/>
        </w:tabs>
        <w:rPr>
          <w:rFonts w:asciiTheme="minorHAnsi" w:eastAsiaTheme="minorEastAsia" w:hAnsiTheme="minorHAnsi" w:cstheme="minorBidi"/>
          <w:noProof/>
        </w:rPr>
      </w:pPr>
      <w:hyperlink w:anchor="_Toc38636827" w:history="1">
        <w:r w:rsidR="0058263C" w:rsidRPr="00CC1B67">
          <w:rPr>
            <w:rStyle w:val="ad"/>
            <w:noProof/>
          </w:rPr>
          <w:t>第</w:t>
        </w:r>
        <w:r w:rsidR="0058263C" w:rsidRPr="00CC1B67">
          <w:rPr>
            <w:rStyle w:val="ad"/>
            <w:noProof/>
          </w:rPr>
          <w:t>4</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_Toc38636827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54BD21F1" w14:textId="22D5E39F"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28" w:history="1">
        <w:r w:rsidR="0058263C" w:rsidRPr="00CC1B67">
          <w:rPr>
            <w:rStyle w:val="ad"/>
            <w:noProof/>
          </w:rPr>
          <w:t>8</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神经网络：表述</w:t>
        </w:r>
        <w:r w:rsidR="0058263C" w:rsidRPr="00CC1B67">
          <w:rPr>
            <w:rStyle w:val="ad"/>
            <w:noProof/>
          </w:rPr>
          <w:t>(Neural Networks: Representation)</w:t>
        </w:r>
        <w:r w:rsidR="0058263C">
          <w:rPr>
            <w:noProof/>
            <w:webHidden/>
          </w:rPr>
          <w:tab/>
        </w:r>
        <w:r w:rsidR="0058263C">
          <w:rPr>
            <w:noProof/>
            <w:webHidden/>
          </w:rPr>
          <w:fldChar w:fldCharType="begin"/>
        </w:r>
        <w:r w:rsidR="0058263C">
          <w:rPr>
            <w:noProof/>
            <w:webHidden/>
          </w:rPr>
          <w:instrText xml:space="preserve"> PAGEREF _Toc38636828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76CC016D" w14:textId="03F68FCF" w:rsidR="0058263C" w:rsidRDefault="00000000">
      <w:pPr>
        <w:pStyle w:val="TOC3"/>
        <w:tabs>
          <w:tab w:val="right" w:leader="dot" w:pos="8296"/>
        </w:tabs>
        <w:rPr>
          <w:rFonts w:asciiTheme="minorHAnsi" w:eastAsiaTheme="minorEastAsia" w:hAnsiTheme="minorHAnsi" w:cstheme="minorBidi"/>
          <w:noProof/>
        </w:rPr>
      </w:pPr>
      <w:hyperlink w:anchor="_Toc38636829" w:history="1">
        <w:r w:rsidR="0058263C" w:rsidRPr="00CC1B67">
          <w:rPr>
            <w:rStyle w:val="ad"/>
            <w:noProof/>
          </w:rPr>
          <w:t xml:space="preserve">8.1 </w:t>
        </w:r>
        <w:r w:rsidR="0058263C" w:rsidRPr="00CC1B67">
          <w:rPr>
            <w:rStyle w:val="ad"/>
            <w:noProof/>
          </w:rPr>
          <w:t>非线性假设</w:t>
        </w:r>
        <w:r w:rsidR="0058263C">
          <w:rPr>
            <w:noProof/>
            <w:webHidden/>
          </w:rPr>
          <w:tab/>
        </w:r>
        <w:r w:rsidR="0058263C">
          <w:rPr>
            <w:noProof/>
            <w:webHidden/>
          </w:rPr>
          <w:fldChar w:fldCharType="begin"/>
        </w:r>
        <w:r w:rsidR="0058263C">
          <w:rPr>
            <w:noProof/>
            <w:webHidden/>
          </w:rPr>
          <w:instrText xml:space="preserve"> PAGEREF _Toc38636829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0B5F9B80" w14:textId="4C7F14A4" w:rsidR="0058263C" w:rsidRDefault="00000000">
      <w:pPr>
        <w:pStyle w:val="TOC3"/>
        <w:tabs>
          <w:tab w:val="right" w:leader="dot" w:pos="8296"/>
        </w:tabs>
        <w:rPr>
          <w:rFonts w:asciiTheme="minorHAnsi" w:eastAsiaTheme="minorEastAsia" w:hAnsiTheme="minorHAnsi" w:cstheme="minorBidi"/>
          <w:noProof/>
        </w:rPr>
      </w:pPr>
      <w:hyperlink w:anchor="_Toc38636830" w:history="1">
        <w:r w:rsidR="0058263C" w:rsidRPr="00CC1B67">
          <w:rPr>
            <w:rStyle w:val="ad"/>
            <w:noProof/>
          </w:rPr>
          <w:t xml:space="preserve">8.2 </w:t>
        </w:r>
        <w:r w:rsidR="0058263C" w:rsidRPr="00CC1B67">
          <w:rPr>
            <w:rStyle w:val="ad"/>
            <w:noProof/>
          </w:rPr>
          <w:t>神经元和大脑</w:t>
        </w:r>
        <w:r w:rsidR="0058263C">
          <w:rPr>
            <w:noProof/>
            <w:webHidden/>
          </w:rPr>
          <w:tab/>
        </w:r>
        <w:r w:rsidR="0058263C">
          <w:rPr>
            <w:noProof/>
            <w:webHidden/>
          </w:rPr>
          <w:fldChar w:fldCharType="begin"/>
        </w:r>
        <w:r w:rsidR="0058263C">
          <w:rPr>
            <w:noProof/>
            <w:webHidden/>
          </w:rPr>
          <w:instrText xml:space="preserve"> PAGEREF _Toc38636830 \h </w:instrText>
        </w:r>
        <w:r w:rsidR="0058263C">
          <w:rPr>
            <w:noProof/>
            <w:webHidden/>
          </w:rPr>
        </w:r>
        <w:r w:rsidR="0058263C">
          <w:rPr>
            <w:noProof/>
            <w:webHidden/>
          </w:rPr>
          <w:fldChar w:fldCharType="separate"/>
        </w:r>
        <w:r w:rsidR="00AC019F">
          <w:rPr>
            <w:noProof/>
            <w:webHidden/>
          </w:rPr>
          <w:t>118</w:t>
        </w:r>
        <w:r w:rsidR="0058263C">
          <w:rPr>
            <w:noProof/>
            <w:webHidden/>
          </w:rPr>
          <w:fldChar w:fldCharType="end"/>
        </w:r>
      </w:hyperlink>
    </w:p>
    <w:p w14:paraId="6DDD3C5D" w14:textId="5615F8EB" w:rsidR="0058263C" w:rsidRDefault="00000000">
      <w:pPr>
        <w:pStyle w:val="TOC3"/>
        <w:tabs>
          <w:tab w:val="right" w:leader="dot" w:pos="8296"/>
        </w:tabs>
        <w:rPr>
          <w:rFonts w:asciiTheme="minorHAnsi" w:eastAsiaTheme="minorEastAsia" w:hAnsiTheme="minorHAnsi" w:cstheme="minorBidi"/>
          <w:noProof/>
        </w:rPr>
      </w:pPr>
      <w:hyperlink w:anchor="_Toc38636831" w:history="1">
        <w:r w:rsidR="0058263C" w:rsidRPr="00CC1B67">
          <w:rPr>
            <w:rStyle w:val="ad"/>
            <w:noProof/>
          </w:rPr>
          <w:t xml:space="preserve">8.3 </w:t>
        </w:r>
        <w:r w:rsidR="0058263C" w:rsidRPr="00CC1B67">
          <w:rPr>
            <w:rStyle w:val="ad"/>
            <w:noProof/>
          </w:rPr>
          <w:t>模型表示</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_Toc38636831 \h </w:instrText>
        </w:r>
        <w:r w:rsidR="0058263C">
          <w:rPr>
            <w:noProof/>
            <w:webHidden/>
          </w:rPr>
        </w:r>
        <w:r w:rsidR="0058263C">
          <w:rPr>
            <w:noProof/>
            <w:webHidden/>
          </w:rPr>
          <w:fldChar w:fldCharType="separate"/>
        </w:r>
        <w:r w:rsidR="00AC019F">
          <w:rPr>
            <w:noProof/>
            <w:webHidden/>
          </w:rPr>
          <w:t>122</w:t>
        </w:r>
        <w:r w:rsidR="0058263C">
          <w:rPr>
            <w:noProof/>
            <w:webHidden/>
          </w:rPr>
          <w:fldChar w:fldCharType="end"/>
        </w:r>
      </w:hyperlink>
    </w:p>
    <w:p w14:paraId="5B61A4D5" w14:textId="783D2DB2" w:rsidR="0058263C" w:rsidRDefault="00000000">
      <w:pPr>
        <w:pStyle w:val="TOC3"/>
        <w:tabs>
          <w:tab w:val="right" w:leader="dot" w:pos="8296"/>
        </w:tabs>
        <w:rPr>
          <w:rFonts w:asciiTheme="minorHAnsi" w:eastAsiaTheme="minorEastAsia" w:hAnsiTheme="minorHAnsi" w:cstheme="minorBidi"/>
          <w:noProof/>
        </w:rPr>
      </w:pPr>
      <w:hyperlink w:anchor="_Toc38636832" w:history="1">
        <w:r w:rsidR="0058263C" w:rsidRPr="00CC1B67">
          <w:rPr>
            <w:rStyle w:val="ad"/>
            <w:noProof/>
          </w:rPr>
          <w:t xml:space="preserve">8.4 </w:t>
        </w:r>
        <w:r w:rsidR="0058263C" w:rsidRPr="00CC1B67">
          <w:rPr>
            <w:rStyle w:val="ad"/>
            <w:noProof/>
          </w:rPr>
          <w:t>模型表示</w:t>
        </w:r>
        <w:r w:rsidR="0058263C" w:rsidRPr="00CC1B67">
          <w:rPr>
            <w:rStyle w:val="ad"/>
            <w:noProof/>
          </w:rPr>
          <w:t>2</w:t>
        </w:r>
        <w:r w:rsidR="0058263C">
          <w:rPr>
            <w:noProof/>
            <w:webHidden/>
          </w:rPr>
          <w:tab/>
        </w:r>
        <w:r w:rsidR="0058263C">
          <w:rPr>
            <w:noProof/>
            <w:webHidden/>
          </w:rPr>
          <w:fldChar w:fldCharType="begin"/>
        </w:r>
        <w:r w:rsidR="0058263C">
          <w:rPr>
            <w:noProof/>
            <w:webHidden/>
          </w:rPr>
          <w:instrText xml:space="preserve"> PAGEREF _Toc38636832 \h </w:instrText>
        </w:r>
        <w:r w:rsidR="0058263C">
          <w:rPr>
            <w:noProof/>
            <w:webHidden/>
          </w:rPr>
        </w:r>
        <w:r w:rsidR="0058263C">
          <w:rPr>
            <w:noProof/>
            <w:webHidden/>
          </w:rPr>
          <w:fldChar w:fldCharType="separate"/>
        </w:r>
        <w:r w:rsidR="00AC019F">
          <w:rPr>
            <w:noProof/>
            <w:webHidden/>
          </w:rPr>
          <w:t>125</w:t>
        </w:r>
        <w:r w:rsidR="0058263C">
          <w:rPr>
            <w:noProof/>
            <w:webHidden/>
          </w:rPr>
          <w:fldChar w:fldCharType="end"/>
        </w:r>
      </w:hyperlink>
    </w:p>
    <w:p w14:paraId="4BFD72B1" w14:textId="00E82CD5" w:rsidR="0058263C" w:rsidRDefault="00000000">
      <w:pPr>
        <w:pStyle w:val="TOC3"/>
        <w:tabs>
          <w:tab w:val="right" w:leader="dot" w:pos="8296"/>
        </w:tabs>
        <w:rPr>
          <w:rFonts w:asciiTheme="minorHAnsi" w:eastAsiaTheme="minorEastAsia" w:hAnsiTheme="minorHAnsi" w:cstheme="minorBidi"/>
          <w:noProof/>
        </w:rPr>
      </w:pPr>
      <w:hyperlink w:anchor="_Toc38636833" w:history="1">
        <w:r w:rsidR="0058263C" w:rsidRPr="00CC1B67">
          <w:rPr>
            <w:rStyle w:val="ad"/>
            <w:noProof/>
          </w:rPr>
          <w:t xml:space="preserve">8.5 </w:t>
        </w:r>
        <w:r w:rsidR="0058263C" w:rsidRPr="00CC1B67">
          <w:rPr>
            <w:rStyle w:val="ad"/>
            <w:noProof/>
          </w:rPr>
          <w:t>特征和直观理解</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_Toc38636833 \h </w:instrText>
        </w:r>
        <w:r w:rsidR="0058263C">
          <w:rPr>
            <w:noProof/>
            <w:webHidden/>
          </w:rPr>
        </w:r>
        <w:r w:rsidR="0058263C">
          <w:rPr>
            <w:noProof/>
            <w:webHidden/>
          </w:rPr>
          <w:fldChar w:fldCharType="separate"/>
        </w:r>
        <w:r w:rsidR="00AC019F">
          <w:rPr>
            <w:noProof/>
            <w:webHidden/>
          </w:rPr>
          <w:t>127</w:t>
        </w:r>
        <w:r w:rsidR="0058263C">
          <w:rPr>
            <w:noProof/>
            <w:webHidden/>
          </w:rPr>
          <w:fldChar w:fldCharType="end"/>
        </w:r>
      </w:hyperlink>
    </w:p>
    <w:p w14:paraId="5525DF0B" w14:textId="0AC90A51" w:rsidR="0058263C" w:rsidRDefault="00000000">
      <w:pPr>
        <w:pStyle w:val="TOC3"/>
        <w:tabs>
          <w:tab w:val="right" w:leader="dot" w:pos="8296"/>
        </w:tabs>
        <w:rPr>
          <w:rFonts w:asciiTheme="minorHAnsi" w:eastAsiaTheme="minorEastAsia" w:hAnsiTheme="minorHAnsi" w:cstheme="minorBidi"/>
          <w:noProof/>
        </w:rPr>
      </w:pPr>
      <w:hyperlink w:anchor="_Toc38636834" w:history="1">
        <w:r w:rsidR="0058263C" w:rsidRPr="00CC1B67">
          <w:rPr>
            <w:rStyle w:val="ad"/>
            <w:noProof/>
          </w:rPr>
          <w:t xml:space="preserve">8.6 </w:t>
        </w:r>
        <w:r w:rsidR="0058263C" w:rsidRPr="00CC1B67">
          <w:rPr>
            <w:rStyle w:val="ad"/>
            <w:noProof/>
          </w:rPr>
          <w:t>样本和直观理解</w:t>
        </w:r>
        <w:r w:rsidR="0058263C" w:rsidRPr="00CC1B67">
          <w:rPr>
            <w:rStyle w:val="ad"/>
            <w:noProof/>
          </w:rPr>
          <w:t>II</w:t>
        </w:r>
        <w:r w:rsidR="0058263C">
          <w:rPr>
            <w:noProof/>
            <w:webHidden/>
          </w:rPr>
          <w:tab/>
        </w:r>
        <w:r w:rsidR="0058263C">
          <w:rPr>
            <w:noProof/>
            <w:webHidden/>
          </w:rPr>
          <w:fldChar w:fldCharType="begin"/>
        </w:r>
        <w:r w:rsidR="0058263C">
          <w:rPr>
            <w:noProof/>
            <w:webHidden/>
          </w:rPr>
          <w:instrText xml:space="preserve"> PAGEREF _Toc38636834 \h </w:instrText>
        </w:r>
        <w:r w:rsidR="0058263C">
          <w:rPr>
            <w:noProof/>
            <w:webHidden/>
          </w:rPr>
        </w:r>
        <w:r w:rsidR="0058263C">
          <w:rPr>
            <w:noProof/>
            <w:webHidden/>
          </w:rPr>
          <w:fldChar w:fldCharType="separate"/>
        </w:r>
        <w:r w:rsidR="00AC019F">
          <w:rPr>
            <w:noProof/>
            <w:webHidden/>
          </w:rPr>
          <w:t>129</w:t>
        </w:r>
        <w:r w:rsidR="0058263C">
          <w:rPr>
            <w:noProof/>
            <w:webHidden/>
          </w:rPr>
          <w:fldChar w:fldCharType="end"/>
        </w:r>
      </w:hyperlink>
    </w:p>
    <w:p w14:paraId="28EA94AB" w14:textId="7C091509" w:rsidR="0058263C" w:rsidRDefault="00000000">
      <w:pPr>
        <w:pStyle w:val="TOC3"/>
        <w:tabs>
          <w:tab w:val="right" w:leader="dot" w:pos="8296"/>
        </w:tabs>
        <w:rPr>
          <w:rFonts w:asciiTheme="minorHAnsi" w:eastAsiaTheme="minorEastAsia" w:hAnsiTheme="minorHAnsi" w:cstheme="minorBidi"/>
          <w:noProof/>
        </w:rPr>
      </w:pPr>
      <w:hyperlink w:anchor="_Toc38636835" w:history="1">
        <w:r w:rsidR="0058263C" w:rsidRPr="00CC1B67">
          <w:rPr>
            <w:rStyle w:val="ad"/>
            <w:noProof/>
          </w:rPr>
          <w:t xml:space="preserve">8.7 </w:t>
        </w:r>
        <w:r w:rsidR="0058263C" w:rsidRPr="00CC1B67">
          <w:rPr>
            <w:rStyle w:val="ad"/>
            <w:noProof/>
          </w:rPr>
          <w:t>多类分类</w:t>
        </w:r>
        <w:r w:rsidR="0058263C">
          <w:rPr>
            <w:noProof/>
            <w:webHidden/>
          </w:rPr>
          <w:tab/>
        </w:r>
        <w:r w:rsidR="0058263C">
          <w:rPr>
            <w:noProof/>
            <w:webHidden/>
          </w:rPr>
          <w:fldChar w:fldCharType="begin"/>
        </w:r>
        <w:r w:rsidR="0058263C">
          <w:rPr>
            <w:noProof/>
            <w:webHidden/>
          </w:rPr>
          <w:instrText xml:space="preserve"> PAGEREF _Toc38636835 \h </w:instrText>
        </w:r>
        <w:r w:rsidR="0058263C">
          <w:rPr>
            <w:noProof/>
            <w:webHidden/>
          </w:rPr>
        </w:r>
        <w:r w:rsidR="0058263C">
          <w:rPr>
            <w:noProof/>
            <w:webHidden/>
          </w:rPr>
          <w:fldChar w:fldCharType="separate"/>
        </w:r>
        <w:r w:rsidR="00AC019F">
          <w:rPr>
            <w:noProof/>
            <w:webHidden/>
          </w:rPr>
          <w:t>131</w:t>
        </w:r>
        <w:r w:rsidR="0058263C">
          <w:rPr>
            <w:noProof/>
            <w:webHidden/>
          </w:rPr>
          <w:fldChar w:fldCharType="end"/>
        </w:r>
      </w:hyperlink>
    </w:p>
    <w:p w14:paraId="4A563EA2" w14:textId="54197B19" w:rsidR="0058263C" w:rsidRDefault="00000000">
      <w:pPr>
        <w:pStyle w:val="TOC1"/>
        <w:tabs>
          <w:tab w:val="right" w:leader="dot" w:pos="8296"/>
        </w:tabs>
        <w:rPr>
          <w:rFonts w:asciiTheme="minorHAnsi" w:eastAsiaTheme="minorEastAsia" w:hAnsiTheme="minorHAnsi" w:cstheme="minorBidi"/>
          <w:noProof/>
        </w:rPr>
      </w:pPr>
      <w:hyperlink w:anchor="_Toc38636836" w:history="1">
        <w:r w:rsidR="0058263C" w:rsidRPr="00CC1B67">
          <w:rPr>
            <w:rStyle w:val="ad"/>
            <w:noProof/>
          </w:rPr>
          <w:t>第</w:t>
        </w:r>
        <w:r w:rsidR="0058263C" w:rsidRPr="00CC1B67">
          <w:rPr>
            <w:rStyle w:val="ad"/>
            <w:noProof/>
          </w:rPr>
          <w:t>5</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_Toc38636836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69ADB6DF" w14:textId="05ABC27C"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37" w:history="1">
        <w:r w:rsidR="0058263C" w:rsidRPr="00CC1B67">
          <w:rPr>
            <w:rStyle w:val="ad"/>
            <w:noProof/>
          </w:rPr>
          <w:t>9</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神经网络的学习</w:t>
        </w:r>
        <w:r w:rsidR="0058263C" w:rsidRPr="00CC1B67">
          <w:rPr>
            <w:rStyle w:val="ad"/>
            <w:noProof/>
          </w:rPr>
          <w:t>(Neural Networks: Learning)</w:t>
        </w:r>
        <w:r w:rsidR="0058263C">
          <w:rPr>
            <w:noProof/>
            <w:webHidden/>
          </w:rPr>
          <w:tab/>
        </w:r>
        <w:r w:rsidR="0058263C">
          <w:rPr>
            <w:noProof/>
            <w:webHidden/>
          </w:rPr>
          <w:fldChar w:fldCharType="begin"/>
        </w:r>
        <w:r w:rsidR="0058263C">
          <w:rPr>
            <w:noProof/>
            <w:webHidden/>
          </w:rPr>
          <w:instrText xml:space="preserve"> PAGEREF _Toc38636837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484D8A0A" w14:textId="1AEFD898" w:rsidR="0058263C" w:rsidRDefault="00000000">
      <w:pPr>
        <w:pStyle w:val="TOC3"/>
        <w:tabs>
          <w:tab w:val="right" w:leader="dot" w:pos="8296"/>
        </w:tabs>
        <w:rPr>
          <w:rFonts w:asciiTheme="minorHAnsi" w:eastAsiaTheme="minorEastAsia" w:hAnsiTheme="minorHAnsi" w:cstheme="minorBidi"/>
          <w:noProof/>
        </w:rPr>
      </w:pPr>
      <w:hyperlink w:anchor="_Toc38636838" w:history="1">
        <w:r w:rsidR="0058263C" w:rsidRPr="00CC1B67">
          <w:rPr>
            <w:rStyle w:val="ad"/>
            <w:noProof/>
          </w:rPr>
          <w:t xml:space="preserve">9.1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_Toc38636838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61B5733A" w14:textId="1F0E8463" w:rsidR="0058263C" w:rsidRDefault="00000000">
      <w:pPr>
        <w:pStyle w:val="TOC3"/>
        <w:tabs>
          <w:tab w:val="right" w:leader="dot" w:pos="8296"/>
        </w:tabs>
        <w:rPr>
          <w:rFonts w:asciiTheme="minorHAnsi" w:eastAsiaTheme="minorEastAsia" w:hAnsiTheme="minorHAnsi" w:cstheme="minorBidi"/>
          <w:noProof/>
        </w:rPr>
      </w:pPr>
      <w:hyperlink w:anchor="_Toc38636839" w:history="1">
        <w:r w:rsidR="0058263C" w:rsidRPr="00CC1B67">
          <w:rPr>
            <w:rStyle w:val="ad"/>
            <w:noProof/>
          </w:rPr>
          <w:t xml:space="preserve">9.2 </w:t>
        </w:r>
        <w:r w:rsidR="0058263C" w:rsidRPr="00CC1B67">
          <w:rPr>
            <w:rStyle w:val="ad"/>
            <w:noProof/>
          </w:rPr>
          <w:t>反向传播算法</w:t>
        </w:r>
        <w:r w:rsidR="0058263C">
          <w:rPr>
            <w:noProof/>
            <w:webHidden/>
          </w:rPr>
          <w:tab/>
        </w:r>
        <w:r w:rsidR="0058263C">
          <w:rPr>
            <w:noProof/>
            <w:webHidden/>
          </w:rPr>
          <w:fldChar w:fldCharType="begin"/>
        </w:r>
        <w:r w:rsidR="0058263C">
          <w:rPr>
            <w:noProof/>
            <w:webHidden/>
          </w:rPr>
          <w:instrText xml:space="preserve"> PAGEREF _Toc38636839 \h </w:instrText>
        </w:r>
        <w:r w:rsidR="0058263C">
          <w:rPr>
            <w:noProof/>
            <w:webHidden/>
          </w:rPr>
        </w:r>
        <w:r w:rsidR="0058263C">
          <w:rPr>
            <w:noProof/>
            <w:webHidden/>
          </w:rPr>
          <w:fldChar w:fldCharType="separate"/>
        </w:r>
        <w:r w:rsidR="00AC019F">
          <w:rPr>
            <w:noProof/>
            <w:webHidden/>
          </w:rPr>
          <w:t>134</w:t>
        </w:r>
        <w:r w:rsidR="0058263C">
          <w:rPr>
            <w:noProof/>
            <w:webHidden/>
          </w:rPr>
          <w:fldChar w:fldCharType="end"/>
        </w:r>
      </w:hyperlink>
    </w:p>
    <w:p w14:paraId="091270DC" w14:textId="21062173" w:rsidR="0058263C" w:rsidRDefault="00000000">
      <w:pPr>
        <w:pStyle w:val="TOC3"/>
        <w:tabs>
          <w:tab w:val="right" w:leader="dot" w:pos="8296"/>
        </w:tabs>
        <w:rPr>
          <w:rFonts w:asciiTheme="minorHAnsi" w:eastAsiaTheme="minorEastAsia" w:hAnsiTheme="minorHAnsi" w:cstheme="minorBidi"/>
          <w:noProof/>
        </w:rPr>
      </w:pPr>
      <w:hyperlink w:anchor="_Toc38636840" w:history="1">
        <w:r w:rsidR="0058263C" w:rsidRPr="00CC1B67">
          <w:rPr>
            <w:rStyle w:val="ad"/>
            <w:noProof/>
          </w:rPr>
          <w:t xml:space="preserve">9.3 </w:t>
        </w:r>
        <w:r w:rsidR="0058263C" w:rsidRPr="00CC1B67">
          <w:rPr>
            <w:rStyle w:val="ad"/>
            <w:noProof/>
          </w:rPr>
          <w:t>反向传播算法的直观理解</w:t>
        </w:r>
        <w:r w:rsidR="0058263C">
          <w:rPr>
            <w:noProof/>
            <w:webHidden/>
          </w:rPr>
          <w:tab/>
        </w:r>
        <w:r w:rsidR="0058263C">
          <w:rPr>
            <w:noProof/>
            <w:webHidden/>
          </w:rPr>
          <w:fldChar w:fldCharType="begin"/>
        </w:r>
        <w:r w:rsidR="0058263C">
          <w:rPr>
            <w:noProof/>
            <w:webHidden/>
          </w:rPr>
          <w:instrText xml:space="preserve"> PAGEREF _Toc38636840 \h </w:instrText>
        </w:r>
        <w:r w:rsidR="0058263C">
          <w:rPr>
            <w:noProof/>
            <w:webHidden/>
          </w:rPr>
        </w:r>
        <w:r w:rsidR="0058263C">
          <w:rPr>
            <w:noProof/>
            <w:webHidden/>
          </w:rPr>
          <w:fldChar w:fldCharType="separate"/>
        </w:r>
        <w:r w:rsidR="00AC019F">
          <w:rPr>
            <w:noProof/>
            <w:webHidden/>
          </w:rPr>
          <w:t>137</w:t>
        </w:r>
        <w:r w:rsidR="0058263C">
          <w:rPr>
            <w:noProof/>
            <w:webHidden/>
          </w:rPr>
          <w:fldChar w:fldCharType="end"/>
        </w:r>
      </w:hyperlink>
    </w:p>
    <w:p w14:paraId="238053E8" w14:textId="7A4403C8" w:rsidR="0058263C" w:rsidRDefault="00000000">
      <w:pPr>
        <w:pStyle w:val="TOC3"/>
        <w:tabs>
          <w:tab w:val="right" w:leader="dot" w:pos="8296"/>
        </w:tabs>
        <w:rPr>
          <w:rFonts w:asciiTheme="minorHAnsi" w:eastAsiaTheme="minorEastAsia" w:hAnsiTheme="minorHAnsi" w:cstheme="minorBidi"/>
          <w:noProof/>
        </w:rPr>
      </w:pPr>
      <w:hyperlink w:anchor="_Toc38636841" w:history="1">
        <w:r w:rsidR="0058263C" w:rsidRPr="00CC1B67">
          <w:rPr>
            <w:rStyle w:val="ad"/>
            <w:noProof/>
          </w:rPr>
          <w:t xml:space="preserve">9.4 </w:t>
        </w:r>
        <w:r w:rsidR="0058263C" w:rsidRPr="00CC1B67">
          <w:rPr>
            <w:rStyle w:val="ad"/>
            <w:noProof/>
          </w:rPr>
          <w:t>实现注意：展开参数</w:t>
        </w:r>
        <w:r w:rsidR="0058263C">
          <w:rPr>
            <w:noProof/>
            <w:webHidden/>
          </w:rPr>
          <w:tab/>
        </w:r>
        <w:r w:rsidR="0058263C">
          <w:rPr>
            <w:noProof/>
            <w:webHidden/>
          </w:rPr>
          <w:fldChar w:fldCharType="begin"/>
        </w:r>
        <w:r w:rsidR="0058263C">
          <w:rPr>
            <w:noProof/>
            <w:webHidden/>
          </w:rPr>
          <w:instrText xml:space="preserve"> PAGEREF _Toc38636841 \h </w:instrText>
        </w:r>
        <w:r w:rsidR="0058263C">
          <w:rPr>
            <w:noProof/>
            <w:webHidden/>
          </w:rPr>
        </w:r>
        <w:r w:rsidR="0058263C">
          <w:rPr>
            <w:noProof/>
            <w:webHidden/>
          </w:rPr>
          <w:fldChar w:fldCharType="separate"/>
        </w:r>
        <w:r w:rsidR="00AC019F">
          <w:rPr>
            <w:noProof/>
            <w:webHidden/>
          </w:rPr>
          <w:t>139</w:t>
        </w:r>
        <w:r w:rsidR="0058263C">
          <w:rPr>
            <w:noProof/>
            <w:webHidden/>
          </w:rPr>
          <w:fldChar w:fldCharType="end"/>
        </w:r>
      </w:hyperlink>
    </w:p>
    <w:p w14:paraId="0D1FB6AA" w14:textId="4BD2E3A2" w:rsidR="0058263C" w:rsidRDefault="00000000">
      <w:pPr>
        <w:pStyle w:val="TOC3"/>
        <w:tabs>
          <w:tab w:val="right" w:leader="dot" w:pos="8296"/>
        </w:tabs>
        <w:rPr>
          <w:rFonts w:asciiTheme="minorHAnsi" w:eastAsiaTheme="minorEastAsia" w:hAnsiTheme="minorHAnsi" w:cstheme="minorBidi"/>
          <w:noProof/>
        </w:rPr>
      </w:pPr>
      <w:hyperlink w:anchor="_Toc38636842" w:history="1">
        <w:r w:rsidR="0058263C" w:rsidRPr="00CC1B67">
          <w:rPr>
            <w:rStyle w:val="ad"/>
            <w:noProof/>
          </w:rPr>
          <w:t xml:space="preserve">9.5 </w:t>
        </w:r>
        <w:r w:rsidR="0058263C" w:rsidRPr="00CC1B67">
          <w:rPr>
            <w:rStyle w:val="ad"/>
            <w:noProof/>
          </w:rPr>
          <w:t>梯度检验</w:t>
        </w:r>
        <w:r w:rsidR="0058263C">
          <w:rPr>
            <w:noProof/>
            <w:webHidden/>
          </w:rPr>
          <w:tab/>
        </w:r>
        <w:r w:rsidR="0058263C">
          <w:rPr>
            <w:noProof/>
            <w:webHidden/>
          </w:rPr>
          <w:fldChar w:fldCharType="begin"/>
        </w:r>
        <w:r w:rsidR="0058263C">
          <w:rPr>
            <w:noProof/>
            <w:webHidden/>
          </w:rPr>
          <w:instrText xml:space="preserve"> PAGEREF _Toc38636842 \h </w:instrText>
        </w:r>
        <w:r w:rsidR="0058263C">
          <w:rPr>
            <w:noProof/>
            <w:webHidden/>
          </w:rPr>
        </w:r>
        <w:r w:rsidR="0058263C">
          <w:rPr>
            <w:noProof/>
            <w:webHidden/>
          </w:rPr>
          <w:fldChar w:fldCharType="separate"/>
        </w:r>
        <w:r w:rsidR="00AC019F">
          <w:rPr>
            <w:noProof/>
            <w:webHidden/>
          </w:rPr>
          <w:t>140</w:t>
        </w:r>
        <w:r w:rsidR="0058263C">
          <w:rPr>
            <w:noProof/>
            <w:webHidden/>
          </w:rPr>
          <w:fldChar w:fldCharType="end"/>
        </w:r>
      </w:hyperlink>
    </w:p>
    <w:p w14:paraId="14AF40E5" w14:textId="11F98E31" w:rsidR="0058263C" w:rsidRDefault="00000000">
      <w:pPr>
        <w:pStyle w:val="TOC3"/>
        <w:tabs>
          <w:tab w:val="right" w:leader="dot" w:pos="8296"/>
        </w:tabs>
        <w:rPr>
          <w:rFonts w:asciiTheme="minorHAnsi" w:eastAsiaTheme="minorEastAsia" w:hAnsiTheme="minorHAnsi" w:cstheme="minorBidi"/>
          <w:noProof/>
        </w:rPr>
      </w:pPr>
      <w:hyperlink w:anchor="_Toc38636843" w:history="1">
        <w:r w:rsidR="0058263C" w:rsidRPr="00CC1B67">
          <w:rPr>
            <w:rStyle w:val="ad"/>
            <w:noProof/>
          </w:rPr>
          <w:t xml:space="preserve">9.6 </w:t>
        </w:r>
        <w:r w:rsidR="0058263C" w:rsidRPr="00CC1B67">
          <w:rPr>
            <w:rStyle w:val="ad"/>
            <w:noProof/>
          </w:rPr>
          <w:t>随机初始化</w:t>
        </w:r>
        <w:r w:rsidR="0058263C">
          <w:rPr>
            <w:noProof/>
            <w:webHidden/>
          </w:rPr>
          <w:tab/>
        </w:r>
        <w:r w:rsidR="0058263C">
          <w:rPr>
            <w:noProof/>
            <w:webHidden/>
          </w:rPr>
          <w:fldChar w:fldCharType="begin"/>
        </w:r>
        <w:r w:rsidR="0058263C">
          <w:rPr>
            <w:noProof/>
            <w:webHidden/>
          </w:rPr>
          <w:instrText xml:space="preserve"> PAGEREF _Toc38636843 \h </w:instrText>
        </w:r>
        <w:r w:rsidR="0058263C">
          <w:rPr>
            <w:noProof/>
            <w:webHidden/>
          </w:rPr>
        </w:r>
        <w:r w:rsidR="0058263C">
          <w:rPr>
            <w:noProof/>
            <w:webHidden/>
          </w:rPr>
          <w:fldChar w:fldCharType="separate"/>
        </w:r>
        <w:r w:rsidR="00AC019F">
          <w:rPr>
            <w:noProof/>
            <w:webHidden/>
          </w:rPr>
          <w:t>142</w:t>
        </w:r>
        <w:r w:rsidR="0058263C">
          <w:rPr>
            <w:noProof/>
            <w:webHidden/>
          </w:rPr>
          <w:fldChar w:fldCharType="end"/>
        </w:r>
      </w:hyperlink>
    </w:p>
    <w:p w14:paraId="22596051" w14:textId="37DEF16E" w:rsidR="0058263C" w:rsidRDefault="00000000">
      <w:pPr>
        <w:pStyle w:val="TOC3"/>
        <w:tabs>
          <w:tab w:val="right" w:leader="dot" w:pos="8296"/>
        </w:tabs>
        <w:rPr>
          <w:rFonts w:asciiTheme="minorHAnsi" w:eastAsiaTheme="minorEastAsia" w:hAnsiTheme="minorHAnsi" w:cstheme="minorBidi"/>
          <w:noProof/>
        </w:rPr>
      </w:pPr>
      <w:hyperlink w:anchor="_Toc38636844" w:history="1">
        <w:r w:rsidR="0058263C" w:rsidRPr="00CC1B67">
          <w:rPr>
            <w:rStyle w:val="ad"/>
            <w:noProof/>
          </w:rPr>
          <w:t xml:space="preserve">9.7 </w:t>
        </w:r>
        <w:r w:rsidR="0058263C" w:rsidRPr="00CC1B67">
          <w:rPr>
            <w:rStyle w:val="ad"/>
            <w:noProof/>
          </w:rPr>
          <w:t>综合起来</w:t>
        </w:r>
        <w:r w:rsidR="0058263C">
          <w:rPr>
            <w:noProof/>
            <w:webHidden/>
          </w:rPr>
          <w:tab/>
        </w:r>
        <w:r w:rsidR="0058263C">
          <w:rPr>
            <w:noProof/>
            <w:webHidden/>
          </w:rPr>
          <w:fldChar w:fldCharType="begin"/>
        </w:r>
        <w:r w:rsidR="0058263C">
          <w:rPr>
            <w:noProof/>
            <w:webHidden/>
          </w:rPr>
          <w:instrText xml:space="preserve"> PAGEREF _Toc38636844 \h </w:instrText>
        </w:r>
        <w:r w:rsidR="0058263C">
          <w:rPr>
            <w:noProof/>
            <w:webHidden/>
          </w:rPr>
        </w:r>
        <w:r w:rsidR="0058263C">
          <w:rPr>
            <w:noProof/>
            <w:webHidden/>
          </w:rPr>
          <w:fldChar w:fldCharType="separate"/>
        </w:r>
        <w:r w:rsidR="00AC019F">
          <w:rPr>
            <w:noProof/>
            <w:webHidden/>
          </w:rPr>
          <w:t>143</w:t>
        </w:r>
        <w:r w:rsidR="0058263C">
          <w:rPr>
            <w:noProof/>
            <w:webHidden/>
          </w:rPr>
          <w:fldChar w:fldCharType="end"/>
        </w:r>
      </w:hyperlink>
    </w:p>
    <w:p w14:paraId="59D0D612" w14:textId="15275B9D" w:rsidR="0058263C" w:rsidRDefault="00000000">
      <w:pPr>
        <w:pStyle w:val="TOC3"/>
        <w:tabs>
          <w:tab w:val="right" w:leader="dot" w:pos="8296"/>
        </w:tabs>
        <w:rPr>
          <w:rFonts w:asciiTheme="minorHAnsi" w:eastAsiaTheme="minorEastAsia" w:hAnsiTheme="minorHAnsi" w:cstheme="minorBidi"/>
          <w:noProof/>
        </w:rPr>
      </w:pPr>
      <w:hyperlink w:anchor="_Toc38636845" w:history="1">
        <w:r w:rsidR="0058263C" w:rsidRPr="00CC1B67">
          <w:rPr>
            <w:rStyle w:val="ad"/>
            <w:noProof/>
          </w:rPr>
          <w:t xml:space="preserve">9.8 </w:t>
        </w:r>
        <w:r w:rsidR="0058263C" w:rsidRPr="00CC1B67">
          <w:rPr>
            <w:rStyle w:val="ad"/>
            <w:noProof/>
          </w:rPr>
          <w:t>自主驾驶</w:t>
        </w:r>
        <w:r w:rsidR="0058263C">
          <w:rPr>
            <w:noProof/>
            <w:webHidden/>
          </w:rPr>
          <w:tab/>
        </w:r>
        <w:r w:rsidR="0058263C">
          <w:rPr>
            <w:noProof/>
            <w:webHidden/>
          </w:rPr>
          <w:fldChar w:fldCharType="begin"/>
        </w:r>
        <w:r w:rsidR="0058263C">
          <w:rPr>
            <w:noProof/>
            <w:webHidden/>
          </w:rPr>
          <w:instrText xml:space="preserve"> PAGEREF _Toc38636845 \h </w:instrText>
        </w:r>
        <w:r w:rsidR="0058263C">
          <w:rPr>
            <w:noProof/>
            <w:webHidden/>
          </w:rPr>
        </w:r>
        <w:r w:rsidR="0058263C">
          <w:rPr>
            <w:noProof/>
            <w:webHidden/>
          </w:rPr>
          <w:fldChar w:fldCharType="separate"/>
        </w:r>
        <w:r w:rsidR="00AC019F">
          <w:rPr>
            <w:noProof/>
            <w:webHidden/>
          </w:rPr>
          <w:t>144</w:t>
        </w:r>
        <w:r w:rsidR="0058263C">
          <w:rPr>
            <w:noProof/>
            <w:webHidden/>
          </w:rPr>
          <w:fldChar w:fldCharType="end"/>
        </w:r>
      </w:hyperlink>
    </w:p>
    <w:p w14:paraId="3BB157CA" w14:textId="66657EFC" w:rsidR="0058263C" w:rsidRDefault="00000000">
      <w:pPr>
        <w:pStyle w:val="TOC1"/>
        <w:tabs>
          <w:tab w:val="right" w:leader="dot" w:pos="8296"/>
        </w:tabs>
        <w:rPr>
          <w:rFonts w:asciiTheme="minorHAnsi" w:eastAsiaTheme="minorEastAsia" w:hAnsiTheme="minorHAnsi" w:cstheme="minorBidi"/>
          <w:noProof/>
        </w:rPr>
      </w:pPr>
      <w:hyperlink w:anchor="_Toc38636846" w:history="1">
        <w:r w:rsidR="0058263C" w:rsidRPr="00CC1B67">
          <w:rPr>
            <w:rStyle w:val="ad"/>
            <w:noProof/>
          </w:rPr>
          <w:t>第</w:t>
        </w:r>
        <w:r w:rsidR="0058263C" w:rsidRPr="00CC1B67">
          <w:rPr>
            <w:rStyle w:val="ad"/>
            <w:noProof/>
          </w:rPr>
          <w:t>6</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_Toc38636846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1D81C5C3" w14:textId="58CFB89D"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47" w:history="1">
        <w:r w:rsidR="0058263C" w:rsidRPr="00CC1B67">
          <w:rPr>
            <w:rStyle w:val="ad"/>
            <w:noProof/>
          </w:rPr>
          <w:t>10</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应用机器学习的建议</w:t>
        </w:r>
        <w:r w:rsidR="0058263C" w:rsidRPr="00CC1B67">
          <w:rPr>
            <w:rStyle w:val="ad"/>
            <w:noProof/>
          </w:rPr>
          <w:t>(Advice for Applying Machine Learning)</w:t>
        </w:r>
        <w:r w:rsidR="0058263C">
          <w:rPr>
            <w:noProof/>
            <w:webHidden/>
          </w:rPr>
          <w:tab/>
        </w:r>
        <w:r w:rsidR="0058263C">
          <w:rPr>
            <w:noProof/>
            <w:webHidden/>
          </w:rPr>
          <w:fldChar w:fldCharType="begin"/>
        </w:r>
        <w:r w:rsidR="0058263C">
          <w:rPr>
            <w:noProof/>
            <w:webHidden/>
          </w:rPr>
          <w:instrText xml:space="preserve"> PAGEREF _Toc38636847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168C9A77" w14:textId="3DEAA026" w:rsidR="0058263C" w:rsidRDefault="00000000">
      <w:pPr>
        <w:pStyle w:val="TOC3"/>
        <w:tabs>
          <w:tab w:val="right" w:leader="dot" w:pos="8296"/>
        </w:tabs>
        <w:rPr>
          <w:rFonts w:asciiTheme="minorHAnsi" w:eastAsiaTheme="minorEastAsia" w:hAnsiTheme="minorHAnsi" w:cstheme="minorBidi"/>
          <w:noProof/>
        </w:rPr>
      </w:pPr>
      <w:hyperlink w:anchor="_Toc38636848" w:history="1">
        <w:r w:rsidR="0058263C" w:rsidRPr="00CC1B67">
          <w:rPr>
            <w:rStyle w:val="ad"/>
            <w:noProof/>
          </w:rPr>
          <w:t xml:space="preserve">10.1 </w:t>
        </w:r>
        <w:r w:rsidR="0058263C" w:rsidRPr="00CC1B67">
          <w:rPr>
            <w:rStyle w:val="ad"/>
            <w:noProof/>
          </w:rPr>
          <w:t>决定下一步做什么</w:t>
        </w:r>
        <w:r w:rsidR="0058263C">
          <w:rPr>
            <w:noProof/>
            <w:webHidden/>
          </w:rPr>
          <w:tab/>
        </w:r>
        <w:r w:rsidR="0058263C">
          <w:rPr>
            <w:noProof/>
            <w:webHidden/>
          </w:rPr>
          <w:fldChar w:fldCharType="begin"/>
        </w:r>
        <w:r w:rsidR="0058263C">
          <w:rPr>
            <w:noProof/>
            <w:webHidden/>
          </w:rPr>
          <w:instrText xml:space="preserve"> PAGEREF _Toc38636848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2B0E8BCB" w14:textId="64D08226" w:rsidR="0058263C" w:rsidRDefault="00000000">
      <w:pPr>
        <w:pStyle w:val="TOC3"/>
        <w:tabs>
          <w:tab w:val="right" w:leader="dot" w:pos="8296"/>
        </w:tabs>
        <w:rPr>
          <w:rFonts w:asciiTheme="minorHAnsi" w:eastAsiaTheme="minorEastAsia" w:hAnsiTheme="minorHAnsi" w:cstheme="minorBidi"/>
          <w:noProof/>
        </w:rPr>
      </w:pPr>
      <w:hyperlink w:anchor="_Toc38636849" w:history="1">
        <w:r w:rsidR="0058263C" w:rsidRPr="00CC1B67">
          <w:rPr>
            <w:rStyle w:val="ad"/>
            <w:noProof/>
          </w:rPr>
          <w:t xml:space="preserve">10.2 </w:t>
        </w:r>
        <w:r w:rsidR="0058263C" w:rsidRPr="00CC1B67">
          <w:rPr>
            <w:rStyle w:val="ad"/>
            <w:noProof/>
          </w:rPr>
          <w:t>评估一个假设</w:t>
        </w:r>
        <w:r w:rsidR="0058263C">
          <w:rPr>
            <w:noProof/>
            <w:webHidden/>
          </w:rPr>
          <w:tab/>
        </w:r>
        <w:r w:rsidR="0058263C">
          <w:rPr>
            <w:noProof/>
            <w:webHidden/>
          </w:rPr>
          <w:fldChar w:fldCharType="begin"/>
        </w:r>
        <w:r w:rsidR="0058263C">
          <w:rPr>
            <w:noProof/>
            <w:webHidden/>
          </w:rPr>
          <w:instrText xml:space="preserve"> PAGEREF _Toc38636849 \h </w:instrText>
        </w:r>
        <w:r w:rsidR="0058263C">
          <w:rPr>
            <w:noProof/>
            <w:webHidden/>
          </w:rPr>
        </w:r>
        <w:r w:rsidR="0058263C">
          <w:rPr>
            <w:noProof/>
            <w:webHidden/>
          </w:rPr>
          <w:fldChar w:fldCharType="separate"/>
        </w:r>
        <w:r w:rsidR="00AC019F">
          <w:rPr>
            <w:noProof/>
            <w:webHidden/>
          </w:rPr>
          <w:t>150</w:t>
        </w:r>
        <w:r w:rsidR="0058263C">
          <w:rPr>
            <w:noProof/>
            <w:webHidden/>
          </w:rPr>
          <w:fldChar w:fldCharType="end"/>
        </w:r>
      </w:hyperlink>
    </w:p>
    <w:p w14:paraId="6815A5F0" w14:textId="4A4D78EB" w:rsidR="0058263C" w:rsidRDefault="00000000">
      <w:pPr>
        <w:pStyle w:val="TOC3"/>
        <w:tabs>
          <w:tab w:val="right" w:leader="dot" w:pos="8296"/>
        </w:tabs>
        <w:rPr>
          <w:rFonts w:asciiTheme="minorHAnsi" w:eastAsiaTheme="minorEastAsia" w:hAnsiTheme="minorHAnsi" w:cstheme="minorBidi"/>
          <w:noProof/>
        </w:rPr>
      </w:pPr>
      <w:hyperlink w:anchor="_Toc38636850" w:history="1">
        <w:r w:rsidR="0058263C" w:rsidRPr="00CC1B67">
          <w:rPr>
            <w:rStyle w:val="ad"/>
            <w:noProof/>
          </w:rPr>
          <w:t xml:space="preserve">10.3 </w:t>
        </w:r>
        <w:r w:rsidR="0058263C" w:rsidRPr="00CC1B67">
          <w:rPr>
            <w:rStyle w:val="ad"/>
            <w:noProof/>
          </w:rPr>
          <w:t>模型选择和交叉验证集</w:t>
        </w:r>
        <w:r w:rsidR="0058263C">
          <w:rPr>
            <w:noProof/>
            <w:webHidden/>
          </w:rPr>
          <w:tab/>
        </w:r>
        <w:r w:rsidR="0058263C">
          <w:rPr>
            <w:noProof/>
            <w:webHidden/>
          </w:rPr>
          <w:fldChar w:fldCharType="begin"/>
        </w:r>
        <w:r w:rsidR="0058263C">
          <w:rPr>
            <w:noProof/>
            <w:webHidden/>
          </w:rPr>
          <w:instrText xml:space="preserve"> PAGEREF _Toc38636850 \h </w:instrText>
        </w:r>
        <w:r w:rsidR="0058263C">
          <w:rPr>
            <w:noProof/>
            <w:webHidden/>
          </w:rPr>
        </w:r>
        <w:r w:rsidR="0058263C">
          <w:rPr>
            <w:noProof/>
            <w:webHidden/>
          </w:rPr>
          <w:fldChar w:fldCharType="separate"/>
        </w:r>
        <w:r w:rsidR="00AC019F">
          <w:rPr>
            <w:noProof/>
            <w:webHidden/>
          </w:rPr>
          <w:t>152</w:t>
        </w:r>
        <w:r w:rsidR="0058263C">
          <w:rPr>
            <w:noProof/>
            <w:webHidden/>
          </w:rPr>
          <w:fldChar w:fldCharType="end"/>
        </w:r>
      </w:hyperlink>
    </w:p>
    <w:p w14:paraId="218BD50F" w14:textId="307077CA" w:rsidR="0058263C" w:rsidRDefault="00000000">
      <w:pPr>
        <w:pStyle w:val="TOC3"/>
        <w:tabs>
          <w:tab w:val="right" w:leader="dot" w:pos="8296"/>
        </w:tabs>
        <w:rPr>
          <w:rFonts w:asciiTheme="minorHAnsi" w:eastAsiaTheme="minorEastAsia" w:hAnsiTheme="minorHAnsi" w:cstheme="minorBidi"/>
          <w:noProof/>
        </w:rPr>
      </w:pPr>
      <w:hyperlink w:anchor="_Toc38636851" w:history="1">
        <w:r w:rsidR="0058263C" w:rsidRPr="00CC1B67">
          <w:rPr>
            <w:rStyle w:val="ad"/>
            <w:noProof/>
          </w:rPr>
          <w:t xml:space="preserve">10.4 </w:t>
        </w:r>
        <w:r w:rsidR="0058263C" w:rsidRPr="00CC1B67">
          <w:rPr>
            <w:rStyle w:val="ad"/>
            <w:noProof/>
          </w:rPr>
          <w:t>诊断偏差和方差</w:t>
        </w:r>
        <w:r w:rsidR="0058263C">
          <w:rPr>
            <w:noProof/>
            <w:webHidden/>
          </w:rPr>
          <w:tab/>
        </w:r>
        <w:r w:rsidR="0058263C">
          <w:rPr>
            <w:noProof/>
            <w:webHidden/>
          </w:rPr>
          <w:fldChar w:fldCharType="begin"/>
        </w:r>
        <w:r w:rsidR="0058263C">
          <w:rPr>
            <w:noProof/>
            <w:webHidden/>
          </w:rPr>
          <w:instrText xml:space="preserve"> PAGEREF _Toc38636851 \h </w:instrText>
        </w:r>
        <w:r w:rsidR="0058263C">
          <w:rPr>
            <w:noProof/>
            <w:webHidden/>
          </w:rPr>
        </w:r>
        <w:r w:rsidR="0058263C">
          <w:rPr>
            <w:noProof/>
            <w:webHidden/>
          </w:rPr>
          <w:fldChar w:fldCharType="separate"/>
        </w:r>
        <w:r w:rsidR="00AC019F">
          <w:rPr>
            <w:noProof/>
            <w:webHidden/>
          </w:rPr>
          <w:t>154</w:t>
        </w:r>
        <w:r w:rsidR="0058263C">
          <w:rPr>
            <w:noProof/>
            <w:webHidden/>
          </w:rPr>
          <w:fldChar w:fldCharType="end"/>
        </w:r>
      </w:hyperlink>
    </w:p>
    <w:p w14:paraId="0C79775F" w14:textId="35773CF0" w:rsidR="0058263C" w:rsidRDefault="00000000">
      <w:pPr>
        <w:pStyle w:val="TOC3"/>
        <w:tabs>
          <w:tab w:val="right" w:leader="dot" w:pos="8296"/>
        </w:tabs>
        <w:rPr>
          <w:rFonts w:asciiTheme="minorHAnsi" w:eastAsiaTheme="minorEastAsia" w:hAnsiTheme="minorHAnsi" w:cstheme="minorBidi"/>
          <w:noProof/>
        </w:rPr>
      </w:pPr>
      <w:hyperlink w:anchor="_Toc38636852" w:history="1">
        <w:r w:rsidR="0058263C" w:rsidRPr="00CC1B67">
          <w:rPr>
            <w:rStyle w:val="ad"/>
            <w:noProof/>
          </w:rPr>
          <w:t xml:space="preserve">10.5 </w:t>
        </w:r>
        <w:r w:rsidR="0058263C" w:rsidRPr="00CC1B67">
          <w:rPr>
            <w:rStyle w:val="ad"/>
            <w:noProof/>
          </w:rPr>
          <w:t>正则化和偏差</w:t>
        </w:r>
        <w:r w:rsidR="0058263C" w:rsidRPr="00CC1B67">
          <w:rPr>
            <w:rStyle w:val="ad"/>
            <w:noProof/>
          </w:rPr>
          <w:t>/</w:t>
        </w:r>
        <w:r w:rsidR="0058263C" w:rsidRPr="00CC1B67">
          <w:rPr>
            <w:rStyle w:val="ad"/>
            <w:noProof/>
          </w:rPr>
          <w:t>方差</w:t>
        </w:r>
        <w:r w:rsidR="0058263C">
          <w:rPr>
            <w:noProof/>
            <w:webHidden/>
          </w:rPr>
          <w:tab/>
        </w:r>
        <w:r w:rsidR="0058263C">
          <w:rPr>
            <w:noProof/>
            <w:webHidden/>
          </w:rPr>
          <w:fldChar w:fldCharType="begin"/>
        </w:r>
        <w:r w:rsidR="0058263C">
          <w:rPr>
            <w:noProof/>
            <w:webHidden/>
          </w:rPr>
          <w:instrText xml:space="preserve"> PAGEREF _Toc38636852 \h </w:instrText>
        </w:r>
        <w:r w:rsidR="0058263C">
          <w:rPr>
            <w:noProof/>
            <w:webHidden/>
          </w:rPr>
        </w:r>
        <w:r w:rsidR="0058263C">
          <w:rPr>
            <w:noProof/>
            <w:webHidden/>
          </w:rPr>
          <w:fldChar w:fldCharType="separate"/>
        </w:r>
        <w:r w:rsidR="00AC019F">
          <w:rPr>
            <w:noProof/>
            <w:webHidden/>
          </w:rPr>
          <w:t>156</w:t>
        </w:r>
        <w:r w:rsidR="0058263C">
          <w:rPr>
            <w:noProof/>
            <w:webHidden/>
          </w:rPr>
          <w:fldChar w:fldCharType="end"/>
        </w:r>
      </w:hyperlink>
    </w:p>
    <w:p w14:paraId="2AE51F9A" w14:textId="7EC5BDB7" w:rsidR="0058263C" w:rsidRDefault="00000000">
      <w:pPr>
        <w:pStyle w:val="TOC3"/>
        <w:tabs>
          <w:tab w:val="right" w:leader="dot" w:pos="8296"/>
        </w:tabs>
        <w:rPr>
          <w:rFonts w:asciiTheme="minorHAnsi" w:eastAsiaTheme="minorEastAsia" w:hAnsiTheme="minorHAnsi" w:cstheme="minorBidi"/>
          <w:noProof/>
        </w:rPr>
      </w:pPr>
      <w:hyperlink w:anchor="_Toc38636853" w:history="1">
        <w:r w:rsidR="0058263C" w:rsidRPr="00CC1B67">
          <w:rPr>
            <w:rStyle w:val="ad"/>
            <w:noProof/>
          </w:rPr>
          <w:t xml:space="preserve">10.6 </w:t>
        </w:r>
        <w:r w:rsidR="0058263C" w:rsidRPr="00CC1B67">
          <w:rPr>
            <w:rStyle w:val="ad"/>
            <w:noProof/>
          </w:rPr>
          <w:t>学习曲线</w:t>
        </w:r>
        <w:r w:rsidR="0058263C">
          <w:rPr>
            <w:noProof/>
            <w:webHidden/>
          </w:rPr>
          <w:tab/>
        </w:r>
        <w:r w:rsidR="0058263C">
          <w:rPr>
            <w:noProof/>
            <w:webHidden/>
          </w:rPr>
          <w:fldChar w:fldCharType="begin"/>
        </w:r>
        <w:r w:rsidR="0058263C">
          <w:rPr>
            <w:noProof/>
            <w:webHidden/>
          </w:rPr>
          <w:instrText xml:space="preserve"> PAGEREF _Toc38636853 \h </w:instrText>
        </w:r>
        <w:r w:rsidR="0058263C">
          <w:rPr>
            <w:noProof/>
            <w:webHidden/>
          </w:rPr>
        </w:r>
        <w:r w:rsidR="0058263C">
          <w:rPr>
            <w:noProof/>
            <w:webHidden/>
          </w:rPr>
          <w:fldChar w:fldCharType="separate"/>
        </w:r>
        <w:r w:rsidR="00AC019F">
          <w:rPr>
            <w:noProof/>
            <w:webHidden/>
          </w:rPr>
          <w:t>158</w:t>
        </w:r>
        <w:r w:rsidR="0058263C">
          <w:rPr>
            <w:noProof/>
            <w:webHidden/>
          </w:rPr>
          <w:fldChar w:fldCharType="end"/>
        </w:r>
      </w:hyperlink>
    </w:p>
    <w:p w14:paraId="32FA113E" w14:textId="7FD14187" w:rsidR="0058263C" w:rsidRDefault="00000000">
      <w:pPr>
        <w:pStyle w:val="TOC3"/>
        <w:tabs>
          <w:tab w:val="right" w:leader="dot" w:pos="8296"/>
        </w:tabs>
        <w:rPr>
          <w:rFonts w:asciiTheme="minorHAnsi" w:eastAsiaTheme="minorEastAsia" w:hAnsiTheme="minorHAnsi" w:cstheme="minorBidi"/>
          <w:noProof/>
        </w:rPr>
      </w:pPr>
      <w:hyperlink w:anchor="_Toc38636854" w:history="1">
        <w:r w:rsidR="0058263C" w:rsidRPr="00CC1B67">
          <w:rPr>
            <w:rStyle w:val="ad"/>
            <w:noProof/>
          </w:rPr>
          <w:t xml:space="preserve">10.7 </w:t>
        </w:r>
        <w:r w:rsidR="0058263C" w:rsidRPr="00CC1B67">
          <w:rPr>
            <w:rStyle w:val="ad"/>
            <w:noProof/>
          </w:rPr>
          <w:t>决定下一步做什么</w:t>
        </w:r>
        <w:r w:rsidR="0058263C">
          <w:rPr>
            <w:noProof/>
            <w:webHidden/>
          </w:rPr>
          <w:tab/>
        </w:r>
        <w:r w:rsidR="0058263C">
          <w:rPr>
            <w:noProof/>
            <w:webHidden/>
          </w:rPr>
          <w:fldChar w:fldCharType="begin"/>
        </w:r>
        <w:r w:rsidR="0058263C">
          <w:rPr>
            <w:noProof/>
            <w:webHidden/>
          </w:rPr>
          <w:instrText xml:space="preserve"> PAGEREF _Toc38636854 \h </w:instrText>
        </w:r>
        <w:r w:rsidR="0058263C">
          <w:rPr>
            <w:noProof/>
            <w:webHidden/>
          </w:rPr>
        </w:r>
        <w:r w:rsidR="0058263C">
          <w:rPr>
            <w:noProof/>
            <w:webHidden/>
          </w:rPr>
          <w:fldChar w:fldCharType="separate"/>
        </w:r>
        <w:r w:rsidR="00AC019F">
          <w:rPr>
            <w:noProof/>
            <w:webHidden/>
          </w:rPr>
          <w:t>160</w:t>
        </w:r>
        <w:r w:rsidR="0058263C">
          <w:rPr>
            <w:noProof/>
            <w:webHidden/>
          </w:rPr>
          <w:fldChar w:fldCharType="end"/>
        </w:r>
      </w:hyperlink>
    </w:p>
    <w:p w14:paraId="3E743723" w14:textId="3AFA7FBC"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55" w:history="1">
        <w:r w:rsidR="0058263C" w:rsidRPr="00CC1B67">
          <w:rPr>
            <w:rStyle w:val="ad"/>
            <w:noProof/>
          </w:rPr>
          <w:t>11</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机器学习系统的设计</w:t>
        </w:r>
        <w:r w:rsidR="0058263C" w:rsidRPr="00CC1B67">
          <w:rPr>
            <w:rStyle w:val="ad"/>
            <w:noProof/>
          </w:rPr>
          <w:t>(Machine Learning System Design)</w:t>
        </w:r>
        <w:r w:rsidR="0058263C">
          <w:rPr>
            <w:noProof/>
            <w:webHidden/>
          </w:rPr>
          <w:tab/>
        </w:r>
        <w:r w:rsidR="0058263C">
          <w:rPr>
            <w:noProof/>
            <w:webHidden/>
          </w:rPr>
          <w:fldChar w:fldCharType="begin"/>
        </w:r>
        <w:r w:rsidR="0058263C">
          <w:rPr>
            <w:noProof/>
            <w:webHidden/>
          </w:rPr>
          <w:instrText xml:space="preserve"> PAGEREF _Toc38636855 \h </w:instrText>
        </w:r>
        <w:r w:rsidR="0058263C">
          <w:rPr>
            <w:noProof/>
            <w:webHidden/>
          </w:rPr>
        </w:r>
        <w:r w:rsidR="0058263C">
          <w:rPr>
            <w:noProof/>
            <w:webHidden/>
          </w:rPr>
          <w:fldChar w:fldCharType="separate"/>
        </w:r>
        <w:r w:rsidR="00AC019F">
          <w:rPr>
            <w:noProof/>
            <w:webHidden/>
          </w:rPr>
          <w:t>162</w:t>
        </w:r>
        <w:r w:rsidR="0058263C">
          <w:rPr>
            <w:noProof/>
            <w:webHidden/>
          </w:rPr>
          <w:fldChar w:fldCharType="end"/>
        </w:r>
      </w:hyperlink>
    </w:p>
    <w:p w14:paraId="0B741BB9" w14:textId="0D3FED0F" w:rsidR="0058263C" w:rsidRDefault="00000000">
      <w:pPr>
        <w:pStyle w:val="TOC3"/>
        <w:tabs>
          <w:tab w:val="right" w:leader="dot" w:pos="8296"/>
        </w:tabs>
        <w:rPr>
          <w:rFonts w:asciiTheme="minorHAnsi" w:eastAsiaTheme="minorEastAsia" w:hAnsiTheme="minorHAnsi" w:cstheme="minorBidi"/>
          <w:noProof/>
        </w:rPr>
      </w:pPr>
      <w:hyperlink w:anchor="_Toc38636856" w:history="1">
        <w:r w:rsidR="0058263C" w:rsidRPr="00CC1B67">
          <w:rPr>
            <w:rStyle w:val="ad"/>
            <w:noProof/>
          </w:rPr>
          <w:t xml:space="preserve">11.1 </w:t>
        </w:r>
        <w:r w:rsidR="0058263C" w:rsidRPr="00CC1B67">
          <w:rPr>
            <w:rStyle w:val="ad"/>
            <w:noProof/>
          </w:rPr>
          <w:t>首先要做什么</w:t>
        </w:r>
        <w:r w:rsidR="0058263C">
          <w:rPr>
            <w:noProof/>
            <w:webHidden/>
          </w:rPr>
          <w:tab/>
        </w:r>
        <w:r w:rsidR="0058263C">
          <w:rPr>
            <w:noProof/>
            <w:webHidden/>
          </w:rPr>
          <w:fldChar w:fldCharType="begin"/>
        </w:r>
        <w:r w:rsidR="0058263C">
          <w:rPr>
            <w:noProof/>
            <w:webHidden/>
          </w:rPr>
          <w:instrText xml:space="preserve"> PAGEREF _Toc38636856 \h </w:instrText>
        </w:r>
        <w:r w:rsidR="0058263C">
          <w:rPr>
            <w:noProof/>
            <w:webHidden/>
          </w:rPr>
        </w:r>
        <w:r w:rsidR="0058263C">
          <w:rPr>
            <w:noProof/>
            <w:webHidden/>
          </w:rPr>
          <w:fldChar w:fldCharType="separate"/>
        </w:r>
        <w:r w:rsidR="00AC019F">
          <w:rPr>
            <w:noProof/>
            <w:webHidden/>
          </w:rPr>
          <w:t>162</w:t>
        </w:r>
        <w:r w:rsidR="0058263C">
          <w:rPr>
            <w:noProof/>
            <w:webHidden/>
          </w:rPr>
          <w:fldChar w:fldCharType="end"/>
        </w:r>
      </w:hyperlink>
    </w:p>
    <w:p w14:paraId="0058522A" w14:textId="11AC0C2E" w:rsidR="0058263C" w:rsidRDefault="00000000">
      <w:pPr>
        <w:pStyle w:val="TOC3"/>
        <w:tabs>
          <w:tab w:val="right" w:leader="dot" w:pos="8296"/>
        </w:tabs>
        <w:rPr>
          <w:rFonts w:asciiTheme="minorHAnsi" w:eastAsiaTheme="minorEastAsia" w:hAnsiTheme="minorHAnsi" w:cstheme="minorBidi"/>
          <w:noProof/>
        </w:rPr>
      </w:pPr>
      <w:hyperlink w:anchor="_Toc38636857" w:history="1">
        <w:r w:rsidR="0058263C" w:rsidRPr="00CC1B67">
          <w:rPr>
            <w:rStyle w:val="ad"/>
            <w:noProof/>
          </w:rPr>
          <w:t xml:space="preserve">11.2 </w:t>
        </w:r>
        <w:r w:rsidR="0058263C" w:rsidRPr="00CC1B67">
          <w:rPr>
            <w:rStyle w:val="ad"/>
            <w:noProof/>
          </w:rPr>
          <w:t>误差分析</w:t>
        </w:r>
        <w:r w:rsidR="0058263C">
          <w:rPr>
            <w:noProof/>
            <w:webHidden/>
          </w:rPr>
          <w:tab/>
        </w:r>
        <w:r w:rsidR="0058263C">
          <w:rPr>
            <w:noProof/>
            <w:webHidden/>
          </w:rPr>
          <w:fldChar w:fldCharType="begin"/>
        </w:r>
        <w:r w:rsidR="0058263C">
          <w:rPr>
            <w:noProof/>
            <w:webHidden/>
          </w:rPr>
          <w:instrText xml:space="preserve"> PAGEREF _Toc38636857 \h </w:instrText>
        </w:r>
        <w:r w:rsidR="0058263C">
          <w:rPr>
            <w:noProof/>
            <w:webHidden/>
          </w:rPr>
        </w:r>
        <w:r w:rsidR="0058263C">
          <w:rPr>
            <w:noProof/>
            <w:webHidden/>
          </w:rPr>
          <w:fldChar w:fldCharType="separate"/>
        </w:r>
        <w:r w:rsidR="00AC019F">
          <w:rPr>
            <w:noProof/>
            <w:webHidden/>
          </w:rPr>
          <w:t>163</w:t>
        </w:r>
        <w:r w:rsidR="0058263C">
          <w:rPr>
            <w:noProof/>
            <w:webHidden/>
          </w:rPr>
          <w:fldChar w:fldCharType="end"/>
        </w:r>
      </w:hyperlink>
    </w:p>
    <w:p w14:paraId="5754D372" w14:textId="352EEA88" w:rsidR="0058263C" w:rsidRDefault="00000000">
      <w:pPr>
        <w:pStyle w:val="TOC3"/>
        <w:tabs>
          <w:tab w:val="right" w:leader="dot" w:pos="8296"/>
        </w:tabs>
        <w:rPr>
          <w:rFonts w:asciiTheme="minorHAnsi" w:eastAsiaTheme="minorEastAsia" w:hAnsiTheme="minorHAnsi" w:cstheme="minorBidi"/>
          <w:noProof/>
        </w:rPr>
      </w:pPr>
      <w:hyperlink w:anchor="_Toc38636858" w:history="1">
        <w:r w:rsidR="0058263C" w:rsidRPr="00CC1B67">
          <w:rPr>
            <w:rStyle w:val="ad"/>
            <w:noProof/>
          </w:rPr>
          <w:t xml:space="preserve">11.3 </w:t>
        </w:r>
        <w:r w:rsidR="0058263C" w:rsidRPr="00CC1B67">
          <w:rPr>
            <w:rStyle w:val="ad"/>
            <w:noProof/>
          </w:rPr>
          <w:t>类偏斜的误差度量</w:t>
        </w:r>
        <w:r w:rsidR="0058263C">
          <w:rPr>
            <w:noProof/>
            <w:webHidden/>
          </w:rPr>
          <w:tab/>
        </w:r>
        <w:r w:rsidR="0058263C">
          <w:rPr>
            <w:noProof/>
            <w:webHidden/>
          </w:rPr>
          <w:fldChar w:fldCharType="begin"/>
        </w:r>
        <w:r w:rsidR="0058263C">
          <w:rPr>
            <w:noProof/>
            <w:webHidden/>
          </w:rPr>
          <w:instrText xml:space="preserve"> PAGEREF _Toc38636858 \h </w:instrText>
        </w:r>
        <w:r w:rsidR="0058263C">
          <w:rPr>
            <w:noProof/>
            <w:webHidden/>
          </w:rPr>
        </w:r>
        <w:r w:rsidR="0058263C">
          <w:rPr>
            <w:noProof/>
            <w:webHidden/>
          </w:rPr>
          <w:fldChar w:fldCharType="separate"/>
        </w:r>
        <w:r w:rsidR="00AC019F">
          <w:rPr>
            <w:noProof/>
            <w:webHidden/>
          </w:rPr>
          <w:t>166</w:t>
        </w:r>
        <w:r w:rsidR="0058263C">
          <w:rPr>
            <w:noProof/>
            <w:webHidden/>
          </w:rPr>
          <w:fldChar w:fldCharType="end"/>
        </w:r>
      </w:hyperlink>
    </w:p>
    <w:p w14:paraId="6C40B379" w14:textId="5B2FBD59" w:rsidR="0058263C" w:rsidRDefault="00000000">
      <w:pPr>
        <w:pStyle w:val="TOC3"/>
        <w:tabs>
          <w:tab w:val="right" w:leader="dot" w:pos="8296"/>
        </w:tabs>
        <w:rPr>
          <w:rFonts w:asciiTheme="minorHAnsi" w:eastAsiaTheme="minorEastAsia" w:hAnsiTheme="minorHAnsi" w:cstheme="minorBidi"/>
          <w:noProof/>
        </w:rPr>
      </w:pPr>
      <w:hyperlink w:anchor="_Toc38636859" w:history="1">
        <w:r w:rsidR="0058263C" w:rsidRPr="00CC1B67">
          <w:rPr>
            <w:rStyle w:val="ad"/>
            <w:noProof/>
          </w:rPr>
          <w:t xml:space="preserve">11.4 </w:t>
        </w:r>
        <w:r w:rsidR="0058263C" w:rsidRPr="00CC1B67">
          <w:rPr>
            <w:rStyle w:val="ad"/>
            <w:noProof/>
          </w:rPr>
          <w:t>查准率和查全率之间的权衡</w:t>
        </w:r>
        <w:r w:rsidR="0058263C">
          <w:rPr>
            <w:noProof/>
            <w:webHidden/>
          </w:rPr>
          <w:tab/>
        </w:r>
        <w:r w:rsidR="0058263C">
          <w:rPr>
            <w:noProof/>
            <w:webHidden/>
          </w:rPr>
          <w:fldChar w:fldCharType="begin"/>
        </w:r>
        <w:r w:rsidR="0058263C">
          <w:rPr>
            <w:noProof/>
            <w:webHidden/>
          </w:rPr>
          <w:instrText xml:space="preserve"> PAGEREF _Toc38636859 \h </w:instrText>
        </w:r>
        <w:r w:rsidR="0058263C">
          <w:rPr>
            <w:noProof/>
            <w:webHidden/>
          </w:rPr>
        </w:r>
        <w:r w:rsidR="0058263C">
          <w:rPr>
            <w:noProof/>
            <w:webHidden/>
          </w:rPr>
          <w:fldChar w:fldCharType="separate"/>
        </w:r>
        <w:r w:rsidR="00AC019F">
          <w:rPr>
            <w:noProof/>
            <w:webHidden/>
          </w:rPr>
          <w:t>167</w:t>
        </w:r>
        <w:r w:rsidR="0058263C">
          <w:rPr>
            <w:noProof/>
            <w:webHidden/>
          </w:rPr>
          <w:fldChar w:fldCharType="end"/>
        </w:r>
      </w:hyperlink>
    </w:p>
    <w:p w14:paraId="0932293D" w14:textId="32B807C4" w:rsidR="0058263C" w:rsidRDefault="00000000">
      <w:pPr>
        <w:pStyle w:val="TOC3"/>
        <w:tabs>
          <w:tab w:val="right" w:leader="dot" w:pos="8296"/>
        </w:tabs>
        <w:rPr>
          <w:rFonts w:asciiTheme="minorHAnsi" w:eastAsiaTheme="minorEastAsia" w:hAnsiTheme="minorHAnsi" w:cstheme="minorBidi"/>
          <w:noProof/>
        </w:rPr>
      </w:pPr>
      <w:hyperlink w:anchor="_Toc38636860" w:history="1">
        <w:r w:rsidR="0058263C" w:rsidRPr="00CC1B67">
          <w:rPr>
            <w:rStyle w:val="ad"/>
            <w:noProof/>
          </w:rPr>
          <w:t xml:space="preserve">11.5 </w:t>
        </w:r>
        <w:r w:rsidR="0058263C" w:rsidRPr="00CC1B67">
          <w:rPr>
            <w:rStyle w:val="ad"/>
            <w:noProof/>
          </w:rPr>
          <w:t>机器学习的数据</w:t>
        </w:r>
        <w:r w:rsidR="0058263C">
          <w:rPr>
            <w:noProof/>
            <w:webHidden/>
          </w:rPr>
          <w:tab/>
        </w:r>
        <w:r w:rsidR="0058263C">
          <w:rPr>
            <w:noProof/>
            <w:webHidden/>
          </w:rPr>
          <w:fldChar w:fldCharType="begin"/>
        </w:r>
        <w:r w:rsidR="0058263C">
          <w:rPr>
            <w:noProof/>
            <w:webHidden/>
          </w:rPr>
          <w:instrText xml:space="preserve"> PAGEREF _Toc38636860 \h </w:instrText>
        </w:r>
        <w:r w:rsidR="0058263C">
          <w:rPr>
            <w:noProof/>
            <w:webHidden/>
          </w:rPr>
        </w:r>
        <w:r w:rsidR="0058263C">
          <w:rPr>
            <w:noProof/>
            <w:webHidden/>
          </w:rPr>
          <w:fldChar w:fldCharType="separate"/>
        </w:r>
        <w:r w:rsidR="00AC019F">
          <w:rPr>
            <w:noProof/>
            <w:webHidden/>
          </w:rPr>
          <w:t>169</w:t>
        </w:r>
        <w:r w:rsidR="0058263C">
          <w:rPr>
            <w:noProof/>
            <w:webHidden/>
          </w:rPr>
          <w:fldChar w:fldCharType="end"/>
        </w:r>
      </w:hyperlink>
    </w:p>
    <w:p w14:paraId="6464BB6F" w14:textId="265E4D5A" w:rsidR="0058263C" w:rsidRDefault="00000000">
      <w:pPr>
        <w:pStyle w:val="TOC1"/>
        <w:tabs>
          <w:tab w:val="right" w:leader="dot" w:pos="8296"/>
        </w:tabs>
        <w:rPr>
          <w:rFonts w:asciiTheme="minorHAnsi" w:eastAsiaTheme="minorEastAsia" w:hAnsiTheme="minorHAnsi" w:cstheme="minorBidi"/>
          <w:noProof/>
        </w:rPr>
      </w:pPr>
      <w:hyperlink w:anchor="_Toc38636861" w:history="1">
        <w:r w:rsidR="0058263C" w:rsidRPr="00CC1B67">
          <w:rPr>
            <w:rStyle w:val="ad"/>
            <w:noProof/>
          </w:rPr>
          <w:t>第</w:t>
        </w:r>
        <w:r w:rsidR="0058263C" w:rsidRPr="00CC1B67">
          <w:rPr>
            <w:rStyle w:val="ad"/>
            <w:noProof/>
          </w:rPr>
          <w:t>7</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_Toc38636861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07778CF6" w14:textId="0AD0952F"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62" w:history="1">
        <w:r w:rsidR="0058263C" w:rsidRPr="00CC1B67">
          <w:rPr>
            <w:rStyle w:val="ad"/>
            <w:noProof/>
          </w:rPr>
          <w:t>12</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支持向量机</w:t>
        </w:r>
        <w:r w:rsidR="0058263C" w:rsidRPr="00CC1B67">
          <w:rPr>
            <w:rStyle w:val="ad"/>
            <w:noProof/>
          </w:rPr>
          <w:t>(Support Vector Machines)</w:t>
        </w:r>
        <w:r w:rsidR="0058263C">
          <w:rPr>
            <w:noProof/>
            <w:webHidden/>
          </w:rPr>
          <w:tab/>
        </w:r>
        <w:r w:rsidR="0058263C">
          <w:rPr>
            <w:noProof/>
            <w:webHidden/>
          </w:rPr>
          <w:fldChar w:fldCharType="begin"/>
        </w:r>
        <w:r w:rsidR="0058263C">
          <w:rPr>
            <w:noProof/>
            <w:webHidden/>
          </w:rPr>
          <w:instrText xml:space="preserve"> PAGEREF _Toc38636862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1067619B" w14:textId="05482169" w:rsidR="0058263C" w:rsidRDefault="00000000">
      <w:pPr>
        <w:pStyle w:val="TOC3"/>
        <w:tabs>
          <w:tab w:val="right" w:leader="dot" w:pos="8296"/>
        </w:tabs>
        <w:rPr>
          <w:rFonts w:asciiTheme="minorHAnsi" w:eastAsiaTheme="minorEastAsia" w:hAnsiTheme="minorHAnsi" w:cstheme="minorBidi"/>
          <w:noProof/>
        </w:rPr>
      </w:pPr>
      <w:hyperlink w:anchor="_Toc38636863" w:history="1">
        <w:r w:rsidR="0058263C" w:rsidRPr="00CC1B67">
          <w:rPr>
            <w:rStyle w:val="ad"/>
            <w:noProof/>
          </w:rPr>
          <w:t xml:space="preserve">12.1 </w:t>
        </w:r>
        <w:r w:rsidR="0058263C" w:rsidRPr="00CC1B67">
          <w:rPr>
            <w:rStyle w:val="ad"/>
            <w:noProof/>
          </w:rPr>
          <w:t>优化目标</w:t>
        </w:r>
        <w:r w:rsidR="0058263C">
          <w:rPr>
            <w:noProof/>
            <w:webHidden/>
          </w:rPr>
          <w:tab/>
        </w:r>
        <w:r w:rsidR="0058263C">
          <w:rPr>
            <w:noProof/>
            <w:webHidden/>
          </w:rPr>
          <w:fldChar w:fldCharType="begin"/>
        </w:r>
        <w:r w:rsidR="0058263C">
          <w:rPr>
            <w:noProof/>
            <w:webHidden/>
          </w:rPr>
          <w:instrText xml:space="preserve"> PAGEREF _Toc38636863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69183F8A" w14:textId="2F5CBF2E" w:rsidR="0058263C" w:rsidRDefault="00000000">
      <w:pPr>
        <w:pStyle w:val="TOC3"/>
        <w:tabs>
          <w:tab w:val="right" w:leader="dot" w:pos="8296"/>
        </w:tabs>
        <w:rPr>
          <w:rFonts w:asciiTheme="minorHAnsi" w:eastAsiaTheme="minorEastAsia" w:hAnsiTheme="minorHAnsi" w:cstheme="minorBidi"/>
          <w:noProof/>
        </w:rPr>
      </w:pPr>
      <w:hyperlink w:anchor="_Toc38636864" w:history="1">
        <w:r w:rsidR="0058263C" w:rsidRPr="00CC1B67">
          <w:rPr>
            <w:rStyle w:val="ad"/>
            <w:noProof/>
          </w:rPr>
          <w:t xml:space="preserve">12.2 </w:t>
        </w:r>
        <w:r w:rsidR="0058263C" w:rsidRPr="00CC1B67">
          <w:rPr>
            <w:rStyle w:val="ad"/>
            <w:noProof/>
          </w:rPr>
          <w:t>大边界的直观理解</w:t>
        </w:r>
        <w:r w:rsidR="0058263C">
          <w:rPr>
            <w:noProof/>
            <w:webHidden/>
          </w:rPr>
          <w:tab/>
        </w:r>
        <w:r w:rsidR="0058263C">
          <w:rPr>
            <w:noProof/>
            <w:webHidden/>
          </w:rPr>
          <w:fldChar w:fldCharType="begin"/>
        </w:r>
        <w:r w:rsidR="0058263C">
          <w:rPr>
            <w:noProof/>
            <w:webHidden/>
          </w:rPr>
          <w:instrText xml:space="preserve"> PAGEREF _Toc38636864 \h </w:instrText>
        </w:r>
        <w:r w:rsidR="0058263C">
          <w:rPr>
            <w:noProof/>
            <w:webHidden/>
          </w:rPr>
        </w:r>
        <w:r w:rsidR="0058263C">
          <w:rPr>
            <w:noProof/>
            <w:webHidden/>
          </w:rPr>
          <w:fldChar w:fldCharType="separate"/>
        </w:r>
        <w:r w:rsidR="00AC019F">
          <w:rPr>
            <w:noProof/>
            <w:webHidden/>
          </w:rPr>
          <w:t>179</w:t>
        </w:r>
        <w:r w:rsidR="0058263C">
          <w:rPr>
            <w:noProof/>
            <w:webHidden/>
          </w:rPr>
          <w:fldChar w:fldCharType="end"/>
        </w:r>
      </w:hyperlink>
    </w:p>
    <w:p w14:paraId="624A6EDE" w14:textId="07968413" w:rsidR="0058263C" w:rsidRDefault="00000000">
      <w:pPr>
        <w:pStyle w:val="TOC3"/>
        <w:tabs>
          <w:tab w:val="right" w:leader="dot" w:pos="8296"/>
        </w:tabs>
        <w:rPr>
          <w:rFonts w:asciiTheme="minorHAnsi" w:eastAsiaTheme="minorEastAsia" w:hAnsiTheme="minorHAnsi" w:cstheme="minorBidi"/>
          <w:noProof/>
        </w:rPr>
      </w:pPr>
      <w:hyperlink w:anchor="_Toc38636865" w:history="1">
        <w:r w:rsidR="0058263C" w:rsidRPr="00CC1B67">
          <w:rPr>
            <w:rStyle w:val="ad"/>
            <w:noProof/>
          </w:rPr>
          <w:t>12.3</w:t>
        </w:r>
        <w:r w:rsidR="0058263C" w:rsidRPr="00CC1B67">
          <w:rPr>
            <w:rStyle w:val="ad"/>
            <w:noProof/>
          </w:rPr>
          <w:t>大边界分类背后的数学（选修）</w:t>
        </w:r>
        <w:r w:rsidR="0058263C">
          <w:rPr>
            <w:noProof/>
            <w:webHidden/>
          </w:rPr>
          <w:tab/>
        </w:r>
        <w:r w:rsidR="0058263C">
          <w:rPr>
            <w:noProof/>
            <w:webHidden/>
          </w:rPr>
          <w:fldChar w:fldCharType="begin"/>
        </w:r>
        <w:r w:rsidR="0058263C">
          <w:rPr>
            <w:noProof/>
            <w:webHidden/>
          </w:rPr>
          <w:instrText xml:space="preserve"> PAGEREF _Toc38636865 \h </w:instrText>
        </w:r>
        <w:r w:rsidR="0058263C">
          <w:rPr>
            <w:noProof/>
            <w:webHidden/>
          </w:rPr>
        </w:r>
        <w:r w:rsidR="0058263C">
          <w:rPr>
            <w:noProof/>
            <w:webHidden/>
          </w:rPr>
          <w:fldChar w:fldCharType="separate"/>
        </w:r>
        <w:r w:rsidR="00AC019F">
          <w:rPr>
            <w:noProof/>
            <w:webHidden/>
          </w:rPr>
          <w:t>184</w:t>
        </w:r>
        <w:r w:rsidR="0058263C">
          <w:rPr>
            <w:noProof/>
            <w:webHidden/>
          </w:rPr>
          <w:fldChar w:fldCharType="end"/>
        </w:r>
      </w:hyperlink>
    </w:p>
    <w:p w14:paraId="5C8C1D67" w14:textId="4DB52BB9" w:rsidR="0058263C" w:rsidRDefault="00000000">
      <w:pPr>
        <w:pStyle w:val="TOC3"/>
        <w:tabs>
          <w:tab w:val="right" w:leader="dot" w:pos="8296"/>
        </w:tabs>
        <w:rPr>
          <w:rFonts w:asciiTheme="minorHAnsi" w:eastAsiaTheme="minorEastAsia" w:hAnsiTheme="minorHAnsi" w:cstheme="minorBidi"/>
          <w:noProof/>
        </w:rPr>
      </w:pPr>
      <w:hyperlink w:anchor="_Toc38636866" w:history="1">
        <w:r w:rsidR="0058263C" w:rsidRPr="00CC1B67">
          <w:rPr>
            <w:rStyle w:val="ad"/>
            <w:noProof/>
          </w:rPr>
          <w:t xml:space="preserve">12.4 </w:t>
        </w:r>
        <w:r w:rsidR="0058263C" w:rsidRPr="00CC1B67">
          <w:rPr>
            <w:rStyle w:val="ad"/>
            <w:noProof/>
          </w:rPr>
          <w:t>核函数</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_Toc38636866 \h </w:instrText>
        </w:r>
        <w:r w:rsidR="0058263C">
          <w:rPr>
            <w:noProof/>
            <w:webHidden/>
          </w:rPr>
        </w:r>
        <w:r w:rsidR="0058263C">
          <w:rPr>
            <w:noProof/>
            <w:webHidden/>
          </w:rPr>
          <w:fldChar w:fldCharType="separate"/>
        </w:r>
        <w:r w:rsidR="00AC019F">
          <w:rPr>
            <w:noProof/>
            <w:webHidden/>
          </w:rPr>
          <w:t>191</w:t>
        </w:r>
        <w:r w:rsidR="0058263C">
          <w:rPr>
            <w:noProof/>
            <w:webHidden/>
          </w:rPr>
          <w:fldChar w:fldCharType="end"/>
        </w:r>
      </w:hyperlink>
    </w:p>
    <w:p w14:paraId="0650E1B2" w14:textId="5756CB22" w:rsidR="0058263C" w:rsidRDefault="00000000">
      <w:pPr>
        <w:pStyle w:val="TOC3"/>
        <w:tabs>
          <w:tab w:val="right" w:leader="dot" w:pos="8296"/>
        </w:tabs>
        <w:rPr>
          <w:rFonts w:asciiTheme="minorHAnsi" w:eastAsiaTheme="minorEastAsia" w:hAnsiTheme="minorHAnsi" w:cstheme="minorBidi"/>
          <w:noProof/>
        </w:rPr>
      </w:pPr>
      <w:hyperlink w:anchor="_Toc38636867" w:history="1">
        <w:r w:rsidR="0058263C" w:rsidRPr="00CC1B67">
          <w:rPr>
            <w:rStyle w:val="ad"/>
            <w:noProof/>
          </w:rPr>
          <w:t xml:space="preserve">12.5 </w:t>
        </w:r>
        <w:r w:rsidR="0058263C" w:rsidRPr="00CC1B67">
          <w:rPr>
            <w:rStyle w:val="ad"/>
            <w:noProof/>
          </w:rPr>
          <w:t>核函数</w:t>
        </w:r>
        <w:r w:rsidR="0058263C" w:rsidRPr="00CC1B67">
          <w:rPr>
            <w:rStyle w:val="ad"/>
            <w:noProof/>
          </w:rPr>
          <w:t>2</w:t>
        </w:r>
        <w:r w:rsidR="0058263C">
          <w:rPr>
            <w:noProof/>
            <w:webHidden/>
          </w:rPr>
          <w:tab/>
        </w:r>
        <w:r w:rsidR="0058263C">
          <w:rPr>
            <w:noProof/>
            <w:webHidden/>
          </w:rPr>
          <w:fldChar w:fldCharType="begin"/>
        </w:r>
        <w:r w:rsidR="0058263C">
          <w:rPr>
            <w:noProof/>
            <w:webHidden/>
          </w:rPr>
          <w:instrText xml:space="preserve"> PAGEREF _Toc38636867 \h </w:instrText>
        </w:r>
        <w:r w:rsidR="0058263C">
          <w:rPr>
            <w:noProof/>
            <w:webHidden/>
          </w:rPr>
        </w:r>
        <w:r w:rsidR="0058263C">
          <w:rPr>
            <w:noProof/>
            <w:webHidden/>
          </w:rPr>
          <w:fldChar w:fldCharType="separate"/>
        </w:r>
        <w:r w:rsidR="00AC019F">
          <w:rPr>
            <w:noProof/>
            <w:webHidden/>
          </w:rPr>
          <w:t>193</w:t>
        </w:r>
        <w:r w:rsidR="0058263C">
          <w:rPr>
            <w:noProof/>
            <w:webHidden/>
          </w:rPr>
          <w:fldChar w:fldCharType="end"/>
        </w:r>
      </w:hyperlink>
    </w:p>
    <w:p w14:paraId="67EF2501" w14:textId="39CB10F8" w:rsidR="0058263C" w:rsidRDefault="00000000">
      <w:pPr>
        <w:pStyle w:val="TOC3"/>
        <w:tabs>
          <w:tab w:val="right" w:leader="dot" w:pos="8296"/>
        </w:tabs>
        <w:rPr>
          <w:rFonts w:asciiTheme="minorHAnsi" w:eastAsiaTheme="minorEastAsia" w:hAnsiTheme="minorHAnsi" w:cstheme="minorBidi"/>
          <w:noProof/>
        </w:rPr>
      </w:pPr>
      <w:hyperlink w:anchor="_Toc38636868" w:history="1">
        <w:r w:rsidR="0058263C" w:rsidRPr="00CC1B67">
          <w:rPr>
            <w:rStyle w:val="ad"/>
            <w:noProof/>
          </w:rPr>
          <w:t xml:space="preserve">12.6 </w:t>
        </w:r>
        <w:r w:rsidR="0058263C" w:rsidRPr="00CC1B67">
          <w:rPr>
            <w:rStyle w:val="ad"/>
            <w:noProof/>
          </w:rPr>
          <w:t>使用支持向量机</w:t>
        </w:r>
        <w:r w:rsidR="0058263C">
          <w:rPr>
            <w:noProof/>
            <w:webHidden/>
          </w:rPr>
          <w:tab/>
        </w:r>
        <w:r w:rsidR="0058263C">
          <w:rPr>
            <w:noProof/>
            <w:webHidden/>
          </w:rPr>
          <w:fldChar w:fldCharType="begin"/>
        </w:r>
        <w:r w:rsidR="0058263C">
          <w:rPr>
            <w:noProof/>
            <w:webHidden/>
          </w:rPr>
          <w:instrText xml:space="preserve"> PAGEREF _Toc38636868 \h </w:instrText>
        </w:r>
        <w:r w:rsidR="0058263C">
          <w:rPr>
            <w:noProof/>
            <w:webHidden/>
          </w:rPr>
        </w:r>
        <w:r w:rsidR="0058263C">
          <w:rPr>
            <w:noProof/>
            <w:webHidden/>
          </w:rPr>
          <w:fldChar w:fldCharType="separate"/>
        </w:r>
        <w:r w:rsidR="00AC019F">
          <w:rPr>
            <w:noProof/>
            <w:webHidden/>
          </w:rPr>
          <w:t>195</w:t>
        </w:r>
        <w:r w:rsidR="0058263C">
          <w:rPr>
            <w:noProof/>
            <w:webHidden/>
          </w:rPr>
          <w:fldChar w:fldCharType="end"/>
        </w:r>
      </w:hyperlink>
    </w:p>
    <w:p w14:paraId="5C6B922B" w14:textId="231BD45D" w:rsidR="0058263C" w:rsidRDefault="00000000">
      <w:pPr>
        <w:pStyle w:val="TOC1"/>
        <w:tabs>
          <w:tab w:val="right" w:leader="dot" w:pos="8296"/>
        </w:tabs>
        <w:rPr>
          <w:rFonts w:asciiTheme="minorHAnsi" w:eastAsiaTheme="minorEastAsia" w:hAnsiTheme="minorHAnsi" w:cstheme="minorBidi"/>
          <w:noProof/>
        </w:rPr>
      </w:pPr>
      <w:hyperlink w:anchor="_Toc38636869" w:history="1">
        <w:r w:rsidR="0058263C" w:rsidRPr="00CC1B67">
          <w:rPr>
            <w:rStyle w:val="ad"/>
            <w:noProof/>
          </w:rPr>
          <w:t>第</w:t>
        </w:r>
        <w:r w:rsidR="0058263C" w:rsidRPr="00CC1B67">
          <w:rPr>
            <w:rStyle w:val="ad"/>
            <w:noProof/>
          </w:rPr>
          <w:t>8</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_Toc38636869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25D370A9" w14:textId="3064C63D"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70" w:history="1">
        <w:r w:rsidR="0058263C" w:rsidRPr="00CC1B67">
          <w:rPr>
            <w:rStyle w:val="ad"/>
            <w:noProof/>
          </w:rPr>
          <w:t>13</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聚类</w:t>
        </w:r>
        <w:r w:rsidR="0058263C" w:rsidRPr="00CC1B67">
          <w:rPr>
            <w:rStyle w:val="ad"/>
            <w:noProof/>
          </w:rPr>
          <w:t>(Clustering)</w:t>
        </w:r>
        <w:r w:rsidR="0058263C">
          <w:rPr>
            <w:noProof/>
            <w:webHidden/>
          </w:rPr>
          <w:tab/>
        </w:r>
        <w:r w:rsidR="0058263C">
          <w:rPr>
            <w:noProof/>
            <w:webHidden/>
          </w:rPr>
          <w:fldChar w:fldCharType="begin"/>
        </w:r>
        <w:r w:rsidR="0058263C">
          <w:rPr>
            <w:noProof/>
            <w:webHidden/>
          </w:rPr>
          <w:instrText xml:space="preserve"> PAGEREF _Toc38636870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3B95D298" w14:textId="5145B920" w:rsidR="0058263C" w:rsidRDefault="00000000">
      <w:pPr>
        <w:pStyle w:val="TOC3"/>
        <w:tabs>
          <w:tab w:val="right" w:leader="dot" w:pos="8296"/>
        </w:tabs>
        <w:rPr>
          <w:rFonts w:asciiTheme="minorHAnsi" w:eastAsiaTheme="minorEastAsia" w:hAnsiTheme="minorHAnsi" w:cstheme="minorBidi"/>
          <w:noProof/>
        </w:rPr>
      </w:pPr>
      <w:hyperlink w:anchor="_Toc38636871" w:history="1">
        <w:r w:rsidR="0058263C" w:rsidRPr="00CC1B67">
          <w:rPr>
            <w:rStyle w:val="ad"/>
            <w:noProof/>
          </w:rPr>
          <w:t xml:space="preserve">13.1 </w:t>
        </w:r>
        <w:r w:rsidR="0058263C" w:rsidRPr="00CC1B67">
          <w:rPr>
            <w:rStyle w:val="ad"/>
            <w:noProof/>
          </w:rPr>
          <w:t>无监督学习：简介</w:t>
        </w:r>
        <w:r w:rsidR="0058263C">
          <w:rPr>
            <w:noProof/>
            <w:webHidden/>
          </w:rPr>
          <w:tab/>
        </w:r>
        <w:r w:rsidR="0058263C">
          <w:rPr>
            <w:noProof/>
            <w:webHidden/>
          </w:rPr>
          <w:fldChar w:fldCharType="begin"/>
        </w:r>
        <w:r w:rsidR="0058263C">
          <w:rPr>
            <w:noProof/>
            <w:webHidden/>
          </w:rPr>
          <w:instrText xml:space="preserve"> PAGEREF _Toc38636871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7DBCEAD4" w14:textId="5FD19378" w:rsidR="0058263C" w:rsidRDefault="00000000">
      <w:pPr>
        <w:pStyle w:val="TOC3"/>
        <w:tabs>
          <w:tab w:val="right" w:leader="dot" w:pos="8296"/>
        </w:tabs>
        <w:rPr>
          <w:rFonts w:asciiTheme="minorHAnsi" w:eastAsiaTheme="minorEastAsia" w:hAnsiTheme="minorHAnsi" w:cstheme="minorBidi"/>
          <w:noProof/>
        </w:rPr>
      </w:pPr>
      <w:hyperlink w:anchor="_Toc38636872" w:history="1">
        <w:r w:rsidR="0058263C" w:rsidRPr="00CC1B67">
          <w:rPr>
            <w:rStyle w:val="ad"/>
            <w:noProof/>
          </w:rPr>
          <w:t>13.2 K-</w:t>
        </w:r>
        <w:r w:rsidR="0058263C" w:rsidRPr="00CC1B67">
          <w:rPr>
            <w:rStyle w:val="ad"/>
            <w:noProof/>
          </w:rPr>
          <w:t>均值算法</w:t>
        </w:r>
        <w:r w:rsidR="0058263C">
          <w:rPr>
            <w:noProof/>
            <w:webHidden/>
          </w:rPr>
          <w:tab/>
        </w:r>
        <w:r w:rsidR="0058263C">
          <w:rPr>
            <w:noProof/>
            <w:webHidden/>
          </w:rPr>
          <w:fldChar w:fldCharType="begin"/>
        </w:r>
        <w:r w:rsidR="0058263C">
          <w:rPr>
            <w:noProof/>
            <w:webHidden/>
          </w:rPr>
          <w:instrText xml:space="preserve"> PAGEREF _Toc38636872 \h </w:instrText>
        </w:r>
        <w:r w:rsidR="0058263C">
          <w:rPr>
            <w:noProof/>
            <w:webHidden/>
          </w:rPr>
        </w:r>
        <w:r w:rsidR="0058263C">
          <w:rPr>
            <w:noProof/>
            <w:webHidden/>
          </w:rPr>
          <w:fldChar w:fldCharType="separate"/>
        </w:r>
        <w:r w:rsidR="00AC019F">
          <w:rPr>
            <w:noProof/>
            <w:webHidden/>
          </w:rPr>
          <w:t>201</w:t>
        </w:r>
        <w:r w:rsidR="0058263C">
          <w:rPr>
            <w:noProof/>
            <w:webHidden/>
          </w:rPr>
          <w:fldChar w:fldCharType="end"/>
        </w:r>
      </w:hyperlink>
    </w:p>
    <w:p w14:paraId="5389D082" w14:textId="2DBFA071" w:rsidR="0058263C" w:rsidRDefault="00000000">
      <w:pPr>
        <w:pStyle w:val="TOC3"/>
        <w:tabs>
          <w:tab w:val="right" w:leader="dot" w:pos="8296"/>
        </w:tabs>
        <w:rPr>
          <w:rFonts w:asciiTheme="minorHAnsi" w:eastAsiaTheme="minorEastAsia" w:hAnsiTheme="minorHAnsi" w:cstheme="minorBidi"/>
          <w:noProof/>
        </w:rPr>
      </w:pPr>
      <w:hyperlink w:anchor="_Toc38636873" w:history="1">
        <w:r w:rsidR="0058263C" w:rsidRPr="00CC1B67">
          <w:rPr>
            <w:rStyle w:val="ad"/>
            <w:noProof/>
          </w:rPr>
          <w:t xml:space="preserve">13.3 </w:t>
        </w:r>
        <w:r w:rsidR="0058263C" w:rsidRPr="00CC1B67">
          <w:rPr>
            <w:rStyle w:val="ad"/>
            <w:noProof/>
          </w:rPr>
          <w:t>优化目标</w:t>
        </w:r>
        <w:r w:rsidR="0058263C">
          <w:rPr>
            <w:noProof/>
            <w:webHidden/>
          </w:rPr>
          <w:tab/>
        </w:r>
        <w:r w:rsidR="0058263C">
          <w:rPr>
            <w:noProof/>
            <w:webHidden/>
          </w:rPr>
          <w:fldChar w:fldCharType="begin"/>
        </w:r>
        <w:r w:rsidR="0058263C">
          <w:rPr>
            <w:noProof/>
            <w:webHidden/>
          </w:rPr>
          <w:instrText xml:space="preserve"> PAGEREF _Toc38636873 \h </w:instrText>
        </w:r>
        <w:r w:rsidR="0058263C">
          <w:rPr>
            <w:noProof/>
            <w:webHidden/>
          </w:rPr>
        </w:r>
        <w:r w:rsidR="0058263C">
          <w:rPr>
            <w:noProof/>
            <w:webHidden/>
          </w:rPr>
          <w:fldChar w:fldCharType="separate"/>
        </w:r>
        <w:r w:rsidR="00AC019F">
          <w:rPr>
            <w:noProof/>
            <w:webHidden/>
          </w:rPr>
          <w:t>203</w:t>
        </w:r>
        <w:r w:rsidR="0058263C">
          <w:rPr>
            <w:noProof/>
            <w:webHidden/>
          </w:rPr>
          <w:fldChar w:fldCharType="end"/>
        </w:r>
      </w:hyperlink>
    </w:p>
    <w:p w14:paraId="6910F10D" w14:textId="23FD933F" w:rsidR="0058263C" w:rsidRDefault="00000000">
      <w:pPr>
        <w:pStyle w:val="TOC3"/>
        <w:tabs>
          <w:tab w:val="right" w:leader="dot" w:pos="8296"/>
        </w:tabs>
        <w:rPr>
          <w:rFonts w:asciiTheme="minorHAnsi" w:eastAsiaTheme="minorEastAsia" w:hAnsiTheme="minorHAnsi" w:cstheme="minorBidi"/>
          <w:noProof/>
        </w:rPr>
      </w:pPr>
      <w:hyperlink w:anchor="_Toc38636874" w:history="1">
        <w:r w:rsidR="0058263C" w:rsidRPr="00CC1B67">
          <w:rPr>
            <w:rStyle w:val="ad"/>
            <w:noProof/>
          </w:rPr>
          <w:t xml:space="preserve">13.4 </w:t>
        </w:r>
        <w:r w:rsidR="0058263C" w:rsidRPr="00CC1B67">
          <w:rPr>
            <w:rStyle w:val="ad"/>
            <w:noProof/>
          </w:rPr>
          <w:t>随机初始化</w:t>
        </w:r>
        <w:r w:rsidR="0058263C">
          <w:rPr>
            <w:noProof/>
            <w:webHidden/>
          </w:rPr>
          <w:tab/>
        </w:r>
        <w:r w:rsidR="0058263C">
          <w:rPr>
            <w:noProof/>
            <w:webHidden/>
          </w:rPr>
          <w:fldChar w:fldCharType="begin"/>
        </w:r>
        <w:r w:rsidR="0058263C">
          <w:rPr>
            <w:noProof/>
            <w:webHidden/>
          </w:rPr>
          <w:instrText xml:space="preserve"> PAGEREF _Toc38636874 \h </w:instrText>
        </w:r>
        <w:r w:rsidR="0058263C">
          <w:rPr>
            <w:noProof/>
            <w:webHidden/>
          </w:rPr>
        </w:r>
        <w:r w:rsidR="0058263C">
          <w:rPr>
            <w:noProof/>
            <w:webHidden/>
          </w:rPr>
          <w:fldChar w:fldCharType="separate"/>
        </w:r>
        <w:r w:rsidR="00AC019F">
          <w:rPr>
            <w:noProof/>
            <w:webHidden/>
          </w:rPr>
          <w:t>204</w:t>
        </w:r>
        <w:r w:rsidR="0058263C">
          <w:rPr>
            <w:noProof/>
            <w:webHidden/>
          </w:rPr>
          <w:fldChar w:fldCharType="end"/>
        </w:r>
      </w:hyperlink>
    </w:p>
    <w:p w14:paraId="49FC7A28" w14:textId="617630F0" w:rsidR="0058263C" w:rsidRDefault="00000000">
      <w:pPr>
        <w:pStyle w:val="TOC3"/>
        <w:tabs>
          <w:tab w:val="right" w:leader="dot" w:pos="8296"/>
        </w:tabs>
        <w:rPr>
          <w:rFonts w:asciiTheme="minorHAnsi" w:eastAsiaTheme="minorEastAsia" w:hAnsiTheme="minorHAnsi" w:cstheme="minorBidi"/>
          <w:noProof/>
        </w:rPr>
      </w:pPr>
      <w:hyperlink w:anchor="_Toc38636875" w:history="1">
        <w:r w:rsidR="0058263C" w:rsidRPr="00CC1B67">
          <w:rPr>
            <w:rStyle w:val="ad"/>
            <w:noProof/>
          </w:rPr>
          <w:t xml:space="preserve">13.5 </w:t>
        </w:r>
        <w:r w:rsidR="0058263C" w:rsidRPr="00CC1B67">
          <w:rPr>
            <w:rStyle w:val="ad"/>
            <w:noProof/>
          </w:rPr>
          <w:t>选择聚类数</w:t>
        </w:r>
        <w:r w:rsidR="0058263C">
          <w:rPr>
            <w:noProof/>
            <w:webHidden/>
          </w:rPr>
          <w:tab/>
        </w:r>
        <w:r w:rsidR="0058263C">
          <w:rPr>
            <w:noProof/>
            <w:webHidden/>
          </w:rPr>
          <w:fldChar w:fldCharType="begin"/>
        </w:r>
        <w:r w:rsidR="0058263C">
          <w:rPr>
            <w:noProof/>
            <w:webHidden/>
          </w:rPr>
          <w:instrText xml:space="preserve"> PAGEREF _Toc38636875 \h </w:instrText>
        </w:r>
        <w:r w:rsidR="0058263C">
          <w:rPr>
            <w:noProof/>
            <w:webHidden/>
          </w:rPr>
        </w:r>
        <w:r w:rsidR="0058263C">
          <w:rPr>
            <w:noProof/>
            <w:webHidden/>
          </w:rPr>
          <w:fldChar w:fldCharType="separate"/>
        </w:r>
        <w:r w:rsidR="00AC019F">
          <w:rPr>
            <w:noProof/>
            <w:webHidden/>
          </w:rPr>
          <w:t>205</w:t>
        </w:r>
        <w:r w:rsidR="0058263C">
          <w:rPr>
            <w:noProof/>
            <w:webHidden/>
          </w:rPr>
          <w:fldChar w:fldCharType="end"/>
        </w:r>
      </w:hyperlink>
    </w:p>
    <w:p w14:paraId="75E722BA" w14:textId="529B34BF"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76" w:history="1">
        <w:r w:rsidR="0058263C" w:rsidRPr="00CC1B67">
          <w:rPr>
            <w:rStyle w:val="ad"/>
            <w:noProof/>
          </w:rPr>
          <w:t>14</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降维</w:t>
        </w:r>
        <w:r w:rsidR="0058263C" w:rsidRPr="00CC1B67">
          <w:rPr>
            <w:rStyle w:val="ad"/>
            <w:noProof/>
          </w:rPr>
          <w:t>(Dimensionality Reduction)</w:t>
        </w:r>
        <w:r w:rsidR="0058263C">
          <w:rPr>
            <w:noProof/>
            <w:webHidden/>
          </w:rPr>
          <w:tab/>
        </w:r>
        <w:r w:rsidR="0058263C">
          <w:rPr>
            <w:noProof/>
            <w:webHidden/>
          </w:rPr>
          <w:fldChar w:fldCharType="begin"/>
        </w:r>
        <w:r w:rsidR="0058263C">
          <w:rPr>
            <w:noProof/>
            <w:webHidden/>
          </w:rPr>
          <w:instrText xml:space="preserve"> PAGEREF _Toc38636876 \h </w:instrText>
        </w:r>
        <w:r w:rsidR="0058263C">
          <w:rPr>
            <w:noProof/>
            <w:webHidden/>
          </w:rPr>
        </w:r>
        <w:r w:rsidR="0058263C">
          <w:rPr>
            <w:noProof/>
            <w:webHidden/>
          </w:rPr>
          <w:fldChar w:fldCharType="separate"/>
        </w:r>
        <w:r w:rsidR="00AC019F">
          <w:rPr>
            <w:noProof/>
            <w:webHidden/>
          </w:rPr>
          <w:t>208</w:t>
        </w:r>
        <w:r w:rsidR="0058263C">
          <w:rPr>
            <w:noProof/>
            <w:webHidden/>
          </w:rPr>
          <w:fldChar w:fldCharType="end"/>
        </w:r>
      </w:hyperlink>
    </w:p>
    <w:p w14:paraId="3F2C1D60" w14:textId="61E8A2E0" w:rsidR="0058263C" w:rsidRDefault="00000000">
      <w:pPr>
        <w:pStyle w:val="TOC3"/>
        <w:tabs>
          <w:tab w:val="right" w:leader="dot" w:pos="8296"/>
        </w:tabs>
        <w:rPr>
          <w:rFonts w:asciiTheme="minorHAnsi" w:eastAsiaTheme="minorEastAsia" w:hAnsiTheme="minorHAnsi" w:cstheme="minorBidi"/>
          <w:noProof/>
        </w:rPr>
      </w:pPr>
      <w:hyperlink w:anchor="_Toc38636877" w:history="1">
        <w:r w:rsidR="0058263C" w:rsidRPr="00CC1B67">
          <w:rPr>
            <w:rStyle w:val="ad"/>
            <w:noProof/>
          </w:rPr>
          <w:t xml:space="preserve">14.1 </w:t>
        </w:r>
        <w:r w:rsidR="0058263C" w:rsidRPr="00CC1B67">
          <w:rPr>
            <w:rStyle w:val="ad"/>
            <w:noProof/>
          </w:rPr>
          <w:t>动机一：数据压缩</w:t>
        </w:r>
        <w:r w:rsidR="0058263C">
          <w:rPr>
            <w:noProof/>
            <w:webHidden/>
          </w:rPr>
          <w:tab/>
        </w:r>
        <w:r w:rsidR="0058263C">
          <w:rPr>
            <w:noProof/>
            <w:webHidden/>
          </w:rPr>
          <w:fldChar w:fldCharType="begin"/>
        </w:r>
        <w:r w:rsidR="0058263C">
          <w:rPr>
            <w:noProof/>
            <w:webHidden/>
          </w:rPr>
          <w:instrText xml:space="preserve"> PAGEREF _Toc38636877 \h </w:instrText>
        </w:r>
        <w:r w:rsidR="0058263C">
          <w:rPr>
            <w:noProof/>
            <w:webHidden/>
          </w:rPr>
        </w:r>
        <w:r w:rsidR="0058263C">
          <w:rPr>
            <w:noProof/>
            <w:webHidden/>
          </w:rPr>
          <w:fldChar w:fldCharType="separate"/>
        </w:r>
        <w:r w:rsidR="00AC019F">
          <w:rPr>
            <w:noProof/>
            <w:webHidden/>
          </w:rPr>
          <w:t>208</w:t>
        </w:r>
        <w:r w:rsidR="0058263C">
          <w:rPr>
            <w:noProof/>
            <w:webHidden/>
          </w:rPr>
          <w:fldChar w:fldCharType="end"/>
        </w:r>
      </w:hyperlink>
    </w:p>
    <w:p w14:paraId="1A6FC39E" w14:textId="5C545DCE" w:rsidR="0058263C" w:rsidRDefault="00000000">
      <w:pPr>
        <w:pStyle w:val="TOC3"/>
        <w:tabs>
          <w:tab w:val="right" w:leader="dot" w:pos="8296"/>
        </w:tabs>
        <w:rPr>
          <w:rFonts w:asciiTheme="minorHAnsi" w:eastAsiaTheme="minorEastAsia" w:hAnsiTheme="minorHAnsi" w:cstheme="minorBidi"/>
          <w:noProof/>
        </w:rPr>
      </w:pPr>
      <w:hyperlink w:anchor="_Toc38636878" w:history="1">
        <w:r w:rsidR="0058263C" w:rsidRPr="00CC1B67">
          <w:rPr>
            <w:rStyle w:val="ad"/>
            <w:noProof/>
          </w:rPr>
          <w:t xml:space="preserve">14.2 </w:t>
        </w:r>
        <w:r w:rsidR="0058263C" w:rsidRPr="00CC1B67">
          <w:rPr>
            <w:rStyle w:val="ad"/>
            <w:noProof/>
          </w:rPr>
          <w:t>动机二：数据可视化</w:t>
        </w:r>
        <w:r w:rsidR="0058263C">
          <w:rPr>
            <w:noProof/>
            <w:webHidden/>
          </w:rPr>
          <w:tab/>
        </w:r>
        <w:r w:rsidR="0058263C">
          <w:rPr>
            <w:noProof/>
            <w:webHidden/>
          </w:rPr>
          <w:fldChar w:fldCharType="begin"/>
        </w:r>
        <w:r w:rsidR="0058263C">
          <w:rPr>
            <w:noProof/>
            <w:webHidden/>
          </w:rPr>
          <w:instrText xml:space="preserve"> PAGEREF _Toc38636878 \h </w:instrText>
        </w:r>
        <w:r w:rsidR="0058263C">
          <w:rPr>
            <w:noProof/>
            <w:webHidden/>
          </w:rPr>
        </w:r>
        <w:r w:rsidR="0058263C">
          <w:rPr>
            <w:noProof/>
            <w:webHidden/>
          </w:rPr>
          <w:fldChar w:fldCharType="separate"/>
        </w:r>
        <w:r w:rsidR="00AC019F">
          <w:rPr>
            <w:noProof/>
            <w:webHidden/>
          </w:rPr>
          <w:t>211</w:t>
        </w:r>
        <w:r w:rsidR="0058263C">
          <w:rPr>
            <w:noProof/>
            <w:webHidden/>
          </w:rPr>
          <w:fldChar w:fldCharType="end"/>
        </w:r>
      </w:hyperlink>
    </w:p>
    <w:p w14:paraId="4CB052C6" w14:textId="24D67223" w:rsidR="0058263C" w:rsidRDefault="00000000">
      <w:pPr>
        <w:pStyle w:val="TOC3"/>
        <w:tabs>
          <w:tab w:val="right" w:leader="dot" w:pos="8296"/>
        </w:tabs>
        <w:rPr>
          <w:rFonts w:asciiTheme="minorHAnsi" w:eastAsiaTheme="minorEastAsia" w:hAnsiTheme="minorHAnsi" w:cstheme="minorBidi"/>
          <w:noProof/>
        </w:rPr>
      </w:pPr>
      <w:hyperlink w:anchor="_Toc38636879" w:history="1">
        <w:r w:rsidR="0058263C" w:rsidRPr="00CC1B67">
          <w:rPr>
            <w:rStyle w:val="ad"/>
            <w:noProof/>
          </w:rPr>
          <w:t xml:space="preserve">14.3 </w:t>
        </w:r>
        <w:r w:rsidR="0058263C" w:rsidRPr="00CC1B67">
          <w:rPr>
            <w:rStyle w:val="ad"/>
            <w:noProof/>
          </w:rPr>
          <w:t>主成分分析问题</w:t>
        </w:r>
        <w:r w:rsidR="0058263C">
          <w:rPr>
            <w:noProof/>
            <w:webHidden/>
          </w:rPr>
          <w:tab/>
        </w:r>
        <w:r w:rsidR="0058263C">
          <w:rPr>
            <w:noProof/>
            <w:webHidden/>
          </w:rPr>
          <w:fldChar w:fldCharType="begin"/>
        </w:r>
        <w:r w:rsidR="0058263C">
          <w:rPr>
            <w:noProof/>
            <w:webHidden/>
          </w:rPr>
          <w:instrText xml:space="preserve"> PAGEREF _Toc38636879 \h </w:instrText>
        </w:r>
        <w:r w:rsidR="0058263C">
          <w:rPr>
            <w:noProof/>
            <w:webHidden/>
          </w:rPr>
        </w:r>
        <w:r w:rsidR="0058263C">
          <w:rPr>
            <w:noProof/>
            <w:webHidden/>
          </w:rPr>
          <w:fldChar w:fldCharType="separate"/>
        </w:r>
        <w:r w:rsidR="00AC019F">
          <w:rPr>
            <w:noProof/>
            <w:webHidden/>
          </w:rPr>
          <w:t>212</w:t>
        </w:r>
        <w:r w:rsidR="0058263C">
          <w:rPr>
            <w:noProof/>
            <w:webHidden/>
          </w:rPr>
          <w:fldChar w:fldCharType="end"/>
        </w:r>
      </w:hyperlink>
    </w:p>
    <w:p w14:paraId="23644F9F" w14:textId="6A952CDD" w:rsidR="0058263C" w:rsidRDefault="00000000">
      <w:pPr>
        <w:pStyle w:val="TOC3"/>
        <w:tabs>
          <w:tab w:val="right" w:leader="dot" w:pos="8296"/>
        </w:tabs>
        <w:rPr>
          <w:rFonts w:asciiTheme="minorHAnsi" w:eastAsiaTheme="minorEastAsia" w:hAnsiTheme="minorHAnsi" w:cstheme="minorBidi"/>
          <w:noProof/>
        </w:rPr>
      </w:pPr>
      <w:hyperlink w:anchor="_Toc38636880" w:history="1">
        <w:r w:rsidR="0058263C" w:rsidRPr="00CC1B67">
          <w:rPr>
            <w:rStyle w:val="ad"/>
            <w:noProof/>
          </w:rPr>
          <w:t xml:space="preserve">14.4 </w:t>
        </w:r>
        <w:r w:rsidR="0058263C" w:rsidRPr="00CC1B67">
          <w:rPr>
            <w:rStyle w:val="ad"/>
            <w:noProof/>
          </w:rPr>
          <w:t>主成分分析算法</w:t>
        </w:r>
        <w:r w:rsidR="0058263C">
          <w:rPr>
            <w:noProof/>
            <w:webHidden/>
          </w:rPr>
          <w:tab/>
        </w:r>
        <w:r w:rsidR="0058263C">
          <w:rPr>
            <w:noProof/>
            <w:webHidden/>
          </w:rPr>
          <w:fldChar w:fldCharType="begin"/>
        </w:r>
        <w:r w:rsidR="0058263C">
          <w:rPr>
            <w:noProof/>
            <w:webHidden/>
          </w:rPr>
          <w:instrText xml:space="preserve"> PAGEREF _Toc38636880 \h </w:instrText>
        </w:r>
        <w:r w:rsidR="0058263C">
          <w:rPr>
            <w:noProof/>
            <w:webHidden/>
          </w:rPr>
        </w:r>
        <w:r w:rsidR="0058263C">
          <w:rPr>
            <w:noProof/>
            <w:webHidden/>
          </w:rPr>
          <w:fldChar w:fldCharType="separate"/>
        </w:r>
        <w:r w:rsidR="00AC019F">
          <w:rPr>
            <w:noProof/>
            <w:webHidden/>
          </w:rPr>
          <w:t>214</w:t>
        </w:r>
        <w:r w:rsidR="0058263C">
          <w:rPr>
            <w:noProof/>
            <w:webHidden/>
          </w:rPr>
          <w:fldChar w:fldCharType="end"/>
        </w:r>
      </w:hyperlink>
    </w:p>
    <w:p w14:paraId="5A4F4A7F" w14:textId="73ABB039" w:rsidR="0058263C" w:rsidRDefault="00000000">
      <w:pPr>
        <w:pStyle w:val="TOC3"/>
        <w:tabs>
          <w:tab w:val="right" w:leader="dot" w:pos="8296"/>
        </w:tabs>
        <w:rPr>
          <w:rFonts w:asciiTheme="minorHAnsi" w:eastAsiaTheme="minorEastAsia" w:hAnsiTheme="minorHAnsi" w:cstheme="minorBidi"/>
          <w:noProof/>
        </w:rPr>
      </w:pPr>
      <w:hyperlink w:anchor="_Toc38636881" w:history="1">
        <w:r w:rsidR="0058263C" w:rsidRPr="00CC1B67">
          <w:rPr>
            <w:rStyle w:val="ad"/>
            <w:noProof/>
          </w:rPr>
          <w:t xml:space="preserve">14.5 </w:t>
        </w:r>
        <w:r w:rsidR="0058263C" w:rsidRPr="00CC1B67">
          <w:rPr>
            <w:rStyle w:val="ad"/>
            <w:noProof/>
          </w:rPr>
          <w:t>选择主成分的数量</w:t>
        </w:r>
        <w:r w:rsidR="0058263C">
          <w:rPr>
            <w:noProof/>
            <w:webHidden/>
          </w:rPr>
          <w:tab/>
        </w:r>
        <w:r w:rsidR="0058263C">
          <w:rPr>
            <w:noProof/>
            <w:webHidden/>
          </w:rPr>
          <w:fldChar w:fldCharType="begin"/>
        </w:r>
        <w:r w:rsidR="0058263C">
          <w:rPr>
            <w:noProof/>
            <w:webHidden/>
          </w:rPr>
          <w:instrText xml:space="preserve"> PAGEREF _Toc38636881 \h </w:instrText>
        </w:r>
        <w:r w:rsidR="0058263C">
          <w:rPr>
            <w:noProof/>
            <w:webHidden/>
          </w:rPr>
        </w:r>
        <w:r w:rsidR="0058263C">
          <w:rPr>
            <w:noProof/>
            <w:webHidden/>
          </w:rPr>
          <w:fldChar w:fldCharType="separate"/>
        </w:r>
        <w:r w:rsidR="00AC019F">
          <w:rPr>
            <w:noProof/>
            <w:webHidden/>
          </w:rPr>
          <w:t>215</w:t>
        </w:r>
        <w:r w:rsidR="0058263C">
          <w:rPr>
            <w:noProof/>
            <w:webHidden/>
          </w:rPr>
          <w:fldChar w:fldCharType="end"/>
        </w:r>
      </w:hyperlink>
    </w:p>
    <w:p w14:paraId="2EE9CBC5" w14:textId="06281ACF" w:rsidR="0058263C" w:rsidRDefault="00000000">
      <w:pPr>
        <w:pStyle w:val="TOC3"/>
        <w:tabs>
          <w:tab w:val="right" w:leader="dot" w:pos="8296"/>
        </w:tabs>
        <w:rPr>
          <w:rFonts w:asciiTheme="minorHAnsi" w:eastAsiaTheme="minorEastAsia" w:hAnsiTheme="minorHAnsi" w:cstheme="minorBidi"/>
          <w:noProof/>
        </w:rPr>
      </w:pPr>
      <w:hyperlink w:anchor="_Toc38636882" w:history="1">
        <w:r w:rsidR="0058263C" w:rsidRPr="00CC1B67">
          <w:rPr>
            <w:rStyle w:val="ad"/>
            <w:noProof/>
          </w:rPr>
          <w:t xml:space="preserve">14.6 </w:t>
        </w:r>
        <w:r w:rsidR="0058263C" w:rsidRPr="00CC1B67">
          <w:rPr>
            <w:rStyle w:val="ad"/>
            <w:noProof/>
          </w:rPr>
          <w:t>重建的压缩表示</w:t>
        </w:r>
        <w:r w:rsidR="0058263C">
          <w:rPr>
            <w:noProof/>
            <w:webHidden/>
          </w:rPr>
          <w:tab/>
        </w:r>
        <w:r w:rsidR="0058263C">
          <w:rPr>
            <w:noProof/>
            <w:webHidden/>
          </w:rPr>
          <w:fldChar w:fldCharType="begin"/>
        </w:r>
        <w:r w:rsidR="0058263C">
          <w:rPr>
            <w:noProof/>
            <w:webHidden/>
          </w:rPr>
          <w:instrText xml:space="preserve"> PAGEREF _Toc38636882 \h </w:instrText>
        </w:r>
        <w:r w:rsidR="0058263C">
          <w:rPr>
            <w:noProof/>
            <w:webHidden/>
          </w:rPr>
        </w:r>
        <w:r w:rsidR="0058263C">
          <w:rPr>
            <w:noProof/>
            <w:webHidden/>
          </w:rPr>
          <w:fldChar w:fldCharType="separate"/>
        </w:r>
        <w:r w:rsidR="00AC019F">
          <w:rPr>
            <w:noProof/>
            <w:webHidden/>
          </w:rPr>
          <w:t>216</w:t>
        </w:r>
        <w:r w:rsidR="0058263C">
          <w:rPr>
            <w:noProof/>
            <w:webHidden/>
          </w:rPr>
          <w:fldChar w:fldCharType="end"/>
        </w:r>
      </w:hyperlink>
    </w:p>
    <w:p w14:paraId="5A3B120A" w14:textId="50CD0093" w:rsidR="0058263C" w:rsidRDefault="00000000">
      <w:pPr>
        <w:pStyle w:val="TOC3"/>
        <w:tabs>
          <w:tab w:val="right" w:leader="dot" w:pos="8296"/>
        </w:tabs>
        <w:rPr>
          <w:rFonts w:asciiTheme="minorHAnsi" w:eastAsiaTheme="minorEastAsia" w:hAnsiTheme="minorHAnsi" w:cstheme="minorBidi"/>
          <w:noProof/>
        </w:rPr>
      </w:pPr>
      <w:hyperlink w:anchor="_Toc38636883" w:history="1">
        <w:r w:rsidR="0058263C" w:rsidRPr="00CC1B67">
          <w:rPr>
            <w:rStyle w:val="ad"/>
            <w:noProof/>
          </w:rPr>
          <w:t xml:space="preserve">14.7 </w:t>
        </w:r>
        <w:r w:rsidR="0058263C" w:rsidRPr="00CC1B67">
          <w:rPr>
            <w:rStyle w:val="ad"/>
            <w:noProof/>
          </w:rPr>
          <w:t>主成分分析法的应用建议</w:t>
        </w:r>
        <w:r w:rsidR="0058263C">
          <w:rPr>
            <w:noProof/>
            <w:webHidden/>
          </w:rPr>
          <w:tab/>
        </w:r>
        <w:r w:rsidR="0058263C">
          <w:rPr>
            <w:noProof/>
            <w:webHidden/>
          </w:rPr>
          <w:fldChar w:fldCharType="begin"/>
        </w:r>
        <w:r w:rsidR="0058263C">
          <w:rPr>
            <w:noProof/>
            <w:webHidden/>
          </w:rPr>
          <w:instrText xml:space="preserve"> PAGEREF _Toc38636883 \h </w:instrText>
        </w:r>
        <w:r w:rsidR="0058263C">
          <w:rPr>
            <w:noProof/>
            <w:webHidden/>
          </w:rPr>
        </w:r>
        <w:r w:rsidR="0058263C">
          <w:rPr>
            <w:noProof/>
            <w:webHidden/>
          </w:rPr>
          <w:fldChar w:fldCharType="separate"/>
        </w:r>
        <w:r w:rsidR="00AC019F">
          <w:rPr>
            <w:noProof/>
            <w:webHidden/>
          </w:rPr>
          <w:t>218</w:t>
        </w:r>
        <w:r w:rsidR="0058263C">
          <w:rPr>
            <w:noProof/>
            <w:webHidden/>
          </w:rPr>
          <w:fldChar w:fldCharType="end"/>
        </w:r>
      </w:hyperlink>
    </w:p>
    <w:p w14:paraId="273002CB" w14:textId="70BA9B0F" w:rsidR="0058263C" w:rsidRDefault="00000000">
      <w:pPr>
        <w:pStyle w:val="TOC1"/>
        <w:tabs>
          <w:tab w:val="right" w:leader="dot" w:pos="8296"/>
        </w:tabs>
        <w:rPr>
          <w:rFonts w:asciiTheme="minorHAnsi" w:eastAsiaTheme="minorEastAsia" w:hAnsiTheme="minorHAnsi" w:cstheme="minorBidi"/>
          <w:noProof/>
        </w:rPr>
      </w:pPr>
      <w:hyperlink w:anchor="_Toc38636884" w:history="1">
        <w:r w:rsidR="0058263C" w:rsidRPr="00CC1B67">
          <w:rPr>
            <w:rStyle w:val="ad"/>
            <w:noProof/>
          </w:rPr>
          <w:t>第</w:t>
        </w:r>
        <w:r w:rsidR="0058263C" w:rsidRPr="00CC1B67">
          <w:rPr>
            <w:rStyle w:val="ad"/>
            <w:noProof/>
          </w:rPr>
          <w:t>9</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_Toc38636884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77E7F491" w14:textId="1EC01135"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85" w:history="1">
        <w:r w:rsidR="0058263C" w:rsidRPr="00CC1B67">
          <w:rPr>
            <w:rStyle w:val="ad"/>
            <w:noProof/>
          </w:rPr>
          <w:t>15</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异常检测</w:t>
        </w:r>
        <w:r w:rsidR="0058263C" w:rsidRPr="00CC1B67">
          <w:rPr>
            <w:rStyle w:val="ad"/>
            <w:noProof/>
          </w:rPr>
          <w:t>(Anomaly Detection)</w:t>
        </w:r>
        <w:r w:rsidR="0058263C">
          <w:rPr>
            <w:noProof/>
            <w:webHidden/>
          </w:rPr>
          <w:tab/>
        </w:r>
        <w:r w:rsidR="0058263C">
          <w:rPr>
            <w:noProof/>
            <w:webHidden/>
          </w:rPr>
          <w:fldChar w:fldCharType="begin"/>
        </w:r>
        <w:r w:rsidR="0058263C">
          <w:rPr>
            <w:noProof/>
            <w:webHidden/>
          </w:rPr>
          <w:instrText xml:space="preserve"> PAGEREF _Toc38636885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189E622D" w14:textId="25D8BC63" w:rsidR="0058263C" w:rsidRDefault="00000000">
      <w:pPr>
        <w:pStyle w:val="TOC3"/>
        <w:tabs>
          <w:tab w:val="right" w:leader="dot" w:pos="8296"/>
        </w:tabs>
        <w:rPr>
          <w:rFonts w:asciiTheme="minorHAnsi" w:eastAsiaTheme="minorEastAsia" w:hAnsiTheme="minorHAnsi" w:cstheme="minorBidi"/>
          <w:noProof/>
        </w:rPr>
      </w:pPr>
      <w:hyperlink w:anchor="_Toc38636886" w:history="1">
        <w:r w:rsidR="0058263C" w:rsidRPr="00CC1B67">
          <w:rPr>
            <w:rStyle w:val="ad"/>
            <w:noProof/>
          </w:rPr>
          <w:t xml:space="preserve">15.1 </w:t>
        </w:r>
        <w:r w:rsidR="0058263C" w:rsidRPr="00CC1B67">
          <w:rPr>
            <w:rStyle w:val="ad"/>
            <w:noProof/>
          </w:rPr>
          <w:t>问题的动机</w:t>
        </w:r>
        <w:r w:rsidR="0058263C">
          <w:rPr>
            <w:noProof/>
            <w:webHidden/>
          </w:rPr>
          <w:tab/>
        </w:r>
        <w:r w:rsidR="0058263C">
          <w:rPr>
            <w:noProof/>
            <w:webHidden/>
          </w:rPr>
          <w:fldChar w:fldCharType="begin"/>
        </w:r>
        <w:r w:rsidR="0058263C">
          <w:rPr>
            <w:noProof/>
            <w:webHidden/>
          </w:rPr>
          <w:instrText xml:space="preserve"> PAGEREF _Toc38636886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0F2929CC" w14:textId="0BC1DB51" w:rsidR="0058263C" w:rsidRDefault="00000000">
      <w:pPr>
        <w:pStyle w:val="TOC3"/>
        <w:tabs>
          <w:tab w:val="right" w:leader="dot" w:pos="8296"/>
        </w:tabs>
        <w:rPr>
          <w:rFonts w:asciiTheme="minorHAnsi" w:eastAsiaTheme="minorEastAsia" w:hAnsiTheme="minorHAnsi" w:cstheme="minorBidi"/>
          <w:noProof/>
        </w:rPr>
      </w:pPr>
      <w:hyperlink w:anchor="_Toc38636887" w:history="1">
        <w:r w:rsidR="0058263C" w:rsidRPr="00CC1B67">
          <w:rPr>
            <w:rStyle w:val="ad"/>
            <w:noProof/>
          </w:rPr>
          <w:t xml:space="preserve">15.2 </w:t>
        </w:r>
        <w:r w:rsidR="0058263C" w:rsidRPr="00CC1B67">
          <w:rPr>
            <w:rStyle w:val="ad"/>
            <w:noProof/>
          </w:rPr>
          <w:t>高斯分布</w:t>
        </w:r>
        <w:r w:rsidR="0058263C">
          <w:rPr>
            <w:noProof/>
            <w:webHidden/>
          </w:rPr>
          <w:tab/>
        </w:r>
        <w:r w:rsidR="0058263C">
          <w:rPr>
            <w:noProof/>
            <w:webHidden/>
          </w:rPr>
          <w:fldChar w:fldCharType="begin"/>
        </w:r>
        <w:r w:rsidR="0058263C">
          <w:rPr>
            <w:noProof/>
            <w:webHidden/>
          </w:rPr>
          <w:instrText xml:space="preserve"> PAGEREF _Toc38636887 \h </w:instrText>
        </w:r>
        <w:r w:rsidR="0058263C">
          <w:rPr>
            <w:noProof/>
            <w:webHidden/>
          </w:rPr>
        </w:r>
        <w:r w:rsidR="0058263C">
          <w:rPr>
            <w:noProof/>
            <w:webHidden/>
          </w:rPr>
          <w:fldChar w:fldCharType="separate"/>
        </w:r>
        <w:r w:rsidR="00AC019F">
          <w:rPr>
            <w:noProof/>
            <w:webHidden/>
          </w:rPr>
          <w:t>221</w:t>
        </w:r>
        <w:r w:rsidR="0058263C">
          <w:rPr>
            <w:noProof/>
            <w:webHidden/>
          </w:rPr>
          <w:fldChar w:fldCharType="end"/>
        </w:r>
      </w:hyperlink>
    </w:p>
    <w:p w14:paraId="39353B98" w14:textId="6258BB07" w:rsidR="0058263C" w:rsidRDefault="00000000">
      <w:pPr>
        <w:pStyle w:val="TOC3"/>
        <w:tabs>
          <w:tab w:val="right" w:leader="dot" w:pos="8296"/>
        </w:tabs>
        <w:rPr>
          <w:rFonts w:asciiTheme="minorHAnsi" w:eastAsiaTheme="minorEastAsia" w:hAnsiTheme="minorHAnsi" w:cstheme="minorBidi"/>
          <w:noProof/>
        </w:rPr>
      </w:pPr>
      <w:hyperlink w:anchor="_Toc38636888" w:history="1">
        <w:r w:rsidR="0058263C" w:rsidRPr="00CC1B67">
          <w:rPr>
            <w:rStyle w:val="ad"/>
            <w:noProof/>
          </w:rPr>
          <w:t xml:space="preserve">15.3 </w:t>
        </w:r>
        <w:r w:rsidR="0058263C" w:rsidRPr="00CC1B67">
          <w:rPr>
            <w:rStyle w:val="ad"/>
            <w:noProof/>
          </w:rPr>
          <w:t>算法</w:t>
        </w:r>
        <w:r w:rsidR="0058263C">
          <w:rPr>
            <w:noProof/>
            <w:webHidden/>
          </w:rPr>
          <w:tab/>
        </w:r>
        <w:r w:rsidR="0058263C">
          <w:rPr>
            <w:noProof/>
            <w:webHidden/>
          </w:rPr>
          <w:fldChar w:fldCharType="begin"/>
        </w:r>
        <w:r w:rsidR="0058263C">
          <w:rPr>
            <w:noProof/>
            <w:webHidden/>
          </w:rPr>
          <w:instrText xml:space="preserve"> PAGEREF _Toc38636888 \h </w:instrText>
        </w:r>
        <w:r w:rsidR="0058263C">
          <w:rPr>
            <w:noProof/>
            <w:webHidden/>
          </w:rPr>
        </w:r>
        <w:r w:rsidR="0058263C">
          <w:rPr>
            <w:noProof/>
            <w:webHidden/>
          </w:rPr>
          <w:fldChar w:fldCharType="separate"/>
        </w:r>
        <w:r w:rsidR="00AC019F">
          <w:rPr>
            <w:noProof/>
            <w:webHidden/>
          </w:rPr>
          <w:t>222</w:t>
        </w:r>
        <w:r w:rsidR="0058263C">
          <w:rPr>
            <w:noProof/>
            <w:webHidden/>
          </w:rPr>
          <w:fldChar w:fldCharType="end"/>
        </w:r>
      </w:hyperlink>
    </w:p>
    <w:p w14:paraId="4A3C10CF" w14:textId="402529D5" w:rsidR="0058263C" w:rsidRDefault="00000000">
      <w:pPr>
        <w:pStyle w:val="TOC3"/>
        <w:tabs>
          <w:tab w:val="right" w:leader="dot" w:pos="8296"/>
        </w:tabs>
        <w:rPr>
          <w:rFonts w:asciiTheme="minorHAnsi" w:eastAsiaTheme="minorEastAsia" w:hAnsiTheme="minorHAnsi" w:cstheme="minorBidi"/>
          <w:noProof/>
        </w:rPr>
      </w:pPr>
      <w:hyperlink w:anchor="_Toc38636889" w:history="1">
        <w:r w:rsidR="0058263C" w:rsidRPr="00CC1B67">
          <w:rPr>
            <w:rStyle w:val="ad"/>
            <w:noProof/>
          </w:rPr>
          <w:t xml:space="preserve">15.4 </w:t>
        </w:r>
        <w:r w:rsidR="0058263C" w:rsidRPr="00CC1B67">
          <w:rPr>
            <w:rStyle w:val="ad"/>
            <w:noProof/>
          </w:rPr>
          <w:t>开发和评价一个异常检测系统</w:t>
        </w:r>
        <w:r w:rsidR="0058263C">
          <w:rPr>
            <w:noProof/>
            <w:webHidden/>
          </w:rPr>
          <w:tab/>
        </w:r>
        <w:r w:rsidR="0058263C">
          <w:rPr>
            <w:noProof/>
            <w:webHidden/>
          </w:rPr>
          <w:fldChar w:fldCharType="begin"/>
        </w:r>
        <w:r w:rsidR="0058263C">
          <w:rPr>
            <w:noProof/>
            <w:webHidden/>
          </w:rPr>
          <w:instrText xml:space="preserve"> PAGEREF _Toc38636889 \h </w:instrText>
        </w:r>
        <w:r w:rsidR="0058263C">
          <w:rPr>
            <w:noProof/>
            <w:webHidden/>
          </w:rPr>
        </w:r>
        <w:r w:rsidR="0058263C">
          <w:rPr>
            <w:noProof/>
            <w:webHidden/>
          </w:rPr>
          <w:fldChar w:fldCharType="separate"/>
        </w:r>
        <w:r w:rsidR="00AC019F">
          <w:rPr>
            <w:noProof/>
            <w:webHidden/>
          </w:rPr>
          <w:t>224</w:t>
        </w:r>
        <w:r w:rsidR="0058263C">
          <w:rPr>
            <w:noProof/>
            <w:webHidden/>
          </w:rPr>
          <w:fldChar w:fldCharType="end"/>
        </w:r>
      </w:hyperlink>
    </w:p>
    <w:p w14:paraId="7D5D9FD3" w14:textId="013A384E" w:rsidR="0058263C" w:rsidRDefault="00000000">
      <w:pPr>
        <w:pStyle w:val="TOC3"/>
        <w:tabs>
          <w:tab w:val="right" w:leader="dot" w:pos="8296"/>
        </w:tabs>
        <w:rPr>
          <w:rFonts w:asciiTheme="minorHAnsi" w:eastAsiaTheme="minorEastAsia" w:hAnsiTheme="minorHAnsi" w:cstheme="minorBidi"/>
          <w:noProof/>
        </w:rPr>
      </w:pPr>
      <w:hyperlink w:anchor="_Toc38636890" w:history="1">
        <w:r w:rsidR="0058263C" w:rsidRPr="00CC1B67">
          <w:rPr>
            <w:rStyle w:val="ad"/>
            <w:noProof/>
          </w:rPr>
          <w:t xml:space="preserve">15.5 </w:t>
        </w:r>
        <w:r w:rsidR="0058263C" w:rsidRPr="00CC1B67">
          <w:rPr>
            <w:rStyle w:val="ad"/>
            <w:noProof/>
          </w:rPr>
          <w:t>异常检测与监督学习对比</w:t>
        </w:r>
        <w:r w:rsidR="0058263C">
          <w:rPr>
            <w:noProof/>
            <w:webHidden/>
          </w:rPr>
          <w:tab/>
        </w:r>
        <w:r w:rsidR="0058263C">
          <w:rPr>
            <w:noProof/>
            <w:webHidden/>
          </w:rPr>
          <w:fldChar w:fldCharType="begin"/>
        </w:r>
        <w:r w:rsidR="0058263C">
          <w:rPr>
            <w:noProof/>
            <w:webHidden/>
          </w:rPr>
          <w:instrText xml:space="preserve"> PAGEREF _Toc38636890 \h </w:instrText>
        </w:r>
        <w:r w:rsidR="0058263C">
          <w:rPr>
            <w:noProof/>
            <w:webHidden/>
          </w:rPr>
        </w:r>
        <w:r w:rsidR="0058263C">
          <w:rPr>
            <w:noProof/>
            <w:webHidden/>
          </w:rPr>
          <w:fldChar w:fldCharType="separate"/>
        </w:r>
        <w:r w:rsidR="00AC019F">
          <w:rPr>
            <w:noProof/>
            <w:webHidden/>
          </w:rPr>
          <w:t>225</w:t>
        </w:r>
        <w:r w:rsidR="0058263C">
          <w:rPr>
            <w:noProof/>
            <w:webHidden/>
          </w:rPr>
          <w:fldChar w:fldCharType="end"/>
        </w:r>
      </w:hyperlink>
    </w:p>
    <w:p w14:paraId="0BC95E90" w14:textId="4C3AE710" w:rsidR="0058263C" w:rsidRDefault="00000000">
      <w:pPr>
        <w:pStyle w:val="TOC3"/>
        <w:tabs>
          <w:tab w:val="right" w:leader="dot" w:pos="8296"/>
        </w:tabs>
        <w:rPr>
          <w:rFonts w:asciiTheme="minorHAnsi" w:eastAsiaTheme="minorEastAsia" w:hAnsiTheme="minorHAnsi" w:cstheme="minorBidi"/>
          <w:noProof/>
        </w:rPr>
      </w:pPr>
      <w:hyperlink w:anchor="_Toc38636891" w:history="1">
        <w:r w:rsidR="0058263C" w:rsidRPr="00CC1B67">
          <w:rPr>
            <w:rStyle w:val="ad"/>
            <w:noProof/>
          </w:rPr>
          <w:t xml:space="preserve">15.6 </w:t>
        </w:r>
        <w:r w:rsidR="0058263C" w:rsidRPr="00CC1B67">
          <w:rPr>
            <w:rStyle w:val="ad"/>
            <w:noProof/>
          </w:rPr>
          <w:t>选择特征</w:t>
        </w:r>
        <w:r w:rsidR="0058263C">
          <w:rPr>
            <w:noProof/>
            <w:webHidden/>
          </w:rPr>
          <w:tab/>
        </w:r>
        <w:r w:rsidR="0058263C">
          <w:rPr>
            <w:noProof/>
            <w:webHidden/>
          </w:rPr>
          <w:fldChar w:fldCharType="begin"/>
        </w:r>
        <w:r w:rsidR="0058263C">
          <w:rPr>
            <w:noProof/>
            <w:webHidden/>
          </w:rPr>
          <w:instrText xml:space="preserve"> PAGEREF _Toc38636891 \h </w:instrText>
        </w:r>
        <w:r w:rsidR="0058263C">
          <w:rPr>
            <w:noProof/>
            <w:webHidden/>
          </w:rPr>
        </w:r>
        <w:r w:rsidR="0058263C">
          <w:rPr>
            <w:noProof/>
            <w:webHidden/>
          </w:rPr>
          <w:fldChar w:fldCharType="separate"/>
        </w:r>
        <w:r w:rsidR="00AC019F">
          <w:rPr>
            <w:noProof/>
            <w:webHidden/>
          </w:rPr>
          <w:t>226</w:t>
        </w:r>
        <w:r w:rsidR="0058263C">
          <w:rPr>
            <w:noProof/>
            <w:webHidden/>
          </w:rPr>
          <w:fldChar w:fldCharType="end"/>
        </w:r>
      </w:hyperlink>
    </w:p>
    <w:p w14:paraId="473D65FF" w14:textId="62C72AF5" w:rsidR="0058263C" w:rsidRDefault="00000000">
      <w:pPr>
        <w:pStyle w:val="TOC3"/>
        <w:tabs>
          <w:tab w:val="right" w:leader="dot" w:pos="8296"/>
        </w:tabs>
        <w:rPr>
          <w:rFonts w:asciiTheme="minorHAnsi" w:eastAsiaTheme="minorEastAsia" w:hAnsiTheme="minorHAnsi" w:cstheme="minorBidi"/>
          <w:noProof/>
        </w:rPr>
      </w:pPr>
      <w:hyperlink w:anchor="_Toc38636892" w:history="1">
        <w:r w:rsidR="0058263C" w:rsidRPr="00CC1B67">
          <w:rPr>
            <w:rStyle w:val="ad"/>
            <w:noProof/>
          </w:rPr>
          <w:t xml:space="preserve">15.7 </w:t>
        </w:r>
        <w:r w:rsidR="0058263C" w:rsidRPr="00CC1B67">
          <w:rPr>
            <w:rStyle w:val="ad"/>
            <w:noProof/>
          </w:rPr>
          <w:t>多元高斯分布（选修）</w:t>
        </w:r>
        <w:r w:rsidR="0058263C">
          <w:rPr>
            <w:noProof/>
            <w:webHidden/>
          </w:rPr>
          <w:tab/>
        </w:r>
        <w:r w:rsidR="0058263C">
          <w:rPr>
            <w:noProof/>
            <w:webHidden/>
          </w:rPr>
          <w:fldChar w:fldCharType="begin"/>
        </w:r>
        <w:r w:rsidR="0058263C">
          <w:rPr>
            <w:noProof/>
            <w:webHidden/>
          </w:rPr>
          <w:instrText xml:space="preserve"> PAGEREF _Toc38636892 \h </w:instrText>
        </w:r>
        <w:r w:rsidR="0058263C">
          <w:rPr>
            <w:noProof/>
            <w:webHidden/>
          </w:rPr>
        </w:r>
        <w:r w:rsidR="0058263C">
          <w:rPr>
            <w:noProof/>
            <w:webHidden/>
          </w:rPr>
          <w:fldChar w:fldCharType="separate"/>
        </w:r>
        <w:r w:rsidR="00AC019F">
          <w:rPr>
            <w:noProof/>
            <w:webHidden/>
          </w:rPr>
          <w:t>228</w:t>
        </w:r>
        <w:r w:rsidR="0058263C">
          <w:rPr>
            <w:noProof/>
            <w:webHidden/>
          </w:rPr>
          <w:fldChar w:fldCharType="end"/>
        </w:r>
      </w:hyperlink>
    </w:p>
    <w:p w14:paraId="197EBD82" w14:textId="492C54E5" w:rsidR="0058263C" w:rsidRDefault="00000000">
      <w:pPr>
        <w:pStyle w:val="TOC3"/>
        <w:tabs>
          <w:tab w:val="right" w:leader="dot" w:pos="8296"/>
        </w:tabs>
        <w:rPr>
          <w:rFonts w:asciiTheme="minorHAnsi" w:eastAsiaTheme="minorEastAsia" w:hAnsiTheme="minorHAnsi" w:cstheme="minorBidi"/>
          <w:noProof/>
        </w:rPr>
      </w:pPr>
      <w:hyperlink w:anchor="_Toc38636893" w:history="1">
        <w:r w:rsidR="0058263C" w:rsidRPr="00CC1B67">
          <w:rPr>
            <w:rStyle w:val="ad"/>
            <w:noProof/>
          </w:rPr>
          <w:t xml:space="preserve">15.8 </w:t>
        </w:r>
        <w:r w:rsidR="0058263C" w:rsidRPr="00CC1B67">
          <w:rPr>
            <w:rStyle w:val="ad"/>
            <w:noProof/>
          </w:rPr>
          <w:t>使用多元高斯分布进行异常检测（选修）</w:t>
        </w:r>
        <w:r w:rsidR="0058263C">
          <w:rPr>
            <w:noProof/>
            <w:webHidden/>
          </w:rPr>
          <w:tab/>
        </w:r>
        <w:r w:rsidR="0058263C">
          <w:rPr>
            <w:noProof/>
            <w:webHidden/>
          </w:rPr>
          <w:fldChar w:fldCharType="begin"/>
        </w:r>
        <w:r w:rsidR="0058263C">
          <w:rPr>
            <w:noProof/>
            <w:webHidden/>
          </w:rPr>
          <w:instrText xml:space="preserve"> PAGEREF _Toc38636893 \h </w:instrText>
        </w:r>
        <w:r w:rsidR="0058263C">
          <w:rPr>
            <w:noProof/>
            <w:webHidden/>
          </w:rPr>
        </w:r>
        <w:r w:rsidR="0058263C">
          <w:rPr>
            <w:noProof/>
            <w:webHidden/>
          </w:rPr>
          <w:fldChar w:fldCharType="separate"/>
        </w:r>
        <w:r w:rsidR="00AC019F">
          <w:rPr>
            <w:noProof/>
            <w:webHidden/>
          </w:rPr>
          <w:t>231</w:t>
        </w:r>
        <w:r w:rsidR="0058263C">
          <w:rPr>
            <w:noProof/>
            <w:webHidden/>
          </w:rPr>
          <w:fldChar w:fldCharType="end"/>
        </w:r>
      </w:hyperlink>
    </w:p>
    <w:p w14:paraId="2E38DDD9" w14:textId="55AF5437"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94" w:history="1">
        <w:r w:rsidR="0058263C" w:rsidRPr="00CC1B67">
          <w:rPr>
            <w:rStyle w:val="ad"/>
            <w:noProof/>
          </w:rPr>
          <w:t>16</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推荐系统</w:t>
        </w:r>
        <w:r w:rsidR="0058263C" w:rsidRPr="00CC1B67">
          <w:rPr>
            <w:rStyle w:val="ad"/>
            <w:noProof/>
          </w:rPr>
          <w:t>(Recommender Systems)</w:t>
        </w:r>
        <w:r w:rsidR="0058263C">
          <w:rPr>
            <w:noProof/>
            <w:webHidden/>
          </w:rPr>
          <w:tab/>
        </w:r>
        <w:r w:rsidR="0058263C">
          <w:rPr>
            <w:noProof/>
            <w:webHidden/>
          </w:rPr>
          <w:fldChar w:fldCharType="begin"/>
        </w:r>
        <w:r w:rsidR="0058263C">
          <w:rPr>
            <w:noProof/>
            <w:webHidden/>
          </w:rPr>
          <w:instrText xml:space="preserve"> PAGEREF _Toc38636894 \h </w:instrText>
        </w:r>
        <w:r w:rsidR="0058263C">
          <w:rPr>
            <w:noProof/>
            <w:webHidden/>
          </w:rPr>
        </w:r>
        <w:r w:rsidR="0058263C">
          <w:rPr>
            <w:noProof/>
            <w:webHidden/>
          </w:rPr>
          <w:fldChar w:fldCharType="separate"/>
        </w:r>
        <w:r w:rsidR="00AC019F">
          <w:rPr>
            <w:noProof/>
            <w:webHidden/>
          </w:rPr>
          <w:t>234</w:t>
        </w:r>
        <w:r w:rsidR="0058263C">
          <w:rPr>
            <w:noProof/>
            <w:webHidden/>
          </w:rPr>
          <w:fldChar w:fldCharType="end"/>
        </w:r>
      </w:hyperlink>
    </w:p>
    <w:p w14:paraId="56A39B75" w14:textId="780C0C06" w:rsidR="0058263C" w:rsidRDefault="00000000">
      <w:pPr>
        <w:pStyle w:val="TOC3"/>
        <w:tabs>
          <w:tab w:val="right" w:leader="dot" w:pos="8296"/>
        </w:tabs>
        <w:rPr>
          <w:rFonts w:asciiTheme="minorHAnsi" w:eastAsiaTheme="minorEastAsia" w:hAnsiTheme="minorHAnsi" w:cstheme="minorBidi"/>
          <w:noProof/>
        </w:rPr>
      </w:pPr>
      <w:hyperlink w:anchor="_Toc38636895" w:history="1">
        <w:r w:rsidR="0058263C" w:rsidRPr="00CC1B67">
          <w:rPr>
            <w:rStyle w:val="ad"/>
            <w:noProof/>
          </w:rPr>
          <w:t xml:space="preserve">16.1 </w:t>
        </w:r>
        <w:r w:rsidR="0058263C" w:rsidRPr="00CC1B67">
          <w:rPr>
            <w:rStyle w:val="ad"/>
            <w:noProof/>
          </w:rPr>
          <w:t>问题形式化</w:t>
        </w:r>
        <w:r w:rsidR="0058263C">
          <w:rPr>
            <w:noProof/>
            <w:webHidden/>
          </w:rPr>
          <w:tab/>
        </w:r>
        <w:r w:rsidR="0058263C">
          <w:rPr>
            <w:noProof/>
            <w:webHidden/>
          </w:rPr>
          <w:fldChar w:fldCharType="begin"/>
        </w:r>
        <w:r w:rsidR="0058263C">
          <w:rPr>
            <w:noProof/>
            <w:webHidden/>
          </w:rPr>
          <w:instrText xml:space="preserve"> PAGEREF _Toc38636895 \h </w:instrText>
        </w:r>
        <w:r w:rsidR="0058263C">
          <w:rPr>
            <w:noProof/>
            <w:webHidden/>
          </w:rPr>
        </w:r>
        <w:r w:rsidR="0058263C">
          <w:rPr>
            <w:noProof/>
            <w:webHidden/>
          </w:rPr>
          <w:fldChar w:fldCharType="separate"/>
        </w:r>
        <w:r w:rsidR="00AC019F">
          <w:rPr>
            <w:noProof/>
            <w:webHidden/>
          </w:rPr>
          <w:t>234</w:t>
        </w:r>
        <w:r w:rsidR="0058263C">
          <w:rPr>
            <w:noProof/>
            <w:webHidden/>
          </w:rPr>
          <w:fldChar w:fldCharType="end"/>
        </w:r>
      </w:hyperlink>
    </w:p>
    <w:p w14:paraId="5D8FB83C" w14:textId="1B07AB0E" w:rsidR="0058263C" w:rsidRDefault="00000000">
      <w:pPr>
        <w:pStyle w:val="TOC3"/>
        <w:tabs>
          <w:tab w:val="right" w:leader="dot" w:pos="8296"/>
        </w:tabs>
        <w:rPr>
          <w:rFonts w:asciiTheme="minorHAnsi" w:eastAsiaTheme="minorEastAsia" w:hAnsiTheme="minorHAnsi" w:cstheme="minorBidi"/>
          <w:noProof/>
        </w:rPr>
      </w:pPr>
      <w:hyperlink w:anchor="_Toc38636896" w:history="1">
        <w:r w:rsidR="0058263C" w:rsidRPr="00CC1B67">
          <w:rPr>
            <w:rStyle w:val="ad"/>
            <w:noProof/>
          </w:rPr>
          <w:t xml:space="preserve">16.2 </w:t>
        </w:r>
        <w:r w:rsidR="0058263C" w:rsidRPr="00CC1B67">
          <w:rPr>
            <w:rStyle w:val="ad"/>
            <w:noProof/>
          </w:rPr>
          <w:t>基于内容的推荐系统</w:t>
        </w:r>
        <w:r w:rsidR="0058263C">
          <w:rPr>
            <w:noProof/>
            <w:webHidden/>
          </w:rPr>
          <w:tab/>
        </w:r>
        <w:r w:rsidR="0058263C">
          <w:rPr>
            <w:noProof/>
            <w:webHidden/>
          </w:rPr>
          <w:fldChar w:fldCharType="begin"/>
        </w:r>
        <w:r w:rsidR="0058263C">
          <w:rPr>
            <w:noProof/>
            <w:webHidden/>
          </w:rPr>
          <w:instrText xml:space="preserve"> PAGEREF _Toc38636896 \h </w:instrText>
        </w:r>
        <w:r w:rsidR="0058263C">
          <w:rPr>
            <w:noProof/>
            <w:webHidden/>
          </w:rPr>
        </w:r>
        <w:r w:rsidR="0058263C">
          <w:rPr>
            <w:noProof/>
            <w:webHidden/>
          </w:rPr>
          <w:fldChar w:fldCharType="separate"/>
        </w:r>
        <w:r w:rsidR="00AC019F">
          <w:rPr>
            <w:noProof/>
            <w:webHidden/>
          </w:rPr>
          <w:t>236</w:t>
        </w:r>
        <w:r w:rsidR="0058263C">
          <w:rPr>
            <w:noProof/>
            <w:webHidden/>
          </w:rPr>
          <w:fldChar w:fldCharType="end"/>
        </w:r>
      </w:hyperlink>
    </w:p>
    <w:p w14:paraId="6D9BC2BD" w14:textId="1CB50675" w:rsidR="0058263C" w:rsidRDefault="00000000">
      <w:pPr>
        <w:pStyle w:val="TOC3"/>
        <w:tabs>
          <w:tab w:val="right" w:leader="dot" w:pos="8296"/>
        </w:tabs>
        <w:rPr>
          <w:rFonts w:asciiTheme="minorHAnsi" w:eastAsiaTheme="minorEastAsia" w:hAnsiTheme="minorHAnsi" w:cstheme="minorBidi"/>
          <w:noProof/>
        </w:rPr>
      </w:pPr>
      <w:hyperlink w:anchor="_Toc38636897" w:history="1">
        <w:r w:rsidR="0058263C" w:rsidRPr="00CC1B67">
          <w:rPr>
            <w:rStyle w:val="ad"/>
            <w:noProof/>
          </w:rPr>
          <w:t xml:space="preserve">16.3 </w:t>
        </w:r>
        <w:r w:rsidR="0058263C" w:rsidRPr="00CC1B67">
          <w:rPr>
            <w:rStyle w:val="ad"/>
            <w:noProof/>
          </w:rPr>
          <w:t>协同过滤</w:t>
        </w:r>
        <w:r w:rsidR="0058263C">
          <w:rPr>
            <w:noProof/>
            <w:webHidden/>
          </w:rPr>
          <w:tab/>
        </w:r>
        <w:r w:rsidR="0058263C">
          <w:rPr>
            <w:noProof/>
            <w:webHidden/>
          </w:rPr>
          <w:fldChar w:fldCharType="begin"/>
        </w:r>
        <w:r w:rsidR="0058263C">
          <w:rPr>
            <w:noProof/>
            <w:webHidden/>
          </w:rPr>
          <w:instrText xml:space="preserve"> PAGEREF _Toc38636897 \h </w:instrText>
        </w:r>
        <w:r w:rsidR="0058263C">
          <w:rPr>
            <w:noProof/>
            <w:webHidden/>
          </w:rPr>
        </w:r>
        <w:r w:rsidR="0058263C">
          <w:rPr>
            <w:noProof/>
            <w:webHidden/>
          </w:rPr>
          <w:fldChar w:fldCharType="separate"/>
        </w:r>
        <w:r w:rsidR="00AC019F">
          <w:rPr>
            <w:noProof/>
            <w:webHidden/>
          </w:rPr>
          <w:t>238</w:t>
        </w:r>
        <w:r w:rsidR="0058263C">
          <w:rPr>
            <w:noProof/>
            <w:webHidden/>
          </w:rPr>
          <w:fldChar w:fldCharType="end"/>
        </w:r>
      </w:hyperlink>
    </w:p>
    <w:p w14:paraId="0B8AD0EA" w14:textId="1E21A588" w:rsidR="0058263C" w:rsidRDefault="00000000">
      <w:pPr>
        <w:pStyle w:val="TOC3"/>
        <w:tabs>
          <w:tab w:val="right" w:leader="dot" w:pos="8296"/>
        </w:tabs>
        <w:rPr>
          <w:rFonts w:asciiTheme="minorHAnsi" w:eastAsiaTheme="minorEastAsia" w:hAnsiTheme="minorHAnsi" w:cstheme="minorBidi"/>
          <w:noProof/>
        </w:rPr>
      </w:pPr>
      <w:hyperlink w:anchor="_Toc38636898" w:history="1">
        <w:r w:rsidR="0058263C" w:rsidRPr="00CC1B67">
          <w:rPr>
            <w:rStyle w:val="ad"/>
            <w:noProof/>
          </w:rPr>
          <w:t xml:space="preserve">16.4 </w:t>
        </w:r>
        <w:r w:rsidR="0058263C" w:rsidRPr="00CC1B67">
          <w:rPr>
            <w:rStyle w:val="ad"/>
            <w:noProof/>
          </w:rPr>
          <w:t>协同过滤算法</w:t>
        </w:r>
        <w:r w:rsidR="0058263C">
          <w:rPr>
            <w:noProof/>
            <w:webHidden/>
          </w:rPr>
          <w:tab/>
        </w:r>
        <w:r w:rsidR="0058263C">
          <w:rPr>
            <w:noProof/>
            <w:webHidden/>
          </w:rPr>
          <w:fldChar w:fldCharType="begin"/>
        </w:r>
        <w:r w:rsidR="0058263C">
          <w:rPr>
            <w:noProof/>
            <w:webHidden/>
          </w:rPr>
          <w:instrText xml:space="preserve"> PAGEREF _Toc38636898 \h </w:instrText>
        </w:r>
        <w:r w:rsidR="0058263C">
          <w:rPr>
            <w:noProof/>
            <w:webHidden/>
          </w:rPr>
        </w:r>
        <w:r w:rsidR="0058263C">
          <w:rPr>
            <w:noProof/>
            <w:webHidden/>
          </w:rPr>
          <w:fldChar w:fldCharType="separate"/>
        </w:r>
        <w:r w:rsidR="00AC019F">
          <w:rPr>
            <w:noProof/>
            <w:webHidden/>
          </w:rPr>
          <w:t>240</w:t>
        </w:r>
        <w:r w:rsidR="0058263C">
          <w:rPr>
            <w:noProof/>
            <w:webHidden/>
          </w:rPr>
          <w:fldChar w:fldCharType="end"/>
        </w:r>
      </w:hyperlink>
    </w:p>
    <w:p w14:paraId="677D450C" w14:textId="7B1E4CFC" w:rsidR="0058263C" w:rsidRDefault="00000000">
      <w:pPr>
        <w:pStyle w:val="TOC3"/>
        <w:tabs>
          <w:tab w:val="right" w:leader="dot" w:pos="8296"/>
        </w:tabs>
        <w:rPr>
          <w:rFonts w:asciiTheme="minorHAnsi" w:eastAsiaTheme="minorEastAsia" w:hAnsiTheme="minorHAnsi" w:cstheme="minorBidi"/>
          <w:noProof/>
        </w:rPr>
      </w:pPr>
      <w:hyperlink w:anchor="_Toc38636899" w:history="1">
        <w:r w:rsidR="0058263C" w:rsidRPr="00CC1B67">
          <w:rPr>
            <w:rStyle w:val="ad"/>
            <w:noProof/>
          </w:rPr>
          <w:t xml:space="preserve">16.5 </w:t>
        </w:r>
        <w:r w:rsidR="0058263C" w:rsidRPr="00CC1B67">
          <w:rPr>
            <w:rStyle w:val="ad"/>
            <w:noProof/>
          </w:rPr>
          <w:t>向量化：低秩矩阵分解</w:t>
        </w:r>
        <w:r w:rsidR="0058263C">
          <w:rPr>
            <w:noProof/>
            <w:webHidden/>
          </w:rPr>
          <w:tab/>
        </w:r>
        <w:r w:rsidR="0058263C">
          <w:rPr>
            <w:noProof/>
            <w:webHidden/>
          </w:rPr>
          <w:fldChar w:fldCharType="begin"/>
        </w:r>
        <w:r w:rsidR="0058263C">
          <w:rPr>
            <w:noProof/>
            <w:webHidden/>
          </w:rPr>
          <w:instrText xml:space="preserve"> PAGEREF _Toc38636899 \h </w:instrText>
        </w:r>
        <w:r w:rsidR="0058263C">
          <w:rPr>
            <w:noProof/>
            <w:webHidden/>
          </w:rPr>
        </w:r>
        <w:r w:rsidR="0058263C">
          <w:rPr>
            <w:noProof/>
            <w:webHidden/>
          </w:rPr>
          <w:fldChar w:fldCharType="separate"/>
        </w:r>
        <w:r w:rsidR="00AC019F">
          <w:rPr>
            <w:noProof/>
            <w:webHidden/>
          </w:rPr>
          <w:t>241</w:t>
        </w:r>
        <w:r w:rsidR="0058263C">
          <w:rPr>
            <w:noProof/>
            <w:webHidden/>
          </w:rPr>
          <w:fldChar w:fldCharType="end"/>
        </w:r>
      </w:hyperlink>
    </w:p>
    <w:p w14:paraId="4BCEC55C" w14:textId="3FDFD830" w:rsidR="0058263C" w:rsidRDefault="00000000">
      <w:pPr>
        <w:pStyle w:val="TOC3"/>
        <w:tabs>
          <w:tab w:val="right" w:leader="dot" w:pos="8296"/>
        </w:tabs>
        <w:rPr>
          <w:rFonts w:asciiTheme="minorHAnsi" w:eastAsiaTheme="minorEastAsia" w:hAnsiTheme="minorHAnsi" w:cstheme="minorBidi"/>
          <w:noProof/>
        </w:rPr>
      </w:pPr>
      <w:hyperlink w:anchor="_Toc38636900" w:history="1">
        <w:r w:rsidR="0058263C" w:rsidRPr="00CC1B67">
          <w:rPr>
            <w:rStyle w:val="ad"/>
            <w:noProof/>
          </w:rPr>
          <w:t xml:space="preserve">16.6 </w:t>
        </w:r>
        <w:r w:rsidR="0058263C" w:rsidRPr="00CC1B67">
          <w:rPr>
            <w:rStyle w:val="ad"/>
            <w:noProof/>
          </w:rPr>
          <w:t>推行工作上的细节：均值归一化</w:t>
        </w:r>
        <w:r w:rsidR="0058263C">
          <w:rPr>
            <w:noProof/>
            <w:webHidden/>
          </w:rPr>
          <w:tab/>
        </w:r>
        <w:r w:rsidR="0058263C">
          <w:rPr>
            <w:noProof/>
            <w:webHidden/>
          </w:rPr>
          <w:fldChar w:fldCharType="begin"/>
        </w:r>
        <w:r w:rsidR="0058263C">
          <w:rPr>
            <w:noProof/>
            <w:webHidden/>
          </w:rPr>
          <w:instrText xml:space="preserve"> PAGEREF _Toc38636900 \h </w:instrText>
        </w:r>
        <w:r w:rsidR="0058263C">
          <w:rPr>
            <w:noProof/>
            <w:webHidden/>
          </w:rPr>
        </w:r>
        <w:r w:rsidR="0058263C">
          <w:rPr>
            <w:noProof/>
            <w:webHidden/>
          </w:rPr>
          <w:fldChar w:fldCharType="separate"/>
        </w:r>
        <w:r w:rsidR="00AC019F">
          <w:rPr>
            <w:noProof/>
            <w:webHidden/>
          </w:rPr>
          <w:t>243</w:t>
        </w:r>
        <w:r w:rsidR="0058263C">
          <w:rPr>
            <w:noProof/>
            <w:webHidden/>
          </w:rPr>
          <w:fldChar w:fldCharType="end"/>
        </w:r>
      </w:hyperlink>
    </w:p>
    <w:p w14:paraId="567638C1" w14:textId="7BF22FB2" w:rsidR="0058263C" w:rsidRDefault="00000000">
      <w:pPr>
        <w:pStyle w:val="TOC1"/>
        <w:tabs>
          <w:tab w:val="right" w:leader="dot" w:pos="8296"/>
        </w:tabs>
        <w:rPr>
          <w:rFonts w:asciiTheme="minorHAnsi" w:eastAsiaTheme="minorEastAsia" w:hAnsiTheme="minorHAnsi" w:cstheme="minorBidi"/>
          <w:noProof/>
        </w:rPr>
      </w:pPr>
      <w:hyperlink w:anchor="_Toc38636901" w:history="1">
        <w:r w:rsidR="0058263C" w:rsidRPr="00CC1B67">
          <w:rPr>
            <w:rStyle w:val="ad"/>
            <w:noProof/>
          </w:rPr>
          <w:t>第</w:t>
        </w:r>
        <w:r w:rsidR="0058263C" w:rsidRPr="00CC1B67">
          <w:rPr>
            <w:rStyle w:val="ad"/>
            <w:noProof/>
          </w:rPr>
          <w:t>10</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_Toc38636901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106C3841" w14:textId="09196EEC" w:rsidR="0058263C" w:rsidRDefault="00000000">
      <w:pPr>
        <w:pStyle w:val="TOC2"/>
        <w:tabs>
          <w:tab w:val="left" w:pos="1260"/>
          <w:tab w:val="right" w:leader="dot" w:pos="8296"/>
        </w:tabs>
        <w:rPr>
          <w:rFonts w:asciiTheme="minorHAnsi" w:eastAsiaTheme="minorEastAsia" w:hAnsiTheme="minorHAnsi" w:cstheme="minorBidi"/>
          <w:noProof/>
        </w:rPr>
      </w:pPr>
      <w:hyperlink w:anchor="_Toc38636902" w:history="1">
        <w:r w:rsidR="0058263C" w:rsidRPr="00CC1B67">
          <w:rPr>
            <w:rStyle w:val="ad"/>
            <w:noProof/>
          </w:rPr>
          <w:t>17</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大规模机器学习</w:t>
        </w:r>
        <w:r w:rsidR="0058263C" w:rsidRPr="00CC1B67">
          <w:rPr>
            <w:rStyle w:val="ad"/>
            <w:noProof/>
          </w:rPr>
          <w:t>(Large Scale Machine Learning)</w:t>
        </w:r>
        <w:r w:rsidR="0058263C">
          <w:rPr>
            <w:noProof/>
            <w:webHidden/>
          </w:rPr>
          <w:tab/>
        </w:r>
        <w:r w:rsidR="0058263C">
          <w:rPr>
            <w:noProof/>
            <w:webHidden/>
          </w:rPr>
          <w:fldChar w:fldCharType="begin"/>
        </w:r>
        <w:r w:rsidR="0058263C">
          <w:rPr>
            <w:noProof/>
            <w:webHidden/>
          </w:rPr>
          <w:instrText xml:space="preserve"> PAGEREF _Toc38636902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22B6DDEC" w14:textId="1AD41914" w:rsidR="0058263C" w:rsidRDefault="00000000">
      <w:pPr>
        <w:pStyle w:val="TOC3"/>
        <w:tabs>
          <w:tab w:val="right" w:leader="dot" w:pos="8296"/>
        </w:tabs>
        <w:rPr>
          <w:rFonts w:asciiTheme="minorHAnsi" w:eastAsiaTheme="minorEastAsia" w:hAnsiTheme="minorHAnsi" w:cstheme="minorBidi"/>
          <w:noProof/>
        </w:rPr>
      </w:pPr>
      <w:hyperlink w:anchor="_Toc38636903" w:history="1">
        <w:r w:rsidR="0058263C" w:rsidRPr="00CC1B67">
          <w:rPr>
            <w:rStyle w:val="ad"/>
            <w:noProof/>
          </w:rPr>
          <w:t xml:space="preserve">17.1 </w:t>
        </w:r>
        <w:r w:rsidR="0058263C" w:rsidRPr="00CC1B67">
          <w:rPr>
            <w:rStyle w:val="ad"/>
            <w:noProof/>
          </w:rPr>
          <w:t>大型数据集的学习</w:t>
        </w:r>
        <w:r w:rsidR="0058263C">
          <w:rPr>
            <w:noProof/>
            <w:webHidden/>
          </w:rPr>
          <w:tab/>
        </w:r>
        <w:r w:rsidR="0058263C">
          <w:rPr>
            <w:noProof/>
            <w:webHidden/>
          </w:rPr>
          <w:fldChar w:fldCharType="begin"/>
        </w:r>
        <w:r w:rsidR="0058263C">
          <w:rPr>
            <w:noProof/>
            <w:webHidden/>
          </w:rPr>
          <w:instrText xml:space="preserve"> PAGEREF _Toc38636903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5C6C6513" w14:textId="120EF828" w:rsidR="0058263C" w:rsidRDefault="00000000">
      <w:pPr>
        <w:pStyle w:val="TOC3"/>
        <w:tabs>
          <w:tab w:val="right" w:leader="dot" w:pos="8296"/>
        </w:tabs>
        <w:rPr>
          <w:rFonts w:asciiTheme="minorHAnsi" w:eastAsiaTheme="minorEastAsia" w:hAnsiTheme="minorHAnsi" w:cstheme="minorBidi"/>
          <w:noProof/>
        </w:rPr>
      </w:pPr>
      <w:hyperlink w:anchor="_Toc38636904" w:history="1">
        <w:r w:rsidR="0058263C" w:rsidRPr="00CC1B67">
          <w:rPr>
            <w:rStyle w:val="ad"/>
            <w:noProof/>
          </w:rPr>
          <w:t xml:space="preserve">17.2 </w:t>
        </w:r>
        <w:r w:rsidR="0058263C" w:rsidRPr="00CC1B67">
          <w:rPr>
            <w:rStyle w:val="ad"/>
            <w:noProof/>
          </w:rPr>
          <w:t>随机梯度下降法</w:t>
        </w:r>
        <w:r w:rsidR="0058263C">
          <w:rPr>
            <w:noProof/>
            <w:webHidden/>
          </w:rPr>
          <w:tab/>
        </w:r>
        <w:r w:rsidR="0058263C">
          <w:rPr>
            <w:noProof/>
            <w:webHidden/>
          </w:rPr>
          <w:fldChar w:fldCharType="begin"/>
        </w:r>
        <w:r w:rsidR="0058263C">
          <w:rPr>
            <w:noProof/>
            <w:webHidden/>
          </w:rPr>
          <w:instrText xml:space="preserve"> PAGEREF _Toc38636904 \h </w:instrText>
        </w:r>
        <w:r w:rsidR="0058263C">
          <w:rPr>
            <w:noProof/>
            <w:webHidden/>
          </w:rPr>
        </w:r>
        <w:r w:rsidR="0058263C">
          <w:rPr>
            <w:noProof/>
            <w:webHidden/>
          </w:rPr>
          <w:fldChar w:fldCharType="separate"/>
        </w:r>
        <w:r w:rsidR="00AC019F">
          <w:rPr>
            <w:noProof/>
            <w:webHidden/>
          </w:rPr>
          <w:t>245</w:t>
        </w:r>
        <w:r w:rsidR="0058263C">
          <w:rPr>
            <w:noProof/>
            <w:webHidden/>
          </w:rPr>
          <w:fldChar w:fldCharType="end"/>
        </w:r>
      </w:hyperlink>
    </w:p>
    <w:p w14:paraId="456E6889" w14:textId="7A479E75" w:rsidR="0058263C" w:rsidRDefault="00000000">
      <w:pPr>
        <w:pStyle w:val="TOC3"/>
        <w:tabs>
          <w:tab w:val="right" w:leader="dot" w:pos="8296"/>
        </w:tabs>
        <w:rPr>
          <w:rFonts w:asciiTheme="minorHAnsi" w:eastAsiaTheme="minorEastAsia" w:hAnsiTheme="minorHAnsi" w:cstheme="minorBidi"/>
          <w:noProof/>
        </w:rPr>
      </w:pPr>
      <w:hyperlink w:anchor="_Toc38636905" w:history="1">
        <w:r w:rsidR="0058263C" w:rsidRPr="00CC1B67">
          <w:rPr>
            <w:rStyle w:val="ad"/>
            <w:noProof/>
          </w:rPr>
          <w:t xml:space="preserve">17.3 </w:t>
        </w:r>
        <w:r w:rsidR="0058263C" w:rsidRPr="00CC1B67">
          <w:rPr>
            <w:rStyle w:val="ad"/>
            <w:noProof/>
          </w:rPr>
          <w:t>小批量梯度下降</w:t>
        </w:r>
        <w:r w:rsidR="0058263C">
          <w:rPr>
            <w:noProof/>
            <w:webHidden/>
          </w:rPr>
          <w:tab/>
        </w:r>
        <w:r w:rsidR="0058263C">
          <w:rPr>
            <w:noProof/>
            <w:webHidden/>
          </w:rPr>
          <w:fldChar w:fldCharType="begin"/>
        </w:r>
        <w:r w:rsidR="0058263C">
          <w:rPr>
            <w:noProof/>
            <w:webHidden/>
          </w:rPr>
          <w:instrText xml:space="preserve"> PAGEREF _Toc38636905 \h </w:instrText>
        </w:r>
        <w:r w:rsidR="0058263C">
          <w:rPr>
            <w:noProof/>
            <w:webHidden/>
          </w:rPr>
        </w:r>
        <w:r w:rsidR="0058263C">
          <w:rPr>
            <w:noProof/>
            <w:webHidden/>
          </w:rPr>
          <w:fldChar w:fldCharType="separate"/>
        </w:r>
        <w:r w:rsidR="00AC019F">
          <w:rPr>
            <w:noProof/>
            <w:webHidden/>
          </w:rPr>
          <w:t>246</w:t>
        </w:r>
        <w:r w:rsidR="0058263C">
          <w:rPr>
            <w:noProof/>
            <w:webHidden/>
          </w:rPr>
          <w:fldChar w:fldCharType="end"/>
        </w:r>
      </w:hyperlink>
    </w:p>
    <w:p w14:paraId="37AD396B" w14:textId="3DBB70AE" w:rsidR="0058263C" w:rsidRDefault="00000000">
      <w:pPr>
        <w:pStyle w:val="TOC3"/>
        <w:tabs>
          <w:tab w:val="right" w:leader="dot" w:pos="8296"/>
        </w:tabs>
        <w:rPr>
          <w:rFonts w:asciiTheme="minorHAnsi" w:eastAsiaTheme="minorEastAsia" w:hAnsiTheme="minorHAnsi" w:cstheme="minorBidi"/>
          <w:noProof/>
        </w:rPr>
      </w:pPr>
      <w:hyperlink w:anchor="_Toc38636906" w:history="1">
        <w:r w:rsidR="0058263C" w:rsidRPr="00CC1B67">
          <w:rPr>
            <w:rStyle w:val="ad"/>
            <w:noProof/>
          </w:rPr>
          <w:t xml:space="preserve">17.4 </w:t>
        </w:r>
        <w:r w:rsidR="0058263C" w:rsidRPr="00CC1B67">
          <w:rPr>
            <w:rStyle w:val="ad"/>
            <w:noProof/>
          </w:rPr>
          <w:t>随机梯度下降收敛</w:t>
        </w:r>
        <w:r w:rsidR="0058263C">
          <w:rPr>
            <w:noProof/>
            <w:webHidden/>
          </w:rPr>
          <w:tab/>
        </w:r>
        <w:r w:rsidR="0058263C">
          <w:rPr>
            <w:noProof/>
            <w:webHidden/>
          </w:rPr>
          <w:fldChar w:fldCharType="begin"/>
        </w:r>
        <w:r w:rsidR="0058263C">
          <w:rPr>
            <w:noProof/>
            <w:webHidden/>
          </w:rPr>
          <w:instrText xml:space="preserve"> PAGEREF _Toc38636906 \h </w:instrText>
        </w:r>
        <w:r w:rsidR="0058263C">
          <w:rPr>
            <w:noProof/>
            <w:webHidden/>
          </w:rPr>
        </w:r>
        <w:r w:rsidR="0058263C">
          <w:rPr>
            <w:noProof/>
            <w:webHidden/>
          </w:rPr>
          <w:fldChar w:fldCharType="separate"/>
        </w:r>
        <w:r w:rsidR="00AC019F">
          <w:rPr>
            <w:noProof/>
            <w:webHidden/>
          </w:rPr>
          <w:t>247</w:t>
        </w:r>
        <w:r w:rsidR="0058263C">
          <w:rPr>
            <w:noProof/>
            <w:webHidden/>
          </w:rPr>
          <w:fldChar w:fldCharType="end"/>
        </w:r>
      </w:hyperlink>
    </w:p>
    <w:p w14:paraId="0B809C0F" w14:textId="2AB45C74" w:rsidR="0058263C" w:rsidRDefault="00000000">
      <w:pPr>
        <w:pStyle w:val="TOC3"/>
        <w:tabs>
          <w:tab w:val="right" w:leader="dot" w:pos="8296"/>
        </w:tabs>
        <w:rPr>
          <w:rFonts w:asciiTheme="minorHAnsi" w:eastAsiaTheme="minorEastAsia" w:hAnsiTheme="minorHAnsi" w:cstheme="minorBidi"/>
          <w:noProof/>
        </w:rPr>
      </w:pPr>
      <w:hyperlink w:anchor="_Toc38636907" w:history="1">
        <w:r w:rsidR="0058263C" w:rsidRPr="00CC1B67">
          <w:rPr>
            <w:rStyle w:val="ad"/>
            <w:noProof/>
          </w:rPr>
          <w:t xml:space="preserve">17.5 </w:t>
        </w:r>
        <w:r w:rsidR="0058263C" w:rsidRPr="00CC1B67">
          <w:rPr>
            <w:rStyle w:val="ad"/>
            <w:noProof/>
          </w:rPr>
          <w:t>在线学习</w:t>
        </w:r>
        <w:r w:rsidR="0058263C">
          <w:rPr>
            <w:noProof/>
            <w:webHidden/>
          </w:rPr>
          <w:tab/>
        </w:r>
        <w:r w:rsidR="0058263C">
          <w:rPr>
            <w:noProof/>
            <w:webHidden/>
          </w:rPr>
          <w:fldChar w:fldCharType="begin"/>
        </w:r>
        <w:r w:rsidR="0058263C">
          <w:rPr>
            <w:noProof/>
            <w:webHidden/>
          </w:rPr>
          <w:instrText xml:space="preserve"> PAGEREF _Toc38636907 \h </w:instrText>
        </w:r>
        <w:r w:rsidR="0058263C">
          <w:rPr>
            <w:noProof/>
            <w:webHidden/>
          </w:rPr>
        </w:r>
        <w:r w:rsidR="0058263C">
          <w:rPr>
            <w:noProof/>
            <w:webHidden/>
          </w:rPr>
          <w:fldChar w:fldCharType="separate"/>
        </w:r>
        <w:r w:rsidR="00AC019F">
          <w:rPr>
            <w:noProof/>
            <w:webHidden/>
          </w:rPr>
          <w:t>249</w:t>
        </w:r>
        <w:r w:rsidR="0058263C">
          <w:rPr>
            <w:noProof/>
            <w:webHidden/>
          </w:rPr>
          <w:fldChar w:fldCharType="end"/>
        </w:r>
      </w:hyperlink>
    </w:p>
    <w:p w14:paraId="5FEFAB49" w14:textId="44FC7F6B" w:rsidR="0058263C" w:rsidRDefault="00000000">
      <w:pPr>
        <w:pStyle w:val="TOC3"/>
        <w:tabs>
          <w:tab w:val="right" w:leader="dot" w:pos="8296"/>
        </w:tabs>
        <w:rPr>
          <w:rFonts w:asciiTheme="minorHAnsi" w:eastAsiaTheme="minorEastAsia" w:hAnsiTheme="minorHAnsi" w:cstheme="minorBidi"/>
          <w:noProof/>
        </w:rPr>
      </w:pPr>
      <w:hyperlink w:anchor="_Toc38636908" w:history="1">
        <w:r w:rsidR="0058263C" w:rsidRPr="00CC1B67">
          <w:rPr>
            <w:rStyle w:val="ad"/>
            <w:noProof/>
          </w:rPr>
          <w:t xml:space="preserve">17.6 </w:t>
        </w:r>
        <w:r w:rsidR="0058263C" w:rsidRPr="00CC1B67">
          <w:rPr>
            <w:rStyle w:val="ad"/>
            <w:noProof/>
          </w:rPr>
          <w:t>映射化简和数据并行</w:t>
        </w:r>
        <w:r w:rsidR="0058263C">
          <w:rPr>
            <w:noProof/>
            <w:webHidden/>
          </w:rPr>
          <w:tab/>
        </w:r>
        <w:r w:rsidR="0058263C">
          <w:rPr>
            <w:noProof/>
            <w:webHidden/>
          </w:rPr>
          <w:fldChar w:fldCharType="begin"/>
        </w:r>
        <w:r w:rsidR="0058263C">
          <w:rPr>
            <w:noProof/>
            <w:webHidden/>
          </w:rPr>
          <w:instrText xml:space="preserve"> PAGEREF _Toc38636908 \h </w:instrText>
        </w:r>
        <w:r w:rsidR="0058263C">
          <w:rPr>
            <w:noProof/>
            <w:webHidden/>
          </w:rPr>
        </w:r>
        <w:r w:rsidR="0058263C">
          <w:rPr>
            <w:noProof/>
            <w:webHidden/>
          </w:rPr>
          <w:fldChar w:fldCharType="separate"/>
        </w:r>
        <w:r w:rsidR="00AC019F">
          <w:rPr>
            <w:noProof/>
            <w:webHidden/>
          </w:rPr>
          <w:t>251</w:t>
        </w:r>
        <w:r w:rsidR="0058263C">
          <w:rPr>
            <w:noProof/>
            <w:webHidden/>
          </w:rPr>
          <w:fldChar w:fldCharType="end"/>
        </w:r>
      </w:hyperlink>
    </w:p>
    <w:p w14:paraId="088B066F" w14:textId="10F322C9" w:rsidR="0058263C" w:rsidRDefault="00000000">
      <w:pPr>
        <w:pStyle w:val="TOC2"/>
        <w:tabs>
          <w:tab w:val="left" w:pos="1260"/>
          <w:tab w:val="right" w:leader="dot" w:pos="8296"/>
        </w:tabs>
        <w:rPr>
          <w:rFonts w:asciiTheme="minorHAnsi" w:eastAsiaTheme="minorEastAsia" w:hAnsiTheme="minorHAnsi" w:cstheme="minorBidi"/>
          <w:noProof/>
        </w:rPr>
      </w:pPr>
      <w:hyperlink w:anchor="_Toc38636909" w:history="1">
        <w:r w:rsidR="0058263C" w:rsidRPr="00CC1B67">
          <w:rPr>
            <w:rStyle w:val="ad"/>
            <w:noProof/>
          </w:rPr>
          <w:t>18</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应用实例：图片文字识别</w:t>
        </w:r>
        <w:r w:rsidR="0058263C" w:rsidRPr="00CC1B67">
          <w:rPr>
            <w:rStyle w:val="ad"/>
            <w:noProof/>
          </w:rPr>
          <w:t>(Application Example: Photo OCR)</w:t>
        </w:r>
        <w:r w:rsidR="0058263C">
          <w:rPr>
            <w:noProof/>
            <w:webHidden/>
          </w:rPr>
          <w:tab/>
        </w:r>
        <w:r w:rsidR="0058263C">
          <w:rPr>
            <w:noProof/>
            <w:webHidden/>
          </w:rPr>
          <w:fldChar w:fldCharType="begin"/>
        </w:r>
        <w:r w:rsidR="0058263C">
          <w:rPr>
            <w:noProof/>
            <w:webHidden/>
          </w:rPr>
          <w:instrText xml:space="preserve"> PAGEREF _Toc38636909 \h </w:instrText>
        </w:r>
        <w:r w:rsidR="0058263C">
          <w:rPr>
            <w:noProof/>
            <w:webHidden/>
          </w:rPr>
        </w:r>
        <w:r w:rsidR="0058263C">
          <w:rPr>
            <w:noProof/>
            <w:webHidden/>
          </w:rPr>
          <w:fldChar w:fldCharType="separate"/>
        </w:r>
        <w:r w:rsidR="00AC019F">
          <w:rPr>
            <w:noProof/>
            <w:webHidden/>
          </w:rPr>
          <w:t>252</w:t>
        </w:r>
        <w:r w:rsidR="0058263C">
          <w:rPr>
            <w:noProof/>
            <w:webHidden/>
          </w:rPr>
          <w:fldChar w:fldCharType="end"/>
        </w:r>
      </w:hyperlink>
    </w:p>
    <w:p w14:paraId="58828DEA" w14:textId="052F8F67" w:rsidR="0058263C" w:rsidRDefault="00000000">
      <w:pPr>
        <w:pStyle w:val="TOC3"/>
        <w:tabs>
          <w:tab w:val="right" w:leader="dot" w:pos="8296"/>
        </w:tabs>
        <w:rPr>
          <w:rFonts w:asciiTheme="minorHAnsi" w:eastAsiaTheme="minorEastAsia" w:hAnsiTheme="minorHAnsi" w:cstheme="minorBidi"/>
          <w:noProof/>
        </w:rPr>
      </w:pPr>
      <w:hyperlink w:anchor="_Toc38636910" w:history="1">
        <w:r w:rsidR="0058263C" w:rsidRPr="00CC1B67">
          <w:rPr>
            <w:rStyle w:val="ad"/>
            <w:noProof/>
          </w:rPr>
          <w:t xml:space="preserve">18.1 </w:t>
        </w:r>
        <w:r w:rsidR="0058263C" w:rsidRPr="00CC1B67">
          <w:rPr>
            <w:rStyle w:val="ad"/>
            <w:noProof/>
          </w:rPr>
          <w:t>问题描述和流程图</w:t>
        </w:r>
        <w:r w:rsidR="0058263C">
          <w:rPr>
            <w:noProof/>
            <w:webHidden/>
          </w:rPr>
          <w:tab/>
        </w:r>
        <w:r w:rsidR="0058263C">
          <w:rPr>
            <w:noProof/>
            <w:webHidden/>
          </w:rPr>
          <w:fldChar w:fldCharType="begin"/>
        </w:r>
        <w:r w:rsidR="0058263C">
          <w:rPr>
            <w:noProof/>
            <w:webHidden/>
          </w:rPr>
          <w:instrText xml:space="preserve"> PAGEREF _Toc38636910 \h </w:instrText>
        </w:r>
        <w:r w:rsidR="0058263C">
          <w:rPr>
            <w:noProof/>
            <w:webHidden/>
          </w:rPr>
        </w:r>
        <w:r w:rsidR="0058263C">
          <w:rPr>
            <w:noProof/>
            <w:webHidden/>
          </w:rPr>
          <w:fldChar w:fldCharType="separate"/>
        </w:r>
        <w:r w:rsidR="00AC019F">
          <w:rPr>
            <w:noProof/>
            <w:webHidden/>
          </w:rPr>
          <w:t>252</w:t>
        </w:r>
        <w:r w:rsidR="0058263C">
          <w:rPr>
            <w:noProof/>
            <w:webHidden/>
          </w:rPr>
          <w:fldChar w:fldCharType="end"/>
        </w:r>
      </w:hyperlink>
    </w:p>
    <w:p w14:paraId="238B2FB0" w14:textId="01D95E4E" w:rsidR="0058263C" w:rsidRDefault="00000000">
      <w:pPr>
        <w:pStyle w:val="TOC3"/>
        <w:tabs>
          <w:tab w:val="right" w:leader="dot" w:pos="8296"/>
        </w:tabs>
        <w:rPr>
          <w:rFonts w:asciiTheme="minorHAnsi" w:eastAsiaTheme="minorEastAsia" w:hAnsiTheme="minorHAnsi" w:cstheme="minorBidi"/>
          <w:noProof/>
        </w:rPr>
      </w:pPr>
      <w:hyperlink w:anchor="_Toc38636911" w:history="1">
        <w:r w:rsidR="0058263C" w:rsidRPr="00CC1B67">
          <w:rPr>
            <w:rStyle w:val="ad"/>
            <w:noProof/>
          </w:rPr>
          <w:t xml:space="preserve">18.2 </w:t>
        </w:r>
        <w:r w:rsidR="0058263C" w:rsidRPr="00CC1B67">
          <w:rPr>
            <w:rStyle w:val="ad"/>
            <w:noProof/>
          </w:rPr>
          <w:t>滑动窗口</w:t>
        </w:r>
        <w:r w:rsidR="0058263C">
          <w:rPr>
            <w:noProof/>
            <w:webHidden/>
          </w:rPr>
          <w:tab/>
        </w:r>
        <w:r w:rsidR="0058263C">
          <w:rPr>
            <w:noProof/>
            <w:webHidden/>
          </w:rPr>
          <w:fldChar w:fldCharType="begin"/>
        </w:r>
        <w:r w:rsidR="0058263C">
          <w:rPr>
            <w:noProof/>
            <w:webHidden/>
          </w:rPr>
          <w:instrText xml:space="preserve"> PAGEREF _Toc38636911 \h </w:instrText>
        </w:r>
        <w:r w:rsidR="0058263C">
          <w:rPr>
            <w:noProof/>
            <w:webHidden/>
          </w:rPr>
        </w:r>
        <w:r w:rsidR="0058263C">
          <w:rPr>
            <w:noProof/>
            <w:webHidden/>
          </w:rPr>
          <w:fldChar w:fldCharType="separate"/>
        </w:r>
        <w:r w:rsidR="00AC019F">
          <w:rPr>
            <w:noProof/>
            <w:webHidden/>
          </w:rPr>
          <w:t>253</w:t>
        </w:r>
        <w:r w:rsidR="0058263C">
          <w:rPr>
            <w:noProof/>
            <w:webHidden/>
          </w:rPr>
          <w:fldChar w:fldCharType="end"/>
        </w:r>
      </w:hyperlink>
    </w:p>
    <w:p w14:paraId="2DB13912" w14:textId="23EA09CC" w:rsidR="0058263C" w:rsidRDefault="00000000">
      <w:pPr>
        <w:pStyle w:val="TOC3"/>
        <w:tabs>
          <w:tab w:val="right" w:leader="dot" w:pos="8296"/>
        </w:tabs>
        <w:rPr>
          <w:rFonts w:asciiTheme="minorHAnsi" w:eastAsiaTheme="minorEastAsia" w:hAnsiTheme="minorHAnsi" w:cstheme="minorBidi"/>
          <w:noProof/>
        </w:rPr>
      </w:pPr>
      <w:hyperlink w:anchor="_Toc38636912" w:history="1">
        <w:r w:rsidR="0058263C" w:rsidRPr="00CC1B67">
          <w:rPr>
            <w:rStyle w:val="ad"/>
            <w:noProof/>
          </w:rPr>
          <w:t xml:space="preserve">18.3 </w:t>
        </w:r>
        <w:r w:rsidR="0058263C" w:rsidRPr="00CC1B67">
          <w:rPr>
            <w:rStyle w:val="ad"/>
            <w:noProof/>
          </w:rPr>
          <w:t>获取大量数据和人工数据</w:t>
        </w:r>
        <w:r w:rsidR="0058263C">
          <w:rPr>
            <w:noProof/>
            <w:webHidden/>
          </w:rPr>
          <w:tab/>
        </w:r>
        <w:r w:rsidR="0058263C">
          <w:rPr>
            <w:noProof/>
            <w:webHidden/>
          </w:rPr>
          <w:fldChar w:fldCharType="begin"/>
        </w:r>
        <w:r w:rsidR="0058263C">
          <w:rPr>
            <w:noProof/>
            <w:webHidden/>
          </w:rPr>
          <w:instrText xml:space="preserve"> PAGEREF _Toc38636912 \h </w:instrText>
        </w:r>
        <w:r w:rsidR="0058263C">
          <w:rPr>
            <w:noProof/>
            <w:webHidden/>
          </w:rPr>
        </w:r>
        <w:r w:rsidR="0058263C">
          <w:rPr>
            <w:noProof/>
            <w:webHidden/>
          </w:rPr>
          <w:fldChar w:fldCharType="separate"/>
        </w:r>
        <w:r w:rsidR="00AC019F">
          <w:rPr>
            <w:noProof/>
            <w:webHidden/>
          </w:rPr>
          <w:t>255</w:t>
        </w:r>
        <w:r w:rsidR="0058263C">
          <w:rPr>
            <w:noProof/>
            <w:webHidden/>
          </w:rPr>
          <w:fldChar w:fldCharType="end"/>
        </w:r>
      </w:hyperlink>
    </w:p>
    <w:p w14:paraId="02E741FB" w14:textId="1A22BF50" w:rsidR="0058263C" w:rsidRDefault="00000000">
      <w:pPr>
        <w:pStyle w:val="TOC3"/>
        <w:tabs>
          <w:tab w:val="right" w:leader="dot" w:pos="8296"/>
        </w:tabs>
        <w:rPr>
          <w:rFonts w:asciiTheme="minorHAnsi" w:eastAsiaTheme="minorEastAsia" w:hAnsiTheme="minorHAnsi" w:cstheme="minorBidi"/>
          <w:noProof/>
        </w:rPr>
      </w:pPr>
      <w:hyperlink w:anchor="_Toc38636913" w:history="1">
        <w:r w:rsidR="0058263C" w:rsidRPr="00CC1B67">
          <w:rPr>
            <w:rStyle w:val="ad"/>
            <w:noProof/>
          </w:rPr>
          <w:t xml:space="preserve">18.4 </w:t>
        </w:r>
        <w:r w:rsidR="0058263C" w:rsidRPr="00CC1B67">
          <w:rPr>
            <w:rStyle w:val="ad"/>
            <w:noProof/>
          </w:rPr>
          <w:t>上限分析：哪部分管道的接下去做</w:t>
        </w:r>
        <w:r w:rsidR="0058263C">
          <w:rPr>
            <w:noProof/>
            <w:webHidden/>
          </w:rPr>
          <w:tab/>
        </w:r>
        <w:r w:rsidR="0058263C">
          <w:rPr>
            <w:noProof/>
            <w:webHidden/>
          </w:rPr>
          <w:fldChar w:fldCharType="begin"/>
        </w:r>
        <w:r w:rsidR="0058263C">
          <w:rPr>
            <w:noProof/>
            <w:webHidden/>
          </w:rPr>
          <w:instrText xml:space="preserve"> PAGEREF _Toc38636913 \h </w:instrText>
        </w:r>
        <w:r w:rsidR="0058263C">
          <w:rPr>
            <w:noProof/>
            <w:webHidden/>
          </w:rPr>
        </w:r>
        <w:r w:rsidR="0058263C">
          <w:rPr>
            <w:noProof/>
            <w:webHidden/>
          </w:rPr>
          <w:fldChar w:fldCharType="separate"/>
        </w:r>
        <w:r w:rsidR="00AC019F">
          <w:rPr>
            <w:noProof/>
            <w:webHidden/>
          </w:rPr>
          <w:t>256</w:t>
        </w:r>
        <w:r w:rsidR="0058263C">
          <w:rPr>
            <w:noProof/>
            <w:webHidden/>
          </w:rPr>
          <w:fldChar w:fldCharType="end"/>
        </w:r>
      </w:hyperlink>
    </w:p>
    <w:p w14:paraId="7CDAF6DF" w14:textId="499B9148" w:rsidR="0058263C" w:rsidRDefault="00000000">
      <w:pPr>
        <w:pStyle w:val="TOC2"/>
        <w:tabs>
          <w:tab w:val="left" w:pos="1260"/>
          <w:tab w:val="right" w:leader="dot" w:pos="8296"/>
        </w:tabs>
        <w:rPr>
          <w:rFonts w:asciiTheme="minorHAnsi" w:eastAsiaTheme="minorEastAsia" w:hAnsiTheme="minorHAnsi" w:cstheme="minorBidi"/>
          <w:noProof/>
        </w:rPr>
      </w:pPr>
      <w:hyperlink w:anchor="_Toc38636914" w:history="1">
        <w:r w:rsidR="0058263C" w:rsidRPr="00CC1B67">
          <w:rPr>
            <w:rStyle w:val="ad"/>
            <w:noProof/>
          </w:rPr>
          <w:t>19</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总结</w:t>
        </w:r>
        <w:r w:rsidR="0058263C" w:rsidRPr="00CC1B67">
          <w:rPr>
            <w:rStyle w:val="ad"/>
            <w:noProof/>
          </w:rPr>
          <w:t>(Conclusion)</w:t>
        </w:r>
        <w:r w:rsidR="0058263C">
          <w:rPr>
            <w:noProof/>
            <w:webHidden/>
          </w:rPr>
          <w:tab/>
        </w:r>
        <w:r w:rsidR="0058263C">
          <w:rPr>
            <w:noProof/>
            <w:webHidden/>
          </w:rPr>
          <w:fldChar w:fldCharType="begin"/>
        </w:r>
        <w:r w:rsidR="0058263C">
          <w:rPr>
            <w:noProof/>
            <w:webHidden/>
          </w:rPr>
          <w:instrText xml:space="preserve"> PAGEREF _Toc38636914 \h </w:instrText>
        </w:r>
        <w:r w:rsidR="0058263C">
          <w:rPr>
            <w:noProof/>
            <w:webHidden/>
          </w:rPr>
        </w:r>
        <w:r w:rsidR="0058263C">
          <w:rPr>
            <w:noProof/>
            <w:webHidden/>
          </w:rPr>
          <w:fldChar w:fldCharType="separate"/>
        </w:r>
        <w:r w:rsidR="00AC019F">
          <w:rPr>
            <w:noProof/>
            <w:webHidden/>
          </w:rPr>
          <w:t>257</w:t>
        </w:r>
        <w:r w:rsidR="0058263C">
          <w:rPr>
            <w:noProof/>
            <w:webHidden/>
          </w:rPr>
          <w:fldChar w:fldCharType="end"/>
        </w:r>
      </w:hyperlink>
    </w:p>
    <w:p w14:paraId="773DCE29" w14:textId="47640CDF" w:rsidR="0058263C" w:rsidRDefault="00000000">
      <w:pPr>
        <w:pStyle w:val="TOC3"/>
        <w:tabs>
          <w:tab w:val="right" w:leader="dot" w:pos="8296"/>
        </w:tabs>
        <w:rPr>
          <w:rFonts w:asciiTheme="minorHAnsi" w:eastAsiaTheme="minorEastAsia" w:hAnsiTheme="minorHAnsi" w:cstheme="minorBidi"/>
          <w:noProof/>
        </w:rPr>
      </w:pPr>
      <w:hyperlink w:anchor="_Toc38636915" w:history="1">
        <w:r w:rsidR="0058263C" w:rsidRPr="00CC1B67">
          <w:rPr>
            <w:rStyle w:val="ad"/>
            <w:noProof/>
          </w:rPr>
          <w:t xml:space="preserve">19.1 </w:t>
        </w:r>
        <w:r w:rsidR="0058263C" w:rsidRPr="00CC1B67">
          <w:rPr>
            <w:rStyle w:val="ad"/>
            <w:noProof/>
          </w:rPr>
          <w:t>总结和致谢</w:t>
        </w:r>
        <w:r w:rsidR="0058263C">
          <w:rPr>
            <w:noProof/>
            <w:webHidden/>
          </w:rPr>
          <w:tab/>
        </w:r>
        <w:r w:rsidR="0058263C">
          <w:rPr>
            <w:noProof/>
            <w:webHidden/>
          </w:rPr>
          <w:fldChar w:fldCharType="begin"/>
        </w:r>
        <w:r w:rsidR="0058263C">
          <w:rPr>
            <w:noProof/>
            <w:webHidden/>
          </w:rPr>
          <w:instrText xml:space="preserve"> PAGEREF _Toc38636915 \h </w:instrText>
        </w:r>
        <w:r w:rsidR="0058263C">
          <w:rPr>
            <w:noProof/>
            <w:webHidden/>
          </w:rPr>
        </w:r>
        <w:r w:rsidR="0058263C">
          <w:rPr>
            <w:noProof/>
            <w:webHidden/>
          </w:rPr>
          <w:fldChar w:fldCharType="separate"/>
        </w:r>
        <w:r w:rsidR="00AC019F">
          <w:rPr>
            <w:noProof/>
            <w:webHidden/>
          </w:rPr>
          <w:t>257</w:t>
        </w:r>
        <w:r w:rsidR="0058263C">
          <w:rPr>
            <w:noProof/>
            <w:webHidden/>
          </w:rPr>
          <w:fldChar w:fldCharType="end"/>
        </w:r>
      </w:hyperlink>
    </w:p>
    <w:p w14:paraId="191AE31F" w14:textId="37E51836" w:rsidR="0058263C" w:rsidRDefault="00000000">
      <w:pPr>
        <w:pStyle w:val="TOC1"/>
        <w:tabs>
          <w:tab w:val="right" w:leader="dot" w:pos="8296"/>
        </w:tabs>
        <w:rPr>
          <w:rFonts w:asciiTheme="minorHAnsi" w:eastAsiaTheme="minorEastAsia" w:hAnsiTheme="minorHAnsi" w:cstheme="minorBidi"/>
          <w:noProof/>
        </w:rPr>
      </w:pPr>
      <w:hyperlink w:anchor="_Toc38636916" w:history="1">
        <w:r w:rsidR="0058263C" w:rsidRPr="00CC1B67">
          <w:rPr>
            <w:rStyle w:val="ad"/>
            <w:noProof/>
          </w:rPr>
          <w:t>附件</w:t>
        </w:r>
        <w:r w:rsidR="0058263C">
          <w:rPr>
            <w:noProof/>
            <w:webHidden/>
          </w:rPr>
          <w:tab/>
        </w:r>
        <w:r w:rsidR="0058263C">
          <w:rPr>
            <w:noProof/>
            <w:webHidden/>
          </w:rPr>
          <w:fldChar w:fldCharType="begin"/>
        </w:r>
        <w:r w:rsidR="0058263C">
          <w:rPr>
            <w:noProof/>
            <w:webHidden/>
          </w:rPr>
          <w:instrText xml:space="preserve"> PAGEREF _Toc38636916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3787E937" w14:textId="7BC9F727" w:rsidR="0058263C" w:rsidRDefault="00000000">
      <w:pPr>
        <w:pStyle w:val="TOC2"/>
        <w:tabs>
          <w:tab w:val="right" w:leader="dot" w:pos="8296"/>
        </w:tabs>
        <w:rPr>
          <w:rFonts w:asciiTheme="minorHAnsi" w:eastAsiaTheme="minorEastAsia" w:hAnsiTheme="minorHAnsi" w:cstheme="minorBidi"/>
          <w:noProof/>
        </w:rPr>
      </w:pPr>
      <w:hyperlink w:anchor="_Toc38636917" w:history="1">
        <w:r w:rsidR="0058263C" w:rsidRPr="00CC1B67">
          <w:rPr>
            <w:rStyle w:val="ad"/>
            <w:noProof/>
          </w:rPr>
          <w:t xml:space="preserve">CS229 </w:t>
        </w:r>
        <w:r w:rsidR="0058263C" w:rsidRPr="00CC1B67">
          <w:rPr>
            <w:rStyle w:val="ad"/>
            <w:noProof/>
          </w:rPr>
          <w:t>机器学习课程复习材料</w:t>
        </w:r>
        <w:r w:rsidR="0058263C" w:rsidRPr="00CC1B67">
          <w:rPr>
            <w:rStyle w:val="ad"/>
            <w:noProof/>
          </w:rPr>
          <w:t>-</w:t>
        </w:r>
        <w:r w:rsidR="0058263C" w:rsidRPr="00CC1B67">
          <w:rPr>
            <w:rStyle w:val="ad"/>
            <w:noProof/>
          </w:rPr>
          <w:t>线性代数</w:t>
        </w:r>
        <w:r w:rsidR="0058263C">
          <w:rPr>
            <w:noProof/>
            <w:webHidden/>
          </w:rPr>
          <w:tab/>
        </w:r>
        <w:r w:rsidR="0058263C">
          <w:rPr>
            <w:noProof/>
            <w:webHidden/>
          </w:rPr>
          <w:fldChar w:fldCharType="begin"/>
        </w:r>
        <w:r w:rsidR="0058263C">
          <w:rPr>
            <w:noProof/>
            <w:webHidden/>
          </w:rPr>
          <w:instrText xml:space="preserve"> PAGEREF _Toc38636917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740AAB5C" w14:textId="54D45F88" w:rsidR="0058263C" w:rsidRDefault="00000000">
      <w:pPr>
        <w:pStyle w:val="TOC3"/>
        <w:tabs>
          <w:tab w:val="right" w:leader="dot" w:pos="8296"/>
        </w:tabs>
        <w:rPr>
          <w:rFonts w:asciiTheme="minorHAnsi" w:eastAsiaTheme="minorEastAsia" w:hAnsiTheme="minorHAnsi" w:cstheme="minorBidi"/>
          <w:noProof/>
        </w:rPr>
      </w:pPr>
      <w:hyperlink w:anchor="_Toc38636918" w:history="1">
        <w:r w:rsidR="0058263C" w:rsidRPr="00CC1B67">
          <w:rPr>
            <w:rStyle w:val="ad"/>
            <w:noProof/>
          </w:rPr>
          <w:t xml:space="preserve">1. </w:t>
        </w:r>
        <w:r w:rsidR="0058263C" w:rsidRPr="00CC1B67">
          <w:rPr>
            <w:rStyle w:val="ad"/>
            <w:noProof/>
          </w:rPr>
          <w:t>基础概念和符号</w:t>
        </w:r>
        <w:r w:rsidR="0058263C">
          <w:rPr>
            <w:noProof/>
            <w:webHidden/>
          </w:rPr>
          <w:tab/>
        </w:r>
        <w:r w:rsidR="0058263C">
          <w:rPr>
            <w:noProof/>
            <w:webHidden/>
          </w:rPr>
          <w:fldChar w:fldCharType="begin"/>
        </w:r>
        <w:r w:rsidR="0058263C">
          <w:rPr>
            <w:noProof/>
            <w:webHidden/>
          </w:rPr>
          <w:instrText xml:space="preserve"> PAGEREF _Toc38636918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585CD418" w14:textId="2B81606A" w:rsidR="0058263C" w:rsidRDefault="00000000">
      <w:pPr>
        <w:pStyle w:val="TOC3"/>
        <w:tabs>
          <w:tab w:val="right" w:leader="dot" w:pos="8296"/>
        </w:tabs>
        <w:rPr>
          <w:rFonts w:asciiTheme="minorHAnsi" w:eastAsiaTheme="minorEastAsia" w:hAnsiTheme="minorHAnsi" w:cstheme="minorBidi"/>
          <w:noProof/>
        </w:rPr>
      </w:pPr>
      <w:hyperlink w:anchor="_Toc38636919" w:history="1">
        <w:r w:rsidR="0058263C" w:rsidRPr="00CC1B67">
          <w:rPr>
            <w:rStyle w:val="ad"/>
            <w:noProof/>
          </w:rPr>
          <w:t xml:space="preserve">2. </w:t>
        </w:r>
        <w:r w:rsidR="0058263C" w:rsidRPr="00CC1B67">
          <w:rPr>
            <w:rStyle w:val="ad"/>
            <w:noProof/>
          </w:rPr>
          <w:t>矩阵乘法</w:t>
        </w:r>
        <w:r w:rsidR="0058263C">
          <w:rPr>
            <w:noProof/>
            <w:webHidden/>
          </w:rPr>
          <w:tab/>
        </w:r>
        <w:r w:rsidR="0058263C">
          <w:rPr>
            <w:noProof/>
            <w:webHidden/>
          </w:rPr>
          <w:fldChar w:fldCharType="begin"/>
        </w:r>
        <w:r w:rsidR="0058263C">
          <w:rPr>
            <w:noProof/>
            <w:webHidden/>
          </w:rPr>
          <w:instrText xml:space="preserve"> PAGEREF _Toc38636919 \h </w:instrText>
        </w:r>
        <w:r w:rsidR="0058263C">
          <w:rPr>
            <w:noProof/>
            <w:webHidden/>
          </w:rPr>
        </w:r>
        <w:r w:rsidR="0058263C">
          <w:rPr>
            <w:noProof/>
            <w:webHidden/>
          </w:rPr>
          <w:fldChar w:fldCharType="separate"/>
        </w:r>
        <w:r w:rsidR="00AC019F">
          <w:rPr>
            <w:noProof/>
            <w:webHidden/>
          </w:rPr>
          <w:t>260</w:t>
        </w:r>
        <w:r w:rsidR="0058263C">
          <w:rPr>
            <w:noProof/>
            <w:webHidden/>
          </w:rPr>
          <w:fldChar w:fldCharType="end"/>
        </w:r>
      </w:hyperlink>
    </w:p>
    <w:p w14:paraId="7C41774E" w14:textId="006EC77B" w:rsidR="0058263C" w:rsidRDefault="00000000">
      <w:pPr>
        <w:pStyle w:val="TOC3"/>
        <w:tabs>
          <w:tab w:val="right" w:leader="dot" w:pos="8296"/>
        </w:tabs>
        <w:rPr>
          <w:rFonts w:asciiTheme="minorHAnsi" w:eastAsiaTheme="minorEastAsia" w:hAnsiTheme="minorHAnsi" w:cstheme="minorBidi"/>
          <w:noProof/>
        </w:rPr>
      </w:pPr>
      <w:hyperlink w:anchor="_Toc38636920" w:history="1">
        <w:r w:rsidR="0058263C" w:rsidRPr="00CC1B67">
          <w:rPr>
            <w:rStyle w:val="ad"/>
            <w:noProof/>
          </w:rPr>
          <w:t xml:space="preserve">3 </w:t>
        </w:r>
        <w:r w:rsidR="0058263C" w:rsidRPr="00CC1B67">
          <w:rPr>
            <w:rStyle w:val="ad"/>
            <w:noProof/>
          </w:rPr>
          <w:t>运算和属性</w:t>
        </w:r>
        <w:r w:rsidR="0058263C">
          <w:rPr>
            <w:noProof/>
            <w:webHidden/>
          </w:rPr>
          <w:tab/>
        </w:r>
        <w:r w:rsidR="0058263C">
          <w:rPr>
            <w:noProof/>
            <w:webHidden/>
          </w:rPr>
          <w:fldChar w:fldCharType="begin"/>
        </w:r>
        <w:r w:rsidR="0058263C">
          <w:rPr>
            <w:noProof/>
            <w:webHidden/>
          </w:rPr>
          <w:instrText xml:space="preserve"> PAGEREF _Toc38636920 \h </w:instrText>
        </w:r>
        <w:r w:rsidR="0058263C">
          <w:rPr>
            <w:noProof/>
            <w:webHidden/>
          </w:rPr>
        </w:r>
        <w:r w:rsidR="0058263C">
          <w:rPr>
            <w:noProof/>
            <w:webHidden/>
          </w:rPr>
          <w:fldChar w:fldCharType="separate"/>
        </w:r>
        <w:r w:rsidR="00AC019F">
          <w:rPr>
            <w:noProof/>
            <w:webHidden/>
          </w:rPr>
          <w:t>264</w:t>
        </w:r>
        <w:r w:rsidR="0058263C">
          <w:rPr>
            <w:noProof/>
            <w:webHidden/>
          </w:rPr>
          <w:fldChar w:fldCharType="end"/>
        </w:r>
      </w:hyperlink>
    </w:p>
    <w:p w14:paraId="768ADC53" w14:textId="2BD820A4" w:rsidR="0058263C" w:rsidRDefault="00000000">
      <w:pPr>
        <w:pStyle w:val="TOC3"/>
        <w:tabs>
          <w:tab w:val="right" w:leader="dot" w:pos="8296"/>
        </w:tabs>
        <w:rPr>
          <w:rFonts w:asciiTheme="minorHAnsi" w:eastAsiaTheme="minorEastAsia" w:hAnsiTheme="minorHAnsi" w:cstheme="minorBidi"/>
          <w:noProof/>
        </w:rPr>
      </w:pPr>
      <w:hyperlink w:anchor="_Toc38636921" w:history="1">
        <w:r w:rsidR="0058263C" w:rsidRPr="00CC1B67">
          <w:rPr>
            <w:rStyle w:val="ad"/>
            <w:noProof/>
          </w:rPr>
          <w:t>4.</w:t>
        </w:r>
        <w:r w:rsidR="0058263C" w:rsidRPr="00CC1B67">
          <w:rPr>
            <w:rStyle w:val="ad"/>
            <w:noProof/>
          </w:rPr>
          <w:t>矩阵微积分</w:t>
        </w:r>
        <w:r w:rsidR="0058263C">
          <w:rPr>
            <w:noProof/>
            <w:webHidden/>
          </w:rPr>
          <w:tab/>
        </w:r>
        <w:r w:rsidR="0058263C">
          <w:rPr>
            <w:noProof/>
            <w:webHidden/>
          </w:rPr>
          <w:fldChar w:fldCharType="begin"/>
        </w:r>
        <w:r w:rsidR="0058263C">
          <w:rPr>
            <w:noProof/>
            <w:webHidden/>
          </w:rPr>
          <w:instrText xml:space="preserve"> PAGEREF _Toc38636921 \h </w:instrText>
        </w:r>
        <w:r w:rsidR="0058263C">
          <w:rPr>
            <w:noProof/>
            <w:webHidden/>
          </w:rPr>
        </w:r>
        <w:r w:rsidR="0058263C">
          <w:rPr>
            <w:noProof/>
            <w:webHidden/>
          </w:rPr>
          <w:fldChar w:fldCharType="separate"/>
        </w:r>
        <w:r w:rsidR="00AC019F">
          <w:rPr>
            <w:noProof/>
            <w:webHidden/>
          </w:rPr>
          <w:t>277</w:t>
        </w:r>
        <w:r w:rsidR="0058263C">
          <w:rPr>
            <w:noProof/>
            <w:webHidden/>
          </w:rPr>
          <w:fldChar w:fldCharType="end"/>
        </w:r>
      </w:hyperlink>
    </w:p>
    <w:p w14:paraId="4833590F" w14:textId="5F2546C8" w:rsidR="0058263C" w:rsidRDefault="00000000">
      <w:pPr>
        <w:pStyle w:val="TOC2"/>
        <w:tabs>
          <w:tab w:val="right" w:leader="dot" w:pos="8296"/>
        </w:tabs>
        <w:rPr>
          <w:rFonts w:asciiTheme="minorHAnsi" w:eastAsiaTheme="minorEastAsia" w:hAnsiTheme="minorHAnsi" w:cstheme="minorBidi"/>
          <w:noProof/>
        </w:rPr>
      </w:pPr>
      <w:hyperlink w:anchor="_Toc38636922" w:history="1">
        <w:r w:rsidR="0058263C" w:rsidRPr="00CC1B67">
          <w:rPr>
            <w:rStyle w:val="ad"/>
            <w:noProof/>
          </w:rPr>
          <w:t xml:space="preserve">CS229 </w:t>
        </w:r>
        <w:r w:rsidR="0058263C" w:rsidRPr="00CC1B67">
          <w:rPr>
            <w:rStyle w:val="ad"/>
            <w:noProof/>
          </w:rPr>
          <w:t>机器学习课程复习材料</w:t>
        </w:r>
        <w:r w:rsidR="0058263C" w:rsidRPr="00CC1B67">
          <w:rPr>
            <w:rStyle w:val="ad"/>
            <w:noProof/>
          </w:rPr>
          <w:t>-</w:t>
        </w:r>
        <w:r w:rsidR="0058263C" w:rsidRPr="00CC1B67">
          <w:rPr>
            <w:rStyle w:val="ad"/>
            <w:noProof/>
          </w:rPr>
          <w:t>概率论</w:t>
        </w:r>
        <w:r w:rsidR="0058263C">
          <w:rPr>
            <w:noProof/>
            <w:webHidden/>
          </w:rPr>
          <w:tab/>
        </w:r>
        <w:r w:rsidR="0058263C">
          <w:rPr>
            <w:noProof/>
            <w:webHidden/>
          </w:rPr>
          <w:fldChar w:fldCharType="begin"/>
        </w:r>
        <w:r w:rsidR="0058263C">
          <w:rPr>
            <w:noProof/>
            <w:webHidden/>
          </w:rPr>
          <w:instrText xml:space="preserve"> PAGEREF _Toc38636922 \h </w:instrText>
        </w:r>
        <w:r w:rsidR="0058263C">
          <w:rPr>
            <w:noProof/>
            <w:webHidden/>
          </w:rPr>
        </w:r>
        <w:r w:rsidR="0058263C">
          <w:rPr>
            <w:noProof/>
            <w:webHidden/>
          </w:rPr>
          <w:fldChar w:fldCharType="separate"/>
        </w:r>
        <w:r w:rsidR="00AC019F">
          <w:rPr>
            <w:noProof/>
            <w:webHidden/>
          </w:rPr>
          <w:t>284</w:t>
        </w:r>
        <w:r w:rsidR="0058263C">
          <w:rPr>
            <w:noProof/>
            <w:webHidden/>
          </w:rPr>
          <w:fldChar w:fldCharType="end"/>
        </w:r>
      </w:hyperlink>
    </w:p>
    <w:p w14:paraId="74EC667E" w14:textId="4C2BB779" w:rsidR="0058263C" w:rsidRDefault="00000000">
      <w:pPr>
        <w:pStyle w:val="TOC3"/>
        <w:tabs>
          <w:tab w:val="right" w:leader="dot" w:pos="8296"/>
        </w:tabs>
        <w:rPr>
          <w:rFonts w:asciiTheme="minorHAnsi" w:eastAsiaTheme="minorEastAsia" w:hAnsiTheme="minorHAnsi" w:cstheme="minorBidi"/>
          <w:noProof/>
        </w:rPr>
      </w:pPr>
      <w:hyperlink w:anchor="_Toc38636923" w:history="1">
        <w:r w:rsidR="0058263C" w:rsidRPr="00CC1B67">
          <w:rPr>
            <w:rStyle w:val="ad"/>
            <w:noProof/>
          </w:rPr>
          <w:t xml:space="preserve">1. </w:t>
        </w:r>
        <w:r w:rsidR="0058263C" w:rsidRPr="00CC1B67">
          <w:rPr>
            <w:rStyle w:val="ad"/>
            <w:noProof/>
          </w:rPr>
          <w:t>概率的基本要素</w:t>
        </w:r>
        <w:r w:rsidR="0058263C">
          <w:rPr>
            <w:noProof/>
            <w:webHidden/>
          </w:rPr>
          <w:tab/>
        </w:r>
        <w:r w:rsidR="0058263C">
          <w:rPr>
            <w:noProof/>
            <w:webHidden/>
          </w:rPr>
          <w:fldChar w:fldCharType="begin"/>
        </w:r>
        <w:r w:rsidR="0058263C">
          <w:rPr>
            <w:noProof/>
            <w:webHidden/>
          </w:rPr>
          <w:instrText xml:space="preserve"> PAGEREF _Toc38636923 \h </w:instrText>
        </w:r>
        <w:r w:rsidR="0058263C">
          <w:rPr>
            <w:noProof/>
            <w:webHidden/>
          </w:rPr>
        </w:r>
        <w:r w:rsidR="0058263C">
          <w:rPr>
            <w:noProof/>
            <w:webHidden/>
          </w:rPr>
          <w:fldChar w:fldCharType="separate"/>
        </w:r>
        <w:r w:rsidR="00AC019F">
          <w:rPr>
            <w:noProof/>
            <w:webHidden/>
          </w:rPr>
          <w:t>284</w:t>
        </w:r>
        <w:r w:rsidR="0058263C">
          <w:rPr>
            <w:noProof/>
            <w:webHidden/>
          </w:rPr>
          <w:fldChar w:fldCharType="end"/>
        </w:r>
      </w:hyperlink>
    </w:p>
    <w:p w14:paraId="2C24EC02" w14:textId="2D7AF201" w:rsidR="0058263C" w:rsidRDefault="00000000">
      <w:pPr>
        <w:pStyle w:val="TOC3"/>
        <w:tabs>
          <w:tab w:val="right" w:leader="dot" w:pos="8296"/>
        </w:tabs>
        <w:rPr>
          <w:rFonts w:asciiTheme="minorHAnsi" w:eastAsiaTheme="minorEastAsia" w:hAnsiTheme="minorHAnsi" w:cstheme="minorBidi"/>
          <w:noProof/>
        </w:rPr>
      </w:pPr>
      <w:hyperlink w:anchor="_Toc38636924" w:history="1">
        <w:r w:rsidR="0058263C" w:rsidRPr="00CC1B67">
          <w:rPr>
            <w:rStyle w:val="ad"/>
            <w:noProof/>
          </w:rPr>
          <w:t xml:space="preserve">2. </w:t>
        </w:r>
        <w:r w:rsidR="0058263C" w:rsidRPr="00CC1B67">
          <w:rPr>
            <w:rStyle w:val="ad"/>
            <w:noProof/>
          </w:rPr>
          <w:t>随机变量</w:t>
        </w:r>
        <w:r w:rsidR="0058263C">
          <w:rPr>
            <w:noProof/>
            <w:webHidden/>
          </w:rPr>
          <w:tab/>
        </w:r>
        <w:r w:rsidR="0058263C">
          <w:rPr>
            <w:noProof/>
            <w:webHidden/>
          </w:rPr>
          <w:fldChar w:fldCharType="begin"/>
        </w:r>
        <w:r w:rsidR="0058263C">
          <w:rPr>
            <w:noProof/>
            <w:webHidden/>
          </w:rPr>
          <w:instrText xml:space="preserve"> PAGEREF _Toc38636924 \h </w:instrText>
        </w:r>
        <w:r w:rsidR="0058263C">
          <w:rPr>
            <w:noProof/>
            <w:webHidden/>
          </w:rPr>
        </w:r>
        <w:r w:rsidR="0058263C">
          <w:rPr>
            <w:noProof/>
            <w:webHidden/>
          </w:rPr>
          <w:fldChar w:fldCharType="separate"/>
        </w:r>
        <w:r w:rsidR="00AC019F">
          <w:rPr>
            <w:noProof/>
            <w:webHidden/>
          </w:rPr>
          <w:t>285</w:t>
        </w:r>
        <w:r w:rsidR="0058263C">
          <w:rPr>
            <w:noProof/>
            <w:webHidden/>
          </w:rPr>
          <w:fldChar w:fldCharType="end"/>
        </w:r>
      </w:hyperlink>
    </w:p>
    <w:p w14:paraId="1F7EC280" w14:textId="64532652" w:rsidR="0058263C" w:rsidRDefault="00000000">
      <w:pPr>
        <w:pStyle w:val="TOC3"/>
        <w:tabs>
          <w:tab w:val="right" w:leader="dot" w:pos="8296"/>
        </w:tabs>
        <w:rPr>
          <w:rFonts w:asciiTheme="minorHAnsi" w:eastAsiaTheme="minorEastAsia" w:hAnsiTheme="minorHAnsi" w:cstheme="minorBidi"/>
          <w:noProof/>
        </w:rPr>
      </w:pPr>
      <w:hyperlink w:anchor="_Toc38636925" w:history="1">
        <w:r w:rsidR="0058263C" w:rsidRPr="00CC1B67">
          <w:rPr>
            <w:rStyle w:val="ad"/>
            <w:noProof/>
          </w:rPr>
          <w:t xml:space="preserve">3. </w:t>
        </w:r>
        <w:r w:rsidR="0058263C" w:rsidRPr="00CC1B67">
          <w:rPr>
            <w:rStyle w:val="ad"/>
            <w:noProof/>
          </w:rPr>
          <w:t>两个随机变量</w:t>
        </w:r>
        <w:r w:rsidR="0058263C">
          <w:rPr>
            <w:noProof/>
            <w:webHidden/>
          </w:rPr>
          <w:tab/>
        </w:r>
        <w:r w:rsidR="0058263C">
          <w:rPr>
            <w:noProof/>
            <w:webHidden/>
          </w:rPr>
          <w:fldChar w:fldCharType="begin"/>
        </w:r>
        <w:r w:rsidR="0058263C">
          <w:rPr>
            <w:noProof/>
            <w:webHidden/>
          </w:rPr>
          <w:instrText xml:space="preserve"> PAGEREF _Toc38636925 \h </w:instrText>
        </w:r>
        <w:r w:rsidR="0058263C">
          <w:rPr>
            <w:noProof/>
            <w:webHidden/>
          </w:rPr>
        </w:r>
        <w:r w:rsidR="0058263C">
          <w:rPr>
            <w:noProof/>
            <w:webHidden/>
          </w:rPr>
          <w:fldChar w:fldCharType="separate"/>
        </w:r>
        <w:r w:rsidR="00AC019F">
          <w:rPr>
            <w:noProof/>
            <w:webHidden/>
          </w:rPr>
          <w:t>291</w:t>
        </w:r>
        <w:r w:rsidR="0058263C">
          <w:rPr>
            <w:noProof/>
            <w:webHidden/>
          </w:rPr>
          <w:fldChar w:fldCharType="end"/>
        </w:r>
      </w:hyperlink>
    </w:p>
    <w:p w14:paraId="5CF85DB3" w14:textId="334DA273" w:rsidR="0058263C" w:rsidRDefault="00000000">
      <w:pPr>
        <w:pStyle w:val="TOC3"/>
        <w:tabs>
          <w:tab w:val="right" w:leader="dot" w:pos="8296"/>
        </w:tabs>
        <w:rPr>
          <w:rFonts w:asciiTheme="minorHAnsi" w:eastAsiaTheme="minorEastAsia" w:hAnsiTheme="minorHAnsi" w:cstheme="minorBidi"/>
          <w:noProof/>
        </w:rPr>
      </w:pPr>
      <w:hyperlink w:anchor="_Toc38636926" w:history="1">
        <w:r w:rsidR="0058263C" w:rsidRPr="00CC1B67">
          <w:rPr>
            <w:rStyle w:val="ad"/>
            <w:noProof/>
          </w:rPr>
          <w:t xml:space="preserve">4. </w:t>
        </w:r>
        <w:r w:rsidR="0058263C" w:rsidRPr="00CC1B67">
          <w:rPr>
            <w:rStyle w:val="ad"/>
            <w:noProof/>
          </w:rPr>
          <w:t>多个随机变量</w:t>
        </w:r>
        <w:r w:rsidR="0058263C">
          <w:rPr>
            <w:noProof/>
            <w:webHidden/>
          </w:rPr>
          <w:tab/>
        </w:r>
        <w:r w:rsidR="0058263C">
          <w:rPr>
            <w:noProof/>
            <w:webHidden/>
          </w:rPr>
          <w:fldChar w:fldCharType="begin"/>
        </w:r>
        <w:r w:rsidR="0058263C">
          <w:rPr>
            <w:noProof/>
            <w:webHidden/>
          </w:rPr>
          <w:instrText xml:space="preserve"> PAGEREF _Toc38636926 \h </w:instrText>
        </w:r>
        <w:r w:rsidR="0058263C">
          <w:rPr>
            <w:noProof/>
            <w:webHidden/>
          </w:rPr>
        </w:r>
        <w:r w:rsidR="0058263C">
          <w:rPr>
            <w:noProof/>
            <w:webHidden/>
          </w:rPr>
          <w:fldChar w:fldCharType="separate"/>
        </w:r>
        <w:r w:rsidR="00AC019F">
          <w:rPr>
            <w:noProof/>
            <w:webHidden/>
          </w:rPr>
          <w:t>295</w:t>
        </w:r>
        <w:r w:rsidR="0058263C">
          <w:rPr>
            <w:noProof/>
            <w:webHidden/>
          </w:rPr>
          <w:fldChar w:fldCharType="end"/>
        </w:r>
      </w:hyperlink>
    </w:p>
    <w:p w14:paraId="3F2F7485" w14:textId="638D48C2" w:rsidR="0058263C" w:rsidRDefault="00000000">
      <w:pPr>
        <w:pStyle w:val="TOC3"/>
        <w:tabs>
          <w:tab w:val="right" w:leader="dot" w:pos="8296"/>
        </w:tabs>
        <w:rPr>
          <w:rFonts w:asciiTheme="minorHAnsi" w:eastAsiaTheme="minorEastAsia" w:hAnsiTheme="minorHAnsi" w:cstheme="minorBidi"/>
          <w:noProof/>
        </w:rPr>
      </w:pPr>
      <w:hyperlink w:anchor="_Toc38636927" w:history="1">
        <w:r w:rsidR="0058263C" w:rsidRPr="00CC1B67">
          <w:rPr>
            <w:rStyle w:val="ad"/>
            <w:noProof/>
          </w:rPr>
          <w:t xml:space="preserve">5. </w:t>
        </w:r>
        <w:r w:rsidR="0058263C" w:rsidRPr="00CC1B67">
          <w:rPr>
            <w:rStyle w:val="ad"/>
            <w:noProof/>
          </w:rPr>
          <w:t>其他资源</w:t>
        </w:r>
        <w:r w:rsidR="0058263C">
          <w:rPr>
            <w:noProof/>
            <w:webHidden/>
          </w:rPr>
          <w:tab/>
        </w:r>
        <w:r w:rsidR="0058263C">
          <w:rPr>
            <w:noProof/>
            <w:webHidden/>
          </w:rPr>
          <w:fldChar w:fldCharType="begin"/>
        </w:r>
        <w:r w:rsidR="0058263C">
          <w:rPr>
            <w:noProof/>
            <w:webHidden/>
          </w:rPr>
          <w:instrText xml:space="preserve"> PAGEREF _Toc38636927 \h </w:instrText>
        </w:r>
        <w:r w:rsidR="0058263C">
          <w:rPr>
            <w:noProof/>
            <w:webHidden/>
          </w:rPr>
        </w:r>
        <w:r w:rsidR="0058263C">
          <w:rPr>
            <w:noProof/>
            <w:webHidden/>
          </w:rPr>
          <w:fldChar w:fldCharType="separate"/>
        </w:r>
        <w:r w:rsidR="00AC019F">
          <w:rPr>
            <w:noProof/>
            <w:webHidden/>
          </w:rPr>
          <w:t>299</w:t>
        </w:r>
        <w:r w:rsidR="0058263C">
          <w:rPr>
            <w:noProof/>
            <w:webHidden/>
          </w:rPr>
          <w:fldChar w:fldCharType="end"/>
        </w:r>
      </w:hyperlink>
    </w:p>
    <w:p w14:paraId="1A95D9A7" w14:textId="63E6E849" w:rsidR="0058263C" w:rsidRDefault="00000000">
      <w:pPr>
        <w:pStyle w:val="TOC2"/>
        <w:tabs>
          <w:tab w:val="right" w:leader="dot" w:pos="8296"/>
        </w:tabs>
        <w:rPr>
          <w:rFonts w:asciiTheme="minorHAnsi" w:eastAsiaTheme="minorEastAsia" w:hAnsiTheme="minorHAnsi" w:cstheme="minorBidi"/>
          <w:noProof/>
        </w:rPr>
      </w:pPr>
      <w:hyperlink w:anchor="_Toc38636928" w:history="1">
        <w:r w:rsidR="0058263C" w:rsidRPr="00CC1B67">
          <w:rPr>
            <w:rStyle w:val="ad"/>
            <w:noProof/>
          </w:rPr>
          <w:t>机器学习的数学基础（国内教材）</w:t>
        </w:r>
        <w:r w:rsidR="0058263C">
          <w:rPr>
            <w:noProof/>
            <w:webHidden/>
          </w:rPr>
          <w:tab/>
        </w:r>
        <w:r w:rsidR="0058263C">
          <w:rPr>
            <w:noProof/>
            <w:webHidden/>
          </w:rPr>
          <w:fldChar w:fldCharType="begin"/>
        </w:r>
        <w:r w:rsidR="0058263C">
          <w:rPr>
            <w:noProof/>
            <w:webHidden/>
          </w:rPr>
          <w:instrText xml:space="preserve"> PAGEREF _Toc38636928 \h </w:instrText>
        </w:r>
        <w:r w:rsidR="0058263C">
          <w:rPr>
            <w:noProof/>
            <w:webHidden/>
          </w:rPr>
        </w:r>
        <w:r w:rsidR="0058263C">
          <w:rPr>
            <w:noProof/>
            <w:webHidden/>
          </w:rPr>
          <w:fldChar w:fldCharType="separate"/>
        </w:r>
        <w:r w:rsidR="00AC019F">
          <w:rPr>
            <w:noProof/>
            <w:webHidden/>
          </w:rPr>
          <w:t>300</w:t>
        </w:r>
        <w:r w:rsidR="0058263C">
          <w:rPr>
            <w:noProof/>
            <w:webHidden/>
          </w:rPr>
          <w:fldChar w:fldCharType="end"/>
        </w:r>
      </w:hyperlink>
    </w:p>
    <w:p w14:paraId="01CB8C27" w14:textId="7C71A38A" w:rsidR="0058263C" w:rsidRDefault="00000000">
      <w:pPr>
        <w:pStyle w:val="TOC3"/>
        <w:tabs>
          <w:tab w:val="right" w:leader="dot" w:pos="8296"/>
        </w:tabs>
        <w:rPr>
          <w:rFonts w:asciiTheme="minorHAnsi" w:eastAsiaTheme="minorEastAsia" w:hAnsiTheme="minorHAnsi" w:cstheme="minorBidi"/>
          <w:noProof/>
        </w:rPr>
      </w:pPr>
      <w:hyperlink w:anchor="_Toc38636929" w:history="1">
        <w:r w:rsidR="0058263C" w:rsidRPr="00CC1B67">
          <w:rPr>
            <w:rStyle w:val="ad"/>
            <w:noProof/>
          </w:rPr>
          <w:t>高等数学</w:t>
        </w:r>
        <w:r w:rsidR="0058263C">
          <w:rPr>
            <w:noProof/>
            <w:webHidden/>
          </w:rPr>
          <w:tab/>
        </w:r>
        <w:r w:rsidR="0058263C">
          <w:rPr>
            <w:noProof/>
            <w:webHidden/>
          </w:rPr>
          <w:fldChar w:fldCharType="begin"/>
        </w:r>
        <w:r w:rsidR="0058263C">
          <w:rPr>
            <w:noProof/>
            <w:webHidden/>
          </w:rPr>
          <w:instrText xml:space="preserve"> PAGEREF _Toc38636929 \h </w:instrText>
        </w:r>
        <w:r w:rsidR="0058263C">
          <w:rPr>
            <w:noProof/>
            <w:webHidden/>
          </w:rPr>
        </w:r>
        <w:r w:rsidR="0058263C">
          <w:rPr>
            <w:noProof/>
            <w:webHidden/>
          </w:rPr>
          <w:fldChar w:fldCharType="separate"/>
        </w:r>
        <w:r w:rsidR="00AC019F">
          <w:rPr>
            <w:noProof/>
            <w:webHidden/>
          </w:rPr>
          <w:t>300</w:t>
        </w:r>
        <w:r w:rsidR="0058263C">
          <w:rPr>
            <w:noProof/>
            <w:webHidden/>
          </w:rPr>
          <w:fldChar w:fldCharType="end"/>
        </w:r>
      </w:hyperlink>
    </w:p>
    <w:p w14:paraId="78CC5548" w14:textId="2BFF39E8" w:rsidR="0058263C" w:rsidRDefault="00000000">
      <w:pPr>
        <w:pStyle w:val="TOC3"/>
        <w:tabs>
          <w:tab w:val="right" w:leader="dot" w:pos="8296"/>
        </w:tabs>
        <w:rPr>
          <w:rFonts w:asciiTheme="minorHAnsi" w:eastAsiaTheme="minorEastAsia" w:hAnsiTheme="minorHAnsi" w:cstheme="minorBidi"/>
          <w:noProof/>
        </w:rPr>
      </w:pPr>
      <w:hyperlink w:anchor="_Toc38636930" w:history="1">
        <w:r w:rsidR="0058263C" w:rsidRPr="00CC1B67">
          <w:rPr>
            <w:rStyle w:val="ad"/>
            <w:noProof/>
          </w:rPr>
          <w:t>线性代数</w:t>
        </w:r>
        <w:r w:rsidR="0058263C">
          <w:rPr>
            <w:noProof/>
            <w:webHidden/>
          </w:rPr>
          <w:tab/>
        </w:r>
        <w:r w:rsidR="0058263C">
          <w:rPr>
            <w:noProof/>
            <w:webHidden/>
          </w:rPr>
          <w:fldChar w:fldCharType="begin"/>
        </w:r>
        <w:r w:rsidR="0058263C">
          <w:rPr>
            <w:noProof/>
            <w:webHidden/>
          </w:rPr>
          <w:instrText xml:space="preserve"> PAGEREF _Toc38636930 \h </w:instrText>
        </w:r>
        <w:r w:rsidR="0058263C">
          <w:rPr>
            <w:noProof/>
            <w:webHidden/>
          </w:rPr>
        </w:r>
        <w:r w:rsidR="0058263C">
          <w:rPr>
            <w:noProof/>
            <w:webHidden/>
          </w:rPr>
          <w:fldChar w:fldCharType="separate"/>
        </w:r>
        <w:r w:rsidR="00AC019F">
          <w:rPr>
            <w:noProof/>
            <w:webHidden/>
          </w:rPr>
          <w:t>308</w:t>
        </w:r>
        <w:r w:rsidR="0058263C">
          <w:rPr>
            <w:noProof/>
            <w:webHidden/>
          </w:rPr>
          <w:fldChar w:fldCharType="end"/>
        </w:r>
      </w:hyperlink>
    </w:p>
    <w:p w14:paraId="51F0B64D" w14:textId="0AA410F3" w:rsidR="0058263C" w:rsidRDefault="00000000">
      <w:pPr>
        <w:pStyle w:val="TOC3"/>
        <w:tabs>
          <w:tab w:val="right" w:leader="dot" w:pos="8296"/>
        </w:tabs>
        <w:rPr>
          <w:rFonts w:asciiTheme="minorHAnsi" w:eastAsiaTheme="minorEastAsia" w:hAnsiTheme="minorHAnsi" w:cstheme="minorBidi"/>
          <w:noProof/>
        </w:rPr>
      </w:pPr>
      <w:hyperlink w:anchor="_Toc38636931" w:history="1">
        <w:r w:rsidR="0058263C" w:rsidRPr="00CC1B67">
          <w:rPr>
            <w:rStyle w:val="ad"/>
            <w:noProof/>
          </w:rPr>
          <w:t>概率论和数理统计</w:t>
        </w:r>
        <w:r w:rsidR="0058263C">
          <w:rPr>
            <w:noProof/>
            <w:webHidden/>
          </w:rPr>
          <w:tab/>
        </w:r>
        <w:r w:rsidR="0058263C">
          <w:rPr>
            <w:noProof/>
            <w:webHidden/>
          </w:rPr>
          <w:fldChar w:fldCharType="begin"/>
        </w:r>
        <w:r w:rsidR="0058263C">
          <w:rPr>
            <w:noProof/>
            <w:webHidden/>
          </w:rPr>
          <w:instrText xml:space="preserve"> PAGEREF _Toc38636931 \h </w:instrText>
        </w:r>
        <w:r w:rsidR="0058263C">
          <w:rPr>
            <w:noProof/>
            <w:webHidden/>
          </w:rPr>
        </w:r>
        <w:r w:rsidR="0058263C">
          <w:rPr>
            <w:noProof/>
            <w:webHidden/>
          </w:rPr>
          <w:fldChar w:fldCharType="separate"/>
        </w:r>
        <w:r w:rsidR="00AC019F">
          <w:rPr>
            <w:noProof/>
            <w:webHidden/>
          </w:rPr>
          <w:t>318</w:t>
        </w:r>
        <w:r w:rsidR="0058263C">
          <w:rPr>
            <w:noProof/>
            <w:webHidden/>
          </w:rPr>
          <w:fldChar w:fldCharType="end"/>
        </w:r>
      </w:hyperlink>
    </w:p>
    <w:p w14:paraId="460325E6" w14:textId="76B6FBAA"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23"/>
          <w:footerReference w:type="first" r:id="rId24"/>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2" w:name="_Toc38636774"/>
      <w:r>
        <w:rPr>
          <w:rFonts w:hint="eastAsia"/>
        </w:rPr>
        <w:lastRenderedPageBreak/>
        <w:t>第</w:t>
      </w:r>
      <w:r>
        <w:rPr>
          <w:rFonts w:hint="eastAsia"/>
        </w:rPr>
        <w:t>1</w:t>
      </w:r>
      <w:r>
        <w:rPr>
          <w:rFonts w:hint="eastAsia"/>
        </w:rPr>
        <w:t>周</w:t>
      </w:r>
      <w:bookmarkEnd w:id="2"/>
    </w:p>
    <w:p w14:paraId="033CCF85" w14:textId="77777777" w:rsidR="00BF3657" w:rsidRDefault="00E30402">
      <w:pPr>
        <w:pStyle w:val="MMTopic2"/>
        <w:numPr>
          <w:ilvl w:val="0"/>
          <w:numId w:val="2"/>
        </w:numPr>
      </w:pPr>
      <w:bookmarkStart w:id="3" w:name="_Toc38636775"/>
      <w:r>
        <w:rPr>
          <w:rFonts w:hint="eastAsia"/>
        </w:rPr>
        <w:t>引言</w:t>
      </w:r>
      <w:r>
        <w:rPr>
          <w:rFonts w:hint="eastAsia"/>
        </w:rPr>
        <w:t>(</w:t>
      </w:r>
      <w:r>
        <w:t>Introduction)</w:t>
      </w:r>
      <w:bookmarkEnd w:id="3"/>
    </w:p>
    <w:p w14:paraId="4EF1C0DC" w14:textId="77777777" w:rsidR="00BF3657" w:rsidRDefault="00E30402">
      <w:pPr>
        <w:pStyle w:val="MMTopic3"/>
      </w:pPr>
      <w:bookmarkStart w:id="4" w:name="_Toc38636776"/>
      <w:r>
        <w:rPr>
          <w:rFonts w:hint="eastAsia"/>
        </w:rPr>
        <w:t xml:space="preserve">1.1 </w:t>
      </w:r>
      <w:r>
        <w:rPr>
          <w:rFonts w:hint="eastAsia"/>
        </w:rPr>
        <w:t>欢迎</w:t>
      </w:r>
      <w:bookmarkEnd w:id="4"/>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min).mkv</w:t>
      </w:r>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f"/>
      </w:pPr>
      <w:r>
        <w:t>你或许每天都在不知不觉中使用了机器学习的算法每次，你打开谷歌、必应搜索到你需要的内容，正是因为他们有良好的学习算法。谷歌和微软实现了学习算法来排行网页每次，你用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f"/>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f"/>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77777777" w:rsidR="006C77B1" w:rsidRDefault="006C77B1" w:rsidP="006F76C2">
      <w:pPr>
        <w:pStyle w:val="af"/>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f"/>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f"/>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5" w:name="header-n37"/>
      <w:bookmarkEnd w:id="5"/>
      <w:r>
        <w:br w:type="page"/>
      </w:r>
    </w:p>
    <w:p w14:paraId="0409CF20" w14:textId="1999AA55" w:rsidR="006C77B1" w:rsidRDefault="006C77B1">
      <w:pPr>
        <w:pStyle w:val="3"/>
      </w:pPr>
      <w:bookmarkStart w:id="6" w:name="_Toc38636777"/>
      <w:r>
        <w:lastRenderedPageBreak/>
        <w:t xml:space="preserve">1.2 </w:t>
      </w:r>
      <w:r>
        <w:t>机器学习是什么？</w:t>
      </w:r>
      <w:bookmarkEnd w:id="6"/>
    </w:p>
    <w:p w14:paraId="075BAE35" w14:textId="77777777" w:rsidR="006C77B1" w:rsidRDefault="006C77B1" w:rsidP="006F76C2">
      <w:pPr>
        <w:pStyle w:val="af0"/>
      </w:pPr>
      <w:r>
        <w:t>参考视频</w:t>
      </w:r>
      <w:r>
        <w:t>: 1 - 2 - What is Machine Learning_ (7 min).mkv</w:t>
      </w:r>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sidRPr="00A26236">
        <w:rPr>
          <w:b/>
          <w:highlight w:val="yellow"/>
        </w:rPr>
        <w:t>Tom Mitchell</w:t>
      </w:r>
      <w:r w:rsidRPr="00A26236">
        <w:rPr>
          <w:highlight w:val="yellow"/>
        </w:rPr>
        <w:t>提出，来自卡内基梅隆大学，</w:t>
      </w:r>
      <w:r w:rsidRPr="00A26236">
        <w:rPr>
          <w:b/>
          <w:highlight w:val="yellow"/>
        </w:rPr>
        <w:t>Tom</w:t>
      </w:r>
      <w:r w:rsidRPr="00A26236">
        <w:rPr>
          <w:highlight w:val="yellow"/>
        </w:rPr>
        <w:t>定义的机器学习是，一个好的学习问题定义如下，他说，一个程序被认为能从经验</w:t>
      </w:r>
      <w:r w:rsidRPr="00A26236">
        <w:rPr>
          <w:b/>
          <w:highlight w:val="yellow"/>
        </w:rPr>
        <w:t>E</w:t>
      </w:r>
      <w:r w:rsidRPr="00A26236">
        <w:rPr>
          <w:highlight w:val="yellow"/>
        </w:rPr>
        <w:t>中学习，解决任务</w:t>
      </w:r>
      <w:r w:rsidRPr="00A26236">
        <w:rPr>
          <w:b/>
          <w:highlight w:val="yellow"/>
        </w:rPr>
        <w:t>T</w:t>
      </w:r>
      <w:r w:rsidRPr="00A26236">
        <w:rPr>
          <w:highlight w:val="yellow"/>
        </w:rPr>
        <w:t>，达到性能度量值</w:t>
      </w:r>
      <w:r w:rsidRPr="00A26236">
        <w:rPr>
          <w:b/>
          <w:highlight w:val="yellow"/>
        </w:rPr>
        <w:t>P</w:t>
      </w:r>
      <w:r w:rsidRPr="00A26236">
        <w:rPr>
          <w:highlight w:val="yellow"/>
        </w:rPr>
        <w:t>，当且仅当，有了经验</w:t>
      </w:r>
      <w:r w:rsidRPr="00A26236">
        <w:rPr>
          <w:b/>
          <w:highlight w:val="yellow"/>
        </w:rPr>
        <w:t>E</w:t>
      </w:r>
      <w:r w:rsidRPr="00A26236">
        <w:rPr>
          <w:highlight w:val="yellow"/>
        </w:rPr>
        <w:t>后，经过</w:t>
      </w:r>
      <w:r w:rsidRPr="00A26236">
        <w:rPr>
          <w:b/>
          <w:highlight w:val="yellow"/>
        </w:rPr>
        <w:t>P</w:t>
      </w:r>
      <w:r w:rsidRPr="00A26236">
        <w:rPr>
          <w:highlight w:val="yellow"/>
        </w:rPr>
        <w:t>评判，程序在处理</w:t>
      </w:r>
      <w:r w:rsidRPr="00A26236">
        <w:rPr>
          <w:highlight w:val="yellow"/>
        </w:rPr>
        <w:t>T</w:t>
      </w:r>
      <w:r w:rsidRPr="00A26236">
        <w:rPr>
          <w:highlight w:val="yellow"/>
        </w:rPr>
        <w:t>时的性能有所提升。我认为经验</w:t>
      </w:r>
      <w:r w:rsidRPr="00A26236">
        <w:rPr>
          <w:b/>
          <w:highlight w:val="yellow"/>
        </w:rPr>
        <w:t>E</w:t>
      </w:r>
      <w:r w:rsidRPr="00A26236">
        <w:rPr>
          <w:highlight w:val="yellow"/>
        </w:rPr>
        <w:t xml:space="preserve"> </w:t>
      </w:r>
      <w:r w:rsidRPr="00A26236">
        <w:rPr>
          <w:highlight w:val="yellow"/>
        </w:rPr>
        <w:t>就是程序上万次的自我练习的经验而任务</w:t>
      </w:r>
      <w:r w:rsidRPr="00A26236">
        <w:rPr>
          <w:b/>
          <w:highlight w:val="yellow"/>
        </w:rPr>
        <w:t>T</w:t>
      </w:r>
      <w:r w:rsidRPr="00A26236">
        <w:rPr>
          <w:highlight w:val="yellow"/>
        </w:rPr>
        <w:t xml:space="preserve"> </w:t>
      </w:r>
      <w:r w:rsidRPr="00A26236">
        <w:rPr>
          <w:highlight w:val="yellow"/>
        </w:rPr>
        <w:t>就是下棋。性能度量值</w:t>
      </w:r>
      <w:r w:rsidRPr="00A26236">
        <w:rPr>
          <w:b/>
          <w:highlight w:val="yellow"/>
        </w:rPr>
        <w:t>P</w:t>
      </w:r>
      <w:r w:rsidRPr="00A26236">
        <w:rPr>
          <w:highlight w:val="yellow"/>
        </w:rP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7" w:name="header-n52"/>
      <w:bookmarkEnd w:id="7"/>
      <w:r>
        <w:br w:type="page"/>
      </w:r>
    </w:p>
    <w:p w14:paraId="2685F960" w14:textId="0D3A7665" w:rsidR="006C77B1" w:rsidRDefault="006C77B1">
      <w:pPr>
        <w:pStyle w:val="3"/>
      </w:pPr>
      <w:bookmarkStart w:id="8" w:name="_Toc38636778"/>
      <w:r>
        <w:lastRenderedPageBreak/>
        <w:t xml:space="preserve">1.3 </w:t>
      </w:r>
      <w:r>
        <w:t>监督学习</w:t>
      </w:r>
      <w:bookmarkEnd w:id="8"/>
    </w:p>
    <w:p w14:paraId="7CBCA340" w14:textId="77777777" w:rsidR="006C77B1" w:rsidRDefault="006C77B1" w:rsidP="006F76C2">
      <w:pPr>
        <w:pStyle w:val="af0"/>
      </w:pPr>
      <w:r>
        <w:t>参考视频</w:t>
      </w:r>
      <w:r>
        <w:t>: 1 - 3 - Supervised Learning (12 min).mkv</w:t>
      </w:r>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25"/>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f"/>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7777777" w:rsidR="006C77B1" w:rsidRDefault="006C77B1" w:rsidP="006F76C2">
      <w:pPr>
        <w:pStyle w:val="af"/>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26"/>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f"/>
      </w:pPr>
      <w:r>
        <w:t>现在我用不同的符号来表示这些数据。既然我们把肿瘤的尺寸看做区分恶性或良性的特征，那么我可以这么画，我用不同的符号来表示良性和恶性肿瘤。或者说是负样本和正样本现在我们不全部画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27"/>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27931A11" w:rsidR="006C77B1" w:rsidRDefault="006C77B1" w:rsidP="006F76C2">
      <w:pPr>
        <w:pStyle w:val="af"/>
      </w:pPr>
      <w:r>
        <w:t>上图中，我列举了总共</w:t>
      </w:r>
      <w:r>
        <w:t>5</w:t>
      </w:r>
      <w:r>
        <w:t>种不同的特征，坐标轴上的两种和右边的</w:t>
      </w:r>
      <w:r>
        <w:t>3</w:t>
      </w:r>
      <w:r>
        <w:t>种，但是在一些学习问题中，你希望不只用</w:t>
      </w:r>
      <w:r>
        <w:t>3</w:t>
      </w:r>
      <w:r>
        <w:t>种或</w:t>
      </w:r>
      <w:r>
        <w:t>5</w:t>
      </w:r>
      <w:r>
        <w:t>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w:t>
      </w:r>
      <w:r w:rsidR="00A26236">
        <w:rPr>
          <w:rFonts w:hint="eastAsia"/>
        </w:rPr>
        <w:t>图中</w:t>
      </w:r>
      <w:r w:rsidR="00EE5F8C">
        <w:rPr>
          <w:rFonts w:hint="eastAsia"/>
        </w:rPr>
        <w:t>坐标系中的</w:t>
      </w:r>
      <w:r>
        <w:t>两种和右边的三种特征，而是在一个无限长的列表里面，一直写一直写不停的写，写下无限多个特征，事实上，我们能用算法来处理它们。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。再根据这些样本作出预测，就像房子和肿瘤的例子中做的那样。我们还介绍了回归问题，即通过回归来推出一个连续的输出，之后我们介绍了分类问题，其目标是推出一组离散的结果。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问题一是一个回归问题，因为你知道，如果我有数千件货物，我会把它看成一个实数，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9" w:name="header-n114"/>
      <w:bookmarkEnd w:id="9"/>
      <w:r>
        <w:br w:type="page"/>
      </w:r>
    </w:p>
    <w:p w14:paraId="19B9AAB2" w14:textId="4F202746" w:rsidR="006C77B1" w:rsidRDefault="006C77B1">
      <w:pPr>
        <w:pStyle w:val="3"/>
      </w:pPr>
      <w:bookmarkStart w:id="10" w:name="_Toc38636779"/>
      <w:r>
        <w:lastRenderedPageBreak/>
        <w:t xml:space="preserve">1.4 </w:t>
      </w:r>
      <w:r>
        <w:t>无监督学习</w:t>
      </w:r>
      <w:bookmarkEnd w:id="10"/>
    </w:p>
    <w:p w14:paraId="02D63D1E" w14:textId="77777777" w:rsidR="006C77B1" w:rsidRDefault="006C77B1" w:rsidP="006F76C2">
      <w:pPr>
        <w:pStyle w:val="af0"/>
      </w:pPr>
      <w:r>
        <w:t>参考视频</w:t>
      </w:r>
      <w:r>
        <w:t>: 1 - 4 - Unsupervised Learning (14 min).mkv</w:t>
      </w:r>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8"/>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9"/>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f"/>
      </w:pPr>
      <w:r>
        <w:t>聚类应用的一个例子就是在谷歌新闻中。如果你以前从来没见过它，你可以到这个</w:t>
      </w:r>
      <w:r>
        <w:t>URL</w:t>
      </w:r>
      <w:r>
        <w:t>网址</w:t>
      </w:r>
      <w:r>
        <w:t>news.google.com</w:t>
      </w:r>
      <w: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30"/>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f"/>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f"/>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f"/>
      </w:pPr>
      <w:r>
        <w:lastRenderedPageBreak/>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31"/>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[W,s,v] = svd((repmat(sum(x.*x,1),size(x,1),1).*x)*x');</w:t>
      </w:r>
    </w:p>
    <w:p w14:paraId="2BE9E52C" w14:textId="77777777"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r>
        <w:rPr>
          <w:b/>
        </w:rPr>
        <w:t>Matlab</w:t>
      </w:r>
      <w:r>
        <w:t>的工具，许多学习算法变得只有几行代码就可实现。</w:t>
      </w:r>
    </w:p>
    <w:p w14:paraId="470998A2" w14:textId="77777777" w:rsidR="006C77B1" w:rsidRDefault="006C77B1" w:rsidP="006F76C2">
      <w:pPr>
        <w:pStyle w:val="af"/>
      </w:pPr>
      <w:r>
        <w:lastRenderedPageBreak/>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f"/>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1" w:name="header-n178"/>
      <w:bookmarkEnd w:id="11"/>
      <w:r>
        <w:br w:type="page"/>
      </w:r>
    </w:p>
    <w:p w14:paraId="577263D2" w14:textId="53137377" w:rsidR="006C77B1" w:rsidRDefault="006C77B1" w:rsidP="00D15056">
      <w:pPr>
        <w:pStyle w:val="MMTopic2"/>
        <w:numPr>
          <w:ilvl w:val="0"/>
          <w:numId w:val="2"/>
        </w:numPr>
      </w:pPr>
      <w:bookmarkStart w:id="12" w:name="_Toc38636780"/>
      <w:r>
        <w:lastRenderedPageBreak/>
        <w:t>单变量线性回归</w:t>
      </w:r>
      <w:r>
        <w:t>(Linear Regression with One Variable)</w:t>
      </w:r>
      <w:bookmarkEnd w:id="12"/>
    </w:p>
    <w:p w14:paraId="5A6C58F0" w14:textId="77777777" w:rsidR="006C77B1" w:rsidRDefault="006C77B1">
      <w:pPr>
        <w:pStyle w:val="3"/>
      </w:pPr>
      <w:bookmarkStart w:id="13" w:name="header-n179"/>
      <w:bookmarkStart w:id="14" w:name="_Toc38636781"/>
      <w:bookmarkEnd w:id="13"/>
      <w:r>
        <w:t xml:space="preserve">2.1 </w:t>
      </w:r>
      <w:r>
        <w:t>模型表示</w:t>
      </w:r>
      <w:bookmarkEnd w:id="14"/>
    </w:p>
    <w:p w14:paraId="099CCD60" w14:textId="77777777" w:rsidR="006C77B1" w:rsidRDefault="006C77B1" w:rsidP="006F76C2">
      <w:pPr>
        <w:pStyle w:val="af0"/>
      </w:pPr>
      <w:r>
        <w:t>参考视频</w:t>
      </w:r>
      <w:r>
        <w:t>: 2 - 1 - Model Representation (8 min).mkv</w:t>
      </w:r>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32"/>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r>
        <w:t>以之前的房屋交易问题为例，假使我们回归问题的训练集（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33"/>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000000"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r>
        <w:t>个观察实例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34"/>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输入变量，因此这样的问题叫作单变量线性回归问题。</w:t>
      </w:r>
    </w:p>
    <w:p w14:paraId="4669ACEF" w14:textId="77777777" w:rsidR="006C77B1" w:rsidRDefault="006C77B1">
      <w:pPr>
        <w:pStyle w:val="3"/>
      </w:pPr>
      <w:bookmarkStart w:id="15" w:name="header-n219"/>
      <w:bookmarkStart w:id="16" w:name="_Toc38636782"/>
      <w:bookmarkEnd w:id="15"/>
      <w:r>
        <w:lastRenderedPageBreak/>
        <w:t xml:space="preserve">2.2 </w:t>
      </w:r>
      <w:r>
        <w:t>代价函数</w:t>
      </w:r>
      <w:bookmarkEnd w:id="16"/>
    </w:p>
    <w:p w14:paraId="5F1C1B93" w14:textId="77777777" w:rsidR="006C77B1" w:rsidRDefault="006C77B1" w:rsidP="0000041E">
      <w:pPr>
        <w:pStyle w:val="af0"/>
      </w:pPr>
      <w:r>
        <w:t>参考视频</w:t>
      </w:r>
      <w:r>
        <w:t>: 2 - 2 - Cost Function (8 min).mkv</w:t>
      </w:r>
    </w:p>
    <w:p w14:paraId="545AAC92" w14:textId="77777777" w:rsidR="006C77B1" w:rsidRDefault="006C77B1" w:rsidP="0000041E">
      <w:pPr>
        <w:pStyle w:val="af"/>
      </w:pPr>
      <w:r>
        <w:t>在这段视频中我们将定义代价函数的概念，这有助于我们弄清楚如何把最有可能的直线与我们的数据相拟合。如图：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35"/>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36"/>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37"/>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7" w:name="header-n248"/>
      <w:bookmarkEnd w:id="17"/>
      <w:r>
        <w:br w:type="page"/>
      </w:r>
    </w:p>
    <w:p w14:paraId="67CFE856" w14:textId="28A73B4F" w:rsidR="006C77B1" w:rsidRDefault="006C77B1">
      <w:pPr>
        <w:pStyle w:val="3"/>
      </w:pPr>
      <w:bookmarkStart w:id="18" w:name="_Toc38636783"/>
      <w:r>
        <w:lastRenderedPageBreak/>
        <w:t xml:space="preserve">2.3 </w:t>
      </w:r>
      <w:r>
        <w:t>代价函数的直观理解</w:t>
      </w:r>
      <w:r>
        <w:t>I</w:t>
      </w:r>
      <w:bookmarkEnd w:id="18"/>
    </w:p>
    <w:p w14:paraId="2E110B4D" w14:textId="77777777" w:rsidR="006C77B1" w:rsidRDefault="006C77B1" w:rsidP="0000041E">
      <w:pPr>
        <w:pStyle w:val="af0"/>
      </w:pPr>
      <w:r>
        <w:t>参考视频</w:t>
      </w:r>
      <w:r>
        <w:t>: 2 - 3 - Cost Function - Intuition I (11 min).mkv</w:t>
      </w:r>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8"/>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9"/>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19" w:name="header-n257"/>
      <w:bookmarkEnd w:id="19"/>
      <w:r>
        <w:br w:type="page"/>
      </w:r>
    </w:p>
    <w:p w14:paraId="4740E41E" w14:textId="21A835FA" w:rsidR="006C77B1" w:rsidRDefault="006C77B1">
      <w:pPr>
        <w:pStyle w:val="3"/>
      </w:pPr>
      <w:bookmarkStart w:id="20" w:name="_Toc38636784"/>
      <w:r>
        <w:lastRenderedPageBreak/>
        <w:t xml:space="preserve">2.4 </w:t>
      </w:r>
      <w:r>
        <w:t>代价函数的直观理解</w:t>
      </w:r>
      <w:r>
        <w:t>II</w:t>
      </w:r>
      <w:bookmarkEnd w:id="20"/>
    </w:p>
    <w:p w14:paraId="1F7C23C0" w14:textId="77777777" w:rsidR="006C77B1" w:rsidRDefault="006C77B1" w:rsidP="0000041E">
      <w:pPr>
        <w:pStyle w:val="af0"/>
      </w:pPr>
      <w:r>
        <w:t>参考视频</w:t>
      </w:r>
      <w:r>
        <w:t>: 2 - 4 - Cost Function - Intuition II (9 min).mkv</w:t>
      </w:r>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40"/>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41"/>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1" w:name="header-n274"/>
      <w:bookmarkStart w:id="22" w:name="_Toc38636785"/>
      <w:bookmarkEnd w:id="21"/>
      <w:r>
        <w:lastRenderedPageBreak/>
        <w:t xml:space="preserve">2.5 </w:t>
      </w:r>
      <w:r>
        <w:t>梯度下降</w:t>
      </w:r>
      <w:bookmarkEnd w:id="22"/>
    </w:p>
    <w:p w14:paraId="7ADE4964" w14:textId="77777777" w:rsidR="006C77B1" w:rsidRDefault="006C77B1" w:rsidP="0000041E">
      <w:pPr>
        <w:pStyle w:val="af0"/>
      </w:pPr>
      <w:r>
        <w:t>参考视频</w:t>
      </w:r>
      <w:r>
        <w:t>: 2 - 5 - Gradient Descent (11 min).mkv</w:t>
      </w:r>
    </w:p>
    <w:p w14:paraId="3CB286A0" w14:textId="77777777" w:rsidR="006C77B1" w:rsidRDefault="006C77B1" w:rsidP="0000041E">
      <w:pPr>
        <w:pStyle w:val="af"/>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42"/>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43"/>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44"/>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000000"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45"/>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f"/>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3" w:name="header-n313"/>
      <w:bookmarkEnd w:id="23"/>
      <w:r>
        <w:br w:type="page"/>
      </w:r>
    </w:p>
    <w:p w14:paraId="2124B6C3" w14:textId="17ADD82B" w:rsidR="006C77B1" w:rsidRDefault="006C77B1">
      <w:pPr>
        <w:pStyle w:val="3"/>
      </w:pPr>
      <w:bookmarkStart w:id="24" w:name="_Toc38636786"/>
      <w:r>
        <w:lastRenderedPageBreak/>
        <w:t xml:space="preserve">2.6 </w:t>
      </w:r>
      <w:r>
        <w:t>梯度下降的直观理解</w:t>
      </w:r>
      <w:bookmarkEnd w:id="24"/>
    </w:p>
    <w:p w14:paraId="1884128F" w14:textId="77777777" w:rsidR="006C77B1" w:rsidRDefault="006C77B1" w:rsidP="0000041E">
      <w:pPr>
        <w:pStyle w:val="af0"/>
      </w:pPr>
      <w:r>
        <w:t>参考视频</w:t>
      </w:r>
      <w:r>
        <w:t>: 2 - 6 - Gradient Descent Intuition (12 min).mkv</w:t>
      </w:r>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000000"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46"/>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47"/>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f"/>
      </w:pPr>
      <w:r>
        <w:lastRenderedPageBreak/>
        <w:t>这就是梯度下降算法，你可以用它来最小化任何代价函数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5" w:name="header-n352"/>
      <w:bookmarkEnd w:id="25"/>
      <w:r>
        <w:br w:type="page"/>
      </w:r>
    </w:p>
    <w:p w14:paraId="74BE8092" w14:textId="5009586A" w:rsidR="006C77B1" w:rsidRDefault="006C77B1">
      <w:pPr>
        <w:pStyle w:val="3"/>
      </w:pPr>
      <w:bookmarkStart w:id="26" w:name="_Toc38636787"/>
      <w:r>
        <w:lastRenderedPageBreak/>
        <w:t xml:space="preserve">2.7 </w:t>
      </w:r>
      <w:r>
        <w:t>梯度下降的线性回归</w:t>
      </w:r>
      <w:bookmarkEnd w:id="26"/>
    </w:p>
    <w:p w14:paraId="4B575D0C" w14:textId="77777777" w:rsidR="006C77B1" w:rsidRDefault="006C77B1" w:rsidP="0000041E">
      <w:pPr>
        <w:pStyle w:val="af0"/>
      </w:pPr>
      <w:r>
        <w:t>参考视频</w:t>
      </w:r>
      <w:r>
        <w:t>: 2 - 7 - GradientDescentForLinearRegression (6 min).mkv</w:t>
      </w:r>
    </w:p>
    <w:p w14:paraId="71996082" w14:textId="77777777" w:rsidR="006C77B1" w:rsidRDefault="006C77B1" w:rsidP="00A63B18">
      <w:pPr>
        <w:pStyle w:val="af"/>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8"/>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000000"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77777777" w:rsidR="006C77B1" w:rsidRDefault="006C77B1" w:rsidP="0000041E">
      <w:pPr>
        <w:pStyle w:val="af"/>
      </w:pPr>
      <w:r>
        <w:t>我们刚刚使用的算法，有时也称为批量梯度下降。实际上，在机器学习中，通常不太会给算法起名字，但这个名字</w:t>
      </w:r>
      <w:r>
        <w:t>”</w:t>
      </w:r>
      <w:r>
        <w:rPr>
          <w:b/>
        </w:rPr>
        <w:t>批量梯度下降</w:t>
      </w:r>
      <w:r>
        <w:t>”</w:t>
      </w:r>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7" w:name="header-n387"/>
      <w:bookmarkEnd w:id="27"/>
      <w:r>
        <w:br w:type="page"/>
      </w:r>
    </w:p>
    <w:p w14:paraId="7F4079C5" w14:textId="415BFC78" w:rsidR="006C77B1" w:rsidRDefault="006C77B1">
      <w:pPr>
        <w:pStyle w:val="3"/>
      </w:pPr>
      <w:bookmarkStart w:id="28" w:name="_Toc38636788"/>
      <w:r>
        <w:lastRenderedPageBreak/>
        <w:t xml:space="preserve">2.8 </w:t>
      </w:r>
      <w:r>
        <w:t>接下来的内容</w:t>
      </w:r>
      <w:bookmarkEnd w:id="28"/>
    </w:p>
    <w:p w14:paraId="678C888E" w14:textId="77777777" w:rsidR="006C77B1" w:rsidRDefault="006C77B1" w:rsidP="0000041E">
      <w:pPr>
        <w:pStyle w:val="af0"/>
      </w:pPr>
      <w:r>
        <w:t>参考视频</w:t>
      </w:r>
      <w:r>
        <w:t>: 2 - 8 - What_'s Next (6 min).mkv</w:t>
      </w:r>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29" w:name="header-n397"/>
      <w:bookmarkEnd w:id="29"/>
      <w:r>
        <w:br w:type="page"/>
      </w:r>
    </w:p>
    <w:p w14:paraId="2970E8A1" w14:textId="1209594F" w:rsidR="006C77B1" w:rsidRDefault="006C77B1" w:rsidP="00D15056">
      <w:pPr>
        <w:pStyle w:val="MMTopic2"/>
        <w:numPr>
          <w:ilvl w:val="0"/>
          <w:numId w:val="2"/>
        </w:numPr>
      </w:pPr>
      <w:bookmarkStart w:id="30" w:name="_Toc38636789"/>
      <w:r>
        <w:lastRenderedPageBreak/>
        <w:t>线性代数回顾</w:t>
      </w:r>
      <w:r>
        <w:t>(Linear Algebra Review)</w:t>
      </w:r>
      <w:bookmarkEnd w:id="30"/>
    </w:p>
    <w:p w14:paraId="6B993789" w14:textId="77777777" w:rsidR="006C77B1" w:rsidRDefault="006C77B1">
      <w:pPr>
        <w:pStyle w:val="3"/>
      </w:pPr>
      <w:bookmarkStart w:id="31" w:name="header-n398"/>
      <w:bookmarkStart w:id="32" w:name="_Toc38636790"/>
      <w:bookmarkEnd w:id="31"/>
      <w:r>
        <w:t xml:space="preserve">3.1 </w:t>
      </w:r>
      <w:r>
        <w:t>矩阵和向量</w:t>
      </w:r>
      <w:bookmarkEnd w:id="32"/>
    </w:p>
    <w:p w14:paraId="6FF474CF" w14:textId="77777777" w:rsidR="006C77B1" w:rsidRDefault="006C77B1" w:rsidP="0000041E">
      <w:pPr>
        <w:pStyle w:val="af0"/>
      </w:pPr>
      <w:r>
        <w:t>参考视频</w:t>
      </w:r>
      <w:r>
        <w:t>: 3 - 1 - Matrices and Vectors (9 min).mkv</w:t>
      </w:r>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9"/>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矩阵的维数即行数</w:t>
      </w:r>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000000"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C77B1">
        <w:t>指第</w:t>
      </w:r>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3" w:name="header-n420"/>
      <w:bookmarkEnd w:id="33"/>
      <w:r>
        <w:br w:type="page"/>
      </w:r>
    </w:p>
    <w:p w14:paraId="51EDF2F3" w14:textId="5266D01F" w:rsidR="006C77B1" w:rsidRDefault="006C77B1">
      <w:pPr>
        <w:pStyle w:val="3"/>
      </w:pPr>
      <w:bookmarkStart w:id="34" w:name="_Toc38636791"/>
      <w:r>
        <w:lastRenderedPageBreak/>
        <w:t xml:space="preserve">3.2 </w:t>
      </w:r>
      <w:r>
        <w:t>加法和标量乘法</w:t>
      </w:r>
      <w:bookmarkEnd w:id="34"/>
    </w:p>
    <w:p w14:paraId="308E2A12" w14:textId="77777777" w:rsidR="006C77B1" w:rsidRDefault="006C77B1" w:rsidP="0000041E">
      <w:pPr>
        <w:pStyle w:val="af0"/>
      </w:pPr>
      <w:r>
        <w:t>参考视频</w:t>
      </w:r>
      <w:r>
        <w:t>: 3 - 2 - Addition and Scalar Multiplication (7 min).mkv</w:t>
      </w:r>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50"/>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51"/>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5" w:name="header-n435"/>
      <w:bookmarkEnd w:id="35"/>
      <w:r>
        <w:br w:type="page"/>
      </w:r>
    </w:p>
    <w:p w14:paraId="6C9FF18A" w14:textId="0AA6F6A3" w:rsidR="006C77B1" w:rsidRDefault="006C77B1">
      <w:pPr>
        <w:pStyle w:val="3"/>
      </w:pPr>
      <w:bookmarkStart w:id="36" w:name="_Toc38636792"/>
      <w:r>
        <w:lastRenderedPageBreak/>
        <w:t xml:space="preserve">3.3 </w:t>
      </w:r>
      <w:r>
        <w:t>矩阵向量乘法</w:t>
      </w:r>
      <w:bookmarkEnd w:id="36"/>
    </w:p>
    <w:p w14:paraId="4F023916" w14:textId="77777777" w:rsidR="006C77B1" w:rsidRDefault="006C77B1" w:rsidP="0000041E">
      <w:pPr>
        <w:pStyle w:val="af0"/>
      </w:pPr>
      <w:r>
        <w:t>参考视频</w:t>
      </w:r>
      <w:r>
        <w:t>: 3 - 3 - Matrix Vector Multiplication (14 min).mkv</w:t>
      </w:r>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52"/>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53"/>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7" w:name="header-n446"/>
      <w:bookmarkEnd w:id="37"/>
      <w:r>
        <w:br w:type="page"/>
      </w:r>
    </w:p>
    <w:p w14:paraId="25AD11EC" w14:textId="3986DCC1" w:rsidR="006C77B1" w:rsidRDefault="006C77B1">
      <w:pPr>
        <w:pStyle w:val="3"/>
      </w:pPr>
      <w:bookmarkStart w:id="38" w:name="_Toc38636793"/>
      <w:r>
        <w:lastRenderedPageBreak/>
        <w:t xml:space="preserve">3.4 </w:t>
      </w:r>
      <w:r>
        <w:t>矩阵乘法</w:t>
      </w:r>
      <w:bookmarkEnd w:id="38"/>
    </w:p>
    <w:p w14:paraId="7B956492" w14:textId="77777777" w:rsidR="006C77B1" w:rsidRDefault="006C77B1" w:rsidP="00EF4C7E">
      <w:pPr>
        <w:pStyle w:val="af0"/>
      </w:pPr>
      <w:r>
        <w:t>参考视频</w:t>
      </w:r>
      <w:r>
        <w:t>: 3 - 4 - Matrix Matrix Multiplication (11 min).mkv</w:t>
      </w:r>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54"/>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55"/>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39" w:name="header-n458"/>
      <w:bookmarkEnd w:id="39"/>
      <w:r>
        <w:br w:type="page"/>
      </w:r>
    </w:p>
    <w:p w14:paraId="3208A580" w14:textId="11610F25" w:rsidR="006C77B1" w:rsidRDefault="006C77B1">
      <w:pPr>
        <w:pStyle w:val="3"/>
      </w:pPr>
      <w:bookmarkStart w:id="40" w:name="_Toc38636794"/>
      <w:r>
        <w:lastRenderedPageBreak/>
        <w:t xml:space="preserve">3.5 </w:t>
      </w:r>
      <w:r>
        <w:t>矩阵乘法的性质</w:t>
      </w:r>
      <w:bookmarkEnd w:id="40"/>
    </w:p>
    <w:p w14:paraId="10C1F958" w14:textId="77777777" w:rsidR="006C77B1" w:rsidRDefault="006C77B1" w:rsidP="00EF4C7E">
      <w:pPr>
        <w:pStyle w:val="af0"/>
      </w:pPr>
      <w:r>
        <w:t>参考视频</w:t>
      </w:r>
      <w:r>
        <w:t>: 3 - 5 - Matrix Multiplication Properties (9 min).mkv</w:t>
      </w:r>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1" w:name="header-n473"/>
      <w:bookmarkEnd w:id="41"/>
      <w:r>
        <w:br w:type="page"/>
      </w:r>
    </w:p>
    <w:p w14:paraId="3A38A21D" w14:textId="636C4520" w:rsidR="006C77B1" w:rsidRDefault="006C77B1">
      <w:pPr>
        <w:pStyle w:val="3"/>
      </w:pPr>
      <w:bookmarkStart w:id="42" w:name="_Toc38636795"/>
      <w:r>
        <w:lastRenderedPageBreak/>
        <w:t xml:space="preserve">3.6 </w:t>
      </w:r>
      <w:r>
        <w:t>逆、转置</w:t>
      </w:r>
      <w:bookmarkEnd w:id="42"/>
    </w:p>
    <w:p w14:paraId="29B0166B" w14:textId="77777777" w:rsidR="006C77B1" w:rsidRDefault="006C77B1" w:rsidP="00EF4C7E">
      <w:pPr>
        <w:pStyle w:val="af0"/>
      </w:pPr>
      <w:r>
        <w:t>参考视频</w:t>
      </w:r>
      <w:r>
        <w:t>: 3 - 6 - Inverse and Transpose (11 min).mkv</w:t>
      </w:r>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4C99F9E8" w:rsidR="004A55D4" w:rsidRDefault="00000000"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000000"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000000"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000000"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r>
        <w:rPr>
          <w:b/>
        </w:rPr>
        <w:t>matlab</w:t>
      </w:r>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3" w:name="_Toc38636796"/>
      <w:r>
        <w:lastRenderedPageBreak/>
        <w:t>第</w:t>
      </w:r>
      <w:r>
        <w:t>2</w:t>
      </w:r>
      <w:r>
        <w:t>周</w:t>
      </w:r>
      <w:bookmarkEnd w:id="43"/>
    </w:p>
    <w:p w14:paraId="3ACE1336" w14:textId="15872A94" w:rsidR="006C77B1" w:rsidRDefault="006C77B1" w:rsidP="00D15056">
      <w:pPr>
        <w:pStyle w:val="MMTopic2"/>
        <w:numPr>
          <w:ilvl w:val="0"/>
          <w:numId w:val="2"/>
        </w:numPr>
      </w:pPr>
      <w:bookmarkStart w:id="44" w:name="_Toc38636797"/>
      <w:r>
        <w:t>多变量线性回归</w:t>
      </w:r>
      <w:r>
        <w:t>(Linear Regression with Multiple Variables)</w:t>
      </w:r>
      <w:bookmarkEnd w:id="44"/>
    </w:p>
    <w:p w14:paraId="0EC3E533" w14:textId="77777777" w:rsidR="006C77B1" w:rsidRDefault="006C77B1">
      <w:pPr>
        <w:pStyle w:val="3"/>
      </w:pPr>
      <w:bookmarkStart w:id="45" w:name="_Toc38636798"/>
      <w:r>
        <w:t xml:space="preserve">4.1 </w:t>
      </w:r>
      <w:r>
        <w:t>多维特征</w:t>
      </w:r>
      <w:bookmarkEnd w:id="45"/>
    </w:p>
    <w:p w14:paraId="0C3C7C32" w14:textId="77777777" w:rsidR="006C77B1" w:rsidRDefault="006C77B1" w:rsidP="00A63B18">
      <w:pPr>
        <w:pStyle w:val="af0"/>
      </w:pPr>
      <w:r>
        <w:t>参考视频</w:t>
      </w:r>
      <w:r>
        <w:t>: 4 - 1 - Multiple Features (8 min).mkv</w:t>
      </w:r>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56"/>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000000"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r w:rsidR="006C77B1">
        <w:t>个训练实例，是特征矩阵中的第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000000"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000000"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r w:rsidR="006C77B1">
        <w:t>个特征，也就是第</w:t>
      </w:r>
      <w:r w:rsidR="006C77B1">
        <w:t xml:space="preserve"> </w:t>
      </w:r>
      <m:oMath>
        <m:r>
          <w:rPr>
            <w:rFonts w:ascii="Cambria Math" w:hAnsi="Cambria Math"/>
          </w:rPr>
          <m:t>i</m:t>
        </m:r>
      </m:oMath>
      <w:r w:rsidR="006C77B1">
        <w:t xml:space="preserve"> </w:t>
      </w:r>
      <w:r w:rsidR="006C77B1">
        <w:t>个训练实例的第</w:t>
      </w:r>
      <w:r w:rsidR="006C77B1">
        <w:t xml:space="preserve"> </w:t>
      </w:r>
      <m:oMath>
        <m:r>
          <w:rPr>
            <w:rFonts w:ascii="Cambria Math" w:hAnsi="Cambria Math"/>
          </w:rPr>
          <m:t>j</m:t>
        </m:r>
      </m:oMath>
      <w:r w:rsidR="006C77B1">
        <w:t xml:space="preserve"> </w:t>
      </w:r>
      <w:r w:rsidR="006C77B1">
        <w:t>个特征。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r>
        <w:t>个参数和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3"/>
      </w:pPr>
      <w:bookmarkStart w:id="46" w:name="header-n33"/>
      <w:bookmarkStart w:id="47" w:name="_Toc38636799"/>
      <w:bookmarkEnd w:id="46"/>
      <w:r>
        <w:lastRenderedPageBreak/>
        <w:t xml:space="preserve">4.2 </w:t>
      </w:r>
      <w:r>
        <w:t>多变量梯度下降</w:t>
      </w:r>
      <w:bookmarkEnd w:id="47"/>
    </w:p>
    <w:p w14:paraId="1FAD4D1D" w14:textId="77777777" w:rsidR="006C77B1" w:rsidRDefault="006C77B1" w:rsidP="00A63B18">
      <w:pPr>
        <w:pStyle w:val="af0"/>
      </w:pPr>
      <w:r>
        <w:t>参考视频</w:t>
      </w:r>
      <w:r>
        <w:t>: 4 - 2 - Gradient Descent for Multiple Variables (5 min).mkv</w:t>
      </w:r>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57"/>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8"/>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r>
        <w:t>求导数后得到：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9"/>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000000"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000000"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77777777"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computeCost(X,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np.power(((X </w:t>
      </w:r>
      <w:r w:rsidRPr="004E32F9">
        <w:rPr>
          <w:rStyle w:val="OperatorTok"/>
          <w:color w:val="FF0000"/>
        </w:rPr>
        <w:t>*</w:t>
      </w:r>
      <w:r w:rsidRPr="004E32F9">
        <w:rPr>
          <w:rStyle w:val="NormalTok"/>
          <w:color w:val="FF0000"/>
        </w:rPr>
        <w:t xml:space="preserve"> theta.T)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np.</w:t>
      </w:r>
      <w:r w:rsidRPr="004E32F9">
        <w:rPr>
          <w:rStyle w:val="BuiltInTok"/>
          <w:color w:val="FF0000"/>
        </w:rPr>
        <w:t>sum</w:t>
      </w:r>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r w:rsidRPr="004E32F9">
        <w:rPr>
          <w:rStyle w:val="BuiltInTok"/>
          <w:color w:val="FF0000"/>
        </w:rPr>
        <w:t>len</w:t>
      </w:r>
      <w:r w:rsidRPr="004E32F9">
        <w:rPr>
          <w:rStyle w:val="NormalTok"/>
          <w:color w:val="FF0000"/>
        </w:rPr>
        <w:t>(X))</w:t>
      </w:r>
    </w:p>
    <w:p w14:paraId="1EE34E4F" w14:textId="77777777" w:rsidR="00A63B18" w:rsidRDefault="00A63B18">
      <w:pPr>
        <w:widowControl/>
        <w:jc w:val="left"/>
        <w:rPr>
          <w:b/>
          <w:bCs/>
          <w:sz w:val="32"/>
          <w:szCs w:val="32"/>
        </w:rPr>
      </w:pPr>
      <w:bookmarkStart w:id="48" w:name="header-n71"/>
      <w:bookmarkEnd w:id="48"/>
      <w:r>
        <w:br w:type="page"/>
      </w:r>
    </w:p>
    <w:p w14:paraId="277A217B" w14:textId="256E98A9" w:rsidR="006C77B1" w:rsidRDefault="006C77B1">
      <w:pPr>
        <w:pStyle w:val="3"/>
      </w:pPr>
      <w:bookmarkStart w:id="49" w:name="_Toc38636800"/>
      <w:r>
        <w:lastRenderedPageBreak/>
        <w:t xml:space="preserve">4.3 </w:t>
      </w:r>
      <w:r>
        <w:t>梯度下降法实践</w:t>
      </w:r>
      <w:r>
        <w:t>1-</w:t>
      </w:r>
      <w:r>
        <w:t>特征缩放</w:t>
      </w:r>
      <w:bookmarkEnd w:id="49"/>
    </w:p>
    <w:p w14:paraId="1363320B" w14:textId="77777777" w:rsidR="006C77B1" w:rsidRDefault="006C77B1" w:rsidP="00A63B18">
      <w:pPr>
        <w:pStyle w:val="af0"/>
      </w:pPr>
      <w:r>
        <w:t>参考视频</w:t>
      </w:r>
      <w:r>
        <w:t>: 4 - 3 - Gradient Descent in Practice I - Feature Scaling (9 min).mkv</w:t>
      </w:r>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60"/>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pPr>
      <w:r>
        <w:t>解决的方法是尝试将所有特征的尺度都尽量缩放到</w:t>
      </w:r>
      <w:r>
        <w:t>-1</w:t>
      </w:r>
      <w:r>
        <w:t>到</w:t>
      </w:r>
      <w:r>
        <w:t>1</w:t>
      </w:r>
      <w:r>
        <w:t>之间。如图：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61"/>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0" w:name="header-n87"/>
      <w:bookmarkEnd w:id="50"/>
      <w:r>
        <w:br w:type="page"/>
      </w:r>
    </w:p>
    <w:p w14:paraId="0290E177" w14:textId="6DE311E0" w:rsidR="006C77B1" w:rsidRDefault="006C77B1">
      <w:pPr>
        <w:pStyle w:val="3"/>
      </w:pPr>
      <w:bookmarkStart w:id="51" w:name="_Toc38636801"/>
      <w:r>
        <w:lastRenderedPageBreak/>
        <w:t xml:space="preserve">4.4 </w:t>
      </w:r>
      <w:r>
        <w:t>梯度下降法实践</w:t>
      </w:r>
      <w:r>
        <w:t>2-</w:t>
      </w:r>
      <w:r>
        <w:t>学习率</w:t>
      </w:r>
      <w:bookmarkEnd w:id="51"/>
    </w:p>
    <w:p w14:paraId="0B2636A6" w14:textId="77777777" w:rsidR="006C77B1" w:rsidRDefault="006C77B1" w:rsidP="00A63B18">
      <w:pPr>
        <w:pStyle w:val="af0"/>
      </w:pPr>
      <w:r>
        <w:t>参考视频</w:t>
      </w:r>
      <w:r>
        <w:t>: 4 - 4 - Gradient Descent in Practice II - Learning Rate (9 min).mkv</w:t>
      </w:r>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62"/>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2" w:name="header-n102"/>
      <w:bookmarkEnd w:id="52"/>
      <w:r>
        <w:br w:type="page"/>
      </w:r>
    </w:p>
    <w:p w14:paraId="11436434" w14:textId="5135B7AE" w:rsidR="006C77B1" w:rsidRDefault="006C77B1">
      <w:pPr>
        <w:pStyle w:val="3"/>
      </w:pPr>
      <w:bookmarkStart w:id="53" w:name="_Toc38636802"/>
      <w:r>
        <w:lastRenderedPageBreak/>
        <w:t xml:space="preserve">4.5 </w:t>
      </w:r>
      <w:r>
        <w:t>特征和多项式回归</w:t>
      </w:r>
      <w:bookmarkEnd w:id="53"/>
    </w:p>
    <w:p w14:paraId="6167EC38" w14:textId="77777777" w:rsidR="006C77B1" w:rsidRDefault="006C77B1" w:rsidP="00A63B18">
      <w:pPr>
        <w:pStyle w:val="af0"/>
      </w:pPr>
      <w:r>
        <w:t>参考视频</w:t>
      </w:r>
      <w:r>
        <w:t>: 4 - 5 - Features and Polynomial Regression (8 min).mkv</w:t>
      </w:r>
    </w:p>
    <w:p w14:paraId="6ADDFC34" w14:textId="77777777" w:rsidR="006C77B1" w:rsidRDefault="006C77B1" w:rsidP="00A63B18">
      <w:pPr>
        <w:pStyle w:val="af"/>
      </w:pPr>
      <w:r>
        <w:t>如房价预测问题，</w:t>
      </w:r>
    </w:p>
    <w:p w14:paraId="61214B41" w14:textId="1902ED8A"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63"/>
                    <a:stretch>
                      <a:fillRect/>
                    </a:stretch>
                  </pic:blipFill>
                  <pic:spPr bwMode="auto">
                    <a:xfrm>
                      <a:off x="0" y="0"/>
                      <a:ext cx="1974850" cy="1670050"/>
                    </a:xfrm>
                    <a:prstGeom prst="rect">
                      <a:avLst/>
                    </a:prstGeom>
                    <a:noFill/>
                    <a:ln w="9525">
                      <a:noFill/>
                      <a:headEnd/>
                      <a:tailEnd/>
                    </a:ln>
                  </pic:spPr>
                </pic:pic>
              </a:graphicData>
            </a:graphic>
          </wp:inline>
        </w:drawing>
      </w:r>
    </w:p>
    <w:p w14:paraId="205F74D7" w14:textId="37D4E4D5" w:rsidR="00486CDF" w:rsidRDefault="00486CDF" w:rsidP="00A63B18">
      <w:pPr>
        <w:pStyle w:val="af"/>
      </w:pPr>
      <w:r>
        <w:rPr>
          <w:rFonts w:hint="eastAsia"/>
        </w:rPr>
        <w:t>线性回归：</w:t>
      </w:r>
    </w:p>
    <w:p w14:paraId="7D42A1F5" w14:textId="51B3297A" w:rsidR="00486CDF" w:rsidRDefault="00486CDF" w:rsidP="00A63B18">
      <w:pPr>
        <w:pStyle w:val="af"/>
      </w:pPr>
      <w:r>
        <w:rPr>
          <w:rFonts w:hint="eastAsia"/>
        </w:rPr>
        <w:t>1</w:t>
      </w:r>
      <w:r>
        <w:rPr>
          <w:rFonts w:hint="eastAsia"/>
        </w:rPr>
        <w:t>）分别选择宽度和深度作为</w:t>
      </w:r>
      <w:r>
        <w:rPr>
          <w:rFonts w:hint="eastAsia"/>
        </w:rPr>
        <w:t>features</w:t>
      </w:r>
      <w:r>
        <w:rPr>
          <w:rFonts w:hint="eastAsia"/>
        </w:rPr>
        <w:t>：</w:t>
      </w:r>
    </w:p>
    <w:p w14:paraId="19C42BDE" w14:textId="0D4CD18C" w:rsidR="006C77B1" w:rsidRDefault="00000000"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5CBAEFF" w14:textId="570DC129" w:rsidR="00486CDF" w:rsidRDefault="00000000"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w:p>
    <w:p w14:paraId="45B81D62" w14:textId="6A22FCE8" w:rsidR="00486CDF" w:rsidRPr="00486CDF" w:rsidRDefault="00486CDF" w:rsidP="00A63B18">
      <w:pPr>
        <w:pStyle w:val="af"/>
      </w:pPr>
      <w:r>
        <w:rPr>
          <w:rFonts w:hint="eastAsia"/>
        </w:rPr>
        <w:t>2</w:t>
      </w:r>
      <w:r>
        <w:rPr>
          <w:rFonts w:hint="eastAsia"/>
        </w:rPr>
        <w:t>）选择面积作为</w:t>
      </w:r>
      <w:r>
        <w:rPr>
          <w:rFonts w:hint="eastAsia"/>
        </w:rPr>
        <w:t>feature</w:t>
      </w:r>
      <w:r>
        <w:rPr>
          <w:rFonts w:hint="eastAsia"/>
        </w:rPr>
        <w:t>：</w:t>
      </w:r>
    </w:p>
    <w:p w14:paraId="7ED18229" w14:textId="25B1180B" w:rsidR="0090151F" w:rsidRDefault="00306092" w:rsidP="00A63B18">
      <w:pPr>
        <w:pStyle w:val="af"/>
      </w:pP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p>
    <w:p w14:paraId="15F4149F" w14:textId="73CD60D1" w:rsidR="00486CDF" w:rsidRDefault="00486CDF" w:rsidP="00A63B18">
      <w:pPr>
        <w:pStyle w:val="af"/>
      </w:pPr>
      <w:r>
        <w:rPr>
          <w:rFonts w:hint="eastAsia"/>
        </w:rPr>
        <w:t>多项式回归：</w:t>
      </w:r>
    </w:p>
    <w:p w14:paraId="668BBB35" w14:textId="0011B454"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hint="eastAsia"/>
          </w:rPr>
          <m:t>x</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w:t>
      </w:r>
    </w:p>
    <w:p w14:paraId="15D398ED" w14:textId="03B1A2D5"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hint="eastAsia"/>
          </w:rPr>
          <m:t>x</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p>
          <m:sSupPr>
            <m:ctrlPr>
              <w:rPr>
                <w:rFonts w:ascii="Cambria Math" w:hAnsi="Cambria Math"/>
              </w:rPr>
            </m:ctrlPr>
          </m:sSupPr>
          <m:e>
            <m:r>
              <w:rPr>
                <w:rFonts w:ascii="Cambria Math" w:hAnsi="Cambria Math"/>
              </w:rPr>
              <m:t>x</m:t>
            </m:r>
          </m:e>
          <m:sup>
            <m:r>
              <w:rPr>
                <w:rFonts w:ascii="Cambria Math" w:hAnsi="Cambria Math"/>
              </w:rPr>
              <m:t>3</m:t>
            </m:r>
          </m:sup>
        </m:s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64"/>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11CD846A" w:rsidR="006C77B1" w:rsidRDefault="00000000"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3</m:t>
            </m:r>
          </m:sup>
        </m:sSup>
      </m:oMath>
      <w:r w:rsidR="006C77B1">
        <w:t>，从而将模型转化为线性回归模型。</w:t>
      </w:r>
    </w:p>
    <w:p w14:paraId="145D9E5E" w14:textId="5A0B573C" w:rsidR="00486CDF" w:rsidRDefault="00486CDF" w:rsidP="00486CDF">
      <w:pPr>
        <w:pStyle w:val="af"/>
        <w:ind w:firstLineChars="0" w:firstLine="0"/>
      </w:pPr>
      <w:r>
        <w:rPr>
          <w:noProof/>
        </w:rPr>
        <w:lastRenderedPageBreak/>
        <w:drawing>
          <wp:inline distT="0" distB="0" distL="0" distR="0" wp14:anchorId="001E7304" wp14:editId="24E3B499">
            <wp:extent cx="5223030" cy="2739166"/>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40571" cy="2748365"/>
                    </a:xfrm>
                    <a:prstGeom prst="rect">
                      <a:avLst/>
                    </a:prstGeom>
                  </pic:spPr>
                </pic:pic>
              </a:graphicData>
            </a:graphic>
          </wp:inline>
        </w:drawing>
      </w:r>
    </w:p>
    <w:p w14:paraId="49251E48" w14:textId="77777777" w:rsidR="006C77B1" w:rsidRDefault="006C77B1" w:rsidP="00A63B18">
      <w:pPr>
        <w:pStyle w:val="af"/>
      </w:pPr>
      <w:r>
        <w:t>根据函数图形特性，我们还可以使：</w:t>
      </w:r>
    </w:p>
    <w:p w14:paraId="3007808E" w14:textId="02A4E5CD" w:rsidR="006C77B1" w:rsidRDefault="00000000"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172BF8CE" w:rsidR="006C77B1" w:rsidRDefault="00000000"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w:t>
      </w:r>
      <w:r w:rsidRPr="00486CDF">
        <w:rPr>
          <w:highlight w:val="yellow"/>
        </w:rPr>
        <w:t>特征缩放</w:t>
      </w:r>
      <w:r>
        <w:t>非常有必要。</w:t>
      </w:r>
      <w:bookmarkStart w:id="54" w:name="header-n133"/>
      <w:bookmarkEnd w:id="54"/>
      <w:r w:rsidR="00A63B18">
        <w:br w:type="page"/>
      </w:r>
    </w:p>
    <w:p w14:paraId="43379063" w14:textId="5F515772" w:rsidR="006C77B1" w:rsidRDefault="006C77B1">
      <w:pPr>
        <w:pStyle w:val="3"/>
      </w:pPr>
      <w:bookmarkStart w:id="55" w:name="_Toc38636803"/>
      <w:r>
        <w:lastRenderedPageBreak/>
        <w:t xml:space="preserve">4.6 </w:t>
      </w:r>
      <w:r>
        <w:t>正规方程</w:t>
      </w:r>
      <w:bookmarkEnd w:id="55"/>
    </w:p>
    <w:p w14:paraId="45AB0BDE" w14:textId="77777777" w:rsidR="006C77B1" w:rsidRDefault="006C77B1" w:rsidP="00A63B18">
      <w:pPr>
        <w:pStyle w:val="af0"/>
      </w:pPr>
      <w:r>
        <w:t>参考视频</w:t>
      </w:r>
      <w:r>
        <w:t>: 4 - 6 - Normal Equation (16 min).mkv</w:t>
      </w:r>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66"/>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highlight w:val="yellow"/>
          </w:rPr>
          <m:t>θ=</m:t>
        </m:r>
        <m:sSup>
          <m:sSupPr>
            <m:ctrlPr>
              <w:rPr>
                <w:rFonts w:ascii="Cambria Math" w:hAnsi="Cambria Math"/>
                <w:highlight w:val="yellow"/>
              </w:rPr>
            </m:ctrlPr>
          </m:sSupPr>
          <m:e>
            <m:d>
              <m:dPr>
                <m:ctrlPr>
                  <w:rPr>
                    <w:rFonts w:ascii="Cambria Math" w:hAnsi="Cambria Math"/>
                    <w:highlight w:val="yellow"/>
                  </w:rPr>
                </m:ctrlPr>
              </m:dPr>
              <m:e>
                <m:sSup>
                  <m:sSupPr>
                    <m:ctrlPr>
                      <w:rPr>
                        <w:rFonts w:ascii="Cambria Math" w:hAnsi="Cambria Math"/>
                        <w:highlight w:val="yellow"/>
                      </w:rPr>
                    </m:ctrlPr>
                  </m:sSupPr>
                  <m:e>
                    <m:r>
                      <w:rPr>
                        <w:rFonts w:ascii="Cambria Math" w:hAnsi="Cambria Math"/>
                        <w:highlight w:val="yellow"/>
                      </w:rPr>
                      <m:t>X</m:t>
                    </m:r>
                  </m:e>
                  <m:sup>
                    <m:r>
                      <w:rPr>
                        <w:rFonts w:ascii="Cambria Math" w:hAnsi="Cambria Math"/>
                        <w:highlight w:val="yellow"/>
                      </w:rPr>
                      <m:t>T</m:t>
                    </m:r>
                  </m:sup>
                </m:sSup>
                <m:r>
                  <w:rPr>
                    <w:rFonts w:ascii="Cambria Math" w:hAnsi="Cambria Math"/>
                    <w:highlight w:val="yellow"/>
                  </w:rPr>
                  <m:t>X</m:t>
                </m:r>
              </m:e>
            </m:d>
          </m:e>
          <m:sup>
            <m:r>
              <w:rPr>
                <w:rFonts w:ascii="Cambria Math" w:hAnsi="Cambria Math"/>
                <w:highlight w:val="yellow"/>
              </w:rPr>
              <m:t>-1</m:t>
            </m:r>
          </m:sup>
        </m:sSup>
        <m:sSup>
          <m:sSupPr>
            <m:ctrlPr>
              <w:rPr>
                <w:rFonts w:ascii="Cambria Math" w:hAnsi="Cambria Math"/>
                <w:highlight w:val="yellow"/>
              </w:rPr>
            </m:ctrlPr>
          </m:sSupPr>
          <m:e>
            <m:r>
              <w:rPr>
                <w:rFonts w:ascii="Cambria Math" w:hAnsi="Cambria Math"/>
                <w:highlight w:val="yellow"/>
              </w:rPr>
              <m:t>X</m:t>
            </m:r>
          </m:e>
          <m:sup>
            <m:r>
              <w:rPr>
                <w:rFonts w:ascii="Cambria Math" w:hAnsi="Cambria Math"/>
                <w:highlight w:val="yellow"/>
              </w:rPr>
              <m:t>T</m:t>
            </m:r>
          </m:sup>
        </m:sSup>
        <m:r>
          <w:rPr>
            <w:rFonts w:ascii="Cambria Math" w:hAnsi="Cambria Math"/>
            <w:highlight w:val="yellow"/>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67"/>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68"/>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9"/>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r w:rsidRPr="009275E1">
        <w:rPr>
          <w:rStyle w:val="VerbatimChar"/>
          <w:color w:val="FF0000"/>
        </w:rPr>
        <w:t>pinv(X'*X)*X'*y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r>
              <w:t>当特征数量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6" w:name="OLE_LINK1"/>
            <w:bookmarkStart w:id="57" w:name="OLE_LINK2"/>
            <m:oMath>
              <m:r>
                <w:rPr>
                  <w:rFonts w:ascii="Cambria Math" w:hAnsi="Cambria Math"/>
                </w:rPr>
                <m:t>n</m:t>
              </m:r>
            </m:oMath>
            <w:bookmarkEnd w:id="56"/>
            <w:bookmarkEnd w:id="57"/>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rsidRPr="00510998">
              <w:rPr>
                <w:highlight w:val="yellow"/>
              </w:rP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numpy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normalEqn(X,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np.linalg.inv(X.T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58" w:name="header-n187"/>
      <w:bookmarkEnd w:id="58"/>
      <w:r w:rsidR="00AF27F6">
        <w:br w:type="page"/>
      </w:r>
    </w:p>
    <w:p w14:paraId="7387ADE2" w14:textId="02FE041C" w:rsidR="006C77B1" w:rsidRDefault="006C77B1">
      <w:pPr>
        <w:pStyle w:val="3"/>
      </w:pPr>
      <w:bookmarkStart w:id="59" w:name="_Toc38636804"/>
      <w:r>
        <w:lastRenderedPageBreak/>
        <w:t xml:space="preserve">4.7 </w:t>
      </w:r>
      <w:r>
        <w:t>正规方程及不可逆性（</w:t>
      </w:r>
      <w:r w:rsidR="009275E1">
        <w:rPr>
          <w:rFonts w:hint="eastAsia"/>
        </w:rPr>
        <w:t>选修</w:t>
      </w:r>
      <w:r>
        <w:t>）</w:t>
      </w:r>
      <w:bookmarkEnd w:id="59"/>
    </w:p>
    <w:p w14:paraId="3726B9DA" w14:textId="77777777" w:rsidR="006C77B1" w:rsidRDefault="006C77B1" w:rsidP="00AF27F6">
      <w:pPr>
        <w:pStyle w:val="af0"/>
      </w:pPr>
      <w:r>
        <w:t>参考视频</w:t>
      </w:r>
      <w:r>
        <w:t>: 4 - 7 - Normal Equation Noninvertibility (Optional) (6 min).mkv</w:t>
      </w:r>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inv(X'X ) X'y</w:t>
      </w:r>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w:t>
      </w:r>
      <w:commentRangeStart w:id="60"/>
      <w:r>
        <w:t>不可逆矩阵为奇异或退化矩阵</w:t>
      </w:r>
      <w:commentRangeEnd w:id="60"/>
      <w:r w:rsidR="000D20B8">
        <w:rPr>
          <w:rStyle w:val="affb"/>
        </w:rPr>
        <w:commentReference w:id="60"/>
      </w:r>
      <w:r>
        <w:t>。</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VerbatimChar"/>
        </w:rPr>
        <w:t>pinv()</w:t>
      </w:r>
      <w:r>
        <w:t>，另一个是</w:t>
      </w:r>
      <w:r>
        <w:rPr>
          <w:rStyle w:val="VerbatimChar"/>
        </w:rPr>
        <w:t>inv()</w:t>
      </w:r>
      <w:r>
        <w:t>，这两者之间的差异是些许计算过程上的，一个是所谓的伪逆，另一个被称为逆。使用</w:t>
      </w:r>
      <w:r>
        <w:rPr>
          <w:rStyle w:val="VerbatimChar"/>
        </w:rPr>
        <w:t>pinv()</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r>
        <w:rPr>
          <w:rStyle w:val="VerbatimChar"/>
        </w:rPr>
        <w:t>pinv()</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6B40B454" w14:textId="77777777" w:rsidR="000D20B8" w:rsidRDefault="000D20B8" w:rsidP="00AF27F6">
      <w:pPr>
        <w:pStyle w:val="af"/>
      </w:pP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r>
        <w:rPr>
          <w:rStyle w:val="VerbatimChar"/>
        </w:rPr>
        <w:t>pinv()</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7785CFD6"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n+1</m:t>
        </m:r>
      </m:oMath>
      <w:r>
        <w:t>列的矩阵（</w:t>
      </w:r>
      <m:oMath>
        <m:r>
          <w:rPr>
            <w:rFonts w:ascii="Cambria Math" w:hAnsi="Cambria Math"/>
          </w:rPr>
          <m:t>m</m:t>
        </m:r>
      </m:oMath>
      <w:r>
        <w:t>为样本个数，</w:t>
      </w:r>
      <m:oMath>
        <m:r>
          <w:rPr>
            <w:rFonts w:ascii="Cambria Math" w:hAnsi="Cambria Math"/>
          </w:rPr>
          <m:t>n+1</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505091E4" w:rsidR="006C77B1" w:rsidRDefault="00000000"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r w:rsidR="000D20B8">
        <w:tab/>
      </w:r>
      <m:oMath>
        <m:f>
          <m:fPr>
            <m:ctrlPr>
              <w:rPr>
                <w:rFonts w:ascii="Cambria Math" w:hAnsi="Cambria Math"/>
              </w:rPr>
            </m:ctrlPr>
          </m:fPr>
          <m:num>
            <m:r>
              <w:rPr>
                <w:rFonts w:ascii="Cambria Math" w:hAnsi="Cambria Math"/>
              </w:rPr>
              <m:t>dAB</m:t>
            </m:r>
          </m:num>
          <m:den>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T</m:t>
                </m:r>
              </m:sup>
            </m:sSup>
          </m:den>
        </m:f>
        <m:r>
          <w:rPr>
            <w:rFonts w:ascii="Cambria Math" w:hAnsi="Cambria Math"/>
          </w:rPr>
          <m:t>=B</m:t>
        </m:r>
      </m:oMath>
    </w:p>
    <w:p w14:paraId="20921785" w14:textId="25498B88" w:rsidR="006C77B1" w:rsidRDefault="00000000"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000000"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1" w:name="header-n251"/>
      <w:bookmarkEnd w:id="61"/>
      <w:r>
        <w:br w:type="page"/>
      </w:r>
    </w:p>
    <w:p w14:paraId="6E4173F6" w14:textId="5FD9CC00" w:rsidR="006C77B1" w:rsidRDefault="006C77B1" w:rsidP="00D15056">
      <w:pPr>
        <w:pStyle w:val="MMTopic2"/>
        <w:numPr>
          <w:ilvl w:val="0"/>
          <w:numId w:val="2"/>
        </w:numPr>
      </w:pPr>
      <w:bookmarkStart w:id="62" w:name="_Toc38636805"/>
      <w:r>
        <w:lastRenderedPageBreak/>
        <w:t>Octave</w:t>
      </w:r>
      <w:r>
        <w:t>教程</w:t>
      </w:r>
      <w:r>
        <w:t>(Octave Tutorial)</w:t>
      </w:r>
      <w:bookmarkEnd w:id="62"/>
    </w:p>
    <w:p w14:paraId="600A9223" w14:textId="77777777" w:rsidR="006C77B1" w:rsidRDefault="006C77B1">
      <w:pPr>
        <w:pStyle w:val="3"/>
      </w:pPr>
      <w:bookmarkStart w:id="63" w:name="header-n252"/>
      <w:bookmarkStart w:id="64" w:name="_Toc38636806"/>
      <w:bookmarkEnd w:id="63"/>
      <w:r>
        <w:t xml:space="preserve">5.1 </w:t>
      </w:r>
      <w:r>
        <w:t>基本操作</w:t>
      </w:r>
      <w:bookmarkEnd w:id="64"/>
    </w:p>
    <w:p w14:paraId="1095269A" w14:textId="77777777" w:rsidR="006C77B1" w:rsidRDefault="006C77B1" w:rsidP="00AF27F6">
      <w:pPr>
        <w:pStyle w:val="af0"/>
      </w:pPr>
      <w:r>
        <w:t>参考视频</w:t>
      </w:r>
      <w:r>
        <w:t>: 5 - 1 - Basic Operations (14 min).mkv</w:t>
      </w:r>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r>
        <w:rPr>
          <w:b/>
        </w:rPr>
        <w:t>matlab</w:t>
      </w:r>
      <w:r>
        <w:t>，</w:t>
      </w:r>
      <w:r>
        <w:rPr>
          <w:b/>
        </w:rPr>
        <w:t>matlab</w:t>
      </w:r>
      <w:r>
        <w:t>功能要比</w:t>
      </w:r>
      <w:r>
        <w:rPr>
          <w:b/>
        </w:rPr>
        <w:t>Octave</w:t>
      </w:r>
      <w:r>
        <w:t>强大的多，网上有各种</w:t>
      </w:r>
      <w:r>
        <w:rPr>
          <w:b/>
        </w:rPr>
        <w:t>D</w:t>
      </w:r>
      <w:r>
        <w:t>版可以下载</w:t>
      </w:r>
      <w:r>
        <w:t>)</w:t>
      </w:r>
      <w:r>
        <w:t>。这次机器学习课的作业也是用</w:t>
      </w:r>
      <w:r>
        <w:rPr>
          <w:b/>
        </w:rPr>
        <w:t>matlab</w:t>
      </w:r>
      <w:r>
        <w:t>的。如果你能够使用</w:t>
      </w:r>
      <w:r>
        <w:rPr>
          <w:b/>
        </w:rPr>
        <w:t>matlab</w:t>
      </w:r>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74"/>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75"/>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76"/>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77"/>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78"/>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79"/>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80"/>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如果你想分配一个变量，但不希望在屏幕上显示结果，你可以在命令后加一个分号，可以抑制打印输出，敲入回车后，不打印任何东西。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81"/>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82"/>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83"/>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84"/>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85"/>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86"/>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87"/>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88"/>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89"/>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90"/>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91"/>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92"/>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93"/>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94"/>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95"/>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96"/>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5" w:name="header-n415"/>
      <w:bookmarkEnd w:id="65"/>
      <w:r>
        <w:br w:type="page"/>
      </w:r>
    </w:p>
    <w:p w14:paraId="589120CA" w14:textId="64390B48" w:rsidR="006C77B1" w:rsidRDefault="006C77B1">
      <w:pPr>
        <w:pStyle w:val="3"/>
      </w:pPr>
      <w:bookmarkStart w:id="66" w:name="_Toc38636807"/>
      <w:r>
        <w:lastRenderedPageBreak/>
        <w:t xml:space="preserve">5.2 </w:t>
      </w:r>
      <w:r>
        <w:t>移动数据</w:t>
      </w:r>
      <w:bookmarkEnd w:id="66"/>
    </w:p>
    <w:p w14:paraId="52A3BEFF" w14:textId="77777777" w:rsidR="006C77B1" w:rsidRDefault="006C77B1" w:rsidP="00AF27F6">
      <w:pPr>
        <w:pStyle w:val="af0"/>
      </w:pPr>
      <w:r>
        <w:t>参考视频</w:t>
      </w:r>
      <w:r>
        <w:t>: 5 - 2 - Moving Data Around (16 min).mkv</w:t>
      </w:r>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97"/>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r w:rsidRPr="0003175F">
        <w:rPr>
          <w:rStyle w:val="VerbatimChar"/>
          <w:color w:val="FF0000"/>
        </w:rPr>
        <w:t>sz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r>
        <w:rPr>
          <w:rStyle w:val="VerbatimChar"/>
        </w:rPr>
        <w:t>pwd</w:t>
      </w:r>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98"/>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r>
        <w:rPr>
          <w:b/>
        </w:rPr>
        <w:t>featuresX</w:t>
      </w:r>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99"/>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100"/>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r w:rsidRPr="0003175F">
        <w:rPr>
          <w:rStyle w:val="VerbatimChar"/>
          <w:color w:val="FF0000"/>
        </w:rPr>
        <w:t>featuresX</w:t>
      </w:r>
      <w:r w:rsidRPr="0003175F">
        <w:rPr>
          <w:color w:val="FF0000"/>
        </w:rPr>
        <w:t xml:space="preserve"> </w:t>
      </w:r>
      <w:r>
        <w:t>回车，来显示</w:t>
      </w:r>
      <w:r>
        <w:t xml:space="preserve"> </w:t>
      </w:r>
      <w:r>
        <w:rPr>
          <w:b/>
        </w:rPr>
        <w:t>featuresX</w:t>
      </w:r>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101"/>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size(featuresX)</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r w:rsidRPr="0003175F">
        <w:rPr>
          <w:rStyle w:val="VerbatimChar"/>
          <w:color w:val="FF0000"/>
        </w:rPr>
        <w:t>whos</w:t>
      </w:r>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102"/>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clear featuresX</w:t>
      </w:r>
      <w:r>
        <w:t>，然后再输入</w:t>
      </w:r>
      <w:r>
        <w:t xml:space="preserve"> </w:t>
      </w:r>
      <w:r w:rsidRPr="0003175F">
        <w:rPr>
          <w:rStyle w:val="VerbatimChar"/>
          <w:color w:val="FF0000"/>
        </w:rPr>
        <w:t>whos</w:t>
      </w:r>
      <w:r w:rsidRPr="0003175F">
        <w:rPr>
          <w:color w:val="FF0000"/>
        </w:rPr>
        <w:t xml:space="preserve"> </w:t>
      </w:r>
      <w:r>
        <w:t>命令，你会发现</w:t>
      </w:r>
      <w:r>
        <w:t xml:space="preserve"> </w:t>
      </w:r>
      <w:r>
        <w:rPr>
          <w:b/>
        </w:rPr>
        <w:t>featuresX</w:t>
      </w:r>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V= priceY(1:10)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103"/>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，这样将删除工作空间中的所有变量，所以现在工作空间中啥都没了。</w:t>
      </w:r>
    </w:p>
    <w:p w14:paraId="4A2D28AB" w14:textId="77777777" w:rsidR="006C77B1" w:rsidRDefault="006C77B1" w:rsidP="00AF27F6">
      <w:pPr>
        <w:pStyle w:val="af"/>
      </w:pPr>
      <w:r>
        <w:t>但如果我载入</w:t>
      </w:r>
      <w:r>
        <w:t xml:space="preserve"> </w:t>
      </w:r>
      <w:r>
        <w:rPr>
          <w:b/>
        </w:rPr>
        <w:t>hello.mat</w:t>
      </w:r>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接下来我们再来讲讲操作数据的方法：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104"/>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105"/>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106"/>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1D2DA3DC"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w:t>
      </w:r>
      <w:r w:rsidR="00AB3F29">
        <w:rPr>
          <w:rStyle w:val="VerbatimChar"/>
          <w:color w:val="FF0000"/>
        </w:rPr>
        <w:t>;</w:t>
      </w:r>
      <w:r w:rsidRPr="0003175F">
        <w:rPr>
          <w:rStyle w:val="VerbatimChar"/>
          <w:color w:val="FF0000"/>
        </w:rPr>
        <w:t xml:space="preserve"> 101</w:t>
      </w:r>
      <w:r w:rsidR="00AB3F29">
        <w:rPr>
          <w:rStyle w:val="VerbatimChar"/>
          <w:color w:val="FF0000"/>
        </w:rPr>
        <w:t>;</w:t>
      </w:r>
      <w:r w:rsidRPr="0003175F">
        <w:rPr>
          <w:rStyle w:val="VerbatimChar"/>
          <w:color w:val="FF0000"/>
        </w:rPr>
        <w:t>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107"/>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108"/>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109"/>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能够很方便地很快速地帮助我们组合复杂的矩阵以及对数据进行移动。这就是移动数据这一节课。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7" w:name="header-n586"/>
      <w:bookmarkEnd w:id="67"/>
      <w:r>
        <w:br w:type="page"/>
      </w:r>
    </w:p>
    <w:p w14:paraId="2D45BBBD" w14:textId="4B9D1BAF" w:rsidR="006C77B1" w:rsidRDefault="006C77B1">
      <w:pPr>
        <w:pStyle w:val="3"/>
      </w:pPr>
      <w:bookmarkStart w:id="68" w:name="_Toc38636808"/>
      <w:r>
        <w:lastRenderedPageBreak/>
        <w:t xml:space="preserve">5.3 </w:t>
      </w:r>
      <w:r>
        <w:t>计算数据</w:t>
      </w:r>
      <w:bookmarkEnd w:id="68"/>
    </w:p>
    <w:p w14:paraId="6740173A" w14:textId="77777777" w:rsidR="006C77B1" w:rsidRDefault="006C77B1" w:rsidP="00FB6D10">
      <w:pPr>
        <w:pStyle w:val="af0"/>
      </w:pPr>
      <w:r>
        <w:t>参考视频</w:t>
      </w:r>
      <w:r>
        <w:t>: 5 - 3 - Computing on Data (13 min).mkv</w:t>
      </w:r>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110"/>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111"/>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中点号一般用来表示元素位运算。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112"/>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13"/>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14"/>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15"/>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16"/>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17"/>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r w:rsidRPr="00DA0D66">
        <w:rPr>
          <w:rStyle w:val="VerbatimChar"/>
          <w:color w:val="FF0000"/>
        </w:rPr>
        <w:t>val=max(a)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18"/>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19"/>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20"/>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21"/>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22"/>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23"/>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r>
        <w:t>当做一个向量，并返回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列的魔方阵，魔方阵具有的特性是每行每列和对角线的求和都是相等的。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的魔方阵确实每一列加起来都相等，都为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24"/>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现在我们来求每一行的和，键入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的对角线元素的和。我们现在构造一个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r w:rsidRPr="00DA0D66">
        <w:rPr>
          <w:b/>
          <w:color w:val="FF0000"/>
        </w:rPr>
        <w:t>flipup/flipud</w:t>
      </w:r>
      <w:r>
        <w:t xml:space="preserve"> </w:t>
      </w:r>
      <w:r>
        <w:t>表示向上</w:t>
      </w:r>
      <w:r>
        <w:t>/</w:t>
      </w:r>
      <w:r>
        <w:t>向下翻转。</w:t>
      </w:r>
    </w:p>
    <w:p w14:paraId="63F8D7D2" w14:textId="77777777" w:rsidR="006C77B1" w:rsidRDefault="006C77B1" w:rsidP="00FB6D10">
      <w:pPr>
        <w:pStyle w:val="af"/>
      </w:pPr>
      <w:r>
        <w:t>同样地，如果你想求这个矩阵的逆矩阵，键入</w:t>
      </w:r>
      <w:r w:rsidRPr="00DA0D66">
        <w:rPr>
          <w:rStyle w:val="VerbatimChar"/>
          <w:color w:val="FF0000"/>
        </w:rPr>
        <w:t>pinv(A)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temp = pinv(A)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69" w:name="header-n718"/>
      <w:bookmarkEnd w:id="69"/>
      <w:r>
        <w:br w:type="page"/>
      </w:r>
    </w:p>
    <w:p w14:paraId="2F19645F" w14:textId="2D5E22A6" w:rsidR="006C77B1" w:rsidRDefault="006C77B1">
      <w:pPr>
        <w:pStyle w:val="3"/>
      </w:pPr>
      <w:bookmarkStart w:id="70" w:name="_Toc38636809"/>
      <w:r>
        <w:lastRenderedPageBreak/>
        <w:t xml:space="preserve">5.4 </w:t>
      </w:r>
      <w:r>
        <w:t>绘图数据</w:t>
      </w:r>
      <w:bookmarkEnd w:id="70"/>
    </w:p>
    <w:p w14:paraId="7C2C5ECF" w14:textId="77777777" w:rsidR="006C77B1" w:rsidRDefault="006C77B1" w:rsidP="00FB6D10">
      <w:pPr>
        <w:pStyle w:val="af0"/>
      </w:pPr>
      <w:r>
        <w:t>参考视频</w:t>
      </w:r>
      <w:r>
        <w:t>: 5 - 4 - Plotting Data (10 min).mkv</w:t>
      </w:r>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25"/>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26"/>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27"/>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28"/>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plot(t,y2,’r’)</w:t>
      </w:r>
      <w:r>
        <w:t>，再加上命令</w:t>
      </w:r>
      <w:r w:rsidRPr="004A50AC">
        <w:rPr>
          <w:rStyle w:val="VerbatimChar"/>
          <w:color w:val="FF0000"/>
        </w:rPr>
        <w:t>xlabel('time')</w:t>
      </w:r>
      <w:r>
        <w:t>，</w:t>
      </w:r>
      <w:r>
        <w:t xml:space="preserve"> </w:t>
      </w:r>
      <w:r>
        <w:t>来标记</w:t>
      </w:r>
      <w:r>
        <w:t>X</w:t>
      </w:r>
      <w:r>
        <w:t>轴即水平轴，输入</w:t>
      </w:r>
      <w:r w:rsidRPr="004A50AC">
        <w:rPr>
          <w:rStyle w:val="VerbatimChar"/>
          <w:color w:val="FF0000"/>
        </w:rPr>
        <w:t>ylabel('value')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29"/>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legend('sin','cos')</w:t>
      </w:r>
      <w:r>
        <w:t>将这个图例放在右上方，表示这两条曲线表示的内容。最后输入</w:t>
      </w:r>
      <w:r w:rsidRPr="004A50AC">
        <w:rPr>
          <w:rStyle w:val="VerbatimChar"/>
          <w:color w:val="FF0000"/>
        </w:rPr>
        <w:t>title('myplot')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30"/>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31"/>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–dpng 'myplot.png'</w:t>
      </w:r>
      <w:r>
        <w:t>，</w:t>
      </w:r>
      <w:r>
        <w:rPr>
          <w:b/>
        </w:rPr>
        <w:t>png</w:t>
      </w:r>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32"/>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33"/>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r w:rsidRPr="004A50AC">
        <w:rPr>
          <w:rStyle w:val="VerbatimChar"/>
          <w:color w:val="FF0000"/>
        </w:rPr>
        <w:t>Clf</w:t>
      </w:r>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34"/>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r w:rsidRPr="004A50AC">
        <w:rPr>
          <w:rStyle w:val="VerbatimChar"/>
          <w:color w:val="FF0000"/>
        </w:rPr>
        <w:t>imagesc(A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r>
        <w:rPr>
          <w:b/>
        </w:rPr>
        <w:t>colorbar</w:t>
      </w:r>
      <w:r>
        <w:t>，让我用一个更复杂的命令</w:t>
      </w:r>
      <w:r>
        <w:t xml:space="preserve"> </w:t>
      </w:r>
      <w:r w:rsidRPr="004A50AC">
        <w:rPr>
          <w:rStyle w:val="VerbatimChar"/>
          <w:color w:val="FF0000"/>
        </w:rPr>
        <w:t>imagesc(A)</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r>
        <w:t>。这实际上是在同一时间运行三个命令：运行</w:t>
      </w:r>
      <w:r w:rsidRPr="004A50AC">
        <w:rPr>
          <w:rStyle w:val="VerbatimChar"/>
          <w:color w:val="FF0000"/>
        </w:rPr>
        <w:t>imagesc</w:t>
      </w:r>
      <w:r>
        <w:t>，然后运行，</w:t>
      </w:r>
      <w:r w:rsidRPr="004A50AC">
        <w:rPr>
          <w:rStyle w:val="VerbatimChar"/>
          <w:color w:val="FF0000"/>
        </w:rPr>
        <w:t>colorbar</w:t>
      </w:r>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它生成了一个颜色图像，一个灰度分布图，并在右边也加入一个颜色条。所以这个颜色条显示不同深浅的颜色所对应的值。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35"/>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r w:rsidRPr="004A50AC">
        <w:rPr>
          <w:rStyle w:val="VerbatimChar"/>
          <w:color w:val="FF0000"/>
        </w:rPr>
        <w:t>imagesc(magic(15))</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36"/>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如果我用分号来代替逗号，则没有输出出任何东西。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r w:rsidR="00FB6D10" w:rsidRPr="004A50AC">
        <w:rPr>
          <w:rStyle w:val="VerbatimChar"/>
          <w:color w:val="FF0000"/>
        </w:rPr>
        <w:t>imagesc colorbar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37"/>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1" w:name="header-n820"/>
      <w:bookmarkEnd w:id="71"/>
      <w:r>
        <w:br w:type="page"/>
      </w:r>
    </w:p>
    <w:p w14:paraId="10990AC7" w14:textId="7156BD3E" w:rsidR="006C77B1" w:rsidRDefault="006C77B1">
      <w:pPr>
        <w:pStyle w:val="3"/>
      </w:pPr>
      <w:bookmarkStart w:id="72" w:name="_Toc38636810"/>
      <w:r>
        <w:lastRenderedPageBreak/>
        <w:t xml:space="preserve">5.5 </w:t>
      </w:r>
      <w:r>
        <w:t>控制语句：</w:t>
      </w:r>
      <w:r>
        <w:t>for</w:t>
      </w:r>
      <w:r>
        <w:t>，</w:t>
      </w:r>
      <w:r>
        <w:t>while</w:t>
      </w:r>
      <w:r>
        <w:t>，</w:t>
      </w:r>
      <w:r>
        <w:t>if</w:t>
      </w:r>
      <w:r>
        <w:t>语句</w:t>
      </w:r>
      <w:bookmarkEnd w:id="72"/>
    </w:p>
    <w:p w14:paraId="5A3F303D" w14:textId="77777777" w:rsidR="006C77B1" w:rsidRDefault="006C77B1" w:rsidP="00FB6D10">
      <w:pPr>
        <w:pStyle w:val="af0"/>
      </w:pPr>
      <w:r>
        <w:t>参考视频</w:t>
      </w:r>
      <w:r>
        <w:t>: 5 - 5 - Control Statements_ for, while, if statements (13 min).mkv</w:t>
      </w:r>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38"/>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r>
        <w:rPr>
          <w:rStyle w:val="VerbatimChar"/>
        </w:rPr>
        <w:t>i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39"/>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r w:rsidRPr="004A50AC">
        <w:rPr>
          <w:rStyle w:val="VerbatimChar"/>
          <w:color w:val="FF0000"/>
        </w:rPr>
        <w:t>i = indices</w:t>
      </w:r>
      <w:r>
        <w:t>，这实际上和我直接把</w:t>
      </w:r>
      <w:r>
        <w:t xml:space="preserve"> i </w:t>
      </w:r>
      <w:r>
        <w:t>写到</w:t>
      </w:r>
      <w:r>
        <w:t xml:space="preserve"> 1 </w:t>
      </w:r>
      <w:r>
        <w:t>到</w:t>
      </w:r>
      <w:r>
        <w:t xml:space="preserve"> 10 </w:t>
      </w:r>
      <w:r>
        <w:t>是一样。你可以写</w:t>
      </w:r>
      <w:r>
        <w:t xml:space="preserve"> </w:t>
      </w:r>
      <w:r w:rsidRPr="004A50AC">
        <w:rPr>
          <w:rStyle w:val="VerbatimChar"/>
          <w:color w:val="FF0000"/>
        </w:rPr>
        <w:lastRenderedPageBreak/>
        <w:t>disp(i)</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40"/>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41"/>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r>
        <w:t xml:space="preserve"> </w:t>
      </w:r>
      <w:r>
        <w:t>递增</w:t>
      </w:r>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42"/>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v(i) = 999</w:t>
      </w:r>
      <w:r>
        <w:t>，然后让</w:t>
      </w:r>
      <w:r>
        <w:t xml:space="preserve"> </w:t>
      </w:r>
      <w:r>
        <w:rPr>
          <w:rStyle w:val="VerbatimChar"/>
        </w:rPr>
        <w:t>i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43"/>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最后，让我们来说说函数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r>
        <w:rPr>
          <w:b/>
        </w:rPr>
        <w:t>squarethisnumber.m</w:t>
      </w:r>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44"/>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function y = squareThisNumber(x)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目录下寻找函数。这样，即使我现在在不同的目录下，它仍然知道在哪里可以找到</w:t>
      </w:r>
      <w:r>
        <w:t>“</w:t>
      </w:r>
      <w:r>
        <w:rPr>
          <w:b/>
        </w:rPr>
        <w:t>SquareThisNumber</w:t>
      </w:r>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45"/>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46"/>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J = costFunctionJ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47"/>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3" w:name="header-n927"/>
      <w:bookmarkEnd w:id="73"/>
      <w:r>
        <w:br w:type="page"/>
      </w:r>
    </w:p>
    <w:p w14:paraId="75DD577C" w14:textId="6396943F" w:rsidR="006C77B1" w:rsidRDefault="006C77B1">
      <w:pPr>
        <w:pStyle w:val="3"/>
      </w:pPr>
      <w:bookmarkStart w:id="74" w:name="_Toc38636811"/>
      <w:r>
        <w:lastRenderedPageBreak/>
        <w:t xml:space="preserve">5.6 </w:t>
      </w:r>
      <w:r>
        <w:t>向量化</w:t>
      </w:r>
      <w:bookmarkEnd w:id="74"/>
    </w:p>
    <w:p w14:paraId="47722C47" w14:textId="77777777" w:rsidR="006C77B1" w:rsidRDefault="006C77B1" w:rsidP="002C5731">
      <w:pPr>
        <w:pStyle w:val="af0"/>
      </w:pPr>
      <w:r>
        <w:t>参考视频</w:t>
      </w:r>
      <w:r>
        <w:t>: 5 - 6 - Vectorization (14 min).mkv</w:t>
      </w:r>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Java C C++</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的和。但换另一种方式来想想，把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48"/>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49"/>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r>
        <w:t>顺便我要提醒一下，这里的向量我用的下标是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r>
        <w:t>个元素进行加和。</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50"/>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循环的代码，你只需要一行代码，这行代码就是利用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51"/>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52"/>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进行更新，这些都应该是同步更新，我们用一个向量化的代码实现，这里是和之前相同的三个方程，只不过写得小一点而已。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53"/>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54"/>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55"/>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000000"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56"/>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你就会得到这些不同的式子，然后作加和。</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57"/>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58"/>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r>
        <w:rPr>
          <w:b/>
        </w:rPr>
        <w:t>循环</w:t>
      </w:r>
      <w:r>
        <w:t>快的多，也就是自己写代码更新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5" w:name="header-n1006"/>
      <w:bookmarkEnd w:id="75"/>
      <w:r>
        <w:br w:type="page"/>
      </w:r>
    </w:p>
    <w:p w14:paraId="47C76367" w14:textId="25F445D6" w:rsidR="006C77B1" w:rsidRDefault="006C77B1">
      <w:pPr>
        <w:pStyle w:val="3"/>
      </w:pPr>
      <w:bookmarkStart w:id="76" w:name="_Toc38636812"/>
      <w:r>
        <w:lastRenderedPageBreak/>
        <w:t xml:space="preserve">5.7 </w:t>
      </w:r>
      <w:r>
        <w:t>工作和提交的编程练习</w:t>
      </w:r>
      <w:bookmarkEnd w:id="76"/>
    </w:p>
    <w:p w14:paraId="473D4B59" w14:textId="77777777" w:rsidR="006C77B1" w:rsidRDefault="006C77B1" w:rsidP="002C5731">
      <w:pPr>
        <w:pStyle w:val="af0"/>
      </w:pPr>
      <w:r>
        <w:t>参考视频</w:t>
      </w:r>
      <w:r>
        <w:t>: 5 - 7 - Working on and Submitting Programming Exercises (4 min).mkv</w:t>
      </w:r>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r>
        <w:t>warmUpExercise.m</w:t>
      </w:r>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r>
        <w:rPr>
          <w:rStyle w:val="VerbatimChar"/>
        </w:rPr>
        <w:t>warmUpExercise()</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59"/>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如果我想确保我已经实现了程序</w:t>
      </w:r>
      <w:r>
        <w:t xml:space="preserve"> </w:t>
      </w:r>
      <w:r>
        <w:t>像这样输入</w:t>
      </w:r>
      <w:r>
        <w:rPr>
          <w:rStyle w:val="VerbatimChar"/>
        </w:rPr>
        <w:t>warmUpExercise()</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60"/>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61"/>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做对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7" w:name="_Toc38636813"/>
      <w:r>
        <w:lastRenderedPageBreak/>
        <w:t>第</w:t>
      </w:r>
      <w:r>
        <w:t>3</w:t>
      </w:r>
      <w:r>
        <w:t>周</w:t>
      </w:r>
      <w:bookmarkEnd w:id="77"/>
    </w:p>
    <w:p w14:paraId="160B2A78" w14:textId="236E32AB" w:rsidR="006C77B1" w:rsidRDefault="00FE2790" w:rsidP="00D15056">
      <w:pPr>
        <w:pStyle w:val="MMTopic2"/>
        <w:numPr>
          <w:ilvl w:val="0"/>
          <w:numId w:val="2"/>
        </w:numPr>
      </w:pPr>
      <w:bookmarkStart w:id="78" w:name="_Toc38636814"/>
      <w:r>
        <w:rPr>
          <w:rFonts w:hint="eastAsia"/>
        </w:rPr>
        <w:t xml:space="preserve"> </w:t>
      </w:r>
      <w:r w:rsidR="006C77B1">
        <w:t>逻辑回归</w:t>
      </w:r>
      <w:r w:rsidR="006C77B1">
        <w:t>(Logistic Regression)</w:t>
      </w:r>
      <w:bookmarkEnd w:id="78"/>
    </w:p>
    <w:p w14:paraId="4568F544" w14:textId="77777777" w:rsidR="006C77B1" w:rsidRDefault="006C77B1">
      <w:pPr>
        <w:pStyle w:val="3"/>
      </w:pPr>
      <w:bookmarkStart w:id="79" w:name="_Toc38636815"/>
      <w:r>
        <w:t xml:space="preserve">6.1 </w:t>
      </w:r>
      <w:r>
        <w:t>分类问题</w:t>
      </w:r>
      <w:bookmarkEnd w:id="79"/>
    </w:p>
    <w:p w14:paraId="669609F7" w14:textId="77777777" w:rsidR="006C77B1" w:rsidRDefault="006C77B1" w:rsidP="002C5731">
      <w:pPr>
        <w:pStyle w:val="af0"/>
      </w:pPr>
      <w:r>
        <w:t>参考文档</w:t>
      </w:r>
      <w:r>
        <w:t>: 6 - 1 - Classification (8 min).mkv</w:t>
      </w:r>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62"/>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5382DF1C" w:rsidR="006C77B1" w:rsidRDefault="006C77B1" w:rsidP="00FE2790">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m:oMath>
        <m:r>
          <w:rPr>
            <w:rFonts w:ascii="Cambria Math"/>
          </w:rPr>
          <m:t>y</m:t>
        </m:r>
        <m:r>
          <w:rPr>
            <w:rFonts w:ascii="宋体" w:hAnsi="宋体" w:cs="宋体" w:hint="eastAsia"/>
          </w:rPr>
          <m:t>∈</m:t>
        </m:r>
        <m:r>
          <w:rPr>
            <w:rFonts w:ascii="Cambria Math" w:hAnsi="宋体" w:cs="宋体" w:hint="eastAsia"/>
          </w:rPr>
          <m:t>{</m:t>
        </m:r>
        <m:r>
          <w:rPr>
            <w:rFonts w:ascii="Cambria Math"/>
          </w:rPr>
          <m:t>0,1</m:t>
        </m:r>
        <m:r>
          <w:rPr>
            <w:rFonts w:ascii="Cambria Math" w:hAnsi="宋体" w:cs="宋体" w:hint="eastAsia"/>
          </w:rPr>
          <m:t>}</m:t>
        </m:r>
        <m:r>
          <w:rPr>
            <w:rFonts w:ascii="Cambria Math"/>
          </w:rPr>
          <m:t xml:space="preserve"> </m:t>
        </m:r>
      </m:oMath>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63"/>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64"/>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的话，就会感觉很奇怪。所以我们在接下来的要研究的算法就叫做逻辑回归算法，这个算法的性质是：它的输出值永远在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80" w:name="header-n31"/>
      <w:bookmarkEnd w:id="80"/>
      <w:r>
        <w:br w:type="page"/>
      </w:r>
    </w:p>
    <w:p w14:paraId="05ABF416" w14:textId="3E073376" w:rsidR="006C77B1" w:rsidRDefault="006C77B1">
      <w:pPr>
        <w:pStyle w:val="3"/>
      </w:pPr>
      <w:bookmarkStart w:id="81" w:name="_Toc38636816"/>
      <w:r>
        <w:lastRenderedPageBreak/>
        <w:t xml:space="preserve">6.2 </w:t>
      </w:r>
      <w:r>
        <w:t>假说表示</w:t>
      </w:r>
      <w:bookmarkEnd w:id="81"/>
    </w:p>
    <w:p w14:paraId="30BFAE7C" w14:textId="77777777" w:rsidR="006C77B1" w:rsidRDefault="006C77B1" w:rsidP="002C5731">
      <w:pPr>
        <w:pStyle w:val="af0"/>
      </w:pPr>
      <w:r>
        <w:t>参考视频</w:t>
      </w:r>
      <w:r>
        <w:t>: 6 - 2 - Hypothesis Representation (7 min).mkv</w:t>
      </w:r>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65"/>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66"/>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05C87220"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logistic function</w:t>
      </w:r>
      <w:r>
        <w:t>)</w:t>
      </w:r>
      <w:r>
        <w:t>是一个常用的逻辑函数为</w:t>
      </w:r>
      <w:r>
        <w:rPr>
          <w:b/>
        </w:rPr>
        <w:t>S</w:t>
      </w:r>
      <w:r>
        <w:t>形函数（</w:t>
      </w:r>
      <w:r>
        <w:rPr>
          <w:b/>
        </w:rPr>
        <w:t>Sigmoid function</w:t>
      </w:r>
      <w:r>
        <w:t>）</w:t>
      </w:r>
      <w:ins w:id="82" w:author="Chen Yang" w:date="2024-05-19T15:06:00Z">
        <w:r w:rsidR="00D42B7E">
          <w:rPr>
            <w:rFonts w:hint="eastAsia"/>
          </w:rPr>
          <w:t>Logistic function</w:t>
        </w:r>
        <w:r w:rsidR="00D42B7E">
          <w:rPr>
            <w:rFonts w:hint="eastAsia"/>
          </w:rPr>
          <w:t>和</w:t>
        </w:r>
        <w:r w:rsidR="00D42B7E">
          <w:rPr>
            <w:rFonts w:hint="eastAsia"/>
          </w:rPr>
          <w:t xml:space="preserve">Sigmoid </w:t>
        </w:r>
        <w:r w:rsidR="00D42B7E">
          <w:rPr>
            <w:rFonts w:hint="eastAsia"/>
          </w:rPr>
          <w:lastRenderedPageBreak/>
          <w:t>function</w:t>
        </w:r>
        <w:r w:rsidR="00D42B7E">
          <w:rPr>
            <w:rFonts w:hint="eastAsia"/>
          </w:rPr>
          <w:t>是一个东西</w:t>
        </w:r>
      </w:ins>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np.exp(</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67"/>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44E127A4" w14:textId="77777777" w:rsidR="00D42B7E" w:rsidRDefault="00000000" w:rsidP="00D42B7E">
      <w:pPr>
        <w:pStyle w:val="af"/>
        <w:rPr>
          <w:ins w:id="83" w:author="Chen Yang" w:date="2024-05-19T15:04:00Z"/>
        </w:rPr>
      </w:pPr>
      <m:oMathPara>
        <m:oMath>
          <m:sSub>
            <m:sSubPr>
              <m:ctrlPr>
                <w:ins w:id="84" w:author="Chen Yang" w:date="2024-05-19T15:04:00Z">
                  <w:rPr>
                    <w:rFonts w:ascii="Cambria Math" w:hAnsi="Cambria Math"/>
                  </w:rPr>
                </w:ins>
              </m:ctrlPr>
            </m:sSubPr>
            <m:e>
              <m:r>
                <w:ins w:id="85" w:author="Chen Yang" w:date="2024-05-19T15:04:00Z">
                  <w:rPr>
                    <w:rFonts w:ascii="Cambria Math" w:hAnsi="Cambria Math"/>
                  </w:rPr>
                  <m:t>h</m:t>
                </w:ins>
              </m:r>
            </m:e>
            <m:sub>
              <m:r>
                <w:ins w:id="86" w:author="Chen Yang" w:date="2024-05-19T15:04:00Z">
                  <w:rPr>
                    <w:rFonts w:ascii="Cambria Math" w:hAnsi="Cambria Math"/>
                  </w:rPr>
                  <m:t>θ</m:t>
                </w:ins>
              </m:r>
            </m:sub>
          </m:sSub>
          <m:d>
            <m:dPr>
              <m:ctrlPr>
                <w:ins w:id="87" w:author="Chen Yang" w:date="2024-05-19T15:04:00Z">
                  <w:rPr>
                    <w:rFonts w:ascii="Cambria Math" w:hAnsi="Cambria Math"/>
                  </w:rPr>
                </w:ins>
              </m:ctrlPr>
            </m:dPr>
            <m:e>
              <m:r>
                <w:ins w:id="88" w:author="Chen Yang" w:date="2024-05-19T15:04:00Z">
                  <w:rPr>
                    <w:rFonts w:ascii="Cambria Math" w:hAnsi="Cambria Math"/>
                  </w:rPr>
                  <m:t>x</m:t>
                </w:ins>
              </m:r>
            </m:e>
          </m:d>
          <m:r>
            <w:ins w:id="89" w:author="Chen Yang" w:date="2024-05-19T15:04:00Z">
              <w:rPr>
                <w:rFonts w:ascii="Cambria Math" w:hAnsi="Cambria Math"/>
              </w:rPr>
              <m:t>=g</m:t>
            </w:ins>
          </m:r>
          <m:d>
            <m:dPr>
              <m:ctrlPr>
                <w:ins w:id="90" w:author="Chen Yang" w:date="2024-05-19T15:04:00Z">
                  <w:rPr>
                    <w:rFonts w:ascii="Cambria Math" w:hAnsi="Cambria Math"/>
                  </w:rPr>
                </w:ins>
              </m:ctrlPr>
            </m:dPr>
            <m:e>
              <m:sSup>
                <m:sSupPr>
                  <m:ctrlPr>
                    <w:ins w:id="91" w:author="Chen Yang" w:date="2024-05-19T15:04:00Z">
                      <w:rPr>
                        <w:rFonts w:ascii="Cambria Math" w:hAnsi="Cambria Math"/>
                      </w:rPr>
                    </w:ins>
                  </m:ctrlPr>
                </m:sSupPr>
                <m:e>
                  <m:r>
                    <w:ins w:id="92" w:author="Chen Yang" w:date="2024-05-19T15:04:00Z">
                      <w:rPr>
                        <w:rFonts w:ascii="Cambria Math" w:hAnsi="Cambria Math"/>
                      </w:rPr>
                      <m:t>θ</m:t>
                    </w:ins>
                  </m:r>
                </m:e>
                <m:sup>
                  <m:r>
                    <w:ins w:id="93" w:author="Chen Yang" w:date="2024-05-19T15:04:00Z">
                      <w:rPr>
                        <w:rFonts w:ascii="Cambria Math" w:hAnsi="Cambria Math"/>
                      </w:rPr>
                      <m:t>T</m:t>
                    </w:ins>
                  </m:r>
                </m:sup>
              </m:sSup>
              <m:r>
                <w:ins w:id="94" w:author="Chen Yang" w:date="2024-05-19T15:04:00Z">
                  <w:rPr>
                    <w:rFonts w:ascii="Cambria Math" w:hAnsi="Cambria Math"/>
                  </w:rPr>
                  <m:t>X</m:t>
                </w:ins>
              </m:r>
            </m:e>
          </m:d>
          <m:r>
            <w:ins w:id="95" w:author="Chen Yang" w:date="2024-05-19T15:04:00Z">
              <w:rPr>
                <w:rFonts w:ascii="Cambria Math" w:hAnsi="Cambria Math"/>
              </w:rPr>
              <m:t>=</m:t>
            </w:ins>
          </m:r>
          <m:f>
            <m:fPr>
              <m:ctrlPr>
                <w:ins w:id="96" w:author="Chen Yang" w:date="2024-05-19T15:04:00Z">
                  <w:rPr>
                    <w:rFonts w:ascii="Cambria Math" w:hAnsi="Cambria Math"/>
                    <w:i/>
                  </w:rPr>
                </w:ins>
              </m:ctrlPr>
            </m:fPr>
            <m:num>
              <m:r>
                <w:ins w:id="97" w:author="Chen Yang" w:date="2024-05-19T15:04:00Z">
                  <w:rPr>
                    <w:rFonts w:ascii="Cambria Math" w:hAnsi="Cambria Math"/>
                  </w:rPr>
                  <m:t>1</m:t>
                </w:ins>
              </m:r>
            </m:num>
            <m:den>
              <m:r>
                <w:ins w:id="98" w:author="Chen Yang" w:date="2024-05-19T15:04:00Z">
                  <w:rPr>
                    <w:rFonts w:ascii="Cambria Math" w:hAnsi="Cambria Math"/>
                  </w:rPr>
                  <m:t>1+</m:t>
                </w:ins>
              </m:r>
              <m:sSup>
                <m:sSupPr>
                  <m:ctrlPr>
                    <w:ins w:id="99" w:author="Chen Yang" w:date="2024-05-19T15:04:00Z">
                      <w:rPr>
                        <w:rFonts w:ascii="Cambria Math" w:hAnsi="Cambria Math"/>
                        <w:i/>
                      </w:rPr>
                    </w:ins>
                  </m:ctrlPr>
                </m:sSupPr>
                <m:e>
                  <m:r>
                    <w:ins w:id="100" w:author="Chen Yang" w:date="2024-05-19T15:04:00Z">
                      <w:rPr>
                        <w:rFonts w:ascii="Cambria Math" w:hAnsi="Cambria Math"/>
                      </w:rPr>
                      <m:t>e</m:t>
                    </w:ins>
                  </m:r>
                </m:e>
                <m:sup>
                  <m:r>
                    <w:ins w:id="101" w:author="Chen Yang" w:date="2024-05-19T15:04:00Z">
                      <w:rPr>
                        <w:rFonts w:ascii="Cambria Math" w:hAnsi="Cambria Math"/>
                      </w:rPr>
                      <m:t>-</m:t>
                    </w:ins>
                  </m:r>
                  <m:sSup>
                    <m:sSupPr>
                      <m:ctrlPr>
                        <w:ins w:id="102" w:author="Chen Yang" w:date="2024-05-19T15:04:00Z">
                          <w:rPr>
                            <w:rFonts w:ascii="Cambria Math" w:hAnsi="Cambria Math"/>
                            <w:i/>
                          </w:rPr>
                        </w:ins>
                      </m:ctrlPr>
                    </m:sSupPr>
                    <m:e>
                      <m:r>
                        <w:ins w:id="103" w:author="Chen Yang" w:date="2024-05-19T15:04:00Z">
                          <w:rPr>
                            <w:rFonts w:ascii="Cambria Math" w:hAnsi="Cambria Math"/>
                          </w:rPr>
                          <m:t>θ</m:t>
                        </w:ins>
                      </m:r>
                    </m:e>
                    <m:sup>
                      <m:r>
                        <w:ins w:id="104" w:author="Chen Yang" w:date="2024-05-19T15:04:00Z">
                          <w:rPr>
                            <w:rFonts w:ascii="Cambria Math" w:hAnsi="Cambria Math"/>
                          </w:rPr>
                          <m:t>T</m:t>
                        </w:ins>
                      </m:r>
                    </m:sup>
                  </m:sSup>
                  <m:r>
                    <w:ins w:id="105" w:author="Chen Yang" w:date="2024-05-19T15:04:00Z">
                      <w:rPr>
                        <w:rFonts w:ascii="Cambria Math" w:hAnsi="Cambria Math" w:hint="eastAsia"/>
                      </w:rPr>
                      <m:t>X</m:t>
                    </w:ins>
                  </m:r>
                </m:sup>
              </m:sSup>
            </m:den>
          </m:f>
        </m:oMath>
      </m:oMathPara>
    </w:p>
    <w:p w14:paraId="5E8599D5" w14:textId="2A0DBC96" w:rsidR="006C77B1" w:rsidDel="00D42B7E" w:rsidRDefault="006C77B1" w:rsidP="002C5731">
      <w:pPr>
        <w:pStyle w:val="af"/>
        <w:rPr>
          <w:del w:id="106" w:author="Chen Yang" w:date="2024-05-19T15:05:00Z"/>
        </w:rPr>
      </w:pPr>
      <w:del w:id="107" w:author="Chen Yang" w:date="2024-05-19T15:05:00Z">
        <w:r w:rsidDel="00D42B7E">
          <w:delText>对模型的理解：</w:delText>
        </w:r>
        <w:r w:rsidDel="00D42B7E">
          <w:delText xml:space="preserve"> </w:delText>
        </w:r>
      </w:del>
      <m:oMath>
        <m:r>
          <w:del w:id="108" w:author="Chen Yang" w:date="2024-05-19T15:05:00Z">
            <w:rPr>
              <w:rFonts w:ascii="Cambria Math" w:hAnsi="Cambria Math"/>
            </w:rPr>
            <m:t>g</m:t>
          </w:del>
        </m:r>
        <m:d>
          <m:dPr>
            <m:ctrlPr>
              <w:del w:id="109" w:author="Chen Yang" w:date="2024-05-19T15:05:00Z">
                <w:rPr>
                  <w:rFonts w:ascii="Cambria Math" w:hAnsi="Cambria Math"/>
                </w:rPr>
              </w:del>
            </m:ctrlPr>
          </m:dPr>
          <m:e>
            <m:r>
              <w:del w:id="110" w:author="Chen Yang" w:date="2024-05-19T15:05:00Z">
                <w:rPr>
                  <w:rFonts w:ascii="Cambria Math" w:hAnsi="Cambria Math"/>
                </w:rPr>
                <m:t>z</m:t>
              </w:del>
            </m:r>
          </m:e>
        </m:d>
        <m:r>
          <w:del w:id="111" w:author="Chen Yang" w:date="2024-05-19T15:05:00Z">
            <w:rPr>
              <w:rFonts w:ascii="Cambria Math" w:hAnsi="Cambria Math"/>
            </w:rPr>
            <m:t>=</m:t>
          </w:del>
        </m:r>
        <m:f>
          <m:fPr>
            <m:ctrlPr>
              <w:del w:id="112" w:author="Chen Yang" w:date="2024-05-19T15:05:00Z">
                <w:rPr>
                  <w:rFonts w:ascii="Cambria Math" w:hAnsi="Cambria Math"/>
                </w:rPr>
              </w:del>
            </m:ctrlPr>
          </m:fPr>
          <m:num>
            <m:r>
              <w:del w:id="113" w:author="Chen Yang" w:date="2024-05-19T15:05:00Z">
                <w:rPr>
                  <w:rFonts w:ascii="Cambria Math" w:hAnsi="Cambria Math"/>
                </w:rPr>
                <m:t>1</m:t>
              </w:del>
            </m:r>
          </m:num>
          <m:den>
            <m:r>
              <w:del w:id="114" w:author="Chen Yang" w:date="2024-05-19T15:05:00Z">
                <w:rPr>
                  <w:rFonts w:ascii="Cambria Math" w:hAnsi="Cambria Math"/>
                </w:rPr>
                <m:t>1+</m:t>
              </w:del>
            </m:r>
            <m:sSup>
              <m:sSupPr>
                <m:ctrlPr>
                  <w:del w:id="115" w:author="Chen Yang" w:date="2024-05-19T15:05:00Z">
                    <w:rPr>
                      <w:rFonts w:ascii="Cambria Math" w:hAnsi="Cambria Math"/>
                    </w:rPr>
                  </w:del>
                </m:ctrlPr>
              </m:sSupPr>
              <m:e>
                <m:r>
                  <w:del w:id="116" w:author="Chen Yang" w:date="2024-05-19T15:05:00Z">
                    <w:rPr>
                      <w:rFonts w:ascii="Cambria Math" w:hAnsi="Cambria Math"/>
                    </w:rPr>
                    <m:t>e</m:t>
                  </w:del>
                </m:r>
              </m:e>
              <m:sup>
                <m:r>
                  <w:del w:id="117" w:author="Chen Yang" w:date="2024-05-19T15:05:00Z">
                    <w:rPr>
                      <w:rFonts w:ascii="Cambria Math" w:hAnsi="Cambria Math"/>
                    </w:rPr>
                    <m:t>-z</m:t>
                  </w:del>
                </m:r>
              </m:sup>
            </m:sSup>
          </m:den>
        </m:f>
      </m:oMath>
      <w:del w:id="118" w:author="Chen Yang" w:date="2024-05-19T15:05:00Z">
        <w:r w:rsidDel="00D42B7E">
          <w:delText>。</w:delText>
        </w:r>
      </w:del>
    </w:p>
    <w:p w14:paraId="1D460042" w14:textId="77777777" w:rsidR="00FF7F66" w:rsidRDefault="00000000"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estimated probablity</w:t>
      </w:r>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119" w:name="header-n72"/>
      <w:bookmarkEnd w:id="119"/>
      <w:r>
        <w:br w:type="page"/>
      </w:r>
    </w:p>
    <w:p w14:paraId="2364BA7F" w14:textId="5125AE4B" w:rsidR="006C77B1" w:rsidRDefault="006C77B1">
      <w:pPr>
        <w:pStyle w:val="3"/>
      </w:pPr>
      <w:bookmarkStart w:id="120" w:name="_Toc38636817"/>
      <w:r>
        <w:lastRenderedPageBreak/>
        <w:t xml:space="preserve">6.3 </w:t>
      </w:r>
      <w:r>
        <w:t>判定边界</w:t>
      </w:r>
      <w:bookmarkEnd w:id="120"/>
    </w:p>
    <w:p w14:paraId="6A53545B" w14:textId="77777777" w:rsidR="006C77B1" w:rsidRDefault="006C77B1" w:rsidP="002C5731">
      <w:pPr>
        <w:pStyle w:val="af0"/>
      </w:pPr>
      <w:r>
        <w:t>参考视频</w:t>
      </w:r>
      <w:r>
        <w:t>: 6 - 3 - Decision Boundary (15 min).mkv</w:t>
      </w:r>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68"/>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000000"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000000"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69"/>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70"/>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71"/>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121" w:name="_Toc38636818"/>
      <w:r>
        <w:lastRenderedPageBreak/>
        <w:t xml:space="preserve">6.4 </w:t>
      </w:r>
      <w:r>
        <w:t>代价函数</w:t>
      </w:r>
      <w:bookmarkEnd w:id="121"/>
    </w:p>
    <w:p w14:paraId="17CD183B" w14:textId="77777777" w:rsidR="006C77B1" w:rsidRDefault="006C77B1" w:rsidP="002C5731">
      <w:pPr>
        <w:pStyle w:val="af0"/>
      </w:pPr>
      <w:r>
        <w:t>参考视频</w:t>
      </w:r>
      <w:r>
        <w:t>: 6 - 4 - Cost Function (11 min).mkv</w:t>
      </w:r>
    </w:p>
    <w:p w14:paraId="32273D5E" w14:textId="77777777" w:rsidR="006C77B1" w:rsidRDefault="006C77B1" w:rsidP="002C5731">
      <w:pPr>
        <w:pStyle w:val="af"/>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72"/>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w:t>
      </w:r>
      <w:commentRangeStart w:id="122"/>
      <w:r>
        <w:t>非凸函数（</w:t>
      </w:r>
      <w:r>
        <w:rPr>
          <w:b/>
        </w:rPr>
        <w:t>non-convexfunction</w:t>
      </w:r>
      <w:r>
        <w:t>）</w:t>
      </w:r>
      <w:commentRangeEnd w:id="122"/>
      <w:r w:rsidR="00D42B7E">
        <w:rPr>
          <w:rStyle w:val="affb"/>
        </w:rPr>
        <w:commentReference w:id="122"/>
      </w:r>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73"/>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74"/>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000000"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75"/>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f"/>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cost(theta,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np.matrix(theta)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np.matrix(X)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np.matrix(y)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np.multiply(</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np.multiply((</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np.</w:t>
      </w:r>
      <w:r w:rsidRPr="00FF7F66">
        <w:rPr>
          <w:rStyle w:val="BuiltInTok"/>
          <w:color w:val="FF0000"/>
        </w:rPr>
        <w:t>sum</w:t>
      </w:r>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r w:rsidRPr="00FF7F66">
        <w:rPr>
          <w:rStyle w:val="BuiltInTok"/>
          <w:color w:val="FF0000"/>
        </w:rPr>
        <w:t>len</w:t>
      </w:r>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在这个视频中，我们定义了单训练样本的代价函数，凸性分析的内容是超出这门课的范围的，但是可以证明我们所选的代价值函数会给我们一个凸优化问题。代价函数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12EA1FF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 xml:space="preserve">Broyden </w:t>
      </w:r>
      <w:r>
        <w:rPr>
          <w:b/>
        </w:rPr>
        <w:lastRenderedPageBreak/>
        <w:t>fletcher goldfarb shann,BFGS</w:t>
      </w:r>
      <w:r>
        <w:t>)</w:t>
      </w:r>
      <w:r>
        <w:t>和</w:t>
      </w:r>
      <w:r>
        <w:rPr>
          <w:b/>
        </w:rPr>
        <w:t>有限内存局部优化法</w:t>
      </w:r>
      <w:r>
        <w:t>(</w:t>
      </w:r>
      <w:r>
        <w:rPr>
          <w:b/>
        </w:rPr>
        <w:t>LBFGS</w:t>
      </w:r>
      <w:r>
        <w:t xml:space="preserve">) </w:t>
      </w:r>
      <w:r>
        <w:t>，</w:t>
      </w:r>
      <w:r>
        <w:rPr>
          <w:b/>
        </w:rPr>
        <w:t>fminunc</w:t>
      </w:r>
      <w:r>
        <w:t>是</w:t>
      </w:r>
      <w:r>
        <w:t xml:space="preserve"> </w:t>
      </w:r>
      <w:r>
        <w:rPr>
          <w:b/>
        </w:rPr>
        <w:t>matlab</w:t>
      </w:r>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r>
        <w:rPr>
          <w:b/>
        </w:rPr>
        <w:t>fminunc</w:t>
      </w:r>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 xml:space="preserve">function [jVal, </w:t>
      </w:r>
      <w:r w:rsidRPr="00FF7F66">
        <w:rPr>
          <w:rStyle w:val="FunctionTok"/>
          <w:color w:val="FF0000"/>
        </w:rPr>
        <w:t>gradient</w:t>
      </w:r>
      <w:r w:rsidRPr="00FF7F66">
        <w:rPr>
          <w:rStyle w:val="NormalTok"/>
          <w:color w:val="FF0000"/>
        </w:rPr>
        <w:t>] = costFunction(theta)</w:t>
      </w:r>
      <w:r w:rsidRPr="00FF7F66">
        <w:rPr>
          <w:color w:val="FF0000"/>
        </w:rPr>
        <w:br/>
      </w:r>
      <w:r w:rsidRPr="00FF7F66">
        <w:rPr>
          <w:rStyle w:val="NormalTok"/>
          <w:color w:val="FF0000"/>
        </w:rPr>
        <w:t xml:space="preserve">    jVal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r w:rsidRPr="00FF7F66">
        <w:rPr>
          <w:rStyle w:val="FunctionTok"/>
          <w:color w:val="FF0000"/>
        </w:rPr>
        <w:t>optimset</w:t>
      </w:r>
      <w:r w:rsidRPr="00FF7F66">
        <w:rPr>
          <w:rStyle w:val="NormalTok"/>
          <w:color w:val="FF0000"/>
        </w:rPr>
        <w:t>(</w:t>
      </w:r>
      <w:r w:rsidRPr="00FF7F66">
        <w:rPr>
          <w:rStyle w:val="StringTok"/>
          <w:color w:val="FF0000"/>
        </w:rPr>
        <w:t>'GradObj'</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'MaxIter'</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r w:rsidRPr="00FF7F66">
        <w:rPr>
          <w:rStyle w:val="NormalTok"/>
          <w:color w:val="FF0000"/>
        </w:rPr>
        <w:t xml:space="preserve">initialTheta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 xml:space="preserve">[optTheta, functionVal, exitFlag] = </w:t>
      </w:r>
      <w:r w:rsidRPr="00FF7F66">
        <w:rPr>
          <w:rStyle w:val="FunctionTok"/>
          <w:color w:val="FF0000"/>
        </w:rPr>
        <w:t>fminunc</w:t>
      </w:r>
      <w:r w:rsidRPr="00FF7F66">
        <w:rPr>
          <w:rStyle w:val="NormalTok"/>
          <w:color w:val="FF0000"/>
        </w:rPr>
        <w:t>(@costFunction, initialTheta,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123" w:name="header-n191"/>
      <w:bookmarkEnd w:id="123"/>
      <w:r>
        <w:br w:type="page"/>
      </w:r>
    </w:p>
    <w:p w14:paraId="0940D8D0" w14:textId="5268C880" w:rsidR="006C77B1" w:rsidRDefault="006C77B1">
      <w:pPr>
        <w:pStyle w:val="3"/>
      </w:pPr>
      <w:bookmarkStart w:id="124" w:name="_Toc38636819"/>
      <w:r>
        <w:lastRenderedPageBreak/>
        <w:t xml:space="preserve">6.5 </w:t>
      </w:r>
      <w:r>
        <w:t>简化的成本函数和梯度下降</w:t>
      </w:r>
      <w:bookmarkEnd w:id="124"/>
    </w:p>
    <w:p w14:paraId="17CA5AB6" w14:textId="77777777" w:rsidR="006C77B1" w:rsidRDefault="006C77B1" w:rsidP="002C5731">
      <w:pPr>
        <w:pStyle w:val="af0"/>
      </w:pPr>
      <w:r>
        <w:t>参考视频</w:t>
      </w:r>
      <w:r>
        <w:t>: 6 - 5 - Simplified Cost Function and Gradient Descent (10 min).mkv</w:t>
      </w:r>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76"/>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f"/>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如果我们要最小化这个关于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77"/>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r>
        <w:t>乘以后面的微分项。求导后得到：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78"/>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000000"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2469AE08"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w:t>
      </w:r>
      <w:ins w:id="125" w:author="Chen Yang" w:date="2024-05-19T15:57:00Z">
        <w:r w:rsidR="00D42B7E">
          <w:rPr>
            <w:rFonts w:hint="eastAsia"/>
          </w:rPr>
          <w:t>其中对于代价函数求偏导</w:t>
        </w:r>
      </w:ins>
      <w:r>
        <w:t>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4ADF239" w:rsidR="006C77B1" w:rsidRDefault="006C77B1" w:rsidP="002C5731">
      <w:pPr>
        <w:pStyle w:val="af"/>
      </w:pPr>
      <w:r>
        <w:t>所以，如果你有</w:t>
      </w:r>
      <w:r>
        <w:t xml:space="preserve"> </w:t>
      </w:r>
      <m:oMath>
        <m:r>
          <w:rPr>
            <w:rFonts w:ascii="Cambria Math" w:hAnsi="Cambria Math"/>
          </w:rPr>
          <m:t>n</m:t>
        </m:r>
        <m:r>
          <w:ins w:id="126" w:author="Chen Yang" w:date="2024-05-19T15:57:00Z">
            <w:rPr>
              <w:rFonts w:ascii="Cambria Math" w:hAnsi="Cambria Math"/>
            </w:rPr>
            <m:t>+1</m:t>
          </w:ins>
        </m:r>
      </m:oMath>
      <w:r>
        <w:t xml:space="preserve"> </w:t>
      </w:r>
      <w:r>
        <w:t>个特征，也就是说：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79"/>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000000"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f"/>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000000"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for i=1 to n</w:t>
      </w:r>
      <w:r>
        <w:t>，或者</w:t>
      </w:r>
      <w:r>
        <w:t xml:space="preserve"> </w:t>
      </w:r>
      <w:r>
        <w:rPr>
          <w:rStyle w:val="VerbatimChar"/>
        </w:rPr>
        <w:t>for i=1 to n+1</w:t>
      </w:r>
      <w:r>
        <w:t>。当然，不用</w:t>
      </w:r>
      <w:r>
        <w:t xml:space="preserve"> </w:t>
      </w:r>
      <w:r>
        <w:rPr>
          <w:b/>
        </w:rPr>
        <w:t>for</w:t>
      </w:r>
      <w:r>
        <w:rPr>
          <w:b/>
        </w:rPr>
        <w:t>循环</w:t>
      </w:r>
      <w:r>
        <w:t>也是可以的，理想情况下，我们更提倡使用向量化的实现，可以把所有这些</w:t>
      </w:r>
      <w:r>
        <w:t xml:space="preserve"> n</w:t>
      </w:r>
      <w:r>
        <w:t>个参数同时更新。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127" w:name="header-n255"/>
      <w:bookmarkEnd w:id="127"/>
      <w:r>
        <w:br w:type="page"/>
      </w:r>
    </w:p>
    <w:p w14:paraId="15B63E4F" w14:textId="30D6D474" w:rsidR="006C77B1" w:rsidRDefault="006C77B1">
      <w:pPr>
        <w:pStyle w:val="3"/>
      </w:pPr>
      <w:bookmarkStart w:id="128" w:name="_Toc38636820"/>
      <w:r>
        <w:lastRenderedPageBreak/>
        <w:t xml:space="preserve">6.6 </w:t>
      </w:r>
      <w:r>
        <w:t>高级优化</w:t>
      </w:r>
      <w:bookmarkEnd w:id="128"/>
    </w:p>
    <w:p w14:paraId="0B81199F" w14:textId="77777777" w:rsidR="006C77B1" w:rsidRDefault="006C77B1" w:rsidP="002C5731">
      <w:pPr>
        <w:pStyle w:val="af0"/>
      </w:pPr>
      <w:r>
        <w:t>参考视频</w:t>
      </w:r>
      <w:r>
        <w:t>: 6 - 6 - Advanced Optimization (14 min).mkv</w:t>
      </w:r>
    </w:p>
    <w:p w14:paraId="72C08FB9" w14:textId="6BDA5ED8"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del w:id="129" w:author="Chen Yang" w:date="2024-05-19T15:59:00Z">
            <w:rPr>
              <w:rFonts w:ascii="Cambria Math" w:hAnsi="Cambria Math"/>
            </w:rPr>
            <m:t>J</m:t>
          </w:del>
        </m:r>
      </m:oMath>
      <w:del w:id="130" w:author="Chen Yang" w:date="2024-05-19T15:59:00Z">
        <w:r w:rsidDel="00D42B7E">
          <w:delText xml:space="preserve"> </w:delText>
        </w:r>
        <w:r w:rsidDel="00D42B7E">
          <w:delText>等于</w:delText>
        </w:r>
      </w:del>
      <w:r>
        <w:t xml:space="preserve"> </w:t>
      </w:r>
      <m:oMath>
        <m:sSub>
          <m:sSubPr>
            <m:ctrlPr>
              <w:ins w:id="131" w:author="Chen Yang" w:date="2024-05-19T15:59:00Z">
                <w:rPr>
                  <w:rFonts w:ascii="Cambria Math" w:hAnsi="Cambria Math"/>
                  <w:i/>
                </w:rPr>
              </w:ins>
            </m:ctrlPr>
          </m:sSubPr>
          <m:e>
            <m:r>
              <w:ins w:id="132" w:author="Chen Yang" w:date="2024-05-19T16:00:00Z">
                <w:rPr>
                  <w:rFonts w:ascii="Cambria Math" w:hAnsi="Cambria Math"/>
                </w:rPr>
                <m:t>θ</m:t>
              </w:ins>
            </m:r>
          </m:e>
          <m:sub>
            <m:r>
              <w:ins w:id="133" w:author="Chen Yang" w:date="2024-05-19T16:00:00Z">
                <w:rPr>
                  <w:rFonts w:ascii="Cambria Math" w:hAnsi="Cambria Math"/>
                </w:rPr>
                <m:t>0</m:t>
              </w:ins>
            </m:r>
          </m:sub>
        </m:sSub>
      </m:oMath>
      <w:del w:id="134" w:author="Chen Yang" w:date="2024-05-19T16:00:00Z">
        <w:r w:rsidDel="00D42B7E">
          <w:delText>0</w:delText>
        </w:r>
      </w:del>
      <w:r>
        <w:t>、</w:t>
      </w:r>
      <m:oMath>
        <m:sSub>
          <m:sSubPr>
            <m:ctrlPr>
              <w:ins w:id="135" w:author="Chen Yang" w:date="2024-05-19T16:00:00Z">
                <w:rPr>
                  <w:rFonts w:ascii="Cambria Math" w:hAnsi="Cambria Math"/>
                  <w:i/>
                </w:rPr>
              </w:ins>
            </m:ctrlPr>
          </m:sSubPr>
          <m:e>
            <m:r>
              <w:ins w:id="136" w:author="Chen Yang" w:date="2024-05-19T16:00:00Z">
                <w:rPr>
                  <w:rFonts w:ascii="Cambria Math" w:hAnsi="Cambria Math"/>
                </w:rPr>
                <m:t>θ</m:t>
              </w:ins>
            </m:r>
          </m:e>
          <m:sub>
            <m:r>
              <w:ins w:id="137" w:author="Chen Yang" w:date="2024-05-19T16:00:00Z">
                <w:rPr>
                  <w:rFonts w:ascii="Cambria Math" w:hAnsi="Cambria Math"/>
                </w:rPr>
                <m:t>1</m:t>
              </w:ins>
            </m:r>
          </m:sub>
        </m:sSub>
      </m:oMath>
      <w:del w:id="138" w:author="Chen Yang" w:date="2024-05-19T16:00:00Z">
        <w:r w:rsidDel="00D42B7E">
          <w:delText>1</w:delText>
        </w:r>
      </w:del>
      <w:r>
        <w:t>直到</w:t>
      </w:r>
      <w:r>
        <w:t xml:space="preserve"> </w:t>
      </w:r>
      <m:oMath>
        <m:sSub>
          <m:sSubPr>
            <m:ctrlPr>
              <w:ins w:id="139" w:author="Chen Yang" w:date="2024-05-19T16:00:00Z">
                <w:rPr>
                  <w:rFonts w:ascii="Cambria Math" w:hAnsi="Cambria Math"/>
                  <w:i/>
                </w:rPr>
              </w:ins>
            </m:ctrlPr>
          </m:sSubPr>
          <m:e>
            <m:r>
              <w:ins w:id="140" w:author="Chen Yang" w:date="2024-05-19T16:00:00Z">
                <w:rPr>
                  <w:rFonts w:ascii="Cambria Math" w:hAnsi="Cambria Math"/>
                </w:rPr>
                <m:t>θ</m:t>
              </w:ins>
            </m:r>
          </m:e>
          <m:sub>
            <m:r>
              <w:ins w:id="141" w:author="Chen Yang" w:date="2024-05-19T16:00:00Z">
                <w:rPr>
                  <w:rFonts w:ascii="Cambria Math" w:hAnsi="Cambria Math" w:hint="eastAsia"/>
                </w:rPr>
                <m:t>n</m:t>
              </w:ins>
            </m:r>
          </m:sub>
        </m:sSub>
        <m:r>
          <w:del w:id="142" w:author="Chen Yang" w:date="2024-05-19T16:00:00Z">
            <w:rPr>
              <w:rFonts w:ascii="Cambria Math" w:hAnsi="Cambria Math"/>
            </w:rPr>
            <m:t>n</m:t>
          </w:del>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80"/>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和这些偏导数，然后把这些插入到梯度下降中，然后它就可以为我们最小化这个函数。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28605222"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81"/>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000000"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000000"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 xml:space="preserve">function [jVal, </w:t>
      </w:r>
      <w:r w:rsidRPr="007D7CA7">
        <w:rPr>
          <w:rStyle w:val="FunctionTok"/>
          <w:color w:val="FF0000"/>
        </w:rPr>
        <w:t>gradient</w:t>
      </w:r>
      <w:r w:rsidRPr="007D7CA7">
        <w:rPr>
          <w:rStyle w:val="NormalTok"/>
          <w:color w:val="FF0000"/>
        </w:rPr>
        <w:t>]=costFunction(theta)</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jVal=(theta(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2</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r>
        <w:rPr>
          <w:b/>
        </w:rPr>
        <w:t>costFunction</w:t>
      </w:r>
      <w:r>
        <w:t xml:space="preserve"> </w:t>
      </w:r>
      <w:r>
        <w:t>函数后，你就可以调用高级的优化函数，这个函数叫</w:t>
      </w:r>
      <w:r>
        <w:t xml:space="preserve"> </w:t>
      </w:r>
      <w:r>
        <w:rPr>
          <w:b/>
        </w:rPr>
        <w:t>fminunc</w:t>
      </w:r>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r w:rsidRPr="007D7CA7">
        <w:rPr>
          <w:rStyle w:val="FunctionTok"/>
          <w:color w:val="FF0000"/>
        </w:rPr>
        <w:t>optimset</w:t>
      </w:r>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r w:rsidRPr="007D7CA7">
        <w:rPr>
          <w:rStyle w:val="NormalTok"/>
          <w:color w:val="FF0000"/>
        </w:rPr>
        <w:t>initialTheta=</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[optTheta, functionVal, exitFlag]=</w:t>
      </w:r>
      <w:r w:rsidRPr="007D7CA7">
        <w:rPr>
          <w:rStyle w:val="FunctionTok"/>
          <w:color w:val="FF0000"/>
        </w:rPr>
        <w:t>fminunc</w:t>
      </w:r>
      <w:r w:rsidRPr="007D7CA7">
        <w:rPr>
          <w:rStyle w:val="NormalTok"/>
          <w:color w:val="FF0000"/>
        </w:rPr>
        <w:t>(@costFunction, initialTheta,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r>
        <w:rPr>
          <w:b/>
        </w:rPr>
        <w:t>GradObj</w:t>
      </w:r>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r>
        <w:rPr>
          <w:b/>
        </w:rPr>
        <w:t>fminunc</w:t>
      </w:r>
      <w:r>
        <w:t>，这个</w:t>
      </w:r>
      <w:r>
        <w:t>@</w:t>
      </w:r>
      <w:r>
        <w:t>符号表示指向我们刚刚定义的</w:t>
      </w:r>
      <w:r>
        <w:rPr>
          <w:b/>
        </w:rPr>
        <w:t>costFunction</w:t>
      </w:r>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82"/>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r>
        <w:rPr>
          <w:b/>
        </w:rPr>
        <w:t>costFunction</w:t>
      </w:r>
      <w:r>
        <w:t xml:space="preserve"> </w:t>
      </w:r>
      <w:r>
        <w:t>函数，它计算出代价函数</w:t>
      </w:r>
      <w:r>
        <w:t xml:space="preserve"> </w:t>
      </w:r>
      <w:r>
        <w:rPr>
          <w:b/>
        </w:rPr>
        <w:t>jval</w:t>
      </w:r>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143" w:name="header-n309"/>
      <w:bookmarkEnd w:id="143"/>
      <w:r>
        <w:br w:type="page"/>
      </w:r>
    </w:p>
    <w:p w14:paraId="37399EC5" w14:textId="1F28CAEF" w:rsidR="006C77B1" w:rsidRDefault="006C77B1">
      <w:pPr>
        <w:pStyle w:val="3"/>
      </w:pPr>
      <w:bookmarkStart w:id="144" w:name="_Toc38636821"/>
      <w:r>
        <w:lastRenderedPageBreak/>
        <w:t xml:space="preserve">6.7 </w:t>
      </w:r>
      <w:r>
        <w:t>多类别分类：一对多</w:t>
      </w:r>
      <w:bookmarkEnd w:id="144"/>
    </w:p>
    <w:p w14:paraId="388CCC73" w14:textId="77777777" w:rsidR="006C77B1" w:rsidRDefault="006C77B1" w:rsidP="00CD34C7">
      <w:pPr>
        <w:pStyle w:val="af0"/>
      </w:pPr>
      <w:r>
        <w:t>参考视频</w:t>
      </w:r>
      <w:r>
        <w:t>: 6 - 7 - Multiclass Classification_ One-vs-all (6 min).mkv</w:t>
      </w:r>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83"/>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84"/>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85"/>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86"/>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），然后将其他所有类都标记为负向类，这个模型记作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），再将其它类都标记为负向类，将这个模型记作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1316FD0D" w:rsidR="006C77B1" w:rsidRDefault="006C77B1" w:rsidP="00CD34C7">
      <w:pPr>
        <w:pStyle w:val="af"/>
      </w:pPr>
      <w:r>
        <w:t>最后，在我们需要做预测时，我们将所有的分类机都运行一遍，然后对每一个输入变量，都选择最高可能性的输出变量。</w:t>
      </w:r>
      <w:commentRangeStart w:id="145"/>
      <w:ins w:id="146" w:author="Chen Yang" w:date="2024-05-19T16:10:00Z">
        <w:r w:rsidR="00D42B7E">
          <w:t>S</w:t>
        </w:r>
        <w:r w:rsidR="00D42B7E">
          <w:rPr>
            <w:rFonts w:hint="eastAsia"/>
          </w:rPr>
          <w:t>oftmax?</w:t>
        </w:r>
      </w:ins>
      <w:commentRangeEnd w:id="145"/>
      <w:ins w:id="147" w:author="Chen Yang" w:date="2024-05-19T16:12:00Z">
        <w:r w:rsidR="00D42B7E">
          <w:rPr>
            <w:rStyle w:val="affb"/>
          </w:rPr>
          <w:commentReference w:id="145"/>
        </w:r>
      </w:ins>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148" w:name="header-n356"/>
      <w:bookmarkEnd w:id="148"/>
      <w:r>
        <w:br w:type="page"/>
      </w:r>
    </w:p>
    <w:p w14:paraId="6877B31E" w14:textId="5DA1F36E" w:rsidR="006C77B1" w:rsidRDefault="006C77B1" w:rsidP="00D15056">
      <w:pPr>
        <w:pStyle w:val="MMTopic2"/>
        <w:numPr>
          <w:ilvl w:val="0"/>
          <w:numId w:val="2"/>
        </w:numPr>
      </w:pPr>
      <w:bookmarkStart w:id="149" w:name="_Toc38636822"/>
      <w:r>
        <w:lastRenderedPageBreak/>
        <w:t>正则化</w:t>
      </w:r>
      <w:r>
        <w:t>(Regularization)</w:t>
      </w:r>
      <w:bookmarkEnd w:id="149"/>
    </w:p>
    <w:p w14:paraId="531F752B" w14:textId="77777777" w:rsidR="006C77B1" w:rsidRDefault="006C77B1">
      <w:pPr>
        <w:pStyle w:val="3"/>
      </w:pPr>
      <w:bookmarkStart w:id="150" w:name="header-n357"/>
      <w:bookmarkStart w:id="151" w:name="_Toc38636823"/>
      <w:bookmarkEnd w:id="150"/>
      <w:r>
        <w:t xml:space="preserve">7.1 </w:t>
      </w:r>
      <w:r>
        <w:t>过拟合的问题</w:t>
      </w:r>
      <w:bookmarkEnd w:id="151"/>
    </w:p>
    <w:p w14:paraId="78DEC257" w14:textId="77777777" w:rsidR="006C77B1" w:rsidRDefault="006C77B1" w:rsidP="00CD34C7">
      <w:pPr>
        <w:pStyle w:val="af0"/>
      </w:pPr>
      <w:r>
        <w:t>参考视频</w:t>
      </w:r>
      <w:r>
        <w:t>: 7 - 1 - The Problem of Overfitting (10 min).mkv</w:t>
      </w:r>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f"/>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88"/>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89"/>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152" w:name="_Toc38636824"/>
      <w:r>
        <w:lastRenderedPageBreak/>
        <w:t xml:space="preserve">7.2 </w:t>
      </w:r>
      <w:r>
        <w:t>代价函数</w:t>
      </w:r>
      <w:bookmarkEnd w:id="152"/>
    </w:p>
    <w:p w14:paraId="4AFD4DC0" w14:textId="77777777" w:rsidR="006C77B1" w:rsidRDefault="006C77B1" w:rsidP="00CD34C7">
      <w:pPr>
        <w:pStyle w:val="af0"/>
      </w:pPr>
      <w:r>
        <w:t>参考视频</w:t>
      </w:r>
      <w:r>
        <w:t>: 7 - 2 - Cost Function (10 min).mkv</w:t>
      </w:r>
    </w:p>
    <w:p w14:paraId="1089EC3E" w14:textId="77777777" w:rsidR="00C87E54" w:rsidRDefault="006C77B1" w:rsidP="00CD34C7">
      <w:pPr>
        <w:pStyle w:val="af"/>
      </w:pPr>
      <w:r>
        <w:t>上面的回归问题中如果我们的模型是：</w:t>
      </w:r>
    </w:p>
    <w:p w14:paraId="1BABEE19" w14:textId="77777777" w:rsidR="00B60D13" w:rsidRDefault="00000000"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4</m:t>
            </m:r>
          </m:sub>
          <m:sup>
            <m:r>
              <w:rPr>
                <w:rFonts w:ascii="Cambria Math" w:hAnsi="Cambria Math"/>
              </w:rPr>
              <m:t>4</m:t>
            </m:r>
          </m:sup>
        </m:sSubSup>
      </m:oMath>
      <w:r w:rsidR="006C77B1">
        <w:t xml:space="preserve"> </w:t>
      </w:r>
    </w:p>
    <w:p w14:paraId="594D9DF9" w14:textId="4B69248C" w:rsidR="00C87E54" w:rsidRDefault="006C77B1" w:rsidP="00CD34C7">
      <w:pPr>
        <w:pStyle w:val="af"/>
      </w:pPr>
      <w:r w:rsidRPr="006A2F86">
        <w:rPr>
          <w:rFonts w:hint="eastAsia"/>
          <w:highlight w:val="yellow"/>
          <w:rPrChange w:id="153" w:author="Chen Yang" w:date="2024-05-19T21:43:00Z">
            <w:rPr>
              <w:rFonts w:hint="eastAsia"/>
            </w:rPr>
          </w:rPrChange>
        </w:rPr>
        <w:t>我们可以从之前的事例中看出，正是那些高次项导致了过拟合的产生，所以如果我们能让这些高次项的系数接近于</w:t>
      </w:r>
      <w:r w:rsidRPr="006A2F86">
        <w:rPr>
          <w:highlight w:val="yellow"/>
          <w:rPrChange w:id="154" w:author="Chen Yang" w:date="2024-05-19T21:43:00Z">
            <w:rPr/>
          </w:rPrChange>
        </w:rPr>
        <w:t>0</w:t>
      </w:r>
      <w:r w:rsidRPr="006A2F86">
        <w:rPr>
          <w:rFonts w:hint="eastAsia"/>
          <w:highlight w:val="yellow"/>
          <w:rPrChange w:id="155" w:author="Chen Yang" w:date="2024-05-19T21:43:00Z">
            <w:rPr>
              <w:rFonts w:hint="eastAsia"/>
            </w:rPr>
          </w:rPrChange>
        </w:rPr>
        <w:t>的话，我们就能很好的拟合了。</w:t>
      </w:r>
      <w:r>
        <w:t xml:space="preserve"> </w:t>
      </w:r>
    </w:p>
    <w:p w14:paraId="33D17640" w14:textId="77777777" w:rsidR="00C87E54" w:rsidRDefault="006C77B1" w:rsidP="00CD34C7">
      <w:pPr>
        <w:pStyle w:val="af"/>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03D4E08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ins w:id="156" w:author="Chen Yang" w:date="2024-05-19T21:31:00Z">
        <w:r w:rsidR="006A2F86">
          <w:rPr>
            <w:rFonts w:hint="eastAsia"/>
          </w:rPr>
          <w:t>——</w:t>
        </w:r>
        <w:r w:rsidR="006A2F86">
          <w:rPr>
            <w:rFonts w:hint="eastAsia"/>
          </w:rPr>
          <w:t>L</w:t>
        </w:r>
      </w:ins>
      <w:ins w:id="157" w:author="Chen Yang" w:date="2024-05-19T21:36:00Z">
        <w:r w:rsidR="006A2F86">
          <w:rPr>
            <w:rFonts w:hint="eastAsia"/>
          </w:rPr>
          <w:t>2</w:t>
        </w:r>
      </w:ins>
      <w:ins w:id="158" w:author="Chen Yang" w:date="2024-05-19T21:31:00Z">
        <w:r w:rsidR="006A2F86">
          <w:rPr>
            <w:rFonts w:hint="eastAsia"/>
          </w:rPr>
          <w:t>正则</w:t>
        </w:r>
      </w:ins>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90"/>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f"/>
      </w:pPr>
      <w:r>
        <w:t>回顾一下代价函数，为了使用正则化，让我们把这些概念应用到到线性回归和逻辑回归中去，那么我们就可以让他们避免过度拟合了。</w:t>
      </w:r>
    </w:p>
    <w:p w14:paraId="7938AFCC" w14:textId="77777777" w:rsidR="00CD34C7" w:rsidRDefault="00CD34C7">
      <w:pPr>
        <w:widowControl/>
        <w:jc w:val="left"/>
        <w:rPr>
          <w:b/>
          <w:bCs/>
          <w:sz w:val="32"/>
          <w:szCs w:val="32"/>
        </w:rPr>
      </w:pPr>
      <w:bookmarkStart w:id="159" w:name="header-n410"/>
      <w:bookmarkEnd w:id="159"/>
      <w:r>
        <w:br w:type="page"/>
      </w:r>
    </w:p>
    <w:p w14:paraId="245F5BBB" w14:textId="794F7B43" w:rsidR="006C77B1" w:rsidRDefault="006C77B1">
      <w:pPr>
        <w:pStyle w:val="3"/>
      </w:pPr>
      <w:bookmarkStart w:id="160" w:name="_Toc38636825"/>
      <w:r>
        <w:lastRenderedPageBreak/>
        <w:t xml:space="preserve">7.3 </w:t>
      </w:r>
      <w:r>
        <w:t>正则化线性回归</w:t>
      </w:r>
      <w:bookmarkEnd w:id="160"/>
    </w:p>
    <w:p w14:paraId="794ED9CA" w14:textId="77777777" w:rsidR="006C77B1" w:rsidRDefault="006C77B1" w:rsidP="00CD34C7">
      <w:pPr>
        <w:pStyle w:val="af0"/>
      </w:pPr>
      <w:r>
        <w:t>参考视频</w:t>
      </w:r>
      <w:r>
        <w:t>: 7 - 3 - Regularized Linear Regression (11 min).mkv</w:t>
      </w:r>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ind w:firstLine="480"/>
      </w:pPr>
      <m:oMathPara>
        <m:oMath>
          <m:r>
            <w:rPr>
              <w:rFonts w:ascii="Cambria Math" w:hAnsi="Cambria Math"/>
              <w:sz w:val="24"/>
            </w:rPr>
            <m:t>J</m:t>
          </m:r>
          <m:d>
            <m:dPr>
              <m:ctrlPr>
                <w:rPr>
                  <w:rFonts w:ascii="Cambria Math" w:hAnsi="Cambria Math"/>
                  <w:sz w:val="24"/>
                </w:rPr>
              </m:ctrlPr>
            </m:dPr>
            <m:e>
              <m:r>
                <w:rPr>
                  <w:rFonts w:ascii="Cambria Math" w:hAnsi="Cambria Math"/>
                  <w:sz w:val="24"/>
                </w:rPr>
                <m:t>θ</m:t>
              </m:r>
            </m:e>
          </m:d>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e>
                <m:sup>
                  <m:r>
                    <w:rPr>
                      <w:rFonts w:ascii="Cambria Math" w:hAnsi="Cambria Math"/>
                      <w:sz w:val="24"/>
                    </w:rPr>
                    <m:t>2</m:t>
                  </m:r>
                </m:sup>
              </m:sSup>
              <m:r>
                <w:rPr>
                  <w:rFonts w:ascii="Cambria Math" w:hAnsi="Cambria Math"/>
                  <w:sz w:val="24"/>
                </w:rPr>
                <m:t>+λ</m:t>
              </m:r>
              <m:nary>
                <m:naryPr>
                  <m:chr m:val="∑"/>
                  <m:limLoc m:val="undOvr"/>
                  <m:ctrlPr>
                    <w:rPr>
                      <w:rFonts w:ascii="Cambria Math" w:hAnsi="Cambria Math"/>
                      <w:sz w:val="24"/>
                    </w:rPr>
                  </m:ctrlPr>
                </m:naryPr>
                <m:sub>
                  <m:r>
                    <w:rPr>
                      <w:rFonts w:ascii="Cambria Math" w:hAnsi="Cambria Math"/>
                      <w:sz w:val="24"/>
                    </w:rPr>
                    <m:t>j=1</m:t>
                  </m:r>
                </m:sub>
                <m:sup>
                  <m:r>
                    <w:rPr>
                      <w:rFonts w:ascii="Cambria Math" w:hAnsi="Cambria Math"/>
                      <w:sz w:val="24"/>
                    </w:rPr>
                    <m:t>n</m:t>
                  </m:r>
                </m:sup>
                <m:e>
                  <m:sSubSup>
                    <m:sSubSupPr>
                      <m:ctrlPr>
                        <w:rPr>
                          <w:rFonts w:ascii="Cambria Math" w:hAnsi="Cambria Math"/>
                          <w:sz w:val="24"/>
                        </w:rPr>
                      </m:ctrlPr>
                    </m:sSubSupPr>
                    <m:e>
                      <m:r>
                        <w:rPr>
                          <w:rFonts w:ascii="Cambria Math" w:hAnsi="Cambria Math"/>
                          <w:sz w:val="24"/>
                        </w:rPr>
                        <m:t>θ</m:t>
                      </m:r>
                    </m:e>
                    <m:sub>
                      <m:r>
                        <w:rPr>
                          <w:rFonts w:ascii="Cambria Math" w:hAnsi="Cambria Math"/>
                          <w:sz w:val="24"/>
                        </w:rPr>
                        <m:t>j</m:t>
                      </m:r>
                    </m:sub>
                    <m:sup>
                      <m:r>
                        <w:rPr>
                          <w:rFonts w:ascii="Cambria Math" w:hAnsi="Cambria Math"/>
                          <w:sz w:val="24"/>
                        </w:rPr>
                        <m:t>2</m:t>
                      </m:r>
                    </m:sup>
                  </m:sSubSup>
                </m:e>
              </m:nary>
              <m:r>
                <w:rPr>
                  <w:rFonts w:ascii="Cambria Math" w:hAnsi="Cambria Math"/>
                  <w:sz w:val="24"/>
                </w:rPr>
                <m:t>)]</m:t>
              </m:r>
            </m:e>
          </m:nary>
        </m:oMath>
      </m:oMathPara>
    </w:p>
    <w:p w14:paraId="54382CCF" w14:textId="6E16C485" w:rsidR="006C77B1" w:rsidRDefault="006C77B1" w:rsidP="00CD34C7">
      <w:pPr>
        <w:pStyle w:val="af"/>
      </w:pPr>
      <w:r>
        <w:t>如果我们要使用梯度下降法令这个代价函数最小化，因为我们未对</w:t>
      </w:r>
      <m:oMath>
        <m:sSub>
          <m:sSubPr>
            <m:ctrlPr>
              <w:ins w:id="161" w:author="Chen Yang" w:date="2024-05-19T21:38:00Z">
                <w:rPr>
                  <w:rFonts w:ascii="Cambria Math" w:hAnsi="Cambria Math"/>
                  <w:i/>
                </w:rPr>
              </w:ins>
            </m:ctrlPr>
          </m:sSubPr>
          <m:e>
            <m:r>
              <w:ins w:id="162" w:author="Chen Yang" w:date="2024-05-19T21:38:00Z">
                <w:rPr>
                  <w:rFonts w:ascii="Cambria Math" w:hAnsi="Cambria Math"/>
                </w:rPr>
                <m:t>θ</m:t>
              </w:ins>
            </m:r>
          </m:e>
          <m:sub>
            <m:r>
              <w:ins w:id="163" w:author="Chen Yang" w:date="2024-05-19T21:38:00Z">
                <w:rPr>
                  <w:rFonts w:ascii="Cambria Math" w:hAnsi="Cambria Math"/>
                </w:rPr>
                <m:t>0</m:t>
              </w:ins>
            </m:r>
          </m:sub>
        </m:sSub>
      </m:oMath>
      <w:r>
        <w:t>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(i)</m:t>
                </m:r>
              </m:sup>
            </m:sSubSup>
          </m:e>
        </m:nary>
      </m:oMath>
      <w:r w:rsidRPr="00B444CA">
        <w:rPr>
          <w:sz w:val="24"/>
        </w:rPr>
        <w:t xml:space="preserve"> </w:t>
      </w:r>
    </w:p>
    <w:p w14:paraId="39C040FE" w14:textId="2B0AD642" w:rsidR="006C77B1" w:rsidRPr="00B444CA" w:rsidRDefault="006C77B1" w:rsidP="00CD34C7">
      <w:pPr>
        <w:pStyle w:val="af"/>
        <w:ind w:firstLine="480"/>
        <w:rPr>
          <w:sz w:val="24"/>
        </w:rPr>
      </w:pPr>
      <w:r w:rsidRPr="00B444CA">
        <w:rPr>
          <w:sz w:val="24"/>
        </w:rP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d>
                  <m:dPr>
                    <m:ctrlPr>
                      <w:rPr>
                        <w:rFonts w:ascii="Cambria Math" w:hAnsi="Cambria Math"/>
                        <w:i/>
                        <w:sz w:val="24"/>
                      </w:rPr>
                    </m:ctrlPr>
                  </m:dPr>
                  <m:e>
                    <m:sSup>
                      <m:sSupPr>
                        <m:ctrlPr>
                          <w:rPr>
                            <w:rFonts w:ascii="Cambria Math" w:hAnsi="Cambria Math"/>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r>
                  <w:rPr>
                    <w:rFonts w:ascii="Cambria Math" w:hAnsi="Cambria Math"/>
                    <w:sz w:val="24"/>
                  </w:rPr>
                  <m:t>-</m:t>
                </m:r>
                <m:sSup>
                  <m:sSupPr>
                    <m:ctrlPr>
                      <w:rPr>
                        <w:rFonts w:ascii="Cambria Math" w:hAnsi="Cambria Math"/>
                        <w:sz w:val="24"/>
                      </w:rPr>
                    </m:ctrlPr>
                  </m:sSupPr>
                  <m:e>
                    <m:r>
                      <w:rPr>
                        <w:rFonts w:ascii="Cambria Math" w:hAnsi="Cambria Math"/>
                        <w:sz w:val="24"/>
                      </w:rPr>
                      <m:t>y</m:t>
                    </m:r>
                  </m:e>
                  <m:sup>
                    <m:d>
                      <m:dPr>
                        <m:ctrlPr>
                          <w:rPr>
                            <w:rFonts w:ascii="Cambria Math" w:hAnsi="Cambria Math"/>
                            <w:i/>
                            <w:sz w:val="24"/>
                          </w:rPr>
                        </m:ctrlPr>
                      </m:dPr>
                      <m:e>
                        <m:r>
                          <w:rPr>
                            <w:rFonts w:ascii="Cambria Math" w:hAnsi="Cambria Math"/>
                            <w:sz w:val="24"/>
                          </w:rPr>
                          <m:t>i</m:t>
                        </m:r>
                      </m:e>
                    </m:d>
                  </m:sup>
                </m:sSup>
              </m:e>
            </m:d>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r>
          <w:rPr>
            <w:rFonts w:ascii="Cambria Math" w:hAnsi="Cambria Math"/>
            <w:sz w:val="24"/>
          </w:rPr>
          <m:t>+</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oMath>
      <w:r w:rsidRPr="00B444CA">
        <w:rPr>
          <w:sz w:val="24"/>
        </w:rP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000000" w:rsidP="00CD34C7">
      <w:pPr>
        <w:pStyle w:val="af"/>
        <w:ind w:firstLine="480"/>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(1-a</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91"/>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164" w:name="header-n442"/>
      <w:bookmarkEnd w:id="164"/>
      <w:r>
        <w:br w:type="page"/>
      </w:r>
    </w:p>
    <w:p w14:paraId="23A9CABB" w14:textId="79CCE161" w:rsidR="006C77B1" w:rsidRDefault="006C77B1">
      <w:pPr>
        <w:pStyle w:val="3"/>
      </w:pPr>
      <w:bookmarkStart w:id="165" w:name="_Toc38636826"/>
      <w:r>
        <w:lastRenderedPageBreak/>
        <w:t xml:space="preserve">7.4 </w:t>
      </w:r>
      <w:r>
        <w:t>正则化的逻辑回归模型</w:t>
      </w:r>
      <w:bookmarkEnd w:id="165"/>
    </w:p>
    <w:p w14:paraId="43D326A6" w14:textId="77777777" w:rsidR="006C77B1" w:rsidRDefault="006C77B1" w:rsidP="00CD34C7">
      <w:pPr>
        <w:pStyle w:val="af0"/>
      </w:pPr>
      <w:r>
        <w:t>参考视频</w:t>
      </w:r>
      <w:r>
        <w:t>: 7 - 4 - Regularized Logistic Regression (9 min).mkv</w:t>
      </w:r>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92"/>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自己计算导数同样对于逻辑回归，我们也给代价函数增加一个正则化的表达式，得到代价函数：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numpy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costReg(theta, X, y, learningRate):</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np.matrix(theta)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np.matrix(X)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np.matrix(y)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np.multiply(</w:t>
      </w:r>
      <w:r w:rsidRPr="007946BD">
        <w:rPr>
          <w:rStyle w:val="OperatorTok"/>
          <w:color w:val="FF0000"/>
        </w:rPr>
        <w:t>-</w:t>
      </w:r>
      <w:r w:rsidRPr="007946BD">
        <w:rPr>
          <w:rStyle w:val="NormalTok"/>
          <w:color w:val="FF0000"/>
        </w:rPr>
        <w:t>y, np.log(sigmoid(X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np.multiply((</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(learningRate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(X))</w:t>
      </w:r>
      <w:r w:rsidRPr="007946BD">
        <w:rPr>
          <w:rStyle w:val="OperatorTok"/>
          <w:color w:val="FF0000"/>
        </w:rPr>
        <w:t>*</w:t>
      </w:r>
      <w:r w:rsidRPr="007946BD">
        <w:rPr>
          <w:rStyle w:val="NormalTok"/>
          <w:color w:val="FF0000"/>
        </w:rPr>
        <w:t xml:space="preserve"> np.</w:t>
      </w:r>
      <w:r w:rsidRPr="007946BD">
        <w:rPr>
          <w:rStyle w:val="BuiltInTok"/>
          <w:color w:val="FF0000"/>
        </w:rPr>
        <w:t>sum</w:t>
      </w:r>
      <w:r w:rsidRPr="007946BD">
        <w:rPr>
          <w:rStyle w:val="NormalTok"/>
          <w:color w:val="FF0000"/>
        </w:rPr>
        <w:t>(np.power(theta[:,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np.</w:t>
      </w:r>
      <w:r w:rsidRPr="007946BD">
        <w:rPr>
          <w:rStyle w:val="BuiltInTok"/>
          <w:color w:val="FF0000"/>
        </w:rPr>
        <w:t>sum</w:t>
      </w:r>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要最小化该代价函数，通过求导，得出梯度下降算法为：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2BF71BC4"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i/>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r>
        <w:rPr>
          <w:rStyle w:val="VerbatimChar"/>
        </w:rPr>
        <w:t>fminuc</w:t>
      </w:r>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000000"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4F6DDE6B"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w:t>
      </w:r>
      <w:r>
        <w:t>N</w:t>
      </w:r>
      <w:r>
        <w:t>倍的学习算法。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166" w:name="_Toc38636827"/>
      <w:r>
        <w:lastRenderedPageBreak/>
        <w:t>第</w:t>
      </w:r>
      <w:r>
        <w:t>4</w:t>
      </w:r>
      <w:r>
        <w:t>周</w:t>
      </w:r>
      <w:bookmarkEnd w:id="166"/>
    </w:p>
    <w:p w14:paraId="324E4A6E" w14:textId="6C726A65" w:rsidR="006C77B1" w:rsidRDefault="006C77B1" w:rsidP="00D15056">
      <w:pPr>
        <w:pStyle w:val="MMTopic2"/>
        <w:numPr>
          <w:ilvl w:val="0"/>
          <w:numId w:val="2"/>
        </w:numPr>
      </w:pPr>
      <w:bookmarkStart w:id="167" w:name="_Toc38636828"/>
      <w:commentRangeStart w:id="168"/>
      <w:r>
        <w:t>神经网络：表述</w:t>
      </w:r>
      <w:r>
        <w:t>(Neural Networks: Representation)</w:t>
      </w:r>
      <w:bookmarkEnd w:id="167"/>
      <w:commentRangeEnd w:id="168"/>
      <w:r w:rsidR="000439B5">
        <w:rPr>
          <w:rStyle w:val="affb"/>
          <w:rFonts w:ascii="Calibri" w:hAnsi="Calibri"/>
          <w:b w:val="0"/>
          <w:bCs w:val="0"/>
        </w:rPr>
        <w:commentReference w:id="168"/>
      </w:r>
    </w:p>
    <w:p w14:paraId="008A2F0A" w14:textId="77777777" w:rsidR="006C77B1" w:rsidRDefault="006C77B1">
      <w:pPr>
        <w:pStyle w:val="3"/>
      </w:pPr>
      <w:bookmarkStart w:id="169" w:name="_Toc38636829"/>
      <w:r>
        <w:t xml:space="preserve">8.1 </w:t>
      </w:r>
      <w:r>
        <w:t>非线性假设</w:t>
      </w:r>
      <w:bookmarkEnd w:id="169"/>
    </w:p>
    <w:p w14:paraId="503B3446" w14:textId="77777777" w:rsidR="006C77B1" w:rsidRDefault="006C77B1" w:rsidP="00CD34C7">
      <w:pPr>
        <w:pStyle w:val="af0"/>
      </w:pPr>
      <w:r>
        <w:t>参考视频</w:t>
      </w:r>
      <w:r>
        <w:t>: 8 - 1 - Non-linear Hypotheses (10 min).mkv</w:t>
      </w:r>
    </w:p>
    <w:p w14:paraId="0A5150A1" w14:textId="77777777" w:rsidR="006C77B1" w:rsidRDefault="006C77B1" w:rsidP="00CD34C7">
      <w:pPr>
        <w:pStyle w:val="af"/>
      </w:pPr>
      <w:r>
        <w:t>我们之前学的，无论是线性回归还是逻辑回归都有这样一个缺点，即：当特征太多时，计算的负荷会非常大。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93"/>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的多次项式进行预测时，我们可以应用的很好。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94"/>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r>
        <w:t>个（接近</w:t>
      </w:r>
      <w:r>
        <w:t>3</w:t>
      </w:r>
      <w:r>
        <w:t>百万个）特征。普通的逻辑回归模型，不能有效地处理这么多的特征，这时候我们需要神经网络。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70" w:name="header-n26"/>
      <w:bookmarkEnd w:id="170"/>
      <w:r>
        <w:br w:type="page"/>
      </w:r>
    </w:p>
    <w:p w14:paraId="14C6118D" w14:textId="58DCDAF9" w:rsidR="006C77B1" w:rsidRDefault="006C77B1">
      <w:pPr>
        <w:pStyle w:val="3"/>
      </w:pPr>
      <w:bookmarkStart w:id="171" w:name="_Toc38636830"/>
      <w:r>
        <w:lastRenderedPageBreak/>
        <w:t xml:space="preserve">8.2 </w:t>
      </w:r>
      <w:r>
        <w:t>神经元和大脑</w:t>
      </w:r>
      <w:bookmarkEnd w:id="171"/>
    </w:p>
    <w:p w14:paraId="0D9C127C" w14:textId="77777777" w:rsidR="006C77B1" w:rsidRDefault="006C77B1" w:rsidP="00CD34C7">
      <w:pPr>
        <w:pStyle w:val="af0"/>
      </w:pPr>
      <w:r>
        <w:t>参考视频</w:t>
      </w:r>
      <w:r>
        <w:t>: 8 - 2 - Neurons and the Brain (8 min).mkv</w:t>
      </w:r>
    </w:p>
    <w:p w14:paraId="377DE4BB" w14:textId="77777777" w:rsidR="006C77B1" w:rsidRDefault="006C77B1" w:rsidP="00CD34C7">
      <w:pPr>
        <w:pStyle w:val="af"/>
      </w:pPr>
      <w:r>
        <w:t>神经网络是一种很古老的算法，它最初产生的目的是制造能模拟大脑的机器。</w:t>
      </w:r>
    </w:p>
    <w:p w14:paraId="73BCB0EC" w14:textId="77777777" w:rsidR="006C77B1" w:rsidRDefault="006C77B1" w:rsidP="00CD34C7">
      <w:pPr>
        <w:pStyle w:val="af"/>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95"/>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96"/>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r>
        <w:rPr>
          <w:b/>
        </w:rPr>
        <w:t>BrainPort</w:t>
      </w:r>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97"/>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98"/>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99"/>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72" w:name="header-n66"/>
      <w:bookmarkEnd w:id="172"/>
      <w:r>
        <w:br w:type="page"/>
      </w:r>
    </w:p>
    <w:p w14:paraId="384B47EB" w14:textId="799EB8C4" w:rsidR="006C77B1" w:rsidRDefault="006C77B1">
      <w:pPr>
        <w:pStyle w:val="3"/>
      </w:pPr>
      <w:bookmarkStart w:id="173" w:name="_Toc38636831"/>
      <w:r>
        <w:lastRenderedPageBreak/>
        <w:t xml:space="preserve">8.3 </w:t>
      </w:r>
      <w:r>
        <w:t>模型表示</w:t>
      </w:r>
      <w:r>
        <w:t>1</w:t>
      </w:r>
      <w:bookmarkEnd w:id="173"/>
    </w:p>
    <w:p w14:paraId="3B12E1C1" w14:textId="77777777" w:rsidR="006C77B1" w:rsidRDefault="006C77B1" w:rsidP="00CD34C7">
      <w:pPr>
        <w:pStyle w:val="af0"/>
      </w:pPr>
      <w:r>
        <w:t>参考视频</w:t>
      </w:r>
      <w:r>
        <w:t>: 8 - 3 - Model Representation I (12 min).mkv</w:t>
      </w:r>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200"/>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201"/>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202"/>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203"/>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000000" w:rsidP="00CD34C7">
      <w:pPr>
        <w:pStyle w:val="af"/>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204"/>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00000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r w:rsidR="006C77B1">
        <w:t>个激活单元。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00000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00000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00000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000000"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205"/>
                    <a:stretch>
                      <a:fillRect/>
                    </a:stretch>
                  </pic:blipFill>
                  <pic:spPr bwMode="auto">
                    <a:xfrm>
                      <a:off x="0" y="0"/>
                      <a:ext cx="3022600" cy="965200"/>
                    </a:xfrm>
                    <a:prstGeom prst="rect">
                      <a:avLst/>
                    </a:prstGeom>
                    <a:noFill/>
                    <a:ln w="9525">
                      <a:noFill/>
                      <a:headEnd/>
                      <a:tailEnd/>
                    </a:ln>
                  </pic:spPr>
                </pic:pic>
              </a:graphicData>
            </a:graphic>
          </wp:inline>
        </w:drawing>
      </w:r>
      <w:bookmarkStart w:id="174" w:name="header-n117"/>
      <w:bookmarkEnd w:id="174"/>
      <w:r w:rsidR="00CD34C7">
        <w:br w:type="page"/>
      </w:r>
    </w:p>
    <w:p w14:paraId="09A67F37" w14:textId="3AD4765B" w:rsidR="006C77B1" w:rsidRDefault="006C77B1">
      <w:pPr>
        <w:pStyle w:val="3"/>
      </w:pPr>
      <w:bookmarkStart w:id="175" w:name="_Toc38636832"/>
      <w:r>
        <w:lastRenderedPageBreak/>
        <w:t xml:space="preserve">8.4 </w:t>
      </w:r>
      <w:r>
        <w:t>模型表示</w:t>
      </w:r>
      <w:r>
        <w:t>2</w:t>
      </w:r>
      <w:bookmarkEnd w:id="175"/>
    </w:p>
    <w:p w14:paraId="536B1A99" w14:textId="77777777" w:rsidR="006C77B1" w:rsidRDefault="006C77B1" w:rsidP="00CD34C7">
      <w:pPr>
        <w:pStyle w:val="af0"/>
      </w:pPr>
      <w:r>
        <w:t>参考视频</w:t>
      </w:r>
      <w:r>
        <w:t>: 8 - 4 - Model Representation II (12 min).mkv</w:t>
      </w:r>
    </w:p>
    <w:p w14:paraId="4EE85392" w14:textId="66FB26E5" w:rsidR="006C77B1" w:rsidRDefault="006C77B1" w:rsidP="00CD34C7">
      <w:pPr>
        <w:pStyle w:val="af"/>
      </w:pPr>
      <w:r>
        <w:t xml:space="preserve">( </w:t>
      </w:r>
      <w:r>
        <w:rPr>
          <w:b/>
        </w:rPr>
        <w:t>FORWARD PROPAGATION</w:t>
      </w:r>
      <w:r>
        <w:t xml:space="preserve"> ) </w:t>
      </w:r>
      <w:r>
        <w:t>相对</w:t>
      </w:r>
      <w:r w:rsidR="00B444CA">
        <w:rPr>
          <w:rFonts w:hint="eastAsia"/>
        </w:rPr>
        <w:t>于</w:t>
      </w:r>
      <w:r>
        <w:t>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206"/>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207"/>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208"/>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为了更好了了解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209"/>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210"/>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000000"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76" w:name="header-n150"/>
      <w:bookmarkEnd w:id="176"/>
      <w:r>
        <w:br w:type="page"/>
      </w:r>
    </w:p>
    <w:p w14:paraId="502211DF" w14:textId="410FB414" w:rsidR="006C77B1" w:rsidRDefault="006C77B1">
      <w:pPr>
        <w:pStyle w:val="3"/>
      </w:pPr>
      <w:bookmarkStart w:id="177" w:name="_Toc38636833"/>
      <w:r>
        <w:lastRenderedPageBreak/>
        <w:t xml:space="preserve">8.5 </w:t>
      </w:r>
      <w:r>
        <w:t>特征和直观理解</w:t>
      </w:r>
      <w:r>
        <w:t>1</w:t>
      </w:r>
      <w:bookmarkEnd w:id="177"/>
    </w:p>
    <w:p w14:paraId="461477C5" w14:textId="77777777" w:rsidR="006C77B1" w:rsidRDefault="006C77B1" w:rsidP="00CD34C7">
      <w:pPr>
        <w:pStyle w:val="af0"/>
      </w:pPr>
      <w:r>
        <w:t>参考视频</w:t>
      </w:r>
      <w:r>
        <w:t>: 8 - 5 - Examples and Intuitions I (7 min).mkv</w:t>
      </w:r>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r>
        <w:rPr>
          <w:b/>
        </w:rPr>
        <w:t>sigmod</w:t>
      </w:r>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11"/>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12"/>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13"/>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14"/>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78" w:name="header-n186"/>
      <w:bookmarkEnd w:id="178"/>
      <w:r>
        <w:br w:type="page"/>
      </w:r>
    </w:p>
    <w:p w14:paraId="08B3C6E3" w14:textId="3A168DD6" w:rsidR="006C77B1" w:rsidRDefault="006C77B1">
      <w:pPr>
        <w:pStyle w:val="3"/>
      </w:pPr>
      <w:bookmarkStart w:id="179" w:name="_Toc38636834"/>
      <w:r>
        <w:lastRenderedPageBreak/>
        <w:t xml:space="preserve">8.6 </w:t>
      </w:r>
      <w:r>
        <w:t>样本和直观理解</w:t>
      </w:r>
      <w:r>
        <w:t>II</w:t>
      </w:r>
      <w:bookmarkEnd w:id="179"/>
    </w:p>
    <w:p w14:paraId="73E1A470" w14:textId="77777777" w:rsidR="006C77B1" w:rsidRDefault="006C77B1" w:rsidP="00CD34C7">
      <w:pPr>
        <w:pStyle w:val="af0"/>
      </w:pPr>
      <w:r>
        <w:t>参考视频</w:t>
      </w:r>
      <w:r>
        <w:t>: 8 - 6 - Examples and Intuitions II (10 min).mkv</w:t>
      </w:r>
    </w:p>
    <w:p w14:paraId="326E62CF" w14:textId="7ACECC4C"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w:t>
      </w:r>
      <w:r w:rsidR="00B444CA">
        <w:rPr>
          <w:rFonts w:hint="eastAsia"/>
        </w:rPr>
        <w:t>只</w:t>
      </w:r>
      <w:r>
        <w:t>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15"/>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16"/>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17"/>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功能（输入的两个值必须一样，均为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18"/>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19"/>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按这种方法我们可以逐渐构造出越来越复杂的函数，也能得到更加厉害的特征值。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80" w:name="header-n218"/>
      <w:bookmarkEnd w:id="180"/>
      <w:r>
        <w:br w:type="page"/>
      </w:r>
    </w:p>
    <w:p w14:paraId="57F7AD38" w14:textId="584AEA7C" w:rsidR="006C77B1" w:rsidRDefault="006C77B1">
      <w:pPr>
        <w:pStyle w:val="3"/>
      </w:pPr>
      <w:bookmarkStart w:id="181" w:name="_Toc38636835"/>
      <w:r>
        <w:lastRenderedPageBreak/>
        <w:t xml:space="preserve">8.7 </w:t>
      </w:r>
      <w:r>
        <w:t>多类分类</w:t>
      </w:r>
      <w:bookmarkEnd w:id="181"/>
    </w:p>
    <w:p w14:paraId="53BD32FB" w14:textId="77777777" w:rsidR="006C77B1" w:rsidRDefault="006C77B1" w:rsidP="00CD34C7">
      <w:pPr>
        <w:pStyle w:val="af0"/>
      </w:pPr>
      <w:r>
        <w:t>参考视频</w:t>
      </w:r>
      <w:r>
        <w:t>: 8 - 7 - Multiclass Classification (4 min).mkv</w:t>
      </w:r>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20"/>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21"/>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22"/>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82" w:name="_Toc38636836"/>
      <w:r>
        <w:lastRenderedPageBreak/>
        <w:t>第</w:t>
      </w:r>
      <w:r>
        <w:t>5</w:t>
      </w:r>
      <w:r>
        <w:t>周</w:t>
      </w:r>
      <w:bookmarkEnd w:id="182"/>
    </w:p>
    <w:p w14:paraId="430DCA02" w14:textId="1BE2A4D0" w:rsidR="006C77B1" w:rsidRDefault="006C77B1" w:rsidP="00D15056">
      <w:pPr>
        <w:pStyle w:val="MMTopic2"/>
        <w:numPr>
          <w:ilvl w:val="0"/>
          <w:numId w:val="2"/>
        </w:numPr>
      </w:pPr>
      <w:bookmarkStart w:id="183" w:name="_Toc38636837"/>
      <w:r>
        <w:t>神经网络的学习</w:t>
      </w:r>
      <w:r>
        <w:t>(Neural Networks: Learning)</w:t>
      </w:r>
      <w:bookmarkEnd w:id="183"/>
    </w:p>
    <w:p w14:paraId="030B8B31" w14:textId="77777777" w:rsidR="006C77B1" w:rsidRDefault="006C77B1">
      <w:pPr>
        <w:pStyle w:val="3"/>
      </w:pPr>
      <w:bookmarkStart w:id="184" w:name="_Toc38636838"/>
      <w:r>
        <w:t xml:space="preserve">9.1 </w:t>
      </w:r>
      <w:r>
        <w:t>代价函数</w:t>
      </w:r>
      <w:bookmarkEnd w:id="184"/>
    </w:p>
    <w:p w14:paraId="6CE78FD2" w14:textId="77777777" w:rsidR="006C77B1" w:rsidRDefault="006C77B1" w:rsidP="00CD34C7">
      <w:pPr>
        <w:pStyle w:val="af0"/>
      </w:pPr>
      <w:r>
        <w:t>参考视频</w:t>
      </w:r>
      <w:r>
        <w:t>: 9 - 1 - Cost Function (7 min).mkv</w:t>
      </w:r>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r>
        <w:t>i</w:t>
      </w:r>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23"/>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5418DA" w:rsidP="005418DA">
      <w:pPr>
        <w:pStyle w:val="af"/>
      </w:pPr>
      <w:r w:rsidRPr="00D61E02">
        <w:rPr>
          <w:position w:val="-32"/>
        </w:rPr>
        <w:object w:dxaOrig="6860" w:dyaOrig="760" w14:anchorId="42833D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1.4pt;height:37.8pt" o:ole="">
            <v:imagedata r:id="rId224" o:title=""/>
          </v:shape>
          <o:OLEObject Type="Embed" ProgID="Equation.DSMT4" ShapeID="_x0000_i1025" DrawAspect="Content" ObjectID="_1777914214" r:id="rId225"/>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252CCC">
      <w:pPr>
        <w:pStyle w:val="a0"/>
      </w:pPr>
      <w:r w:rsidRPr="00D61E02">
        <w:rPr>
          <w:position w:val="-68"/>
        </w:rPr>
        <w:object w:dxaOrig="6700" w:dyaOrig="1480" w14:anchorId="24F4845E">
          <v:shape id="_x0000_i1026" type="#_x0000_t75" style="width:389.4pt;height:85.8pt" o:ole="">
            <v:imagedata r:id="rId226" o:title=""/>
          </v:shape>
          <o:OLEObject Type="Embed" ProgID="Equation.DSMT4" ShapeID="_x0000_i1026" DrawAspect="Content" ObjectID="_1777914215" r:id="rId227"/>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r>
        <w:t>个预测，基本上我们可以利用循环，对每一行特征都预测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85" w:name="header-n34"/>
      <w:bookmarkEnd w:id="185"/>
      <w:r>
        <w:br w:type="page"/>
      </w:r>
    </w:p>
    <w:p w14:paraId="14FC2161" w14:textId="4652EC66" w:rsidR="006C77B1" w:rsidRDefault="006C77B1">
      <w:pPr>
        <w:pStyle w:val="3"/>
      </w:pPr>
      <w:bookmarkStart w:id="186" w:name="_Toc38636839"/>
      <w:r>
        <w:lastRenderedPageBreak/>
        <w:t xml:space="preserve">9.2 </w:t>
      </w:r>
      <w:r>
        <w:t>反向传播算法</w:t>
      </w:r>
      <w:bookmarkEnd w:id="186"/>
    </w:p>
    <w:p w14:paraId="279937EB" w14:textId="77777777" w:rsidR="006C77B1" w:rsidRDefault="006C77B1" w:rsidP="005418DA">
      <w:pPr>
        <w:pStyle w:val="af0"/>
      </w:pPr>
      <w:r>
        <w:t>参考视频</w:t>
      </w:r>
      <w:r>
        <w:t>: 9 - 2 - Backpropagation Algorithm (12 min).mkv</w:t>
      </w:r>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28"/>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29"/>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742FA" w:rsidRPr="004742FA">
        <w:rPr>
          <w:position w:val="-12"/>
        </w:rPr>
        <w:object w:dxaOrig="400" w:dyaOrig="380" w14:anchorId="118D6C0D">
          <v:shape id="_x0000_i1027" type="#_x0000_t75" style="width:20.4pt;height:19.2pt" o:ole="">
            <v:imagedata r:id="rId230" o:title=""/>
          </v:shape>
          <o:OLEObject Type="Embed" ProgID="Equation.DSMT4" ShapeID="_x0000_i1027" DrawAspect="Content" ObjectID="_1777914216" r:id="rId231"/>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则是权重导致的误差的和。下一步是继续计算第二层的误差：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r>
        <w:t>个输入变量的下标。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r>
        <w:t>个激活单元受到第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32"/>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000000"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000000"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r>
        <w:rPr>
          <w:rStyle w:val="VerbatimChar"/>
        </w:rPr>
        <w:t>fminuc</w:t>
      </w:r>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r w:rsidRPr="00356442">
        <w:rPr>
          <w:rStyle w:val="VerbatimChar"/>
          <w:color w:val="FF0000"/>
        </w:rPr>
        <w:t>thetaVec = [Theta1(:) ; Theta2(:) ; Theta3(:)]</w:t>
      </w:r>
      <w:r w:rsidRPr="00356442">
        <w:rPr>
          <w:color w:val="FF0000"/>
        </w:rPr>
        <w:br/>
      </w:r>
      <w:r w:rsidRPr="00356442">
        <w:rPr>
          <w:rStyle w:val="VerbatimChar"/>
          <w:color w:val="FF0000"/>
        </w:rPr>
        <w:t>...optimization using functions like fminuc...</w:t>
      </w:r>
      <w:r w:rsidRPr="00356442">
        <w:rPr>
          <w:color w:val="FF0000"/>
        </w:rPr>
        <w:br/>
      </w:r>
      <w:r w:rsidRPr="00356442">
        <w:rPr>
          <w:rStyle w:val="VerbatimChar"/>
          <w:color w:val="FF0000"/>
        </w:rPr>
        <w:t>Theta1 = reshape(thetaVec(1:110, 10, 11);</w:t>
      </w:r>
      <w:r w:rsidRPr="00356442">
        <w:rPr>
          <w:color w:val="FF0000"/>
        </w:rPr>
        <w:br/>
      </w:r>
      <w:r w:rsidRPr="00356442">
        <w:rPr>
          <w:rStyle w:val="VerbatimChar"/>
          <w:color w:val="FF0000"/>
        </w:rPr>
        <w:t>Theta2 = reshape(thetaVec(111:220, 10, 11);</w:t>
      </w:r>
      <w:r w:rsidRPr="00356442">
        <w:rPr>
          <w:color w:val="FF0000"/>
        </w:rPr>
        <w:br/>
      </w:r>
      <w:r w:rsidRPr="00356442">
        <w:rPr>
          <w:rStyle w:val="VerbatimChar"/>
          <w:color w:val="FF0000"/>
        </w:rPr>
        <w:t>Theta1 = reshape(thetaVec(221:231,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87" w:name="_Toc38636840"/>
      <w:r>
        <w:lastRenderedPageBreak/>
        <w:t xml:space="preserve">9.3 </w:t>
      </w:r>
      <w:r>
        <w:t>反向传播算法的直观理解</w:t>
      </w:r>
      <w:bookmarkEnd w:id="187"/>
    </w:p>
    <w:p w14:paraId="2EEFDC29" w14:textId="77777777" w:rsidR="006C77B1" w:rsidRDefault="006C77B1" w:rsidP="005418DA">
      <w:pPr>
        <w:pStyle w:val="af0"/>
      </w:pPr>
      <w:r>
        <w:t>参考视频</w:t>
      </w:r>
      <w:r>
        <w:t>: 9 - 3 - Backpropagation Intuition (13 min).mkv</w:t>
      </w:r>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33"/>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34"/>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35"/>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36"/>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88" w:name="header-n106"/>
      <w:bookmarkStart w:id="189" w:name="_Toc38636841"/>
      <w:bookmarkEnd w:id="188"/>
      <w:r>
        <w:lastRenderedPageBreak/>
        <w:t xml:space="preserve">9.4 </w:t>
      </w:r>
      <w:r>
        <w:t>实现注意：展开参数</w:t>
      </w:r>
      <w:bookmarkEnd w:id="189"/>
    </w:p>
    <w:p w14:paraId="4B1084BE" w14:textId="77777777" w:rsidR="006C77B1" w:rsidRDefault="006C77B1" w:rsidP="005418DA">
      <w:pPr>
        <w:pStyle w:val="af0"/>
      </w:pPr>
      <w:r>
        <w:t>参考视频</w:t>
      </w:r>
      <w:r>
        <w:t>: 9 - 4 - Implementation Note_ Unrolling Parameters (8 min).mkv</w:t>
      </w:r>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37"/>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38"/>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39"/>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90" w:name="_Toc38636842"/>
      <w:r>
        <w:lastRenderedPageBreak/>
        <w:t xml:space="preserve">9.5 </w:t>
      </w:r>
      <w:r>
        <w:t>梯度检验</w:t>
      </w:r>
      <w:bookmarkEnd w:id="190"/>
    </w:p>
    <w:p w14:paraId="1DD1A8A3" w14:textId="77777777" w:rsidR="006C77B1" w:rsidRDefault="006C77B1" w:rsidP="005418DA">
      <w:pPr>
        <w:pStyle w:val="af0"/>
      </w:pPr>
      <w:r>
        <w:t>参考视频</w:t>
      </w:r>
      <w:r>
        <w:t>: 9 - 5 - Gradient Checking (12 min).mkv</w:t>
      </w:r>
    </w:p>
    <w:p w14:paraId="0F3F325C" w14:textId="77777777" w:rsidR="006C77B1" w:rsidRDefault="006C77B1" w:rsidP="005418DA">
      <w:pPr>
        <w:pStyle w:val="af"/>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f"/>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40"/>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r w:rsidRPr="00356442">
        <w:rPr>
          <w:rStyle w:val="VerbatimChar"/>
          <w:color w:val="FF0000"/>
        </w:rPr>
        <w:t>gradApprox = (J(theta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41"/>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91" w:name="header-n141"/>
      <w:bookmarkEnd w:id="191"/>
      <w:r>
        <w:br w:type="page"/>
      </w:r>
    </w:p>
    <w:p w14:paraId="43F6BDF1" w14:textId="4227940B" w:rsidR="006C77B1" w:rsidRDefault="006C77B1">
      <w:pPr>
        <w:pStyle w:val="3"/>
      </w:pPr>
      <w:bookmarkStart w:id="192" w:name="_Toc38636843"/>
      <w:r>
        <w:lastRenderedPageBreak/>
        <w:t xml:space="preserve">9.6 </w:t>
      </w:r>
      <w:r>
        <w:t>随机初始化</w:t>
      </w:r>
      <w:bookmarkEnd w:id="192"/>
    </w:p>
    <w:p w14:paraId="6BE190A7" w14:textId="77777777" w:rsidR="006C77B1" w:rsidRDefault="006C77B1" w:rsidP="005418DA">
      <w:pPr>
        <w:pStyle w:val="af0"/>
      </w:pPr>
      <w:r>
        <w:t>参考视频</w:t>
      </w:r>
      <w:r>
        <w:t>: 9 - 6 - Random Initialization (7 min).mkv</w:t>
      </w:r>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f"/>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Theta1 = rand(10,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93" w:name="_Toc38636844"/>
      <w:r>
        <w:lastRenderedPageBreak/>
        <w:t xml:space="preserve">9.7 </w:t>
      </w:r>
      <w:r>
        <w:t>综合起来</w:t>
      </w:r>
      <w:bookmarkEnd w:id="193"/>
    </w:p>
    <w:p w14:paraId="731BFF3A" w14:textId="77777777" w:rsidR="006C77B1" w:rsidRDefault="006C77B1" w:rsidP="005418DA">
      <w:pPr>
        <w:pStyle w:val="af0"/>
      </w:pPr>
      <w:r>
        <w:t>参考视频</w:t>
      </w:r>
      <w:r>
        <w:t>: 9 - 7 - Putting It Together (14 min).mkv</w:t>
      </w:r>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我们真正要决定的是隐藏层的层数和每个中间层的单元数。</w:t>
      </w:r>
    </w:p>
    <w:p w14:paraId="676900D5" w14:textId="77777777" w:rsidR="006C77B1" w:rsidRDefault="006C77B1" w:rsidP="005418DA">
      <w:pPr>
        <w:pStyle w:val="af"/>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94" w:name="_Toc38636845"/>
      <w:r>
        <w:lastRenderedPageBreak/>
        <w:t xml:space="preserve">9.8 </w:t>
      </w:r>
      <w:r>
        <w:t>自主驾驶</w:t>
      </w:r>
      <w:bookmarkEnd w:id="194"/>
    </w:p>
    <w:p w14:paraId="225DD8E6" w14:textId="77777777" w:rsidR="006C77B1" w:rsidRDefault="006C77B1" w:rsidP="005418DA">
      <w:pPr>
        <w:pStyle w:val="af0"/>
      </w:pPr>
      <w:r>
        <w:t>参考视频</w:t>
      </w:r>
      <w:r>
        <w:t>: 9 - 8 - Autonomous Driving (7 min).mkv</w:t>
      </w:r>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那里拿到的，他是我的同事，任职于美国东海岸的卡耐基梅隆大学。在这部分视频中，你就会明白可视化技术到底是什么？在看这段视频之前，我会告诉你可视化技术是什么。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42"/>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43"/>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44"/>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45"/>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95" w:name="_Toc38636846"/>
      <w:r>
        <w:lastRenderedPageBreak/>
        <w:t>第</w:t>
      </w:r>
      <w:r>
        <w:t>6</w:t>
      </w:r>
      <w:r>
        <w:t>周</w:t>
      </w:r>
      <w:bookmarkEnd w:id="195"/>
    </w:p>
    <w:p w14:paraId="71447D5A" w14:textId="78AD31EF" w:rsidR="006C77B1" w:rsidRDefault="006C77B1" w:rsidP="00D15056">
      <w:pPr>
        <w:pStyle w:val="MMTopic2"/>
        <w:numPr>
          <w:ilvl w:val="0"/>
          <w:numId w:val="2"/>
        </w:numPr>
      </w:pPr>
      <w:bookmarkStart w:id="196" w:name="_Toc38636847"/>
      <w:r>
        <w:t>应用机器学习的建议</w:t>
      </w:r>
      <w:r>
        <w:t>(Advice for Applying Machine Learning)</w:t>
      </w:r>
      <w:bookmarkEnd w:id="196"/>
    </w:p>
    <w:p w14:paraId="6B89C8E6" w14:textId="77777777" w:rsidR="006C77B1" w:rsidRDefault="006C77B1">
      <w:pPr>
        <w:pStyle w:val="3"/>
      </w:pPr>
      <w:bookmarkStart w:id="197" w:name="_Toc38636848"/>
      <w:r>
        <w:t xml:space="preserve">10.1 </w:t>
      </w:r>
      <w:r>
        <w:t>决定下一步做什么</w:t>
      </w:r>
      <w:bookmarkEnd w:id="197"/>
    </w:p>
    <w:p w14:paraId="1FED0C47" w14:textId="77777777" w:rsidR="006C77B1" w:rsidRDefault="006C77B1" w:rsidP="005418DA">
      <w:pPr>
        <w:pStyle w:val="af0"/>
      </w:pPr>
      <w:r>
        <w:t>参考视频</w:t>
      </w:r>
      <w:r>
        <w:t>: 10 - 1 - Deciding What to Try Next (6 min).mkv</w:t>
      </w:r>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98" w:name="header-n40"/>
      <w:bookmarkEnd w:id="198"/>
      <w:r>
        <w:br w:type="page"/>
      </w:r>
    </w:p>
    <w:p w14:paraId="1DE18DDE" w14:textId="719BF904" w:rsidR="006C77B1" w:rsidRDefault="006C77B1">
      <w:pPr>
        <w:pStyle w:val="3"/>
      </w:pPr>
      <w:bookmarkStart w:id="199" w:name="_Toc38636849"/>
      <w:r>
        <w:lastRenderedPageBreak/>
        <w:t xml:space="preserve">10.2 </w:t>
      </w:r>
      <w:r>
        <w:t>评估一个假设</w:t>
      </w:r>
      <w:bookmarkEnd w:id="199"/>
    </w:p>
    <w:p w14:paraId="710C4D4B" w14:textId="77777777" w:rsidR="006C77B1" w:rsidRDefault="006C77B1" w:rsidP="00EA2301">
      <w:pPr>
        <w:pStyle w:val="af0"/>
      </w:pPr>
      <w:r>
        <w:t>参考视频</w:t>
      </w:r>
      <w:r>
        <w:t>: 10 - 2 - Evaluating a Hypothesis (8 min).mkv</w:t>
      </w:r>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46"/>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47"/>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8" type="#_x0000_t75" style="width:321.6pt;height:45.6pt" o:ole="">
            <v:imagedata r:id="rId248" o:title=""/>
          </v:shape>
          <o:OLEObject Type="Embed" ProgID="Equation.DSMT4" ShapeID="_x0000_i1028" DrawAspect="Content" ObjectID="_1777914217" r:id="rId249"/>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50"/>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024CFB1" w:rsidR="006C77B1" w:rsidRDefault="006C77B1" w:rsidP="00EA2301">
      <w:pPr>
        <w:pStyle w:val="af"/>
        <w:rPr>
          <w:ins w:id="200" w:author="Chen Yang [2]" w:date="2024-05-20T13:52:00Z"/>
        </w:rPr>
      </w:pPr>
      <w:r>
        <w:t>然后对计算结果求平均。</w:t>
      </w:r>
    </w:p>
    <w:p w14:paraId="4F40A858" w14:textId="741DC0C8" w:rsidR="00CD2120" w:rsidRDefault="00CD2120" w:rsidP="00EA2301">
      <w:pPr>
        <w:pStyle w:val="af"/>
      </w:pPr>
      <m:oMathPara>
        <m:oMath>
          <m:r>
            <w:ins w:id="201" w:author="Chen Yang [2]" w:date="2024-05-20T13:52:00Z">
              <w:rPr>
                <w:rFonts w:ascii="Cambria Math" w:hAnsi="Cambria Math" w:hint="eastAsia"/>
              </w:rPr>
              <m:t>Test</m:t>
            </w:ins>
          </m:r>
          <m:r>
            <w:ins w:id="202" w:author="Chen Yang [2]" w:date="2024-05-20T13:52:00Z">
              <w:rPr>
                <w:rFonts w:ascii="Cambria Math" w:hAnsi="Cambria Math"/>
              </w:rPr>
              <m:t xml:space="preserve"> Error=</m:t>
            </w:ins>
          </m:r>
          <m:f>
            <m:fPr>
              <m:ctrlPr>
                <w:ins w:id="203" w:author="Chen Yang [2]" w:date="2024-05-20T13:52:00Z">
                  <w:rPr>
                    <w:rFonts w:ascii="Cambria Math" w:hAnsi="Cambria Math"/>
                    <w:i/>
                  </w:rPr>
                </w:ins>
              </m:ctrlPr>
            </m:fPr>
            <m:num>
              <m:r>
                <w:ins w:id="204" w:author="Chen Yang [2]" w:date="2024-05-20T13:53:00Z">
                  <w:rPr>
                    <w:rFonts w:ascii="Cambria Math" w:hAnsi="Cambria Math"/>
                  </w:rPr>
                  <m:t>1</m:t>
                </w:ins>
              </m:r>
            </m:num>
            <m:den>
              <m:sSub>
                <m:sSubPr>
                  <m:ctrlPr>
                    <w:ins w:id="205" w:author="Chen Yang [2]" w:date="2024-05-20T13:53:00Z">
                      <w:rPr>
                        <w:rFonts w:ascii="Cambria Math" w:hAnsi="Cambria Math"/>
                        <w:i/>
                      </w:rPr>
                    </w:ins>
                  </m:ctrlPr>
                </m:sSubPr>
                <m:e>
                  <m:r>
                    <w:ins w:id="206" w:author="Chen Yang [2]" w:date="2024-05-20T13:53:00Z">
                      <w:rPr>
                        <w:rFonts w:ascii="Cambria Math" w:hAnsi="Cambria Math"/>
                      </w:rPr>
                      <m:t>m</m:t>
                    </w:ins>
                  </m:r>
                </m:e>
                <m:sub>
                  <m:r>
                    <w:ins w:id="207" w:author="Chen Yang [2]" w:date="2024-05-20T13:53:00Z">
                      <w:rPr>
                        <w:rFonts w:ascii="Cambria Math" w:hAnsi="Cambria Math"/>
                      </w:rPr>
                      <m:t>test</m:t>
                    </w:ins>
                  </m:r>
                </m:sub>
              </m:sSub>
            </m:den>
          </m:f>
          <m:nary>
            <m:naryPr>
              <m:chr m:val="∑"/>
              <m:limLoc m:val="undOvr"/>
              <m:ctrlPr>
                <w:ins w:id="208" w:author="Chen Yang [2]" w:date="2024-05-20T13:53:00Z">
                  <w:rPr>
                    <w:rFonts w:ascii="Cambria Math" w:hAnsi="Cambria Math"/>
                    <w:i/>
                  </w:rPr>
                </w:ins>
              </m:ctrlPr>
            </m:naryPr>
            <m:sub>
              <m:r>
                <w:ins w:id="209" w:author="Chen Yang [2]" w:date="2024-05-20T13:54:00Z">
                  <w:rPr>
                    <w:rFonts w:ascii="Cambria Math" w:hAnsi="Cambria Math"/>
                  </w:rPr>
                  <m:t>i=1</m:t>
                </w:ins>
              </m:r>
            </m:sub>
            <m:sup>
              <m:sSub>
                <m:sSubPr>
                  <m:ctrlPr>
                    <w:ins w:id="210" w:author="Chen Yang [2]" w:date="2024-05-20T13:54:00Z">
                      <w:rPr>
                        <w:rFonts w:ascii="Cambria Math" w:hAnsi="Cambria Math"/>
                        <w:i/>
                      </w:rPr>
                    </w:ins>
                  </m:ctrlPr>
                </m:sSubPr>
                <m:e>
                  <m:r>
                    <w:ins w:id="211" w:author="Chen Yang [2]" w:date="2024-05-20T13:55:00Z">
                      <w:rPr>
                        <w:rFonts w:ascii="Cambria Math" w:hAnsi="Cambria Math"/>
                      </w:rPr>
                      <m:t>m</m:t>
                    </w:ins>
                  </m:r>
                </m:e>
                <m:sub>
                  <m:r>
                    <w:ins w:id="212" w:author="Chen Yang [2]" w:date="2024-05-20T13:55:00Z">
                      <w:rPr>
                        <w:rFonts w:ascii="Cambria Math" w:hAnsi="Cambria Math"/>
                      </w:rPr>
                      <m:t>test</m:t>
                    </w:ins>
                  </m:r>
                </m:sub>
              </m:sSub>
            </m:sup>
            <m:e>
              <m:r>
                <w:ins w:id="213" w:author="Chen Yang [2]" w:date="2024-05-20T13:53:00Z">
                  <w:rPr>
                    <w:rFonts w:ascii="Cambria Math" w:hAnsi="Cambria Math"/>
                  </w:rPr>
                  <m:t>err(</m:t>
                </w:ins>
              </m:r>
              <m:sSub>
                <m:sSubPr>
                  <m:ctrlPr>
                    <w:ins w:id="214" w:author="Chen Yang [2]" w:date="2024-05-20T13:53:00Z">
                      <w:rPr>
                        <w:rFonts w:ascii="Cambria Math" w:hAnsi="Cambria Math"/>
                        <w:i/>
                      </w:rPr>
                    </w:ins>
                  </m:ctrlPr>
                </m:sSubPr>
                <m:e>
                  <m:r>
                    <w:ins w:id="215" w:author="Chen Yang [2]" w:date="2024-05-20T13:53:00Z">
                      <w:rPr>
                        <w:rFonts w:ascii="Cambria Math" w:hAnsi="Cambria Math"/>
                      </w:rPr>
                      <m:t>h</m:t>
                    </w:ins>
                  </m:r>
                </m:e>
                <m:sub>
                  <m:r>
                    <w:ins w:id="216" w:author="Chen Yang [2]" w:date="2024-05-20T13:53:00Z">
                      <w:rPr>
                        <w:rFonts w:ascii="Cambria Math" w:hAnsi="Cambria Math"/>
                      </w:rPr>
                      <m:t>θ</m:t>
                    </w:ins>
                  </m:r>
                </m:sub>
              </m:sSub>
              <m:d>
                <m:dPr>
                  <m:ctrlPr>
                    <w:ins w:id="217" w:author="Chen Yang [2]" w:date="2024-05-20T13:53:00Z">
                      <w:rPr>
                        <w:rFonts w:ascii="Cambria Math" w:hAnsi="Cambria Math"/>
                        <w:i/>
                      </w:rPr>
                    </w:ins>
                  </m:ctrlPr>
                </m:dPr>
                <m:e>
                  <m:sSubSup>
                    <m:sSubSupPr>
                      <m:ctrlPr>
                        <w:ins w:id="218" w:author="Chen Yang [2]" w:date="2024-05-20T13:54:00Z">
                          <w:rPr>
                            <w:rFonts w:ascii="Cambria Math" w:hAnsi="Cambria Math"/>
                            <w:i/>
                          </w:rPr>
                        </w:ins>
                      </m:ctrlPr>
                    </m:sSubSupPr>
                    <m:e>
                      <m:r>
                        <w:ins w:id="219" w:author="Chen Yang [2]" w:date="2024-05-20T13:54:00Z">
                          <w:rPr>
                            <w:rFonts w:ascii="Cambria Math" w:hAnsi="Cambria Math"/>
                          </w:rPr>
                          <m:t>x</m:t>
                        </w:ins>
                      </m:r>
                    </m:e>
                    <m:sub>
                      <m:r>
                        <w:ins w:id="220" w:author="Chen Yang [2]" w:date="2024-05-20T13:54:00Z">
                          <w:rPr>
                            <w:rFonts w:ascii="Cambria Math" w:hAnsi="Cambria Math"/>
                          </w:rPr>
                          <m:t>test</m:t>
                        </w:ins>
                      </m:r>
                    </m:sub>
                    <m:sup>
                      <m:r>
                        <w:ins w:id="221" w:author="Chen Yang [2]" w:date="2024-05-20T13:54:00Z">
                          <w:rPr>
                            <w:rFonts w:ascii="Cambria Math" w:hAnsi="Cambria Math"/>
                          </w:rPr>
                          <m:t>(i)</m:t>
                        </w:ins>
                      </m:r>
                    </m:sup>
                  </m:sSubSup>
                </m:e>
              </m:d>
              <m:r>
                <w:ins w:id="222" w:author="Chen Yang [2]" w:date="2024-05-20T13:53:00Z">
                  <w:rPr>
                    <w:rFonts w:ascii="Cambria Math" w:hAnsi="Cambria Math"/>
                  </w:rPr>
                  <m:t>,</m:t>
                </w:ins>
              </m:r>
              <m:sSubSup>
                <m:sSubSupPr>
                  <m:ctrlPr>
                    <w:ins w:id="223" w:author="Chen Yang [2]" w:date="2024-05-20T13:54:00Z">
                      <w:rPr>
                        <w:rFonts w:ascii="Cambria Math" w:hAnsi="Cambria Math"/>
                        <w:i/>
                      </w:rPr>
                    </w:ins>
                  </m:ctrlPr>
                </m:sSubSupPr>
                <m:e>
                  <m:r>
                    <w:ins w:id="224" w:author="Chen Yang [2]" w:date="2024-05-20T13:54:00Z">
                      <w:rPr>
                        <w:rFonts w:ascii="Cambria Math" w:hAnsi="Cambria Math"/>
                      </w:rPr>
                      <m:t>y</m:t>
                    </w:ins>
                  </m:r>
                </m:e>
                <m:sub>
                  <m:r>
                    <w:ins w:id="225" w:author="Chen Yang [2]" w:date="2024-05-20T13:54:00Z">
                      <w:rPr>
                        <w:rFonts w:ascii="Cambria Math" w:hAnsi="Cambria Math"/>
                      </w:rPr>
                      <m:t>test</m:t>
                    </w:ins>
                  </m:r>
                </m:sub>
                <m:sup>
                  <m:r>
                    <w:ins w:id="226" w:author="Chen Yang [2]" w:date="2024-05-20T13:54:00Z">
                      <w:rPr>
                        <w:rFonts w:ascii="Cambria Math" w:hAnsi="Cambria Math"/>
                      </w:rPr>
                      <m:t>(i)</m:t>
                    </w:ins>
                  </m:r>
                </m:sup>
              </m:sSubSup>
              <m:r>
                <w:ins w:id="227" w:author="Chen Yang [2]" w:date="2024-05-20T13:53:00Z">
                  <w:rPr>
                    <w:rFonts w:ascii="Cambria Math" w:hAnsi="Cambria Math"/>
                  </w:rPr>
                  <m:t>)</m:t>
                </w:ins>
              </m:r>
            </m:e>
          </m:nary>
        </m:oMath>
      </m:oMathPara>
    </w:p>
    <w:p w14:paraId="48D86576" w14:textId="77777777" w:rsidR="00EA2301" w:rsidRDefault="00EA2301">
      <w:pPr>
        <w:widowControl/>
        <w:jc w:val="left"/>
        <w:rPr>
          <w:b/>
          <w:bCs/>
          <w:sz w:val="32"/>
          <w:szCs w:val="32"/>
        </w:rPr>
      </w:pPr>
      <w:bookmarkStart w:id="228" w:name="header-n74"/>
      <w:bookmarkEnd w:id="228"/>
      <w:r>
        <w:br w:type="page"/>
      </w:r>
    </w:p>
    <w:p w14:paraId="0F6D7818" w14:textId="577BF0F9" w:rsidR="006C77B1" w:rsidRDefault="006C77B1">
      <w:pPr>
        <w:pStyle w:val="3"/>
      </w:pPr>
      <w:bookmarkStart w:id="229" w:name="_Toc38636850"/>
      <w:r>
        <w:lastRenderedPageBreak/>
        <w:t xml:space="preserve">10.3 </w:t>
      </w:r>
      <w:r>
        <w:t>模型选择和交叉验证集</w:t>
      </w:r>
      <w:bookmarkEnd w:id="229"/>
    </w:p>
    <w:p w14:paraId="75A4E072" w14:textId="77777777" w:rsidR="006C77B1" w:rsidRDefault="006C77B1" w:rsidP="00EA2301">
      <w:pPr>
        <w:pStyle w:val="af0"/>
      </w:pPr>
      <w:r>
        <w:t>参考视频</w:t>
      </w:r>
      <w:r>
        <w:t>: 10 - 3 - Model Selection and Train_Validation_Test Sets (12 min).mkv</w:t>
      </w:r>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51"/>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显然越高次数的多项式模型越能够适应我们的训练数据集，但是适应训练数据集并不代表着能推广至一般情况，我们应该选择一个更能适应一般情况的模型。我们需要使用交叉验证集来帮助选择模型。</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52"/>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个模型分别对交叉验证集计算得出交叉验证误差（代价函数的值）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中选出的模型对测试集计算得出推广误差（代价函数的值）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29" type="#_x0000_t75" style="width:205.2pt;height:43.2pt" o:ole="">
            <v:imagedata r:id="rId253" o:title=""/>
          </v:shape>
          <o:OLEObject Type="Embed" ProgID="Equation.DSMT4" ShapeID="_x0000_i1029" DrawAspect="Content" ObjectID="_1777914218" r:id="rId254"/>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7C21DB44" w:rsidR="006C77B1" w:rsidRPr="00CD2120" w:rsidRDefault="00000000" w:rsidP="00504D52">
      <w:pPr>
        <w:widowControl/>
        <w:numPr>
          <w:ilvl w:val="0"/>
          <w:numId w:val="7"/>
        </w:numPr>
        <w:spacing w:after="200" w:line="360" w:lineRule="auto"/>
        <w:ind w:left="482" w:hanging="482"/>
        <w:jc w:val="left"/>
        <w:rPr>
          <w:sz w:val="30"/>
          <w:szCs w:val="30"/>
        </w:rPr>
      </w:pPr>
      <m:oMath>
        <m:sSub>
          <m:sSubPr>
            <m:ctrlPr>
              <w:rPr>
                <w:rFonts w:ascii="Cambria Math" w:hAnsi="Cambria Math"/>
                <w:i/>
                <w:sz w:val="32"/>
                <w:szCs w:val="32"/>
              </w:rPr>
            </m:ctrlPr>
          </m:sSubPr>
          <m:e>
            <m:r>
              <w:rPr>
                <w:rFonts w:ascii="Cambria Math" w:hAnsi="Cambria Math"/>
                <w:sz w:val="32"/>
                <w:szCs w:val="32"/>
              </w:rPr>
              <m:t>J</m:t>
            </m:r>
          </m:e>
          <m:sub>
            <m:r>
              <w:rPr>
                <w:rFonts w:ascii="Cambria Math" w:hAnsi="Cambria Math"/>
                <w:sz w:val="32"/>
                <w:szCs w:val="32"/>
              </w:rPr>
              <m:t>cv</m:t>
            </m:r>
          </m:sub>
        </m:sSub>
        <m:d>
          <m:dPr>
            <m:ctrlPr>
              <w:rPr>
                <w:rFonts w:ascii="Cambria Math" w:hAnsi="Cambria Math"/>
                <w:i/>
                <w:sz w:val="32"/>
                <w:szCs w:val="32"/>
              </w:rPr>
            </m:ctrlPr>
          </m:dPr>
          <m:e>
            <m:r>
              <w:rPr>
                <w:rFonts w:ascii="Cambria Math" w:hAnsi="Cambria Math" w:hint="eastAsia"/>
                <w:sz w:val="32"/>
                <w:szCs w:val="32"/>
              </w:rPr>
              <m:t>θ</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2m</m:t>
                </m:r>
              </m:e>
              <m:sub>
                <m:r>
                  <w:rPr>
                    <w:rFonts w:ascii="Cambria Math" w:hAnsi="Cambria Math"/>
                    <w:sz w:val="32"/>
                    <w:szCs w:val="32"/>
                  </w:rPr>
                  <m:t>cv</m:t>
                </m:r>
              </m:sub>
            </m:sSub>
          </m:den>
        </m:f>
        <m:nary>
          <m:naryPr>
            <m:chr m:val="∑"/>
            <m:limLoc m:val="undOvr"/>
            <m:ctrlPr>
              <w:rPr>
                <w:rFonts w:ascii="Cambria Math" w:hAnsi="Cambria Math"/>
                <w:i/>
                <w:sz w:val="32"/>
                <w:szCs w:val="32"/>
              </w:rPr>
            </m:ctrlPr>
          </m:naryPr>
          <m:sub>
            <m:r>
              <w:rPr>
                <w:rFonts w:ascii="Cambria Math" w:hAnsi="Cambria Math"/>
                <w:sz w:val="32"/>
                <w:szCs w:val="32"/>
              </w:rPr>
              <m:t>i=1</m:t>
            </m:r>
          </m:sub>
          <m:sup>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cv</m:t>
                </m:r>
              </m:sub>
            </m:sSub>
          </m:sup>
          <m:e>
            <m:sSup>
              <m:sSupPr>
                <m:ctrlPr>
                  <w:rPr>
                    <w:rFonts w:ascii="Cambria Math" w:hAnsi="Cambria Math"/>
                    <w:i/>
                    <w:sz w:val="32"/>
                    <w:szCs w:val="32"/>
                  </w:rPr>
                </m:ctrlPr>
              </m:sSupPr>
              <m:e>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hint="eastAsia"/>
                        <w:sz w:val="32"/>
                        <w:szCs w:val="32"/>
                      </w:rPr>
                      <m:t>θ</m:t>
                    </m:r>
                  </m:sub>
                </m:sSub>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x</m:t>
                        </m:r>
                      </m:e>
                      <m:sub>
                        <m:r>
                          <w:rPr>
                            <w:rFonts w:ascii="Cambria Math" w:hAnsi="Cambria Math"/>
                            <w:sz w:val="32"/>
                            <w:szCs w:val="32"/>
                          </w:rPr>
                          <m:t>cv</m:t>
                        </m:r>
                      </m:sub>
                      <m:sup>
                        <m:d>
                          <m:dPr>
                            <m:ctrlPr>
                              <w:rPr>
                                <w:rFonts w:ascii="Cambria Math" w:hAnsi="Cambria Math"/>
                                <w:i/>
                                <w:sz w:val="32"/>
                                <w:szCs w:val="32"/>
                              </w:rPr>
                            </m:ctrlPr>
                          </m:dPr>
                          <m:e>
                            <m:r>
                              <w:rPr>
                                <w:rFonts w:ascii="Cambria Math" w:hAnsi="Cambria Math"/>
                                <w:sz w:val="32"/>
                                <w:szCs w:val="32"/>
                              </w:rPr>
                              <m:t>i</m:t>
                            </m:r>
                          </m:e>
                        </m:d>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cv</m:t>
                    </m:r>
                  </m:sub>
                  <m:sup>
                    <m:d>
                      <m:dPr>
                        <m:ctrlPr>
                          <w:rPr>
                            <w:rFonts w:ascii="Cambria Math" w:hAnsi="Cambria Math"/>
                            <w:i/>
                            <w:sz w:val="32"/>
                            <w:szCs w:val="32"/>
                          </w:rPr>
                        </m:ctrlPr>
                      </m:dPr>
                      <m:e>
                        <m:r>
                          <w:rPr>
                            <w:rFonts w:ascii="Cambria Math" w:hAnsi="Cambria Math"/>
                            <w:sz w:val="32"/>
                            <w:szCs w:val="32"/>
                          </w:rPr>
                          <m:t>i</m:t>
                        </m:r>
                      </m:e>
                    </m:d>
                  </m:sup>
                </m:sSubSup>
                <m:r>
                  <w:rPr>
                    <w:rFonts w:ascii="Cambria Math" w:hAnsi="Cambria Math"/>
                    <w:sz w:val="32"/>
                    <w:szCs w:val="32"/>
                  </w:rPr>
                  <m:t>)</m:t>
                </m:r>
              </m:e>
              <m:sup>
                <m:r>
                  <w:rPr>
                    <w:rFonts w:ascii="Cambria Math" w:hAnsi="Cambria Math"/>
                    <w:sz w:val="32"/>
                    <w:szCs w:val="32"/>
                  </w:rPr>
                  <m:t>2</m:t>
                </m:r>
              </m:sup>
            </m:sSup>
          </m:e>
        </m:nary>
      </m:oMath>
    </w:p>
    <w:p w14:paraId="08A8CDB9" w14:textId="77777777" w:rsidR="006C77B1" w:rsidRDefault="006C77B1" w:rsidP="00CB5211">
      <w:pPr>
        <w:widowControl/>
        <w:numPr>
          <w:ilvl w:val="0"/>
          <w:numId w:val="7"/>
        </w:numPr>
        <w:spacing w:after="200"/>
        <w:jc w:val="left"/>
      </w:pPr>
      <w:r>
        <w:rPr>
          <w:b/>
        </w:rPr>
        <w:t>Test error:</w:t>
      </w:r>
    </w:p>
    <w:p w14:paraId="4EE8E0D0" w14:textId="611AAE34" w:rsidR="006C77B1" w:rsidRDefault="006C77B1" w:rsidP="00CB5211">
      <w:pPr>
        <w:widowControl/>
        <w:numPr>
          <w:ilvl w:val="0"/>
          <w:numId w:val="7"/>
        </w:numPr>
        <w:spacing w:after="200"/>
        <w:jc w:val="left"/>
      </w:pPr>
      <w:r>
        <w:t xml:space="preserve"> </w:t>
      </w:r>
      <m:oMath>
        <m:sSub>
          <m:sSubPr>
            <m:ctrlPr>
              <w:rPr>
                <w:rFonts w:ascii="Cambria Math" w:hAnsi="Cambria Math"/>
                <w:i/>
                <w:sz w:val="32"/>
                <w:szCs w:val="32"/>
              </w:rPr>
            </m:ctrlPr>
          </m:sSubPr>
          <m:e>
            <m:r>
              <w:rPr>
                <w:rFonts w:ascii="Cambria Math" w:hAnsi="Cambria Math"/>
                <w:sz w:val="32"/>
                <w:szCs w:val="32"/>
              </w:rPr>
              <m:t>J</m:t>
            </m:r>
          </m:e>
          <m:sub>
            <m:r>
              <w:rPr>
                <w:rFonts w:ascii="Cambria Math" w:hAnsi="Cambria Math"/>
                <w:sz w:val="32"/>
                <w:szCs w:val="32"/>
              </w:rPr>
              <m:t>test</m:t>
            </m:r>
          </m:sub>
        </m:sSub>
        <m:d>
          <m:dPr>
            <m:ctrlPr>
              <w:rPr>
                <w:rFonts w:ascii="Cambria Math" w:hAnsi="Cambria Math"/>
                <w:i/>
                <w:sz w:val="32"/>
                <w:szCs w:val="32"/>
              </w:rPr>
            </m:ctrlPr>
          </m:dPr>
          <m:e>
            <m:r>
              <w:rPr>
                <w:rFonts w:ascii="Cambria Math" w:hAnsi="Cambria Math" w:hint="eastAsia"/>
                <w:sz w:val="32"/>
                <w:szCs w:val="32"/>
              </w:rPr>
              <m:t>θ</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2m</m:t>
                </m:r>
              </m:e>
              <m:sub>
                <m:r>
                  <w:rPr>
                    <w:rFonts w:ascii="Cambria Math" w:hAnsi="Cambria Math"/>
                    <w:sz w:val="32"/>
                    <w:szCs w:val="32"/>
                  </w:rPr>
                  <m:t>test</m:t>
                </m:r>
              </m:sub>
            </m:sSub>
          </m:den>
        </m:f>
        <m:nary>
          <m:naryPr>
            <m:chr m:val="∑"/>
            <m:limLoc m:val="undOvr"/>
            <m:ctrlPr>
              <w:rPr>
                <w:rFonts w:ascii="Cambria Math" w:hAnsi="Cambria Math"/>
                <w:i/>
                <w:sz w:val="32"/>
                <w:szCs w:val="32"/>
              </w:rPr>
            </m:ctrlPr>
          </m:naryPr>
          <m:sub>
            <m:r>
              <w:rPr>
                <w:rFonts w:ascii="Cambria Math" w:hAnsi="Cambria Math"/>
                <w:sz w:val="32"/>
                <w:szCs w:val="32"/>
              </w:rPr>
              <m:t>i=1</m:t>
            </m:r>
          </m:sub>
          <m:sup>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test</m:t>
                </m:r>
              </m:sub>
            </m:sSub>
          </m:sup>
          <m:e>
            <m:sSup>
              <m:sSupPr>
                <m:ctrlPr>
                  <w:rPr>
                    <w:rFonts w:ascii="Cambria Math" w:hAnsi="Cambria Math"/>
                    <w:i/>
                    <w:sz w:val="32"/>
                    <w:szCs w:val="32"/>
                  </w:rPr>
                </m:ctrlPr>
              </m:sSupPr>
              <m:e>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hint="eastAsia"/>
                        <w:sz w:val="32"/>
                        <w:szCs w:val="32"/>
                      </w:rPr>
                      <m:t>θ</m:t>
                    </m:r>
                  </m:sub>
                </m:sSub>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x</m:t>
                        </m:r>
                      </m:e>
                      <m:sub>
                        <m:r>
                          <w:rPr>
                            <w:rFonts w:ascii="Cambria Math" w:hAnsi="Cambria Math"/>
                            <w:sz w:val="32"/>
                            <w:szCs w:val="32"/>
                          </w:rPr>
                          <m:t>test</m:t>
                        </m:r>
                      </m:sub>
                      <m:sup>
                        <m:d>
                          <m:dPr>
                            <m:ctrlPr>
                              <w:rPr>
                                <w:rFonts w:ascii="Cambria Math" w:hAnsi="Cambria Math"/>
                                <w:i/>
                                <w:sz w:val="32"/>
                                <w:szCs w:val="32"/>
                              </w:rPr>
                            </m:ctrlPr>
                          </m:dPr>
                          <m:e>
                            <m:r>
                              <w:rPr>
                                <w:rFonts w:ascii="Cambria Math" w:hAnsi="Cambria Math"/>
                                <w:sz w:val="32"/>
                                <w:szCs w:val="32"/>
                              </w:rPr>
                              <m:t>i</m:t>
                            </m:r>
                          </m:e>
                        </m:d>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test</m:t>
                    </m:r>
                  </m:sub>
                  <m:sup>
                    <m:d>
                      <m:dPr>
                        <m:ctrlPr>
                          <w:rPr>
                            <w:rFonts w:ascii="Cambria Math" w:hAnsi="Cambria Math"/>
                            <w:i/>
                            <w:sz w:val="32"/>
                            <w:szCs w:val="32"/>
                          </w:rPr>
                        </m:ctrlPr>
                      </m:dPr>
                      <m:e>
                        <m:r>
                          <w:rPr>
                            <w:rFonts w:ascii="Cambria Math" w:hAnsi="Cambria Math"/>
                            <w:sz w:val="32"/>
                            <w:szCs w:val="32"/>
                          </w:rPr>
                          <m:t>i</m:t>
                        </m:r>
                      </m:e>
                    </m:d>
                  </m:sup>
                </m:sSubSup>
                <m:r>
                  <w:rPr>
                    <w:rFonts w:ascii="Cambria Math" w:hAnsi="Cambria Math"/>
                    <w:sz w:val="32"/>
                    <w:szCs w:val="32"/>
                  </w:rPr>
                  <m:t>)</m:t>
                </m:r>
              </m:e>
              <m:sup>
                <m:r>
                  <w:rPr>
                    <w:rFonts w:ascii="Cambria Math" w:hAnsi="Cambria Math"/>
                    <w:sz w:val="32"/>
                    <w:szCs w:val="32"/>
                  </w:rPr>
                  <m:t>2</m:t>
                </m:r>
              </m:sup>
            </m:sSup>
          </m:e>
        </m:nary>
      </m:oMath>
    </w:p>
    <w:p w14:paraId="12BD5C04" w14:textId="77777777" w:rsidR="006D5C6C" w:rsidRDefault="006D5C6C">
      <w:pPr>
        <w:widowControl/>
        <w:jc w:val="left"/>
        <w:rPr>
          <w:b/>
          <w:bCs/>
          <w:sz w:val="32"/>
          <w:szCs w:val="32"/>
        </w:rPr>
      </w:pPr>
      <w:bookmarkStart w:id="230" w:name="header-n116"/>
      <w:bookmarkEnd w:id="230"/>
      <w:r>
        <w:br w:type="page"/>
      </w:r>
    </w:p>
    <w:p w14:paraId="570564A7" w14:textId="4D09F9B4" w:rsidR="006C77B1" w:rsidRDefault="006C77B1">
      <w:pPr>
        <w:pStyle w:val="3"/>
      </w:pPr>
      <w:bookmarkStart w:id="231" w:name="_Toc38636851"/>
      <w:r>
        <w:lastRenderedPageBreak/>
        <w:t xml:space="preserve">10.4 </w:t>
      </w:r>
      <w:r>
        <w:t>诊断偏差和方差</w:t>
      </w:r>
      <w:bookmarkEnd w:id="231"/>
    </w:p>
    <w:p w14:paraId="04F33363" w14:textId="77777777" w:rsidR="006C77B1" w:rsidRDefault="006C77B1" w:rsidP="006D5C6C">
      <w:pPr>
        <w:pStyle w:val="af0"/>
      </w:pPr>
      <w:r>
        <w:t>参考视频</w:t>
      </w:r>
      <w:r>
        <w:t>: 10 - 4 - Diagnosing Bias vs. Variance (8 min).mkv</w:t>
      </w:r>
    </w:p>
    <w:p w14:paraId="010712D8" w14:textId="77777777"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55"/>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56"/>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0" type="#_x0000_t75" style="width:205.2pt;height:43.2pt" o:ole="">
            <v:imagedata r:id="rId253" o:title=""/>
          </v:shape>
          <o:OLEObject Type="Embed" ProgID="Equation.DSMT4" ShapeID="_x0000_i1030" DrawAspect="Content" ObjectID="_1777914219" r:id="rId257"/>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1" type="#_x0000_t75" style="width:205.2pt;height:44.4pt" o:ole="">
            <v:imagedata r:id="rId258" o:title=""/>
          </v:shape>
          <o:OLEObject Type="Embed" ProgID="Equation.DSMT4" ShapeID="_x0000_i1031" DrawAspect="Content" ObjectID="_1777914220" r:id="rId259"/>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60"/>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61"/>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f"/>
      </w:pPr>
      <w:r>
        <w:t xml:space="preserve"> </w:t>
      </w:r>
      <w:r>
        <w:t>训练集误差和交叉验证集误差近似时：偏差</w:t>
      </w:r>
      <w:r>
        <w:t>/</w:t>
      </w:r>
      <w:r>
        <w:t>欠拟合</w:t>
      </w:r>
    </w:p>
    <w:p w14:paraId="72CC6C8E" w14:textId="46898A79" w:rsidR="006D5C6C" w:rsidRDefault="006C77B1" w:rsidP="004742FA">
      <w:pPr>
        <w:pStyle w:val="af"/>
        <w:rPr>
          <w:b/>
          <w:bCs/>
          <w:sz w:val="32"/>
          <w:szCs w:val="32"/>
        </w:rPr>
      </w:pPr>
      <w:r>
        <w:t xml:space="preserve"> </w:t>
      </w:r>
      <w:r>
        <w:t>交叉验证集误差远大于训练集误差时：方差</w:t>
      </w:r>
      <w:r>
        <w:t>/</w:t>
      </w:r>
      <w:r>
        <w:t>过拟合</w:t>
      </w:r>
      <w:bookmarkStart w:id="232" w:name="header-n149"/>
      <w:bookmarkEnd w:id="232"/>
      <w:r w:rsidR="006D5C6C">
        <w:br w:type="page"/>
      </w:r>
    </w:p>
    <w:p w14:paraId="670EA64E" w14:textId="2A9D622F" w:rsidR="006C77B1" w:rsidRDefault="006C77B1">
      <w:pPr>
        <w:pStyle w:val="3"/>
      </w:pPr>
      <w:bookmarkStart w:id="233" w:name="_Toc38636852"/>
      <w:r>
        <w:lastRenderedPageBreak/>
        <w:t xml:space="preserve">10.5 </w:t>
      </w:r>
      <w:r>
        <w:t>正则化和偏差</w:t>
      </w:r>
      <w:r>
        <w:t>/</w:t>
      </w:r>
      <w:r>
        <w:t>方差</w:t>
      </w:r>
      <w:bookmarkEnd w:id="233"/>
    </w:p>
    <w:p w14:paraId="380EFBC4" w14:textId="77777777" w:rsidR="006C77B1" w:rsidRDefault="006C77B1" w:rsidP="006D5C6C">
      <w:pPr>
        <w:pStyle w:val="af0"/>
      </w:pPr>
      <w:r>
        <w:t>参考视频</w:t>
      </w:r>
      <w:r>
        <w:t>: 10 - 5 - Regularization and Bias_Variance (11 min).mkv</w:t>
      </w:r>
    </w:p>
    <w:p w14:paraId="31DD6A97" w14:textId="73AD0A18" w:rsidR="006C77B1" w:rsidRDefault="006C77B1" w:rsidP="006D5C6C">
      <w:pPr>
        <w:pStyle w:val="af"/>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62"/>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63"/>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个模型分别对交叉验证集计算的出交叉验证误差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中选出模型对测试集计算得出推广误差，我们也可以同时将训练集和交叉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64"/>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234" w:name="header-n181"/>
      <w:bookmarkEnd w:id="234"/>
      <w:r>
        <w:br w:type="page"/>
      </w:r>
    </w:p>
    <w:p w14:paraId="5FBA025D" w14:textId="031A8CB8" w:rsidR="006C77B1" w:rsidRDefault="006C77B1">
      <w:pPr>
        <w:pStyle w:val="3"/>
      </w:pPr>
      <w:bookmarkStart w:id="235" w:name="_Toc38636853"/>
      <w:r>
        <w:lastRenderedPageBreak/>
        <w:t xml:space="preserve">10.6 </w:t>
      </w:r>
      <w:r>
        <w:t>学习曲线</w:t>
      </w:r>
      <w:bookmarkEnd w:id="235"/>
    </w:p>
    <w:p w14:paraId="7DF99202" w14:textId="77777777" w:rsidR="006C77B1" w:rsidRDefault="006C77B1" w:rsidP="006D5C6C">
      <w:pPr>
        <w:pStyle w:val="af0"/>
      </w:pPr>
      <w:r>
        <w:t>参考视频</w:t>
      </w:r>
      <w:r>
        <w:t>: 10 - 6 - Learning Curves (12 min).mkv</w:t>
      </w:r>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65"/>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66"/>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如何利用学习曲线识别高偏差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67"/>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rsidRPr="00CA7699">
        <w:rPr>
          <w:rFonts w:hint="eastAsia"/>
          <w:highlight w:val="yellow"/>
          <w:rPrChange w:id="236" w:author="Chen Yang [2]" w:date="2024-05-20T20:04:00Z">
            <w:rPr>
              <w:rFonts w:hint="eastAsia"/>
            </w:rPr>
          </w:rPrChange>
        </w:rPr>
        <w:t>也就是说在高偏差</w:t>
      </w:r>
      <w:r w:rsidRPr="00CA7699">
        <w:rPr>
          <w:highlight w:val="yellow"/>
          <w:rPrChange w:id="237" w:author="Chen Yang [2]" w:date="2024-05-20T20:04:00Z">
            <w:rPr/>
          </w:rPrChange>
        </w:rPr>
        <w:t>/</w:t>
      </w:r>
      <w:r w:rsidRPr="00CA7699">
        <w:rPr>
          <w:rFonts w:hint="eastAsia"/>
          <w:highlight w:val="yellow"/>
          <w:rPrChange w:id="238" w:author="Chen Yang [2]" w:date="2024-05-20T20:04:00Z">
            <w:rPr>
              <w:rFonts w:hint="eastAsia"/>
            </w:rPr>
          </w:rPrChange>
        </w:rPr>
        <w:t>欠拟合的情况下，增加数据到训练集不一定能有帮助。</w:t>
      </w:r>
    </w:p>
    <w:p w14:paraId="7E9B872A" w14:textId="77777777" w:rsidR="006C77B1" w:rsidRDefault="006C77B1" w:rsidP="006D5C6C">
      <w:pPr>
        <w:pStyle w:val="af"/>
      </w:pPr>
      <w:r>
        <w:lastRenderedPageBreak/>
        <w:t xml:space="preserve"> </w:t>
      </w:r>
      <w:r>
        <w:t>如何利用学习曲线识别高方差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68"/>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rsidRPr="00CA7699">
        <w:rPr>
          <w:rFonts w:hint="eastAsia"/>
          <w:highlight w:val="yellow"/>
          <w:rPrChange w:id="239" w:author="Chen Yang [2]" w:date="2024-05-20T20:04:00Z">
            <w:rPr>
              <w:rFonts w:hint="eastAsia"/>
            </w:rPr>
          </w:rPrChange>
        </w:rPr>
        <w:t>也就是说在高方差</w:t>
      </w:r>
      <w:r w:rsidRPr="00CA7699">
        <w:rPr>
          <w:highlight w:val="yellow"/>
          <w:rPrChange w:id="240" w:author="Chen Yang [2]" w:date="2024-05-20T20:04:00Z">
            <w:rPr/>
          </w:rPrChange>
        </w:rPr>
        <w:t>/</w:t>
      </w:r>
      <w:r w:rsidRPr="00CA7699">
        <w:rPr>
          <w:rFonts w:hint="eastAsia"/>
          <w:highlight w:val="yellow"/>
          <w:rPrChange w:id="241" w:author="Chen Yang [2]" w:date="2024-05-20T20:04:00Z">
            <w:rPr>
              <w:rFonts w:hint="eastAsia"/>
            </w:rPr>
          </w:rPrChange>
        </w:rPr>
        <w:t>过拟合的情况下，增加更多数据到训练集可能可以提高算法效果。</w:t>
      </w:r>
    </w:p>
    <w:p w14:paraId="19C72E71" w14:textId="77777777" w:rsidR="006D5C6C" w:rsidRDefault="006D5C6C">
      <w:pPr>
        <w:widowControl/>
        <w:jc w:val="left"/>
        <w:rPr>
          <w:b/>
          <w:bCs/>
          <w:sz w:val="32"/>
          <w:szCs w:val="32"/>
        </w:rPr>
      </w:pPr>
      <w:bookmarkStart w:id="242" w:name="header-n204"/>
      <w:bookmarkEnd w:id="242"/>
      <w:r>
        <w:br w:type="page"/>
      </w:r>
    </w:p>
    <w:p w14:paraId="10182DA5" w14:textId="520B624E" w:rsidR="006C77B1" w:rsidRDefault="006C77B1">
      <w:pPr>
        <w:pStyle w:val="3"/>
      </w:pPr>
      <w:bookmarkStart w:id="243" w:name="_Toc38636854"/>
      <w:r>
        <w:lastRenderedPageBreak/>
        <w:t xml:space="preserve">10.7 </w:t>
      </w:r>
      <w:r>
        <w:t>决定下一步做什么</w:t>
      </w:r>
      <w:bookmarkEnd w:id="243"/>
    </w:p>
    <w:p w14:paraId="20EFE7B8" w14:textId="77777777" w:rsidR="00CA7699" w:rsidRDefault="00CA7699" w:rsidP="00CA7699">
      <w:pPr>
        <w:pStyle w:val="af0"/>
        <w:rPr>
          <w:ins w:id="244" w:author="Chen Yang [2]" w:date="2024-05-20T20:11:00Z"/>
        </w:rPr>
      </w:pPr>
      <w:ins w:id="245" w:author="Chen Yang [2]" w:date="2024-05-20T20:11:00Z">
        <w:r>
          <w:t>参考视频</w:t>
        </w:r>
        <w:r>
          <w:t>: 10 - 6 - Learning Curves (12 min).mkv</w:t>
        </w:r>
      </w:ins>
    </w:p>
    <w:p w14:paraId="0A9BBE1B" w14:textId="7F0293E0" w:rsidR="006C77B1" w:rsidDel="00CA7699" w:rsidRDefault="006C77B1">
      <w:pPr>
        <w:pStyle w:val="FirstParagraph"/>
        <w:rPr>
          <w:del w:id="246" w:author="Chen Yang [2]" w:date="2024-05-20T20:11:00Z"/>
        </w:rPr>
      </w:pPr>
      <w:del w:id="247" w:author="Chen Yang [2]" w:date="2024-05-20T20:11:00Z">
        <w:r w:rsidDel="00CA7699">
          <w:delText>参考视频</w:delText>
        </w:r>
        <w:r w:rsidDel="00CA7699">
          <w:delText>: 10 - 7 - Deciding What to Do Next Revisited (7 min).mkv</w:delText>
        </w:r>
      </w:del>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9"/>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77777777" w:rsidR="006C77B1" w:rsidRDefault="006C77B1" w:rsidP="006D5C6C">
      <w:pPr>
        <w:pStyle w:val="af"/>
      </w:pPr>
      <w:r>
        <w:lastRenderedPageBreak/>
        <w:t xml:space="preserve"> </w:t>
      </w:r>
      <w:r>
        <w:t>对于神经网络中的隐藏层的层数的选择，通常从一层开始逐渐增加层数，为了更好地作选择，可以把数据分为训练集、交叉验证集和测试集，针对不同隐藏层层数的神经网络训练神经网络，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248" w:name="header-n243"/>
      <w:bookmarkEnd w:id="248"/>
      <w:r>
        <w:br w:type="page"/>
      </w:r>
    </w:p>
    <w:p w14:paraId="312E2322" w14:textId="75A255D4" w:rsidR="006C77B1" w:rsidRDefault="006C77B1" w:rsidP="00D15056">
      <w:pPr>
        <w:pStyle w:val="MMTopic2"/>
        <w:numPr>
          <w:ilvl w:val="0"/>
          <w:numId w:val="2"/>
        </w:numPr>
      </w:pPr>
      <w:bookmarkStart w:id="249" w:name="_Toc38636855"/>
      <w:r>
        <w:lastRenderedPageBreak/>
        <w:t>机器学习系统的设计</w:t>
      </w:r>
      <w:r>
        <w:t>(Machine Learning System Design)</w:t>
      </w:r>
      <w:bookmarkEnd w:id="249"/>
    </w:p>
    <w:p w14:paraId="52069782" w14:textId="77777777" w:rsidR="006C77B1" w:rsidRDefault="006C77B1">
      <w:pPr>
        <w:pStyle w:val="3"/>
      </w:pPr>
      <w:bookmarkStart w:id="250" w:name="header-n244"/>
      <w:bookmarkStart w:id="251" w:name="_Toc38636856"/>
      <w:bookmarkEnd w:id="250"/>
      <w:r>
        <w:t xml:space="preserve">11.1 </w:t>
      </w:r>
      <w:r>
        <w:t>首先要做什么</w:t>
      </w:r>
      <w:bookmarkEnd w:id="251"/>
    </w:p>
    <w:p w14:paraId="61EF2CFE" w14:textId="77777777" w:rsidR="006C77B1" w:rsidRDefault="006C77B1" w:rsidP="006D5C6C">
      <w:pPr>
        <w:pStyle w:val="af0"/>
      </w:pPr>
      <w:r>
        <w:t>参考视频</w:t>
      </w:r>
      <w:r>
        <w:t>: 11 - 1 - Prioritizing What to Work On (10 min).mkv</w:t>
      </w:r>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基于邮件的正文信息开发一系列复杂的特征，包括考虑截词的处理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在上面这些选项中，非常难决定应该在哪一项上花费时间和精力，作出明智的选择，比随着感觉走要更好。当我们使用机器学习时，总是可以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让我们来试试用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252" w:name="header-n272"/>
      <w:bookmarkEnd w:id="252"/>
      <w:r>
        <w:br w:type="page"/>
      </w:r>
    </w:p>
    <w:p w14:paraId="7031B49D" w14:textId="2230A0CF" w:rsidR="006C77B1" w:rsidRDefault="006C77B1">
      <w:pPr>
        <w:pStyle w:val="3"/>
      </w:pPr>
      <w:bookmarkStart w:id="253" w:name="_Toc38636857"/>
      <w:r>
        <w:lastRenderedPageBreak/>
        <w:t xml:space="preserve">11.2 </w:t>
      </w:r>
      <w:r>
        <w:t>误差分析</w:t>
      </w:r>
      <w:bookmarkEnd w:id="253"/>
    </w:p>
    <w:p w14:paraId="3DEAEFE2" w14:textId="77777777" w:rsidR="006C77B1" w:rsidRDefault="006C77B1" w:rsidP="00250E38">
      <w:pPr>
        <w:pStyle w:val="af0"/>
      </w:pPr>
      <w:r>
        <w:t>参考视频</w:t>
      </w:r>
      <w:r>
        <w:t>: 11 - 2 - Error Analysis (13 min).mkv</w:t>
      </w:r>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w:t>
      </w:r>
      <w:r w:rsidRPr="00C65B8B">
        <w:rPr>
          <w:rFonts w:hint="eastAsia"/>
          <w:highlight w:val="yellow"/>
          <w:rPrChange w:id="254" w:author="Chen Yang [2]" w:date="2024-05-20T20:15:00Z">
            <w:rPr>
              <w:rFonts w:hint="eastAsia"/>
            </w:rPr>
          </w:rPrChange>
        </w:rPr>
        <w:t>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w:t>
      </w:r>
      <w:r>
        <w:t>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例如记录下错误拼写出现了多少次，异常的邮件路由情况出现了多少次等等，然后从出现次数最多的情况开始着手优化。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255" w:name="header-n301"/>
      <w:bookmarkEnd w:id="255"/>
      <w:r>
        <w:br w:type="page"/>
      </w:r>
    </w:p>
    <w:p w14:paraId="3B11C539" w14:textId="3D422F94" w:rsidR="006C77B1" w:rsidRDefault="006C77B1">
      <w:pPr>
        <w:pStyle w:val="3"/>
      </w:pPr>
      <w:bookmarkStart w:id="256" w:name="_Toc38636858"/>
      <w:r>
        <w:lastRenderedPageBreak/>
        <w:t xml:space="preserve">11.3 </w:t>
      </w:r>
      <w:r>
        <w:t>类偏斜的误差度量</w:t>
      </w:r>
      <w:bookmarkEnd w:id="256"/>
    </w:p>
    <w:p w14:paraId="33C7EEE1" w14:textId="77777777" w:rsidR="006C77B1" w:rsidRDefault="006C77B1" w:rsidP="00250E38">
      <w:pPr>
        <w:pStyle w:val="af0"/>
      </w:pPr>
      <w:r>
        <w:t>参考视频</w:t>
      </w:r>
      <w:r>
        <w:t>: 11 - 3 - Error Metrics for Skewed Classes (12 min).mkv</w:t>
      </w:r>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True Positive,TP</w:t>
      </w:r>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True Negative,TN</w:t>
      </w:r>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False Positive,FP</w:t>
      </w:r>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False Negative,FN</w:t>
      </w:r>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r>
              <w:rPr>
                <w:b/>
              </w:rPr>
              <w:t>预测值</w:t>
            </w:r>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r>
              <w:rPr>
                <w:b/>
              </w:rPr>
              <w:t>Negtive</w:t>
            </w:r>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r>
              <w:rPr>
                <w:b/>
              </w:rPr>
              <w:t>实际值</w:t>
            </w:r>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r>
              <w:rPr>
                <w:b/>
              </w:rPr>
              <w:t>Negtive</w:t>
            </w:r>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257" w:name="header-n345"/>
      <w:bookmarkEnd w:id="257"/>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258" w:name="_Toc38636859"/>
      <w:r>
        <w:lastRenderedPageBreak/>
        <w:t xml:space="preserve">11.4 </w:t>
      </w:r>
      <w:r>
        <w:t>查准率和查全率之间的权衡</w:t>
      </w:r>
      <w:bookmarkEnd w:id="258"/>
    </w:p>
    <w:p w14:paraId="7948FD89" w14:textId="77777777" w:rsidR="006C77B1" w:rsidRDefault="006C77B1" w:rsidP="00250E38">
      <w:pPr>
        <w:pStyle w:val="af0"/>
      </w:pPr>
      <w:r>
        <w:t>参考视频</w:t>
      </w:r>
      <w:r>
        <w:t>: 11 - 4 - Trading Off Precision and Recall (14 min).mkv</w:t>
      </w:r>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来预测真和假。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70"/>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如果我们希望只在非常确信的情况下预测为真（肿瘤为恶性），即我们希望更高的查准率，我们可以使用比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如果我们希望提高查全率，尽可能地让所有有可能是恶性肿瘤的病人都得到进一步地检查、诊断，我们可以使用比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71"/>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000000"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259" w:name="header-n373"/>
      <w:bookmarkEnd w:id="259"/>
      <w:r>
        <w:br w:type="page"/>
      </w:r>
    </w:p>
    <w:p w14:paraId="0B143FFA" w14:textId="7B579C77" w:rsidR="006C77B1" w:rsidRDefault="006C77B1">
      <w:pPr>
        <w:pStyle w:val="3"/>
      </w:pPr>
      <w:bookmarkStart w:id="260" w:name="_Toc38636860"/>
      <w:r>
        <w:lastRenderedPageBreak/>
        <w:t xml:space="preserve">11.5 </w:t>
      </w:r>
      <w:r>
        <w:t>机器学习的数据</w:t>
      </w:r>
      <w:bookmarkEnd w:id="260"/>
    </w:p>
    <w:p w14:paraId="22E6FDDD" w14:textId="77777777" w:rsidR="006C77B1" w:rsidRDefault="006C77B1" w:rsidP="00250E38">
      <w:pPr>
        <w:pStyle w:val="af0"/>
      </w:pPr>
      <w:r>
        <w:t>参考视频</w:t>
      </w:r>
      <w:r>
        <w:t>: 11 - 5 - Data For Machine Learning (11 min).mkv</w:t>
      </w:r>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72"/>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r>
        <w:t>个鸡蛋</w:t>
      </w:r>
      <w:r>
        <w:t>(</w:t>
      </w:r>
      <w:r>
        <w:rPr>
          <w:b/>
        </w:rPr>
        <w:t>to</w:t>
      </w:r>
      <w:r>
        <w:t>,</w:t>
      </w:r>
      <w:r>
        <w:rPr>
          <w:b/>
        </w:rPr>
        <w:t>two</w:t>
      </w:r>
      <w:r>
        <w:t>,</w:t>
      </w:r>
      <w:r>
        <w:rPr>
          <w:b/>
        </w:rPr>
        <w:t>too</w:t>
      </w:r>
      <w:r>
        <w:t>)</w:t>
      </w:r>
      <w:r>
        <w:t>，在这个例子中，</w:t>
      </w:r>
      <w:r>
        <w:t>“</w:t>
      </w:r>
      <w:r>
        <w:t>早餐我吃了</w:t>
      </w:r>
      <w:r>
        <w:t>2</w:t>
      </w:r>
      <w:r>
        <w:t>个鸡蛋</w:t>
      </w:r>
      <w:r>
        <w:t>”</w:t>
      </w:r>
      <w: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望获得更多数据，而非修改算法。他们所做的就是改变了训练数据集的大小，并尝试将这些学习算法用于不同大小的训练数据集中，这就是他们得到的结果。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73"/>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4AEDC79B" w:rsidR="006C77B1" w:rsidRDefault="006C77B1" w:rsidP="00250E38">
      <w:pPr>
        <w:pStyle w:val="af"/>
      </w:pPr>
      <w:r>
        <w:t>这些趋势非常明显</w:t>
      </w:r>
      <w:r w:rsidR="00831961">
        <w:rPr>
          <w:rFonts w:hint="eastAsia"/>
        </w:rPr>
        <w:t>，</w:t>
      </w:r>
      <w:r>
        <w:t>首先大部分算法，都具有相似的性能，其次，随着训练数据集的增大，在横轴上代表以百万为单位的训练集大小，从</w:t>
      </w:r>
      <w:r>
        <w:t>0.1</w:t>
      </w:r>
      <w:r>
        <w:t>个百万到</w:t>
      </w:r>
      <w:r>
        <w:t>1000</w:t>
      </w:r>
      <w:r>
        <w:t>百万，也就是到了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74"/>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261" w:name="header-n4"/>
      <w:bookmarkEnd w:id="261"/>
      <w:r>
        <w:br w:type="page"/>
      </w:r>
    </w:p>
    <w:p w14:paraId="474EFA0A" w14:textId="0D1FE3C7" w:rsidR="006C77B1" w:rsidRDefault="006C77B1" w:rsidP="00D15056">
      <w:pPr>
        <w:pStyle w:val="MMTopic1"/>
      </w:pPr>
      <w:bookmarkStart w:id="262" w:name="_Toc38636861"/>
      <w:r>
        <w:lastRenderedPageBreak/>
        <w:t>第</w:t>
      </w:r>
      <w:r>
        <w:t>7</w:t>
      </w:r>
      <w:r>
        <w:t>周</w:t>
      </w:r>
      <w:bookmarkEnd w:id="262"/>
    </w:p>
    <w:p w14:paraId="3BDB264D" w14:textId="14B97EFC" w:rsidR="006C77B1" w:rsidRDefault="006C77B1" w:rsidP="00D15056">
      <w:pPr>
        <w:pStyle w:val="MMTopic2"/>
        <w:numPr>
          <w:ilvl w:val="0"/>
          <w:numId w:val="2"/>
        </w:numPr>
      </w:pPr>
      <w:bookmarkStart w:id="263" w:name="header-n7"/>
      <w:bookmarkStart w:id="264" w:name="_Toc38636862"/>
      <w:bookmarkEnd w:id="263"/>
      <w:r>
        <w:t>支持向量机</w:t>
      </w:r>
      <w:r>
        <w:t>(Support Vector Machines)</w:t>
      </w:r>
      <w:bookmarkEnd w:id="264"/>
    </w:p>
    <w:p w14:paraId="61593B8D" w14:textId="77777777" w:rsidR="006C77B1" w:rsidRDefault="006C77B1">
      <w:pPr>
        <w:pStyle w:val="3"/>
      </w:pPr>
      <w:bookmarkStart w:id="265" w:name="header-n8"/>
      <w:bookmarkStart w:id="266" w:name="_Toc38636863"/>
      <w:bookmarkEnd w:id="265"/>
      <w:r>
        <w:t xml:space="preserve">12.1 </w:t>
      </w:r>
      <w:r>
        <w:t>优化目标</w:t>
      </w:r>
      <w:bookmarkEnd w:id="266"/>
    </w:p>
    <w:p w14:paraId="374E796C" w14:textId="77777777" w:rsidR="006C77B1" w:rsidRDefault="006C77B1" w:rsidP="00250E38">
      <w:pPr>
        <w:pStyle w:val="af0"/>
      </w:pPr>
      <w:r>
        <w:t>参考视频</w:t>
      </w:r>
      <w:r>
        <w:t>: 12 - 1 - Optimization Objective (15 min).mkv</w:t>
      </w:r>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正如我们之前开发的学习算法，我们从优化目标开始。那么，我们开始学习这个算法。为了描述支持向量机，事实上，我将会从逻辑回归开始展示我们如何一点一点修改来得到本质上的支持向量机。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75"/>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76"/>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一点一点修改，让我取这里的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77"/>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78"/>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9"/>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80"/>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然后，再加上正则化参数。现在，按照支持向量机的惯例，事实上，我们的书写会稍微有些不同，代价函数的参数表示也会稍微有些不同。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81"/>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6CCBD06D" w:rsidR="006C77B1" w:rsidRDefault="006C77B1" w:rsidP="00250E38">
      <w:pPr>
        <w:pStyle w:val="af"/>
      </w:pPr>
      <w:r>
        <w:t>最后有别于</w:t>
      </w:r>
      <w:r w:rsidRPr="00E12FB6">
        <w:rPr>
          <w:rFonts w:hint="eastAsia"/>
          <w:highlight w:val="yellow"/>
          <w:rPrChange w:id="267" w:author="Chen Yang [2]" w:date="2024-05-21T10:50:00Z">
            <w:rPr>
              <w:rFonts w:hint="eastAsia"/>
            </w:rPr>
          </w:rPrChange>
        </w:rPr>
        <w:t>逻辑回归输出的概率</w:t>
      </w:r>
      <w:r>
        <w:t>。在这里，我们的代价函数，当最小化代价函数，获得参数</w:t>
      </w:r>
      <m:oMath>
        <m:r>
          <w:rPr>
            <w:rFonts w:ascii="Cambria Math" w:hAnsi="Cambria Math"/>
          </w:rPr>
          <m:t>θ</m:t>
        </m:r>
      </m:oMath>
      <w:r>
        <w:t>时，</w:t>
      </w:r>
      <w:r w:rsidRPr="00E12FB6">
        <w:rPr>
          <w:rFonts w:hint="eastAsia"/>
          <w:highlight w:val="yellow"/>
          <w:rPrChange w:id="268" w:author="Chen Yang [2]" w:date="2024-05-21T10:50:00Z">
            <w:rPr>
              <w:rFonts w:hint="eastAsia"/>
            </w:rPr>
          </w:rPrChange>
        </w:rPr>
        <w:t>支持向量机所做的是它来直接预测</w:t>
      </w:r>
      <m:oMath>
        <m:r>
          <w:rPr>
            <w:rFonts w:ascii="Cambria Math" w:hAnsi="Cambria Math"/>
            <w:highlight w:val="yellow"/>
            <w:rPrChange w:id="269" w:author="Chen Yang [2]" w:date="2024-05-21T10:50:00Z">
              <w:rPr>
                <w:rFonts w:ascii="Cambria Math" w:hAnsi="Cambria Math"/>
              </w:rPr>
            </w:rPrChange>
          </w:rPr>
          <m:t>y</m:t>
        </m:r>
      </m:oMath>
      <w:r w:rsidRPr="00E12FB6">
        <w:rPr>
          <w:rFonts w:hint="eastAsia"/>
          <w:highlight w:val="yellow"/>
          <w:rPrChange w:id="270" w:author="Chen Yang [2]" w:date="2024-05-21T10:50:00Z">
            <w:rPr>
              <w:rFonts w:hint="eastAsia"/>
            </w:rPr>
          </w:rPrChange>
        </w:rPr>
        <w:t>的值等于</w:t>
      </w:r>
      <w:r w:rsidRPr="00E12FB6">
        <w:rPr>
          <w:highlight w:val="yellow"/>
          <w:rPrChange w:id="271" w:author="Chen Yang [2]" w:date="2024-05-21T10:50:00Z">
            <w:rPr/>
          </w:rPrChange>
        </w:rPr>
        <w:t>1</w:t>
      </w:r>
      <w:r w:rsidRPr="00E12FB6">
        <w:rPr>
          <w:rFonts w:hint="eastAsia"/>
          <w:highlight w:val="yellow"/>
          <w:rPrChange w:id="272" w:author="Chen Yang [2]" w:date="2024-05-21T10:50:00Z">
            <w:rPr>
              <w:rFonts w:hint="eastAsia"/>
            </w:rPr>
          </w:rPrChange>
        </w:rPr>
        <w:t>，还是等于</w:t>
      </w:r>
      <w:r w:rsidRPr="00E12FB6">
        <w:rPr>
          <w:highlight w:val="yellow"/>
          <w:rPrChange w:id="273" w:author="Chen Yang [2]" w:date="2024-05-21T10:50:00Z">
            <w:rPr/>
          </w:rPrChange>
        </w:rPr>
        <w:t>0</w:t>
      </w:r>
      <w:r>
        <w:t>。因此，这个假设函数会预测</w:t>
      </w:r>
      <w:r>
        <w:t>1</w:t>
      </w:r>
      <w:ins w:id="274" w:author="Chen Yang [2]" w:date="2024-05-21T10:50:00Z">
        <w:r w:rsidR="00E12FB6">
          <w:rPr>
            <w:rFonts w:hint="eastAsia"/>
          </w:rPr>
          <w:t>，</w:t>
        </w:r>
      </w:ins>
      <w:del w:id="275" w:author="Chen Yang [2]" w:date="2024-05-21T10:50:00Z">
        <w:r w:rsidDel="00E12FB6">
          <w:delText>。</w:delText>
        </w:r>
      </w:del>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就是支持向量机假设函数的形式。那么，这就是支持向量机数学上的定义。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的假设函数将会学习什么，同时也会谈谈如何做些许修改，学习更加复杂、非线性的函数。</w:t>
      </w:r>
    </w:p>
    <w:p w14:paraId="240AC3AE" w14:textId="77777777" w:rsidR="00250E38" w:rsidRDefault="00250E38">
      <w:pPr>
        <w:widowControl/>
        <w:jc w:val="left"/>
        <w:rPr>
          <w:b/>
          <w:bCs/>
          <w:sz w:val="32"/>
          <w:szCs w:val="32"/>
        </w:rPr>
      </w:pPr>
      <w:bookmarkStart w:id="276" w:name="header-n69"/>
      <w:bookmarkEnd w:id="276"/>
      <w:r>
        <w:br w:type="page"/>
      </w:r>
    </w:p>
    <w:p w14:paraId="37C38EAE" w14:textId="50E2B371" w:rsidR="006C77B1" w:rsidRDefault="006C77B1">
      <w:pPr>
        <w:pStyle w:val="3"/>
      </w:pPr>
      <w:bookmarkStart w:id="277" w:name="_Toc38636864"/>
      <w:r>
        <w:lastRenderedPageBreak/>
        <w:t xml:space="preserve">12.2 </w:t>
      </w:r>
      <w:r>
        <w:t>大边界的直观理解</w:t>
      </w:r>
      <w:bookmarkEnd w:id="277"/>
    </w:p>
    <w:p w14:paraId="6445696C" w14:textId="77777777" w:rsidR="006C77B1" w:rsidRDefault="006C77B1" w:rsidP="00250E38">
      <w:pPr>
        <w:pStyle w:val="af0"/>
      </w:pPr>
      <w:r>
        <w:t>参考视频</w:t>
      </w:r>
      <w:r>
        <w:t>: 12 - 2 - Large Margin Intuition (11 min).mkv</w:t>
      </w:r>
    </w:p>
    <w:p w14:paraId="55EA479F" w14:textId="77777777" w:rsidR="006C77B1" w:rsidRDefault="006C77B1" w:rsidP="00250E38">
      <w:pPr>
        <w:pStyle w:val="af"/>
      </w:pPr>
      <w:r>
        <w:t>人们有时将支持向量机看作是大间距分类器。在这一部分，我将介绍其中的含义，这有助于我们直观理解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82"/>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1C57E233" w:rsidR="006C77B1" w:rsidRDefault="006C77B1" w:rsidP="00250E38">
      <w:pPr>
        <w:pStyle w:val="af"/>
      </w:pPr>
      <w:r>
        <w:t>这是我的支持向量机模型的代价函数，在左边这里我画出了关于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14FEB3D5"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，这就相当于在支持向量机中嵌入了一个额外的安全因子，或者说安全的间距因子。</w:t>
      </w:r>
    </w:p>
    <w:p w14:paraId="751FAFB0" w14:textId="77777777" w:rsidR="006C77B1" w:rsidRDefault="006C77B1" w:rsidP="00250E38">
      <w:pPr>
        <w:pStyle w:val="af"/>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83"/>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的情形下理解该优化问题。比如我们可以把</w:t>
      </w:r>
      <m:oMath>
        <m:r>
          <w:rPr>
            <w:rFonts w:ascii="Cambria Math" w:hAnsi="Cambria Math"/>
          </w:rPr>
          <m:t>C</m:t>
        </m:r>
      </m:oMath>
      <w:r>
        <w:t>设置成了非常大的常数，这将给我们一些关于支持向量机模型的直观感受。</w:t>
      </w:r>
    </w:p>
    <w:p w14:paraId="11374DDA" w14:textId="6DEE97D0" w:rsidR="006C77B1" w:rsidRDefault="006C77B1" w:rsidP="00250E38">
      <w:pPr>
        <w:pStyle w:val="af"/>
      </w:pPr>
      <w:r>
        <w:t xml:space="preserve"> </w:t>
      </w:r>
      <w:r w:rsidR="00250E38" w:rsidRPr="00250E38">
        <w:rPr>
          <w:position w:val="-28"/>
        </w:rPr>
        <w:object w:dxaOrig="5899" w:dyaOrig="680" w14:anchorId="2099F5E5">
          <v:shape id="_x0000_i1032" type="#_x0000_t75" style="width:294.6pt;height:34.2pt" o:ole="">
            <v:imagedata r:id="rId284" o:title=""/>
          </v:shape>
          <o:OLEObject Type="Embed" ProgID="Equation.DSMT4" ShapeID="_x0000_i1032" DrawAspect="Content" ObjectID="_1777914221" r:id="rId285"/>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，你想令第一项为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86"/>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87"/>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88"/>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我将会从直观上略述为什么这个优化问题会产生大间距分类器。总之这个图示有助于你理解支持向量机模型的做法，即努力将正样本和负样本用最大的间距分开。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9"/>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90"/>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事实上，支持向量机现在要比这个大间距分类器所体现得更成熟，尤其是当你使用大间距分类器的时候，你的学习算法会受异常点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91"/>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278" w:name="header-n132"/>
      <w:bookmarkEnd w:id="278"/>
      <w:r>
        <w:br w:type="page"/>
      </w:r>
    </w:p>
    <w:p w14:paraId="5EFF810B" w14:textId="4915A0FE" w:rsidR="006C77B1" w:rsidRDefault="006C77B1">
      <w:pPr>
        <w:pStyle w:val="3"/>
      </w:pPr>
      <w:bookmarkStart w:id="279" w:name="_Toc38636865"/>
      <w:r>
        <w:lastRenderedPageBreak/>
        <w:t>12.3</w:t>
      </w:r>
      <w:r>
        <w:t>大边界分类</w:t>
      </w:r>
      <w:r w:rsidR="00FB41F9">
        <w:rPr>
          <w:rFonts w:hint="eastAsia"/>
        </w:rPr>
        <w:t>背后的数学</w:t>
      </w:r>
      <w:r>
        <w:t>（</w:t>
      </w:r>
      <w:r w:rsidR="00725153">
        <w:rPr>
          <w:rFonts w:hint="eastAsia"/>
        </w:rPr>
        <w:t>选修</w:t>
      </w:r>
      <w:r>
        <w:t>）</w:t>
      </w:r>
      <w:bookmarkEnd w:id="279"/>
    </w:p>
    <w:p w14:paraId="0B067E42" w14:textId="77777777" w:rsidR="006C77B1" w:rsidRDefault="006C77B1" w:rsidP="00AB093F">
      <w:pPr>
        <w:pStyle w:val="af0"/>
      </w:pPr>
      <w:r>
        <w:t>参考视频</w:t>
      </w:r>
      <w:r>
        <w:t>: 12 - 3 - Mathematics Behind Large Margin Classification (Optional) (20 min).mkv</w:t>
      </w:r>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在本节课中，我将介绍一些大间隔分类背后的数学原理。本节为选学部分，你完全可以跳过它，但是听听这节课可能让你对支持向量机中的优化问题，以及如何得到大间距分类器，产生更好的直观理解。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92"/>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93"/>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度，两个向量之间的内积也是负的。这就是关于向量内积的知识。我们接下来将会使用这些关于向量内积的性质试图来理解支持向量机中的目标函数。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94"/>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这就是我们先前给出的支持向量机模型中的目标函数。为了讲解方便，我做一点简化，仅仅是为了让目标函数更容易被分析。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95"/>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96"/>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让我们看一下示意图：我们考察一个单一的训练样本，我有一个正样本在这里，用一个叉来表示这个样本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3A90373F"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这个约束所代替的。因为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97"/>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98"/>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9"/>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等等的值，支持向量机最终可以找到一个较小的</w:t>
      </w:r>
      <m:oMath>
        <m:r>
          <w:rPr>
            <w:rFonts w:ascii="Cambria Math" w:hAnsi="Cambria Math"/>
          </w:rPr>
          <m:t>θ</m:t>
        </m:r>
      </m:oMath>
      <w:r>
        <w:t>范数。这正是支持向量机中最小化目标函数的目的。</w:t>
      </w:r>
    </w:p>
    <w:p w14:paraId="744594E1" w14:textId="77777777" w:rsidR="006C77B1" w:rsidRDefault="006C77B1" w:rsidP="00AB093F">
      <w:pPr>
        <w:pStyle w:val="af"/>
      </w:pPr>
      <w:r>
        <w:t>以上就是为什么支持向量机最终会找到大间距分类器的原因。因为它试图极大化这些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300"/>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的话，含义就是你希望决策界不通过原点。我将不会做全部的推导。实际上，支持向量机产生大间距分类器的结论，会被证明同样成立，证明方式是非常类似的，是我们刚刚做的证明的推广。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，支持向量机仍然会找到正样本和负样本之间的大间距分隔。</w:t>
      </w:r>
    </w:p>
    <w:p w14:paraId="63AF2702" w14:textId="77777777" w:rsidR="006C77B1" w:rsidRDefault="006C77B1" w:rsidP="00AB093F">
      <w:pPr>
        <w:pStyle w:val="af"/>
      </w:pPr>
      <w:r>
        <w:t>总之，我们解释了为什么支持向量机是一个大间距分类器。在下一节我们，将开始讨论如何利用支持向量机的原理，应用它们建立一个复杂的非线性分类器。</w:t>
      </w:r>
    </w:p>
    <w:p w14:paraId="78805B0E" w14:textId="77777777" w:rsidR="006A4F7B" w:rsidRDefault="006A4F7B">
      <w:pPr>
        <w:widowControl/>
        <w:jc w:val="left"/>
        <w:rPr>
          <w:b/>
          <w:bCs/>
          <w:sz w:val="32"/>
          <w:szCs w:val="32"/>
        </w:rPr>
      </w:pPr>
      <w:bookmarkStart w:id="280" w:name="header-n197"/>
      <w:bookmarkEnd w:id="280"/>
      <w:r>
        <w:br w:type="page"/>
      </w:r>
    </w:p>
    <w:p w14:paraId="51785217" w14:textId="17176B69" w:rsidR="006C77B1" w:rsidRDefault="006C77B1">
      <w:pPr>
        <w:pStyle w:val="3"/>
      </w:pPr>
      <w:bookmarkStart w:id="281" w:name="_Toc38636866"/>
      <w:r>
        <w:lastRenderedPageBreak/>
        <w:t xml:space="preserve">12.4 </w:t>
      </w:r>
      <w:r>
        <w:t>核函数</w:t>
      </w:r>
      <w:r>
        <w:t>1</w:t>
      </w:r>
      <w:bookmarkEnd w:id="281"/>
    </w:p>
    <w:p w14:paraId="0FF21872" w14:textId="77777777" w:rsidR="006C77B1" w:rsidRDefault="006C77B1" w:rsidP="00AB093F">
      <w:pPr>
        <w:pStyle w:val="af0"/>
      </w:pPr>
      <w:r>
        <w:t>参考视频</w:t>
      </w:r>
      <w:r>
        <w:t>: 12 - 4 - Kernels I (16 min).mkv</w:t>
      </w:r>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301"/>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436D94F3"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302"/>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303"/>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304"/>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282" w:name="header-n233"/>
      <w:bookmarkEnd w:id="282"/>
      <w:r>
        <w:br w:type="page"/>
      </w:r>
    </w:p>
    <w:p w14:paraId="6FD85A46" w14:textId="4B9069D0" w:rsidR="006C77B1" w:rsidRDefault="006C77B1">
      <w:pPr>
        <w:pStyle w:val="3"/>
      </w:pPr>
      <w:bookmarkStart w:id="283" w:name="_Toc38636867"/>
      <w:r>
        <w:lastRenderedPageBreak/>
        <w:t xml:space="preserve">12.5 </w:t>
      </w:r>
      <w:r>
        <w:t>核函数</w:t>
      </w:r>
      <w:r>
        <w:t>2</w:t>
      </w:r>
      <w:bookmarkEnd w:id="283"/>
    </w:p>
    <w:p w14:paraId="5A0C1182" w14:textId="77777777" w:rsidR="006C77B1" w:rsidRDefault="006C77B1" w:rsidP="00AB093F">
      <w:pPr>
        <w:pStyle w:val="af0"/>
      </w:pPr>
      <w:r>
        <w:t>参考视频</w:t>
      </w:r>
      <w:r>
        <w:t>: 12 - 5 - Kernels II (16 min).mkv</w:t>
      </w:r>
    </w:p>
    <w:p w14:paraId="1C089F97" w14:textId="77777777" w:rsidR="006C77B1" w:rsidRDefault="006C77B1" w:rsidP="00AB093F">
      <w:pPr>
        <w:pStyle w:val="af"/>
      </w:pPr>
      <w:r>
        <w:t>在上一节视频里，我们讨论了核函数这个想法，以及怎样利用它去实现支持向量机的一些新特性。在这一节视频中，我将补充一些缺失的细节，并简单的介绍一下怎么在实际中使用应用这些想法。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305"/>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306"/>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下面我们将核函数运用到支持向量机中，修改我们的支持向量机假设为：</w:t>
      </w:r>
    </w:p>
    <w:p w14:paraId="03059577" w14:textId="77777777" w:rsidR="006C77B1" w:rsidRDefault="006C77B1" w:rsidP="00AB093F">
      <w:pPr>
        <w:pStyle w:val="af"/>
      </w:pPr>
      <w:r>
        <w:t xml:space="preserve">• </w:t>
      </w:r>
      <w:r>
        <w:t>给定</w:t>
      </w:r>
      <m:oMath>
        <m:r>
          <w:rPr>
            <w:rFonts w:ascii="Cambria Math" w:hAnsi="Cambria Math"/>
          </w:rPr>
          <m:t>x</m:t>
        </m:r>
      </m:oMath>
      <w:r>
        <w:t>，计算</w:t>
      </w:r>
      <w:commentRangeStart w:id="284"/>
      <w:r>
        <w:t>新特征</w:t>
      </w:r>
      <m:oMath>
        <m:r>
          <w:rPr>
            <w:rFonts w:ascii="Cambria Math" w:hAnsi="Cambria Math"/>
          </w:rPr>
          <m:t>f</m:t>
        </m:r>
        <w:commentRangeEnd w:id="284"/>
        <m:r>
          <m:rPr>
            <m:sty m:val="p"/>
          </m:rPr>
          <w:rPr>
            <w:rStyle w:val="affb"/>
          </w:rPr>
          <w:commentReference w:id="284"/>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我们还需要对最后的正则化项进行些微调整，在计算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另外，支持向量机也可以不使用核函数，不使用核函数又称为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下面是支持向量机的两个参数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268B6C11" w:rsidR="006C77B1" w:rsidRDefault="006C77B1" w:rsidP="00AB093F">
      <w:pPr>
        <w:pStyle w:val="af"/>
        <w:rPr>
          <w:ins w:id="285" w:author="Chen Yang [2]" w:date="2024-05-21T13:47:00Z"/>
        </w:rPr>
      </w:pPr>
      <m:oMath>
        <m:r>
          <w:rPr>
            <w:rFonts w:ascii="Cambria Math" w:hAnsi="Cambria Math"/>
          </w:rPr>
          <m:t>σ</m:t>
        </m:r>
      </m:oMath>
      <w:r>
        <w:t>较小时，可能会导致低偏差，高方差。</w:t>
      </w:r>
    </w:p>
    <w:p w14:paraId="4DBD8026" w14:textId="098C3B88" w:rsidR="00CE08D8" w:rsidRDefault="00CE08D8">
      <w:pPr>
        <w:pStyle w:val="af"/>
        <w:ind w:firstLineChars="0" w:firstLine="0"/>
        <w:pPrChange w:id="286" w:author="Chen Yang [2]" w:date="2024-05-21T13:47:00Z">
          <w:pPr>
            <w:pStyle w:val="af"/>
          </w:pPr>
        </w:pPrChange>
      </w:pPr>
      <w:ins w:id="287" w:author="Chen Yang [2]" w:date="2024-05-21T13:47:00Z">
        <w:r>
          <w:rPr>
            <w:noProof/>
          </w:rPr>
          <w:drawing>
            <wp:inline distT="0" distB="0" distL="0" distR="0" wp14:anchorId="63D47C16" wp14:editId="32B77941">
              <wp:extent cx="5274310" cy="267271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2672715"/>
                      </a:xfrm>
                      <a:prstGeom prst="rect">
                        <a:avLst/>
                      </a:prstGeom>
                    </pic:spPr>
                  </pic:pic>
                </a:graphicData>
              </a:graphic>
            </wp:inline>
          </w:drawing>
        </w:r>
      </w:ins>
    </w:p>
    <w:p w14:paraId="3B41F723" w14:textId="77777777" w:rsidR="006C77B1" w:rsidRDefault="006C77B1" w:rsidP="00AB093F">
      <w:pPr>
        <w:pStyle w:val="af"/>
      </w:pPr>
      <w:r>
        <w:t>如果你看了本周的编程作业，你就能亲自实现这些想法，并亲眼看到这些效果。这就是利用核函数的支持向量机算法，希望这些关于偏差和方差的讨论，能给你一些对于算法结果预期的直观印象。</w:t>
      </w:r>
    </w:p>
    <w:p w14:paraId="54631145" w14:textId="77777777" w:rsidR="00A50418" w:rsidRDefault="00A50418">
      <w:pPr>
        <w:widowControl/>
        <w:jc w:val="left"/>
        <w:rPr>
          <w:b/>
          <w:bCs/>
          <w:sz w:val="32"/>
          <w:szCs w:val="32"/>
        </w:rPr>
      </w:pPr>
      <w:bookmarkStart w:id="288" w:name="header-n275"/>
      <w:bookmarkEnd w:id="288"/>
      <w:r>
        <w:br w:type="page"/>
      </w:r>
    </w:p>
    <w:p w14:paraId="6CB2DF2A" w14:textId="1B27793E" w:rsidR="006C77B1" w:rsidRDefault="006C77B1">
      <w:pPr>
        <w:pStyle w:val="3"/>
      </w:pPr>
      <w:bookmarkStart w:id="289" w:name="_Toc38636868"/>
      <w:r>
        <w:lastRenderedPageBreak/>
        <w:t xml:space="preserve">12.6 </w:t>
      </w:r>
      <w:r>
        <w:t>使用支持向量机</w:t>
      </w:r>
      <w:bookmarkEnd w:id="289"/>
    </w:p>
    <w:p w14:paraId="25284C37" w14:textId="77777777" w:rsidR="006C77B1" w:rsidRDefault="006C77B1" w:rsidP="00A50418">
      <w:pPr>
        <w:pStyle w:val="af0"/>
      </w:pPr>
      <w:r>
        <w:t>参考视频</w:t>
      </w:r>
      <w:r>
        <w:t>: 12 - 6 - Using An SVM (21 min).mkv</w:t>
      </w:r>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r>
        <w:t>卡方核函数（</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定理，才能被支持向量机的优化软件正确处理。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m:oMath>
        <m:r>
          <w:rPr>
            <w:rFonts w:ascii="Cambria Math" w:hAnsi="Cambria Math"/>
          </w:rPr>
          <m:t>k</m:t>
        </m:r>
      </m:oMath>
      <w:r>
        <w:t>个支持向量机来解决多类分类问题。但是大多数支持向量机软件包都有内置的多类分类功能，我们只要直接使用即可。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59A6445A" w:rsidR="006C77B1" w:rsidRDefault="006C77B1" w:rsidP="00A50418">
      <w:pPr>
        <w:pStyle w:val="af"/>
      </w:pPr>
      <w:r>
        <w:t>2</w:t>
      </w:r>
      <w:r>
        <w:t>、你也需要选择内核参数或你想要使用的相似函数，其中一个选择是：</w:t>
      </w:r>
      <w:ins w:id="290" w:author="Chen Yang [2]" w:date="2024-05-21T13:50:00Z">
        <w:r w:rsidR="00D602B8">
          <w:rPr>
            <w:rFonts w:hint="eastAsia"/>
          </w:rPr>
          <w:t>当特征数</w:t>
        </w:r>
        <w:r w:rsidR="00D602B8">
          <w:rPr>
            <w:rFonts w:hint="eastAsia"/>
          </w:rPr>
          <w:t>n</w:t>
        </w:r>
        <w:r w:rsidR="00D602B8">
          <w:rPr>
            <w:rFonts w:hint="eastAsia"/>
          </w:rPr>
          <w:t>非常多而样本数</w:t>
        </w:r>
        <w:r w:rsidR="00D602B8">
          <w:rPr>
            <w:rFonts w:hint="eastAsia"/>
          </w:rPr>
          <w:t>m</w:t>
        </w:r>
        <w:r w:rsidR="00D602B8">
          <w:rPr>
            <w:rFonts w:hint="eastAsia"/>
          </w:rPr>
          <w:t>非常少的时候，选择复杂的拟合函数</w:t>
        </w:r>
      </w:ins>
      <w:ins w:id="291" w:author="Chen Yang [2]" w:date="2024-05-21T13:51:00Z">
        <w:r w:rsidR="00D602B8">
          <w:rPr>
            <w:rFonts w:hint="eastAsia"/>
          </w:rPr>
          <w:t>容易过拟合，所以</w:t>
        </w:r>
      </w:ins>
      <w:r>
        <w:t>我们选择不需要任</w:t>
      </w:r>
      <w:r>
        <w:lastRenderedPageBreak/>
        <w:t>何内核参数</w:t>
      </w:r>
      <w:ins w:id="292" w:author="Chen Yang [2]" w:date="2024-05-21T13:51:00Z">
        <w:r w:rsidR="00D602B8">
          <w:rPr>
            <w:rFonts w:hint="eastAsia"/>
          </w:rPr>
          <w:t>的</w:t>
        </w:r>
      </w:ins>
      <w:del w:id="293" w:author="Chen Yang [2]" w:date="2024-05-21T13:51:00Z">
        <w:r w:rsidDel="00D602B8">
          <w:delText>，没有内核参数的理念，也叫</w:delText>
        </w:r>
      </w:del>
      <w:r>
        <w:t>线性核函数。因此，如果有人说他使用了线性核的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从逻辑回归模型，我们得到了支持向量机模型，在两者之间，我们应该如何选择呢？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值得一提的是，神经网络在以上三种情况下都可能会有较好的表现，但是训练神经网络可能非常慢，选择支持向量机的原因主要在于它的代价函数是凸函数，不存在局部最小值。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），你的特征变量的数量这是相当大的。那是一个非常常见的体系，也许在这个体系里，不带核函数的支持向量机就会表现得相当突出。你可以做比这困难得多需要逻辑回归的事情。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lastRenderedPageBreak/>
        <w:t>优化软件包总是会找到全局最小值，或者接近它的值。对于</w:t>
      </w:r>
      <w:r>
        <w:rPr>
          <w:b/>
        </w:rPr>
        <w:t>SVM</w:t>
      </w:r>
      <w:r>
        <w:t>你不需要担心局部最优。在实际应用中，局部最优不是神经网络所需要解决的一个重大问题，所以这是你在使用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294" w:name="_Toc38636869"/>
      <w:r>
        <w:lastRenderedPageBreak/>
        <w:t>第</w:t>
      </w:r>
      <w:r>
        <w:t>8</w:t>
      </w:r>
      <w:r>
        <w:t>周</w:t>
      </w:r>
      <w:bookmarkEnd w:id="294"/>
    </w:p>
    <w:p w14:paraId="056CD926" w14:textId="22E3188C" w:rsidR="006C77B1" w:rsidRDefault="006C77B1" w:rsidP="00D15056">
      <w:pPr>
        <w:pStyle w:val="MMTopic2"/>
        <w:numPr>
          <w:ilvl w:val="0"/>
          <w:numId w:val="2"/>
        </w:numPr>
      </w:pPr>
      <w:bookmarkStart w:id="295" w:name="_Toc38636870"/>
      <w:r>
        <w:t>聚类</w:t>
      </w:r>
      <w:r>
        <w:t>(Clustering)</w:t>
      </w:r>
      <w:bookmarkEnd w:id="295"/>
    </w:p>
    <w:p w14:paraId="3BD346CB" w14:textId="77777777" w:rsidR="006C77B1" w:rsidRDefault="006C77B1">
      <w:pPr>
        <w:pStyle w:val="3"/>
      </w:pPr>
      <w:bookmarkStart w:id="296" w:name="_Toc38636871"/>
      <w:r>
        <w:t xml:space="preserve">13.1 </w:t>
      </w:r>
      <w:r>
        <w:t>无监督学习：简介</w:t>
      </w:r>
      <w:bookmarkEnd w:id="296"/>
    </w:p>
    <w:p w14:paraId="334FB83B" w14:textId="77777777" w:rsidR="006C77B1" w:rsidRDefault="006C77B1" w:rsidP="00A50418">
      <w:pPr>
        <w:pStyle w:val="af0"/>
      </w:pPr>
      <w:r>
        <w:t>参考视频</w:t>
      </w:r>
      <w:r>
        <w:t>: 13 - 1 - Unsupervised Learning_ Introduction (3 min).mkv</w:t>
      </w:r>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8"/>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一直到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8"/>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309"/>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297" w:name="_Toc38636872"/>
      <w:r>
        <w:lastRenderedPageBreak/>
        <w:t>13.2 K-</w:t>
      </w:r>
      <w:r>
        <w:t>均值算法</w:t>
      </w:r>
      <w:bookmarkEnd w:id="297"/>
    </w:p>
    <w:p w14:paraId="6B02877A" w14:textId="77777777" w:rsidR="006C77B1" w:rsidRDefault="006C77B1" w:rsidP="00A50418">
      <w:pPr>
        <w:pStyle w:val="af0"/>
      </w:pPr>
      <w:r>
        <w:t>参考视频</w:t>
      </w:r>
      <w:r>
        <w:t>: 13 - 2 - K-Means Algorithm (13 min).mkv</w:t>
      </w:r>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r>
        <w:t>个组，其方法为</w:t>
      </w:r>
      <w:r>
        <w:t>:</w:t>
      </w:r>
    </w:p>
    <w:p w14:paraId="06D4D314" w14:textId="77777777" w:rsidR="006C77B1" w:rsidRDefault="006C77B1" w:rsidP="00A50418">
      <w:pPr>
        <w:pStyle w:val="af"/>
      </w:pPr>
      <w:r>
        <w:t>首先选择</w:t>
      </w:r>
      <m:oMath>
        <m:r>
          <w:rPr>
            <w:rFonts w:ascii="Cambria Math" w:hAnsi="Cambria Math"/>
          </w:rPr>
          <m:t>K</m:t>
        </m:r>
      </m:oMath>
      <w:r>
        <w:t>个随机的点，称为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r>
        <w:t>个中心点的距离，将其与距离最近的中心点关联起来，与同一个中心点关联的所有点聚成一类。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10"/>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11"/>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12"/>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for i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c(i) := index (form 1 to K) of cluster centroid closest to x(i)</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r w:rsidRPr="009029C4">
        <w:rPr>
          <w:rStyle w:val="VerbatimChar"/>
          <w:color w:val="C0504D" w:themeColor="accent2"/>
        </w:rPr>
        <w:t>μk :=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13"/>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298" w:name="_Toc38636873"/>
      <w:r>
        <w:lastRenderedPageBreak/>
        <w:t xml:space="preserve">13.3 </w:t>
      </w:r>
      <w:r>
        <w:t>优化目标</w:t>
      </w:r>
      <w:bookmarkEnd w:id="298"/>
    </w:p>
    <w:p w14:paraId="7DB2439F" w14:textId="77777777" w:rsidR="006C77B1" w:rsidRDefault="006C77B1" w:rsidP="00A50418">
      <w:pPr>
        <w:pStyle w:val="af0"/>
      </w:pPr>
      <w:r>
        <w:t>参考视频</w:t>
      </w:r>
      <w:r>
        <w:t>: 13 - 3 - Optimization Objective (7 min).mkv</w:t>
      </w:r>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我们的的优化目标便是找出使得代价函数最小的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14"/>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299" w:name="header-n84"/>
      <w:bookmarkEnd w:id="299"/>
      <w:r>
        <w:br w:type="page"/>
      </w:r>
    </w:p>
    <w:p w14:paraId="6E61DAB7" w14:textId="229F976F" w:rsidR="006C77B1" w:rsidRDefault="006C77B1">
      <w:pPr>
        <w:pStyle w:val="3"/>
      </w:pPr>
      <w:bookmarkStart w:id="300" w:name="_Toc38636874"/>
      <w:r>
        <w:lastRenderedPageBreak/>
        <w:t xml:space="preserve">13.4 </w:t>
      </w:r>
      <w:r>
        <w:t>随机初始化</w:t>
      </w:r>
      <w:bookmarkEnd w:id="300"/>
    </w:p>
    <w:p w14:paraId="3B109FBB" w14:textId="77777777" w:rsidR="006C77B1" w:rsidRDefault="006C77B1" w:rsidP="00A50418">
      <w:pPr>
        <w:pStyle w:val="af0"/>
      </w:pPr>
      <w:r>
        <w:t>参考视频</w:t>
      </w:r>
      <w:r>
        <w:t>: 13 - 4 - Random Initialization (8 min).mkv</w:t>
      </w:r>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15"/>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301" w:name="_Toc38636875"/>
      <w:r>
        <w:lastRenderedPageBreak/>
        <w:t xml:space="preserve">13.5 </w:t>
      </w:r>
      <w:r>
        <w:t>选择聚类数</w:t>
      </w:r>
      <w:bookmarkEnd w:id="301"/>
    </w:p>
    <w:p w14:paraId="40E71CC8" w14:textId="77777777" w:rsidR="006C77B1" w:rsidRDefault="006C77B1" w:rsidP="00A50418">
      <w:pPr>
        <w:pStyle w:val="af0"/>
      </w:pPr>
      <w:r>
        <w:t>参考视频</w:t>
      </w:r>
      <w:r>
        <w:t>: 13 - 5 - Choosing the Number of Clusters (8 min).mkv</w:t>
      </w:r>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算法聚类的动机是什么，然后选择能最好服务于该目的标聚类数。</w:t>
      </w:r>
    </w:p>
    <w:p w14:paraId="4E235DFF" w14:textId="72C8F418" w:rsidR="006C77B1" w:rsidRDefault="006C77B1" w:rsidP="00A50418">
      <w:pPr>
        <w:pStyle w:val="af"/>
      </w:pPr>
      <w:r>
        <w:t>当人们在讨论，选择聚类数目的方法时，有一个可能会谈及的方法叫作</w:t>
      </w:r>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16"/>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r>
        <w:t>恤制造例子中，我们要将用户按照身材聚类，我们可以分成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这个问题的基础上作出的。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闵可夫斯基距离</w:t>
      </w:r>
      <w:r>
        <w:t>Minkowski/</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r>
        <w:t>杰卡德相似系数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000000"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均一性：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类似于精确率，一个簇中只包含一个类别的样本，则满足均一性。其实也可以认为就是正确率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均一性和完整性的加权平均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簇内不相似度</w:t>
      </w:r>
      <w:r>
        <w:t>:</w:t>
      </w:r>
      <w:r>
        <w:t>计算样本</w:t>
      </w:r>
      <m:oMath>
        <m:r>
          <w:rPr>
            <w:rFonts w:ascii="Cambria Math" w:hAnsi="Cambria Math"/>
          </w:rPr>
          <m:t>i</m:t>
        </m:r>
      </m:oMath>
      <w:r>
        <w:t>到同簇其它样本的平均距离为</w:t>
      </w:r>
      <m:oMath>
        <m:r>
          <w:rPr>
            <w:rFonts w:ascii="Cambria Math" w:hAnsi="Cambria Math"/>
          </w:rPr>
          <m:t>a(i)</m:t>
        </m:r>
      </m:oMath>
      <w:r>
        <w:t>，应尽可能小。</w:t>
      </w:r>
    </w:p>
    <w:p w14:paraId="43BD5D98" w14:textId="77777777" w:rsidR="00A24719" w:rsidRDefault="00A24719" w:rsidP="00A24719">
      <w:pPr>
        <w:pStyle w:val="af"/>
      </w:pPr>
      <w:r>
        <w:t>簇间不相似度</w:t>
      </w:r>
      <w:r>
        <w:t>:</w:t>
      </w:r>
      <w:r>
        <w:t>计算样本</w:t>
      </w:r>
      <m:oMath>
        <m:r>
          <w:rPr>
            <w:rFonts w:ascii="Cambria Math" w:hAnsi="Cambria Math"/>
          </w:rPr>
          <m:t>i</m:t>
        </m:r>
      </m:oMath>
      <w:r>
        <w:t>到其它簇</w:t>
      </w:r>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r>
        <w:t>个元素，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17"/>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302" w:name="_Toc38636876"/>
      <w:r>
        <w:lastRenderedPageBreak/>
        <w:t>降维</w:t>
      </w:r>
      <w:r>
        <w:t>(Dimensionality Reduction)</w:t>
      </w:r>
      <w:bookmarkEnd w:id="302"/>
    </w:p>
    <w:p w14:paraId="78031DA3" w14:textId="77777777" w:rsidR="006C77B1" w:rsidRDefault="006C77B1">
      <w:pPr>
        <w:pStyle w:val="3"/>
      </w:pPr>
      <w:bookmarkStart w:id="303" w:name="_Toc38636877"/>
      <w:r>
        <w:t xml:space="preserve">14.1 </w:t>
      </w:r>
      <w:r>
        <w:t>动机一：数据压缩</w:t>
      </w:r>
      <w:bookmarkEnd w:id="303"/>
    </w:p>
    <w:p w14:paraId="2A94DBAB" w14:textId="77777777" w:rsidR="006C77B1" w:rsidRDefault="006C77B1" w:rsidP="00A50418">
      <w:pPr>
        <w:pStyle w:val="af0"/>
      </w:pPr>
      <w:r>
        <w:t>参考视频</w:t>
      </w:r>
      <w:r>
        <w:t>: 14 - 1 - Motivation I_ Data Compression (10 min).mkv</w:t>
      </w:r>
    </w:p>
    <w:p w14:paraId="2BBC06DD" w14:textId="77777777" w:rsidR="006C77B1" w:rsidRDefault="006C77B1" w:rsidP="00A50418">
      <w:pPr>
        <w:pStyle w:val="af"/>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但首先，让我们谈论降维是什么。作为一种生动的例子，我们收集的数据集，有许多，许多特征，我绘制两个在这里。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18"/>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，这两个基本的长度度量，也许我们想要做的是减少数据到一维，只有一个数测量这个长度。这个例子似乎有点做作，这里厘米英寸的例子实际上不是那么不切实际的，两者并没有什么不同。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19"/>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20"/>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21"/>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304" w:name="_Toc38636878"/>
      <w:r>
        <w:lastRenderedPageBreak/>
        <w:t xml:space="preserve">14.2 </w:t>
      </w:r>
      <w:r>
        <w:t>动机二：数据可视化</w:t>
      </w:r>
      <w:bookmarkEnd w:id="304"/>
    </w:p>
    <w:p w14:paraId="30DD256A" w14:textId="77777777" w:rsidR="006C77B1" w:rsidRDefault="006C77B1" w:rsidP="00A50418">
      <w:pPr>
        <w:pStyle w:val="af0"/>
      </w:pPr>
      <w:r>
        <w:t>参考视频</w:t>
      </w:r>
      <w:r>
        <w:t>: 14 - 2 - Motivation II_ Visualization (6 min).mkv</w:t>
      </w:r>
    </w:p>
    <w:p w14:paraId="2EF11FDC" w14:textId="77777777" w:rsidR="006C77B1" w:rsidRDefault="006C77B1" w:rsidP="00A50418">
      <w:pPr>
        <w:pStyle w:val="af"/>
      </w:pPr>
      <w:r>
        <w:t>在许多及其学习问题中，如果我们能将数据可视化，我们便能寻找到一个更好的解决方案，降维可以帮助我们。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22"/>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维的数据可视化是不可能的。使用降维的方法将其降至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23"/>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这样做的问题在于，降维的算法只负责减少维数，新产生的特征的意义就必须由我们自己去发现了。</w:t>
      </w:r>
      <w:bookmarkStart w:id="305" w:name="header-n163"/>
      <w:bookmarkEnd w:id="305"/>
      <w:r w:rsidR="00A50418">
        <w:br w:type="page"/>
      </w:r>
    </w:p>
    <w:p w14:paraId="4DD2B4EB" w14:textId="3257EF09" w:rsidR="006C77B1" w:rsidRDefault="006C77B1">
      <w:pPr>
        <w:pStyle w:val="3"/>
      </w:pPr>
      <w:bookmarkStart w:id="306" w:name="_Toc38636879"/>
      <w:r>
        <w:lastRenderedPageBreak/>
        <w:t xml:space="preserve">14.3 </w:t>
      </w:r>
      <w:r>
        <w:t>主成分分析问题</w:t>
      </w:r>
      <w:bookmarkEnd w:id="306"/>
    </w:p>
    <w:p w14:paraId="277388FE" w14:textId="77777777" w:rsidR="006C77B1" w:rsidRDefault="006C77B1" w:rsidP="00A50418">
      <w:pPr>
        <w:pStyle w:val="af0"/>
      </w:pPr>
      <w:r>
        <w:t>参考视频</w:t>
      </w:r>
      <w:r>
        <w:t>: 14 - 3 - Principal Component Analysis Problem Formulation (9 min). mkv</w:t>
      </w:r>
    </w:p>
    <w:p w14:paraId="165B4826" w14:textId="77777777" w:rsidR="006C77B1" w:rsidRDefault="006C77B1" w:rsidP="00A50418">
      <w:pPr>
        <w:pStyle w:val="af"/>
      </w:pPr>
      <w:r>
        <w:t>主成分分析</w:t>
      </w:r>
      <w:r>
        <w:t>(</w:t>
      </w:r>
      <w:r>
        <w:rPr>
          <w:b/>
        </w:rPr>
        <w:t>PCA</w:t>
      </w:r>
      <w:r>
        <w:t>)</w:t>
      </w:r>
      <w:r>
        <w:t>是最常见的降维算法。</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24"/>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25"/>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r>
        <w:t>个特征降维到</w:t>
      </w:r>
      <m:oMath>
        <m:r>
          <w:rPr>
            <w:rFonts w:ascii="Cambria Math" w:hAnsi="Cambria Math"/>
          </w:rPr>
          <m:t>k</m:t>
        </m:r>
      </m:oMath>
      <w:r>
        <w:t>个，可以用来进行数据压缩，如果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要保证降维后，还要保证数据的特性损失最小。</w:t>
      </w:r>
    </w:p>
    <w:p w14:paraId="29DDE987" w14:textId="77777777" w:rsidR="006C77B1" w:rsidRDefault="006C77B1" w:rsidP="00A50418">
      <w:pPr>
        <w:pStyle w:val="af"/>
        <w:ind w:firstLine="422"/>
      </w:pPr>
      <w:r>
        <w:rPr>
          <w:b/>
        </w:rPr>
        <w:t>PCA</w:t>
      </w:r>
      <w:r>
        <w:t>技术的一大好处是对数据进行降维的处理。我们可以对新求出的</w:t>
      </w:r>
      <w:r>
        <w:t>“</w:t>
      </w:r>
      <w:r>
        <w:t>主元</w:t>
      </w:r>
      <w:r>
        <w:t>”</w:t>
      </w:r>
      <w:r>
        <w:t>向量的重要性进行排序，根据需要取前面最重要的部分，将后面的维数省去，可以达到降维从而简化模型或是对数据进行压缩的效果。同时最大程度的保持了原有数据的信息。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307" w:name="header-n190"/>
      <w:bookmarkEnd w:id="307"/>
      <w:r>
        <w:br w:type="page"/>
      </w:r>
    </w:p>
    <w:p w14:paraId="3EF01F37" w14:textId="29FC7792" w:rsidR="006C77B1" w:rsidRDefault="006C77B1">
      <w:pPr>
        <w:pStyle w:val="3"/>
      </w:pPr>
      <w:bookmarkStart w:id="308" w:name="_Toc38636880"/>
      <w:r>
        <w:lastRenderedPageBreak/>
        <w:t xml:space="preserve">14.4 </w:t>
      </w:r>
      <w:r>
        <w:t>主成分分析算法</w:t>
      </w:r>
      <w:bookmarkEnd w:id="308"/>
    </w:p>
    <w:p w14:paraId="1CEA4E29" w14:textId="77777777" w:rsidR="006C77B1" w:rsidRDefault="006C77B1" w:rsidP="00A50418">
      <w:pPr>
        <w:pStyle w:val="af0"/>
      </w:pPr>
      <w:r>
        <w:t>参考视频</w:t>
      </w:r>
      <w:r>
        <w:t>: 14 - 4 - Principal Component Analysis Algorithm (15 min).mkv</w:t>
      </w:r>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CEAE3C"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ins w:id="309" w:author="Chen Yang" w:date="2024-05-22T19:29:00Z" w16du:dateUtc="2024-05-22T11:29:00Z">
            <w:rPr>
              <w:rFonts w:ascii="Cambria Math" w:hAnsi="Cambria Math"/>
            </w:rPr>
            <m:t>, shape=(n</m:t>
          </w:ins>
        </m:r>
        <m:r>
          <w:ins w:id="310" w:author="Chen Yang" w:date="2024-05-22T19:29:00Z" w16du:dateUtc="2024-05-22T11:29:00Z">
            <w:rPr>
              <w:rFonts w:ascii="Cambria Math" w:hAnsi="Cambria Math" w:hint="eastAsia"/>
            </w:rPr>
            <m:t>×</m:t>
          </w:ins>
        </m:r>
        <m:r>
          <w:ins w:id="311" w:author="Chen Yang" w:date="2024-05-22T19:29:00Z" w16du:dateUtc="2024-05-22T11:29:00Z">
            <w:rPr>
              <w:rFonts w:ascii="Cambria Math" w:hAnsi="Cambria Math"/>
            </w:rPr>
            <m:t>1</m:t>
          </w:ins>
        </m:r>
        <m:r>
          <w:ins w:id="312" w:author="Chen Yang" w:date="2024-05-22T19:30:00Z" w16du:dateUtc="2024-05-22T11:30:00Z">
            <w:rPr>
              <w:rFonts w:ascii="Cambria Math" w:hAnsi="Cambria Math"/>
            </w:rPr>
            <m:t>)</m:t>
          </w:ins>
        </m:r>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C620F30"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ins w:id="313" w:author="Chen Yang" w:date="2024-05-22T19:30:00Z" w16du:dateUtc="2024-05-22T11:30:00Z">
            <m:rPr>
              <m:sty m:val="p"/>
            </m:rPr>
            <w:rPr>
              <w:rFonts w:ascii="Cambria Math" w:hAnsi="Cambria Math"/>
              <w:rPrChange w:id="314" w:author="Chen Yang" w:date="2024-05-22T19:30:00Z" w16du:dateUtc="2024-05-22T11:30:00Z">
                <w:rPr>
                  <w:rFonts w:ascii="Cambria Math" w:hAnsi="Cambria Math"/>
                </w:rPr>
              </w:rPrChange>
            </w:rPr>
            <m:t>Σ</m:t>
          </w:ins>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T</m:t>
            </m:r>
          </m:sup>
        </m:sSup>
        <m:r>
          <w:ins w:id="315" w:author="Chen Yang" w:date="2024-05-22T19:30:00Z" w16du:dateUtc="2024-05-22T11:30:00Z">
            <w:rPr>
              <w:rFonts w:ascii="Cambria Math" w:hAnsi="Cambria Math"/>
            </w:rPr>
            <m:t>,shape=(n</m:t>
          </w:ins>
        </m:r>
        <m:r>
          <w:ins w:id="316" w:author="Chen Yang" w:date="2024-05-22T19:30:00Z" w16du:dateUtc="2024-05-22T11:30:00Z">
            <w:rPr>
              <w:rFonts w:ascii="Cambria Math" w:hAnsi="Cambria Math" w:hint="eastAsia"/>
            </w:rPr>
            <m:t>×</m:t>
          </w:ins>
        </m:r>
        <m:r>
          <w:ins w:id="317" w:author="Chen Yang" w:date="2024-05-22T19:30:00Z" w16du:dateUtc="2024-05-22T11:30:00Z">
            <w:rPr>
              <w:rFonts w:ascii="Cambria Math" w:hAnsi="Cambria Math" w:hint="eastAsia"/>
            </w:rPr>
            <m:t>n</m:t>
          </w:ins>
        </m:r>
        <m:r>
          <w:ins w:id="318" w:author="Chen Yang" w:date="2024-05-22T19:30:00Z" w16du:dateUtc="2024-05-22T11:30:00Z">
            <w:rPr>
              <w:rFonts w:ascii="Cambria Math" w:hAnsi="Cambria Math"/>
            </w:rPr>
            <m:t>)</m:t>
          </w:ins>
        </m:r>
      </m:oMath>
    </w:p>
    <w:p w14:paraId="1944C4C9" w14:textId="2F9E4C1B"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rPr>
          <w:ins w:id="319" w:author="Chen Yang" w:date="2024-05-22T19:31:00Z" w16du:dateUtc="2024-05-22T11:31:00Z"/>
        </w:rPr>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[U, S, V]= svd(sigma)</w:t>
      </w:r>
      <w:r>
        <w:t>。</w:t>
      </w:r>
    </w:p>
    <w:p w14:paraId="0F8069E5" w14:textId="39F052D3" w:rsidR="00BE206D" w:rsidRDefault="00BE206D" w:rsidP="00A50418">
      <w:pPr>
        <w:pStyle w:val="af"/>
        <w:rPr>
          <w:rFonts w:hint="eastAsia"/>
        </w:rPr>
      </w:pPr>
      <w:ins w:id="320" w:author="Chen Yang" w:date="2024-05-22T19:32:00Z" w16du:dateUtc="2024-05-22T11:32:00Z">
        <w:r>
          <w:rPr>
            <w:rFonts w:hint="eastAsia"/>
          </w:rPr>
          <w:t>U</w:t>
        </w:r>
        <w:r>
          <w:rPr>
            <w:rFonts w:hint="eastAsia"/>
          </w:rPr>
          <w:t>为特征向量组成的特征矩阵，</w:t>
        </w:r>
        <w:r>
          <w:rPr>
            <w:rFonts w:hint="eastAsia"/>
          </w:rPr>
          <w:t>shape=(n</w:t>
        </w:r>
        <w:r>
          <w:rPr>
            <w:rFonts w:hint="eastAsia"/>
          </w:rPr>
          <w:t>×</w:t>
        </w:r>
        <w:r>
          <w:rPr>
            <w:rFonts w:hint="eastAsia"/>
          </w:rPr>
          <w:t>n)</w:t>
        </w:r>
        <w:r>
          <w:rPr>
            <w:rFonts w:hint="eastAsia"/>
          </w:rPr>
          <w:t>。</w:t>
        </w:r>
      </w:ins>
    </w:p>
    <w:p w14:paraId="736B1F5A" w14:textId="77777777" w:rsidR="00021CBC" w:rsidRDefault="006C77B1" w:rsidP="00A50418">
      <w:pPr>
        <w:pStyle w:val="af"/>
        <w:rPr>
          <w:ins w:id="321" w:author="Chen Yang" w:date="2024-05-22T19:40:00Z" w16du:dateUtc="2024-05-22T11:40:00Z"/>
        </w:rPr>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26"/>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06668DA6" w14:textId="57BA5FD8" w:rsidR="00BE206D" w:rsidDel="00BE206D" w:rsidRDefault="00BE206D" w:rsidP="00BE206D">
      <w:pPr>
        <w:pStyle w:val="af"/>
        <w:rPr>
          <w:del w:id="322" w:author="Chen Yang" w:date="2024-05-22T19:41:00Z" w16du:dateUtc="2024-05-22T11:41:00Z"/>
          <w:rFonts w:hint="eastAsia"/>
        </w:rPr>
      </w:pPr>
      <w:r>
        <w:rPr>
          <w:noProof/>
        </w:rPr>
        <w:drawing>
          <wp:inline distT="0" distB="0" distL="0" distR="0" wp14:anchorId="5AEDD9E7" wp14:editId="71CD5FB6">
            <wp:extent cx="3962400" cy="1400175"/>
            <wp:effectExtent l="0" t="0" r="0" b="9525"/>
            <wp:docPr id="17313007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27"/>
                    <a:stretch>
                      <a:fillRect/>
                    </a:stretch>
                  </pic:blipFill>
                  <pic:spPr bwMode="auto">
                    <a:xfrm>
                      <a:off x="0" y="0"/>
                      <a:ext cx="3962400" cy="1400175"/>
                    </a:xfrm>
                    <a:prstGeom prst="rect">
                      <a:avLst/>
                    </a:prstGeom>
                    <a:noFill/>
                    <a:ln w="9525">
                      <a:noFill/>
                      <a:headEnd/>
                      <a:tailEnd/>
                    </a:ln>
                  </pic:spPr>
                </pic:pic>
              </a:graphicData>
            </a:graphic>
          </wp:inline>
        </w:drawing>
      </w:r>
    </w:p>
    <w:p w14:paraId="2EE7ACA7" w14:textId="2540C8B6" w:rsidR="006C77B1" w:rsidDel="00BE206D" w:rsidRDefault="006C77B1" w:rsidP="00A50418">
      <w:pPr>
        <w:pStyle w:val="af"/>
        <w:rPr>
          <w:del w:id="323" w:author="Chen Yang" w:date="2024-05-22T19:41:00Z" w16du:dateUtc="2024-05-22T11:41:00Z"/>
        </w:rPr>
      </w:pPr>
      <m:oMathPara>
        <m:oMath>
          <m:r>
            <w:del w:id="324" w:author="Chen Yang" w:date="2024-05-22T19:23:00Z" w16du:dateUtc="2024-05-22T11:23:00Z">
              <w:rPr>
                <w:rFonts w:ascii="Cambria Math" w:hAnsi="Cambria Math"/>
              </w:rPr>
              <m:t>Sigma</m:t>
            </w:del>
          </m:r>
          <m:r>
            <w:del w:id="325" w:author="Chen Yang" w:date="2024-05-22T19:39:00Z" w16du:dateUtc="2024-05-22T11:39:00Z">
              <w:rPr>
                <w:rFonts w:ascii="Cambria Math" w:hAnsi="Cambria Math"/>
              </w:rPr>
              <m:t>=</m:t>
            </w:del>
          </m:r>
          <m:f>
            <m:fPr>
              <m:ctrlPr>
                <w:del w:id="326" w:author="Chen Yang" w:date="2024-05-22T19:39:00Z" w16du:dateUtc="2024-05-22T11:39:00Z">
                  <w:rPr>
                    <w:rFonts w:ascii="Cambria Math" w:hAnsi="Cambria Math"/>
                  </w:rPr>
                </w:del>
              </m:ctrlPr>
            </m:fPr>
            <m:num>
              <m:r>
                <w:del w:id="327" w:author="Chen Yang" w:date="2024-05-22T19:39:00Z" w16du:dateUtc="2024-05-22T11:39:00Z">
                  <w:rPr>
                    <w:rFonts w:ascii="Cambria Math" w:hAnsi="Cambria Math"/>
                  </w:rPr>
                  <m:t>1</m:t>
                </w:del>
              </m:r>
            </m:num>
            <m:den>
              <m:r>
                <w:del w:id="328" w:author="Chen Yang" w:date="2024-05-22T19:39:00Z" w16du:dateUtc="2024-05-22T11:39:00Z">
                  <w:rPr>
                    <w:rFonts w:ascii="Cambria Math" w:hAnsi="Cambria Math"/>
                  </w:rPr>
                  <m:t>m</m:t>
                </w:del>
              </m:r>
            </m:den>
          </m:f>
          <m:nary>
            <m:naryPr>
              <m:chr m:val="∑"/>
              <m:limLoc m:val="undOvr"/>
              <m:ctrlPr>
                <w:del w:id="329" w:author="Chen Yang" w:date="2024-05-22T19:39:00Z" w16du:dateUtc="2024-05-22T11:39:00Z">
                  <w:rPr>
                    <w:rFonts w:ascii="Cambria Math" w:hAnsi="Cambria Math"/>
                  </w:rPr>
                </w:del>
              </m:ctrlPr>
            </m:naryPr>
            <m:sub>
              <m:r>
                <w:del w:id="330" w:author="Chen Yang" w:date="2024-05-22T19:39:00Z" w16du:dateUtc="2024-05-22T11:39:00Z">
                  <w:rPr>
                    <w:rFonts w:ascii="Cambria Math" w:hAnsi="Cambria Math"/>
                  </w:rPr>
                  <m:t>i=1</m:t>
                </w:del>
              </m:r>
            </m:sub>
            <m:sup>
              <m:r>
                <w:del w:id="331" w:author="Chen Yang" w:date="2024-05-22T19:39:00Z" w16du:dateUtc="2024-05-22T11:39:00Z">
                  <w:rPr>
                    <w:rFonts w:ascii="Cambria Math" w:hAnsi="Cambria Math"/>
                  </w:rPr>
                  <m:t>n</m:t>
                </w:del>
              </m:r>
            </m:sup>
            <m:e>
              <m:d>
                <m:dPr>
                  <m:ctrlPr>
                    <w:del w:id="332" w:author="Chen Yang" w:date="2024-05-22T19:39:00Z" w16du:dateUtc="2024-05-22T11:39:00Z">
                      <w:rPr>
                        <w:rFonts w:ascii="Cambria Math" w:hAnsi="Cambria Math"/>
                      </w:rPr>
                    </w:del>
                  </m:ctrlPr>
                </m:dPr>
                <m:e>
                  <m:sSup>
                    <m:sSupPr>
                      <m:ctrlPr>
                        <w:del w:id="333" w:author="Chen Yang" w:date="2024-05-22T19:39:00Z" w16du:dateUtc="2024-05-22T11:39:00Z">
                          <w:rPr>
                            <w:rFonts w:ascii="Cambria Math" w:hAnsi="Cambria Math"/>
                          </w:rPr>
                        </w:del>
                      </m:ctrlPr>
                    </m:sSupPr>
                    <m:e>
                      <m:r>
                        <w:del w:id="334" w:author="Chen Yang" w:date="2024-05-22T19:39:00Z" w16du:dateUtc="2024-05-22T11:39:00Z">
                          <w:rPr>
                            <w:rFonts w:ascii="Cambria Math" w:hAnsi="Cambria Math"/>
                          </w:rPr>
                          <m:t>x</m:t>
                        </w:del>
                      </m:r>
                    </m:e>
                    <m:sup>
                      <m:r>
                        <w:del w:id="335" w:author="Chen Yang" w:date="2024-05-22T19:39:00Z" w16du:dateUtc="2024-05-22T11:39:00Z">
                          <w:rPr>
                            <w:rFonts w:ascii="Cambria Math" w:hAnsi="Cambria Math"/>
                          </w:rPr>
                          <m:t>(i)</m:t>
                        </w:del>
                      </m:r>
                    </m:sup>
                  </m:sSup>
                </m:e>
              </m:d>
            </m:e>
          </m:nary>
          <m:sSup>
            <m:sSupPr>
              <m:ctrlPr>
                <w:del w:id="336" w:author="Chen Yang" w:date="2024-05-22T19:39:00Z" w16du:dateUtc="2024-05-22T11:39:00Z">
                  <w:rPr>
                    <w:rFonts w:ascii="Cambria Math" w:hAnsi="Cambria Math"/>
                  </w:rPr>
                </w:del>
              </m:ctrlPr>
            </m:sSupPr>
            <m:e>
              <m:d>
                <m:dPr>
                  <m:ctrlPr>
                    <w:del w:id="337" w:author="Chen Yang" w:date="2024-05-22T19:39:00Z" w16du:dateUtc="2024-05-22T11:39:00Z">
                      <w:rPr>
                        <w:rFonts w:ascii="Cambria Math" w:hAnsi="Cambria Math"/>
                      </w:rPr>
                    </w:del>
                  </m:ctrlPr>
                </m:dPr>
                <m:e>
                  <m:sSup>
                    <m:sSupPr>
                      <m:ctrlPr>
                        <w:del w:id="338" w:author="Chen Yang" w:date="2024-05-22T19:39:00Z" w16du:dateUtc="2024-05-22T11:39:00Z">
                          <w:rPr>
                            <w:rFonts w:ascii="Cambria Math" w:hAnsi="Cambria Math"/>
                          </w:rPr>
                        </w:del>
                      </m:ctrlPr>
                    </m:sSupPr>
                    <m:e>
                      <m:r>
                        <w:del w:id="339" w:author="Chen Yang" w:date="2024-05-22T19:39:00Z" w16du:dateUtc="2024-05-22T11:39:00Z">
                          <w:rPr>
                            <w:rFonts w:ascii="Cambria Math" w:hAnsi="Cambria Math"/>
                          </w:rPr>
                          <m:t>x</m:t>
                        </w:del>
                      </m:r>
                    </m:e>
                    <m:sup>
                      <m:r>
                        <w:del w:id="340" w:author="Chen Yang" w:date="2024-05-22T19:39:00Z" w16du:dateUtc="2024-05-22T11:39:00Z">
                          <w:rPr>
                            <w:rFonts w:ascii="Cambria Math" w:hAnsi="Cambria Math"/>
                          </w:rPr>
                          <m:t>(i)</m:t>
                        </w:del>
                      </m:r>
                    </m:sup>
                  </m:sSup>
                </m:e>
              </m:d>
            </m:e>
            <m:sup>
              <m:r>
                <w:del w:id="341" w:author="Chen Yang" w:date="2024-05-22T19:39:00Z" w16du:dateUtc="2024-05-22T11:39:00Z">
                  <w:rPr>
                    <w:rFonts w:ascii="Cambria Math" w:hAnsi="Cambria Math"/>
                  </w:rPr>
                  <m:t>T</m:t>
                </w:del>
              </m:r>
            </m:sup>
          </m:sSup>
        </m:oMath>
      </m:oMathPara>
    </w:p>
    <w:p w14:paraId="08D746A2" w14:textId="3755A460" w:rsidR="006C77B1" w:rsidDel="00BE206D" w:rsidRDefault="006C77B1" w:rsidP="00BE206D">
      <w:pPr>
        <w:pStyle w:val="af"/>
        <w:rPr>
          <w:del w:id="342" w:author="Chen Yang" w:date="2024-05-22T19:41:00Z" w16du:dateUtc="2024-05-22T11:41:00Z"/>
          <w:rFonts w:hint="eastAsia"/>
        </w:rPr>
      </w:pP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highlight w:val="yellow"/>
                <w:rPrChange w:id="343" w:author="Chen Yang" w:date="2024-05-22T19:41:00Z" w16du:dateUtc="2024-05-22T11:41:00Z">
                  <w:rPr>
                    <w:rFonts w:ascii="Cambria Math" w:hAnsi="Cambria Math"/>
                  </w:rPr>
                </w:rPrChange>
              </w:rPr>
            </m:ctrlPr>
          </m:sSupPr>
          <m:e>
            <m:r>
              <w:rPr>
                <w:rFonts w:ascii="Cambria Math" w:hAnsi="Cambria Math"/>
                <w:highlight w:val="yellow"/>
                <w:rPrChange w:id="344" w:author="Chen Yang" w:date="2024-05-22T19:41:00Z" w16du:dateUtc="2024-05-22T11:41:00Z">
                  <w:rPr>
                    <w:rFonts w:ascii="Cambria Math" w:hAnsi="Cambria Math"/>
                  </w:rPr>
                </w:rPrChange>
              </w:rPr>
              <m:t>z</m:t>
            </m:r>
          </m:e>
          <m:sup>
            <m:r>
              <w:rPr>
                <w:rFonts w:ascii="Cambria Math" w:hAnsi="Cambria Math"/>
                <w:highlight w:val="yellow"/>
                <w:rPrChange w:id="345" w:author="Chen Yang" w:date="2024-05-22T19:41:00Z" w16du:dateUtc="2024-05-22T11:41:00Z">
                  <w:rPr>
                    <w:rFonts w:ascii="Cambria Math" w:hAnsi="Cambria Math"/>
                  </w:rPr>
                </w:rPrChange>
              </w:rPr>
              <m:t>(i)</m:t>
            </m:r>
          </m:sup>
        </m:sSup>
        <m:r>
          <w:rPr>
            <w:rFonts w:ascii="Cambria Math" w:hAnsi="Cambria Math"/>
            <w:highlight w:val="yellow"/>
            <w:rPrChange w:id="346" w:author="Chen Yang" w:date="2024-05-22T19:41:00Z" w16du:dateUtc="2024-05-22T11:41:00Z">
              <w:rPr>
                <w:rFonts w:ascii="Cambria Math" w:hAnsi="Cambria Math"/>
              </w:rPr>
            </w:rPrChange>
          </w:rPr>
          <m:t>=</m:t>
        </m:r>
        <m:sSubSup>
          <m:sSubSupPr>
            <m:ctrlPr>
              <w:rPr>
                <w:rFonts w:ascii="Cambria Math" w:hAnsi="Cambria Math"/>
                <w:highlight w:val="yellow"/>
                <w:rPrChange w:id="347" w:author="Chen Yang" w:date="2024-05-22T19:41:00Z" w16du:dateUtc="2024-05-22T11:41:00Z">
                  <w:rPr>
                    <w:rFonts w:ascii="Cambria Math" w:hAnsi="Cambria Math"/>
                  </w:rPr>
                </w:rPrChange>
              </w:rPr>
            </m:ctrlPr>
          </m:sSubSupPr>
          <m:e>
            <m:r>
              <w:rPr>
                <w:rFonts w:ascii="Cambria Math" w:hAnsi="Cambria Math"/>
                <w:highlight w:val="yellow"/>
                <w:rPrChange w:id="348" w:author="Chen Yang" w:date="2024-05-22T19:41:00Z" w16du:dateUtc="2024-05-22T11:41:00Z">
                  <w:rPr>
                    <w:rFonts w:ascii="Cambria Math" w:hAnsi="Cambria Math"/>
                  </w:rPr>
                </w:rPrChange>
              </w:rPr>
              <m:t>U</m:t>
            </m:r>
          </m:e>
          <m:sub>
            <m:r>
              <w:rPr>
                <w:rFonts w:ascii="Cambria Math" w:hAnsi="Cambria Math"/>
                <w:highlight w:val="yellow"/>
                <w:rPrChange w:id="349" w:author="Chen Yang" w:date="2024-05-22T19:41:00Z" w16du:dateUtc="2024-05-22T11:41:00Z">
                  <w:rPr>
                    <w:rFonts w:ascii="Cambria Math" w:hAnsi="Cambria Math"/>
                  </w:rPr>
                </w:rPrChange>
              </w:rPr>
              <m:t>reduce</m:t>
            </m:r>
          </m:sub>
          <m:sup>
            <m:r>
              <w:rPr>
                <w:rFonts w:ascii="Cambria Math" w:hAnsi="Cambria Math"/>
                <w:highlight w:val="yellow"/>
                <w:rPrChange w:id="350" w:author="Chen Yang" w:date="2024-05-22T19:41:00Z" w16du:dateUtc="2024-05-22T11:41:00Z">
                  <w:rPr>
                    <w:rFonts w:ascii="Cambria Math" w:hAnsi="Cambria Math"/>
                  </w:rPr>
                </w:rPrChange>
              </w:rPr>
              <m:t>T</m:t>
            </m:r>
          </m:sup>
        </m:sSubSup>
        <m:r>
          <w:rPr>
            <w:rFonts w:ascii="Cambria Math" w:hAnsi="Cambria Math"/>
            <w:highlight w:val="yellow"/>
            <w:rPrChange w:id="351" w:author="Chen Yang" w:date="2024-05-22T19:41:00Z" w16du:dateUtc="2024-05-22T11:41:00Z">
              <w:rPr>
                <w:rFonts w:ascii="Cambria Math" w:hAnsi="Cambria Math"/>
              </w:rPr>
            </w:rPrChange>
          </w:rPr>
          <m:t>*</m:t>
        </m:r>
        <m:sSup>
          <m:sSupPr>
            <m:ctrlPr>
              <w:rPr>
                <w:rFonts w:ascii="Cambria Math" w:hAnsi="Cambria Math"/>
                <w:highlight w:val="yellow"/>
                <w:rPrChange w:id="352" w:author="Chen Yang" w:date="2024-05-22T19:41:00Z" w16du:dateUtc="2024-05-22T11:41:00Z">
                  <w:rPr>
                    <w:rFonts w:ascii="Cambria Math" w:hAnsi="Cambria Math"/>
                  </w:rPr>
                </w:rPrChange>
              </w:rPr>
            </m:ctrlPr>
          </m:sSupPr>
          <m:e>
            <m:r>
              <w:rPr>
                <w:rFonts w:ascii="Cambria Math" w:hAnsi="Cambria Math"/>
                <w:highlight w:val="yellow"/>
                <w:rPrChange w:id="353" w:author="Chen Yang" w:date="2024-05-22T19:41:00Z" w16du:dateUtc="2024-05-22T11:41:00Z">
                  <w:rPr>
                    <w:rFonts w:ascii="Cambria Math" w:hAnsi="Cambria Math"/>
                  </w:rPr>
                </w:rPrChange>
              </w:rPr>
              <m:t>x</m:t>
            </m:r>
          </m:e>
          <m:sup>
            <m:r>
              <w:rPr>
                <w:rFonts w:ascii="Cambria Math" w:hAnsi="Cambria Math"/>
                <w:highlight w:val="yellow"/>
                <w:rPrChange w:id="354" w:author="Chen Yang" w:date="2024-05-22T19:41:00Z" w16du:dateUtc="2024-05-22T11:41:00Z">
                  <w:rPr>
                    <w:rFonts w:ascii="Cambria Math" w:hAnsi="Cambria Math"/>
                  </w:rPr>
                </w:rPrChange>
              </w:rPr>
              <m:t>(i)</m:t>
            </m:r>
          </m:sup>
        </m:sSup>
      </m:oMath>
    </w:p>
    <w:p w14:paraId="56C21EEE" w14:textId="77777777" w:rsidR="006C77B1" w:rsidRDefault="006C77B1" w:rsidP="00A50418">
      <w:pPr>
        <w:pStyle w:val="af"/>
      </w:pPr>
      <w:r>
        <w:lastRenderedPageBreak/>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355" w:name="header-n214"/>
      <w:bookmarkEnd w:id="355"/>
      <w:r>
        <w:br w:type="page"/>
      </w:r>
    </w:p>
    <w:p w14:paraId="70297B15" w14:textId="60167EAE" w:rsidR="006C77B1" w:rsidRDefault="006C77B1">
      <w:pPr>
        <w:pStyle w:val="3"/>
      </w:pPr>
      <w:bookmarkStart w:id="356" w:name="_Toc38636881"/>
      <w:r>
        <w:lastRenderedPageBreak/>
        <w:t xml:space="preserve">14.5 </w:t>
      </w:r>
      <w:r>
        <w:t>选择主成分的数量</w:t>
      </w:r>
      <w:bookmarkEnd w:id="356"/>
    </w:p>
    <w:p w14:paraId="0263C0AE" w14:textId="77777777" w:rsidR="006C77B1" w:rsidRDefault="006C77B1" w:rsidP="00A50418">
      <w:pPr>
        <w:pStyle w:val="af0"/>
      </w:pPr>
      <w:r>
        <w:t>参考视频</w:t>
      </w:r>
      <w:r>
        <w:t>: 14 - 5 - Choosing The Number Of Principal Components (13 min).mkv</w:t>
      </w:r>
    </w:p>
    <w:p w14:paraId="47E383FD" w14:textId="45B57771" w:rsidR="006C77B1" w:rsidRDefault="006C77B1" w:rsidP="00A50418">
      <w:pPr>
        <w:pStyle w:val="af"/>
      </w:pPr>
      <w:r>
        <w:t>主要成分分析是减少投射的平均均方误差：</w:t>
      </w:r>
      <m:oMath>
        <m:f>
          <m:fPr>
            <m:ctrlPr>
              <w:ins w:id="357" w:author="Chen Yang" w:date="2024-05-22T19:46:00Z" w16du:dateUtc="2024-05-22T11:46:00Z">
                <w:rPr>
                  <w:rFonts w:ascii="Cambria Math" w:hAnsi="Cambria Math"/>
                </w:rPr>
              </w:ins>
            </m:ctrlPr>
          </m:fPr>
          <m:num>
            <m:r>
              <w:ins w:id="358" w:author="Chen Yang" w:date="2024-05-22T19:46:00Z" w16du:dateUtc="2024-05-22T11:46:00Z">
                <w:rPr>
                  <w:rFonts w:ascii="Cambria Math" w:hAnsi="Cambria Math"/>
                </w:rPr>
                <m:t>1</m:t>
              </w:ins>
            </m:r>
          </m:num>
          <m:den>
            <m:r>
              <w:ins w:id="359" w:author="Chen Yang" w:date="2024-05-22T19:46:00Z" w16du:dateUtc="2024-05-22T11:46:00Z">
                <w:rPr>
                  <w:rFonts w:ascii="Cambria Math" w:hAnsi="Cambria Math"/>
                </w:rPr>
                <m:t>m</m:t>
              </w:ins>
            </m:r>
          </m:den>
        </m:f>
        <m:nary>
          <m:naryPr>
            <m:chr m:val="∑"/>
            <m:limLoc m:val="undOvr"/>
            <m:ctrlPr>
              <w:ins w:id="360" w:author="Chen Yang" w:date="2024-05-22T19:46:00Z" w16du:dateUtc="2024-05-22T11:46:00Z">
                <w:rPr>
                  <w:rFonts w:ascii="Cambria Math" w:hAnsi="Cambria Math"/>
                </w:rPr>
              </w:ins>
            </m:ctrlPr>
          </m:naryPr>
          <m:sub>
            <m:r>
              <w:ins w:id="361" w:author="Chen Yang" w:date="2024-05-22T19:46:00Z" w16du:dateUtc="2024-05-22T11:46:00Z">
                <w:rPr>
                  <w:rFonts w:ascii="Cambria Math" w:hAnsi="Cambria Math"/>
                </w:rPr>
                <m:t>i=1</m:t>
              </w:ins>
            </m:r>
          </m:sub>
          <m:sup>
            <m:r>
              <w:ins w:id="362" w:author="Chen Yang" w:date="2024-05-22T19:46:00Z" w16du:dateUtc="2024-05-22T11:46:00Z">
                <w:rPr>
                  <w:rFonts w:ascii="Cambria Math" w:hAnsi="Cambria Math"/>
                </w:rPr>
                <m:t>m</m:t>
              </w:ins>
            </m:r>
          </m:sup>
          <m:e>
            <m:sSup>
              <m:sSupPr>
                <m:ctrlPr>
                  <w:ins w:id="363" w:author="Chen Yang" w:date="2024-05-22T19:46:00Z" w16du:dateUtc="2024-05-22T11:46:00Z">
                    <w:rPr>
                      <w:rFonts w:ascii="Cambria Math" w:hAnsi="Cambria Math"/>
                    </w:rPr>
                  </w:ins>
                </m:ctrlPr>
              </m:sSupPr>
              <m:e>
                <m:d>
                  <m:dPr>
                    <m:begChr m:val="∥"/>
                    <m:endChr m:val="∥"/>
                    <m:ctrlPr>
                      <w:ins w:id="364" w:author="Chen Yang" w:date="2024-05-22T19:46:00Z" w16du:dateUtc="2024-05-22T11:46:00Z">
                        <w:rPr>
                          <w:rFonts w:ascii="Cambria Math" w:hAnsi="Cambria Math"/>
                        </w:rPr>
                      </w:ins>
                    </m:ctrlPr>
                  </m:dPr>
                  <m:e>
                    <m:sSup>
                      <m:sSupPr>
                        <m:ctrlPr>
                          <w:ins w:id="365" w:author="Chen Yang" w:date="2024-05-22T19:46:00Z" w16du:dateUtc="2024-05-22T11:46:00Z">
                            <w:rPr>
                              <w:rFonts w:ascii="Cambria Math" w:hAnsi="Cambria Math"/>
                            </w:rPr>
                          </w:ins>
                        </m:ctrlPr>
                      </m:sSupPr>
                      <m:e>
                        <m:r>
                          <w:ins w:id="366" w:author="Chen Yang" w:date="2024-05-22T19:46:00Z" w16du:dateUtc="2024-05-22T11:46:00Z">
                            <w:rPr>
                              <w:rFonts w:ascii="Cambria Math" w:hAnsi="Cambria Math"/>
                            </w:rPr>
                            <m:t>x</m:t>
                          </w:ins>
                        </m:r>
                      </m:e>
                      <m:sup>
                        <m:d>
                          <m:dPr>
                            <m:ctrlPr>
                              <w:ins w:id="367" w:author="Chen Yang" w:date="2024-05-22T19:46:00Z" w16du:dateUtc="2024-05-22T11:46:00Z">
                                <w:rPr>
                                  <w:rFonts w:ascii="Cambria Math" w:hAnsi="Cambria Math"/>
                                </w:rPr>
                              </w:ins>
                            </m:ctrlPr>
                          </m:dPr>
                          <m:e>
                            <m:r>
                              <w:ins w:id="368" w:author="Chen Yang" w:date="2024-05-22T19:46:00Z" w16du:dateUtc="2024-05-22T11:46:00Z">
                                <w:rPr>
                                  <w:rFonts w:ascii="Cambria Math" w:hAnsi="Cambria Math"/>
                                </w:rPr>
                                <m:t>i</m:t>
                              </w:ins>
                            </m:r>
                          </m:e>
                        </m:d>
                      </m:sup>
                    </m:sSup>
                    <m:r>
                      <w:ins w:id="369" w:author="Chen Yang" w:date="2024-05-22T19:47:00Z" w16du:dateUtc="2024-05-22T11:47:00Z">
                        <w:rPr>
                          <w:rFonts w:ascii="Cambria Math" w:hAnsi="Cambria Math"/>
                        </w:rPr>
                        <m:t>-</m:t>
                      </w:ins>
                    </m:r>
                    <m:sSubSup>
                      <m:sSubSupPr>
                        <m:ctrlPr>
                          <w:ins w:id="370" w:author="Chen Yang" w:date="2024-05-22T19:47:00Z" w16du:dateUtc="2024-05-22T11:47:00Z">
                            <w:rPr>
                              <w:rFonts w:ascii="Cambria Math" w:hAnsi="Cambria Math"/>
                              <w:i/>
                            </w:rPr>
                          </w:ins>
                        </m:ctrlPr>
                      </m:sSubSupPr>
                      <m:e>
                        <m:r>
                          <w:ins w:id="371" w:author="Chen Yang" w:date="2024-05-22T19:47:00Z" w16du:dateUtc="2024-05-22T11:47:00Z">
                            <w:rPr>
                              <w:rFonts w:ascii="Cambria Math" w:hAnsi="Cambria Math"/>
                            </w:rPr>
                            <m:t>x</m:t>
                          </w:ins>
                        </m:r>
                      </m:e>
                      <m:sub>
                        <m:r>
                          <w:ins w:id="372" w:author="Chen Yang" w:date="2024-05-22T19:47:00Z" w16du:dateUtc="2024-05-22T11:47:00Z">
                            <w:rPr>
                              <w:rFonts w:ascii="Cambria Math" w:hAnsi="Cambria Math"/>
                            </w:rPr>
                            <m:t>approx</m:t>
                          </w:ins>
                        </m:r>
                      </m:sub>
                      <m:sup>
                        <m:r>
                          <w:ins w:id="373" w:author="Chen Yang" w:date="2024-05-22T19:47:00Z" w16du:dateUtc="2024-05-22T11:47:00Z">
                            <w:rPr>
                              <w:rFonts w:ascii="Cambria Math" w:hAnsi="Cambria Math"/>
                            </w:rPr>
                            <m:t>(i)</m:t>
                          </w:ins>
                        </m:r>
                      </m:sup>
                    </m:sSubSup>
                  </m:e>
                </m:d>
              </m:e>
              <m:sup>
                <m:r>
                  <w:ins w:id="374" w:author="Chen Yang" w:date="2024-05-22T19:46:00Z" w16du:dateUtc="2024-05-22T11:46:00Z">
                    <w:rPr>
                      <w:rFonts w:ascii="Cambria Math" w:hAnsi="Cambria Math"/>
                    </w:rPr>
                    <m:t>2</m:t>
                  </w:ins>
                </m:r>
              </m:sup>
            </m:sSup>
          </m:e>
        </m:nary>
      </m:oMath>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363E63B2" w14:textId="374941DD" w:rsidR="009F4DA6" w:rsidRDefault="006C77B1" w:rsidP="009F4DA6">
      <w:pPr>
        <w:pStyle w:val="af"/>
        <w:rPr>
          <w:rFonts w:hint="eastAsia"/>
        </w:rPr>
      </w:pPr>
      <w:r>
        <w:t>我们希望在平均均方误差与训练集方差的比例尽可能小的情况下选择尽可能小的</w:t>
      </w:r>
      <m:oMath>
        <m:r>
          <w:rPr>
            <w:rFonts w:ascii="Cambria Math" w:hAnsi="Cambria Math"/>
          </w:rPr>
          <m:t>k</m:t>
        </m:r>
      </m:oMath>
      <w:r>
        <w:t>值。</w:t>
      </w:r>
    </w:p>
    <w:p w14:paraId="4E9F8E09" w14:textId="4C024C71" w:rsidR="006C77B1" w:rsidRDefault="006C77B1" w:rsidP="00A50418">
      <w:pPr>
        <w:pStyle w:val="af"/>
      </w:pPr>
      <w:r>
        <w:t>如果我们希望这个比例小于</w:t>
      </w:r>
      <w:r>
        <w:t>1%</w:t>
      </w:r>
      <w:r>
        <w:t>，就意味着原本数据的偏差有</w:t>
      </w:r>
      <w:r>
        <w:t>99%</w:t>
      </w:r>
      <w:r>
        <w:t>都保留下来了，如果我们选择保留</w:t>
      </w:r>
      <w:r>
        <w:t>95%</w:t>
      </w:r>
      <w:r>
        <w:t>的</w:t>
      </w:r>
      <w:ins w:id="375" w:author="Chen Yang" w:date="2024-05-22T19:48:00Z" w16du:dateUtc="2024-05-22T11:48:00Z">
        <w:r w:rsidR="009F4DA6">
          <w:rPr>
            <w:rFonts w:hint="eastAsia"/>
          </w:rPr>
          <w:t>方差</w:t>
        </w:r>
      </w:ins>
      <w:del w:id="376" w:author="Chen Yang" w:date="2024-05-22T19:48:00Z" w16du:dateUtc="2024-05-22T11:48:00Z">
        <w:r w:rsidDel="009F4DA6">
          <w:delText>偏差</w:delText>
        </w:r>
      </w:del>
      <w:r>
        <w:t>，便能非常显著地降低模型中特征的维度了。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r>
        <w:rPr>
          <w:b/>
        </w:rPr>
        <w:t>svd</w:t>
      </w:r>
      <w:r>
        <w:t>”</w:t>
      </w:r>
      <w:r>
        <w:t>函数的时候，我们获得三个参数：</w:t>
      </w:r>
      <w:r w:rsidRPr="0010115D">
        <w:rPr>
          <w:rStyle w:val="VerbatimChar"/>
          <w:color w:val="FF0000"/>
        </w:rPr>
        <w:t>[U, S, V] = svd(sigma)</w:t>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28"/>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3200A287" w:rsidR="006C77B1" w:rsidRDefault="00000000" w:rsidP="0010115D">
      <w:pPr>
        <w:pStyle w:val="af"/>
        <w:ind w:firstLine="440"/>
        <w:jc w:val="center"/>
      </w:pPr>
      <m:oMathPara>
        <m:oMath>
          <m:f>
            <m:fPr>
              <m:ctrlPr>
                <w:rPr>
                  <w:rFonts w:ascii="Cambria Math" w:hAnsi="Cambria Math"/>
                  <w:sz w:val="22"/>
                </w:rPr>
              </m:ctrlPr>
            </m:fPr>
            <m:num>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d>
                                <m:dPr>
                                  <m:ctrlPr>
                                    <w:rPr>
                                      <w:rFonts w:ascii="Cambria Math" w:hAnsi="Cambria Math"/>
                                      <w:sz w:val="22"/>
                                    </w:rPr>
                                  </m:ctrlPr>
                                </m:dPr>
                                <m:e>
                                  <m:r>
                                    <w:rPr>
                                      <w:rFonts w:ascii="Cambria Math" w:hAnsi="Cambria Math"/>
                                      <w:sz w:val="22"/>
                                    </w:rPr>
                                    <m:t>i</m:t>
                                  </m:r>
                                </m:e>
                              </m:d>
                            </m:sup>
                          </m:sSup>
                          <m:r>
                            <w:rPr>
                              <w:rFonts w:ascii="Cambria Math" w:hAnsi="Cambria Math"/>
                              <w:sz w:val="22"/>
                            </w:rPr>
                            <m:t>-</m:t>
                          </m:r>
                          <m:sSubSup>
                            <m:sSubSupPr>
                              <m:ctrlPr>
                                <w:rPr>
                                  <w:rFonts w:ascii="Cambria Math" w:hAnsi="Cambria Math"/>
                                  <w:sz w:val="22"/>
                                </w:rPr>
                              </m:ctrlPr>
                            </m:sSubSupPr>
                            <m:e>
                              <m:r>
                                <w:rPr>
                                  <w:rFonts w:ascii="Cambria Math" w:hAnsi="Cambria Math"/>
                                  <w:sz w:val="22"/>
                                </w:rPr>
                                <m:t>x</m:t>
                              </m:r>
                            </m:e>
                            <m:sub>
                              <m:r>
                                <w:rPr>
                                  <w:rFonts w:ascii="Cambria Math" w:hAnsi="Cambria Math"/>
                                  <w:sz w:val="22"/>
                                </w:rPr>
                                <m:t>approx</m:t>
                              </m:r>
                            </m:sub>
                            <m:sup>
                              <m:d>
                                <m:dPr>
                                  <m:ctrlPr>
                                    <w:rPr>
                                      <w:rFonts w:ascii="Cambria Math" w:hAnsi="Cambria Math"/>
                                      <w:sz w:val="22"/>
                                    </w:rPr>
                                  </m:ctrlPr>
                                </m:dPr>
                                <m:e>
                                  <m:r>
                                    <w:rPr>
                                      <w:rFonts w:ascii="Cambria Math" w:hAnsi="Cambria Math"/>
                                      <w:sz w:val="22"/>
                                    </w:rPr>
                                    <m:t>i</m:t>
                                  </m:r>
                                </m:e>
                              </m:d>
                            </m:sup>
                          </m:sSubSup>
                        </m:e>
                      </m:d>
                    </m:e>
                    <m:sup>
                      <m:r>
                        <w:rPr>
                          <w:rFonts w:ascii="Cambria Math" w:hAnsi="Cambria Math"/>
                          <w:sz w:val="22"/>
                        </w:rPr>
                        <m:t>2</m:t>
                      </m:r>
                    </m:sup>
                  </m:sSup>
                </m:e>
              </m:nary>
            </m:num>
            <m:den>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e>
                      </m:d>
                    </m:e>
                    <m:sup>
                      <m:r>
                        <w:rPr>
                          <w:rFonts w:ascii="Cambria Math" w:hAnsi="Cambria Math"/>
                          <w:sz w:val="22"/>
                        </w:rPr>
                        <m:t>2</m:t>
                      </m:r>
                    </m:sup>
                  </m:sSup>
                </m:e>
              </m:nary>
            </m:den>
          </m:f>
          <m: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k</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num>
            <m:den>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n</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den>
          </m:f>
          <m:r>
            <w:rPr>
              <w:rFonts w:ascii="Cambria Math" w:hAnsi="Cambria Math"/>
              <w:sz w:val="22"/>
            </w:rPr>
            <m:t>≤1%</m:t>
          </m:r>
        </m:oMath>
      </m:oMathPara>
    </w:p>
    <w:p w14:paraId="6F9F618B" w14:textId="77777777" w:rsidR="0010115D" w:rsidRDefault="006C77B1" w:rsidP="00A50418">
      <w:pPr>
        <w:pStyle w:val="af"/>
      </w:pPr>
      <w:r>
        <w:t>也就是：</w:t>
      </w:r>
    </w:p>
    <w:bookmarkStart w:id="377" w:name="OLE_LINK3"/>
    <w:bookmarkStart w:id="378" w:name="OLE_LINK4"/>
    <w:p w14:paraId="56A616C3" w14:textId="35EA111D" w:rsidR="006C77B1" w:rsidRDefault="00000000"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w:bookmarkEnd w:id="377"/>
          <w:bookmarkEnd w:id="378"/>
          <m:r>
            <w:rPr>
              <w:rFonts w:ascii="Cambria Math" w:hAnsi="Cambria Math"/>
            </w:rPr>
            <m:t>≥0.99</m:t>
          </m:r>
        </m:oMath>
      </m:oMathPara>
    </w:p>
    <w:p w14:paraId="4660CA45" w14:textId="77777777" w:rsidR="00381D86" w:rsidRDefault="006C77B1" w:rsidP="00A50418">
      <w:pPr>
        <w:pStyle w:val="af"/>
      </w:pPr>
      <w:r>
        <w:t>在压缩过数据后，我们可以采用如下方法来近似地获得原有的特征：</w:t>
      </w:r>
    </w:p>
    <w:p w14:paraId="3CC412C7" w14:textId="5E88EFB5" w:rsidR="006C77B1" w:rsidRDefault="00000000"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379" w:name="header-n239"/>
      <w:bookmarkEnd w:id="379"/>
      <w:r>
        <w:br w:type="page"/>
      </w:r>
    </w:p>
    <w:p w14:paraId="49113143" w14:textId="25798EB8" w:rsidR="006C77B1" w:rsidRDefault="006C77B1">
      <w:pPr>
        <w:pStyle w:val="3"/>
      </w:pPr>
      <w:bookmarkStart w:id="380" w:name="_Toc38636882"/>
      <w:r>
        <w:lastRenderedPageBreak/>
        <w:t xml:space="preserve">14.6 </w:t>
      </w:r>
      <w:r>
        <w:t>重建的压缩表示</w:t>
      </w:r>
      <w:bookmarkEnd w:id="380"/>
    </w:p>
    <w:p w14:paraId="339BB06E" w14:textId="77777777" w:rsidR="006C77B1" w:rsidRDefault="006C77B1" w:rsidP="00A50418">
      <w:pPr>
        <w:pStyle w:val="af0"/>
      </w:pPr>
      <w:r>
        <w:t>参考视频</w:t>
      </w:r>
      <w:r>
        <w:t>: 14 - 6 - Reconstruction from Compressed Representation (4 min).mkv</w:t>
      </w:r>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rPr>
          <w:rFonts w:hint="eastAsia"/>
        </w:rPr>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29"/>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000000"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6D0A4C03" w:rsidR="006C77B1" w:rsidRDefault="006C77B1" w:rsidP="00A50418">
      <w:pPr>
        <w:pStyle w:val="af"/>
      </w:pPr>
    </w:p>
    <w:p w14:paraId="10C4A1C8" w14:textId="091BE886" w:rsidR="009F4DA6" w:rsidRDefault="009F4DA6" w:rsidP="00A50418">
      <w:pPr>
        <w:pStyle w:val="af"/>
        <w:rPr>
          <w:rFonts w:hint="eastAsia"/>
        </w:rPr>
      </w:pPr>
      <w:r>
        <w:rPr>
          <w:noProof/>
        </w:rPr>
        <w:lastRenderedPageBreak/>
        <w:drawing>
          <wp:inline distT="0" distB="0" distL="0" distR="0" wp14:anchorId="0EB40CA3" wp14:editId="0824B138">
            <wp:extent cx="5274310" cy="2885440"/>
            <wp:effectExtent l="0" t="0" r="2540" b="0"/>
            <wp:docPr id="245655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55027" name=""/>
                    <pic:cNvPicPr/>
                  </pic:nvPicPr>
                  <pic:blipFill>
                    <a:blip r:embed="rId330"/>
                    <a:stretch>
                      <a:fillRect/>
                    </a:stretch>
                  </pic:blipFill>
                  <pic:spPr>
                    <a:xfrm>
                      <a:off x="0" y="0"/>
                      <a:ext cx="5274310" cy="2885440"/>
                    </a:xfrm>
                    <a:prstGeom prst="rect">
                      <a:avLst/>
                    </a:prstGeom>
                  </pic:spPr>
                </pic:pic>
              </a:graphicData>
            </a:graphic>
          </wp:inline>
        </w:drawing>
      </w:r>
    </w:p>
    <w:p w14:paraId="40374B48" w14:textId="70BBD369" w:rsidR="006C77B1" w:rsidRDefault="006C77B1" w:rsidP="00A50418">
      <w:pPr>
        <w:pStyle w:val="af"/>
        <w:rPr>
          <w:rFonts w:hint="eastAsia"/>
        </w:rPr>
      </w:pPr>
      <w:r>
        <w:t>如你所知，这是一个</w:t>
      </w:r>
      <w:del w:id="381" w:author="Chen Yang" w:date="2024-05-22T19:59:00Z" w16du:dateUtc="2024-05-22T11:59:00Z">
        <w:r w:rsidDel="009F4DA6">
          <w:delText>漂亮的</w:delText>
        </w:r>
      </w:del>
      <w:r>
        <w:t>与原始数据相当相似</w:t>
      </w:r>
      <w:ins w:id="382" w:author="Chen Yang" w:date="2024-05-22T19:59:00Z" w16du:dateUtc="2024-05-22T11:59:00Z">
        <w:r w:rsidR="009F4DA6">
          <w:rPr>
            <w:rFonts w:hint="eastAsia"/>
          </w:rPr>
          <w:t>的重建数据</w:t>
        </w:r>
      </w:ins>
      <w:r>
        <w:t>。所以，这就是你从低维表示</w:t>
      </w:r>
      <m:oMath>
        <m:r>
          <w:rPr>
            <w:rFonts w:ascii="Cambria Math" w:hAnsi="Cambria Math"/>
          </w:rPr>
          <m:t>z</m:t>
        </m:r>
      </m:oMath>
      <w:r>
        <w:t>回到</w:t>
      </w:r>
      <w:r w:rsidR="009F4DA6">
        <w:t>你的原始数据</w:t>
      </w:r>
      <m:oMath>
        <m:r>
          <w:rPr>
            <w:rFonts w:ascii="Cambria Math" w:hAnsi="Cambria Math"/>
          </w:rPr>
          <m:t>x</m:t>
        </m:r>
      </m:oMath>
      <w:r>
        <w:t>未压缩</w:t>
      </w:r>
      <w:r w:rsidR="009F4DA6">
        <w:rPr>
          <w:rFonts w:hint="eastAsia"/>
        </w:rPr>
        <w:t>维度</w:t>
      </w:r>
      <w:r>
        <w:t>的表示，我们也把这个过程称为重建原始数据。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383" w:name="header-n258"/>
      <w:bookmarkEnd w:id="383"/>
      <w:r>
        <w:br w:type="page"/>
      </w:r>
    </w:p>
    <w:p w14:paraId="45C031A0" w14:textId="3B0512D7" w:rsidR="006C77B1" w:rsidRDefault="006C77B1">
      <w:pPr>
        <w:pStyle w:val="3"/>
      </w:pPr>
      <w:bookmarkStart w:id="384" w:name="_Toc38636883"/>
      <w:r>
        <w:lastRenderedPageBreak/>
        <w:t xml:space="preserve">14.7 </w:t>
      </w:r>
      <w:r>
        <w:t>主成分分析法的应用建议</w:t>
      </w:r>
      <w:bookmarkEnd w:id="384"/>
    </w:p>
    <w:p w14:paraId="793C99B1" w14:textId="77777777" w:rsidR="006C77B1" w:rsidRDefault="006C77B1" w:rsidP="00A50418">
      <w:pPr>
        <w:pStyle w:val="af0"/>
      </w:pPr>
      <w:r>
        <w:t>参考视频</w:t>
      </w:r>
      <w:r>
        <w:t>: 14 - 7 - Advice for Applying PCA (13 min).mkv</w:t>
      </w:r>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r>
        <w:t>个特征。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然后对训练集运行学习算法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63FB989" w:rsidR="006C77B1" w:rsidRDefault="006C77B1" w:rsidP="00A50418">
      <w:pPr>
        <w:pStyle w:val="af"/>
      </w:pPr>
      <w:r>
        <w:t>注：如果我们有交叉验证集</w:t>
      </w:r>
      <w:ins w:id="385" w:author="Chen Yang" w:date="2024-05-22T20:05:00Z" w16du:dateUtc="2024-05-22T12:05:00Z">
        <w:r w:rsidR="009F4DA6">
          <w:rPr>
            <w:rFonts w:hint="eastAsia"/>
          </w:rPr>
          <w:t>和</w:t>
        </w:r>
      </w:ins>
      <w:del w:id="386" w:author="Chen Yang" w:date="2024-05-22T20:05:00Z" w16du:dateUtc="2024-05-22T12:05:00Z">
        <w:r w:rsidDel="009F4DA6">
          <w:delText>合</w:delText>
        </w:r>
      </w:del>
      <w:r>
        <w:t>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387" w:name="_Toc38636884"/>
      <w:r>
        <w:lastRenderedPageBreak/>
        <w:t>第</w:t>
      </w:r>
      <w:r>
        <w:t>9</w:t>
      </w:r>
      <w:r>
        <w:t>周</w:t>
      </w:r>
      <w:bookmarkEnd w:id="387"/>
    </w:p>
    <w:p w14:paraId="34524CBD" w14:textId="5FA36216" w:rsidR="006C77B1" w:rsidRDefault="006C77B1" w:rsidP="00D15056">
      <w:pPr>
        <w:pStyle w:val="MMTopic2"/>
        <w:numPr>
          <w:ilvl w:val="0"/>
          <w:numId w:val="2"/>
        </w:numPr>
      </w:pPr>
      <w:bookmarkStart w:id="388" w:name="_Toc38636885"/>
      <w:r>
        <w:t>异常检测</w:t>
      </w:r>
      <w:r>
        <w:t>(Anomaly Detection)</w:t>
      </w:r>
      <w:bookmarkEnd w:id="388"/>
    </w:p>
    <w:p w14:paraId="5456D05E" w14:textId="77777777" w:rsidR="006C77B1" w:rsidRDefault="006C77B1">
      <w:pPr>
        <w:pStyle w:val="3"/>
      </w:pPr>
      <w:bookmarkStart w:id="389" w:name="_Toc38636886"/>
      <w:r>
        <w:t xml:space="preserve">15.1 </w:t>
      </w:r>
      <w:r>
        <w:t>问题的动机</w:t>
      </w:r>
      <w:bookmarkEnd w:id="389"/>
    </w:p>
    <w:p w14:paraId="21847A98" w14:textId="77777777" w:rsidR="006C77B1" w:rsidRDefault="006C77B1" w:rsidP="00A50418">
      <w:pPr>
        <w:pStyle w:val="af0"/>
      </w:pPr>
      <w:r>
        <w:t>参考文档</w:t>
      </w:r>
      <w:r>
        <w:t>: 15 - 1 - Problem Motivation (8 min).mkv</w:t>
      </w:r>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31"/>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r>
        <w:t>个引擎的话，你将这些数据绘制成图表，看起来就是这个样子：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32"/>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33"/>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r>
        <w:t>检测非正常用户。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390" w:name="header-n44"/>
      <w:bookmarkEnd w:id="390"/>
      <w:r>
        <w:br w:type="page"/>
      </w:r>
    </w:p>
    <w:p w14:paraId="1D32C3DB" w14:textId="0E2E1DDF" w:rsidR="006C77B1" w:rsidRDefault="006C77B1">
      <w:pPr>
        <w:pStyle w:val="3"/>
      </w:pPr>
      <w:bookmarkStart w:id="391" w:name="_Toc38636887"/>
      <w:r>
        <w:lastRenderedPageBreak/>
        <w:t xml:space="preserve">15.2 </w:t>
      </w:r>
      <w:r>
        <w:t>高斯分布</w:t>
      </w:r>
      <w:bookmarkEnd w:id="391"/>
    </w:p>
    <w:p w14:paraId="3F906207" w14:textId="77777777" w:rsidR="006C77B1" w:rsidRDefault="006C77B1" w:rsidP="00A50418">
      <w:pPr>
        <w:pStyle w:val="af0"/>
      </w:pPr>
      <w:r>
        <w:t>参考视频</w:t>
      </w:r>
      <w:r>
        <w:t>: 15 - 2 - Gaussian Distribution (10 min).mkv</w:t>
      </w:r>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000000"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34"/>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392" w:name="header-n62"/>
      <w:bookmarkEnd w:id="392"/>
      <w:r>
        <w:br w:type="page"/>
      </w:r>
    </w:p>
    <w:p w14:paraId="68A50DE9" w14:textId="1D40C50B" w:rsidR="006C77B1" w:rsidRDefault="006C77B1">
      <w:pPr>
        <w:pStyle w:val="3"/>
      </w:pPr>
      <w:bookmarkStart w:id="393" w:name="_Toc38636888"/>
      <w:r>
        <w:lastRenderedPageBreak/>
        <w:t xml:space="preserve">15.3 </w:t>
      </w:r>
      <w:r>
        <w:t>算法</w:t>
      </w:r>
      <w:bookmarkEnd w:id="393"/>
    </w:p>
    <w:p w14:paraId="1F13831B" w14:textId="77777777" w:rsidR="006C77B1" w:rsidRDefault="006C77B1" w:rsidP="00A50418">
      <w:pPr>
        <w:pStyle w:val="af0"/>
      </w:pPr>
      <w:r>
        <w:t>参考视频</w:t>
      </w:r>
      <w:r>
        <w:t>: 15 - 3 - Algorithm (12 min).mkv</w:t>
      </w:r>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000000"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000000"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35"/>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36"/>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394" w:name="header-n95"/>
      <w:bookmarkEnd w:id="394"/>
      <w:r>
        <w:br w:type="page"/>
      </w:r>
    </w:p>
    <w:p w14:paraId="0355C6FB" w14:textId="6AC0253A" w:rsidR="006C77B1" w:rsidRDefault="006C77B1">
      <w:pPr>
        <w:pStyle w:val="3"/>
      </w:pPr>
      <w:bookmarkStart w:id="395" w:name="_Toc38636889"/>
      <w:r>
        <w:lastRenderedPageBreak/>
        <w:t xml:space="preserve">15.4 </w:t>
      </w:r>
      <w:r>
        <w:t>开发和评价一个异常检测系统</w:t>
      </w:r>
      <w:bookmarkEnd w:id="395"/>
    </w:p>
    <w:p w14:paraId="0CBF2CD4" w14:textId="77777777" w:rsidR="006C77B1" w:rsidRDefault="006C77B1" w:rsidP="00A50418">
      <w:pPr>
        <w:pStyle w:val="af0"/>
      </w:pPr>
      <w:r>
        <w:t>参考视频</w:t>
      </w:r>
      <w:r>
        <w:t>: 15 - 4 - Developing and Evaluating an Anomaly Detection System (13 min). mkv</w:t>
      </w:r>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07034BD4" w:rsidR="006C77B1" w:rsidRDefault="00A50418" w:rsidP="00A50418">
      <w:pPr>
        <w:pStyle w:val="af"/>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r w:rsidR="006C77B1">
        <w:t>值或者查准率与查全率的比例来选择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396" w:name="header-n120"/>
      <w:bookmarkEnd w:id="396"/>
      <w:r>
        <w:br w:type="page"/>
      </w:r>
    </w:p>
    <w:p w14:paraId="7995AC69" w14:textId="5ABF22D1" w:rsidR="006C77B1" w:rsidRDefault="006C77B1">
      <w:pPr>
        <w:pStyle w:val="3"/>
      </w:pPr>
      <w:bookmarkStart w:id="397" w:name="_Toc38636890"/>
      <w:r>
        <w:lastRenderedPageBreak/>
        <w:t xml:space="preserve">15.5 </w:t>
      </w:r>
      <w:r>
        <w:t>异常检测与监督学习对比</w:t>
      </w:r>
      <w:bookmarkEnd w:id="397"/>
    </w:p>
    <w:p w14:paraId="7E043725" w14:textId="77777777" w:rsidR="006C77B1" w:rsidRDefault="006C77B1" w:rsidP="00A50418">
      <w:pPr>
        <w:pStyle w:val="af0"/>
      </w:pPr>
      <w:r>
        <w:t>参考视频</w:t>
      </w:r>
      <w:r>
        <w:t>: 15 - 5 - Anomaly Detection vs. Supervised Learning (8 min).mkv</w:t>
      </w:r>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398" w:name="header-n145"/>
      <w:bookmarkEnd w:id="398"/>
      <w:r>
        <w:br w:type="page"/>
      </w:r>
    </w:p>
    <w:p w14:paraId="7C207B72" w14:textId="4680928A" w:rsidR="006C77B1" w:rsidRDefault="006C77B1">
      <w:pPr>
        <w:pStyle w:val="3"/>
      </w:pPr>
      <w:bookmarkStart w:id="399" w:name="_Toc38636891"/>
      <w:r>
        <w:lastRenderedPageBreak/>
        <w:t xml:space="preserve">15.6 </w:t>
      </w:r>
      <w:r>
        <w:t>选择特征</w:t>
      </w:r>
      <w:bookmarkEnd w:id="399"/>
    </w:p>
    <w:p w14:paraId="052CB15D" w14:textId="77777777" w:rsidR="006C77B1" w:rsidRDefault="006C77B1" w:rsidP="00A07112">
      <w:pPr>
        <w:pStyle w:val="af0"/>
      </w:pPr>
      <w:r>
        <w:t>参考视频</w:t>
      </w:r>
      <w:r>
        <w:t>: 15 - 6 - Choosing What Features to Use (12 min).mkv</w:t>
      </w:r>
    </w:p>
    <w:p w14:paraId="1E9CF476" w14:textId="77777777" w:rsidR="006C77B1" w:rsidRDefault="006C77B1" w:rsidP="00A07112">
      <w:pPr>
        <w:pStyle w:val="af"/>
      </w:pPr>
      <w:r>
        <w:t>对于异常检测算法，我们使用的特征是至关重要的，下面谈谈如何选择特征：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37"/>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38"/>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400" w:name="header-n166"/>
      <w:bookmarkEnd w:id="400"/>
      <w:r>
        <w:br w:type="page"/>
      </w:r>
    </w:p>
    <w:p w14:paraId="50D61C1B" w14:textId="1F83CB10" w:rsidR="006C77B1" w:rsidRDefault="006C77B1">
      <w:pPr>
        <w:pStyle w:val="3"/>
      </w:pPr>
      <w:bookmarkStart w:id="401" w:name="_Toc38636892"/>
      <w:r>
        <w:lastRenderedPageBreak/>
        <w:t xml:space="preserve">15.7 </w:t>
      </w:r>
      <w:r>
        <w:t>多元高斯分布（选修）</w:t>
      </w:r>
      <w:bookmarkEnd w:id="401"/>
    </w:p>
    <w:p w14:paraId="41010596" w14:textId="77777777" w:rsidR="006C77B1" w:rsidRDefault="006C77B1" w:rsidP="00A07112">
      <w:pPr>
        <w:pStyle w:val="af0"/>
      </w:pPr>
      <w:r>
        <w:t>参考视频</w:t>
      </w:r>
      <w:r>
        <w:t>: 15 - 7 - Multivariate Gaussian Distribution (Optional) (14 min).mkv</w:t>
      </w:r>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39"/>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07CEAE21" w:rsidR="006C77B1" w:rsidRDefault="006C77B1" w:rsidP="005E2707">
      <w:pPr>
        <w:pStyle w:val="af"/>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f"/>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f"/>
      </w:pPr>
      <w:r>
        <w:lastRenderedPageBreak/>
        <w:t>其中：</w:t>
      </w:r>
    </w:p>
    <w:p w14:paraId="755F89D2" w14:textId="77777777" w:rsidR="006C77B1" w:rsidRDefault="006C77B1" w:rsidP="00A07112">
      <w:pPr>
        <w:pStyle w:val="af"/>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f"/>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40"/>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0AAD50E1" w:rsidR="006C77B1" w:rsidRDefault="005E2707" w:rsidP="00A07112">
      <w:pPr>
        <w:pStyle w:val="af"/>
      </w:pPr>
      <w:r>
        <w:rPr>
          <w:rFonts w:hint="eastAsia"/>
        </w:rPr>
        <w:t>2</w:t>
      </w:r>
      <w:r>
        <w:t xml:space="preserve">. </w:t>
      </w:r>
      <w:r w:rsidR="006C77B1">
        <w:t>通过协方差矩阵，令特征</w:t>
      </w:r>
      <w:r w:rsidR="006C77B1">
        <w:t>1</w:t>
      </w:r>
      <w:r w:rsidR="006C77B1">
        <w:t>拥有较小的偏差，同时保持特征</w:t>
      </w:r>
      <w:r w:rsidR="006C77B1">
        <w:t>2</w:t>
      </w:r>
      <w:r w:rsidR="006C77B1">
        <w:t>的偏差</w:t>
      </w:r>
    </w:p>
    <w:p w14:paraId="201A5631" w14:textId="59522DB3" w:rsidR="006C77B1" w:rsidRDefault="005E2707" w:rsidP="00A07112">
      <w:pPr>
        <w:pStyle w:val="af"/>
      </w:pPr>
      <w:r>
        <w:rPr>
          <w:rFonts w:hint="eastAsia"/>
        </w:rPr>
        <w:t>3</w:t>
      </w:r>
      <w:r>
        <w:t xml:space="preserve">. </w:t>
      </w:r>
      <w:r w:rsidR="006C77B1">
        <w:t>通过协方差矩阵，令特征</w:t>
      </w:r>
      <w:r w:rsidR="006C77B1">
        <w:t>2</w:t>
      </w:r>
      <w:r w:rsidR="006C77B1">
        <w:t>拥有较大的偏差，同时保持特征</w:t>
      </w:r>
      <w:r w:rsidR="006C77B1">
        <w:t>1</w:t>
      </w:r>
      <w:r w:rsidR="006C77B1">
        <w:t>的偏差</w:t>
      </w:r>
    </w:p>
    <w:p w14:paraId="2D696A19" w14:textId="430CF075" w:rsidR="006C77B1" w:rsidRDefault="005E2707" w:rsidP="00A07112">
      <w:pPr>
        <w:pStyle w:val="af"/>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f"/>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个例子所示，如果协方差矩阵只在对角线的单位上有非零的值时，即为原本的高斯分布模型了。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402" w:name="header-n236"/>
      <w:bookmarkEnd w:id="402"/>
      <w:r>
        <w:br w:type="page"/>
      </w:r>
    </w:p>
    <w:p w14:paraId="3B9B2A37" w14:textId="3C571BFA" w:rsidR="006C77B1" w:rsidRDefault="006C77B1">
      <w:pPr>
        <w:pStyle w:val="3"/>
      </w:pPr>
      <w:bookmarkStart w:id="403" w:name="_Toc38636893"/>
      <w:r>
        <w:lastRenderedPageBreak/>
        <w:t xml:space="preserve">15.8 </w:t>
      </w:r>
      <w:r>
        <w:t>使用多元高斯分布进行异常检测（</w:t>
      </w:r>
      <w:r w:rsidR="00F947A2">
        <w:rPr>
          <w:rFonts w:hint="eastAsia"/>
        </w:rPr>
        <w:t>选修</w:t>
      </w:r>
      <w:r>
        <w:t>）</w:t>
      </w:r>
      <w:bookmarkEnd w:id="403"/>
    </w:p>
    <w:p w14:paraId="4AAF4810" w14:textId="77777777" w:rsidR="006C77B1" w:rsidRDefault="006C77B1" w:rsidP="00A07112">
      <w:pPr>
        <w:pStyle w:val="af0"/>
      </w:pPr>
      <w:r>
        <w:t>参考视频</w:t>
      </w:r>
      <w:r>
        <w:t>: 15 - 8 - Anomaly Detection using the Multivariate Gaussian Distribution (Optional) (14 min).mkv</w:t>
      </w:r>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41"/>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时写出来。所以你只需插入上述两个公式，这会给你你估计的参数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42"/>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43"/>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44"/>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45"/>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404" w:name="header-n279"/>
      <w:bookmarkEnd w:id="404"/>
      <w:r>
        <w:br w:type="page"/>
      </w:r>
    </w:p>
    <w:p w14:paraId="710F5A2A" w14:textId="4CB6ACDC" w:rsidR="006C77B1" w:rsidRDefault="006C77B1" w:rsidP="00286346">
      <w:pPr>
        <w:pStyle w:val="MMTopic2"/>
        <w:numPr>
          <w:ilvl w:val="0"/>
          <w:numId w:val="2"/>
        </w:numPr>
      </w:pPr>
      <w:bookmarkStart w:id="405" w:name="_Toc38636894"/>
      <w:r>
        <w:lastRenderedPageBreak/>
        <w:t>推荐系统</w:t>
      </w:r>
      <w:r>
        <w:t>(Recommender Systems)</w:t>
      </w:r>
      <w:bookmarkEnd w:id="405"/>
    </w:p>
    <w:p w14:paraId="7502DE10" w14:textId="77777777" w:rsidR="006C77B1" w:rsidRDefault="006C77B1">
      <w:pPr>
        <w:pStyle w:val="3"/>
      </w:pPr>
      <w:bookmarkStart w:id="406" w:name="header-n280"/>
      <w:bookmarkStart w:id="407" w:name="_Toc38636895"/>
      <w:bookmarkEnd w:id="406"/>
      <w:r>
        <w:t xml:space="preserve">16.1 </w:t>
      </w:r>
      <w:r>
        <w:t>问题形式化</w:t>
      </w:r>
      <w:bookmarkEnd w:id="407"/>
    </w:p>
    <w:p w14:paraId="0A0DFFBB" w14:textId="77777777" w:rsidR="006C77B1" w:rsidRDefault="006C77B1" w:rsidP="00A07112">
      <w:pPr>
        <w:pStyle w:val="af0"/>
      </w:pPr>
      <w:r>
        <w:t>参考视频</w:t>
      </w:r>
      <w:r>
        <w:t>: 16 - 1 - Problem Formulation (8 min).mkv</w:t>
      </w:r>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36411BA" w14:textId="77777777"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r>
        <w:t>个用户，我们要求用户为电影打分。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46"/>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000000"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000000"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53DE01B3" w:rsidR="006C77B1" w:rsidRDefault="006C77B1" w:rsidP="00A07112">
      <w:pPr>
        <w:pStyle w:val="af"/>
      </w:pPr>
      <m:oMath>
        <m:r>
          <w:rPr>
            <w:rFonts w:ascii="Cambria Math" w:hAnsi="Cambria Math"/>
          </w:rPr>
          <m:t>r(i,j)</m:t>
        </m:r>
      </m:oMath>
      <w:r>
        <w:t xml:space="preserve"> </w:t>
      </w:r>
      <w:r w:rsidR="00A07112">
        <w:t xml:space="preserve"> </w:t>
      </w:r>
      <w:r>
        <w:t>如果用户</w:t>
      </w:r>
      <w:r w:rsidR="00D075FB">
        <w:rPr>
          <w:rFonts w:hint="eastAsia"/>
        </w:rPr>
        <w:t xml:space="preserve"> </w:t>
      </w:r>
      <m:oMath>
        <m:r>
          <w:rPr>
            <w:rFonts w:ascii="Cambria Math" w:hAnsi="Cambria Math"/>
          </w:rPr>
          <m:t xml:space="preserve">j </m:t>
        </m:r>
      </m:oMath>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52A3645B" w:rsidR="006C77B1" w:rsidRDefault="00000000"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D075FB">
        <w:rPr>
          <w:rFonts w:hint="eastAsia"/>
        </w:rPr>
        <w:t xml:space="preserve"> </w:t>
      </w:r>
      <m:oMath>
        <m:r>
          <w:rPr>
            <w:rFonts w:ascii="Cambria Math" w:hAnsi="Cambria Math"/>
          </w:rPr>
          <m:t>i</m:t>
        </m:r>
      </m:oMath>
      <w:r w:rsidR="00D075FB">
        <w:rPr>
          <w:rFonts w:hint="eastAsia"/>
        </w:rPr>
        <w:t xml:space="preserve"> </w:t>
      </w:r>
      <w:r w:rsidR="006C77B1">
        <w:t>的评分</w:t>
      </w:r>
    </w:p>
    <w:p w14:paraId="5D496F51" w14:textId="77777777" w:rsidR="006C77B1" w:rsidRDefault="00000000"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408" w:name="header-n311"/>
      <w:bookmarkEnd w:id="408"/>
      <w:r>
        <w:br w:type="page"/>
      </w:r>
    </w:p>
    <w:p w14:paraId="65406E62" w14:textId="70426A34" w:rsidR="006C77B1" w:rsidRDefault="006C77B1">
      <w:pPr>
        <w:pStyle w:val="3"/>
      </w:pPr>
      <w:bookmarkStart w:id="409" w:name="_Toc38636896"/>
      <w:r>
        <w:lastRenderedPageBreak/>
        <w:t xml:space="preserve">16.2 </w:t>
      </w:r>
      <w:r>
        <w:t>基于内容的推荐系统</w:t>
      </w:r>
      <w:bookmarkEnd w:id="409"/>
    </w:p>
    <w:p w14:paraId="73D79E62" w14:textId="77777777" w:rsidR="006C77B1" w:rsidRDefault="006C77B1" w:rsidP="00A07112">
      <w:pPr>
        <w:pStyle w:val="af0"/>
      </w:pPr>
      <w:r>
        <w:t>参考视频</w:t>
      </w:r>
      <w:r>
        <w:t>: 16 - 2 - Content Based Recommendations (15 min).mkv</w:t>
      </w:r>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47"/>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000000"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000000"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000000"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000000"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000000"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000000"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410" w:name="header-n348"/>
      <w:bookmarkEnd w:id="410"/>
      <w:r>
        <w:br w:type="page"/>
      </w:r>
    </w:p>
    <w:p w14:paraId="2C6B626A" w14:textId="2CFE9594" w:rsidR="006C77B1" w:rsidRDefault="006C77B1">
      <w:pPr>
        <w:pStyle w:val="3"/>
      </w:pPr>
      <w:bookmarkStart w:id="411" w:name="_Toc38636897"/>
      <w:r>
        <w:lastRenderedPageBreak/>
        <w:t xml:space="preserve">16.3 </w:t>
      </w:r>
      <w:r>
        <w:t>协同过滤</w:t>
      </w:r>
      <w:bookmarkEnd w:id="411"/>
    </w:p>
    <w:p w14:paraId="2EAB566C" w14:textId="77777777" w:rsidR="006C77B1" w:rsidRDefault="006C77B1" w:rsidP="00A07112">
      <w:pPr>
        <w:pStyle w:val="af0"/>
      </w:pPr>
      <w:r>
        <w:t>参考视频</w:t>
      </w:r>
      <w:r>
        <w:t>: 16 - 3 - Collaborative Filtering (10 min).mkv</w:t>
      </w:r>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000000"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000000"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000000"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000000"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为一些随机小值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通过这个学习过程获得的特征矩阵包含了有关电影的重要数据，这些数据不总是人能读</w:t>
      </w:r>
      <w:r>
        <w:lastRenderedPageBreak/>
        <w:t>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412" w:name="header-n382"/>
      <w:bookmarkEnd w:id="412"/>
      <w:r>
        <w:br w:type="page"/>
      </w:r>
    </w:p>
    <w:p w14:paraId="7CD68C2A" w14:textId="77FB0574" w:rsidR="006C77B1" w:rsidRDefault="006C77B1">
      <w:pPr>
        <w:pStyle w:val="3"/>
      </w:pPr>
      <w:bookmarkStart w:id="413" w:name="_Toc38636898"/>
      <w:r>
        <w:lastRenderedPageBreak/>
        <w:t xml:space="preserve">16.4 </w:t>
      </w:r>
      <w:r>
        <w:t>协同过滤算法</w:t>
      </w:r>
      <w:bookmarkEnd w:id="413"/>
    </w:p>
    <w:p w14:paraId="4DCC163A" w14:textId="77777777" w:rsidR="006C77B1" w:rsidRDefault="006C77B1" w:rsidP="00A07112">
      <w:pPr>
        <w:pStyle w:val="af0"/>
      </w:pPr>
      <w:r>
        <w:t>参考视频</w:t>
      </w:r>
      <w:r>
        <w:t>: 16 - 4 - Collaborative Filtering Algorithm (9 min).mkv</w:t>
      </w:r>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000000"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ind w:firstLine="440"/>
      </w:pPr>
      <m:oMathPara>
        <m:oMathParaPr>
          <m:jc m:val="center"/>
        </m:oMathParaPr>
        <m:oMath>
          <m:r>
            <w:rPr>
              <w:rFonts w:ascii="Cambria Math" w:hAnsi="Cambria Math"/>
              <w:sz w:val="22"/>
            </w:rPr>
            <m:t>J(</m:t>
          </m:r>
          <m:sSup>
            <m:sSupPr>
              <m:ctrlPr>
                <w:rPr>
                  <w:rFonts w:ascii="Cambria Math" w:hAnsi="Cambria Math"/>
                  <w:sz w:val="22"/>
                </w:rPr>
              </m:ctrlPr>
            </m:sSupPr>
            <m:e>
              <m:r>
                <w:rPr>
                  <w:rFonts w:ascii="Cambria Math" w:hAnsi="Cambria Math"/>
                  <w:sz w:val="22"/>
                </w:rPr>
                <m:t>x</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x</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r>
                <w:rPr>
                  <w:rFonts w:ascii="Cambria Math" w:hAnsi="Cambria Math"/>
                  <w:sz w:val="22"/>
                </w:rPr>
                <m:t>)</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r>
                <w:rPr>
                  <w:rFonts w:ascii="Cambria Math" w:hAnsi="Cambria Math"/>
                  <w:sz w:val="22"/>
                </w:rPr>
                <m:t>)</m:t>
              </m:r>
            </m:sup>
          </m:sSup>
          <m:r>
            <w:rPr>
              <w:rFonts w:ascii="Cambria Math" w:hAnsi="Cambria Math"/>
              <w:sz w:val="22"/>
            </w:rPr>
            <m:t>)=</m:t>
          </m:r>
          <m:f>
            <m:fPr>
              <m:ctrlPr>
                <w:rPr>
                  <w:rFonts w:ascii="Cambria Math" w:hAnsi="Cambria Math"/>
                  <w:sz w:val="22"/>
                </w:rPr>
              </m:ctrlPr>
            </m:fPr>
            <m:num>
              <m:r>
                <w:rPr>
                  <w:rFonts w:ascii="Cambria Math" w:hAnsi="Cambria Math"/>
                  <w:sz w:val="22"/>
                </w:rPr>
                <m:t>1</m:t>
              </m:r>
            </m:num>
            <m:den>
              <m:r>
                <w:rPr>
                  <w:rFonts w:ascii="Cambria Math" w:hAnsi="Cambria Math"/>
                  <w:sz w:val="22"/>
                </w:rPr>
                <m:t>2</m:t>
              </m:r>
            </m:den>
          </m:f>
          <m:nary>
            <m:naryPr>
              <m:chr m:val="∑"/>
              <m:limLoc m:val="undOvr"/>
              <m:supHide m:val="1"/>
              <m:ctrlPr>
                <w:rPr>
                  <w:rFonts w:ascii="Cambria Math" w:hAnsi="Cambria Math"/>
                  <w:sz w:val="22"/>
                </w:rPr>
              </m:ctrlPr>
            </m:naryPr>
            <m:sub>
              <m:r>
                <w:rPr>
                  <w:rFonts w:ascii="Cambria Math" w:hAnsi="Cambria Math"/>
                  <w:sz w:val="22"/>
                </w:rPr>
                <m:t>(i,j):r(i,j)=1</m:t>
              </m:r>
            </m:sub>
            <m:sup/>
            <m:e>
              <m:r>
                <w:rPr>
                  <w:rFonts w:ascii="Cambria Math" w:hAnsi="Cambria Math"/>
                  <w:sz w:val="22"/>
                </w:rPr>
                <m:t>(</m:t>
              </m:r>
            </m:e>
          </m:nary>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T</m:t>
              </m:r>
            </m:sup>
          </m:sSup>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r>
            <w:rPr>
              <w:rFonts w:ascii="Cambria Math" w:hAnsi="Cambria Math"/>
              <w:sz w:val="22"/>
            </w:rPr>
            <m:t>-</m:t>
          </m:r>
          <m:sSup>
            <m:sSupPr>
              <m:ctrlPr>
                <w:rPr>
                  <w:rFonts w:ascii="Cambria Math" w:hAnsi="Cambria Math"/>
                  <w:sz w:val="22"/>
                </w:rPr>
              </m:ctrlPr>
            </m:sSupPr>
            <m:e>
              <m:r>
                <w:rPr>
                  <w:rFonts w:ascii="Cambria Math" w:hAnsi="Cambria Math"/>
                  <w:sz w:val="22"/>
                </w:rPr>
                <m:t>y</m:t>
              </m:r>
            </m:e>
            <m:sup>
              <m:r>
                <w:rPr>
                  <w:rFonts w:ascii="Cambria Math" w:hAnsi="Cambria Math"/>
                  <w:sz w:val="22"/>
                </w:rPr>
                <m:t>(i,j)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i=1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x</m:t>
              </m:r>
            </m:e>
            <m:sub>
              <m:r>
                <w:rPr>
                  <w:rFonts w:ascii="Cambria Math" w:hAnsi="Cambria Math"/>
                  <w:sz w:val="22"/>
                </w:rPr>
                <m:t>k</m:t>
              </m:r>
            </m:sub>
            <m:sup>
              <m:r>
                <w:rPr>
                  <w:rFonts w:ascii="Cambria Math" w:hAnsi="Cambria Math"/>
                  <w:sz w:val="22"/>
                </w:rPr>
                <m:t>(i)</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j=1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θ</m:t>
              </m:r>
            </m:e>
            <m:sub>
              <m:r>
                <w:rPr>
                  <w:rFonts w:ascii="Cambria Math" w:hAnsi="Cambria Math"/>
                  <w:sz w:val="22"/>
                </w:rPr>
                <m:t>k</m:t>
              </m:r>
            </m:sub>
            <m:sup>
              <m:r>
                <w:rPr>
                  <w:rFonts w:ascii="Cambria Math" w:hAnsi="Cambria Math"/>
                  <w:sz w:val="22"/>
                </w:rPr>
                <m:t>(j)</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oMath>
      </m:oMathPara>
    </w:p>
    <w:p w14:paraId="4EA1B370" w14:textId="77777777" w:rsidR="006C77B1" w:rsidRDefault="006C77B1" w:rsidP="00A07112">
      <w:pPr>
        <w:pStyle w:val="af"/>
      </w:pPr>
      <w:bookmarkStart w:id="414" w:name="undefined"/>
    </w:p>
    <w:p w14:paraId="2C6DBFEE" w14:textId="160C81F6" w:rsidR="006C77B1" w:rsidRDefault="006609EB" w:rsidP="00C11A22">
      <w:pPr>
        <w:pStyle w:val="af"/>
        <w:jc w:val="center"/>
      </w:pPr>
      <w:r w:rsidRPr="00A07112">
        <w:rPr>
          <w:position w:val="-24"/>
        </w:rPr>
        <w:object w:dxaOrig="4140" w:dyaOrig="499" w14:anchorId="12754684">
          <v:shape id="_x0000_i1033" type="#_x0000_t75" style="width:317.4pt;height:37.2pt" o:ole="">
            <v:imagedata r:id="rId348" o:title=""/>
          </v:shape>
          <o:OLEObject Type="Embed" ProgID="Equation.DSMT4" ShapeID="_x0000_i1033" DrawAspect="Content" ObjectID="_1777914222" r:id="rId349"/>
        </w:object>
      </w:r>
    </w:p>
    <w:bookmarkEnd w:id="414"/>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415" w:name="_Toc38636899"/>
      <w:r>
        <w:lastRenderedPageBreak/>
        <w:t xml:space="preserve">16.5 </w:t>
      </w:r>
      <w:r>
        <w:t>向量化：低秩矩阵分解</w:t>
      </w:r>
      <w:bookmarkEnd w:id="415"/>
    </w:p>
    <w:p w14:paraId="5F4C923E" w14:textId="77777777" w:rsidR="006C77B1" w:rsidRDefault="006C77B1" w:rsidP="00A07112">
      <w:pPr>
        <w:pStyle w:val="af0"/>
      </w:pPr>
      <w:r>
        <w:t>参考视频</w:t>
      </w:r>
      <w:r>
        <w:t>: 16 - 5 - Vectorization_ Low Rank Matrix Factorization (8 min).mkv</w:t>
      </w:r>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50"/>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51"/>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52"/>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416" w:name="header-n469"/>
      <w:bookmarkEnd w:id="416"/>
      <w:r>
        <w:br w:type="page"/>
      </w:r>
    </w:p>
    <w:p w14:paraId="7D25F84B" w14:textId="0590F518" w:rsidR="006C77B1" w:rsidRDefault="006C77B1">
      <w:pPr>
        <w:pStyle w:val="3"/>
      </w:pPr>
      <w:bookmarkStart w:id="417" w:name="_Toc38636900"/>
      <w:r>
        <w:lastRenderedPageBreak/>
        <w:t xml:space="preserve">16.6 </w:t>
      </w:r>
      <w:r>
        <w:t>推行工作上的细节：均值归一化</w:t>
      </w:r>
      <w:bookmarkEnd w:id="417"/>
    </w:p>
    <w:p w14:paraId="34B35BBE" w14:textId="77777777" w:rsidR="006C77B1" w:rsidRDefault="006C77B1" w:rsidP="00A07112">
      <w:pPr>
        <w:pStyle w:val="af0"/>
      </w:pPr>
      <w:r>
        <w:t>参考视频</w:t>
      </w:r>
      <w:r>
        <w:t>: 16 - 6 - Implementational Detail_ Mean Normalization (9 min).mkv</w:t>
      </w:r>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53"/>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54"/>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418" w:name="_Toc38636901"/>
      <w:r>
        <w:lastRenderedPageBreak/>
        <w:t>第</w:t>
      </w:r>
      <w:r>
        <w:t>10</w:t>
      </w:r>
      <w:r>
        <w:t>周</w:t>
      </w:r>
      <w:bookmarkEnd w:id="418"/>
    </w:p>
    <w:p w14:paraId="388DC9EA" w14:textId="21E921F2" w:rsidR="006C77B1" w:rsidRDefault="006C77B1" w:rsidP="00286346">
      <w:pPr>
        <w:pStyle w:val="MMTopic2"/>
        <w:numPr>
          <w:ilvl w:val="0"/>
          <w:numId w:val="2"/>
        </w:numPr>
      </w:pPr>
      <w:bookmarkStart w:id="419" w:name="_Toc38636902"/>
      <w:r>
        <w:t>大规模机器学习</w:t>
      </w:r>
      <w:r>
        <w:t>(Large Scale Machine Learning)</w:t>
      </w:r>
      <w:bookmarkEnd w:id="419"/>
    </w:p>
    <w:p w14:paraId="3287F638" w14:textId="77777777" w:rsidR="006C77B1" w:rsidRDefault="006C77B1">
      <w:pPr>
        <w:pStyle w:val="3"/>
      </w:pPr>
      <w:bookmarkStart w:id="420" w:name="_Toc38636903"/>
      <w:r>
        <w:t xml:space="preserve">17.1 </w:t>
      </w:r>
      <w:r>
        <w:t>大型数据集的学习</w:t>
      </w:r>
      <w:bookmarkEnd w:id="420"/>
    </w:p>
    <w:p w14:paraId="24FD7E83" w14:textId="77777777" w:rsidR="006C77B1" w:rsidRDefault="006C77B1" w:rsidP="00A07112">
      <w:pPr>
        <w:pStyle w:val="af0"/>
      </w:pPr>
      <w:r>
        <w:t>参考视频</w:t>
      </w:r>
      <w:r>
        <w:t>: 17 - 1 - Learning With Large Datasets (6 min).mkv</w:t>
      </w:r>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55"/>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421" w:name="header-n17"/>
      <w:bookmarkEnd w:id="421"/>
      <w:r>
        <w:br w:type="page"/>
      </w:r>
    </w:p>
    <w:p w14:paraId="0BCF3BAD" w14:textId="1583A1D3" w:rsidR="006C77B1" w:rsidRDefault="006C77B1">
      <w:pPr>
        <w:pStyle w:val="3"/>
      </w:pPr>
      <w:bookmarkStart w:id="422" w:name="_Toc38636904"/>
      <w:r>
        <w:lastRenderedPageBreak/>
        <w:t xml:space="preserve">17.2 </w:t>
      </w:r>
      <w:r>
        <w:t>随机梯度下降法</w:t>
      </w:r>
      <w:bookmarkEnd w:id="422"/>
    </w:p>
    <w:p w14:paraId="283100CA" w14:textId="77777777" w:rsidR="006C77B1" w:rsidRDefault="006C77B1" w:rsidP="00A07112">
      <w:pPr>
        <w:pStyle w:val="af0"/>
      </w:pPr>
      <w:r>
        <w:t>参考视频</w:t>
      </w:r>
      <w:r>
        <w:t>: 17 - 2 - Stochastic Gradient Descent (13 min).mkv</w:t>
      </w:r>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between1-10){</w:t>
      </w:r>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56"/>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423" w:name="header-n42"/>
      <w:bookmarkStart w:id="424" w:name="_Toc38636905"/>
      <w:bookmarkEnd w:id="423"/>
      <w:r>
        <w:lastRenderedPageBreak/>
        <w:t xml:space="preserve">17.3 </w:t>
      </w:r>
      <w:r>
        <w:t>小批量梯度下降</w:t>
      </w:r>
      <w:bookmarkEnd w:id="424"/>
    </w:p>
    <w:p w14:paraId="0014F10D" w14:textId="77777777" w:rsidR="006C77B1" w:rsidRDefault="006C77B1" w:rsidP="0058023A">
      <w:pPr>
        <w:pStyle w:val="af0"/>
      </w:pPr>
      <w:r>
        <w:t>参考视频</w:t>
      </w:r>
      <w:r>
        <w:t>: 17 - 3 - Mini-Batch Gradient Descent (6 min).mkv</w:t>
      </w:r>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0F5E15F"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7E2E5D">
        <w:rPr>
          <w:sz w:val="28"/>
          <w:szCs w:val="28"/>
        </w:rPr>
        <w:t xml:space="preserve"> </w:t>
      </w:r>
      <w:r w:rsidR="00C11A22" w:rsidRPr="00C11A22">
        <w:rPr>
          <w:position w:val="-28"/>
          <w:sz w:val="28"/>
          <w:szCs w:val="28"/>
        </w:rPr>
        <w:object w:dxaOrig="3620" w:dyaOrig="680" w14:anchorId="37059518">
          <v:shape id="_x0000_i1034" type="#_x0000_t75" style="width:209.4pt;height:37.8pt" o:ole="">
            <v:imagedata r:id="rId357" o:title=""/>
          </v:shape>
          <o:OLEObject Type="Embed" ProgID="Equation.DSMT4" ShapeID="_x0000_i1034" DrawAspect="Content" ObjectID="_1777914223" r:id="rId358"/>
        </w:object>
      </w:r>
      <w:r w:rsidRPr="00C11A22">
        <w:rPr>
          <w:sz w:val="28"/>
          <w:szCs w:val="28"/>
        </w:rPr>
        <w:t xml:space="preserve"> </w:t>
      </w:r>
      <w:r w:rsidRPr="00C11A22">
        <w:rPr>
          <w:sz w:val="28"/>
          <w:szCs w:val="28"/>
        </w:rPr>
        <w:br/>
        <w:t xml:space="preserve"> </w:t>
      </w:r>
      <w:r w:rsidR="007E2E5D">
        <w:rPr>
          <w:sz w:val="28"/>
          <w:szCs w:val="28"/>
        </w:rPr>
        <w:t xml:space="preserve">   </w:t>
      </w:r>
      <w:r w:rsidRPr="00C11A22">
        <w:rPr>
          <w:sz w:val="28"/>
          <w:szCs w:val="28"/>
        </w:rPr>
        <w:t>(</w:t>
      </w:r>
      <w:r w:rsidRPr="00C11A22">
        <w:rPr>
          <w:b/>
          <w:sz w:val="28"/>
          <w:szCs w:val="28"/>
        </w:rPr>
        <w:t>for</w:t>
      </w:r>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7E2E5D">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r>
        <w:t>个训练实例，如果我们用的线性代数函数库比较好，能够支持平行处理，那么算法的总体表现将不受影响（与随机梯度下降相同）。</w:t>
      </w:r>
    </w:p>
    <w:p w14:paraId="10FBF2B2" w14:textId="77777777" w:rsidR="0058023A" w:rsidRDefault="0058023A">
      <w:pPr>
        <w:widowControl/>
        <w:jc w:val="left"/>
        <w:rPr>
          <w:b/>
          <w:bCs/>
          <w:sz w:val="32"/>
          <w:szCs w:val="32"/>
        </w:rPr>
      </w:pPr>
      <w:bookmarkStart w:id="425" w:name="header-n61"/>
      <w:bookmarkEnd w:id="425"/>
      <w:r>
        <w:br w:type="page"/>
      </w:r>
    </w:p>
    <w:p w14:paraId="08EFA72B" w14:textId="56D0528E" w:rsidR="006C77B1" w:rsidRDefault="006C77B1">
      <w:pPr>
        <w:pStyle w:val="3"/>
      </w:pPr>
      <w:bookmarkStart w:id="426" w:name="_Toc38636906"/>
      <w:r>
        <w:lastRenderedPageBreak/>
        <w:t xml:space="preserve">17.4 </w:t>
      </w:r>
      <w:r>
        <w:t>随机梯度下降收敛</w:t>
      </w:r>
      <w:bookmarkEnd w:id="426"/>
    </w:p>
    <w:p w14:paraId="6CECE0F4" w14:textId="77777777" w:rsidR="006C77B1" w:rsidRDefault="006C77B1" w:rsidP="0058023A">
      <w:pPr>
        <w:pStyle w:val="af0"/>
      </w:pPr>
      <w:r>
        <w:t>参考视频</w:t>
      </w:r>
      <w:r>
        <w:t>: 17 - 4 - Stochastic Gradient Descent Convergence (12 min). mkv</w:t>
      </w:r>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59"/>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我们也可以令学习率随着迭代次数的增加而减小，例如令：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60"/>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个，或者多少个样本，求一下平均值。应用这种方法，你既可以保证随机梯度下降法正在正常运转和收敛，也可以用它来调整学习速率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427" w:name="_Toc38636907"/>
      <w:r>
        <w:lastRenderedPageBreak/>
        <w:t xml:space="preserve">17.5 </w:t>
      </w:r>
      <w:r>
        <w:t>在线学习</w:t>
      </w:r>
      <w:bookmarkEnd w:id="427"/>
    </w:p>
    <w:p w14:paraId="0A91FE2B" w14:textId="77777777" w:rsidR="006C77B1" w:rsidRDefault="006C77B1" w:rsidP="0058023A">
      <w:pPr>
        <w:pStyle w:val="af0"/>
      </w:pPr>
      <w:r>
        <w:t>参考视频</w:t>
      </w:r>
      <w:r>
        <w:t>: 17 - 5 - Online Learning (13 min).mkv</w:t>
      </w:r>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428" w:name="_Toc38636908"/>
      <w:r>
        <w:lastRenderedPageBreak/>
        <w:t xml:space="preserve">17.6 </w:t>
      </w:r>
      <w:r>
        <w:t>映射化简和数据并行</w:t>
      </w:r>
      <w:bookmarkEnd w:id="428"/>
    </w:p>
    <w:p w14:paraId="48CEAFCE" w14:textId="77777777" w:rsidR="006C77B1" w:rsidRDefault="006C77B1" w:rsidP="0058023A">
      <w:pPr>
        <w:pStyle w:val="af0"/>
      </w:pPr>
      <w:r>
        <w:t>参考视频</w:t>
      </w:r>
      <w:r>
        <w:t>: 17 - 6 - Map Reduce and Data Parallelism (14 min).mkv</w:t>
      </w:r>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61"/>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很多高级的线性代数函数库已经能够利用多核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429" w:name="header-n130"/>
      <w:bookmarkEnd w:id="429"/>
      <w:r>
        <w:br w:type="page"/>
      </w:r>
    </w:p>
    <w:p w14:paraId="09E1D56A" w14:textId="66560C05" w:rsidR="006C77B1" w:rsidRDefault="006C77B1" w:rsidP="00286346">
      <w:pPr>
        <w:pStyle w:val="MMTopic2"/>
        <w:numPr>
          <w:ilvl w:val="0"/>
          <w:numId w:val="2"/>
        </w:numPr>
      </w:pPr>
      <w:bookmarkStart w:id="430" w:name="_Toc38636909"/>
      <w:r>
        <w:lastRenderedPageBreak/>
        <w:t>应用实例：图片文字识别</w:t>
      </w:r>
      <w:r>
        <w:t>(Application Example: Photo OCR)</w:t>
      </w:r>
      <w:bookmarkEnd w:id="430"/>
    </w:p>
    <w:p w14:paraId="37C501C6" w14:textId="77777777" w:rsidR="006C77B1" w:rsidRDefault="006C77B1">
      <w:pPr>
        <w:pStyle w:val="3"/>
      </w:pPr>
      <w:bookmarkStart w:id="431" w:name="header-n131"/>
      <w:bookmarkStart w:id="432" w:name="_Toc38636910"/>
      <w:bookmarkEnd w:id="431"/>
      <w:r>
        <w:t xml:space="preserve">18.1 </w:t>
      </w:r>
      <w:r>
        <w:t>问题描述和流程图</w:t>
      </w:r>
      <w:bookmarkEnd w:id="432"/>
    </w:p>
    <w:p w14:paraId="1BE1E099" w14:textId="77777777" w:rsidR="006C77B1" w:rsidRDefault="006C77B1" w:rsidP="0058023A">
      <w:pPr>
        <w:pStyle w:val="af0"/>
      </w:pPr>
      <w:r>
        <w:t>参考视频</w:t>
      </w:r>
      <w:r>
        <w:t>: 18 - 1 - Problem Description and Pipeline (7 min).mkv</w:t>
      </w:r>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62"/>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63"/>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433" w:name="header-n153"/>
      <w:bookmarkStart w:id="434" w:name="_Toc38636911"/>
      <w:bookmarkEnd w:id="433"/>
      <w:r>
        <w:lastRenderedPageBreak/>
        <w:t xml:space="preserve">18.2 </w:t>
      </w:r>
      <w:r>
        <w:t>滑动窗口</w:t>
      </w:r>
      <w:bookmarkEnd w:id="434"/>
    </w:p>
    <w:p w14:paraId="472DA0DF" w14:textId="77777777" w:rsidR="006C77B1" w:rsidRDefault="006C77B1" w:rsidP="0058023A">
      <w:pPr>
        <w:pStyle w:val="af0"/>
      </w:pPr>
      <w:r>
        <w:t>参考视频</w:t>
      </w:r>
      <w:r>
        <w:t>: 18 - 2 - Sliding Windows (15 min).mkv</w:t>
      </w:r>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64"/>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65"/>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66"/>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67"/>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最后一个阶段是字符分类阶段，利用神经网络、支持向量机或者逻辑回归算法训练一个分类器即可。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435" w:name="_Toc38636912"/>
      <w:r>
        <w:lastRenderedPageBreak/>
        <w:t xml:space="preserve">18.3 </w:t>
      </w:r>
      <w:r>
        <w:t>获取大量数据和人工数据</w:t>
      </w:r>
      <w:bookmarkEnd w:id="435"/>
    </w:p>
    <w:p w14:paraId="2DA1710A" w14:textId="77777777" w:rsidR="006C77B1" w:rsidRDefault="006C77B1" w:rsidP="0058023A">
      <w:pPr>
        <w:pStyle w:val="af0"/>
      </w:pPr>
      <w:r>
        <w:t>参考视频</w:t>
      </w:r>
      <w:r>
        <w:t>: 18 - 3 - Getting Lots of Data and Artificial Data (16 min).mkv</w:t>
      </w:r>
    </w:p>
    <w:p w14:paraId="257A6593" w14:textId="77777777" w:rsidR="006C77B1" w:rsidRDefault="006C77B1" w:rsidP="0058023A">
      <w:pPr>
        <w:pStyle w:val="af"/>
      </w:pPr>
      <w:r>
        <w:t>如果我们的模型是低方差的，那么获得更多的数据用于训练模型，是能够有更好的效果的。问题在于，我们怎样获得数据，数据不总是可以直接获得的，我们有可能需要人工地创造一些数据。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436" w:name="header-n199"/>
      <w:bookmarkEnd w:id="436"/>
      <w:r>
        <w:br w:type="page"/>
      </w:r>
    </w:p>
    <w:p w14:paraId="4B5DD154" w14:textId="70DA6F7E" w:rsidR="006C77B1" w:rsidRDefault="006C77B1">
      <w:pPr>
        <w:pStyle w:val="3"/>
      </w:pPr>
      <w:bookmarkStart w:id="437" w:name="_Toc38636913"/>
      <w:r>
        <w:lastRenderedPageBreak/>
        <w:t xml:space="preserve">18.4 </w:t>
      </w:r>
      <w:r>
        <w:t>上限分析：哪部分管道的接下去做</w:t>
      </w:r>
      <w:bookmarkEnd w:id="437"/>
    </w:p>
    <w:p w14:paraId="693468D1" w14:textId="77777777" w:rsidR="006C77B1" w:rsidRDefault="006C77B1" w:rsidP="0058023A">
      <w:pPr>
        <w:pStyle w:val="af0"/>
      </w:pPr>
      <w:r>
        <w:t>参考视频</w:t>
      </w:r>
      <w:r>
        <w:t>: 18 - 4 - Ceiling Analysis_ What Part of the Pipeline to Work on Next (14 min).mkv</w:t>
      </w:r>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68"/>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7FC13799" w14:textId="77777777" w:rsidR="006C77B1" w:rsidRDefault="006C77B1" w:rsidP="0058023A">
      <w:pPr>
        <w:pStyle w:val="af"/>
      </w:pPr>
      <w:r>
        <w:t>如果我们令文字侦测部分输出的结果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69"/>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438" w:name="header-n220"/>
      <w:bookmarkEnd w:id="438"/>
      <w:r>
        <w:br w:type="page"/>
      </w:r>
    </w:p>
    <w:p w14:paraId="0B60EC08" w14:textId="2F35A648" w:rsidR="006C77B1" w:rsidRDefault="006C77B1" w:rsidP="00286346">
      <w:pPr>
        <w:pStyle w:val="MMTopic2"/>
        <w:numPr>
          <w:ilvl w:val="0"/>
          <w:numId w:val="2"/>
        </w:numPr>
      </w:pPr>
      <w:bookmarkStart w:id="439" w:name="_Toc38636914"/>
      <w:r>
        <w:lastRenderedPageBreak/>
        <w:t>总结</w:t>
      </w:r>
      <w:r>
        <w:t>(Conclusion)</w:t>
      </w:r>
      <w:bookmarkEnd w:id="439"/>
    </w:p>
    <w:p w14:paraId="204BB378" w14:textId="77777777" w:rsidR="006C77B1" w:rsidRDefault="006C77B1">
      <w:pPr>
        <w:pStyle w:val="3"/>
      </w:pPr>
      <w:bookmarkStart w:id="440" w:name="header-n221"/>
      <w:bookmarkStart w:id="441" w:name="_Toc38636915"/>
      <w:bookmarkEnd w:id="440"/>
      <w:r>
        <w:t xml:space="preserve">19.1 </w:t>
      </w:r>
      <w:r>
        <w:t>总结和致谢</w:t>
      </w:r>
      <w:bookmarkEnd w:id="441"/>
    </w:p>
    <w:p w14:paraId="1330BDCA" w14:textId="77777777" w:rsidR="006C77B1" w:rsidRDefault="006C77B1" w:rsidP="0058023A">
      <w:pPr>
        <w:pStyle w:val="af0"/>
      </w:pPr>
      <w:r>
        <w:t>参考视频</w:t>
      </w:r>
      <w:r>
        <w:t>: 19 - 1 - Summary and Thank You (5 min).mkv</w:t>
      </w:r>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聚类、用于降维的主成分分析，以及当你只有一系列无标签数据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4268D7FF" w14:textId="3ECCEBAF" w:rsidR="00C170C6" w:rsidRDefault="00C170C6" w:rsidP="00C170C6">
      <w:pPr>
        <w:pStyle w:val="MMTopic1"/>
      </w:pPr>
      <w:bookmarkStart w:id="442" w:name="_Toc38636916"/>
      <w:bookmarkStart w:id="443" w:name="_Toc493188087"/>
      <w:r>
        <w:rPr>
          <w:rFonts w:hint="eastAsia"/>
        </w:rPr>
        <w:lastRenderedPageBreak/>
        <w:t>附件</w:t>
      </w:r>
      <w:bookmarkEnd w:id="442"/>
    </w:p>
    <w:p w14:paraId="554C2AF1" w14:textId="54034D86" w:rsidR="00C170C6" w:rsidRDefault="00C170C6" w:rsidP="00C170C6">
      <w:pPr>
        <w:pStyle w:val="MMTopic2"/>
      </w:pPr>
      <w:bookmarkStart w:id="444" w:name="_Toc38636917"/>
      <w:bookmarkEnd w:id="443"/>
      <w:r w:rsidRPr="00C170C6">
        <w:rPr>
          <w:rFonts w:hint="eastAsia"/>
        </w:rPr>
        <w:t xml:space="preserve">CS229 </w:t>
      </w:r>
      <w:r w:rsidRPr="00C170C6">
        <w:rPr>
          <w:rFonts w:hint="eastAsia"/>
        </w:rPr>
        <w:t>机器学习课程复习材料</w:t>
      </w:r>
      <w:r w:rsidRPr="00C170C6">
        <w:rPr>
          <w:rFonts w:hint="eastAsia"/>
        </w:rPr>
        <w:t>-</w:t>
      </w:r>
      <w:r w:rsidRPr="00C170C6">
        <w:rPr>
          <w:rFonts w:hint="eastAsia"/>
        </w:rPr>
        <w:t>线性代数</w:t>
      </w:r>
      <w:bookmarkEnd w:id="444"/>
    </w:p>
    <w:p w14:paraId="340D1DF9" w14:textId="570E4D3A" w:rsidR="00B94259" w:rsidRDefault="00DA7B6F" w:rsidP="00DA7B6F">
      <w:pPr>
        <w:pStyle w:val="aff3"/>
        <w:rPr>
          <w:lang w:eastAsia="zh-CN"/>
        </w:rPr>
      </w:pPr>
      <w:r>
        <w:rPr>
          <w:rFonts w:hint="eastAsia"/>
          <w:lang w:eastAsia="zh-CN"/>
        </w:rPr>
        <w:t>这部分</w:t>
      </w:r>
      <w:r w:rsidR="00B94259">
        <w:rPr>
          <w:lang w:eastAsia="zh-CN"/>
        </w:rPr>
        <w:t>是斯坦福大学</w:t>
      </w:r>
      <w:r w:rsidR="00B94259">
        <w:rPr>
          <w:lang w:eastAsia="zh-CN"/>
        </w:rPr>
        <w:t>CS 229</w:t>
      </w:r>
      <w:r w:rsidR="00B94259">
        <w:rPr>
          <w:lang w:eastAsia="zh-CN"/>
        </w:rPr>
        <w:t>机器学习课程的基础材料，</w:t>
      </w:r>
      <w:hyperlink r:id="rId370">
        <w:r w:rsidR="00B94259">
          <w:rPr>
            <w:rStyle w:val="ad"/>
            <w:lang w:eastAsia="zh-CN"/>
          </w:rPr>
          <w:t>原始文件下载</w:t>
        </w:r>
      </w:hyperlink>
    </w:p>
    <w:p w14:paraId="7643ABF3" w14:textId="77777777" w:rsidR="00B94259" w:rsidRDefault="00B94259" w:rsidP="005E3E3B">
      <w:pPr>
        <w:pStyle w:val="aff3"/>
      </w:pPr>
      <w:r>
        <w:t>原文作者：</w:t>
      </w:r>
      <w:r>
        <w:t>Zico Kolter</w:t>
      </w:r>
      <w:r>
        <w:t>，修改：</w:t>
      </w:r>
      <w:r>
        <w:t>Chuong Do</w:t>
      </w:r>
      <w:r>
        <w:t>，</w:t>
      </w:r>
      <w:r>
        <w:t xml:space="preserve"> Tengyu Ma</w:t>
      </w:r>
    </w:p>
    <w:p w14:paraId="1D2888F5" w14:textId="11757223" w:rsidR="00B94259" w:rsidRDefault="00B94259" w:rsidP="005E3E3B">
      <w:pPr>
        <w:pStyle w:val="aff3"/>
        <w:rPr>
          <w:lang w:eastAsia="zh-CN"/>
        </w:rPr>
      </w:pPr>
      <w:r>
        <w:rPr>
          <w:lang w:eastAsia="zh-CN"/>
        </w:rPr>
        <w:t>翻译：</w:t>
      </w:r>
      <w:hyperlink r:id="rId371">
        <w:r>
          <w:rPr>
            <w:rStyle w:val="ad"/>
            <w:lang w:eastAsia="zh-CN"/>
          </w:rPr>
          <w:t>黄海广</w:t>
        </w:r>
      </w:hyperlink>
    </w:p>
    <w:p w14:paraId="52A7BB88" w14:textId="77777777" w:rsidR="00B94259" w:rsidRDefault="00B94259">
      <w:pPr>
        <w:pStyle w:val="3"/>
      </w:pPr>
      <w:bookmarkStart w:id="445" w:name="header-n10"/>
      <w:bookmarkStart w:id="446" w:name="_Toc38636918"/>
      <w:r>
        <w:t xml:space="preserve">1. </w:t>
      </w:r>
      <w:r>
        <w:t>基础概念和符号</w:t>
      </w:r>
      <w:bookmarkEnd w:id="445"/>
      <w:bookmarkEnd w:id="446"/>
    </w:p>
    <w:p w14:paraId="07D2242E" w14:textId="77777777" w:rsidR="00B94259" w:rsidRDefault="00B94259" w:rsidP="004D4756">
      <w:pPr>
        <w:pStyle w:val="af"/>
      </w:pPr>
      <w:r>
        <w:t>线性代数提供了一种紧凑地表示和操作线性方程组的方法。</w:t>
      </w:r>
      <w:r>
        <w:t xml:space="preserve"> </w:t>
      </w:r>
      <w:r>
        <w:t>例如，以下方程组：</w:t>
      </w:r>
    </w:p>
    <w:p w14:paraId="23C2AF09" w14:textId="77777777" w:rsidR="00B94259" w:rsidRDefault="00B94259">
      <w:pPr>
        <w:pStyle w:val="Compact"/>
      </w:pPr>
      <m:oMathPara>
        <m:oMathParaPr>
          <m:jc m:val="center"/>
        </m:oMathParaPr>
        <m:oMath>
          <m:r>
            <w:rPr>
              <w:rFonts w:ascii="Cambria Math" w:hAnsi="Cambria Math"/>
            </w:rPr>
            <m:t>4</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=-13</m:t>
          </m:r>
        </m:oMath>
      </m:oMathPara>
    </w:p>
    <w:p w14:paraId="7EC1BA31" w14:textId="77777777" w:rsidR="00B94259" w:rsidRDefault="00B94259">
      <w:pPr>
        <w:pStyle w:val="Compact"/>
      </w:pPr>
      <m:oMathPara>
        <m:oMathParaPr>
          <m:jc m:val="center"/>
        </m:oMathParaPr>
        <m:oMath>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=9</m:t>
          </m:r>
        </m:oMath>
      </m:oMathPara>
    </w:p>
    <w:p w14:paraId="6910E668" w14:textId="77777777" w:rsidR="00B94259" w:rsidRDefault="00B94259" w:rsidP="004D4756">
      <w:pPr>
        <w:pStyle w:val="af"/>
      </w:pPr>
      <w:r>
        <w:t>这是两个方程和两个变量，正如你从高中代数中所知，你可以找到</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w:r>
        <w:t>和</w:t>
      </w:r>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的唯一解（除非方程以某种方式退化，例如，如果第二个方程只是第一个的倍数，但在上面的情况下，实际上只有一个唯一解）。</w:t>
      </w:r>
      <w:r>
        <w:t xml:space="preserve"> </w:t>
      </w:r>
      <w:r>
        <w:t>在矩阵表示法中，我们可以更紧凑地表达：</w:t>
      </w:r>
    </w:p>
    <w:p w14:paraId="48640051" w14:textId="77777777" w:rsidR="00B94259" w:rsidRDefault="00B94259">
      <w:pPr>
        <w:pStyle w:val="Compact"/>
      </w:pPr>
      <m:oMathPara>
        <m:oMathParaPr>
          <m:jc m:val="center"/>
        </m:oMathParaPr>
        <m:oMath>
          <m:r>
            <w:rPr>
              <w:rFonts w:ascii="Cambria Math" w:hAnsi="Cambria Math"/>
            </w:rPr>
            <m:t>Ax=b</m:t>
          </m:r>
        </m:oMath>
      </m:oMathPara>
    </w:p>
    <w:p w14:paraId="3F6D09C7" w14:textId="77777777" w:rsidR="00B94259" w:rsidRDefault="00B94259">
      <w:pPr>
        <w:pStyle w:val="Compact"/>
      </w:pPr>
      <m:oMathPara>
        <m:oMathParaPr>
          <m:jc m:val="center"/>
        </m:oMathParaPr>
        <m:oMath>
          <m:r>
            <m:rPr>
              <m:sty m:val="p"/>
            </m:rPr>
            <w:rPr>
              <w:rFonts w:ascii="Cambria Math" w:hAnsi="Cambria Math"/>
            </w:rPr>
            <m:t xml:space="preserve"> with </m:t>
          </m:r>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4</m:t>
                    </m:r>
                  </m:e>
                  <m:e>
                    <m:r>
                      <w:rPr>
                        <w:rFonts w:ascii="Cambria Math" w:hAnsi="Cambria Math"/>
                      </w:rPr>
                      <m:t>-5</m:t>
                    </m:r>
                  </m:e>
                </m:mr>
                <m:mr>
                  <m:e>
                    <m:r>
                      <w:rPr>
                        <w:rFonts w:ascii="Cambria Math" w:hAnsi="Cambria Math"/>
                      </w:rPr>
                      <m:t>-2</m:t>
                    </m:r>
                  </m:e>
                  <m:e>
                    <m:r>
                      <w:rPr>
                        <w:rFonts w:ascii="Cambria Math" w:hAnsi="Cambria Math"/>
                      </w:rPr>
                      <m:t>3</m:t>
                    </m:r>
                  </m:e>
                </m:mr>
              </m:m>
            </m:e>
          </m:d>
          <m:r>
            <w:rPr>
              <w:rFonts w:ascii="Cambria Math" w:hAnsi="Cambria Math"/>
            </w:rPr>
            <m:t>,b=</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-13</m:t>
                    </m:r>
                  </m:e>
                </m:mr>
                <m:mr>
                  <m:e>
                    <m:r>
                      <w:rPr>
                        <w:rFonts w:ascii="Cambria Math" w:hAnsi="Cambria Math"/>
                      </w:rPr>
                      <m:t>9</m:t>
                    </m:r>
                  </m:e>
                </m:mr>
              </m:m>
            </m:e>
          </m:d>
        </m:oMath>
      </m:oMathPara>
    </w:p>
    <w:p w14:paraId="551CF5C7" w14:textId="77777777" w:rsidR="00B94259" w:rsidRDefault="00B94259" w:rsidP="004D4756">
      <w:pPr>
        <w:pStyle w:val="af"/>
      </w:pPr>
      <w:r>
        <w:t>我们可以看到，这种形式的线性方程有许多优点（比如明显地节省空间）。</w:t>
      </w:r>
    </w:p>
    <w:p w14:paraId="530DAF01" w14:textId="77777777" w:rsidR="00B94259" w:rsidRDefault="00B94259">
      <w:pPr>
        <w:pStyle w:val="4"/>
      </w:pPr>
      <w:bookmarkStart w:id="447" w:name="header-n18"/>
      <w:r>
        <w:t xml:space="preserve">1.1 </w:t>
      </w:r>
      <w:r>
        <w:t>基本符号</w:t>
      </w:r>
      <w:bookmarkEnd w:id="447"/>
    </w:p>
    <w:p w14:paraId="4EFF9FCA" w14:textId="77777777" w:rsidR="00B94259" w:rsidRPr="004D4756" w:rsidRDefault="00B94259" w:rsidP="004D4756">
      <w:pPr>
        <w:pStyle w:val="af"/>
        <w:rPr>
          <w:rFonts w:asciiTheme="minorEastAsia" w:eastAsiaTheme="minorEastAsia" w:hAnsiTheme="minorEastAsia"/>
          <w:szCs w:val="21"/>
        </w:rPr>
      </w:pPr>
      <w:r w:rsidRPr="004D4756">
        <w:rPr>
          <w:rFonts w:asciiTheme="minorEastAsia" w:eastAsiaTheme="minorEastAsia" w:hAnsiTheme="minorEastAsia"/>
          <w:szCs w:val="21"/>
        </w:rPr>
        <w:t>我们使用以下符号：</w:t>
      </w:r>
    </w:p>
    <w:p w14:paraId="3FA1EDD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m×n</m:t>
            </m:r>
          </m:sup>
        </m:sSup>
      </m:oMath>
      <w:r w:rsidRPr="004D4756">
        <w:rPr>
          <w:rFonts w:asciiTheme="minorEastAsia" w:eastAsiaTheme="minorEastAsia" w:hAnsiTheme="minorEastAsia"/>
          <w:szCs w:val="21"/>
        </w:rPr>
        <w:t xml:space="preserve">，表示 </w:t>
      </w:r>
      <m:oMath>
        <m:r>
          <w:rPr>
            <w:rFonts w:ascii="Cambria Math" w:eastAsiaTheme="minorEastAsia" w:hAnsi="Cambria Math"/>
            <w:szCs w:val="21"/>
          </w:rPr>
          <m:t>A</m:t>
        </m:r>
      </m:oMath>
      <w:r w:rsidRPr="004D4756">
        <w:rPr>
          <w:rFonts w:asciiTheme="minorEastAsia" w:eastAsiaTheme="minorEastAsia" w:hAnsiTheme="minorEastAsia"/>
          <w:szCs w:val="21"/>
        </w:rPr>
        <w:t xml:space="preserve"> 为由实数组成具有</w:t>
      </w:r>
      <m:oMath>
        <m:r>
          <w:rPr>
            <w:rFonts w:ascii="Cambria Math" w:eastAsiaTheme="minorEastAsia" w:hAnsi="Cambria Math"/>
            <w:szCs w:val="21"/>
          </w:rPr>
          <m:t>m</m:t>
        </m:r>
      </m:oMath>
      <w:r w:rsidRPr="004D4756">
        <w:rPr>
          <w:rFonts w:asciiTheme="minorEastAsia" w:eastAsiaTheme="minorEastAsia" w:hAnsiTheme="minorEastAsia"/>
          <w:szCs w:val="21"/>
        </w:rPr>
        <w:t>行和</w:t>
      </w:r>
      <m:oMath>
        <m:r>
          <w:rPr>
            <w:rFonts w:ascii="Cambria Math" w:eastAsiaTheme="minorEastAsia" w:hAnsi="Cambria Math"/>
            <w:szCs w:val="21"/>
          </w:rPr>
          <m:t>n</m:t>
        </m:r>
      </m:oMath>
      <w:r w:rsidRPr="004D4756">
        <w:rPr>
          <w:rFonts w:asciiTheme="minorEastAsia" w:eastAsiaTheme="minorEastAsia" w:hAnsiTheme="minorEastAsia"/>
          <w:szCs w:val="21"/>
        </w:rPr>
        <w:t>列的矩阵。</w:t>
      </w:r>
    </w:p>
    <w:p w14:paraId="422E0255"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x∈</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n</m:t>
            </m:r>
          </m:sup>
        </m:sSup>
      </m:oMath>
      <w:r w:rsidRPr="004D4756">
        <w:rPr>
          <w:rFonts w:asciiTheme="minorEastAsia" w:eastAsiaTheme="minorEastAsia" w:hAnsiTheme="minorEastAsia"/>
          <w:szCs w:val="21"/>
        </w:rPr>
        <w:t>，表示具有</w:t>
      </w:r>
      <m:oMath>
        <m:r>
          <w:rPr>
            <w:rFonts w:ascii="Cambria Math" w:eastAsiaTheme="minorEastAsia" w:hAnsi="Cambria Math"/>
            <w:szCs w:val="21"/>
          </w:rPr>
          <m:t>n</m:t>
        </m:r>
      </m:oMath>
      <w:r w:rsidRPr="004D4756">
        <w:rPr>
          <w:rFonts w:asciiTheme="minorEastAsia" w:eastAsiaTheme="minorEastAsia" w:hAnsiTheme="minorEastAsia"/>
          <w:szCs w:val="21"/>
        </w:rPr>
        <w:t>个元素的向量。 通常，向量</w:t>
      </w:r>
      <m:oMath>
        <m:r>
          <w:rPr>
            <w:rFonts w:ascii="Cambria Math" w:eastAsiaTheme="minorEastAsia" w:hAnsi="Cambria Math"/>
            <w:szCs w:val="21"/>
          </w:rPr>
          <m:t>x</m:t>
        </m:r>
      </m:oMath>
      <w:r w:rsidRPr="004D4756">
        <w:rPr>
          <w:rFonts w:asciiTheme="minorEastAsia" w:eastAsiaTheme="minorEastAsia" w:hAnsiTheme="minorEastAsia"/>
          <w:szCs w:val="21"/>
        </w:rPr>
        <w:t>将表示列向量: 即，具有</w:t>
      </w:r>
      <m:oMath>
        <m:r>
          <w:rPr>
            <w:rFonts w:ascii="Cambria Math" w:eastAsiaTheme="minorEastAsia" w:hAnsi="Cambria Math"/>
            <w:szCs w:val="21"/>
          </w:rPr>
          <m:t>n</m:t>
        </m:r>
      </m:oMath>
      <w:r w:rsidRPr="004D4756">
        <w:rPr>
          <w:rFonts w:asciiTheme="minorEastAsia" w:eastAsiaTheme="minorEastAsia" w:hAnsiTheme="minorEastAsia"/>
          <w:szCs w:val="21"/>
        </w:rPr>
        <w:t>行和</w:t>
      </w:r>
      <m:oMath>
        <m:r>
          <w:rPr>
            <w:rFonts w:ascii="Cambria Math" w:eastAsiaTheme="minorEastAsia" w:hAnsi="Cambria Math"/>
            <w:szCs w:val="21"/>
          </w:rPr>
          <m:t>1</m:t>
        </m:r>
      </m:oMath>
      <w:r w:rsidRPr="004D4756">
        <w:rPr>
          <w:rFonts w:asciiTheme="minorEastAsia" w:eastAsiaTheme="minorEastAsia" w:hAnsiTheme="minorEastAsia"/>
          <w:szCs w:val="21"/>
        </w:rPr>
        <w:t xml:space="preserve">列的矩阵。 如果我们想要明确地表示行向量: 具有 </w:t>
      </w:r>
      <m:oMath>
        <m:r>
          <w:rPr>
            <w:rFonts w:ascii="Cambria Math" w:eastAsiaTheme="minorEastAsia" w:hAnsi="Cambria Math"/>
            <w:szCs w:val="21"/>
          </w:rPr>
          <m:t>1</m:t>
        </m:r>
      </m:oMath>
      <w:r w:rsidRPr="004D4756">
        <w:rPr>
          <w:rFonts w:asciiTheme="minorEastAsia" w:eastAsiaTheme="minorEastAsia" w:hAnsiTheme="minorEastAsia"/>
          <w:szCs w:val="21"/>
        </w:rPr>
        <w:t xml:space="preserve"> 行和</w:t>
      </w:r>
      <m:oMath>
        <m:r>
          <w:rPr>
            <w:rFonts w:ascii="Cambria Math" w:eastAsiaTheme="minorEastAsia" w:hAnsi="Cambria Math"/>
            <w:szCs w:val="21"/>
          </w:rPr>
          <m:t>n</m:t>
        </m:r>
      </m:oMath>
      <w:r w:rsidRPr="004D4756">
        <w:rPr>
          <w:rFonts w:asciiTheme="minorEastAsia" w:eastAsiaTheme="minorEastAsia" w:hAnsiTheme="minorEastAsia"/>
          <w:szCs w:val="21"/>
        </w:rPr>
        <w:t>列的矩阵 - 我们通常写</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oMath>
      <w:r w:rsidRPr="004D4756">
        <w:rPr>
          <w:rFonts w:asciiTheme="minorEastAsia" w:eastAsiaTheme="minorEastAsia" w:hAnsiTheme="minorEastAsia"/>
          <w:szCs w:val="21"/>
        </w:rPr>
        <w:t>（这里</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r>
          <w:rPr>
            <w:rFonts w:ascii="Cambria Math" w:eastAsiaTheme="minorEastAsia" w:hAnsi="Cambria Math"/>
            <w:szCs w:val="21"/>
          </w:rPr>
          <m:t>x</m:t>
        </m:r>
      </m:oMath>
      <w:r w:rsidRPr="004D4756">
        <w:rPr>
          <w:rFonts w:asciiTheme="minorEastAsia" w:eastAsiaTheme="minorEastAsia" w:hAnsiTheme="minorEastAsia"/>
          <w:szCs w:val="21"/>
        </w:rPr>
        <w:t>的转置）。</w:t>
      </w:r>
    </w:p>
    <w:p w14:paraId="7A1C5DAD" w14:textId="77777777" w:rsidR="00B94259" w:rsidRPr="004D4756" w:rsidRDefault="00000000" w:rsidP="004D4756">
      <w:pPr>
        <w:widowControl/>
        <w:numPr>
          <w:ilvl w:val="0"/>
          <w:numId w:val="25"/>
        </w:numPr>
        <w:spacing w:after="200" w:line="360" w:lineRule="auto"/>
        <w:jc w:val="left"/>
        <w:rPr>
          <w:rFonts w:asciiTheme="minorEastAsia" w:eastAsiaTheme="minorEastAsia" w:hAnsiTheme="minorEastAsia"/>
          <w:szCs w:val="21"/>
        </w:rPr>
      </w:pPr>
      <m:oMath>
        <m:sSub>
          <m:sSubPr>
            <m:ctrlPr>
              <w:rPr>
                <w:rFonts w:ascii="Cambria Math" w:eastAsiaTheme="minorEastAsia" w:hAnsi="Cambria Math"/>
                <w:szCs w:val="21"/>
              </w:rPr>
            </m:ctrlPr>
          </m:sSubPr>
          <m:e>
            <m:r>
              <w:rPr>
                <w:rFonts w:ascii="Cambria Math" w:eastAsiaTheme="minorEastAsia" w:hAnsi="Cambria Math"/>
                <w:szCs w:val="21"/>
              </w:rPr>
              <m:t>x</m:t>
            </m:r>
          </m:e>
          <m:sub>
            <m:r>
              <w:rPr>
                <w:rFonts w:ascii="Cambria Math" w:eastAsiaTheme="minorEastAsia" w:hAnsi="Cambria Math"/>
                <w:szCs w:val="21"/>
              </w:rPr>
              <m:t>i</m:t>
            </m:r>
          </m:sub>
        </m:sSub>
      </m:oMath>
      <w:r w:rsidR="00B94259" w:rsidRPr="004D4756">
        <w:rPr>
          <w:rFonts w:asciiTheme="minorEastAsia" w:eastAsiaTheme="minorEastAsia" w:hAnsiTheme="minorEastAsia"/>
          <w:szCs w:val="21"/>
        </w:rPr>
        <w:t>表示向量</w:t>
      </w:r>
      <m:oMath>
        <m:r>
          <w:rPr>
            <w:rFonts w:ascii="Cambria Math" w:eastAsiaTheme="minorEastAsia" w:hAnsi="Cambria Math"/>
            <w:szCs w:val="21"/>
          </w:rPr>
          <m:t>x</m:t>
        </m:r>
      </m:oMath>
      <w:r w:rsidR="00B94259" w:rsidRPr="004D4756">
        <w:rPr>
          <w:rFonts w:asciiTheme="minorEastAsia" w:eastAsiaTheme="minorEastAsia" w:hAnsiTheme="minorEastAsia"/>
          <w:szCs w:val="21"/>
        </w:rPr>
        <w:t>的第</w:t>
      </w:r>
      <m:oMath>
        <m:r>
          <w:rPr>
            <w:rFonts w:ascii="Cambria Math" w:eastAsiaTheme="minorEastAsia" w:hAnsi="Cambria Math"/>
            <w:szCs w:val="21"/>
          </w:rPr>
          <m:t>i</m:t>
        </m:r>
      </m:oMath>
      <w:r w:rsidR="00B94259" w:rsidRPr="004D4756">
        <w:rPr>
          <w:rFonts w:asciiTheme="minorEastAsia" w:eastAsiaTheme="minorEastAsia" w:hAnsiTheme="minorEastAsia"/>
          <w:szCs w:val="21"/>
        </w:rPr>
        <w:t>个元素</w:t>
      </w:r>
    </w:p>
    <w:p w14:paraId="2D42BE25"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x=</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1</m:t>
                        </m:r>
                      </m:sub>
                    </m:sSub>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2</m:t>
                        </m:r>
                      </m:sub>
                    </m:sSub>
                  </m:e>
                </m:mr>
                <m:mr>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n</m:t>
                        </m:r>
                      </m:sub>
                    </m:sSub>
                  </m:e>
                </m:mr>
              </m:m>
            </m:e>
          </m:d>
        </m:oMath>
      </m:oMathPara>
    </w:p>
    <w:p w14:paraId="74855480"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lastRenderedPageBreak/>
        <w:t xml:space="preserve">我们使用符号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（或</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 xml:space="preserve">等）来表示第 </w:t>
      </w:r>
      <m:oMath>
        <m:r>
          <w:rPr>
            <w:rFonts w:ascii="Cambria Math" w:eastAsiaTheme="minorEastAsia" w:hAnsi="Cambria Math"/>
            <w:szCs w:val="21"/>
          </w:rPr>
          <m:t>i</m:t>
        </m:r>
      </m:oMath>
      <w:r w:rsidRPr="004D4756">
        <w:rPr>
          <w:rFonts w:asciiTheme="minorEastAsia" w:eastAsiaTheme="minorEastAsia" w:hAnsiTheme="minorEastAsia"/>
          <w:szCs w:val="21"/>
        </w:rPr>
        <w:t xml:space="preserve"> 行和第</w:t>
      </w:r>
      <m:oMath>
        <m:r>
          <w:rPr>
            <w:rFonts w:ascii="Cambria Math" w:eastAsiaTheme="minorEastAsia" w:hAnsi="Cambria Math"/>
            <w:szCs w:val="21"/>
          </w:rPr>
          <m:t>j</m:t>
        </m:r>
      </m:oMath>
      <w:r w:rsidRPr="004D4756">
        <w:rPr>
          <w:rFonts w:asciiTheme="minorEastAsia" w:eastAsiaTheme="minorEastAsia" w:hAnsiTheme="minorEastAsia"/>
          <w:szCs w:val="21"/>
        </w:rPr>
        <w:t xml:space="preserve">列中的 </w:t>
      </w:r>
      <m:oMath>
        <m:r>
          <w:rPr>
            <w:rFonts w:ascii="Cambria Math" w:eastAsiaTheme="minorEastAsia" w:hAnsi="Cambria Math"/>
            <w:szCs w:val="21"/>
          </w:rPr>
          <m:t>A</m:t>
        </m:r>
      </m:oMath>
      <w:r w:rsidRPr="004D4756">
        <w:rPr>
          <w:rFonts w:asciiTheme="minorEastAsia" w:eastAsiaTheme="minorEastAsia" w:hAnsiTheme="minorEastAsia"/>
          <w:szCs w:val="21"/>
        </w:rPr>
        <w:t xml:space="preserve"> 的元素：</w:t>
      </w:r>
    </w:p>
    <w:p w14:paraId="3A07A225"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1n</m:t>
                        </m:r>
                      </m:sub>
                    </m:sSub>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2n</m:t>
                        </m:r>
                      </m:sub>
                    </m:sSub>
                  </m:e>
                </m:mr>
                <m:mr>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mn</m:t>
                        </m:r>
                      </m:sub>
                    </m:sSub>
                  </m:e>
                </m:mr>
              </m:m>
            </m:e>
          </m:d>
        </m:oMath>
      </m:oMathPara>
    </w:p>
    <w:p w14:paraId="51E431C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我们用</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j</m:t>
            </m:r>
          </m:sup>
        </m:s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j</m:t>
        </m:r>
      </m:oMath>
      <w:r w:rsidRPr="004D4756">
        <w:rPr>
          <w:rFonts w:asciiTheme="minorEastAsia" w:eastAsiaTheme="minorEastAsia" w:hAnsiTheme="minorEastAsia"/>
          <w:szCs w:val="21"/>
        </w:rPr>
        <w:t>列：</w:t>
      </w:r>
    </w:p>
    <w:p w14:paraId="3A57161B"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left"/>
                      </m:mcPr>
                    </m:mc>
                  </m:mcs>
                  <m:ctrlPr>
                    <w:rPr>
                      <w:rFonts w:ascii="Cambria Math" w:hAnsi="Cambria Math"/>
                      <w:sz w:val="21"/>
                      <w:szCs w:val="21"/>
                    </w:rPr>
                  </m:ctrlPr>
                </m:mP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r>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1</m:t>
                        </m:r>
                      </m:sup>
                    </m:sSup>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2</m:t>
                        </m:r>
                      </m:sup>
                    </m:sSup>
                  </m:e>
                  <m:e>
                    <m:r>
                      <w:rPr>
                        <w:rFonts w:ascii="Cambria Math" w:hAnsi="Cambria Math"/>
                        <w:sz w:val="21"/>
                        <w:szCs w:val="21"/>
                      </w:rPr>
                      <m:t>⋯</m:t>
                    </m:r>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n</m:t>
                        </m:r>
                      </m:sup>
                    </m:sSup>
                  </m:e>
                </m:m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
            </m:e>
          </m:d>
        </m:oMath>
      </m:oMathPara>
    </w:p>
    <w:p w14:paraId="39F7F01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我们用</w:t>
      </w:r>
      <m:oMath>
        <m:sSubSup>
          <m:sSubSupPr>
            <m:ctrlPr>
              <w:rPr>
                <w:rFonts w:ascii="Cambria Math" w:eastAsiaTheme="minorEastAsia" w:hAnsi="Cambria Math"/>
                <w:szCs w:val="21"/>
              </w:rPr>
            </m:ctrlPr>
          </m:sSubSupPr>
          <m:e>
            <m:r>
              <w:rPr>
                <w:rFonts w:ascii="Cambria Math" w:eastAsiaTheme="minorEastAsia" w:hAnsi="Cambria Math"/>
                <w:szCs w:val="21"/>
              </w:rPr>
              <m:t>a</m:t>
            </m:r>
          </m:e>
          <m:sub>
            <m:r>
              <w:rPr>
                <w:rFonts w:ascii="Cambria Math" w:eastAsiaTheme="minorEastAsia" w:hAnsi="Cambria Math"/>
                <w:szCs w:val="21"/>
              </w:rPr>
              <m:t>i</m:t>
            </m:r>
          </m:sub>
          <m:sup>
            <m:r>
              <w:rPr>
                <w:rFonts w:ascii="Cambria Math" w:eastAsiaTheme="minorEastAsia" w:hAnsi="Cambria Math"/>
                <w:szCs w:val="21"/>
              </w:rPr>
              <m:t>T</m:t>
            </m:r>
          </m:sup>
        </m:sSub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i</m:t>
        </m:r>
      </m:oMath>
      <w:r w:rsidRPr="004D4756">
        <w:rPr>
          <w:rFonts w:asciiTheme="minorEastAsia" w:eastAsiaTheme="minorEastAsia" w:hAnsiTheme="minorEastAsia"/>
          <w:szCs w:val="21"/>
        </w:rPr>
        <w:t>行：</w:t>
      </w:r>
    </w:p>
    <w:p w14:paraId="77C25381"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m</m:t>
                        </m:r>
                      </m:sub>
                      <m:sup>
                        <m:r>
                          <w:rPr>
                            <w:rFonts w:ascii="Cambria Math" w:hAnsi="Cambria Math"/>
                            <w:sz w:val="21"/>
                            <w:szCs w:val="21"/>
                          </w:rPr>
                          <m:t>T</m:t>
                        </m:r>
                      </m:sup>
                    </m:sSubSup>
                    <m:r>
                      <w:rPr>
                        <w:rFonts w:ascii="Cambria Math" w:hAnsi="Cambria Math"/>
                        <w:sz w:val="21"/>
                        <w:szCs w:val="21"/>
                      </w:rPr>
                      <m:t>-</m:t>
                    </m:r>
                  </m:e>
                </m:mr>
              </m:m>
            </m:e>
          </m:d>
        </m:oMath>
      </m:oMathPara>
    </w:p>
    <w:p w14:paraId="750A820F"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在许多情况下，将矩阵视为列向量或行向量的集合非常重要且方便。 通常，在向量而不是标量上操作在数学上（和概念上）更清晰。只要明确定义了符号，用于矩阵的列或行的表示方式并没有通用约定。</w:t>
      </w:r>
    </w:p>
    <w:p w14:paraId="2F2C5F94" w14:textId="51E1837F" w:rsidR="00B94259" w:rsidRDefault="00B94259">
      <w:pPr>
        <w:pStyle w:val="3"/>
      </w:pPr>
      <w:bookmarkStart w:id="448" w:name="_Toc38636919"/>
      <w:r>
        <w:t>2.</w:t>
      </w:r>
      <w:r w:rsidR="00C170C6">
        <w:t xml:space="preserve"> </w:t>
      </w:r>
      <w:r>
        <w:t>矩阵乘法</w:t>
      </w:r>
      <w:bookmarkEnd w:id="448"/>
    </w:p>
    <w:p w14:paraId="545B7A6B" w14:textId="77777777" w:rsidR="00B94259" w:rsidRDefault="00B94259" w:rsidP="004D4756">
      <w:pPr>
        <w:pStyle w:val="af"/>
      </w:pPr>
      <w:r>
        <w:t>两个矩阵相乘，其中</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and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 xml:space="preserve"> </w:t>
      </w:r>
      <w:r>
        <w:t>，则：</w:t>
      </w:r>
    </w:p>
    <w:p w14:paraId="547449EA" w14:textId="77777777" w:rsidR="00B94259" w:rsidRDefault="00B94259" w:rsidP="004D4756">
      <w:pPr>
        <w:pStyle w:val="af"/>
      </w:pPr>
      <m:oMathPara>
        <m:oMathParaPr>
          <m:jc m:val="center"/>
        </m:oMathParaPr>
        <m:oMath>
          <m:r>
            <w:rPr>
              <w:rFonts w:ascii="Cambria Math" w:hAnsi="Cambria Math"/>
            </w:rPr>
            <m:t>C=AB∈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m:oMathPara>
    </w:p>
    <w:p w14:paraId="0C447731" w14:textId="77777777" w:rsidR="00B94259" w:rsidRDefault="00B94259" w:rsidP="004D4756">
      <w:pPr>
        <w:pStyle w:val="af"/>
      </w:pPr>
      <w:r>
        <w:t>其中：</w:t>
      </w:r>
    </w:p>
    <w:p w14:paraId="399D5CD5" w14:textId="77777777" w:rsidR="00B94259" w:rsidRDefault="00000000" w:rsidP="004D4756">
      <w:pPr>
        <w:pStyle w:val="af"/>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B</m:t>
              </m:r>
            </m:e>
            <m:sub>
              <m:r>
                <w:rPr>
                  <w:rFonts w:ascii="Cambria Math" w:hAnsi="Cambria Math"/>
                </w:rPr>
                <m:t>kj</m:t>
              </m:r>
            </m:sub>
          </m:sSub>
        </m:oMath>
      </m:oMathPara>
    </w:p>
    <w:p w14:paraId="64FF1C89" w14:textId="77777777" w:rsidR="00B94259" w:rsidRDefault="00B94259" w:rsidP="004D4756">
      <w:pPr>
        <w:pStyle w:val="af"/>
      </w:pPr>
      <w:r>
        <w:t>请注意，为了使矩阵乘积存在，</w:t>
      </w:r>
      <m:oMath>
        <m:r>
          <w:rPr>
            <w:rFonts w:ascii="Cambria Math" w:hAnsi="Cambria Math"/>
          </w:rPr>
          <m:t>A</m:t>
        </m:r>
      </m:oMath>
      <w:r>
        <w:t>中的列数必须等于</w:t>
      </w:r>
      <m:oMath>
        <m:r>
          <w:rPr>
            <w:rFonts w:ascii="Cambria Math" w:hAnsi="Cambria Math"/>
          </w:rPr>
          <m:t>B</m:t>
        </m:r>
      </m:oMath>
      <w:r>
        <w:t>中的行数。有很多方法可以查看矩阵乘法，我们将从检查一些特殊情况开始。</w:t>
      </w:r>
    </w:p>
    <w:p w14:paraId="29F6A6B6" w14:textId="77777777" w:rsidR="00B94259" w:rsidRDefault="00B94259">
      <w:pPr>
        <w:pStyle w:val="4"/>
      </w:pPr>
      <w:bookmarkStart w:id="449" w:name="header-n50"/>
      <w:r>
        <w:t xml:space="preserve">2.1 </w:t>
      </w:r>
      <w:r>
        <w:t>向量</w:t>
      </w:r>
      <w:r>
        <w:t>-</w:t>
      </w:r>
      <w:r>
        <w:t>向量乘法</w:t>
      </w:r>
      <w:bookmarkEnd w:id="449"/>
    </w:p>
    <w:p w14:paraId="76666004" w14:textId="77777777" w:rsidR="00B94259" w:rsidRDefault="00B94259" w:rsidP="004D4756">
      <w:pPr>
        <w:pStyle w:val="af"/>
      </w:pPr>
      <w:r>
        <w:t>给定两个向量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通常称为</w:t>
      </w:r>
      <w:r>
        <w:rPr>
          <w:b/>
        </w:rPr>
        <w:t>向量内积</w:t>
      </w:r>
      <w:r>
        <w:t>或者</w:t>
      </w:r>
      <w:r>
        <w:rPr>
          <w:b/>
        </w:rPr>
        <w:t>点积</w:t>
      </w:r>
      <w:r>
        <w:t>，结果是个</w:t>
      </w:r>
      <w:r>
        <w:rPr>
          <w:b/>
        </w:rPr>
        <w:t>实数</w:t>
      </w:r>
      <w:r>
        <w:t>。</w:t>
      </w:r>
    </w:p>
    <w:p w14:paraId="507E79BB" w14:textId="77777777" w:rsidR="00B94259" w:rsidRDefault="00000000" w:rsidP="004D4756">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r>
            <m:rPr>
              <m:scr m:val="double-struck"/>
              <m:sty m:val="p"/>
            </m:rPr>
            <w:rPr>
              <w:rFonts w:ascii="Cambria Math" w:hAnsi="Cambria Math"/>
            </w:rPr>
            <m:t>R</m:t>
          </m:r>
          <m:r>
            <w:rPr>
              <w:rFonts w:ascii="Cambria Math" w:hAnsi="Cambria Math"/>
            </w:rPr>
            <m:t>=</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y</m:t>
              </m:r>
            </m:e>
            <m:sub>
              <m:r>
                <w:rPr>
                  <w:rFonts w:ascii="Cambria Math" w:hAnsi="Cambria Math"/>
                </w:rPr>
                <m:t>i</m:t>
              </m:r>
            </m:sub>
          </m:sSub>
        </m:oMath>
      </m:oMathPara>
    </w:p>
    <w:p w14:paraId="1F10D393" w14:textId="77777777" w:rsidR="00B94259" w:rsidRDefault="00B94259" w:rsidP="004D4756">
      <w:pPr>
        <w:pStyle w:val="af"/>
      </w:pPr>
      <w:r>
        <w:lastRenderedPageBreak/>
        <w:t>注意：</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oMath>
      <w:r>
        <w:t xml:space="preserve"> </w:t>
      </w:r>
      <w:r>
        <w:t>始终成立。</w:t>
      </w:r>
    </w:p>
    <w:p w14:paraId="639183AB" w14:textId="77777777" w:rsidR="00B94259" w:rsidRDefault="00B94259" w:rsidP="004D4756">
      <w:pPr>
        <w:pStyle w:val="af"/>
      </w:pPr>
      <w:r>
        <w:t>给定向量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 xml:space="preserve">, </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他们的维度是否相同都没关系</w:t>
      </w:r>
      <w:r>
        <w:t>)</w:t>
      </w:r>
      <w:r>
        <w:t>，</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叫做</w:t>
      </w:r>
      <w:r>
        <w:rPr>
          <w:b/>
        </w:rPr>
        <w:t>向量外积</w:t>
      </w:r>
      <w:r>
        <w:rPr>
          <w:b/>
        </w:rPr>
        <w:t xml:space="preserve"> </w:t>
      </w:r>
      <w:r>
        <w:t xml:space="preserve"> , </w:t>
      </w:r>
      <w:r>
        <w:t>当</w:t>
      </w:r>
      <w:r>
        <w:t xml:space="preserve"> </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oMath>
      <w:r>
        <w:t xml:space="preserve"> </w:t>
      </w:r>
      <w:r>
        <w:t>的时候，它是一个矩阵。</w:t>
      </w:r>
    </w:p>
    <w:p w14:paraId="60752C15" w14:textId="77777777" w:rsidR="00B94259" w:rsidRDefault="00B94259">
      <w:pPr>
        <w:pStyle w:val="Compact"/>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n</m:t>
                        </m:r>
                      </m:sub>
                    </m:sSub>
                  </m:e>
                </m:mr>
              </m:m>
            </m:e>
          </m:d>
        </m:oMath>
      </m:oMathPara>
    </w:p>
    <w:p w14:paraId="0A29103A" w14:textId="77777777" w:rsidR="00B94259" w:rsidRDefault="00B94259" w:rsidP="004D4756">
      <w:pPr>
        <w:pStyle w:val="af"/>
      </w:pPr>
      <w:r>
        <w:t>举一个外积如何使用的一个例子：让</w:t>
      </w:r>
      <m:oMath>
        <m:r>
          <w:rPr>
            <w:rFonts w:ascii="Cambria Math" w:hAnsi="Cambria Math"/>
          </w:rPr>
          <m:t>1∈</m:t>
        </m:r>
        <m:sSup>
          <m:sSupPr>
            <m:ctrlPr>
              <w:rPr>
                <w:rFonts w:ascii="Cambria Math" w:hAnsi="Cambria Math"/>
              </w:rPr>
            </m:ctrlPr>
          </m:sSupPr>
          <m:e>
            <m:r>
              <w:rPr>
                <w:rFonts w:ascii="Cambria Math" w:hAnsi="Cambria Math"/>
              </w:rPr>
              <m:t>R</m:t>
            </m:r>
          </m:e>
          <m:sup>
            <m:r>
              <w:rPr>
                <w:rFonts w:ascii="Cambria Math" w:hAnsi="Cambria Math"/>
              </w:rPr>
              <m:t>n</m:t>
            </m:r>
          </m:sup>
        </m:sSup>
      </m:oMath>
      <w:r>
        <w:t>表示一个</w:t>
      </w:r>
      <m:oMath>
        <m:r>
          <w:rPr>
            <w:rFonts w:ascii="Cambria Math" w:hAnsi="Cambria Math"/>
          </w:rPr>
          <m:t>n</m:t>
        </m:r>
      </m:oMath>
      <w:r>
        <w:t>维向量，其元素都等于</w:t>
      </w:r>
      <w:r>
        <w:t>1</w:t>
      </w:r>
      <w:r>
        <w:t>，此外，考虑矩阵</w:t>
      </w:r>
      <m:oMath>
        <m:r>
          <w:rPr>
            <w:rFonts w:ascii="Cambria Math" w:hAnsi="Cambria Math"/>
          </w:rPr>
          <m:t>A∈</m:t>
        </m:r>
        <m:sSup>
          <m:sSupPr>
            <m:ctrlPr>
              <w:rPr>
                <w:rFonts w:ascii="Cambria Math" w:hAnsi="Cambria Math"/>
              </w:rPr>
            </m:ctrlPr>
          </m:sSupPr>
          <m:e>
            <m:r>
              <w:rPr>
                <w:rFonts w:ascii="Cambria Math" w:hAnsi="Cambria Math"/>
              </w:rPr>
              <m:t>R</m:t>
            </m:r>
          </m:e>
          <m:sup>
            <m:r>
              <w:rPr>
                <w:rFonts w:ascii="Cambria Math" w:hAnsi="Cambria Math"/>
              </w:rPr>
              <m:t>m×n</m:t>
            </m:r>
          </m:sup>
        </m:sSup>
      </m:oMath>
      <w:r>
        <w:t>，其列全部等于某个向量</w:t>
      </w:r>
      <w:r>
        <w:t xml:space="preserve"> </w:t>
      </w:r>
      <m:oMath>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我们可以使用外积紧凑地表示矩阵</w:t>
      </w:r>
      <w:r>
        <w:t xml:space="preserve"> </w:t>
      </w:r>
      <m:oMath>
        <m:r>
          <w:rPr>
            <w:rFonts w:ascii="Cambria Math" w:hAnsi="Cambria Math"/>
          </w:rPr>
          <m:t>A</m:t>
        </m:r>
      </m:oMath>
      <w:r>
        <w:t>:</w:t>
      </w:r>
    </w:p>
    <w:p w14:paraId="64603871" w14:textId="77777777" w:rsidR="00B94259" w:rsidRDefault="00B94259">
      <w:pPr>
        <w:pStyle w:val="Compact"/>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x</m:t>
                    </m:r>
                  </m:e>
                  <m:e>
                    <m:r>
                      <w:rPr>
                        <w:rFonts w:ascii="Cambria Math" w:hAnsi="Cambria Math"/>
                      </w:rPr>
                      <m:t>x</m:t>
                    </m:r>
                  </m:e>
                  <m:e>
                    <m:r>
                      <w:rPr>
                        <w:rFonts w:ascii="Cambria Math" w:hAnsi="Cambria Math"/>
                      </w:rPr>
                      <m:t>⋯</m:t>
                    </m:r>
                  </m:e>
                  <m:e>
                    <m:r>
                      <w:rPr>
                        <w:rFonts w:ascii="Cambria Math" w:hAnsi="Cambria Math"/>
                      </w:rPr>
                      <m:t>x</m:t>
                    </m:r>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e>
                    <m:sSub>
                      <m:sSubPr>
                        <m:ctrlPr>
                          <w:rPr>
                            <w:rFonts w:ascii="Cambria Math" w:hAnsi="Cambria Math"/>
                          </w:rPr>
                        </m:ctrlPr>
                      </m:sSubPr>
                      <m:e>
                        <m:r>
                          <w:rPr>
                            <w:rFonts w:ascii="Cambria Math" w:hAnsi="Cambria Math"/>
                          </w:rPr>
                          <m:t>x</m:t>
                        </m:r>
                      </m:e>
                      <m:sub>
                        <m:r>
                          <w:rPr>
                            <w:rFonts w:ascii="Cambria Math" w:hAnsi="Cambria Math"/>
                          </w:rPr>
                          <m:t>m</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3"/>
                        <m:mcJc m:val="left"/>
                      </m:mcPr>
                    </m:mc>
                    <m:mc>
                      <m:mcPr>
                        <m:count m:val="1"/>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
            </m:e>
          </m:d>
          <m:r>
            <w:rPr>
              <w:rFonts w:ascii="Cambria Math" w:hAnsi="Cambria Math"/>
            </w:rPr>
            <m:t>=x</m:t>
          </m:r>
          <m:sSup>
            <m:sSupPr>
              <m:ctrlPr>
                <w:rPr>
                  <w:rFonts w:ascii="Cambria Math" w:hAnsi="Cambria Math"/>
                </w:rPr>
              </m:ctrlPr>
            </m:sSupPr>
            <m:e>
              <m:r>
                <m:rPr>
                  <m:sty m:val="b"/>
                </m:rPr>
                <w:rPr>
                  <w:rFonts w:ascii="Cambria Math" w:hAnsi="Cambria Math"/>
                </w:rPr>
                <m:t>1</m:t>
              </m:r>
            </m:e>
            <m:sup>
              <m:r>
                <w:rPr>
                  <w:rFonts w:ascii="Cambria Math" w:hAnsi="Cambria Math"/>
                </w:rPr>
                <m:t>T</m:t>
              </m:r>
            </m:sup>
          </m:sSup>
        </m:oMath>
      </m:oMathPara>
    </w:p>
    <w:p w14:paraId="5A6229CE" w14:textId="77777777" w:rsidR="00B94259" w:rsidRDefault="00B94259">
      <w:pPr>
        <w:pStyle w:val="4"/>
      </w:pPr>
      <w:bookmarkStart w:id="450" w:name="header-n58"/>
      <w:r>
        <w:t xml:space="preserve">2.2 </w:t>
      </w:r>
      <w:r>
        <w:t>矩阵</w:t>
      </w:r>
      <w:r>
        <w:t>-</w:t>
      </w:r>
      <w:r>
        <w:t>向量乘法</w:t>
      </w:r>
      <w:bookmarkEnd w:id="450"/>
    </w:p>
    <w:p w14:paraId="02EAAD1D" w14:textId="77777777" w:rsidR="00B94259" w:rsidRDefault="00B94259" w:rsidP="004D4756">
      <w:pPr>
        <w:pStyle w:val="af"/>
      </w:pPr>
      <w:r>
        <w:t>给定矩阵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 </w:t>
      </w:r>
      <w:r>
        <w:t>它们的积是一个向量</w:t>
      </w:r>
      <w:r>
        <w:t xml:space="preserve"> </w:t>
      </w:r>
      <m:oMath>
        <m:r>
          <w:rPr>
            <w:rFonts w:ascii="Cambria Math" w:hAnsi="Cambria Math"/>
          </w:rPr>
          <m:t>y=Ax∈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有几种方法可以查看矩阵向量乘法，我们将依次查看它们中的每一种。</w:t>
      </w:r>
    </w:p>
    <w:p w14:paraId="7FFFECE0" w14:textId="77777777" w:rsidR="00B94259" w:rsidRDefault="00B94259" w:rsidP="004D4756">
      <w:pPr>
        <w:pStyle w:val="af"/>
      </w:pPr>
      <w:r>
        <w:t>如果我们按行写</w:t>
      </w:r>
      <m:oMath>
        <m:r>
          <w:rPr>
            <w:rFonts w:ascii="Cambria Math" w:hAnsi="Cambria Math"/>
          </w:rPr>
          <m:t>A</m:t>
        </m:r>
      </m:oMath>
      <w:r>
        <w:t>，那么我们可以表示</w:t>
      </w:r>
      <m:oMath>
        <m:r>
          <w:rPr>
            <w:rFonts w:ascii="Cambria Math" w:hAnsi="Cambria Math"/>
          </w:rPr>
          <m:t>Ax</m:t>
        </m:r>
      </m:oMath>
      <w:r>
        <w:t>为：</w:t>
      </w:r>
    </w:p>
    <w:p w14:paraId="182F4830" w14:textId="77777777" w:rsidR="00B94259" w:rsidRDefault="00B94259">
      <w:pPr>
        <w:pStyle w:val="Compact"/>
      </w:pPr>
      <m:oMathPara>
        <m:oMathParaPr>
          <m:jc m:val="center"/>
        </m:oMathParaPr>
        <m:oMath>
          <m:r>
            <w:rPr>
              <w:rFonts w:ascii="Cambria Math" w:hAnsi="Cambria Math"/>
            </w:rPr>
            <m:t>y=Ax=</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x</m:t>
                    </m:r>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x</m:t>
                    </m:r>
                  </m:e>
                </m:mr>
                <m:mr>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x</m:t>
                    </m:r>
                  </m:e>
                </m:mr>
              </m:m>
            </m:e>
          </m:d>
        </m:oMath>
      </m:oMathPara>
    </w:p>
    <w:p w14:paraId="68F118C0" w14:textId="1E1A2A69" w:rsidR="00B94259" w:rsidRDefault="00B94259" w:rsidP="004D4756">
      <w:pPr>
        <w:pStyle w:val="af"/>
      </w:pPr>
      <w:r>
        <w:t>换句话说，第</w:t>
      </w:r>
      <m:oMath>
        <m:r>
          <w:rPr>
            <w:rFonts w:ascii="Cambria Math" w:hAnsi="Cambria Math"/>
          </w:rPr>
          <m:t>i</m:t>
        </m:r>
      </m:oMath>
      <w:r>
        <w:t>个</w:t>
      </w:r>
      <m:oMath>
        <m:r>
          <w:rPr>
            <w:rFonts w:ascii="Cambria Math" w:hAnsi="Cambria Math"/>
          </w:rPr>
          <m:t>y</m:t>
        </m:r>
      </m:oMath>
      <w:r>
        <w:t>是</w:t>
      </w:r>
      <m:oMath>
        <m:r>
          <w:rPr>
            <w:rFonts w:ascii="Cambria Math" w:hAnsi="Cambria Math"/>
          </w:rPr>
          <m:t>A</m:t>
        </m:r>
      </m:oMath>
      <w:r w:rsidR="00AE1299">
        <w:t>的</w:t>
      </w:r>
      <w:r>
        <w:t>第</w:t>
      </w:r>
      <m:oMath>
        <m:r>
          <w:rPr>
            <w:rFonts w:ascii="Cambria Math" w:hAnsi="Cambria Math"/>
          </w:rPr>
          <m:t>i</m:t>
        </m:r>
      </m:oMath>
      <w:r>
        <w:t>行和</w:t>
      </w:r>
      <m:oMath>
        <m:r>
          <w:rPr>
            <w:rFonts w:ascii="Cambria Math" w:hAnsi="Cambria Math"/>
          </w:rPr>
          <m:t>x</m:t>
        </m:r>
      </m:oMath>
      <w:r>
        <w:t>的内积，即：</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x</m:t>
        </m:r>
      </m:oMath>
      <w:r>
        <w:t>。</w:t>
      </w:r>
    </w:p>
    <w:p w14:paraId="044F6A40" w14:textId="77777777" w:rsidR="00B94259" w:rsidRDefault="00B94259" w:rsidP="004D4756">
      <w:pPr>
        <w:pStyle w:val="af"/>
      </w:pPr>
      <w:r>
        <w:t>同样的，</w:t>
      </w:r>
      <w:r>
        <w:t xml:space="preserve"> </w:t>
      </w:r>
      <w:r>
        <w:t>可以把</w:t>
      </w:r>
      <w:r>
        <w:t xml:space="preserve"> </w:t>
      </w:r>
      <w:r>
        <w:rPr>
          <w:i/>
        </w:rPr>
        <w:t>A</w:t>
      </w:r>
      <w:r>
        <w:t xml:space="preserve"> </w:t>
      </w:r>
      <w:r>
        <w:t>写成列的方式，则公式如下：</w:t>
      </w:r>
      <w:r>
        <w:t>,</w:t>
      </w:r>
    </w:p>
    <w:p w14:paraId="1A965CBE" w14:textId="13A369EF" w:rsidR="00AE1299" w:rsidRDefault="00AE1299" w:rsidP="00AE1299">
      <w:pPr>
        <w:pStyle w:val="a0"/>
      </w:pPr>
      <m:oMathPara>
        <m:oMath>
          <m:r>
            <w:rPr>
              <w:rFonts w:ascii="Cambria Math" w:hAnsi="Cambria Math"/>
            </w:rPr>
            <m:t>y=Ax=</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1</m:t>
                        </m:r>
                      </m:sub>
                    </m:sSub>
                  </m:e>
                </m:mr>
                <m:mr>
                  <m:e/>
                </m:mr>
              </m:m>
            </m:e>
          </m:d>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2</m:t>
                        </m:r>
                      </m:sub>
                    </m:sSub>
                  </m:e>
                </m:mr>
                <m:mr>
                  <m:e/>
                </m:mr>
              </m:m>
            </m:e>
          </m:d>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eastAsiaTheme="minorEastAsia" w:hAnsi="Cambria Math"/>
                            <w:lang w:eastAsia="zh-CN"/>
                          </w:rPr>
                          <m:t>n</m:t>
                        </m:r>
                      </m:sub>
                    </m:sSub>
                  </m:e>
                </m:mr>
                <m:mr>
                  <m:e/>
                </m:mr>
              </m:m>
            </m:e>
          </m:d>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5AF0CC35" w14:textId="77777777" w:rsidR="00B94259" w:rsidRDefault="00B94259" w:rsidP="004D4756">
      <w:pPr>
        <w:pStyle w:val="af"/>
      </w:pPr>
      <w:r>
        <w:t>换句话说，</w:t>
      </w:r>
      <m:oMath>
        <m:r>
          <w:rPr>
            <w:rFonts w:ascii="Cambria Math" w:hAnsi="Cambria Math"/>
          </w:rPr>
          <m:t>y</m:t>
        </m:r>
      </m:oMath>
      <w:r>
        <w:t>是</w:t>
      </w:r>
      <m:oMath>
        <m:r>
          <w:rPr>
            <w:rFonts w:ascii="Cambria Math" w:hAnsi="Cambria Math"/>
          </w:rPr>
          <m:t>A</m:t>
        </m:r>
      </m:oMath>
      <w:r>
        <w:t>的列的线性组合，其中线性组合的系数由</w:t>
      </w:r>
      <m:oMath>
        <m:r>
          <w:rPr>
            <w:rFonts w:ascii="Cambria Math" w:hAnsi="Cambria Math"/>
          </w:rPr>
          <m:t>x</m:t>
        </m:r>
      </m:oMath>
      <w:r>
        <w:t>的元素给出。</w:t>
      </w:r>
    </w:p>
    <w:p w14:paraId="62D6EC30" w14:textId="77777777" w:rsidR="00B94259" w:rsidRDefault="00B94259" w:rsidP="004D4756">
      <w:pPr>
        <w:pStyle w:val="af"/>
      </w:pPr>
      <w:r>
        <w:t>到目前为止，我们一直在右侧乘以列向量，但也可以在左侧乘以行向量。</w:t>
      </w:r>
      <w:r>
        <w:t xml:space="preserve"> </w:t>
      </w:r>
      <w:r>
        <w:t>这是写的，</w:t>
      </w: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oMath>
      <w:r>
        <w:t xml:space="preserve"> </w:t>
      </w:r>
      <w:r>
        <w:t>表示</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和以前一样，我们可以用两种可行的方式表达</w:t>
      </w:r>
      <m:oMath>
        <m:sSup>
          <m:sSupPr>
            <m:ctrlPr>
              <w:rPr>
                <w:rFonts w:ascii="Cambria Math" w:hAnsi="Cambria Math"/>
              </w:rPr>
            </m:ctrlPr>
          </m:sSupPr>
          <m:e>
            <m:r>
              <w:rPr>
                <w:rFonts w:ascii="Cambria Math" w:hAnsi="Cambria Math"/>
              </w:rPr>
              <m:t>y</m:t>
            </m:r>
          </m:e>
          <m:sup>
            <m:r>
              <w:rPr>
                <w:rFonts w:ascii="Cambria Math" w:hAnsi="Cambria Math"/>
              </w:rPr>
              <m:t>T</m:t>
            </m:r>
          </m:sup>
        </m:sSup>
      </m:oMath>
      <w:r>
        <w:t>，这取决于我们是否根据行或列表达</w:t>
      </w:r>
      <m:oMath>
        <m:r>
          <w:rPr>
            <w:rFonts w:ascii="Cambria Math" w:hAnsi="Cambria Math"/>
          </w:rPr>
          <m:t>A</m:t>
        </m:r>
      </m:oMath>
      <w:r>
        <w:t>.</w:t>
      </w:r>
    </w:p>
    <w:p w14:paraId="6A2FCC98" w14:textId="77777777" w:rsidR="00B94259" w:rsidRDefault="00B94259" w:rsidP="004D4756">
      <w:pPr>
        <w:pStyle w:val="af"/>
      </w:pPr>
      <w:r>
        <w:t>第一种情况，我们把</w:t>
      </w:r>
      <m:oMath>
        <m:r>
          <w:rPr>
            <w:rFonts w:ascii="Cambria Math" w:hAnsi="Cambria Math"/>
          </w:rPr>
          <m:t>A</m:t>
        </m:r>
      </m:oMath>
      <w:r>
        <w:t>用列表示：</w:t>
      </w:r>
    </w:p>
    <w:p w14:paraId="46C8D748" w14:textId="77777777" w:rsidR="00B94259" w:rsidRDefault="00000000"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n</m:t>
                        </m:r>
                      </m:sup>
                    </m:sSup>
                  </m:e>
                </m:mr>
              </m:m>
            </m:e>
          </m:d>
        </m:oMath>
      </m:oMathPara>
    </w:p>
    <w:p w14:paraId="21F7CCDC" w14:textId="77777777" w:rsidR="00B94259" w:rsidRDefault="00B94259" w:rsidP="004D4756">
      <w:pPr>
        <w:pStyle w:val="af"/>
      </w:pPr>
      <w:r>
        <w:t>这表明</w:t>
      </w:r>
      <m:oMath>
        <m:sSup>
          <m:sSupPr>
            <m:ctrlPr>
              <w:rPr>
                <w:rFonts w:ascii="Cambria Math" w:hAnsi="Cambria Math"/>
              </w:rPr>
            </m:ctrlPr>
          </m:sSupPr>
          <m:e>
            <m:r>
              <w:rPr>
                <w:rFonts w:ascii="Cambria Math" w:hAnsi="Cambria Math"/>
              </w:rPr>
              <m:t>y</m:t>
            </m:r>
          </m:e>
          <m:sup>
            <m:r>
              <w:rPr>
                <w:rFonts w:ascii="Cambria Math" w:hAnsi="Cambria Math"/>
              </w:rPr>
              <m:t>T</m:t>
            </m:r>
          </m:sup>
        </m:sSup>
      </m:oMath>
      <w:r>
        <w:t>的第</w:t>
      </w:r>
      <m:oMath>
        <m:r>
          <w:rPr>
            <w:rFonts w:ascii="Cambria Math" w:hAnsi="Cambria Math"/>
          </w:rPr>
          <m:t>i</m:t>
        </m:r>
      </m:oMath>
      <w:r>
        <w:t>个元素等于</w:t>
      </w:r>
      <m:oMath>
        <m:r>
          <w:rPr>
            <w:rFonts w:ascii="Cambria Math" w:hAnsi="Cambria Math"/>
          </w:rPr>
          <m:t>x</m:t>
        </m:r>
      </m:oMath>
      <w:r>
        <w:t>和</w:t>
      </w:r>
      <m:oMath>
        <m:r>
          <w:rPr>
            <w:rFonts w:ascii="Cambria Math" w:hAnsi="Cambria Math"/>
          </w:rPr>
          <m:t>A</m:t>
        </m:r>
      </m:oMath>
      <w:r>
        <w:t>的第</w:t>
      </w:r>
      <m:oMath>
        <m:r>
          <w:rPr>
            <w:rFonts w:ascii="Cambria Math" w:hAnsi="Cambria Math"/>
          </w:rPr>
          <m:t>i</m:t>
        </m:r>
      </m:oMath>
      <w:r>
        <w:t>列的内积。</w:t>
      </w:r>
    </w:p>
    <w:p w14:paraId="3A7AD662" w14:textId="77777777" w:rsidR="00B94259" w:rsidRDefault="00B94259" w:rsidP="004D4756">
      <w:pPr>
        <w:pStyle w:val="af"/>
      </w:pPr>
      <w:r>
        <w:t>最后，根据行表示</w:t>
      </w:r>
      <m:oMath>
        <m:r>
          <w:rPr>
            <w:rFonts w:ascii="Cambria Math" w:hAnsi="Cambria Math"/>
          </w:rPr>
          <m:t>A</m:t>
        </m:r>
      </m:oMath>
      <w:r>
        <w:t>，我们得到了向量</w:t>
      </w:r>
      <w:r>
        <w:t>-</w:t>
      </w:r>
      <w:r>
        <w:t>矩阵乘积的最终表示</w:t>
      </w:r>
      <w:r>
        <w:t>:</w:t>
      </w:r>
    </w:p>
    <w:p w14:paraId="157F4BDD" w14:textId="77777777" w:rsidR="00B94259" w:rsidRDefault="00000000"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mr>
                <m:mr>
                  <m:e>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m:t>
                    </m:r>
                  </m:e>
                </m:mr>
              </m:m>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r>
                <w:rPr>
                  <w:rFonts w:ascii="Cambria Math" w:hAnsi="Cambria Math"/>
                </w:rPr>
                <m:t>-</m:t>
              </m:r>
            </m:e>
          </m:d>
        </m:oMath>
      </m:oMathPara>
    </w:p>
    <w:p w14:paraId="4F8E2417" w14:textId="77777777" w:rsidR="00B94259" w:rsidRDefault="00B94259" w:rsidP="004D4756">
      <w:pPr>
        <w:pStyle w:val="af"/>
      </w:pPr>
      <w:r>
        <w:t>所以我们看到</w:t>
      </w:r>
      <m:oMath>
        <m:sSup>
          <m:sSupPr>
            <m:ctrlPr>
              <w:rPr>
                <w:rFonts w:ascii="Cambria Math" w:hAnsi="Cambria Math"/>
              </w:rPr>
            </m:ctrlPr>
          </m:sSupPr>
          <m:e>
            <m:r>
              <w:rPr>
                <w:rFonts w:ascii="Cambria Math" w:hAnsi="Cambria Math"/>
              </w:rPr>
              <m:t>y</m:t>
            </m:r>
          </m:e>
          <m:sup>
            <m:r>
              <w:rPr>
                <w:rFonts w:ascii="Cambria Math" w:hAnsi="Cambria Math"/>
              </w:rPr>
              <m:t>T</m:t>
            </m:r>
          </m:sup>
        </m:sSup>
      </m:oMath>
      <w:r>
        <w:t>是</w:t>
      </w:r>
      <m:oMath>
        <m:r>
          <w:rPr>
            <w:rFonts w:ascii="Cambria Math" w:hAnsi="Cambria Math"/>
          </w:rPr>
          <m:t>A</m:t>
        </m:r>
      </m:oMath>
      <w:r>
        <w:t>的行的线性组合，其中线性组合的系数由</w:t>
      </w:r>
      <m:oMath>
        <m:r>
          <w:rPr>
            <w:rFonts w:ascii="Cambria Math" w:hAnsi="Cambria Math"/>
          </w:rPr>
          <m:t>x</m:t>
        </m:r>
      </m:oMath>
      <w:r>
        <w:t>的元素给出。</w:t>
      </w:r>
    </w:p>
    <w:p w14:paraId="1B0B7926" w14:textId="77777777" w:rsidR="00B94259" w:rsidRDefault="00B94259">
      <w:pPr>
        <w:pStyle w:val="4"/>
      </w:pPr>
      <w:bookmarkStart w:id="451" w:name="header-n73"/>
      <w:r>
        <w:t xml:space="preserve">2.3 </w:t>
      </w:r>
      <w:r>
        <w:t>矩阵</w:t>
      </w:r>
      <w:r>
        <w:t>-</w:t>
      </w:r>
      <w:r>
        <w:t>矩阵乘法</w:t>
      </w:r>
      <w:bookmarkEnd w:id="451"/>
    </w:p>
    <w:p w14:paraId="223364C6" w14:textId="77777777" w:rsidR="00B94259" w:rsidRDefault="00B94259" w:rsidP="004D4756">
      <w:pPr>
        <w:pStyle w:val="af"/>
      </w:pPr>
      <w:r>
        <w:t>有了这些知识，我们现在可以看看四种不同的（形式不同，但结果是相同的）矩阵</w:t>
      </w:r>
      <w:r>
        <w:t>-</w:t>
      </w:r>
      <w:r>
        <w:t>矩阵乘法：也就是本节开头所定义的</w:t>
      </w:r>
      <m:oMath>
        <m:r>
          <w:rPr>
            <w:rFonts w:ascii="Cambria Math" w:hAnsi="Cambria Math"/>
          </w:rPr>
          <m:t>C=AB</m:t>
        </m:r>
      </m:oMath>
      <w:r>
        <w:t>的乘法。</w:t>
      </w:r>
    </w:p>
    <w:p w14:paraId="28ADBBB9" w14:textId="77777777" w:rsidR="00B94259" w:rsidRDefault="00B94259" w:rsidP="004D4756">
      <w:pPr>
        <w:pStyle w:val="af"/>
      </w:pPr>
      <w:r>
        <w:t>首先，我们可以将矩阵</w:t>
      </w:r>
      <w:r>
        <w:t xml:space="preserve"> - </w:t>
      </w:r>
      <w:r>
        <w:t>矩阵乘法视为一组向量</w:t>
      </w:r>
      <w:r>
        <w:t>-</w:t>
      </w:r>
      <w:r>
        <w:t>向量乘积。</w:t>
      </w:r>
      <w:r>
        <w:t xml:space="preserve"> </w:t>
      </w:r>
      <w:r>
        <w:t>从定义中可以得出：最明显的观点是</w:t>
      </w:r>
      <m:oMath>
        <m:r>
          <w:rPr>
            <w:rFonts w:ascii="Cambria Math" w:hAnsi="Cambria Math"/>
          </w:rPr>
          <m:t>C</m:t>
        </m:r>
      </m:oMath>
      <w:r>
        <w:t>的</w:t>
      </w:r>
      <m:oMath>
        <m:r>
          <w:rPr>
            <w:rFonts w:ascii="Cambria Math" w:hAnsi="Cambria Math"/>
          </w:rPr>
          <m:t>(i</m:t>
        </m:r>
        <m:r>
          <w:rPr>
            <w:rFonts w:ascii="Cambria Math" w:hAnsi="Cambria Math"/>
          </w:rPr>
          <m:t>，</m:t>
        </m:r>
        <m:r>
          <w:rPr>
            <w:rFonts w:ascii="Cambria Math" w:hAnsi="Cambria Math"/>
          </w:rPr>
          <m:t>j)</m:t>
        </m:r>
      </m:oMath>
      <w:r>
        <w:t>元素等于</w:t>
      </w:r>
      <m:oMath>
        <m:r>
          <w:rPr>
            <w:rFonts w:ascii="Cambria Math" w:hAnsi="Cambria Math"/>
          </w:rPr>
          <m:t>A</m:t>
        </m:r>
      </m:oMath>
      <w:r>
        <w:t>的第</w:t>
      </w:r>
      <m:oMath>
        <m:r>
          <w:rPr>
            <w:rFonts w:ascii="Cambria Math" w:hAnsi="Cambria Math"/>
          </w:rPr>
          <m:t>i</m:t>
        </m:r>
      </m:oMath>
      <w:r>
        <w:t>行和</w:t>
      </w:r>
      <m:oMath>
        <m:r>
          <w:rPr>
            <w:rFonts w:ascii="Cambria Math" w:hAnsi="Cambria Math"/>
          </w:rPr>
          <m:t>B</m:t>
        </m:r>
      </m:oMath>
      <w:r>
        <w:t>的的</w:t>
      </w:r>
      <m:oMath>
        <m:r>
          <w:rPr>
            <w:rFonts w:ascii="Cambria Math" w:hAnsi="Cambria Math"/>
          </w:rPr>
          <m:t>j</m:t>
        </m:r>
      </m:oMath>
      <w:r>
        <w:t>列的内积。如下面的公式所示：</w:t>
      </w:r>
    </w:p>
    <w:p w14:paraId="2C078019"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
            </m:e>
          </m:d>
        </m:oMath>
      </m:oMathPara>
    </w:p>
    <w:p w14:paraId="36CA1B65" w14:textId="77777777" w:rsidR="00B94259" w:rsidRDefault="00B94259" w:rsidP="004D4756">
      <w:pPr>
        <w:pStyle w:val="af"/>
      </w:pP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，所以它们可以计算内积。</w:t>
      </w:r>
      <w:r>
        <w:t xml:space="preserve"> </w:t>
      </w:r>
      <w:r>
        <w:t>我们用通常用行表示</w:t>
      </w:r>
      <m:oMath>
        <m:r>
          <w:rPr>
            <w:rFonts w:ascii="Cambria Math" w:hAnsi="Cambria Math"/>
          </w:rPr>
          <m:t>A</m:t>
        </m:r>
      </m:oMath>
      <w:r>
        <w:t>而用列表示</w:t>
      </w:r>
      <m:oMath>
        <m:r>
          <w:rPr>
            <w:rFonts w:ascii="Cambria Math" w:hAnsi="Cambria Math"/>
          </w:rPr>
          <m:t>B</m:t>
        </m:r>
      </m:oMath>
      <w:r>
        <w:t>。</w:t>
      </w:r>
      <w:r>
        <w:t xml:space="preserve"> </w:t>
      </w:r>
      <w:r>
        <w:t>或者，我们可以用列表示</w:t>
      </w:r>
      <m:oMath>
        <m:r>
          <w:rPr>
            <w:rFonts w:ascii="Cambria Math" w:hAnsi="Cambria Math"/>
          </w:rPr>
          <m:t>A</m:t>
        </m:r>
      </m:oMath>
      <w:r>
        <w:t>，用行表示</w:t>
      </w:r>
      <m:oMath>
        <m:r>
          <w:rPr>
            <w:rFonts w:ascii="Cambria Math" w:hAnsi="Cambria Math"/>
          </w:rPr>
          <m:t>B</m:t>
        </m:r>
      </m:oMath>
      <w:r>
        <w:t>，这时</w:t>
      </w:r>
      <m:oMath>
        <m:r>
          <w:rPr>
            <w:rFonts w:ascii="Cambria Math" w:hAnsi="Cambria Math"/>
          </w:rPr>
          <m:t>AB</m:t>
        </m:r>
      </m:oMath>
      <w:r>
        <w:t>是求外积的和。公式如下：</w:t>
      </w:r>
    </w:p>
    <w:p w14:paraId="0289C324"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1</m:t>
                        </m:r>
                      </m:sub>
                    </m:sSub>
                  </m:e>
                  <m:e>
                    <m:sSub>
                      <m:sSubPr>
                        <m:ctrlPr>
                          <w:rPr>
                            <w:rFonts w:ascii="Cambria Math" w:hAnsi="Cambria Math"/>
                          </w:rPr>
                        </m:ctrlPr>
                      </m:sSubPr>
                      <m:e>
                        <m:r>
                          <w:rPr>
                            <w:rFonts w:ascii="Cambria Math" w:hAnsi="Cambria Math"/>
                          </w:rPr>
                          <m:t>a</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T</m:t>
                        </m:r>
                      </m:sup>
                    </m:sSubSup>
                  </m:e>
                  <m:e>
                    <m:r>
                      <w:rPr>
                        <w:rFonts w:ascii="Cambria Math" w:hAnsi="Cambria Math"/>
                      </w:rPr>
                      <m:t>-</m:t>
                    </m:r>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m:oMathPara>
    </w:p>
    <w:p w14:paraId="7A10008F" w14:textId="77777777" w:rsidR="00B94259" w:rsidRDefault="00B94259" w:rsidP="004D4756">
      <w:pPr>
        <w:pStyle w:val="af"/>
      </w:pPr>
      <w:r>
        <w:t>换句话说，</w:t>
      </w:r>
      <m:oMath>
        <m:r>
          <w:rPr>
            <w:rFonts w:ascii="Cambria Math" w:hAnsi="Cambria Math"/>
          </w:rPr>
          <m:t>AB</m:t>
        </m:r>
      </m:oMath>
      <w:r>
        <w:t>等于所有的</w:t>
      </w:r>
      <m:oMath>
        <m:r>
          <w:rPr>
            <w:rFonts w:ascii="Cambria Math" w:hAnsi="Cambria Math"/>
          </w:rPr>
          <m:t>A</m:t>
        </m:r>
      </m:oMath>
      <w:r>
        <w:t>的第</w:t>
      </w:r>
      <m:oMath>
        <m:r>
          <w:rPr>
            <w:rFonts w:ascii="Cambria Math" w:hAnsi="Cambria Math"/>
          </w:rPr>
          <m:t>i</m:t>
        </m:r>
      </m:oMath>
      <w:r>
        <w:t>列和</w:t>
      </w:r>
      <m:oMath>
        <m:r>
          <w:rPr>
            <w:rFonts w:ascii="Cambria Math" w:hAnsi="Cambria Math"/>
          </w:rPr>
          <m:t>B</m:t>
        </m:r>
      </m:oMath>
      <w:r>
        <w:t>第</w:t>
      </w:r>
      <m:oMath>
        <m:r>
          <w:rPr>
            <w:rFonts w:ascii="Cambria Math" w:hAnsi="Cambria Math"/>
          </w:rPr>
          <m:t>i</m:t>
        </m:r>
      </m:oMath>
      <w:r>
        <w:t>行的外积的和。因此，在这种情况下，</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和</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m:t>
            </m:r>
          </m:sup>
        </m:sSup>
      </m:oMath>
      <w:r>
        <w:t>，</w:t>
      </w:r>
      <w:r>
        <w:t xml:space="preserve"> </w:t>
      </w:r>
      <w:r>
        <w:t>外积</w:t>
      </w:r>
      <m:oMath>
        <m:sSup>
          <m:sSupPr>
            <m:ctrlPr>
              <w:rPr>
                <w:rFonts w:ascii="Cambria Math" w:hAnsi="Cambria Math"/>
              </w:rPr>
            </m:ctrlPr>
          </m:sSupPr>
          <m:e>
            <m:r>
              <w:rPr>
                <w:rFonts w:ascii="Cambria Math" w:hAnsi="Cambria Math"/>
              </w:rPr>
              <m:t>a</m:t>
            </m:r>
          </m:e>
          <m:sup>
            <m:r>
              <w:rPr>
                <w:rFonts w:ascii="Cambria Math" w:hAnsi="Cambria Math"/>
              </w:rPr>
              <m:t>i</m:t>
            </m:r>
          </m:sup>
        </m:sSup>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w:r>
        <w:t>的维度是</w:t>
      </w:r>
      <m:oMath>
        <m:r>
          <w:rPr>
            <w:rFonts w:ascii="Cambria Math" w:hAnsi="Cambria Math"/>
          </w:rPr>
          <m:t>m×p</m:t>
        </m:r>
      </m:oMath>
      <w:r>
        <w:t>，与</w:t>
      </w:r>
      <m:oMath>
        <m:r>
          <w:rPr>
            <w:rFonts w:ascii="Cambria Math" w:hAnsi="Cambria Math"/>
          </w:rPr>
          <m:t>C</m:t>
        </m:r>
      </m:oMath>
      <w:r>
        <w:t>的维度一致。</w:t>
      </w:r>
    </w:p>
    <w:p w14:paraId="52F26EE7" w14:textId="77777777" w:rsidR="00B94259" w:rsidRDefault="00B94259" w:rsidP="004D4756">
      <w:pPr>
        <w:pStyle w:val="af"/>
      </w:pPr>
      <w:r>
        <w:t>其次，我们还可以将矩阵</w:t>
      </w:r>
      <w:r>
        <w:t xml:space="preserve"> - </w:t>
      </w:r>
      <w:r>
        <w:t>矩阵乘法视为一组矩阵向量积。如果我们把</w:t>
      </w:r>
      <m:oMath>
        <m:r>
          <w:rPr>
            <w:rFonts w:ascii="Cambria Math" w:hAnsi="Cambria Math"/>
          </w:rPr>
          <m:t>B</m:t>
        </m:r>
      </m:oMath>
      <w:r>
        <w:t>用列表示，我们可以将</w:t>
      </w:r>
      <m:oMath>
        <m:r>
          <w:rPr>
            <w:rFonts w:ascii="Cambria Math" w:hAnsi="Cambria Math"/>
          </w:rPr>
          <m:t>C</m:t>
        </m:r>
      </m:oMath>
      <w:r>
        <w:t>的列视为</w:t>
      </w:r>
      <m:oMath>
        <m:r>
          <w:rPr>
            <w:rFonts w:ascii="Cambria Math" w:hAnsi="Cambria Math"/>
          </w:rPr>
          <m:t>A</m:t>
        </m:r>
      </m:oMath>
      <w:r>
        <w:t>和</w:t>
      </w:r>
      <m:oMath>
        <m:r>
          <w:rPr>
            <w:rFonts w:ascii="Cambria Math" w:hAnsi="Cambria Math"/>
          </w:rPr>
          <m:t>B</m:t>
        </m:r>
      </m:oMath>
      <w:r>
        <w:t>的列的矩阵向量积。公式如下：</w:t>
      </w:r>
    </w:p>
    <w:p w14:paraId="3995758D" w14:textId="77777777" w:rsidR="00B94259" w:rsidRDefault="00B94259" w:rsidP="004D4756">
      <w:pPr>
        <w:pStyle w:val="af"/>
      </w:pPr>
      <m:oMathPara>
        <m:oMathParaPr>
          <m:jc m:val="center"/>
        </m:oMathParaPr>
        <m:oMath>
          <m:r>
            <w:rPr>
              <w:rFonts w:ascii="Cambria Math" w:hAnsi="Cambria Math"/>
            </w:rPr>
            <m:t>C=AB=A</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35CB6FB3" w14:textId="77777777" w:rsidR="00B94259" w:rsidRDefault="00B94259" w:rsidP="004D4756">
      <w:pPr>
        <w:pStyle w:val="af"/>
      </w:pPr>
      <w:r>
        <w:t>这里</w:t>
      </w:r>
      <m:oMath>
        <m:r>
          <w:rPr>
            <w:rFonts w:ascii="Cambria Math" w:hAnsi="Cambria Math"/>
          </w:rPr>
          <m:t>C</m:t>
        </m:r>
      </m:oMath>
      <w:r>
        <w:t>的第</w:t>
      </w:r>
      <m:oMath>
        <m:r>
          <w:rPr>
            <w:rFonts w:ascii="Cambria Math" w:hAnsi="Cambria Math"/>
          </w:rPr>
          <m:t>i</m:t>
        </m:r>
      </m:oMath>
      <w:r>
        <w:t>列由矩阵向量乘积给出，右边的向量为</w:t>
      </w:r>
      <m:oMath>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i</m:t>
            </m:r>
          </m:sub>
        </m:sSub>
      </m:oMath>
      <w:r>
        <w:t>。</w:t>
      </w:r>
      <w:r>
        <w:t xml:space="preserve"> </w:t>
      </w:r>
      <w:r>
        <w:t>这些矩阵向量乘积可以使</w:t>
      </w:r>
      <w:r>
        <w:lastRenderedPageBreak/>
        <w:t>用前一小节中给出的两个观点来解释。</w:t>
      </w:r>
      <w:r>
        <w:t xml:space="preserve"> </w:t>
      </w:r>
      <w:r>
        <w:t>最后，我们有类似的观点，我们用行表示</w:t>
      </w:r>
      <m:oMath>
        <m:r>
          <w:rPr>
            <w:rFonts w:ascii="Cambria Math" w:hAnsi="Cambria Math"/>
          </w:rPr>
          <m:t>A</m:t>
        </m:r>
      </m:oMath>
      <w:r>
        <w:t>，</w:t>
      </w:r>
      <m:oMath>
        <m:r>
          <w:rPr>
            <w:rFonts w:ascii="Cambria Math" w:hAnsi="Cambria Math"/>
          </w:rPr>
          <m:t>C</m:t>
        </m:r>
      </m:oMath>
      <w:r>
        <w:t>的行作为</w:t>
      </w:r>
      <m:oMath>
        <m:r>
          <w:rPr>
            <w:rFonts w:ascii="Cambria Math" w:hAnsi="Cambria Math"/>
          </w:rPr>
          <m:t>A</m:t>
        </m:r>
      </m:oMath>
      <w:r>
        <w:t>和</w:t>
      </w:r>
      <m:oMath>
        <m:r>
          <w:rPr>
            <w:rFonts w:ascii="Cambria Math" w:hAnsi="Cambria Math"/>
          </w:rPr>
          <m:t>C</m:t>
        </m:r>
      </m:oMath>
      <w:r>
        <w:t>行之间的矩阵向量积。公式如下：</w:t>
      </w:r>
    </w:p>
    <w:p w14:paraId="5888F8D2"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B</m:t>
                    </m:r>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B</m:t>
                    </m:r>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B</m:t>
                    </m:r>
                  </m:e>
                  <m:e>
                    <m:r>
                      <w:rPr>
                        <w:rFonts w:ascii="Cambria Math" w:hAnsi="Cambria Math"/>
                      </w:rPr>
                      <m:t>-</m:t>
                    </m:r>
                  </m:e>
                </m:mr>
              </m:m>
            </m:e>
          </m:d>
        </m:oMath>
      </m:oMathPara>
    </w:p>
    <w:p w14:paraId="19BE857B" w14:textId="77777777" w:rsidR="00B94259" w:rsidRDefault="00B94259" w:rsidP="004D4756">
      <w:pPr>
        <w:pStyle w:val="af"/>
      </w:pPr>
      <w:r>
        <w:t>这里第</w:t>
      </w:r>
      <m:oMath>
        <m:r>
          <w:rPr>
            <w:rFonts w:ascii="Cambria Math" w:hAnsi="Cambria Math"/>
          </w:rPr>
          <m:t>i</m:t>
        </m:r>
      </m:oMath>
      <w:r>
        <w:t>行的</w:t>
      </w:r>
      <m:oMath>
        <m:r>
          <w:rPr>
            <w:rFonts w:ascii="Cambria Math" w:hAnsi="Cambria Math"/>
          </w:rPr>
          <m:t>C</m:t>
        </m:r>
      </m:oMath>
      <w:r>
        <w:t>由左边的向量的矩阵向量乘积给出：</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B</m:t>
        </m:r>
      </m:oMath>
    </w:p>
    <w:p w14:paraId="3D137675" w14:textId="77777777" w:rsidR="00B94259" w:rsidRDefault="00B94259" w:rsidP="004D4756">
      <w:pPr>
        <w:pStyle w:val="af"/>
      </w:pPr>
      <w:r>
        <w:t>将矩阵乘法剖析到如此大的程度似乎有点过分，特别是当所有这些观点都紧跟在我们在本节开头给出的初始定义（在一行数学中）之后。</w:t>
      </w:r>
      <w:r>
        <w:t xml:space="preserve"> </w:t>
      </w:r>
    </w:p>
    <w:p w14:paraId="2EB437E1" w14:textId="77777777" w:rsidR="00B94259" w:rsidRDefault="00B94259" w:rsidP="004D4756">
      <w:pPr>
        <w:pStyle w:val="af"/>
      </w:pPr>
      <w:r>
        <w:t>这些不同方法的直接优势在于它们允许您</w:t>
      </w:r>
      <w:r>
        <w:rPr>
          <w:b/>
        </w:rPr>
        <w:t>在向量的级别</w:t>
      </w:r>
      <w:r>
        <w:rPr>
          <w:b/>
        </w:rPr>
        <w:t>/</w:t>
      </w:r>
      <w:r>
        <w:rPr>
          <w:b/>
        </w:rPr>
        <w:t>单位而不是标量上进行操作</w:t>
      </w:r>
      <w:r>
        <w:t>。</w:t>
      </w:r>
      <w:r>
        <w:t xml:space="preserve"> </w:t>
      </w:r>
      <w:r>
        <w:t>为了完全理解线性代数而不会迷失在复杂的索引操作中，关键是要用尽可能多的概念进行操作。</w:t>
      </w:r>
    </w:p>
    <w:p w14:paraId="52D07041" w14:textId="77777777" w:rsidR="00B94259" w:rsidRDefault="00B94259" w:rsidP="004D4756">
      <w:pPr>
        <w:pStyle w:val="af"/>
      </w:pPr>
      <w:r>
        <w:t>实际上所有的线性代数都处理某种矩阵乘法，花一些时间对这里提出的观点进行直观的理解是非常必要的。</w:t>
      </w:r>
      <w:r>
        <w:t xml:space="preserve"> </w:t>
      </w:r>
    </w:p>
    <w:p w14:paraId="216F4C53" w14:textId="77777777" w:rsidR="00B94259" w:rsidRDefault="00B94259" w:rsidP="004D4756">
      <w:pPr>
        <w:pStyle w:val="af"/>
      </w:pPr>
      <w:r>
        <w:t>除此之外，了解一些更高级别的矩阵乘法的基本属性是很有必要的：</w:t>
      </w:r>
    </w:p>
    <w:p w14:paraId="45CFD66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矩阵乘法结合律: </w:t>
      </w:r>
      <m:oMath>
        <m:r>
          <w:rPr>
            <w:rFonts w:ascii="Cambria Math" w:eastAsiaTheme="minorEastAsia" w:hAnsi="Cambria Math"/>
          </w:rPr>
          <m:t>(AB)C=A(BC)</m:t>
        </m:r>
      </m:oMath>
    </w:p>
    <w:p w14:paraId="51612DD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矩阵乘法分配律: </w:t>
      </w:r>
      <m:oMath>
        <m:r>
          <w:rPr>
            <w:rFonts w:ascii="Cambria Math" w:eastAsiaTheme="minorEastAsia" w:hAnsi="Cambria Math"/>
          </w:rPr>
          <m:t>A(B+C)=AB+AC</m:t>
        </m:r>
      </m:oMath>
    </w:p>
    <w:p w14:paraId="18289E0C"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矩阵乘法通常不是可交换的; 也就是说，通常</w:t>
      </w:r>
      <m:oMath>
        <m:r>
          <w:rPr>
            <w:rFonts w:ascii="Cambria Math" w:eastAsiaTheme="minorEastAsia" w:hAnsi="Cambria Math"/>
          </w:rPr>
          <m:t>AB≠BA</m:t>
        </m:r>
      </m:oMath>
      <w:r w:rsidRPr="004D4756">
        <w:rPr>
          <w:rFonts w:asciiTheme="minorEastAsia" w:eastAsiaTheme="minorEastAsia" w:hAnsiTheme="minorEastAsia"/>
        </w:rPr>
        <w:t>。 （例如，假设</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r>
          <w:rPr>
            <w:rFonts w:ascii="Cambria Math" w:eastAsiaTheme="minorEastAsia" w:hAnsi="Cambria Math"/>
          </w:rPr>
          <m:t>，</m:t>
        </m:r>
      </m:oMath>
      <w:r w:rsidRPr="004D4756">
        <w:rPr>
          <w:rFonts w:asciiTheme="minorEastAsia" w:eastAsiaTheme="minorEastAsia" w:hAnsiTheme="minorEastAsia"/>
        </w:rPr>
        <w:t xml:space="preserve"> </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4D4756">
        <w:rPr>
          <w:rFonts w:asciiTheme="minorEastAsia" w:eastAsiaTheme="minorEastAsia" w:hAnsiTheme="minorEastAsia"/>
        </w:rPr>
        <w:t>，如果</w:t>
      </w:r>
      <m:oMath>
        <m:r>
          <w:rPr>
            <w:rFonts w:ascii="Cambria Math" w:eastAsiaTheme="minorEastAsia" w:hAnsi="Cambria Math"/>
          </w:rPr>
          <m:t>m</m:t>
        </m:r>
      </m:oMath>
      <w:r w:rsidRPr="004D4756">
        <w:rPr>
          <w:rFonts w:asciiTheme="minorEastAsia" w:eastAsiaTheme="minorEastAsia" w:hAnsiTheme="minorEastAsia"/>
        </w:rPr>
        <w:t>和</w:t>
      </w:r>
      <m:oMath>
        <m:r>
          <w:rPr>
            <w:rFonts w:ascii="Cambria Math" w:eastAsiaTheme="minorEastAsia" w:hAnsi="Cambria Math"/>
          </w:rPr>
          <m:t>q</m:t>
        </m:r>
      </m:oMath>
      <w:r w:rsidRPr="004D4756">
        <w:rPr>
          <w:rFonts w:asciiTheme="minorEastAsia" w:eastAsiaTheme="minorEastAsia" w:hAnsiTheme="minorEastAsia"/>
        </w:rPr>
        <w:t>不相等，矩阵乘积</w:t>
      </w:r>
      <m:oMath>
        <m:r>
          <w:rPr>
            <w:rFonts w:ascii="Cambria Math" w:eastAsiaTheme="minorEastAsia" w:hAnsi="Cambria Math"/>
          </w:rPr>
          <m:t>BA</m:t>
        </m:r>
      </m:oMath>
      <w:r w:rsidRPr="004D4756">
        <w:rPr>
          <w:rFonts w:asciiTheme="minorEastAsia" w:eastAsiaTheme="minorEastAsia" w:hAnsiTheme="minorEastAsia"/>
        </w:rPr>
        <w:t>甚至不存在！）</w:t>
      </w:r>
    </w:p>
    <w:p w14:paraId="6943FF62" w14:textId="77777777" w:rsidR="00B94259" w:rsidRDefault="00B94259" w:rsidP="004D4756">
      <w:pPr>
        <w:pStyle w:val="af"/>
      </w:pPr>
      <w:r>
        <w:t>如果您不熟悉这些属性，请花点时间自己验证它们。</w:t>
      </w:r>
      <w:r>
        <w:t xml:space="preserve"> </w:t>
      </w:r>
      <w:r>
        <w:t>例如，为了检查矩阵乘法的相关性，假设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m:oMath>
        <m:r>
          <w:rPr>
            <w:rFonts w:ascii="Cambria Math" w:hAnsi="Cambria Math"/>
          </w:rPr>
          <m:t>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p×q</m:t>
            </m:r>
          </m:sup>
        </m:sSup>
      </m:oMath>
      <w:r>
        <w:t>。</w:t>
      </w:r>
      <w:r>
        <w:t xml:space="preserve"> </w:t>
      </w:r>
      <w:r>
        <w:t>注意</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类似地，</w:t>
      </w:r>
      <m:oMath>
        <m:r>
          <w:rPr>
            <w:rFonts w:ascii="Cambria Math" w:hAnsi="Cambria Math"/>
          </w:rPr>
          <m:t>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n×q</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因此，所得矩阵的维度一致。</w:t>
      </w:r>
      <w:r>
        <w:t xml:space="preserve"> </w:t>
      </w:r>
      <w:r>
        <w:t>为了表明矩阵乘法是相关的，足以检查</w:t>
      </w:r>
      <m:oMath>
        <m:r>
          <w:rPr>
            <w:rFonts w:ascii="Cambria Math" w:hAnsi="Cambria Math"/>
          </w:rPr>
          <m:t>(AB)C</m:t>
        </m:r>
      </m:oMath>
      <w:r>
        <w:t>的第</w:t>
      </w:r>
      <m:oMath>
        <m:r>
          <w:rPr>
            <w:rFonts w:ascii="Cambria Math" w:hAnsi="Cambria Math"/>
          </w:rPr>
          <m:t>(i,j)</m:t>
        </m:r>
      </m:oMath>
      <w:r>
        <w:t>个元素是否等于</w:t>
      </w:r>
      <m:oMath>
        <m:r>
          <w:rPr>
            <w:rFonts w:ascii="Cambria Math" w:hAnsi="Cambria Math"/>
          </w:rPr>
          <m:t>A(BC)</m:t>
        </m:r>
      </m:oMath>
      <w:r>
        <w:t>的第</w:t>
      </w:r>
      <m:oMath>
        <m:r>
          <w:rPr>
            <w:rFonts w:ascii="Cambria Math" w:hAnsi="Cambria Math"/>
          </w:rPr>
          <m:t>(i,j)</m:t>
        </m:r>
      </m:oMath>
      <w:r>
        <w:t>个元素。</w:t>
      </w:r>
      <w:r>
        <w:t xml:space="preserve"> </w:t>
      </w:r>
      <w:r>
        <w:t>我们可以使用矩阵乘法的定义直接验证这一点：</w:t>
      </w:r>
    </w:p>
    <w:p w14:paraId="70A94850" w14:textId="77777777" w:rsidR="00B94259" w:rsidRDefault="00000000">
      <w:pPr>
        <w:pStyle w:val="Compac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((AB)C</m:t>
                </m:r>
                <m:sSub>
                  <m:sSubPr>
                    <m:ctrlPr>
                      <w:rPr>
                        <w:rFonts w:ascii="Cambria Math" w:hAnsi="Cambria Math"/>
                      </w:rPr>
                    </m:ctrlPr>
                  </m:sSubPr>
                  <m:e>
                    <m:r>
                      <w:rPr>
                        <w:rFonts w:ascii="Cambria Math" w:hAnsi="Cambria Math"/>
                      </w:rPr>
                      <m:t>)</m:t>
                    </m:r>
                  </m:e>
                  <m:sub>
                    <m:r>
                      <w:rPr>
                        <w:rFonts w:ascii="Cambria Math" w:hAnsi="Cambria Math"/>
                      </w:rPr>
                      <m:t>ij</m:t>
                    </m:r>
                  </m:sub>
                </m:sSub>
              </m:e>
              <m:e>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ik</m:t>
                    </m:r>
                  </m:sub>
                </m:sSub>
                <m:sSub>
                  <m:sSubPr>
                    <m:ctrlPr>
                      <w:rPr>
                        <w:rFonts w:ascii="Cambria Math" w:hAnsi="Cambria Math"/>
                      </w:rPr>
                    </m:ctrlPr>
                  </m:sSubPr>
                  <m:e>
                    <m:r>
                      <w:rPr>
                        <w:rFonts w:ascii="Cambria Math" w:hAnsi="Cambria Math"/>
                      </w:rPr>
                      <m:t>C</m:t>
                    </m:r>
                  </m:e>
                  <m:sub>
                    <m:r>
                      <w:rPr>
                        <w:rFonts w:ascii="Cambria Math" w:hAnsi="Cambria Math"/>
                      </w:rPr>
                      <m:t>kj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e>
                    </m:d>
                  </m:e>
                </m:nary>
                <m:sSub>
                  <m:sSubPr>
                    <m:ctrlPr>
                      <w:rPr>
                        <w:rFonts w:ascii="Cambria Math" w:hAnsi="Cambria Math"/>
                      </w:rPr>
                    </m:ctrlPr>
                  </m:sSubPr>
                  <m:e>
                    <m:r>
                      <w:rPr>
                        <w:rFonts w:ascii="Cambria Math" w:hAnsi="Cambria Math"/>
                      </w:rPr>
                      <m:t>C</m:t>
                    </m:r>
                  </m:e>
                  <m:sub>
                    <m:r>
                      <w:rPr>
                        <w:rFonts w:ascii="Cambria Math" w:hAnsi="Cambria Math"/>
                      </w:rPr>
                      <m:t>kj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sSub>
                          <m:sSubPr>
                            <m:ctrlPr>
                              <w:rPr>
                                <w:rFonts w:ascii="Cambria Math" w:hAnsi="Cambria Math"/>
                              </w:rPr>
                            </m:ctrlPr>
                          </m:sSubPr>
                          <m:e>
                            <m:r>
                              <w:rPr>
                                <w:rFonts w:ascii="Cambria Math" w:hAnsi="Cambria Math"/>
                              </w:rPr>
                              <m:t>B</m:t>
                            </m:r>
                          </m:e>
                          <m:sub>
                            <m:r>
                              <w:rPr>
                                <w:rFonts w:ascii="Cambria Math" w:hAnsi="Cambria Math"/>
                              </w:rPr>
                              <m:t>lk</m:t>
                            </m:r>
                          </m:sub>
                        </m:sSub>
                      </m:e>
                    </m:nary>
                    <m:sSub>
                      <m:sSubPr>
                        <m:ctrlPr>
                          <w:rPr>
                            <w:rFonts w:ascii="Cambria Math" w:hAnsi="Cambria Math"/>
                          </w:rPr>
                        </m:ctrlPr>
                      </m:sSubPr>
                      <m:e>
                        <m:r>
                          <w:rPr>
                            <w:rFonts w:ascii="Cambria Math" w:hAnsi="Cambria Math"/>
                          </w:rPr>
                          <m:t>C</m:t>
                        </m:r>
                      </m:e>
                      <m:sub>
                        <m:r>
                          <w:rPr>
                            <w:rFonts w:ascii="Cambria Math" w:hAnsi="Cambria Math"/>
                          </w:rPr>
                          <m:t>kj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r>
                  <w:rPr>
                    <w:rFonts w:ascii="Cambria Math" w:hAnsi="Cambria Math"/>
                  </w:rPr>
                  <m:t>(BC</m:t>
                </m:r>
                <m:sSub>
                  <m:sSubPr>
                    <m:ctrlPr>
                      <w:rPr>
                        <w:rFonts w:ascii="Cambria Math" w:hAnsi="Cambria Math"/>
                      </w:rPr>
                    </m:ctrlPr>
                  </m:sSubPr>
                  <m:e>
                    <m:r>
                      <w:rPr>
                        <w:rFonts w:ascii="Cambria Math" w:hAnsi="Cambria Math"/>
                      </w:rPr>
                      <m:t>)</m:t>
                    </m:r>
                  </m:e>
                  <m:sub>
                    <m:r>
                      <w:rPr>
                        <w:rFonts w:ascii="Cambria Math" w:hAnsi="Cambria Math"/>
                      </w:rPr>
                      <m:t>lj</m:t>
                    </m:r>
                  </m:sub>
                </m:sSub>
                <m:r>
                  <w:rPr>
                    <w:rFonts w:ascii="Cambria Math" w:hAnsi="Cambria Math"/>
                  </w:rPr>
                  <m:t>=(A(BC)</m:t>
                </m:r>
                <m:sSub>
                  <m:sSubPr>
                    <m:ctrlPr>
                      <w:rPr>
                        <w:rFonts w:ascii="Cambria Math" w:hAnsi="Cambria Math"/>
                      </w:rPr>
                    </m:ctrlPr>
                  </m:sSubPr>
                  <m:e>
                    <m:r>
                      <w:rPr>
                        <w:rFonts w:ascii="Cambria Math" w:hAnsi="Cambria Math"/>
                      </w:rPr>
                      <m:t>)</m:t>
                    </m:r>
                  </m:e>
                  <m:sub>
                    <m:r>
                      <w:rPr>
                        <w:rFonts w:ascii="Cambria Math" w:hAnsi="Cambria Math"/>
                      </w:rPr>
                      <m:t>ij</m:t>
                    </m:r>
                  </m:sub>
                </m:sSub>
              </m:e>
            </m:mr>
          </m:m>
        </m:oMath>
      </m:oMathPara>
    </w:p>
    <w:p w14:paraId="29480C9D" w14:textId="77777777" w:rsidR="00B94259" w:rsidRDefault="00B94259">
      <w:pPr>
        <w:pStyle w:val="3"/>
      </w:pPr>
      <w:bookmarkStart w:id="452" w:name="header-n98"/>
      <w:bookmarkStart w:id="453" w:name="_Toc38636920"/>
      <w:r>
        <w:lastRenderedPageBreak/>
        <w:t xml:space="preserve">3 </w:t>
      </w:r>
      <w:r>
        <w:t>运算和属性</w:t>
      </w:r>
      <w:bookmarkEnd w:id="452"/>
      <w:bookmarkEnd w:id="453"/>
    </w:p>
    <w:p w14:paraId="4C18BE13" w14:textId="77777777" w:rsidR="00B94259" w:rsidRDefault="00B94259" w:rsidP="004D4756">
      <w:pPr>
        <w:pStyle w:val="af"/>
      </w:pPr>
      <w:r>
        <w:t>在本节中，我们介绍矩阵和向量的几种运算和属性。</w:t>
      </w:r>
      <w:r>
        <w:t xml:space="preserve"> </w:t>
      </w:r>
      <w:r>
        <w:t>希望能够为您复习大量此类内容，这些笔记可以作为这些主题的参考。</w:t>
      </w:r>
    </w:p>
    <w:p w14:paraId="6C40ACFA" w14:textId="77777777" w:rsidR="00B94259" w:rsidRDefault="00B94259">
      <w:pPr>
        <w:pStyle w:val="4"/>
      </w:pPr>
      <w:bookmarkStart w:id="454" w:name="header-n100"/>
      <w:r>
        <w:t xml:space="preserve">3.1 </w:t>
      </w:r>
      <w:r>
        <w:t>单位矩阵和对角矩阵</w:t>
      </w:r>
      <w:bookmarkEnd w:id="454"/>
    </w:p>
    <w:p w14:paraId="0838D701" w14:textId="77777777" w:rsidR="00B94259" w:rsidRDefault="00B94259" w:rsidP="004D4756">
      <w:pPr>
        <w:pStyle w:val="af"/>
        <w:ind w:firstLine="422"/>
      </w:pPr>
      <w:r>
        <w:rPr>
          <w:b/>
        </w:rPr>
        <w:t>单位矩阵</w:t>
      </w:r>
      <w:r>
        <w:t>,</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，它是一个方阵，对角线的元素是</w:t>
      </w:r>
      <w:r>
        <w:t>1</w:t>
      </w:r>
      <w:r>
        <w:t>，其余元素都是</w:t>
      </w:r>
      <w:r>
        <w:t>0</w:t>
      </w:r>
      <w:r>
        <w:t>：</w:t>
      </w:r>
    </w:p>
    <w:p w14:paraId="079CEF4C" w14:textId="77777777" w:rsidR="00B94259" w:rsidRDefault="00000000" w:rsidP="004D4756">
      <w:pPr>
        <w:pStyle w:val="af"/>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i=j</m:t>
                    </m:r>
                  </m:e>
                </m:mr>
                <m:mr>
                  <m:e>
                    <m:r>
                      <w:rPr>
                        <w:rFonts w:ascii="Cambria Math" w:hAnsi="Cambria Math"/>
                      </w:rPr>
                      <m:t>0</m:t>
                    </m:r>
                  </m:e>
                  <m:e>
                    <m:r>
                      <w:rPr>
                        <w:rFonts w:ascii="Cambria Math" w:hAnsi="Cambria Math"/>
                      </w:rPr>
                      <m:t>i≠j</m:t>
                    </m:r>
                  </m:e>
                </m:mr>
              </m:m>
            </m:e>
          </m:d>
        </m:oMath>
      </m:oMathPara>
    </w:p>
    <w:p w14:paraId="2A94F759" w14:textId="77777777" w:rsidR="00B94259" w:rsidRDefault="00B94259" w:rsidP="004D4756">
      <w:pPr>
        <w:pStyle w:val="af"/>
      </w:pPr>
      <w:r>
        <w:t>对于所有</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，有：</w:t>
      </w:r>
    </w:p>
    <w:p w14:paraId="2FE1E8C6" w14:textId="77777777" w:rsidR="00B94259" w:rsidRDefault="00B94259" w:rsidP="004D4756">
      <w:pPr>
        <w:pStyle w:val="af"/>
      </w:pPr>
      <m:oMathPara>
        <m:oMathParaPr>
          <m:jc m:val="center"/>
        </m:oMathParaPr>
        <m:oMath>
          <m:r>
            <w:rPr>
              <w:rFonts w:ascii="Cambria Math" w:hAnsi="Cambria Math"/>
            </w:rPr>
            <m:t>AI=A=IA</m:t>
          </m:r>
        </m:oMath>
      </m:oMathPara>
    </w:p>
    <w:p w14:paraId="08ABCCCC" w14:textId="77777777" w:rsidR="00B94259" w:rsidRDefault="00B94259" w:rsidP="004D4756">
      <w:pPr>
        <w:pStyle w:val="af"/>
      </w:pPr>
      <w:r>
        <w:t>注意，在某种意义上，单位矩阵的表示法是不明确的，因为它没有指定</w:t>
      </w:r>
      <m:oMath>
        <m:r>
          <w:rPr>
            <w:rFonts w:ascii="Cambria Math" w:hAnsi="Cambria Math"/>
          </w:rPr>
          <m:t>I</m:t>
        </m:r>
      </m:oMath>
      <w:r>
        <w:t>的维数。通常，</w:t>
      </w:r>
      <m:oMath>
        <m:r>
          <w:rPr>
            <w:rFonts w:ascii="Cambria Math" w:hAnsi="Cambria Math"/>
          </w:rPr>
          <m:t>I</m:t>
        </m:r>
      </m:oMath>
      <w:r>
        <w:t>的维数是从上下文推断出来的，以便使矩阵乘法成为可能。</w:t>
      </w:r>
      <w:r>
        <w:t xml:space="preserve"> </w:t>
      </w:r>
      <w:r>
        <w:t>例如，在上面的等式中，</w:t>
      </w:r>
      <m:oMath>
        <m:r>
          <w:rPr>
            <w:rFonts w:ascii="Cambria Math" w:hAnsi="Cambria Math"/>
          </w:rPr>
          <m:t>AI=A</m:t>
        </m:r>
      </m:oMath>
      <w:r>
        <w:t>中的</w:t>
      </w:r>
      <w:r>
        <w:t>I</w:t>
      </w:r>
      <w:r>
        <w:t>是</w:t>
      </w:r>
      <m:oMath>
        <m:r>
          <w:rPr>
            <w:rFonts w:ascii="Cambria Math" w:hAnsi="Cambria Math"/>
          </w:rPr>
          <m:t>n×n</m:t>
        </m:r>
      </m:oMath>
      <w:r>
        <w:t>矩阵，而</w:t>
      </w:r>
      <m:oMath>
        <m:r>
          <w:rPr>
            <w:rFonts w:ascii="Cambria Math" w:hAnsi="Cambria Math"/>
          </w:rPr>
          <m:t>A=IA</m:t>
        </m:r>
      </m:oMath>
      <w:r>
        <w:t>中的</w:t>
      </w:r>
      <m:oMath>
        <m:r>
          <w:rPr>
            <w:rFonts w:ascii="Cambria Math" w:hAnsi="Cambria Math"/>
          </w:rPr>
          <m:t>I</m:t>
        </m:r>
      </m:oMath>
      <w:r>
        <w:t>是</w:t>
      </w:r>
      <m:oMath>
        <m:r>
          <w:rPr>
            <w:rFonts w:ascii="Cambria Math" w:hAnsi="Cambria Math"/>
          </w:rPr>
          <m:t>m×m</m:t>
        </m:r>
      </m:oMath>
      <w:r>
        <w:t>矩阵。</w:t>
      </w:r>
    </w:p>
    <w:p w14:paraId="41DC71EB" w14:textId="77777777" w:rsidR="00B94259" w:rsidRDefault="00B94259" w:rsidP="004D4756">
      <w:pPr>
        <w:pStyle w:val="af"/>
      </w:pPr>
      <w:r>
        <w:t>对角矩阵是一种这样的矩阵：对角线之外的元素全为</w:t>
      </w:r>
      <w:r>
        <w:t>0</w:t>
      </w:r>
      <w:r>
        <w:t>。对角阵通常表示为：</w:t>
      </w:r>
      <m:oMath>
        <m:r>
          <w:rPr>
            <w:rFonts w:ascii="Cambria Math" w:hAnsi="Cambria Math"/>
          </w:rPr>
          <m:t>D=diag(</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oMath>
      <w:r>
        <w:t>，其中：</w:t>
      </w:r>
    </w:p>
    <w:p w14:paraId="410B2CF9" w14:textId="77777777" w:rsidR="00B94259" w:rsidRDefault="00000000" w:rsidP="004D4756">
      <w:pPr>
        <w:pStyle w:val="af"/>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d</m:t>
                        </m:r>
                      </m:e>
                      <m:sub>
                        <m:r>
                          <w:rPr>
                            <w:rFonts w:ascii="Cambria Math" w:hAnsi="Cambria Math"/>
                          </w:rPr>
                          <m:t>i</m:t>
                        </m:r>
                      </m:sub>
                    </m:sSub>
                  </m:e>
                  <m:e>
                    <m:r>
                      <w:rPr>
                        <w:rFonts w:ascii="Cambria Math" w:hAnsi="Cambria Math"/>
                      </w:rPr>
                      <m:t>i=j</m:t>
                    </m:r>
                  </m:e>
                </m:mr>
                <m:mr>
                  <m:e>
                    <m:r>
                      <w:rPr>
                        <w:rFonts w:ascii="Cambria Math" w:hAnsi="Cambria Math"/>
                      </w:rPr>
                      <m:t>0</m:t>
                    </m:r>
                  </m:e>
                  <m:e>
                    <m:r>
                      <w:rPr>
                        <w:rFonts w:ascii="Cambria Math" w:hAnsi="Cambria Math"/>
                      </w:rPr>
                      <m:t>i≠j</m:t>
                    </m:r>
                  </m:e>
                </m:mr>
              </m:m>
            </m:e>
          </m:d>
        </m:oMath>
      </m:oMathPara>
    </w:p>
    <w:p w14:paraId="64C915CF" w14:textId="77777777" w:rsidR="00B94259" w:rsidRDefault="00B94259" w:rsidP="004D4756">
      <w:pPr>
        <w:pStyle w:val="af"/>
      </w:pPr>
      <w:r>
        <w:t>很明显：单位矩阵</w:t>
      </w:r>
      <m:oMath>
        <m:r>
          <w:rPr>
            <w:rFonts w:ascii="Cambria Math" w:hAnsi="Cambria Math"/>
          </w:rPr>
          <m:t>I=diag(1,1,...,1)</m:t>
        </m:r>
      </m:oMath>
      <w:r>
        <w:t>。</w:t>
      </w:r>
    </w:p>
    <w:p w14:paraId="11569FBC" w14:textId="77777777" w:rsidR="00B94259" w:rsidRDefault="00B94259">
      <w:pPr>
        <w:pStyle w:val="4"/>
      </w:pPr>
      <w:bookmarkStart w:id="455" w:name="header-n109"/>
      <w:r>
        <w:t xml:space="preserve">3.2 </w:t>
      </w:r>
      <w:r>
        <w:t>转置</w:t>
      </w:r>
      <w:bookmarkEnd w:id="455"/>
    </w:p>
    <w:p w14:paraId="433ABA9A" w14:textId="77777777" w:rsidR="00B94259" w:rsidRDefault="00B94259" w:rsidP="004D4756">
      <w:pPr>
        <w:pStyle w:val="af"/>
      </w:pPr>
      <w:r>
        <w:t>矩阵的转置是指翻转矩阵的行和列。</w:t>
      </w:r>
    </w:p>
    <w:p w14:paraId="3F156E7A" w14:textId="77777777" w:rsidR="00B94259" w:rsidRDefault="00B94259" w:rsidP="004D4756">
      <w:pPr>
        <w:pStyle w:val="af"/>
      </w:pPr>
      <w:r>
        <w:t>给定一个矩阵：</w:t>
      </w:r>
    </w:p>
    <w:p w14:paraId="343C1191" w14:textId="77777777" w:rsidR="00B94259" w:rsidRDefault="00B94259" w:rsidP="004D4756">
      <w:pPr>
        <w:pStyle w:val="af"/>
      </w:pP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它的转置为</w:t>
      </w:r>
      <m:oMath>
        <m:r>
          <w:rPr>
            <w:rFonts w:ascii="Cambria Math" w:hAnsi="Cambria Math"/>
          </w:rPr>
          <m:t>n×m</m:t>
        </m:r>
      </m:oMath>
      <w:r>
        <w:t>的矩阵</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 xml:space="preserve"> </w:t>
      </w:r>
      <w:r>
        <w:t>，其中的元素为：</w:t>
      </w:r>
    </w:p>
    <w:p w14:paraId="7F7AB9F2" w14:textId="77777777" w:rsidR="00B94259" w:rsidRDefault="00B94259" w:rsidP="004D4756">
      <w:pPr>
        <w:pStyle w:val="af"/>
      </w:pPr>
      <m:oMathPara>
        <m:oMathParaPr>
          <m:jc m:val="center"/>
        </m:oMathPara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oMath>
      </m:oMathPara>
    </w:p>
    <w:p w14:paraId="223C63B0" w14:textId="77777777" w:rsidR="00B94259" w:rsidRDefault="00B94259" w:rsidP="004D4756">
      <w:pPr>
        <w:pStyle w:val="af"/>
      </w:pPr>
      <w:r>
        <w:t>事实上，我们在描述行向量时已经使用了转置，因为列向量的转置自然是行向量。</w:t>
      </w:r>
    </w:p>
    <w:p w14:paraId="01C92AA3" w14:textId="77777777" w:rsidR="00B94259" w:rsidRDefault="00B94259" w:rsidP="004D4756">
      <w:pPr>
        <w:pStyle w:val="af"/>
      </w:pPr>
      <w:r>
        <w:t>转置的以下属性很容易验证：</w:t>
      </w:r>
    </w:p>
    <w:p w14:paraId="1D755E92" w14:textId="77777777" w:rsidR="00B94259" w:rsidRDefault="00B94259" w:rsidP="00B94259">
      <w:pPr>
        <w:widowControl/>
        <w:numPr>
          <w:ilvl w:val="0"/>
          <w:numId w:val="25"/>
        </w:numPr>
        <w:spacing w:after="200"/>
        <w:jc w:val="left"/>
      </w:p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oMath>
    </w:p>
    <w:p w14:paraId="3AB9D917"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oMath>
    </w:p>
    <w:p w14:paraId="06CA0DDE"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p>
    <w:p w14:paraId="1082AE35" w14:textId="77777777" w:rsidR="00B94259" w:rsidRDefault="00B94259">
      <w:pPr>
        <w:pStyle w:val="4"/>
      </w:pPr>
      <w:bookmarkStart w:id="456" w:name="header-n123"/>
      <w:r>
        <w:lastRenderedPageBreak/>
        <w:t xml:space="preserve">3.3 </w:t>
      </w:r>
      <w:r>
        <w:t>对称矩阵</w:t>
      </w:r>
      <w:bookmarkEnd w:id="456"/>
    </w:p>
    <w:p w14:paraId="0061CF58" w14:textId="77777777" w:rsidR="00B94259" w:rsidRDefault="00B94259" w:rsidP="004D4756">
      <w:pPr>
        <w:pStyle w:val="af"/>
      </w:pP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，则矩阵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是对称矩阵。</w:t>
      </w:r>
      <w:r>
        <w:t xml:space="preserve"> </w:t>
      </w: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，它是反对称的。</w:t>
      </w:r>
      <w:r>
        <w:t xml:space="preserve"> </w:t>
      </w:r>
      <w:r>
        <w:t>很容易证明，对于任何矩阵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是对称的，矩阵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是反对称的。</w:t>
      </w:r>
      <w:r>
        <w:t xml:space="preserve"> </w:t>
      </w:r>
      <w:r>
        <w:t>由此得出，任何方矩阵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可以表示为对称矩阵和反对称矩阵的和，所以：</w:t>
      </w:r>
    </w:p>
    <w:p w14:paraId="435C1D43" w14:textId="77777777" w:rsidR="00B94259" w:rsidRDefault="00B94259" w:rsidP="004D4756">
      <w:pPr>
        <w:pStyle w:val="af"/>
      </w:pPr>
      <m:oMathPara>
        <m:oMathParaPr>
          <m:jc m:val="center"/>
        </m:oMathParaPr>
        <m:oMath>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m:oMathPara>
    </w:p>
    <w:p w14:paraId="3FDB7952" w14:textId="77777777" w:rsidR="00B94259" w:rsidRDefault="00B94259" w:rsidP="004D4756">
      <w:pPr>
        <w:pStyle w:val="af"/>
      </w:pPr>
      <w:r>
        <w:t>上面公式的右边的第一个矩阵是对称矩阵，而第二个矩阵是反对称矩阵。</w:t>
      </w:r>
      <w:r>
        <w:t xml:space="preserve"> </w:t>
      </w:r>
      <w:r>
        <w:t>事实证明，对称矩阵在实践中用到很多，它们有很多很好的属性，我们很快就会看到它们。</w:t>
      </w:r>
      <w:r>
        <w:t xml:space="preserve"> </w:t>
      </w:r>
      <w:r>
        <w:t>通常将大小为</w:t>
      </w:r>
      <m:oMath>
        <m:r>
          <w:rPr>
            <w:rFonts w:ascii="Cambria Math" w:hAnsi="Cambria Math"/>
          </w:rPr>
          <m:t>n</m:t>
        </m:r>
      </m:oMath>
      <w:r>
        <w:t>的所有对称矩阵的集合表示为</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，因此</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意味着</w:t>
      </w:r>
      <m:oMath>
        <m:r>
          <w:rPr>
            <w:rFonts w:ascii="Cambria Math" w:hAnsi="Cambria Math"/>
          </w:rPr>
          <m:t>A</m:t>
        </m:r>
      </m:oMath>
      <w:r>
        <w:t>是对称的</w:t>
      </w:r>
      <m:oMath>
        <m:r>
          <w:rPr>
            <w:rFonts w:ascii="Cambria Math" w:hAnsi="Cambria Math"/>
          </w:rPr>
          <m:t>n×n</m:t>
        </m:r>
      </m:oMath>
      <w:r>
        <w:t>矩阵</w:t>
      </w:r>
      <w:r>
        <w:t>;</w:t>
      </w:r>
    </w:p>
    <w:p w14:paraId="61CA08D1" w14:textId="77777777" w:rsidR="00B94259" w:rsidRDefault="00B94259">
      <w:pPr>
        <w:pStyle w:val="4"/>
      </w:pPr>
      <w:bookmarkStart w:id="457" w:name="header-n127"/>
      <w:r>
        <w:t xml:space="preserve">3.4 </w:t>
      </w:r>
      <w:r>
        <w:t>矩阵的迹</w:t>
      </w:r>
      <w:bookmarkEnd w:id="457"/>
    </w:p>
    <w:p w14:paraId="1EC12573" w14:textId="77777777" w:rsidR="00B94259" w:rsidRDefault="00B94259" w:rsidP="004D4756">
      <w:pPr>
        <w:pStyle w:val="af"/>
      </w:pPr>
      <w:r>
        <w:t>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的迹，表示为</w:t>
      </w:r>
      <m:oMath>
        <m:r>
          <m:rPr>
            <m:sty m:val="p"/>
          </m:rPr>
          <w:rPr>
            <w:rFonts w:ascii="Cambria Math" w:hAnsi="Cambria Math"/>
          </w:rPr>
          <m:t>tr</m:t>
        </m:r>
        <m:r>
          <w:rPr>
            <w:rFonts w:ascii="Cambria Math" w:hAnsi="Cambria Math"/>
          </w:rPr>
          <m:t>(A)</m:t>
        </m:r>
      </m:oMath>
      <w:r>
        <w:t>（或者只是</w:t>
      </w:r>
      <m:oMath>
        <m:r>
          <m:rPr>
            <m:sty m:val="p"/>
          </m:rPr>
          <w:rPr>
            <w:rFonts w:ascii="Cambria Math" w:hAnsi="Cambria Math"/>
          </w:rPr>
          <m:t>tr</m:t>
        </m:r>
        <m:r>
          <w:rPr>
            <w:rFonts w:ascii="Cambria Math" w:hAnsi="Cambria Math"/>
          </w:rPr>
          <m:t>A</m:t>
        </m:r>
      </m:oMath>
      <w:r>
        <w:t>，如果括号显然是隐含的），是矩阵中对角元素的总和：</w:t>
      </w:r>
    </w:p>
    <w:p w14:paraId="72C6795A" w14:textId="77777777" w:rsidR="00B94259" w:rsidRDefault="00B94259" w:rsidP="004D4756">
      <w:pPr>
        <w:pStyle w:val="af"/>
      </w:pPr>
      <m:oMathPara>
        <m:oMathParaPr>
          <m:jc m:val="center"/>
        </m:oMathParaPr>
        <m:oMath>
          <m:r>
            <m:rPr>
              <m:sty m:val="p"/>
            </m:rPr>
            <w:rPr>
              <w:rFonts w:ascii="Cambria Math" w:hAnsi="Cambria Math"/>
            </w:rPr>
            <m:t>tr</m:t>
          </m:r>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oMath>
      </m:oMathPara>
    </w:p>
    <w:p w14:paraId="432A63F6" w14:textId="77777777" w:rsidR="00B94259" w:rsidRDefault="00B94259" w:rsidP="004D4756">
      <w:pPr>
        <w:pStyle w:val="af"/>
      </w:pPr>
      <w:r>
        <w:t>如</w:t>
      </w:r>
      <w:r>
        <w:rPr>
          <w:b/>
        </w:rPr>
        <w:t>CS229</w:t>
      </w:r>
      <w:r>
        <w:t>讲义中所述，迹具有以下属性（如下所示）：</w:t>
      </w:r>
    </w:p>
    <w:p w14:paraId="4C49AE5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p>
    <w:p w14:paraId="41B2B8A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r>
          <w:rPr>
            <w:rFonts w:ascii="Cambria Math" w:eastAsiaTheme="minorEastAsia" w:hAnsi="Cambria Math"/>
          </w:rPr>
          <m:t>B</m:t>
        </m:r>
      </m:oMath>
    </w:p>
    <w:p w14:paraId="0063494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w:t>
      </w:r>
      <m:oMath>
        <m:r>
          <w:rPr>
            <w:rFonts w:ascii="Cambria Math" w:eastAsiaTheme="minorEastAsia" w:hAnsi="Cambria Math"/>
          </w:rPr>
          <m:t>t∈</m:t>
        </m:r>
        <m:r>
          <m:rPr>
            <m:scr m:val="double-struck"/>
            <m:sty m:val="p"/>
          </m:rPr>
          <w:rPr>
            <w:rFonts w:ascii="Cambria Math" w:eastAsiaTheme="minorEastAsia" w:hAnsi="Cambria Math"/>
          </w:rPr>
          <m:t>R</m:t>
        </m:r>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(tA)=t</m:t>
        </m:r>
        <m:r>
          <m:rPr>
            <m:sty m:val="p"/>
          </m:rPr>
          <w:rPr>
            <w:rFonts w:ascii="Cambria Math" w:eastAsiaTheme="minorEastAsia" w:hAnsi="Cambria Math"/>
          </w:rPr>
          <m:t>tr</m:t>
        </m:r>
        <m:r>
          <w:rPr>
            <w:rFonts w:ascii="Cambria Math" w:eastAsiaTheme="minorEastAsia" w:hAnsi="Cambria Math"/>
          </w:rPr>
          <m:t>A</m:t>
        </m:r>
      </m:oMath>
      <w:r w:rsidRPr="004D4756">
        <w:rPr>
          <w:rFonts w:asciiTheme="minorEastAsia" w:eastAsiaTheme="minorEastAsia" w:hAnsiTheme="minorEastAsia"/>
        </w:rPr>
        <w:t>.</w:t>
      </w:r>
    </w:p>
    <w:p w14:paraId="7BFEAB0A"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w:t>
      </w:r>
      <m:oMath>
        <m:r>
          <w:rPr>
            <w:rFonts w:ascii="Cambria Math" w:eastAsiaTheme="minorEastAsia" w:hAnsi="Cambria Math"/>
          </w:rPr>
          <m:t>AB</m:t>
        </m:r>
      </m:oMath>
      <w:r w:rsidRPr="004D4756">
        <w:rPr>
          <w:rFonts w:asciiTheme="minorEastAsia" w:eastAsiaTheme="minorEastAsia" w:hAnsiTheme="minorEastAsia"/>
        </w:rPr>
        <w:t xml:space="preserve"> 为方阵, 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BA</m:t>
        </m:r>
      </m:oMath>
    </w:p>
    <w:p w14:paraId="73F489B4" w14:textId="77777777" w:rsidR="00B94259" w:rsidRDefault="00B94259" w:rsidP="004D4756">
      <w:pPr>
        <w:widowControl/>
        <w:numPr>
          <w:ilvl w:val="0"/>
          <w:numId w:val="25"/>
        </w:numPr>
        <w:spacing w:after="200" w:line="360" w:lineRule="auto"/>
        <w:jc w:val="left"/>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 xml:space="preserve">, </w:t>
      </w:r>
      <m:oMath>
        <m:r>
          <w:rPr>
            <w:rFonts w:ascii="Cambria Math" w:eastAsiaTheme="minorEastAsia" w:hAnsi="Cambria Math"/>
          </w:rPr>
          <m:t>C</m:t>
        </m:r>
      </m:oMath>
      <w:r w:rsidRPr="004D4756">
        <w:rPr>
          <w:rFonts w:asciiTheme="minorEastAsia" w:eastAsiaTheme="minorEastAsia" w:hAnsiTheme="minorEastAsia"/>
        </w:rPr>
        <w:t xml:space="preserve">, </w:t>
      </w:r>
      <m:oMath>
        <m:r>
          <w:rPr>
            <w:rFonts w:ascii="Cambria Math" w:eastAsiaTheme="minorEastAsia" w:hAnsi="Cambria Math"/>
          </w:rPr>
          <m:t>ABC</m:t>
        </m:r>
      </m:oMath>
      <w:r w:rsidRPr="004D4756">
        <w:rPr>
          <w:rFonts w:asciiTheme="minorEastAsia" w:eastAsiaTheme="minorEastAsia" w:hAnsiTheme="minorEastAsia"/>
        </w:rPr>
        <w:t>为方阵, 则：</w:t>
      </w:r>
      <m:oMath>
        <m:r>
          <m:rPr>
            <m:sty m:val="p"/>
          </m:rPr>
          <w:rPr>
            <w:rFonts w:ascii="Cambria Math" w:eastAsiaTheme="minorEastAsia" w:hAnsi="Cambria Math"/>
          </w:rPr>
          <m:t>tr</m:t>
        </m:r>
        <m:r>
          <w:rPr>
            <w:rFonts w:ascii="Cambria Math" w:eastAsiaTheme="minorEastAsia" w:hAnsi="Cambria Math"/>
          </w:rPr>
          <m:t>ABC=</m:t>
        </m:r>
        <m:r>
          <m:rPr>
            <m:sty m:val="p"/>
          </m:rPr>
          <w:rPr>
            <w:rFonts w:ascii="Cambria Math" w:eastAsiaTheme="minorEastAsia" w:hAnsi="Cambria Math"/>
          </w:rPr>
          <m:t>tr</m:t>
        </m:r>
        <m:r>
          <w:rPr>
            <w:rFonts w:ascii="Cambria Math" w:eastAsiaTheme="minorEastAsia" w:hAnsi="Cambria Math"/>
          </w:rPr>
          <m:t>BCA=</m:t>
        </m:r>
        <m:r>
          <m:rPr>
            <m:sty m:val="p"/>
          </m:rPr>
          <w:rPr>
            <w:rFonts w:ascii="Cambria Math" w:eastAsiaTheme="minorEastAsia" w:hAnsi="Cambria Math"/>
          </w:rPr>
          <m:t>tr</m:t>
        </m:r>
        <m:r>
          <w:rPr>
            <w:rFonts w:ascii="Cambria Math" w:eastAsiaTheme="minorEastAsia" w:hAnsi="Cambria Math"/>
          </w:rPr>
          <m:t>CAB</m:t>
        </m:r>
      </m:oMath>
      <w:r w:rsidRPr="004D4756">
        <w:rPr>
          <w:rFonts w:asciiTheme="minorEastAsia" w:eastAsiaTheme="minorEastAsia" w:hAnsiTheme="minorEastAsia"/>
        </w:rPr>
        <w:t>, 同理，更多矩阵的积也是有这个性质</w:t>
      </w:r>
      <w:r>
        <w:t>。</w:t>
      </w:r>
    </w:p>
    <w:p w14:paraId="0753BC59" w14:textId="77777777" w:rsidR="00B94259" w:rsidRDefault="00B94259" w:rsidP="004D4756">
      <w:pPr>
        <w:pStyle w:val="af"/>
      </w:pPr>
      <w:r>
        <w:t>作为如何证明这些属性的示例，我们将考虑上面给出的第四个属性。</w:t>
      </w:r>
      <w:r>
        <w:t xml:space="preserve"> </w:t>
      </w:r>
      <w:r>
        <w:t>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和</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（因此</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m:t>
            </m:r>
          </m:sup>
        </m:sSup>
      </m:oMath>
      <w:r>
        <w:t>是方阵）。</w:t>
      </w:r>
      <w:r>
        <w:t xml:space="preserve"> </w:t>
      </w:r>
      <w:r>
        <w:t>观察到</w:t>
      </w:r>
      <m:oMath>
        <m:r>
          <w:rPr>
            <w:rFonts w:ascii="Cambria Math" w:hAnsi="Cambria Math"/>
          </w:rPr>
          <m:t>BA∈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也是一个方阵，因此对它们进行迹的运算是有意义的。</w:t>
      </w:r>
      <w:r>
        <w:t xml:space="preserve"> </w:t>
      </w:r>
      <w:r>
        <w:t>要证明</w:t>
      </w:r>
      <m:oMath>
        <m:r>
          <m:rPr>
            <m:sty m:val="p"/>
          </m:rPr>
          <w:rPr>
            <w:rFonts w:ascii="Cambria Math" w:hAnsi="Cambria Math"/>
          </w:rPr>
          <m:t>tr</m:t>
        </m:r>
        <m:r>
          <w:rPr>
            <w:rFonts w:ascii="Cambria Math" w:hAnsi="Cambria Math"/>
          </w:rPr>
          <m:t>AB=</m:t>
        </m:r>
        <m:r>
          <m:rPr>
            <m:sty m:val="p"/>
          </m:rPr>
          <w:rPr>
            <w:rFonts w:ascii="Cambria Math" w:hAnsi="Cambria Math"/>
          </w:rPr>
          <m:t>tr</m:t>
        </m:r>
        <m:r>
          <w:rPr>
            <w:rFonts w:ascii="Cambria Math" w:hAnsi="Cambria Math"/>
          </w:rPr>
          <m:t>BA</m:t>
        </m:r>
      </m:oMath>
      <w:r>
        <w:t>，请注意：</w:t>
      </w:r>
    </w:p>
    <w:p w14:paraId="326D62D9" w14:textId="77777777" w:rsidR="00B94259" w:rsidRDefault="00000000" w:rsidP="004D4756">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p"/>
                  </m:rPr>
                  <w:rPr>
                    <w:rFonts w:ascii="Cambria Math" w:hAnsi="Cambria Math"/>
                  </w:rPr>
                  <m:t>tr</m:t>
                </m:r>
                <m:r>
                  <w:rPr>
                    <w:rFonts w:ascii="Cambria Math" w:hAnsi="Cambria Math"/>
                  </w:rPr>
                  <m:t>AB</m:t>
                </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B</m:t>
                            </m:r>
                          </m:e>
                          <m:sub>
                            <m:r>
                              <w:rPr>
                                <w:rFonts w:ascii="Cambria Math" w:hAnsi="Cambria Math"/>
                              </w:rPr>
                              <m:t>ji</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B</m:t>
                    </m:r>
                  </m:e>
                  <m:sub>
                    <m:r>
                      <w:rPr>
                        <w:rFonts w:ascii="Cambria Math" w:hAnsi="Cambria Math"/>
                      </w:rPr>
                      <m:t>ji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e>
                </m:nary>
                <m:sSub>
                  <m:sSubPr>
                    <m:ctrlPr>
                      <w:rPr>
                        <w:rFonts w:ascii="Cambria Math" w:hAnsi="Cambria Math"/>
                      </w:rPr>
                    </m:ctrlPr>
                  </m:sSubPr>
                  <m:e>
                    <m:r>
                      <w:rPr>
                        <w:rFonts w:ascii="Cambria Math" w:hAnsi="Cambria Math"/>
                      </w:rPr>
                      <m:t>A</m:t>
                    </m:r>
                  </m:e>
                  <m:sub>
                    <m:r>
                      <w:rPr>
                        <w:rFonts w:ascii="Cambria Math" w:hAnsi="Cambria Math"/>
                      </w:rPr>
                      <m:t>ij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sSub>
                          <m:sSubPr>
                            <m:ctrlPr>
                              <w:rPr>
                                <w:rFonts w:ascii="Cambria Math" w:hAnsi="Cambria Math"/>
                              </w:rPr>
                            </m:ctrlPr>
                          </m:sSubPr>
                          <m:e>
                            <m:r>
                              <w:rPr>
                                <w:rFonts w:ascii="Cambria Math" w:hAnsi="Cambria Math"/>
                              </w:rPr>
                              <m:t>A</m:t>
                            </m:r>
                          </m:e>
                          <m:sub>
                            <m:r>
                              <w:rPr>
                                <w:rFonts w:ascii="Cambria Math" w:hAnsi="Cambria Math"/>
                              </w:rPr>
                              <m:t>ij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e>
                </m:nary>
                <m: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jj</m:t>
                    </m:r>
                  </m:sub>
                </m:sSub>
                <m:r>
                  <w:rPr>
                    <w:rFonts w:ascii="Cambria Math" w:hAnsi="Cambria Math"/>
                  </w:rPr>
                  <m:t>=</m:t>
                </m:r>
                <m:r>
                  <m:rPr>
                    <m:sty m:val="p"/>
                  </m:rPr>
                  <w:rPr>
                    <w:rFonts w:ascii="Cambria Math" w:hAnsi="Cambria Math"/>
                  </w:rPr>
                  <m:t>tr</m:t>
                </m:r>
                <m:r>
                  <w:rPr>
                    <w:rFonts w:ascii="Cambria Math" w:hAnsi="Cambria Math"/>
                  </w:rPr>
                  <m:t>BA</m:t>
                </m:r>
              </m:e>
            </m:mr>
          </m:m>
        </m:oMath>
      </m:oMathPara>
    </w:p>
    <w:p w14:paraId="2975E15F" w14:textId="77777777" w:rsidR="00B94259" w:rsidRDefault="00B94259" w:rsidP="004D4756">
      <w:pPr>
        <w:pStyle w:val="af"/>
      </w:pPr>
      <w:r>
        <w:t>这里，第一个和最后两个等式使用迹运算符和矩阵乘法的定义，重点在第四个等式，使用标量乘法的可交换性来反转每个乘积中的项的顺序，以及标量加法的可交换性和相关性，以便重新排列求和的顺序。</w:t>
      </w:r>
    </w:p>
    <w:p w14:paraId="2A53B861" w14:textId="77777777" w:rsidR="00B94259" w:rsidRDefault="00B94259">
      <w:pPr>
        <w:pStyle w:val="4"/>
      </w:pPr>
      <w:r>
        <w:t xml:space="preserve">3.5 </w:t>
      </w:r>
      <w:r>
        <w:t>范数</w:t>
      </w:r>
    </w:p>
    <w:p w14:paraId="68D523EC" w14:textId="77777777" w:rsidR="00B94259" w:rsidRDefault="00B94259" w:rsidP="00983CA1">
      <w:pPr>
        <w:pStyle w:val="af"/>
      </w:pPr>
      <w:r>
        <w:t>向量的范数</w:t>
      </w:r>
      <m:oMath>
        <m:r>
          <w:rPr>
            <w:rFonts w:ascii="Cambria Math" w:hAnsi="Cambria Math"/>
          </w:rPr>
          <m:t>∥x∥</m:t>
        </m:r>
      </m:oMath>
      <w:r>
        <w:t>是非正式度量的向量的</w:t>
      </w:r>
      <w:r>
        <w:t>“</w:t>
      </w:r>
      <w:r>
        <w:t>长度</w:t>
      </w:r>
      <w:r>
        <w:t xml:space="preserve">” </w:t>
      </w:r>
      <w:r>
        <w:t>。</w:t>
      </w:r>
      <w:r>
        <w:t xml:space="preserve"> </w:t>
      </w:r>
      <w:r>
        <w:t>例如，我们有常用的欧几里德或</w:t>
      </w:r>
      <m:oMath>
        <m:sSub>
          <m:sSubPr>
            <m:ctrlPr>
              <w:rPr>
                <w:rFonts w:ascii="Cambria Math" w:hAnsi="Cambria Math"/>
              </w:rPr>
            </m:ctrlPr>
          </m:sSubPr>
          <m:e>
            <m:r>
              <m:rPr>
                <m:scr m:val="script"/>
              </m:rPr>
              <w:rPr>
                <w:rFonts w:ascii="Cambria Math" w:hAnsi="Cambria Math"/>
              </w:rPr>
              <m:t>l</m:t>
            </m:r>
          </m:e>
          <m:sub>
            <m:r>
              <w:rPr>
                <w:rFonts w:ascii="Cambria Math" w:hAnsi="Cambria Math"/>
              </w:rPr>
              <m:t>2</m:t>
            </m:r>
          </m:sub>
        </m:sSub>
      </m:oMath>
      <w:r>
        <w:t>范数，</w:t>
      </w:r>
    </w:p>
    <w:p w14:paraId="53D007E6"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e>
              </m:nary>
            </m:e>
          </m:rad>
        </m:oMath>
      </m:oMathPara>
    </w:p>
    <w:p w14:paraId="6ECBE35C" w14:textId="77777777" w:rsidR="00B94259" w:rsidRDefault="00B94259" w:rsidP="00983CA1">
      <w:pPr>
        <w:pStyle w:val="af"/>
      </w:pPr>
      <w:r>
        <w:t>注意：</w:t>
      </w:r>
      <m:oMath>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p>
    <w:p w14:paraId="1EDE3457" w14:textId="77777777" w:rsidR="00B94259" w:rsidRDefault="00B94259" w:rsidP="00983CA1">
      <w:pPr>
        <w:pStyle w:val="af"/>
      </w:pPr>
      <w:r>
        <w:t>更正式地，范数是满足</w:t>
      </w:r>
      <w:r>
        <w:t>4</w:t>
      </w:r>
      <w:r>
        <w:t>个属性的函数（</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w:t>
      </w:r>
    </w:p>
    <w:p w14:paraId="4D8AA115" w14:textId="77777777" w:rsidR="00B94259" w:rsidRDefault="00B94259" w:rsidP="00983CA1">
      <w:pPr>
        <w:pStyle w:val="af"/>
      </w:pPr>
      <w:r>
        <w:t>对于所有的</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f(x)≥0</m:t>
        </m:r>
      </m:oMath>
      <w:r>
        <w:t>(</w:t>
      </w:r>
      <w:r>
        <w:t>非负</w:t>
      </w:r>
      <w:r>
        <w:t>).</w:t>
      </w:r>
    </w:p>
    <w:p w14:paraId="5A52744D" w14:textId="77777777" w:rsidR="00B94259" w:rsidRDefault="00B94259" w:rsidP="00983CA1">
      <w:pPr>
        <w:pStyle w:val="af"/>
      </w:pPr>
      <w:r>
        <w:t>当且仅当</w:t>
      </w:r>
      <m:oMath>
        <m:r>
          <w:rPr>
            <w:rFonts w:ascii="Cambria Math" w:hAnsi="Cambria Math"/>
          </w:rPr>
          <m:t>x=0</m:t>
        </m:r>
      </m:oMath>
      <w:r>
        <w:t xml:space="preserve"> </w:t>
      </w:r>
      <w:r>
        <w:t>时，</w:t>
      </w:r>
      <m:oMath>
        <m:r>
          <w:rPr>
            <w:rFonts w:ascii="Cambria Math" w:hAnsi="Cambria Math"/>
          </w:rPr>
          <m:t>f(x)=0</m:t>
        </m:r>
      </m:oMath>
      <w:r>
        <w:t xml:space="preserve"> (</w:t>
      </w:r>
      <w:r>
        <w:t>明确性</w:t>
      </w:r>
      <w:r>
        <w:t>).</w:t>
      </w:r>
    </w:p>
    <w:p w14:paraId="2844875D" w14:textId="77777777" w:rsidR="00B94259" w:rsidRDefault="00B94259" w:rsidP="00983CA1">
      <w:pPr>
        <w:pStyle w:val="af"/>
      </w:pPr>
      <w:r>
        <w:t>对于所有</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r>
          <w:rPr>
            <w:rFonts w:ascii="Cambria Math" w:hAnsi="Cambria Math"/>
          </w:rPr>
          <m:t>t∈</m:t>
        </m:r>
        <m:r>
          <m:rPr>
            <m:scr m:val="double-struck"/>
            <m:sty m:val="p"/>
          </m:rPr>
          <w:rPr>
            <w:rFonts w:ascii="Cambria Math" w:hAnsi="Cambria Math"/>
          </w:rPr>
          <m:t>R</m:t>
        </m:r>
      </m:oMath>
      <w:r>
        <w:t>，则</w:t>
      </w:r>
      <w:r>
        <w:t xml:space="preserve"> </w:t>
      </w:r>
      <m:oMath>
        <m:r>
          <w:rPr>
            <w:rFonts w:ascii="Cambria Math" w:hAnsi="Cambria Math"/>
          </w:rPr>
          <m:t>f(tx)=</m:t>
        </m:r>
        <m:d>
          <m:dPr>
            <m:begChr m:val="|"/>
            <m:endChr m:val="|"/>
            <m:ctrlPr>
              <w:rPr>
                <w:rFonts w:ascii="Cambria Math" w:hAnsi="Cambria Math"/>
              </w:rPr>
            </m:ctrlPr>
          </m:dPr>
          <m:e>
            <m:r>
              <w:rPr>
                <w:rFonts w:ascii="Cambria Math" w:hAnsi="Cambria Math"/>
              </w:rPr>
              <m:t>t</m:t>
            </m:r>
          </m:e>
        </m:d>
        <m:r>
          <w:rPr>
            <w:rFonts w:ascii="Cambria Math" w:hAnsi="Cambria Math"/>
          </w:rPr>
          <m:t>f(x)</m:t>
        </m:r>
      </m:oMath>
      <w:r>
        <w:t xml:space="preserve"> (</w:t>
      </w:r>
      <w:r>
        <w:t>正齐次性</w:t>
      </w:r>
      <w:r>
        <w:t>).</w:t>
      </w:r>
    </w:p>
    <w:p w14:paraId="6809C902" w14:textId="77777777" w:rsidR="00B94259" w:rsidRDefault="00B94259" w:rsidP="00983CA1">
      <w:pPr>
        <w:pStyle w:val="af"/>
      </w:pPr>
      <w:r>
        <w:t>对于所有</w:t>
      </w:r>
      <w:r>
        <w:t xml:space="preserve"> </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f(x+y)≤f(x)+f(y)</m:t>
        </m:r>
      </m:oMath>
      <w:r>
        <w:t xml:space="preserve"> (</w:t>
      </w:r>
      <w:r>
        <w:t>三角不等式</w:t>
      </w:r>
      <w:r>
        <w:t>)</w:t>
      </w:r>
    </w:p>
    <w:p w14:paraId="5A7143D7" w14:textId="77777777" w:rsidR="00B94259" w:rsidRDefault="00B94259" w:rsidP="00983CA1">
      <w:pPr>
        <w:pStyle w:val="af"/>
      </w:pPr>
      <w:r>
        <w:t>其他范数的例子是</w:t>
      </w:r>
      <m:oMath>
        <m:sSub>
          <m:sSubPr>
            <m:ctrlPr>
              <w:rPr>
                <w:rFonts w:ascii="Cambria Math" w:hAnsi="Cambria Math"/>
              </w:rPr>
            </m:ctrlPr>
          </m:sSubPr>
          <m:e>
            <m:r>
              <m:rPr>
                <m:scr m:val="script"/>
              </m:rPr>
              <w:rPr>
                <w:rFonts w:ascii="Cambria Math" w:hAnsi="Cambria Math"/>
              </w:rPr>
              <m:t>l</m:t>
            </m:r>
          </m:e>
          <m:sub>
            <m:r>
              <w:rPr>
                <w:rFonts w:ascii="Cambria Math" w:hAnsi="Cambria Math"/>
              </w:rPr>
              <m:t>1</m:t>
            </m:r>
          </m:sub>
        </m:sSub>
      </m:oMath>
      <w:r>
        <w:t>范数</w:t>
      </w:r>
      <w:r>
        <w:t>:</w:t>
      </w:r>
    </w:p>
    <w:p w14:paraId="46448172"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1</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nary>
        </m:oMath>
      </m:oMathPara>
    </w:p>
    <w:p w14:paraId="4D26D34C" w14:textId="77777777" w:rsidR="00B94259" w:rsidRDefault="00B94259" w:rsidP="00983CA1">
      <w:pPr>
        <w:pStyle w:val="af"/>
      </w:pPr>
      <w:r>
        <w:t>和</w:t>
      </w:r>
      <m:oMath>
        <m:sSub>
          <m:sSubPr>
            <m:ctrlPr>
              <w:rPr>
                <w:rFonts w:ascii="Cambria Math" w:hAnsi="Cambria Math"/>
              </w:rPr>
            </m:ctrlPr>
          </m:sSubPr>
          <m:e>
            <m:r>
              <m:rPr>
                <m:scr m:val="script"/>
              </m:rPr>
              <w:rPr>
                <w:rFonts w:ascii="Cambria Math" w:hAnsi="Cambria Math"/>
              </w:rPr>
              <m:t>l</m:t>
            </m:r>
          </m:e>
          <m:sub>
            <m:r>
              <w:rPr>
                <w:rFonts w:ascii="Cambria Math" w:hAnsi="Cambria Math"/>
              </w:rPr>
              <m:t>∞</m:t>
            </m:r>
          </m:sub>
        </m:sSub>
      </m:oMath>
      <w:r>
        <w:t>范数：</w:t>
      </w:r>
    </w:p>
    <w:p w14:paraId="6584DF20"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m:t>
              </m:r>
            </m:sub>
          </m:sSub>
          <m:r>
            <w:rPr>
              <w:rFonts w:ascii="Cambria Math" w:hAnsi="Cambria Math"/>
            </w:rPr>
            <m:t>=</m:t>
          </m:r>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p w14:paraId="3570CAA2" w14:textId="77777777" w:rsidR="00B94259" w:rsidRDefault="00B94259" w:rsidP="00983CA1">
      <w:pPr>
        <w:pStyle w:val="af"/>
      </w:pPr>
      <w:r>
        <w:t>事实上，到目前为止所提出的所有三个范数都是</w:t>
      </w:r>
      <m:oMath>
        <m:sSub>
          <m:sSubPr>
            <m:ctrlPr>
              <w:rPr>
                <w:rFonts w:ascii="Cambria Math" w:hAnsi="Cambria Math"/>
              </w:rPr>
            </m:ctrlPr>
          </m:sSubPr>
          <m:e>
            <m:r>
              <m:rPr>
                <m:scr m:val="script"/>
              </m:rPr>
              <w:rPr>
                <w:rFonts w:ascii="Cambria Math" w:hAnsi="Cambria Math"/>
              </w:rPr>
              <m:t>l</m:t>
            </m:r>
          </m:e>
          <m:sub>
            <m:r>
              <w:rPr>
                <w:rFonts w:ascii="Cambria Math" w:hAnsi="Cambria Math"/>
              </w:rPr>
              <m:t>p</m:t>
            </m:r>
          </m:sub>
        </m:sSub>
      </m:oMath>
      <w:r>
        <w:t>范数族的例子，它们由实数</w:t>
      </w:r>
      <m:oMath>
        <m:r>
          <w:rPr>
            <w:rFonts w:ascii="Cambria Math" w:hAnsi="Cambria Math"/>
          </w:rPr>
          <m:t>p≥1</m:t>
        </m:r>
      </m:oMath>
      <w:r>
        <w:t>参数化，并定义为：</w:t>
      </w:r>
    </w:p>
    <w:p w14:paraId="431A73EE" w14:textId="77777777" w:rsidR="00B94259" w:rsidRDefault="00B94259" w:rsidP="00983CA1">
      <w:pPr>
        <w:pStyle w:val="af"/>
      </w:pPr>
      <m:oMathPara>
        <m:oMathParaPr>
          <m:jc m:val="center"/>
        </m:oMathParaPr>
        <m:oMath>
          <m:r>
            <w:rPr>
              <w:rFonts w:ascii="Cambria Math" w:hAnsi="Cambria Math"/>
            </w:rPr>
            <w:lastRenderedPageBreak/>
            <m:t>∥x</m:t>
          </m:r>
          <m:sSub>
            <m:sSubPr>
              <m:ctrlPr>
                <w:rPr>
                  <w:rFonts w:ascii="Cambria Math" w:hAnsi="Cambria Math"/>
                </w:rPr>
              </m:ctrlPr>
            </m:sSubPr>
            <m:e>
              <m:r>
                <w:rPr>
                  <w:rFonts w:ascii="Cambria Math" w:hAnsi="Cambria Math"/>
                </w:rPr>
                <m:t>∥</m:t>
              </m:r>
            </m:e>
            <m:sub>
              <m:r>
                <w:rPr>
                  <w:rFonts w:ascii="Cambria Math" w:hAnsi="Cambria Math"/>
                </w:rPr>
                <m:t>p</m:t>
              </m:r>
            </m:sub>
          </m:sSub>
          <m: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oMath>
      </m:oMathPara>
    </w:p>
    <w:p w14:paraId="68DE4B73" w14:textId="77777777" w:rsidR="00B94259" w:rsidRDefault="00B94259" w:rsidP="00983CA1">
      <w:pPr>
        <w:pStyle w:val="af"/>
      </w:pPr>
      <w:r>
        <w:t>也可以为矩阵定义范数，例如</w:t>
      </w:r>
      <w:r>
        <w:rPr>
          <w:b/>
        </w:rPr>
        <w:t>Frobenius</w:t>
      </w:r>
      <w:r>
        <w:t>范数</w:t>
      </w:r>
      <w:r>
        <w:t>:</w:t>
      </w:r>
    </w:p>
    <w:p w14:paraId="33015A63" w14:textId="77777777" w:rsidR="00B94259" w:rsidRDefault="00B94259" w:rsidP="00983CA1">
      <w:pPr>
        <w:pStyle w:val="af"/>
      </w:pPr>
      <m:oMathPara>
        <m:oMathParaPr>
          <m:jc m:val="center"/>
        </m:oMathPara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F</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ij</m:t>
                          </m:r>
                        </m:sub>
                        <m:sup>
                          <m:r>
                            <w:rPr>
                              <w:rFonts w:ascii="Cambria Math" w:hAnsi="Cambria Math"/>
                            </w:rPr>
                            <m:t>2</m:t>
                          </m:r>
                        </m:sup>
                      </m:sSubSup>
                    </m:e>
                  </m:nary>
                </m:e>
              </m:nary>
            </m:e>
          </m:rad>
          <m:r>
            <w:rPr>
              <w:rFonts w:ascii="Cambria Math" w:hAnsi="Cambria Math"/>
            </w:rPr>
            <m:t>=</m:t>
          </m:r>
          <m:rad>
            <m:radPr>
              <m:degHide m:val="1"/>
              <m:ctrlPr>
                <w:rPr>
                  <w:rFonts w:ascii="Cambria Math" w:hAnsi="Cambria Math"/>
                </w:rPr>
              </m:ctrlPr>
            </m:radPr>
            <m:deg/>
            <m:e>
              <m:r>
                <m:rPr>
                  <m:sty m:val="p"/>
                </m:rPr>
                <w:rPr>
                  <w:rFonts w:ascii="Cambria Math" w:hAnsi="Cambria Math"/>
                </w:rPr>
                <m:t>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rad>
        </m:oMath>
      </m:oMathPara>
    </w:p>
    <w:p w14:paraId="55F5591C" w14:textId="77777777" w:rsidR="00B94259" w:rsidRDefault="00B94259" w:rsidP="00983CA1">
      <w:pPr>
        <w:pStyle w:val="af"/>
      </w:pPr>
      <w:r>
        <w:t>许多其他更多的范数，但它们超出了这个复习材料的范围。</w:t>
      </w:r>
    </w:p>
    <w:p w14:paraId="40687C83" w14:textId="77777777" w:rsidR="00B94259" w:rsidRDefault="00B94259">
      <w:pPr>
        <w:pStyle w:val="4"/>
      </w:pPr>
      <w:bookmarkStart w:id="458" w:name="header-n168"/>
      <w:r>
        <w:t xml:space="preserve">3.6 </w:t>
      </w:r>
      <w:r>
        <w:t>线性相关性和秩</w:t>
      </w:r>
      <w:bookmarkEnd w:id="458"/>
    </w:p>
    <w:p w14:paraId="037D724E" w14:textId="77777777" w:rsidR="00B94259" w:rsidRDefault="00B94259" w:rsidP="00983CA1">
      <w:pPr>
        <w:pStyle w:val="af"/>
      </w:pPr>
      <w:r>
        <w:t>一组向量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w:t>
      </w:r>
      <w:r>
        <w:t xml:space="preserve"> </w:t>
      </w:r>
      <w:r>
        <w:t>如果没有向量可以表示为其余向量的线性组合，则称称该向量是线性无相关的。</w:t>
      </w:r>
      <w:r>
        <w:t xml:space="preserve"> </w:t>
      </w:r>
      <w:r>
        <w:t>相反，如果属于该组的一个向量可以表示为其余向量的线性组合，则称该向量是线性相关的。</w:t>
      </w:r>
      <w:r>
        <w:t xml:space="preserve"> </w:t>
      </w:r>
      <w:r>
        <w:t>也就是说，如果：</w:t>
      </w:r>
    </w:p>
    <w:p w14:paraId="7E96BD19"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n-1</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77E17312" w14:textId="77777777" w:rsidR="00B94259" w:rsidRDefault="00B94259" w:rsidP="00983CA1">
      <w:pPr>
        <w:pStyle w:val="af"/>
      </w:pPr>
      <w:r>
        <w:t>对于某些标量值</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-1∈</m:t>
        </m:r>
        <m:r>
          <m:rPr>
            <m:scr m:val="double-struck"/>
            <m:sty m:val="p"/>
          </m:rPr>
          <w:rPr>
            <w:rFonts w:ascii="Cambria Math" w:hAnsi="Cambria Math"/>
          </w:rPr>
          <m:t>R</m:t>
        </m:r>
      </m:oMath>
      <w:r>
        <w:t>，要么向量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是线性相关的</w:t>
      </w:r>
      <w:r>
        <w:t xml:space="preserve">; </w:t>
      </w:r>
      <w:r>
        <w:t>否则，向量是线性无关的。</w:t>
      </w:r>
      <w:r>
        <w:t xml:space="preserve"> </w:t>
      </w:r>
      <w:r>
        <w:t>例如，向量：</w:t>
      </w:r>
    </w:p>
    <w:p w14:paraId="1F0877A5"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2</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m:t>
                    </m:r>
                  </m:e>
                </m:mr>
                <m:mr>
                  <m:e>
                    <m:r>
                      <w:rPr>
                        <w:rFonts w:ascii="Cambria Math" w:hAnsi="Cambria Math"/>
                      </w:rPr>
                      <m:t>1</m:t>
                    </m:r>
                  </m:e>
                </m:mr>
                <m:mr>
                  <m:e>
                    <m:r>
                      <w:rPr>
                        <w:rFonts w:ascii="Cambria Math" w:hAnsi="Cambria Math"/>
                      </w:rPr>
                      <m:t>5</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-3</m:t>
                    </m:r>
                  </m:e>
                </m:mr>
                <m:mr>
                  <m:e>
                    <m:r>
                      <w:rPr>
                        <w:rFonts w:ascii="Cambria Math" w:hAnsi="Cambria Math"/>
                      </w:rPr>
                      <m:t>-1</m:t>
                    </m:r>
                  </m:e>
                </m:mr>
              </m:m>
            </m:e>
          </m:d>
        </m:oMath>
      </m:oMathPara>
    </w:p>
    <w:p w14:paraId="22E2C365" w14:textId="77777777" w:rsidR="00B94259" w:rsidRDefault="00B94259" w:rsidP="00983CA1">
      <w:pPr>
        <w:pStyle w:val="af"/>
      </w:pPr>
      <w:r>
        <w:t>是线性相关的，因为：</w:t>
      </w:r>
      <m:oMath>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w:t>
      </w:r>
    </w:p>
    <w:p w14:paraId="706EB3FC"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w:t>
      </w:r>
      <w:r>
        <w:rPr>
          <w:b/>
        </w:rPr>
        <w:t>列秩</w:t>
      </w:r>
      <w:r>
        <w:t>是构成线性无关集合的</w:t>
      </w:r>
      <m:oMath>
        <m:r>
          <w:rPr>
            <w:rFonts w:ascii="Cambria Math" w:hAnsi="Cambria Math"/>
          </w:rPr>
          <m:t>A</m:t>
        </m:r>
      </m:oMath>
      <w:r>
        <w:t>的最大列子集的大小。</w:t>
      </w:r>
      <w:r>
        <w:t xml:space="preserve"> </w:t>
      </w:r>
      <w:r>
        <w:t>由于术语的多样性，这通常简称为</w:t>
      </w:r>
      <m:oMath>
        <m:r>
          <w:rPr>
            <w:rFonts w:ascii="Cambria Math" w:hAnsi="Cambria Math"/>
          </w:rPr>
          <m:t>A</m:t>
        </m:r>
      </m:oMath>
      <w:r>
        <w:t>的线性无关列的数量。同样，行秩是构成线性无关集合的</w:t>
      </w:r>
      <m:oMath>
        <m:r>
          <w:rPr>
            <w:rFonts w:ascii="Cambria Math" w:hAnsi="Cambria Math"/>
          </w:rPr>
          <m:t>A</m:t>
        </m:r>
      </m:oMath>
      <w:r>
        <w:t>的最大行数。</w:t>
      </w:r>
      <w:r>
        <w:t xml:space="preserve"> </w:t>
      </w:r>
      <w:r>
        <w:t>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，事实证明</w:t>
      </w:r>
      <m:oMath>
        <m:r>
          <w:rPr>
            <w:rFonts w:ascii="Cambria Math" w:hAnsi="Cambria Math"/>
          </w:rPr>
          <m:t>A</m:t>
        </m:r>
      </m:oMath>
      <w:r>
        <w:t>的列秩等于</w:t>
      </w:r>
      <m:oMath>
        <m:r>
          <w:rPr>
            <w:rFonts w:ascii="Cambria Math" w:hAnsi="Cambria Math"/>
          </w:rPr>
          <m:t>A</m:t>
        </m:r>
      </m:oMath>
      <w:r>
        <w:t>的行秩（尽管我们不会证明这一点），因此两个量统称为</w:t>
      </w:r>
      <m:oMath>
        <m:r>
          <w:rPr>
            <w:rFonts w:ascii="Cambria Math" w:hAnsi="Cambria Math"/>
          </w:rPr>
          <m:t>A</m:t>
        </m:r>
      </m:oMath>
      <w:r>
        <w:t>的</w:t>
      </w:r>
      <w:r>
        <w:rPr>
          <w:b/>
        </w:rPr>
        <w:t>秩</w:t>
      </w:r>
      <w:r>
        <w:t>，用</w:t>
      </w:r>
      <w:r>
        <w:t xml:space="preserve"> </w:t>
      </w:r>
      <m:oMath>
        <m:r>
          <m:rPr>
            <m:sty m:val="p"/>
          </m:rPr>
          <w:rPr>
            <w:rFonts w:ascii="Cambria Math" w:hAnsi="Cambria Math"/>
          </w:rPr>
          <m:t>rank</m:t>
        </m:r>
        <m:r>
          <w:rPr>
            <w:rFonts w:ascii="Cambria Math" w:hAnsi="Cambria Math"/>
          </w:rPr>
          <m:t>(A)</m:t>
        </m:r>
      </m:oMath>
      <w:r>
        <w:t>表示。</w:t>
      </w:r>
      <w:r>
        <w:t xml:space="preserve"> </w:t>
      </w:r>
      <w:r>
        <w:t>以下是秩的一些基本属性：</w:t>
      </w:r>
    </w:p>
    <w:p w14:paraId="61FBB086"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(A)≤min(m,n)</m:t>
        </m:r>
      </m:oMath>
      <w:r w:rsidRPr="00983CA1">
        <w:rPr>
          <w:rFonts w:asciiTheme="minorEastAsia" w:eastAsiaTheme="minorEastAsia" w:hAnsiTheme="minorEastAsia"/>
        </w:rPr>
        <w:t xml:space="preserve">，如果$ \text(A) = \text{min} (m, n)$，则： </w:t>
      </w:r>
      <m:oMath>
        <m:r>
          <w:rPr>
            <w:rFonts w:ascii="Cambria Math" w:eastAsiaTheme="minorEastAsia" w:hAnsi="Cambria Math"/>
          </w:rPr>
          <m:t>A</m:t>
        </m:r>
      </m:oMath>
      <w:r w:rsidRPr="00983CA1">
        <w:rPr>
          <w:rFonts w:asciiTheme="minorEastAsia" w:eastAsiaTheme="minorEastAsia" w:hAnsiTheme="minorEastAsia"/>
        </w:rPr>
        <w:t xml:space="preserve"> 被称作</w:t>
      </w:r>
      <w:r w:rsidRPr="00983CA1">
        <w:rPr>
          <w:rFonts w:asciiTheme="minorEastAsia" w:eastAsiaTheme="minorEastAsia" w:hAnsiTheme="minorEastAsia"/>
          <w:b/>
        </w:rPr>
        <w:t>满秩</w:t>
      </w:r>
      <w:r w:rsidRPr="00983CA1">
        <w:rPr>
          <w:rFonts w:asciiTheme="minorEastAsia" w:eastAsiaTheme="minorEastAsia" w:hAnsiTheme="minorEastAsia"/>
        </w:rPr>
        <w:t>。</w:t>
      </w:r>
    </w:p>
    <w:p w14:paraId="0FAFE6C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m:t>
        </m:r>
      </m:oMath>
    </w:p>
    <w:p w14:paraId="6A3497C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min</m:t>
        </m:r>
        <m:r>
          <w:rPr>
            <w:rFonts w:ascii="Cambria Math" w:eastAsiaTheme="minorEastAsia" w:hAnsi="Cambria Math"/>
          </w:rPr>
          <m:t>(</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7EAEF44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18DDF281" w14:textId="77777777" w:rsidR="00B94259" w:rsidRDefault="00B94259">
      <w:pPr>
        <w:pStyle w:val="4"/>
      </w:pPr>
      <w:bookmarkStart w:id="459" w:name="header-n184"/>
      <w:r>
        <w:lastRenderedPageBreak/>
        <w:t xml:space="preserve">3.7 </w:t>
      </w:r>
      <w:r>
        <w:t>方阵的逆</w:t>
      </w:r>
      <w:bookmarkEnd w:id="459"/>
    </w:p>
    <w:p w14:paraId="15AD0706" w14:textId="77777777" w:rsidR="00B94259" w:rsidRDefault="00B94259" w:rsidP="00983CA1">
      <w:pPr>
        <w:pStyle w:val="af"/>
      </w:pPr>
      <w:r>
        <w:t>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的倒数表示为</w:t>
      </w:r>
      <m:oMath>
        <m:sSup>
          <m:sSupPr>
            <m:ctrlPr>
              <w:rPr>
                <w:rFonts w:ascii="Cambria Math" w:hAnsi="Cambria Math"/>
              </w:rPr>
            </m:ctrlPr>
          </m:sSupPr>
          <m:e>
            <m:r>
              <w:rPr>
                <w:rFonts w:ascii="Cambria Math" w:hAnsi="Cambria Math"/>
              </w:rPr>
              <m:t>A</m:t>
            </m:r>
          </m:e>
          <m:sup>
            <m:r>
              <w:rPr>
                <w:rFonts w:ascii="Cambria Math" w:hAnsi="Cambria Math"/>
              </w:rPr>
              <m:t>-1</m:t>
            </m:r>
          </m:sup>
        </m:sSup>
      </m:oMath>
      <w:r>
        <w:t>，并且是这样的独特矩阵</w:t>
      </w:r>
      <w:r>
        <w:t>:</w:t>
      </w:r>
    </w:p>
    <w:p w14:paraId="29F32196"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A=I=A</m:t>
          </m:r>
          <m:sSup>
            <m:sSupPr>
              <m:ctrlPr>
                <w:rPr>
                  <w:rFonts w:ascii="Cambria Math" w:hAnsi="Cambria Math"/>
                </w:rPr>
              </m:ctrlPr>
            </m:sSupPr>
            <m:e>
              <m:r>
                <w:rPr>
                  <w:rFonts w:ascii="Cambria Math" w:hAnsi="Cambria Math"/>
                </w:rPr>
                <m:t>A</m:t>
              </m:r>
            </m:e>
            <m:sup>
              <m:r>
                <w:rPr>
                  <w:rFonts w:ascii="Cambria Math" w:hAnsi="Cambria Math"/>
                </w:rPr>
                <m:t>-1</m:t>
              </m:r>
            </m:sup>
          </m:sSup>
        </m:oMath>
      </m:oMathPara>
    </w:p>
    <w:p w14:paraId="6F5C3801" w14:textId="65246936" w:rsidR="00B94259" w:rsidRDefault="00B94259" w:rsidP="00983CA1">
      <w:pPr>
        <w:pStyle w:val="af"/>
      </w:pPr>
      <w:r>
        <w:t>请注意，并非所有矩阵都具有逆。</w:t>
      </w:r>
      <w:r>
        <w:t xml:space="preserve"> </w:t>
      </w:r>
      <w:r>
        <w:t>例如，非方形矩阵根据定义没有逆。</w:t>
      </w:r>
      <w:r>
        <w:t xml:space="preserve"> </w:t>
      </w:r>
      <w:r>
        <w:t>然而，对于一些方形矩阵</w:t>
      </w:r>
      <m:oMath>
        <m:r>
          <w:rPr>
            <w:rFonts w:ascii="Cambria Math" w:hAnsi="Cambria Math"/>
          </w:rPr>
          <m:t>A</m:t>
        </m:r>
      </m:oMath>
      <w:r>
        <w:t>，可能仍然存在</w:t>
      </w:r>
      <m:oMath>
        <m:sSup>
          <m:sSupPr>
            <m:ctrlPr>
              <w:rPr>
                <w:rFonts w:ascii="Cambria Math" w:hAnsi="Cambria Math"/>
              </w:rPr>
            </m:ctrlPr>
          </m:sSupPr>
          <m:e>
            <m:r>
              <w:rPr>
                <w:rFonts w:ascii="Cambria Math" w:hAnsi="Cambria Math"/>
              </w:rPr>
              <m:t>A</m:t>
            </m:r>
          </m:e>
          <m:sup>
            <m:r>
              <w:rPr>
                <w:rFonts w:ascii="Cambria Math" w:hAnsi="Cambria Math"/>
              </w:rPr>
              <m:t>-1</m:t>
            </m:r>
          </m:sup>
        </m:sSup>
      </m:oMath>
      <w:r>
        <w:t>可能不存在的情况。</w:t>
      </w:r>
      <w:r>
        <w:t xml:space="preserve"> </w:t>
      </w:r>
      <w:r>
        <w:t>特别是，如果</w:t>
      </w:r>
      <m:oMath>
        <m:sSup>
          <m:sSupPr>
            <m:ctrlPr>
              <w:rPr>
                <w:rFonts w:ascii="Cambria Math" w:hAnsi="Cambria Math"/>
              </w:rPr>
            </m:ctrlPr>
          </m:sSupPr>
          <m:e>
            <m:r>
              <w:rPr>
                <w:rFonts w:ascii="Cambria Math" w:hAnsi="Cambria Math"/>
              </w:rPr>
              <m:t>A</m:t>
            </m:r>
          </m:e>
          <m:sup>
            <m:r>
              <w:rPr>
                <w:rFonts w:ascii="Cambria Math" w:hAnsi="Cambria Math"/>
              </w:rPr>
              <m:t>-1</m:t>
            </m:r>
          </m:sup>
        </m:sSup>
      </m:oMath>
      <w:r>
        <w:t>存在，我们说</w:t>
      </w:r>
      <m:oMath>
        <m:r>
          <w:rPr>
            <w:rFonts w:ascii="Cambria Math" w:hAnsi="Cambria Math"/>
          </w:rPr>
          <m:t>A</m:t>
        </m:r>
      </m:oMath>
      <w:r>
        <w:t>是</w:t>
      </w:r>
      <w:r>
        <w:rPr>
          <w:b/>
        </w:rPr>
        <w:t>可逆</w:t>
      </w:r>
      <w:r>
        <w:t>的或</w:t>
      </w:r>
      <w:r>
        <w:rPr>
          <w:b/>
        </w:rPr>
        <w:t>非奇异</w:t>
      </w:r>
      <w:r>
        <w:t>的，否则就是</w:t>
      </w:r>
      <w:r>
        <w:rPr>
          <w:b/>
        </w:rPr>
        <w:t>不可逆</w:t>
      </w:r>
      <w:r>
        <w:t>或</w:t>
      </w:r>
      <w:r>
        <w:rPr>
          <w:b/>
        </w:rPr>
        <w:t>奇异</w:t>
      </w:r>
      <w:r>
        <w:t>的。为了使方阵</w:t>
      </w:r>
      <w:r>
        <w:t>A</w:t>
      </w:r>
      <w:r>
        <w:t>具有逆</w:t>
      </w:r>
      <m:oMath>
        <m:sSup>
          <m:sSupPr>
            <m:ctrlPr>
              <w:rPr>
                <w:rFonts w:ascii="Cambria Math" w:hAnsi="Cambria Math"/>
              </w:rPr>
            </m:ctrlPr>
          </m:sSupPr>
          <m:e>
            <m:r>
              <w:rPr>
                <w:rFonts w:ascii="Cambria Math" w:hAnsi="Cambria Math"/>
              </w:rPr>
              <m:t>A</m:t>
            </m:r>
          </m:e>
          <m:sup>
            <m:r>
              <w:rPr>
                <w:rFonts w:ascii="Cambria Math" w:hAnsi="Cambria Math"/>
              </w:rPr>
              <m:t>-1</m:t>
            </m:r>
          </m:sup>
        </m:sSup>
      </m:oMath>
      <w:r>
        <w:t>，则</w:t>
      </w:r>
      <m:oMath>
        <m:r>
          <w:rPr>
            <w:rFonts w:ascii="Cambria Math" w:hAnsi="Cambria Math"/>
          </w:rPr>
          <m:t>A</m:t>
        </m:r>
      </m:oMath>
      <w:r>
        <w:t>必须是满秩。</w:t>
      </w:r>
      <w:r>
        <w:t xml:space="preserve"> </w:t>
      </w:r>
      <w:r>
        <w:t>我们很快就会发现，除了满秩之外，还有许多其它的充分必要条件。</w:t>
      </w:r>
      <w:r>
        <w:t xml:space="preserve"> </w:t>
      </w:r>
      <w:r>
        <w:t>以下是逆的属性</w:t>
      </w:r>
      <w:r>
        <w:t xml:space="preserve">; </w:t>
      </w:r>
      <w:r>
        <w:t>假设</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，而且是非奇异的：</w:t>
      </w:r>
    </w:p>
    <w:p w14:paraId="3FDD674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=A</m:t>
        </m:r>
      </m:oMath>
    </w:p>
    <w:p w14:paraId="2BCF5A92"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(AB</m:t>
        </m:r>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oMath>
    </w:p>
    <w:p w14:paraId="4CD255BA"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oMath>
      <w:r w:rsidRPr="00983CA1">
        <w:rPr>
          <w:rFonts w:asciiTheme="minorEastAsia" w:eastAsiaTheme="minorEastAsia" w:hAnsiTheme="minorEastAsia"/>
        </w:rPr>
        <w:t>因此，该矩阵通常表示为</w:t>
      </w:r>
      <m:oMath>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r w:rsidRPr="00983CA1">
        <w:rPr>
          <w:rFonts w:asciiTheme="minorEastAsia" w:eastAsiaTheme="minorEastAsia" w:hAnsiTheme="minorEastAsia"/>
        </w:rPr>
        <w:t>。 作为如何使用逆的示例，考虑线性方程组，</w:t>
      </w:r>
      <m:oMath>
        <m:r>
          <w:rPr>
            <w:rFonts w:ascii="Cambria Math" w:eastAsiaTheme="minorEastAsia" w:hAnsi="Cambria Math"/>
          </w:rPr>
          <m:t>Ax=b</m:t>
        </m:r>
      </m:oMath>
      <w:r w:rsidRPr="00983CA1">
        <w:rPr>
          <w:rFonts w:asciiTheme="minorEastAsia" w:eastAsiaTheme="minorEastAsia" w:hAnsiTheme="minorEastAsia"/>
        </w:rPr>
        <w:t>，其中</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w:t>
      </w:r>
      <m:oMath>
        <m:r>
          <w:rPr>
            <w:rFonts w:ascii="Cambria Math" w:eastAsiaTheme="minorEastAsia" w:hAnsi="Cambria Math"/>
          </w:rPr>
          <m:t>x,b∈</m:t>
        </m:r>
        <m:r>
          <m:rPr>
            <m:scr m:val="double-struck"/>
            <m:sty m:val="p"/>
          </m:rPr>
          <w:rPr>
            <w:rFonts w:ascii="Cambria Math" w:eastAsiaTheme="minorEastAsia" w:hAnsi="Cambria Math"/>
          </w:rPr>
          <m:t>R</m:t>
        </m:r>
      </m:oMath>
      <w:r w:rsidRPr="00983CA1">
        <w:rPr>
          <w:rFonts w:asciiTheme="minorEastAsia" w:eastAsiaTheme="minorEastAsia" w:hAnsiTheme="minorEastAsia"/>
        </w:rPr>
        <w:t>， 如果</w:t>
      </w:r>
      <m:oMath>
        <m:r>
          <w:rPr>
            <w:rFonts w:ascii="Cambria Math" w:eastAsiaTheme="minorEastAsia" w:hAnsi="Cambria Math"/>
          </w:rPr>
          <m:t>A</m:t>
        </m:r>
      </m:oMath>
      <w:r w:rsidRPr="00983CA1">
        <w:rPr>
          <w:rFonts w:asciiTheme="minorEastAsia" w:eastAsiaTheme="minorEastAsia" w:hAnsiTheme="minorEastAsia"/>
        </w:rPr>
        <w:t>是非奇异的（即可逆的），那么</w:t>
      </w:r>
      <m:oMath>
        <m:r>
          <w:rPr>
            <w:rFonts w:ascii="Cambria Math" w:eastAsiaTheme="minorEastAsia" w:hAnsi="Cambria Math"/>
          </w:rPr>
          <m:t>x=</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b</m:t>
        </m:r>
      </m:oMath>
      <w:r w:rsidRPr="00983CA1">
        <w:rPr>
          <w:rFonts w:asciiTheme="minorEastAsia" w:eastAsiaTheme="minorEastAsia" w:hAnsiTheme="minorEastAsia"/>
        </w:rPr>
        <w:t>。 （如果</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不是方阵，这公式还有用吗？）</w:t>
      </w:r>
    </w:p>
    <w:p w14:paraId="3C2F8D5F" w14:textId="77777777" w:rsidR="00B94259" w:rsidRDefault="00B94259">
      <w:pPr>
        <w:pStyle w:val="4"/>
      </w:pPr>
      <w:bookmarkStart w:id="460" w:name="header-n195"/>
      <w:r>
        <w:t xml:space="preserve">3.8 </w:t>
      </w:r>
      <w:r>
        <w:t>正交阵</w:t>
      </w:r>
      <w:bookmarkEnd w:id="460"/>
    </w:p>
    <w:p w14:paraId="074F5653" w14:textId="77777777" w:rsidR="00B94259" w:rsidRDefault="00B94259" w:rsidP="00983CA1">
      <w:pPr>
        <w:pStyle w:val="af"/>
      </w:pPr>
      <w:r>
        <w:t>如果</w:t>
      </w:r>
      <w:r>
        <w:t xml:space="preserve"> </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oMath>
      <w:r>
        <w:t>，则两个向量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是</w:t>
      </w:r>
      <w:r>
        <w:rPr>
          <w:b/>
        </w:rPr>
        <w:t>正交</w:t>
      </w:r>
      <w:r>
        <w:t>的。如果</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=1</m:t>
        </m:r>
      </m:oMath>
      <w:r>
        <w:t>，则向量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被归一化。如果一个方阵</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的所有列彼此正交并被归一化（这些列然后被称为正交），则方阵</w:t>
      </w:r>
      <m:oMath>
        <m:r>
          <w:rPr>
            <w:rFonts w:ascii="Cambria Math" w:hAnsi="Cambria Math"/>
          </w:rPr>
          <m:t>U</m:t>
        </m:r>
      </m:oMath>
      <w:r>
        <w:t>是正交阵（注意在讨论向量时的意义不一样）。</w:t>
      </w:r>
    </w:p>
    <w:p w14:paraId="09AF5558" w14:textId="77777777" w:rsidR="00B94259" w:rsidRDefault="00B94259" w:rsidP="00983CA1">
      <w:pPr>
        <w:pStyle w:val="af"/>
      </w:pPr>
      <w:r>
        <w:t>它可以从正交性和正态性的定义中得出</w:t>
      </w:r>
      <w:r>
        <w:t>:</w:t>
      </w:r>
    </w:p>
    <w:p w14:paraId="2669C45F"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U=I=U</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429F3B37" w14:textId="77777777" w:rsidR="00B94259" w:rsidRDefault="00B94259" w:rsidP="00983CA1">
      <w:pPr>
        <w:pStyle w:val="af"/>
      </w:pPr>
      <w:r>
        <w:t>换句话说，正交矩阵的逆是其转置。</w:t>
      </w:r>
      <w:r>
        <w:t xml:space="preserve"> </w:t>
      </w:r>
      <w:r>
        <w:t>注意，如果</w:t>
      </w:r>
      <m:oMath>
        <m:r>
          <w:rPr>
            <w:rFonts w:ascii="Cambria Math" w:hAnsi="Cambria Math"/>
          </w:rPr>
          <m:t>U</m:t>
        </m:r>
      </m:oMath>
      <w:r>
        <w:t>不是方阵</w:t>
      </w:r>
      <w:r>
        <w:t xml:space="preserve"> :</w:t>
      </w:r>
      <w:r>
        <w:t>即，</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n&lt;m</m:t>
        </m:r>
      </m:oMath>
      <w:r>
        <w:t xml:space="preserve"> </w:t>
      </w:r>
      <w:r>
        <w:t>，但其列仍然是正交的，则</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m:t>
        </m:r>
      </m:oMath>
      <w:r>
        <w:t>，但是</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。我们通常只使用术语</w:t>
      </w:r>
      <w:r>
        <w:t>"</w:t>
      </w:r>
      <w:r>
        <w:t>正交</w:t>
      </w:r>
      <w:r>
        <w:t>"</w:t>
      </w:r>
      <w:r>
        <w:t>来描述先前的情况</w:t>
      </w:r>
      <w:r>
        <w:t xml:space="preserve"> </w:t>
      </w:r>
      <w:r>
        <w:t>，其中</w:t>
      </w:r>
      <m:oMath>
        <m:r>
          <w:rPr>
            <w:rFonts w:ascii="Cambria Math" w:hAnsi="Cambria Math"/>
          </w:rPr>
          <m:t>U</m:t>
        </m:r>
      </m:oMath>
      <w:r>
        <w:t>是方阵。</w:t>
      </w:r>
      <w:r>
        <w:t xml:space="preserve"> </w:t>
      </w:r>
      <w:r>
        <w:t>正交矩阵的另一个好的特性是在具有正交矩阵的向量上操作不会改变其欧几里德范数，即</w:t>
      </w:r>
      <w:r>
        <w:t>:</w:t>
      </w:r>
    </w:p>
    <w:p w14:paraId="71AF8A7D" w14:textId="77777777" w:rsidR="00B94259" w:rsidRDefault="00B94259" w:rsidP="00983CA1">
      <w:pPr>
        <w:pStyle w:val="af"/>
      </w:pPr>
      <m:oMathPara>
        <m:oMathParaPr>
          <m:jc m:val="center"/>
        </m:oMathParaP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660D19F" w14:textId="77777777" w:rsidR="00B94259" w:rsidRDefault="00B94259" w:rsidP="00983CA1">
      <w:pPr>
        <w:pStyle w:val="af"/>
      </w:pPr>
      <w:r>
        <w:t>对于任何</w:t>
      </w:r>
      <w:r>
        <w:t xml:space="preserve"> </w:t>
      </w:r>
      <m:oMath>
        <m:r>
          <w:rPr>
            <w:rFonts w:ascii="Cambria Math" w:hAnsi="Cambria Math"/>
          </w:rPr>
          <m:t>x∈</m:t>
        </m:r>
        <m:r>
          <m:rPr>
            <m:scr m:val="double-struck"/>
            <m:sty m:val="p"/>
          </m:rPr>
          <w:rPr>
            <w:rFonts w:ascii="Cambria Math" w:hAnsi="Cambria Math"/>
          </w:rPr>
          <m:t>R</m:t>
        </m:r>
      </m:oMath>
      <w:r>
        <w:t xml:space="preserve"> , </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是正交的。</w:t>
      </w:r>
    </w:p>
    <w:p w14:paraId="7B56B679" w14:textId="77777777" w:rsidR="00B94259" w:rsidRDefault="00B94259">
      <w:pPr>
        <w:pStyle w:val="4"/>
      </w:pPr>
      <w:bookmarkStart w:id="461" w:name="header-n202"/>
      <w:r>
        <w:lastRenderedPageBreak/>
        <w:t xml:space="preserve">3.9 </w:t>
      </w:r>
      <w:r>
        <w:t>矩阵的值域和零空间</w:t>
      </w:r>
      <w:bookmarkEnd w:id="461"/>
    </w:p>
    <w:p w14:paraId="48A32795" w14:textId="77777777" w:rsidR="00B94259" w:rsidRDefault="00B94259" w:rsidP="00983CA1">
      <w:pPr>
        <w:pStyle w:val="af"/>
      </w:pPr>
      <w:r>
        <w:t>一组向量</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是可以表示为</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的线性组合的所有向量的集合。</w:t>
      </w:r>
      <w:r>
        <w:t xml:space="preserve"> </w:t>
      </w:r>
      <w:r>
        <w:t>即：</w:t>
      </w:r>
    </w:p>
    <w:p w14:paraId="36326110" w14:textId="77777777" w:rsidR="00B94259" w:rsidRDefault="00B94259" w:rsidP="00983CA1">
      <w:pPr>
        <w:pStyle w:val="af"/>
      </w:pPr>
      <m:oMathPara>
        <m:oMathParaPr>
          <m:jc m:val="center"/>
        </m:oMathParaPr>
        <m:oMath>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d>
            <m:dPr>
              <m:begChr m:val="{"/>
              <m:endChr m:val="}"/>
              <m:ctrlPr>
                <w:rPr>
                  <w:rFonts w:ascii="Cambria Math" w:hAnsi="Cambria Math"/>
                </w:rPr>
              </m:ctrlPr>
            </m:dPr>
            <m:e>
              <m:r>
                <w:rPr>
                  <w:rFonts w:ascii="Cambria Math" w:hAnsi="Cambria Math"/>
                </w:rPr>
                <m:t>v:v=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
                <m:rPr>
                  <m:scr m:val="double-struck"/>
                  <m:sty m:val="p"/>
                </m:rPr>
                <w:rPr>
                  <w:rFonts w:ascii="Cambria Math" w:hAnsi="Cambria Math"/>
                </w:rPr>
                <m:t>R</m:t>
              </m:r>
            </m:e>
          </m:d>
        </m:oMath>
      </m:oMathPara>
    </w:p>
    <w:p w14:paraId="45C265CC" w14:textId="77777777" w:rsidR="00B94259" w:rsidRDefault="00B94259" w:rsidP="00983CA1">
      <w:pPr>
        <w:pStyle w:val="af"/>
      </w:pPr>
      <w:r>
        <w:t>可以证明，如果</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是一组</w:t>
      </w:r>
      <m:oMath>
        <m:r>
          <w:rPr>
            <w:rFonts w:ascii="Cambria Math" w:hAnsi="Cambria Math"/>
          </w:rPr>
          <m:t>n</m:t>
        </m:r>
      </m:oMath>
      <w:r>
        <w:t>个线性无关的向量，其中每个</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换句话说，任何向量</w:t>
      </w:r>
      <m:oMath>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都可以写成</w:t>
      </w:r>
      <m:oMath>
        <m:sSub>
          <m:sSubPr>
            <m:ctrlPr>
              <w:rPr>
                <w:rFonts w:ascii="Cambria Math" w:hAnsi="Cambria Math"/>
              </w:rPr>
            </m:ctrlPr>
          </m:sSubPr>
          <m:e>
            <m:r>
              <w:rPr>
                <w:rFonts w:ascii="Cambria Math" w:hAnsi="Cambria Math"/>
              </w:rPr>
              <m:t>x</m:t>
            </m:r>
          </m:e>
          <m:sub>
            <m:r>
              <w:rPr>
                <w:rFonts w:ascii="Cambria Math" w:hAnsi="Cambria Math"/>
              </w:rPr>
              <m:t>1</m:t>
            </m:r>
          </m:sub>
        </m:sSub>
      </m:oMath>
      <w:r>
        <w:t>到</w:t>
      </w:r>
      <m:oMath>
        <m:sSub>
          <m:sSubPr>
            <m:ctrlPr>
              <w:rPr>
                <w:rFonts w:ascii="Cambria Math" w:hAnsi="Cambria Math"/>
              </w:rPr>
            </m:ctrlPr>
          </m:sSubPr>
          <m:e>
            <m:r>
              <w:rPr>
                <w:rFonts w:ascii="Cambria Math" w:hAnsi="Cambria Math"/>
              </w:rPr>
              <m:t>x</m:t>
            </m:r>
          </m:e>
          <m:sub>
            <m:r>
              <w:rPr>
                <w:rFonts w:ascii="Cambria Math" w:hAnsi="Cambria Math"/>
              </w:rPr>
              <m:t>n</m:t>
            </m:r>
          </m:sub>
        </m:sSub>
      </m:oMath>
      <w:r>
        <w:t>的线性组合。</w:t>
      </w:r>
    </w:p>
    <w:p w14:paraId="4DC82BC9" w14:textId="77777777" w:rsidR="00B94259" w:rsidRDefault="00B94259" w:rsidP="00983CA1">
      <w:pPr>
        <w:pStyle w:val="af"/>
      </w:pPr>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投影到</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（这里我们假设</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）得到向量</w:t>
      </w:r>
      <m:oMath>
        <m:r>
          <w:rPr>
            <w:rFonts w:ascii="Cambria Math" w:hAnsi="Cambria Math"/>
          </w:rPr>
          <m:t>v∈</m:t>
        </m:r>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，由欧几里德范数</w:t>
      </w:r>
      <m:oMath>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oMath>
      <w:r>
        <w:t>可以得知，这样</w:t>
      </w:r>
      <m:oMath>
        <m:r>
          <w:rPr>
            <w:rFonts w:ascii="Cambria Math" w:hAnsi="Cambria Math"/>
          </w:rPr>
          <m:t>v</m:t>
        </m:r>
      </m:oMath>
      <w:r>
        <w:t>尽可能接近</w:t>
      </w:r>
      <m:oMath>
        <m:r>
          <w:rPr>
            <w:rFonts w:ascii="Cambria Math" w:hAnsi="Cambria Math"/>
          </w:rPr>
          <m:t>y</m:t>
        </m:r>
      </m:oMath>
      <w:r>
        <w:t>。</w:t>
      </w:r>
    </w:p>
    <w:p w14:paraId="13448E59" w14:textId="77777777" w:rsidR="00B94259" w:rsidRDefault="00B94259" w:rsidP="00983CA1">
      <w:pPr>
        <w:pStyle w:val="af"/>
      </w:pPr>
      <w:r>
        <w:t>我们将投影表示为</w:t>
      </w: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oMath>
      <w:r>
        <w:t>，并且可以将其正式定义为</w:t>
      </w:r>
      <w:r>
        <w:t>:</w:t>
      </w:r>
    </w:p>
    <w:p w14:paraId="48159505" w14:textId="77777777" w:rsidR="00B94259" w:rsidRDefault="00B94259" w:rsidP="00983CA1">
      <w:pPr>
        <w:pStyle w:val="af"/>
      </w:pPr>
      <m:oMathPara>
        <m:oMathParaPr>
          <m:jc m:val="center"/>
        </m:oMathParaP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sub>
          </m:sSub>
          <m:r>
            <w:rPr>
              <w:rFonts w:ascii="Cambria Math" w:hAnsi="Cambria Math"/>
            </w:rPr>
            <m:t>∥y-v</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F02AC7E"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的值域（有时也称为列空间），表示为</w:t>
      </w:r>
      <m:oMath>
        <m:r>
          <m:rPr>
            <m:scr m:val="script"/>
            <m:sty m:val="p"/>
          </m:rPr>
          <w:rPr>
            <w:rFonts w:ascii="Cambria Math" w:hAnsi="Cambria Math"/>
          </w:rPr>
          <m:t>R</m:t>
        </m:r>
        <m:r>
          <w:rPr>
            <w:rFonts w:ascii="Cambria Math" w:hAnsi="Cambria Math"/>
          </w:rPr>
          <m:t>(A)</m:t>
        </m:r>
      </m:oMath>
      <w:r>
        <w:t>，是</w:t>
      </w:r>
      <m:oMath>
        <m:r>
          <w:rPr>
            <w:rFonts w:ascii="Cambria Math" w:hAnsi="Cambria Math"/>
          </w:rPr>
          <m:t>A</m:t>
        </m:r>
      </m:oMath>
      <w:r>
        <w:t>列的跨度。换句话说，</w:t>
      </w:r>
    </w:p>
    <w:p w14:paraId="24A04926" w14:textId="77777777" w:rsidR="00B94259" w:rsidRDefault="00B94259" w:rsidP="00983CA1">
      <w:pPr>
        <w:pStyle w:val="af"/>
      </w:pPr>
      <m:oMathPara>
        <m:oMathParaPr>
          <m:jc m:val="center"/>
        </m:oMathParaPr>
        <m:oMath>
          <m:r>
            <m:rPr>
              <m:scr m:val="script"/>
              <m:sty m:val="p"/>
            </m:rPr>
            <w:rPr>
              <w:rFonts w:ascii="Cambria Math" w:hAnsi="Cambria Math"/>
            </w:rPr>
            <m:t>R</m:t>
          </m:r>
          <m:r>
            <w:rPr>
              <w:rFonts w:ascii="Cambria Math" w:hAnsi="Cambria Math"/>
            </w:rPr>
            <m:t>(A)=</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r>
                <w:rPr>
                  <w:rFonts w:ascii="Cambria Math" w:hAnsi="Cambria Math"/>
                </w:rPr>
                <m:t>:v=Ax,x∈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m:oMathPara>
    </w:p>
    <w:p w14:paraId="3422F585" w14:textId="77777777" w:rsidR="00B94259" w:rsidRDefault="00B94259" w:rsidP="00983CA1">
      <w:pPr>
        <w:pStyle w:val="af"/>
      </w:pPr>
      <w:r>
        <w:t>做一些技术性的假设（即</w:t>
      </w:r>
      <m:oMath>
        <m:r>
          <w:rPr>
            <w:rFonts w:ascii="Cambria Math" w:hAnsi="Cambria Math"/>
          </w:rPr>
          <m:t>A</m:t>
        </m:r>
      </m:oMath>
      <w:r>
        <w:t>是满秩且</w:t>
      </w:r>
      <m:oMath>
        <m:r>
          <w:rPr>
            <w:rFonts w:ascii="Cambria Math" w:hAnsi="Cambria Math"/>
          </w:rPr>
          <m:t>n&lt;m</m:t>
        </m:r>
      </m:oMath>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到</w:t>
      </w:r>
      <m:oMath>
        <m:r>
          <w:rPr>
            <w:rFonts w:ascii="Cambria Math" w:hAnsi="Cambria Math"/>
          </w:rPr>
          <m:t>A</m:t>
        </m:r>
      </m:oMath>
      <w:r>
        <w:t>的范围的投影由下式给出</w:t>
      </w:r>
      <w:r>
        <w:t>:</w:t>
      </w:r>
    </w:p>
    <w:p w14:paraId="3C31CA6E"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cr m:val="script"/>
                  <m:sty m:val="p"/>
                </m:rPr>
                <w:rPr>
                  <w:rFonts w:ascii="Cambria Math" w:hAnsi="Cambria Math"/>
                </w:rPr>
                <m:t>R</m:t>
              </m:r>
              <m:r>
                <w:rPr>
                  <w:rFonts w:ascii="Cambria Math" w:hAnsi="Cambria Math"/>
                </w:rPr>
                <m:t>(A)</m:t>
              </m:r>
            </m:sub>
          </m:sSub>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=A</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y</m:t>
          </m:r>
        </m:oMath>
      </m:oMathPara>
    </w:p>
    <w:p w14:paraId="5D2FB301" w14:textId="77777777" w:rsidR="00B94259" w:rsidRDefault="00B94259" w:rsidP="00983CA1">
      <w:pPr>
        <w:pStyle w:val="af"/>
      </w:pPr>
      <w:r>
        <w:t>这个最后的方程应该看起来非常熟悉，因为它几乎与我们在课程中（我们将很快再次得出）得到的公式：用于参数的最小二乘估计一样。</w:t>
      </w:r>
      <w:r>
        <w:t xml:space="preserve"> </w:t>
      </w:r>
      <w:r>
        <w:t>看一下投影的定义，显而易见，这实际上是我们在最小二乘问题中最小化的目标（除了范数的平方这里有点不一样，这不会影响找到最优解），所以这些问题自然是非常相关的。</w:t>
      </w:r>
      <w:r>
        <w:t xml:space="preserve"> </w:t>
      </w:r>
    </w:p>
    <w:p w14:paraId="09F30D6D" w14:textId="77777777" w:rsidR="00B94259" w:rsidRDefault="00B94259" w:rsidP="00983CA1">
      <w:pPr>
        <w:pStyle w:val="af"/>
      </w:pPr>
      <w:r>
        <w:t>当</w:t>
      </w:r>
      <m:oMath>
        <m:r>
          <w:rPr>
            <w:rFonts w:ascii="Cambria Math" w:hAnsi="Cambria Math"/>
          </w:rPr>
          <m:t>A</m:t>
        </m:r>
      </m:oMath>
      <w:r>
        <w:t>只包含一列时，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，这给出了向量投影到一条线上的特殊情况：</w:t>
      </w:r>
    </w:p>
    <w:p w14:paraId="4C56BCD4"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f>
            <m:fPr>
              <m:ctrlPr>
                <w:rPr>
                  <w:rFonts w:ascii="Cambria Math" w:hAnsi="Cambria Math"/>
                </w:rPr>
              </m:ctrlPr>
            </m:fPr>
            <m:num>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num>
            <m:den>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den>
          </m:f>
          <m:r>
            <w:rPr>
              <w:rFonts w:ascii="Cambria Math" w:hAnsi="Cambria Math"/>
            </w:rPr>
            <m:t>y</m:t>
          </m:r>
        </m:oMath>
      </m:oMathPara>
    </w:p>
    <w:p w14:paraId="3696EDA1" w14:textId="77777777" w:rsidR="00B94259" w:rsidRDefault="00B94259" w:rsidP="00983CA1">
      <w:pPr>
        <w:pStyle w:val="af"/>
      </w:pPr>
      <w:r>
        <w:t>一个矩阵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的零空间</w:t>
      </w:r>
      <w:r>
        <w:t xml:space="preserve"> </w:t>
      </w:r>
      <m:oMath>
        <m:r>
          <m:rPr>
            <m:scr m:val="script"/>
            <m:sty m:val="p"/>
          </m:rPr>
          <w:rPr>
            <w:rFonts w:ascii="Cambria Math" w:hAnsi="Cambria Math"/>
          </w:rPr>
          <m:t>N</m:t>
        </m:r>
        <m:r>
          <w:rPr>
            <w:rFonts w:ascii="Cambria Math" w:hAnsi="Cambria Math"/>
          </w:rPr>
          <m:t>(A)</m:t>
        </m:r>
      </m:oMath>
      <w:r>
        <w:t xml:space="preserve"> </w:t>
      </w:r>
      <w:r>
        <w:t>是所有乘以</w:t>
      </w:r>
      <m:oMath>
        <m:r>
          <w:rPr>
            <w:rFonts w:ascii="Cambria Math" w:hAnsi="Cambria Math"/>
          </w:rPr>
          <m:t>A</m:t>
        </m:r>
      </m:oMath>
      <w:r>
        <w:t>时等于</w:t>
      </w:r>
      <w:r>
        <w:t>0</w:t>
      </w:r>
      <w:r>
        <w:t>向量的集合，即：</w:t>
      </w:r>
    </w:p>
    <w:p w14:paraId="57270072" w14:textId="77777777" w:rsidR="00B94259" w:rsidRDefault="00B94259" w:rsidP="00983CA1">
      <w:pPr>
        <w:pStyle w:val="af"/>
      </w:pPr>
      <m:oMathPara>
        <m:oMathParaPr>
          <m:jc m:val="center"/>
        </m:oMathParaPr>
        <m:oMath>
          <m:r>
            <m:rPr>
              <m:scr m:val="script"/>
              <m:sty m:val="p"/>
            </m:rPr>
            <w:rPr>
              <w:rFonts w:ascii="Cambria Math" w:hAnsi="Cambria Math"/>
            </w:rPr>
            <m:t>N</m:t>
          </m:r>
          <m:r>
            <w:rPr>
              <w:rFonts w:ascii="Cambria Math" w:hAnsi="Cambria Math"/>
            </w:rPr>
            <m:t>(A)=</m:t>
          </m:r>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:Ax=0</m:t>
              </m:r>
            </m:e>
          </m:d>
        </m:oMath>
      </m:oMathPara>
    </w:p>
    <w:p w14:paraId="0E48EFC8" w14:textId="77777777" w:rsidR="00B94259" w:rsidRDefault="00B94259" w:rsidP="00983CA1">
      <w:pPr>
        <w:pStyle w:val="af"/>
      </w:pPr>
      <w:r>
        <w:t>注意，</w:t>
      </w:r>
      <m:oMath>
        <m:r>
          <m:rPr>
            <m:scr m:val="script"/>
            <m:sty m:val="p"/>
          </m:rPr>
          <w:rPr>
            <w:rFonts w:ascii="Cambria Math" w:hAnsi="Cambria Math"/>
          </w:rPr>
          <m:t>R</m:t>
        </m:r>
        <m:r>
          <w:rPr>
            <w:rFonts w:ascii="Cambria Math" w:hAnsi="Cambria Math"/>
          </w:rPr>
          <m:t>(A)</m:t>
        </m:r>
      </m:oMath>
      <w:r>
        <w:t>中的向量的大小为</w:t>
      </w:r>
      <m:oMath>
        <m:r>
          <w:rPr>
            <w:rFonts w:ascii="Cambria Math" w:hAnsi="Cambria Math"/>
          </w:rPr>
          <m:t>m</m:t>
        </m:r>
      </m:oMath>
      <w:r>
        <w:t>，而</w:t>
      </w:r>
      <w:r>
        <w:t xml:space="preserve"> </w:t>
      </w:r>
      <m:oMath>
        <m:r>
          <m:rPr>
            <m:scr m:val="script"/>
            <m:sty m:val="p"/>
          </m:rPr>
          <w:rPr>
            <w:rFonts w:ascii="Cambria Math" w:hAnsi="Cambria Math"/>
          </w:rPr>
          <m:t>N</m:t>
        </m:r>
        <m:r>
          <w:rPr>
            <w:rFonts w:ascii="Cambria Math" w:hAnsi="Cambria Math"/>
          </w:rPr>
          <m:t>(A)</m:t>
        </m:r>
      </m:oMath>
      <w:r>
        <w:t xml:space="preserve"> </w:t>
      </w:r>
      <w:r>
        <w:t>中的向量的大小为</w:t>
      </w:r>
      <m:oMath>
        <m:r>
          <w:rPr>
            <w:rFonts w:ascii="Cambria Math" w:hAnsi="Cambria Math"/>
          </w:rPr>
          <m:t>n</m:t>
        </m:r>
      </m:oMath>
      <w:r>
        <w:t>，因此</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中的向量的大小均为</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事实上，还有很多例子。</w:t>
      </w:r>
      <w:r>
        <w:t xml:space="preserve"> </w:t>
      </w:r>
      <w:r>
        <w:t>证明：</w:t>
      </w:r>
    </w:p>
    <w:p w14:paraId="1F238162" w14:textId="77777777" w:rsidR="00B94259" w:rsidRDefault="00000000" w:rsidP="00983CA1">
      <w:pPr>
        <w:pStyle w:val="af"/>
      </w:pPr>
      <m:oMathPara>
        <m:oMathParaPr>
          <m:jc m:val="center"/>
        </m:oMathParaPr>
        <m:oMath>
          <m:d>
            <m:dPr>
              <m:begChr m:val="{"/>
              <m:endChr m:val="}"/>
              <m:ctrlPr>
                <w:rPr>
                  <w:rFonts w:ascii="Cambria Math" w:hAnsi="Cambria Math"/>
                </w:rPr>
              </m:ctrlPr>
            </m:dPr>
            <m:e>
              <m:r>
                <w:rPr>
                  <w:rFonts w:ascii="Cambria Math" w:hAnsi="Cambria Math"/>
                </w:rPr>
                <m:t>w:w=u+v,u∈</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,v∈</m:t>
              </m:r>
              <m:r>
                <m:rPr>
                  <m:scr m:val="script"/>
                  <m:sty m:val="p"/>
                </m:rPr>
                <w:rPr>
                  <w:rFonts w:ascii="Cambria Math" w:hAnsi="Cambria Math"/>
                </w:rPr>
                <m:t>N</m:t>
              </m:r>
              <m:r>
                <w:rPr>
                  <w:rFonts w:ascii="Cambria Math" w:hAnsi="Cambria Math"/>
                </w:rPr>
                <m:t>(A)</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m:rPr>
              <m:sty m:val="p"/>
            </m:rPr>
            <w:rPr>
              <w:rFonts w:ascii="Cambria Math" w:hAnsi="Cambria Math"/>
            </w:rPr>
            <m:t xml:space="preserve"> and </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m:t>
          </m:r>
          <m:r>
            <m:rPr>
              <m:scr m:val="script"/>
              <m:sty m:val="p"/>
            </m:rPr>
            <w:rPr>
              <w:rFonts w:ascii="Cambria Math" w:hAnsi="Cambria Math"/>
            </w:rPr>
            <m:t>N</m:t>
          </m:r>
          <m:r>
            <w:rPr>
              <w:rFonts w:ascii="Cambria Math" w:hAnsi="Cambria Math"/>
            </w:rPr>
            <m:t>(A)={</m:t>
          </m:r>
          <m:r>
            <m:rPr>
              <m:sty m:val="b"/>
            </m:rPr>
            <w:rPr>
              <w:rFonts w:ascii="Cambria Math" w:hAnsi="Cambria Math"/>
            </w:rPr>
            <m:t>0</m:t>
          </m:r>
          <m:r>
            <w:rPr>
              <w:rFonts w:ascii="Cambria Math" w:hAnsi="Cambria Math"/>
            </w:rPr>
            <m:t>}</m:t>
          </m:r>
        </m:oMath>
      </m:oMathPara>
    </w:p>
    <w:p w14:paraId="30274925" w14:textId="77777777" w:rsidR="00B94259" w:rsidRDefault="00B94259" w:rsidP="00983CA1">
      <w:pPr>
        <w:pStyle w:val="af"/>
      </w:pPr>
      <w:r>
        <w:t>换句话说，</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是不相交的子集，它们一起跨越</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的整个空间。</w:t>
      </w:r>
      <w:r>
        <w:t xml:space="preserve"> </w:t>
      </w:r>
      <w:r>
        <w:t>这种类型的集合称为</w:t>
      </w:r>
      <w:r>
        <w:rPr>
          <w:b/>
        </w:rPr>
        <w:t>正交补</w:t>
      </w:r>
      <w:r>
        <w:t>，我们用</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r>
          <m:rPr>
            <m:scr m:val="script"/>
            <m:sty m:val="p"/>
          </m:rPr>
          <w:rPr>
            <w:rFonts w:ascii="Cambria Math" w:hAnsi="Cambria Math"/>
          </w:rPr>
          <m:t>N</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m:t>
            </m:r>
          </m:sup>
        </m:sSup>
      </m:oMath>
      <w:r>
        <w:t>表示。</w:t>
      </w:r>
    </w:p>
    <w:p w14:paraId="6E2DE149" w14:textId="77777777" w:rsidR="00B94259" w:rsidRDefault="00B94259">
      <w:pPr>
        <w:pStyle w:val="4"/>
      </w:pPr>
      <w:r>
        <w:lastRenderedPageBreak/>
        <w:t xml:space="preserve">3.10 </w:t>
      </w:r>
      <w:r>
        <w:t>行列式</w:t>
      </w:r>
    </w:p>
    <w:p w14:paraId="7128AD58" w14:textId="77777777" w:rsidR="00B94259" w:rsidRDefault="00B94259" w:rsidP="00983CA1">
      <w:pPr>
        <w:pStyle w:val="af"/>
      </w:pPr>
      <w:r>
        <w:t>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的行列式是函数</w:t>
      </w:r>
      <m:oMath>
        <m:r>
          <m:rPr>
            <m:sty m:val="p"/>
          </m:rPr>
          <w:rPr>
            <w:rFonts w:ascii="Cambria Math" w:hAnsi="Cambria Math"/>
          </w:rPr>
          <m:t>det</m:t>
        </m:r>
      </m:oMath>
      <w:r>
        <w:t>：</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，并且表示为</w:t>
      </w:r>
      <m:oMath>
        <m:d>
          <m:dPr>
            <m:begChr m:val="|"/>
            <m:endChr m:val="|"/>
            <m:ctrlPr>
              <w:rPr>
                <w:rFonts w:ascii="Cambria Math" w:hAnsi="Cambria Math"/>
              </w:rPr>
            </m:ctrlPr>
          </m:dPr>
          <m:e>
            <m:r>
              <w:rPr>
                <w:rFonts w:ascii="Cambria Math" w:hAnsi="Cambria Math"/>
              </w:rPr>
              <m:t>A</m:t>
            </m:r>
          </m:e>
        </m:d>
      </m:oMath>
      <w:r>
        <w:t>。</w:t>
      </w:r>
      <w:r>
        <w:t xml:space="preserve"> </w:t>
      </w:r>
      <w:r>
        <w:t>或者</w:t>
      </w:r>
      <m:oMath>
        <m:r>
          <m:rPr>
            <m:sty m:val="p"/>
          </m:rPr>
          <w:rPr>
            <w:rFonts w:ascii="Cambria Math" w:hAnsi="Cambria Math"/>
          </w:rPr>
          <m:t>det</m:t>
        </m:r>
        <m:r>
          <w:rPr>
            <w:rFonts w:ascii="Cambria Math" w:hAnsi="Cambria Math"/>
          </w:rPr>
          <m:t>A</m:t>
        </m:r>
      </m:oMath>
      <w:r>
        <w:t>（有点像迹运算符，我们通常省略括号）。</w:t>
      </w:r>
      <w:r>
        <w:t xml:space="preserve"> </w:t>
      </w:r>
      <w:r>
        <w:t>从代数的角度来说，我们可以写出一个关于</w:t>
      </w:r>
      <m:oMath>
        <m:r>
          <w:rPr>
            <w:rFonts w:ascii="Cambria Math" w:hAnsi="Cambria Math"/>
          </w:rPr>
          <m:t>A</m:t>
        </m:r>
      </m:oMath>
      <w:r>
        <w:t>行列式的显式公式。</w:t>
      </w:r>
      <w:r>
        <w:t xml:space="preserve"> </w:t>
      </w:r>
      <w:r>
        <w:t>因此，我们首先提供行列式的几何解释，然后探讨它的一些特定的代数性质。</w:t>
      </w:r>
    </w:p>
    <w:p w14:paraId="408F04AD" w14:textId="77777777" w:rsidR="00B94259" w:rsidRDefault="00B94259" w:rsidP="00983CA1">
      <w:pPr>
        <w:pStyle w:val="af"/>
      </w:pPr>
      <w:r>
        <w:t>给定一个矩阵：</w:t>
      </w:r>
    </w:p>
    <w:p w14:paraId="49B3367E" w14:textId="77777777" w:rsidR="00B94259" w:rsidRDefault="00000000" w:rsidP="00983CA1">
      <w:pPr>
        <w:pStyle w:val="af"/>
      </w:pPr>
      <m:oMathPara>
        <m:oMathParaPr>
          <m:jc m:val="center"/>
        </m:oMathParaP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e>
                  <m:e>
                    <m:r>
                      <w:rPr>
                        <w:rFonts w:ascii="Cambria Math" w:hAnsi="Cambria Math"/>
                      </w:rPr>
                      <m:t>-</m:t>
                    </m:r>
                  </m:e>
                </m:mr>
              </m:m>
            </m:e>
          </m:d>
        </m:oMath>
      </m:oMathPara>
    </w:p>
    <w:p w14:paraId="7B3E4AD9" w14:textId="77777777" w:rsidR="00B94259" w:rsidRDefault="00B94259" w:rsidP="00983CA1">
      <w:pPr>
        <w:pStyle w:val="af"/>
      </w:pPr>
      <w:r>
        <w:t>考虑通过采用</w:t>
      </w:r>
      <m:oMath>
        <m:r>
          <w:rPr>
            <w:rFonts w:ascii="Cambria Math" w:hAnsi="Cambria Math"/>
          </w:rPr>
          <m:t>A</m:t>
        </m:r>
      </m:oMath>
      <w:r>
        <w:t>行向量</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的所有可能线性组合形成的点</w:t>
      </w:r>
      <m:oMath>
        <m:r>
          <w:rPr>
            <w:rFonts w:ascii="Cambria Math" w:hAnsi="Cambria Math"/>
          </w:rPr>
          <m:t>S⊂</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的集合，其中线性组合的系数都在</w:t>
      </w:r>
      <w:r>
        <w:t>0</w:t>
      </w:r>
      <w:r>
        <w:t>和</w:t>
      </w:r>
      <w:r>
        <w:t>1</w:t>
      </w:r>
      <w:r>
        <w:t>之间</w:t>
      </w:r>
      <w:r>
        <w:t xml:space="preserve">; </w:t>
      </w:r>
      <w:r>
        <w:t>也就是说，集合</w:t>
      </w:r>
      <m:oMath>
        <m:r>
          <w:rPr>
            <w:rFonts w:ascii="Cambria Math" w:hAnsi="Cambria Math"/>
          </w:rPr>
          <m:t>S</m:t>
        </m:r>
      </m:oMath>
      <w:r>
        <w:t>是</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oMath>
      <w:r>
        <w:t>受到系数</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t>的限制的线性组合，</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满足</w:t>
      </w:r>
      <m:oMath>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oMath>
      <w:r>
        <w:t>。从形式上看，</w:t>
      </w:r>
    </w:p>
    <w:p w14:paraId="1FCA6730" w14:textId="77777777" w:rsidR="00B94259" w:rsidRDefault="00B94259" w:rsidP="00983CA1">
      <w:pPr>
        <w:pStyle w:val="af"/>
      </w:pPr>
      <m:oMathPara>
        <m:oMathParaPr>
          <m:jc m:val="center"/>
        </m:oMathParaPr>
        <m:oMath>
          <m:r>
            <w:rPr>
              <w:rFonts w:ascii="Cambria Math" w:hAnsi="Cambria Math"/>
            </w:rPr>
            <m:t>S=</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 xml:space="preserve"> where </m:t>
              </m:r>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e>
          </m:d>
        </m:oMath>
      </m:oMathPara>
    </w:p>
    <w:p w14:paraId="32E555C2" w14:textId="77777777" w:rsidR="00B94259" w:rsidRDefault="00B94259" w:rsidP="00983CA1">
      <w:pPr>
        <w:pStyle w:val="af"/>
      </w:pPr>
      <w:r>
        <w:t>事实证明，</w:t>
      </w:r>
      <m:oMath>
        <m:r>
          <w:rPr>
            <w:rFonts w:ascii="Cambria Math" w:hAnsi="Cambria Math"/>
          </w:rPr>
          <m:t>A</m:t>
        </m:r>
      </m:oMath>
      <w:r>
        <w:t>的行列式的绝对值是对集合</w:t>
      </w:r>
      <m:oMath>
        <m:r>
          <w:rPr>
            <w:rFonts w:ascii="Cambria Math" w:hAnsi="Cambria Math"/>
          </w:rPr>
          <m:t>S</m:t>
        </m:r>
      </m:oMath>
      <w:r>
        <w:t>的</w:t>
      </w:r>
      <w:r>
        <w:t>“</w:t>
      </w:r>
      <w:r>
        <w:t>体积</w:t>
      </w:r>
      <w:r>
        <w:t>”</w:t>
      </w:r>
      <w:r>
        <w:t>的度量。</w:t>
      </w:r>
    </w:p>
    <w:p w14:paraId="2317CB98" w14:textId="77777777" w:rsidR="00B94259" w:rsidRDefault="00B94259" w:rsidP="00983CA1">
      <w:pPr>
        <w:pStyle w:val="af"/>
      </w:pPr>
      <w:r>
        <w:t>比方说：一个</w:t>
      </w:r>
      <m:oMath>
        <m:r>
          <w:rPr>
            <w:rFonts w:ascii="Cambria Math" w:hAnsi="Cambria Math"/>
          </w:rPr>
          <m:t>2×2</m:t>
        </m:r>
      </m:oMath>
      <w:r>
        <w:t>的矩阵</w:t>
      </w:r>
      <w:r>
        <w:t>(4)</w:t>
      </w:r>
      <w:r>
        <w:t>：</w:t>
      </w:r>
    </w:p>
    <w:p w14:paraId="62EA5112" w14:textId="77777777" w:rsidR="00B94259" w:rsidRDefault="00B94259" w:rsidP="00983CA1">
      <w:pPr>
        <w:pStyle w:val="af"/>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3</m:t>
                    </m:r>
                  </m:e>
                </m:mr>
                <m:mr>
                  <m:e>
                    <m:r>
                      <w:rPr>
                        <w:rFonts w:ascii="Cambria Math" w:hAnsi="Cambria Math"/>
                      </w:rPr>
                      <m:t>3</m:t>
                    </m:r>
                  </m:e>
                  <m:e>
                    <m:r>
                      <w:rPr>
                        <w:rFonts w:ascii="Cambria Math" w:hAnsi="Cambria Math"/>
                      </w:rPr>
                      <m:t>2</m:t>
                    </m:r>
                  </m:e>
                </m:mr>
              </m:m>
            </m:e>
          </m:d>
        </m:oMath>
      </m:oMathPara>
    </w:p>
    <w:p w14:paraId="52350AFC" w14:textId="77777777" w:rsidR="00B94259" w:rsidRDefault="00B94259" w:rsidP="00983CA1">
      <w:pPr>
        <w:pStyle w:val="af"/>
      </w:pPr>
      <w:r>
        <w:t>它的矩阵的行是：</w:t>
      </w:r>
    </w:p>
    <w:p w14:paraId="57F35184"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3</m:t>
                    </m:r>
                  </m:e>
                </m:mr>
                <m:mr>
                  <m:e>
                    <m:r>
                      <w:rPr>
                        <w:rFonts w:ascii="Cambria Math" w:hAnsi="Cambria Math"/>
                      </w:rPr>
                      <m:t>2</m:t>
                    </m:r>
                  </m:e>
                </m:mr>
              </m:m>
            </m:e>
          </m:d>
        </m:oMath>
      </m:oMathPara>
    </w:p>
    <w:p w14:paraId="2C8B2B57" w14:textId="77777777" w:rsidR="00B94259" w:rsidRDefault="00B94259" w:rsidP="00983CA1">
      <w:pPr>
        <w:pStyle w:val="af"/>
      </w:pPr>
      <w:r>
        <w:t>对应于这些行对应的集合</w:t>
      </w:r>
      <m:oMath>
        <m:r>
          <w:rPr>
            <w:rFonts w:ascii="Cambria Math" w:hAnsi="Cambria Math"/>
          </w:rPr>
          <m:t>S</m:t>
        </m:r>
      </m:oMath>
      <w:r>
        <w:t>如图</w:t>
      </w:r>
      <w:r>
        <w:t>1</w:t>
      </w:r>
      <w:r>
        <w:t>所示。对于二维矩阵，</w:t>
      </w:r>
      <m:oMath>
        <m:r>
          <w:rPr>
            <w:rFonts w:ascii="Cambria Math" w:hAnsi="Cambria Math"/>
          </w:rPr>
          <m:t>S</m:t>
        </m:r>
      </m:oMath>
      <w:r>
        <w:t>通常具有平行四边形的形状。</w:t>
      </w:r>
      <w:r>
        <w:t xml:space="preserve"> </w:t>
      </w:r>
      <w:r>
        <w:t>在我们的例子中，行列式的值是</w:t>
      </w:r>
      <m:oMath>
        <m:d>
          <m:dPr>
            <m:begChr m:val="|"/>
            <m:endChr m:val="|"/>
            <m:ctrlPr>
              <w:rPr>
                <w:rFonts w:ascii="Cambria Math" w:hAnsi="Cambria Math"/>
              </w:rPr>
            </m:ctrlPr>
          </m:dPr>
          <m:e>
            <m:r>
              <w:rPr>
                <w:rFonts w:ascii="Cambria Math" w:hAnsi="Cambria Math"/>
              </w:rPr>
              <m:t>A</m:t>
            </m:r>
          </m:e>
        </m:d>
        <m:r>
          <w:rPr>
            <w:rFonts w:ascii="Cambria Math" w:hAnsi="Cambria Math"/>
          </w:rPr>
          <m:t>=-7</m:t>
        </m:r>
      </m:oMath>
      <w:r>
        <w:t>（可以使用本节后面显示的公式计算），因此平行四边形的面积为</w:t>
      </w:r>
      <w:r>
        <w:t>7</w:t>
      </w:r>
      <w:r>
        <w:t>。（请自己验证！）</w:t>
      </w:r>
    </w:p>
    <w:p w14:paraId="720A8224" w14:textId="77777777" w:rsidR="00B94259" w:rsidRDefault="00B94259" w:rsidP="00983CA1">
      <w:pPr>
        <w:pStyle w:val="af"/>
      </w:pPr>
      <w:r>
        <w:t>在三维中，集合</w:t>
      </w:r>
      <m:oMath>
        <m:r>
          <w:rPr>
            <w:rFonts w:ascii="Cambria Math" w:hAnsi="Cambria Math"/>
          </w:rPr>
          <m:t>S</m:t>
        </m:r>
      </m:oMath>
      <w:r>
        <w:t>对应于一个称为平行六面体的对象（一个有倾斜边的三维框，这样每个面都有一个平行四边形）。行定义</w:t>
      </w:r>
      <m:oMath>
        <m:r>
          <w:rPr>
            <w:rFonts w:ascii="Cambria Math" w:hAnsi="Cambria Math"/>
          </w:rPr>
          <m:t>S</m:t>
        </m:r>
      </m:oMath>
      <w:r>
        <w:t>的</w:t>
      </w:r>
      <m:oMath>
        <m:r>
          <w:rPr>
            <w:rFonts w:ascii="Cambria Math" w:hAnsi="Cambria Math"/>
          </w:rPr>
          <m:t>3×3</m:t>
        </m:r>
      </m:oMath>
      <w:r>
        <w:t>矩阵</w:t>
      </w:r>
      <w:r>
        <w:t>S</w:t>
      </w:r>
      <w:r>
        <w:t>的行列式的绝对值给出了平行六面体的三维体积。在更高的维度中，集合</w:t>
      </w:r>
      <m:oMath>
        <m:r>
          <w:rPr>
            <w:rFonts w:ascii="Cambria Math" w:hAnsi="Cambria Math"/>
          </w:rPr>
          <m:t>S</m:t>
        </m:r>
      </m:oMath>
      <w:r>
        <w:t>是一个称为</w:t>
      </w:r>
      <m:oMath>
        <m:r>
          <w:rPr>
            <w:rFonts w:ascii="Cambria Math" w:hAnsi="Cambria Math"/>
          </w:rPr>
          <m:t>n</m:t>
        </m:r>
      </m:oMath>
      <w:r>
        <w:t>维平行切的对象。</w:t>
      </w:r>
    </w:p>
    <w:p w14:paraId="182FA19B" w14:textId="77777777" w:rsidR="00B94259" w:rsidRDefault="00B94259" w:rsidP="00983CA1">
      <w:pPr>
        <w:jc w:val="center"/>
      </w:pPr>
      <w:r w:rsidRPr="00983CA1">
        <w:rPr>
          <w:noProof/>
        </w:rPr>
        <w:lastRenderedPageBreak/>
        <w:drawing>
          <wp:inline distT="0" distB="0" distL="0" distR="0" wp14:anchorId="623981CB" wp14:editId="30EE3AC4">
            <wp:extent cx="2971800" cy="2790825"/>
            <wp:effectExtent l="0" t="0" r="0" b="9525"/>
            <wp:docPr id="3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fig1.png"/>
                    <pic:cNvPicPr>
                      <a:picLocks noChangeAspect="1" noChangeArrowheads="1"/>
                    </pic:cNvPicPr>
                  </pic:nvPicPr>
                  <pic:blipFill>
                    <a:blip r:embed="rId372"/>
                    <a:stretch>
                      <a:fillRect/>
                    </a:stretch>
                  </pic:blipFill>
                  <pic:spPr bwMode="auto">
                    <a:xfrm>
                      <a:off x="0" y="0"/>
                      <a:ext cx="2971934" cy="2790951"/>
                    </a:xfrm>
                    <a:prstGeom prst="rect">
                      <a:avLst/>
                    </a:prstGeom>
                    <a:noFill/>
                    <a:ln w="9525">
                      <a:noFill/>
                      <a:headEnd/>
                      <a:tailEnd/>
                    </a:ln>
                  </pic:spPr>
                </pic:pic>
              </a:graphicData>
            </a:graphic>
          </wp:inline>
        </w:drawing>
      </w:r>
    </w:p>
    <w:p w14:paraId="151556C3" w14:textId="74A67B7D" w:rsidR="00B94259" w:rsidRDefault="00B94259" w:rsidP="00983CA1">
      <w:pPr>
        <w:pStyle w:val="af"/>
      </w:pPr>
      <w:r>
        <w:t>图</w:t>
      </w:r>
      <w:r>
        <w:t>1</w:t>
      </w:r>
      <w:r>
        <w:t>：给出的</w:t>
      </w:r>
      <m:oMath>
        <m:r>
          <w:rPr>
            <w:rFonts w:ascii="Cambria Math" w:hAnsi="Cambria Math"/>
          </w:rPr>
          <m:t>2×2</m:t>
        </m:r>
      </m:oMath>
      <w:r>
        <w:t>矩阵</w:t>
      </w:r>
      <m:oMath>
        <m:r>
          <w:rPr>
            <w:rFonts w:ascii="Cambria Math" w:hAnsi="Cambria Math"/>
          </w:rPr>
          <m:t>A</m:t>
        </m:r>
      </m:oMath>
      <w:r>
        <w:t>的行列式的图示。</w:t>
      </w:r>
      <w:r>
        <w:t xml:space="preserve"> </w:t>
      </w:r>
      <w:r>
        <w:t>这里，</w:t>
      </w:r>
      <m:oMath>
        <m:sSub>
          <m:sSubPr>
            <m:ctrlPr>
              <w:rPr>
                <w:rFonts w:ascii="Cambria Math" w:hAnsi="Cambria Math"/>
              </w:rPr>
            </m:ctrlPr>
          </m:sSubPr>
          <m:e>
            <m:r>
              <w:rPr>
                <w:rFonts w:ascii="Cambria Math" w:hAnsi="Cambria Math"/>
              </w:rPr>
              <m:t>a</m:t>
            </m:r>
          </m:e>
          <m:sub>
            <m:r>
              <w:rPr>
                <w:rFonts w:ascii="Cambria Math" w:hAnsi="Cambria Math"/>
              </w:rPr>
              <m:t>1</m:t>
            </m:r>
          </m:sub>
        </m:sSub>
      </m:oMath>
      <w:r>
        <w:t>和</w:t>
      </w:r>
      <m:oMath>
        <m:sSub>
          <m:sSubPr>
            <m:ctrlPr>
              <w:rPr>
                <w:rFonts w:ascii="Cambria Math" w:hAnsi="Cambria Math"/>
              </w:rPr>
            </m:ctrlPr>
          </m:sSubPr>
          <m:e>
            <m:r>
              <w:rPr>
                <w:rFonts w:ascii="Cambria Math" w:hAnsi="Cambria Math"/>
              </w:rPr>
              <m:t>a</m:t>
            </m:r>
          </m:e>
          <m:sub>
            <m:r>
              <w:rPr>
                <w:rFonts w:ascii="Cambria Math" w:hAnsi="Cambria Math"/>
              </w:rPr>
              <m:t>2</m:t>
            </m:r>
          </m:sub>
        </m:sSub>
      </m:oMath>
      <w:r>
        <w:t>是对应于</w:t>
      </w:r>
      <m:oMath>
        <m:r>
          <w:rPr>
            <w:rFonts w:ascii="Cambria Math" w:hAnsi="Cambria Math"/>
          </w:rPr>
          <m:t>A</m:t>
        </m:r>
      </m:oMath>
      <w:r>
        <w:t>行的向量，并且集合</w:t>
      </w:r>
      <m:oMath>
        <m:r>
          <w:rPr>
            <w:rFonts w:ascii="Cambria Math" w:hAnsi="Cambria Math"/>
          </w:rPr>
          <m:t>S</m:t>
        </m:r>
      </m:oMath>
      <w:r>
        <w:t>对应于阴影区域（即，平行四边形）。</w:t>
      </w:r>
      <w:r>
        <w:t xml:space="preserve"> </w:t>
      </w:r>
      <w:r>
        <w:t>这个行列式的绝对值，</w:t>
      </w:r>
      <m:oMath>
        <m:d>
          <m:dPr>
            <m:begChr m:val="|"/>
            <m:endChr m:val="|"/>
            <m:ctrlPr>
              <w:rPr>
                <w:rFonts w:ascii="Cambria Math" w:hAnsi="Cambria Math"/>
              </w:rPr>
            </m:ctrlPr>
          </m:dPr>
          <m:e>
            <m:r>
              <m:rPr>
                <m:sty m:val="p"/>
              </m:rPr>
              <w:rPr>
                <w:rFonts w:ascii="Cambria Math" w:hAnsi="Cambria Math"/>
              </w:rPr>
              <m:t>det</m:t>
            </m:r>
            <m:r>
              <w:rPr>
                <w:rFonts w:ascii="Cambria Math" w:hAnsi="Cambria Math"/>
              </w:rPr>
              <m:t>A</m:t>
            </m:r>
          </m:e>
        </m:d>
        <m:r>
          <w:rPr>
            <w:rFonts w:ascii="Cambria Math" w:hAnsi="Cambria Math"/>
          </w:rPr>
          <m:t>=7</m:t>
        </m:r>
      </m:oMath>
      <w:r>
        <w:t>，即平行四边形的面积。</w:t>
      </w:r>
    </w:p>
    <w:p w14:paraId="6EAE2239" w14:textId="77777777" w:rsidR="00B94259" w:rsidRDefault="00B94259" w:rsidP="00983CA1">
      <w:pPr>
        <w:pStyle w:val="af"/>
      </w:pPr>
      <w:r>
        <w:t>在代数上，行列式满足以下三个属性（所有其他属性都遵循这些属性，包括通用公式）：</w:t>
      </w:r>
    </w:p>
    <w:p w14:paraId="2963C511" w14:textId="77777777" w:rsidR="00B94259" w:rsidRDefault="00B94259" w:rsidP="00B94259">
      <w:pPr>
        <w:widowControl/>
        <w:numPr>
          <w:ilvl w:val="0"/>
          <w:numId w:val="27"/>
        </w:numPr>
        <w:spacing w:after="200"/>
        <w:jc w:val="left"/>
      </w:pPr>
      <w:r>
        <w:t>恒等式的行列式为</w:t>
      </w:r>
      <w:r>
        <w:t xml:space="preserve">1, </w:t>
      </w:r>
      <m:oMath>
        <m:d>
          <m:dPr>
            <m:begChr m:val="|"/>
            <m:endChr m:val="|"/>
            <m:ctrlPr>
              <w:rPr>
                <w:rFonts w:ascii="Cambria Math" w:hAnsi="Cambria Math"/>
              </w:rPr>
            </m:ctrlPr>
          </m:dPr>
          <m:e>
            <m:r>
              <w:rPr>
                <w:rFonts w:ascii="Cambria Math" w:hAnsi="Cambria Math"/>
              </w:rPr>
              <m:t>I</m:t>
            </m:r>
          </m:e>
        </m:d>
        <m:r>
          <w:rPr>
            <w:rFonts w:ascii="Cambria Math" w:hAnsi="Cambria Math"/>
          </w:rPr>
          <m:t>=1</m:t>
        </m:r>
      </m:oMath>
      <w:r>
        <w:t>（几何上，单位超立方体的体积为</w:t>
      </w:r>
      <w:r>
        <w:t>1</w:t>
      </w:r>
      <w:r>
        <w:t>）。</w:t>
      </w:r>
    </w:p>
    <w:p w14:paraId="738BE76D" w14:textId="77777777" w:rsidR="00B94259" w:rsidRDefault="00B94259" w:rsidP="00B94259">
      <w:pPr>
        <w:widowControl/>
        <w:numPr>
          <w:ilvl w:val="0"/>
          <w:numId w:val="27"/>
        </w:numPr>
        <w:spacing w:after="200"/>
        <w:jc w:val="left"/>
      </w:pPr>
      <w:r>
        <w:t>给定一个矩阵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 xml:space="preserve">, </w:t>
      </w:r>
      <w:r>
        <w:t>如果我们将</w:t>
      </w:r>
      <m:oMath>
        <m:r>
          <w:rPr>
            <w:rFonts w:ascii="Cambria Math" w:hAnsi="Cambria Math"/>
          </w:rPr>
          <m:t>A</m:t>
        </m:r>
      </m:oMath>
      <w:r>
        <w:t>中的一行乘上一个标量</w:t>
      </w:r>
      <m:oMath>
        <m:r>
          <w:rPr>
            <w:rFonts w:ascii="Cambria Math" w:hAnsi="Cambria Math"/>
          </w:rPr>
          <m:t>t∈</m:t>
        </m:r>
        <m:r>
          <m:rPr>
            <m:scr m:val="double-struck"/>
            <m:sty m:val="p"/>
          </m:rPr>
          <w:rPr>
            <w:rFonts w:ascii="Cambria Math" w:hAnsi="Cambria Math"/>
          </w:rPr>
          <m:t>R</m:t>
        </m:r>
      </m:oMath>
      <w:r>
        <w:t>，那么新矩阵的行列式是</w:t>
      </w:r>
      <m:oMath>
        <m:r>
          <w:rPr>
            <w:rFonts w:ascii="Cambria Math" w:hAnsi="Cambria Math"/>
          </w:rPr>
          <m:t>t</m:t>
        </m:r>
        <m:d>
          <m:dPr>
            <m:begChr m:val="|"/>
            <m:endChr m:val="|"/>
            <m:ctrlPr>
              <w:rPr>
                <w:rFonts w:ascii="Cambria Math" w:hAnsi="Cambria Math"/>
              </w:rPr>
            </m:ctrlPr>
          </m:dPr>
          <m:e>
            <m:r>
              <w:rPr>
                <w:rFonts w:ascii="Cambria Math" w:hAnsi="Cambria Math"/>
              </w:rPr>
              <m:t>A</m:t>
            </m:r>
          </m:e>
        </m:d>
      </m:oMath>
    </w:p>
    <w:p w14:paraId="593A4106" w14:textId="77777777" w:rsidR="00B94259" w:rsidRDefault="00000000">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r>
                          <w:rPr>
                            <w:rFonts w:ascii="Cambria Math" w:hAnsi="Cambria Math"/>
                          </w:rPr>
                          <m:t>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=t|A|</m:t>
          </m:r>
        </m:oMath>
      </m:oMathPara>
    </w:p>
    <w:p w14:paraId="2ADD69E8" w14:textId="77777777" w:rsidR="00B94259" w:rsidRDefault="00B94259">
      <w:pPr>
        <w:pStyle w:val="FirstParagraph"/>
        <w:rPr>
          <w:lang w:eastAsia="zh-CN"/>
        </w:rPr>
      </w:pPr>
      <w:r>
        <w:rPr>
          <w:lang w:eastAsia="zh-CN"/>
        </w:rPr>
        <w:t>几何上，将集合</w:t>
      </w:r>
      <m:oMath>
        <m:r>
          <w:rPr>
            <w:rFonts w:ascii="Cambria Math" w:hAnsi="Cambria Math"/>
            <w:lang w:eastAsia="zh-CN"/>
          </w:rPr>
          <m:t>S</m:t>
        </m:r>
      </m:oMath>
      <w:r>
        <w:rPr>
          <w:lang w:eastAsia="zh-CN"/>
        </w:rPr>
        <w:t>的一个边乘以系数</w:t>
      </w:r>
      <m:oMath>
        <m:r>
          <w:rPr>
            <w:rFonts w:ascii="Cambria Math" w:hAnsi="Cambria Math"/>
            <w:lang w:eastAsia="zh-CN"/>
          </w:rPr>
          <m:t>t</m:t>
        </m:r>
      </m:oMath>
      <w:r>
        <w:rPr>
          <w:lang w:eastAsia="zh-CN"/>
        </w:rPr>
        <w:t>，体积也会增加一个系数</w:t>
      </w:r>
      <m:oMath>
        <m:r>
          <w:rPr>
            <w:rFonts w:ascii="Cambria Math" w:hAnsi="Cambria Math"/>
            <w:lang w:eastAsia="zh-CN"/>
          </w:rPr>
          <m:t>t</m:t>
        </m:r>
      </m:oMath>
      <w:r>
        <w:rPr>
          <w:lang w:eastAsia="zh-CN"/>
        </w:rPr>
        <w:t>。</w:t>
      </w:r>
    </w:p>
    <w:p w14:paraId="0B34C43F" w14:textId="77777777" w:rsidR="00B94259" w:rsidRDefault="00B94259" w:rsidP="00B94259">
      <w:pPr>
        <w:widowControl/>
        <w:numPr>
          <w:ilvl w:val="0"/>
          <w:numId w:val="28"/>
        </w:numPr>
        <w:spacing w:after="200"/>
        <w:jc w:val="left"/>
      </w:pPr>
      <w:r>
        <w:t>如果我们交换任意两行在</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oMath>
      <w:r>
        <w:t>和</w:t>
      </w:r>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T</m:t>
            </m:r>
          </m:sup>
        </m:sSubSup>
      </m:oMath>
      <w:r>
        <w:t>，那么新矩阵的行列式是</w:t>
      </w:r>
      <m:oMath>
        <m:r>
          <w:rPr>
            <w:rFonts w:ascii="Cambria Math" w:hAnsi="Cambria Math"/>
          </w:rPr>
          <m:t>-</m:t>
        </m:r>
        <m:d>
          <m:dPr>
            <m:begChr m:val="|"/>
            <m:endChr m:val="|"/>
            <m:ctrlPr>
              <w:rPr>
                <w:rFonts w:ascii="Cambria Math" w:hAnsi="Cambria Math"/>
              </w:rPr>
            </m:ctrlPr>
          </m:dPr>
          <m:e>
            <m:r>
              <w:rPr>
                <w:rFonts w:ascii="Cambria Math" w:hAnsi="Cambria Math"/>
              </w:rPr>
              <m:t>A</m:t>
            </m:r>
          </m:e>
        </m:d>
      </m:oMath>
      <w:r>
        <w:t>，例如：</w:t>
      </w:r>
    </w:p>
    <w:p w14:paraId="02596BFF" w14:textId="77777777" w:rsidR="00B94259" w:rsidRDefault="00000000">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=-|A|</m:t>
          </m:r>
        </m:oMath>
      </m:oMathPara>
    </w:p>
    <w:p w14:paraId="3B90D793" w14:textId="77777777" w:rsidR="00B94259" w:rsidRDefault="00B94259">
      <w:pPr>
        <w:pStyle w:val="FirstParagraph"/>
        <w:rPr>
          <w:lang w:eastAsia="zh-CN"/>
        </w:rPr>
      </w:pPr>
      <w:r>
        <w:rPr>
          <w:lang w:eastAsia="zh-CN"/>
        </w:rPr>
        <w:t>你一定很奇怪，满足上述三个属性的函数的存在并不多。事实上，这样的函数确实存在，而且是唯一的（我们在这里不再证明了）。</w:t>
      </w:r>
    </w:p>
    <w:p w14:paraId="3EAAF640" w14:textId="77777777" w:rsidR="00B94259" w:rsidRDefault="00B94259" w:rsidP="00983CA1">
      <w:pPr>
        <w:pStyle w:val="af"/>
      </w:pPr>
      <w:r>
        <w:t>从上述三个属性中得出的几个属性包括：</w:t>
      </w:r>
    </w:p>
    <w:p w14:paraId="3FB5C98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m:t>
        </m:r>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e>
        </m:d>
      </m:oMath>
    </w:p>
    <w:p w14:paraId="3C01C099"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AB</m:t>
            </m:r>
          </m:e>
        </m:d>
        <m:r>
          <w:rPr>
            <w:rFonts w:ascii="Cambria Math" w:eastAsiaTheme="minorEastAsia" w:hAnsi="Cambria Math"/>
          </w:rPr>
          <m:t>=</m:t>
        </m:r>
        <m:d>
          <m:dPr>
            <m:begChr m:val="|"/>
            <m:endChr m:val="|"/>
            <m:ctrlPr>
              <w:rPr>
                <w:rFonts w:ascii="Cambria Math" w:eastAsiaTheme="minorEastAsia" w:hAnsi="Cambria Math"/>
              </w:rPr>
            </m:ctrlPr>
          </m:dPr>
          <m:e>
            <m:r>
              <w:rPr>
                <w:rFonts w:ascii="Cambria Math" w:eastAsiaTheme="minorEastAsia" w:hAnsi="Cambria Math"/>
              </w:rPr>
              <m:t>A</m:t>
            </m:r>
          </m:e>
        </m:d>
        <m:d>
          <m:dPr>
            <m:begChr m:val="|"/>
            <m:endChr m:val="|"/>
            <m:ctrlPr>
              <w:rPr>
                <w:rFonts w:ascii="Cambria Math" w:eastAsiaTheme="minorEastAsia" w:hAnsi="Cambria Math"/>
              </w:rPr>
            </m:ctrlPr>
          </m:dPr>
          <m:e>
            <m:r>
              <w:rPr>
                <w:rFonts w:ascii="Cambria Math" w:eastAsiaTheme="minorEastAsia" w:hAnsi="Cambria Math"/>
              </w:rPr>
              <m:t>B</m:t>
            </m:r>
          </m:e>
        </m:d>
      </m:oMath>
    </w:p>
    <w:p w14:paraId="2A468506"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lastRenderedPageBreak/>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有且只有当</w:t>
      </w:r>
      <m:oMath>
        <m:r>
          <w:rPr>
            <w:rFonts w:ascii="Cambria Math" w:eastAsiaTheme="minorEastAsia" w:hAnsi="Cambria Math"/>
          </w:rPr>
          <m:t>A</m:t>
        </m:r>
      </m:oMath>
      <w:r w:rsidRPr="00983CA1">
        <w:rPr>
          <w:rFonts w:asciiTheme="minorEastAsia" w:eastAsiaTheme="minorEastAsia" w:hAnsiTheme="minorEastAsia"/>
        </w:rPr>
        <w:t>是奇异的（比如不可逆） ，则：</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=0</m:t>
        </m:r>
      </m:oMath>
    </w:p>
    <w:p w14:paraId="6E6A100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同时，</w:t>
      </w:r>
      <m:oMath>
        <m:r>
          <w:rPr>
            <w:rFonts w:ascii="Cambria Math" w:eastAsiaTheme="minorEastAsia" w:hAnsi="Cambria Math"/>
          </w:rPr>
          <m:t>A</m:t>
        </m:r>
      </m:oMath>
      <w:r w:rsidRPr="00983CA1">
        <w:rPr>
          <w:rFonts w:asciiTheme="minorEastAsia" w:eastAsiaTheme="minorEastAsia" w:hAnsiTheme="minorEastAsia"/>
        </w:rPr>
        <w:t>为非奇异的，则：</w:t>
      </w:r>
      <m:oMath>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e>
        </m:d>
        <m:r>
          <w:rPr>
            <w:rFonts w:ascii="Cambria Math" w:eastAsiaTheme="minorEastAsia" w:hAnsi="Cambria Math"/>
          </w:rPr>
          <m:t>=1/</m:t>
        </m:r>
        <m:d>
          <m:dPr>
            <m:begChr m:val="|"/>
            <m:endChr m:val="|"/>
            <m:ctrlPr>
              <w:rPr>
                <w:rFonts w:ascii="Cambria Math" w:eastAsiaTheme="minorEastAsia" w:hAnsi="Cambria Math"/>
              </w:rPr>
            </m:ctrlPr>
          </m:dPr>
          <m:e>
            <m:r>
              <w:rPr>
                <w:rFonts w:ascii="Cambria Math" w:eastAsiaTheme="minorEastAsia" w:hAnsi="Cambria Math"/>
              </w:rPr>
              <m:t>A</m:t>
            </m:r>
          </m:e>
        </m:d>
      </m:oMath>
    </w:p>
    <w:p w14:paraId="75F6602B" w14:textId="77777777" w:rsidR="00B94259" w:rsidRDefault="00B94259" w:rsidP="00983CA1">
      <w:pPr>
        <w:pStyle w:val="af"/>
      </w:pPr>
      <w:r>
        <w:t>在给出行列式的一般定义之前，我们定义，对于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m:oMath>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(n-1)×(n-1)</m:t>
            </m:r>
          </m:sup>
        </m:sSup>
      </m:oMath>
      <w:r>
        <w:t>是由于删除第</w:t>
      </w:r>
      <m:oMath>
        <m:r>
          <w:rPr>
            <w:rFonts w:ascii="Cambria Math" w:hAnsi="Cambria Math"/>
          </w:rPr>
          <m:t>i</m:t>
        </m:r>
      </m:oMath>
      <w:r>
        <w:t>行和第</w:t>
      </w:r>
      <m:oMath>
        <m:r>
          <w:rPr>
            <w:rFonts w:ascii="Cambria Math" w:hAnsi="Cambria Math"/>
          </w:rPr>
          <m:t>j</m:t>
        </m:r>
      </m:oMath>
      <w:r>
        <w:t>列而产生的矩阵。</w:t>
      </w:r>
      <w:r>
        <w:t xml:space="preserve"> </w:t>
      </w:r>
      <w:r>
        <w:t>行列式的一般（递归）公式是：</w:t>
      </w:r>
    </w:p>
    <w:p w14:paraId="07D43A4D" w14:textId="77777777" w:rsidR="00B94259" w:rsidRDefault="0000000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m:t>
                </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e>
            </m:mr>
            <m:mr>
              <m:e/>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i∈1,…,n)</m:t>
                </m:r>
              </m:e>
            </m:mr>
          </m:m>
        </m:oMath>
      </m:oMathPara>
    </w:p>
    <w:p w14:paraId="73CD4601" w14:textId="77777777" w:rsidR="00B94259" w:rsidRDefault="00B94259" w:rsidP="00983CA1">
      <w:pPr>
        <w:pStyle w:val="af"/>
      </w:pPr>
      <w:r>
        <w:t>对于</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1×1</m:t>
            </m:r>
          </m:sup>
        </m:sSup>
      </m:oMath>
      <w:r>
        <w:t>，初始情况为</w:t>
      </w:r>
      <m:oMath>
        <m:d>
          <m:dPr>
            <m:begChr m:val="|"/>
            <m:endChr m:val="|"/>
            <m:ctrlPr>
              <w:rPr>
                <w:rFonts w:ascii="Cambria Math" w:hAnsi="Cambria Math"/>
              </w:rPr>
            </m:ctrlPr>
          </m:dPr>
          <m:e>
            <m:r>
              <w:rPr>
                <w:rFonts w:ascii="Cambria Math" w:hAnsi="Cambria Math"/>
              </w:rPr>
              <m:t>A</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w:r>
        <w:t>。如果我们把这个公式完全展开为</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，就等于</w:t>
      </w:r>
      <m:oMath>
        <m:r>
          <w:rPr>
            <w:rFonts w:ascii="Cambria Math" w:hAnsi="Cambria Math"/>
          </w:rPr>
          <m:t>n!</m:t>
        </m:r>
      </m:oMath>
      <w:r>
        <w:t>（</w:t>
      </w:r>
      <m:oMath>
        <m:r>
          <w:rPr>
            <w:rFonts w:ascii="Cambria Math" w:hAnsi="Cambria Math"/>
          </w:rPr>
          <m:t>n</m:t>
        </m:r>
      </m:oMath>
      <w:r>
        <w:t>阶乘）不同的项。因此，对于大于</w:t>
      </w:r>
      <m:oMath>
        <m:r>
          <w:rPr>
            <w:rFonts w:ascii="Cambria Math" w:hAnsi="Cambria Math"/>
          </w:rPr>
          <m:t>3×3</m:t>
        </m:r>
      </m:oMath>
      <w:r>
        <w:t>的矩阵，我们几乎没有明确地写出完整的行列式方程。然而，</w:t>
      </w:r>
      <m:oMath>
        <m:r>
          <w:rPr>
            <w:rFonts w:ascii="Cambria Math" w:hAnsi="Cambria Math"/>
          </w:rPr>
          <m:t>3×3</m:t>
        </m:r>
      </m:oMath>
      <w:r>
        <w:t>大小的矩阵的行列式方程是相当常见的，建议好好地了解它们：</w:t>
      </w:r>
    </w:p>
    <w:p w14:paraId="250390BF" w14:textId="77777777" w:rsidR="00B94259" w:rsidRDefault="00000000"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11</m:t>
                      </m:r>
                    </m:sub>
                  </m:sSub>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m:oMathPara>
    </w:p>
    <w:p w14:paraId="14D4B6F2" w14:textId="77777777" w:rsidR="00B94259" w:rsidRDefault="00000000"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mr>
                  </m:m>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oMath>
      </m:oMathPara>
    </w:p>
    <w:p w14:paraId="3F7B274C" w14:textId="77777777" w:rsidR="00B94259" w:rsidRDefault="00000000"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1"/>
                            <m:mcJc m:val="left"/>
                          </m:mcPr>
                        </m:mc>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sSub>
                          <m:sSubPr>
                            <m:ctrlPr>
                              <w:rPr>
                                <w:rFonts w:ascii="Cambria Math" w:hAnsi="Cambria Math"/>
                              </w:rPr>
                            </m:ctrlPr>
                          </m:sSubPr>
                          <m:e>
                            <m:r>
                              <w:rPr>
                                <w:rFonts w:ascii="Cambria Math" w:hAnsi="Cambria Math"/>
                              </w:rPr>
                              <m:t>a</m:t>
                            </m:r>
                          </m:e>
                          <m:sub>
                            <m:r>
                              <w:rPr>
                                <w:rFonts w:ascii="Cambria Math" w:hAnsi="Cambria Math"/>
                              </w:rPr>
                              <m:t>13</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sSub>
                          <m:sSubPr>
                            <m:ctrlPr>
                              <w:rPr>
                                <w:rFonts w:ascii="Cambria Math" w:hAnsi="Cambria Math"/>
                              </w:rPr>
                            </m:ctrlPr>
                          </m:sSubPr>
                          <m:e>
                            <m:r>
                              <w:rPr>
                                <w:rFonts w:ascii="Cambria Math" w:hAnsi="Cambria Math"/>
                              </w:rPr>
                              <m:t>a</m:t>
                            </m:r>
                          </m:e>
                          <m:sub>
                            <m:r>
                              <w:rPr>
                                <w:rFonts w:ascii="Cambria Math" w:hAnsi="Cambria Math"/>
                              </w:rPr>
                              <m:t>23</m:t>
                            </m:r>
                          </m:sub>
                        </m:sSub>
                      </m:e>
                    </m:mr>
                    <m:mr>
                      <m:e>
                        <m:sSub>
                          <m:sSubPr>
                            <m:ctrlPr>
                              <w:rPr>
                                <w:rFonts w:ascii="Cambria Math" w:hAnsi="Cambria Math"/>
                              </w:rPr>
                            </m:ctrlPr>
                          </m:sSubPr>
                          <m:e>
                            <m:r>
                              <w:rPr>
                                <w:rFonts w:ascii="Cambria Math" w:hAnsi="Cambria Math"/>
                              </w:rPr>
                              <m:t>a</m:t>
                            </m:r>
                          </m:e>
                          <m:sub>
                            <m:r>
                              <w:rPr>
                                <w:rFonts w:ascii="Cambria Math" w:hAnsi="Cambria Math"/>
                              </w:rPr>
                              <m:t>31</m:t>
                            </m:r>
                          </m:sub>
                        </m:sSub>
                      </m:e>
                      <m:e>
                        <m:sSub>
                          <m:sSubPr>
                            <m:ctrlPr>
                              <w:rPr>
                                <w:rFonts w:ascii="Cambria Math" w:hAnsi="Cambria Math"/>
                              </w:rPr>
                            </m:ctrlPr>
                          </m:sSubPr>
                          <m:e>
                            <m:r>
                              <w:rPr>
                                <w:rFonts w:ascii="Cambria Math" w:hAnsi="Cambria Math"/>
                              </w:rPr>
                              <m:t>a</m:t>
                            </m:r>
                          </m:e>
                          <m:sub>
                            <m:r>
                              <w:rPr>
                                <w:rFonts w:ascii="Cambria Math" w:hAnsi="Cambria Math"/>
                              </w:rPr>
                              <m:t>32</m:t>
                            </m:r>
                          </m:sub>
                        </m:sSub>
                      </m:e>
                      <m:e>
                        <m:sSub>
                          <m:sSubPr>
                            <m:ctrlPr>
                              <w:rPr>
                                <w:rFonts w:ascii="Cambria Math" w:hAnsi="Cambria Math"/>
                              </w:rPr>
                            </m:ctrlPr>
                          </m:sSubPr>
                          <m:e>
                            <m:r>
                              <w:rPr>
                                <w:rFonts w:ascii="Cambria Math" w:hAnsi="Cambria Math"/>
                              </w:rPr>
                              <m:t>a</m:t>
                            </m:r>
                          </m:e>
                          <m:sub>
                            <m:r>
                              <w:rPr>
                                <w:rFonts w:ascii="Cambria Math" w:hAnsi="Cambria Math"/>
                              </w:rPr>
                              <m:t>33</m:t>
                            </m:r>
                          </m:sub>
                        </m:sSub>
                      </m:e>
                    </m:mr>
                  </m:m>
                </m:e>
              </m:d>
            </m:e>
          </m:d>
          <m:r>
            <w:rPr>
              <w:rFonts w:ascii="Cambria Math" w:hAnsi="Cambria Math"/>
            </w:rPr>
            <m:t>= </m:t>
          </m:r>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32</m:t>
                    </m:r>
                  </m:sub>
                </m:sSub>
              </m:e>
            </m:mr>
            <m:mr>
              <m:e>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31</m:t>
                    </m:r>
                  </m:sub>
                </m:sSub>
              </m:e>
            </m:mr>
            <m:mr>
              <m:e/>
            </m:mr>
          </m:m>
        </m:oMath>
      </m:oMathPara>
    </w:p>
    <w:p w14:paraId="729F7017"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的经典伴随矩阵（通常称为伴随矩阵）表示为</w:t>
      </w:r>
      <m:oMath>
        <m:r>
          <m:rPr>
            <m:sty m:val="p"/>
          </m:rPr>
          <w:rPr>
            <w:rFonts w:ascii="Cambria Math" w:hAnsi="Cambria Math"/>
          </w:rPr>
          <m:t>adj</m:t>
        </m:r>
        <m:r>
          <w:rPr>
            <w:rFonts w:ascii="Cambria Math" w:hAnsi="Cambria Math"/>
          </w:rPr>
          <m:t>(A)</m:t>
        </m:r>
      </m:oMath>
      <w:r>
        <w:t>，并定义为：</w:t>
      </w:r>
    </w:p>
    <w:p w14:paraId="699C0841" w14:textId="77777777" w:rsidR="00B94259" w:rsidRDefault="00B94259" w:rsidP="00983CA1">
      <w:pPr>
        <w:pStyle w:val="af"/>
      </w:pPr>
      <m:oMathPara>
        <m:oMathParaPr>
          <m:jc m:val="center"/>
        </m:oMathParaPr>
        <m:oMath>
          <m:r>
            <m:rPr>
              <m:sty m:val="p"/>
            </m:rPr>
            <w:rPr>
              <w:rFonts w:ascii="Cambria Math" w:hAnsi="Cambria Math"/>
            </w:rPr>
            <m:t>adj</m:t>
          </m:r>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, (</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∖j,∖i</m:t>
                  </m:r>
                </m:sub>
              </m:sSub>
            </m:e>
          </m:d>
        </m:oMath>
      </m:oMathPara>
    </w:p>
    <w:p w14:paraId="21F5A704" w14:textId="77777777" w:rsidR="00B94259" w:rsidRDefault="00B94259" w:rsidP="00983CA1">
      <w:pPr>
        <w:pStyle w:val="af"/>
      </w:pPr>
      <w:r>
        <w:t>（注意索引</w:t>
      </w:r>
      <m:oMath>
        <m:sSub>
          <m:sSubPr>
            <m:ctrlPr>
              <w:rPr>
                <w:rFonts w:ascii="Cambria Math" w:hAnsi="Cambria Math"/>
              </w:rPr>
            </m:ctrlPr>
          </m:sSubPr>
          <m:e>
            <m:r>
              <w:rPr>
                <w:rFonts w:ascii="Cambria Math" w:hAnsi="Cambria Math"/>
              </w:rPr>
              <m:t>A</m:t>
            </m:r>
          </m:e>
          <m:sub>
            <m:r>
              <w:rPr>
                <w:rFonts w:ascii="Cambria Math" w:hAnsi="Cambria Math"/>
              </w:rPr>
              <m:t>∖j,∖i</m:t>
            </m:r>
          </m:sub>
        </m:sSub>
      </m:oMath>
      <w:r>
        <w:t>中的变化）。可以看出，对于任何非奇异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w:p>
    <w:p w14:paraId="68151287"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r>
            <m:rPr>
              <m:sty m:val="p"/>
            </m:rPr>
            <w:rPr>
              <w:rFonts w:ascii="Cambria Math" w:hAnsi="Cambria Math"/>
            </w:rPr>
            <m:t>adj</m:t>
          </m:r>
          <m:r>
            <w:rPr>
              <w:rFonts w:ascii="Cambria Math" w:hAnsi="Cambria Math"/>
            </w:rPr>
            <m:t>(A)</m:t>
          </m:r>
        </m:oMath>
      </m:oMathPara>
    </w:p>
    <w:p w14:paraId="0B74A93A" w14:textId="77777777" w:rsidR="00B94259" w:rsidRDefault="00B94259" w:rsidP="00983CA1">
      <w:pPr>
        <w:pStyle w:val="af"/>
      </w:pPr>
      <w:r>
        <w:t>虽然这是一个很好的</w:t>
      </w:r>
      <w:r>
        <w:t>“</w:t>
      </w:r>
      <w:r>
        <w:t>显式</w:t>
      </w:r>
      <w:r>
        <w:t>”</w:t>
      </w:r>
      <w:r>
        <w:t>的逆矩阵公式，但我们应该注意，从数字上讲，有很多更有效的方法来计算逆矩阵。</w:t>
      </w:r>
    </w:p>
    <w:p w14:paraId="158CC3EE" w14:textId="77777777" w:rsidR="00B94259" w:rsidRDefault="00B94259">
      <w:pPr>
        <w:pStyle w:val="4"/>
      </w:pPr>
      <w:bookmarkStart w:id="462" w:name="header-n270"/>
      <w:r>
        <w:t xml:space="preserve">3.11 </w:t>
      </w:r>
      <w:r>
        <w:t>二次型和半正定矩阵</w:t>
      </w:r>
      <w:bookmarkEnd w:id="462"/>
    </w:p>
    <w:p w14:paraId="54453B3B" w14:textId="77777777" w:rsidR="00B94259" w:rsidRDefault="00B94259" w:rsidP="00983CA1">
      <w:pPr>
        <w:pStyle w:val="af"/>
      </w:pPr>
      <w:r>
        <w:t>给定方矩阵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和向量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，标量值</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被称为二次型。</w:t>
      </w:r>
      <w:r>
        <w:t xml:space="preserve"> </w:t>
      </w:r>
      <w:r>
        <w:t>写得清楚些，我们可以看到：</w:t>
      </w:r>
    </w:p>
    <w:p w14:paraId="7EFE21FE"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766B0C20" w14:textId="77777777" w:rsidR="00B94259" w:rsidRDefault="00B94259" w:rsidP="00983CA1">
      <w:pPr>
        <w:pStyle w:val="af"/>
      </w:pPr>
      <w:r>
        <w:t>注意：</w:t>
      </w:r>
    </w:p>
    <w:p w14:paraId="03BD1566"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T</m:t>
              </m:r>
            </m:sup>
          </m:s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x</m:t>
          </m:r>
        </m:oMath>
      </m:oMathPara>
    </w:p>
    <w:p w14:paraId="07EAA195" w14:textId="77777777" w:rsidR="00B94259" w:rsidRDefault="00B94259" w:rsidP="00983CA1">
      <w:pPr>
        <w:pStyle w:val="af"/>
      </w:pPr>
      <w:r>
        <w:t>第一个等号的是因为是标量的转置与自身相等，而第二个等号是因为是我们平均两个本身相等的量。</w:t>
      </w:r>
      <w:r>
        <w:t xml:space="preserve"> </w:t>
      </w:r>
      <w:r>
        <w:t>由此，我们可以得出结论，只有</w:t>
      </w:r>
      <m:oMath>
        <m:r>
          <w:rPr>
            <w:rFonts w:ascii="Cambria Math" w:hAnsi="Cambria Math"/>
          </w:rPr>
          <m:t>A</m:t>
        </m:r>
      </m:oMath>
      <w:r>
        <w:t>的对称部分有助于形成二次型。</w:t>
      </w:r>
      <w:r>
        <w:t xml:space="preserve"> </w:t>
      </w:r>
      <w:r>
        <w:t>出于这个原因，我们经常隐含地假设以二次型出现的矩阵是对称阵。</w:t>
      </w:r>
      <w:r>
        <w:t xml:space="preserve"> </w:t>
      </w:r>
      <w:r>
        <w:t>我们给出以下定义：</w:t>
      </w:r>
    </w:p>
    <w:p w14:paraId="4F45751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对于所有非零向量</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Ax&gt;0</m:t>
        </m:r>
      </m:oMath>
      <w:r w:rsidRPr="00983CA1">
        <w:rPr>
          <w:rFonts w:asciiTheme="minorEastAsia" w:eastAsiaTheme="minorEastAsia" w:hAnsiTheme="minorEastAsia"/>
        </w:rPr>
        <w:t>，对称阵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为</w:t>
      </w:r>
      <w:r w:rsidRPr="00983CA1">
        <w:rPr>
          <w:rFonts w:asciiTheme="minorEastAsia" w:eastAsiaTheme="minorEastAsia" w:hAnsiTheme="minorEastAsia"/>
          <w:b/>
        </w:rPr>
        <w:t>正定</w:t>
      </w:r>
      <w:r w:rsidRPr="00983CA1">
        <w:rPr>
          <w:rFonts w:asciiTheme="minorEastAsia" w:eastAsiaTheme="minorEastAsia" w:hAnsiTheme="minorEastAsia"/>
        </w:rPr>
        <w:t>（</w:t>
      </w:r>
      <w:r w:rsidRPr="00983CA1">
        <w:rPr>
          <w:rFonts w:asciiTheme="minorEastAsia" w:eastAsiaTheme="minorEastAsia" w:hAnsiTheme="minorEastAsia"/>
          <w:b/>
        </w:rPr>
        <w:t>positive definite,PD</w:t>
      </w:r>
      <w:r w:rsidRPr="00983CA1">
        <w:rPr>
          <w:rFonts w:asciiTheme="minorEastAsia" w:eastAsiaTheme="minorEastAsia" w:hAnsiTheme="minorEastAsia"/>
        </w:rPr>
        <w:t>）。这通常表示为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A&gt;0</m:t>
        </m:r>
      </m:oMath>
      <w:r w:rsidRPr="00983CA1">
        <w:rPr>
          <w:rFonts w:asciiTheme="minorEastAsia" w:eastAsiaTheme="minorEastAsia" w:hAnsiTheme="minorEastAsia"/>
        </w:rPr>
        <w:t>），并且通常将所有正定矩阵的集合表示为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6A9FAC0"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对于所有向量</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半正定</w:t>
      </w:r>
      <w:r w:rsidRPr="00983CA1">
        <w:rPr>
          <w:rFonts w:asciiTheme="minorEastAsia" w:eastAsiaTheme="minorEastAsia" w:hAnsiTheme="minorEastAsia"/>
        </w:rPr>
        <w:t>(</w:t>
      </w:r>
      <w:r w:rsidRPr="00983CA1">
        <w:rPr>
          <w:rFonts w:asciiTheme="minorEastAsia" w:eastAsiaTheme="minorEastAsia" w:hAnsiTheme="minorEastAsia"/>
          <w:b/>
        </w:rPr>
        <w:t>positive semidefinite ,PSD</w:t>
      </w:r>
      <w:r w:rsidRPr="00983CA1">
        <w:rPr>
          <w:rFonts w:asciiTheme="minorEastAsia" w:eastAsiaTheme="minorEastAsia" w:hAnsiTheme="minorEastAsia"/>
        </w:rPr>
        <w:t>)。 这写为（或</w:t>
      </w:r>
      <m:oMath>
        <m:r>
          <w:rPr>
            <w:rFonts w:ascii="Cambria Math" w:eastAsiaTheme="minorEastAsia" w:hAnsi="Cambria Math"/>
          </w:rPr>
          <m:t>A≽0</m:t>
        </m:r>
      </m:oMath>
      <w:r w:rsidRPr="00983CA1">
        <w:rPr>
          <w:rFonts w:asciiTheme="minorEastAsia" w:eastAsiaTheme="minorEastAsia" w:hAnsiTheme="minorEastAsia"/>
        </w:rPr>
        <w:t>仅</w:t>
      </w:r>
      <m:oMath>
        <m:r>
          <w:rPr>
            <w:rFonts w:ascii="Cambria Math" w:eastAsiaTheme="minorEastAsia" w:hAnsi="Cambria Math"/>
          </w:rPr>
          <m:t>A≥0</m:t>
        </m:r>
      </m:oMath>
      <w:r w:rsidRPr="00983CA1">
        <w:rPr>
          <w:rFonts w:asciiTheme="minorEastAsia" w:eastAsiaTheme="minorEastAsia" w:hAnsiTheme="minorEastAsia"/>
        </w:rPr>
        <w:t>），并且所有半正定矩阵的集合通常表示为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2057A3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同样，对称矩阵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负定</w:t>
      </w:r>
      <w:r w:rsidRPr="00983CA1">
        <w:rPr>
          <w:rFonts w:asciiTheme="minorEastAsia" w:eastAsiaTheme="minorEastAsia" w:hAnsiTheme="minorEastAsia"/>
        </w:rPr>
        <w:t>（</w:t>
      </w:r>
      <w:r w:rsidRPr="00983CA1">
        <w:rPr>
          <w:rFonts w:asciiTheme="minorEastAsia" w:eastAsiaTheme="minorEastAsia" w:hAnsiTheme="minorEastAsia"/>
          <w:b/>
        </w:rPr>
        <w:t>negative definite,ND</w:t>
      </w:r>
      <w:r w:rsidRPr="00983CA1">
        <w:rPr>
          <w:rFonts w:asciiTheme="minorEastAsia" w:eastAsiaTheme="minorEastAsia" w:hAnsiTheme="minorEastAsia"/>
        </w:rPr>
        <w:t>），如果对于所有非零</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Ax&lt;0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A&lt;0</m:t>
        </m:r>
      </m:oMath>
      <w:r w:rsidRPr="00983CA1">
        <w:rPr>
          <w:rFonts w:asciiTheme="minorEastAsia" w:eastAsiaTheme="minorEastAsia" w:hAnsiTheme="minorEastAsia"/>
        </w:rPr>
        <w:t>）。</w:t>
      </w:r>
    </w:p>
    <w:p w14:paraId="172E10A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类似地，对称矩阵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半负定</w:t>
      </w:r>
      <w:r w:rsidRPr="00983CA1">
        <w:rPr>
          <w:rFonts w:asciiTheme="minorEastAsia" w:eastAsiaTheme="minorEastAsia" w:hAnsiTheme="minorEastAsia"/>
        </w:rPr>
        <w:t>(</w:t>
      </w:r>
      <w:r w:rsidRPr="00983CA1">
        <w:rPr>
          <w:rFonts w:asciiTheme="minorEastAsia" w:eastAsiaTheme="minorEastAsia" w:hAnsiTheme="minorEastAsia"/>
          <w:b/>
        </w:rPr>
        <w:t>negative semidefinite,NSD</w:t>
      </w:r>
      <w:r w:rsidRPr="00983CA1">
        <w:rPr>
          <w:rFonts w:asciiTheme="minorEastAsia" w:eastAsiaTheme="minorEastAsia" w:hAnsiTheme="minorEastAsia"/>
        </w:rPr>
        <w:t>），如果对于所有</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A≤0</m:t>
        </m:r>
      </m:oMath>
      <w:r w:rsidRPr="00983CA1">
        <w:rPr>
          <w:rFonts w:asciiTheme="minorEastAsia" w:eastAsiaTheme="minorEastAsia" w:hAnsiTheme="minorEastAsia"/>
        </w:rPr>
        <w:t>）。</w:t>
      </w:r>
    </w:p>
    <w:p w14:paraId="5D41C8D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最后，对称矩阵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不定</w:t>
      </w:r>
      <w:r w:rsidRPr="00983CA1">
        <w:rPr>
          <w:rFonts w:asciiTheme="minorEastAsia" w:eastAsiaTheme="minorEastAsia" w:hAnsiTheme="minorEastAsia"/>
        </w:rPr>
        <w:t>的，如果它既不是正半定也不是负半定，即，如果存在</w:t>
      </w:r>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，那么</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&gt;0</m:t>
        </m:r>
      </m:oMath>
      <w:r w:rsidRPr="00983CA1">
        <w:rPr>
          <w:rFonts w:asciiTheme="minorEastAsia" w:eastAsiaTheme="minorEastAsia" w:hAnsiTheme="minorEastAsia"/>
        </w:rPr>
        <w:t>且</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&lt;0</m:t>
        </m:r>
      </m:oMath>
      <w:r w:rsidRPr="00983CA1">
        <w:rPr>
          <w:rFonts w:asciiTheme="minorEastAsia" w:eastAsiaTheme="minorEastAsia" w:hAnsiTheme="minorEastAsia"/>
        </w:rPr>
        <w:t>。</w:t>
      </w:r>
    </w:p>
    <w:p w14:paraId="3FC372DE" w14:textId="77777777" w:rsidR="00B94259" w:rsidRDefault="00B94259" w:rsidP="00983CA1">
      <w:pPr>
        <w:pStyle w:val="af"/>
      </w:pPr>
      <w:r>
        <w:t>很明显，如果</w:t>
      </w:r>
      <m:oMath>
        <m:r>
          <w:rPr>
            <w:rFonts w:ascii="Cambria Math" w:hAnsi="Cambria Math"/>
          </w:rPr>
          <m:t>A</m:t>
        </m:r>
      </m:oMath>
      <w:r>
        <w:t>是正定的，那么</w:t>
      </w:r>
      <m:oMath>
        <m:r>
          <w:rPr>
            <w:rFonts w:ascii="Cambria Math" w:hAnsi="Cambria Math"/>
          </w:rPr>
          <m:t>-A</m:t>
        </m:r>
      </m:oMath>
      <w:r>
        <w:t>是负定的，反之亦然。同样，如果</w:t>
      </w:r>
      <m:oMath>
        <m:r>
          <w:rPr>
            <w:rFonts w:ascii="Cambria Math" w:hAnsi="Cambria Math"/>
          </w:rPr>
          <m:t>A</m:t>
        </m:r>
      </m:oMath>
      <w:r>
        <w:t>是半正定的，那么</w:t>
      </w:r>
      <m:oMath>
        <m:r>
          <w:rPr>
            <w:rFonts w:ascii="Cambria Math" w:hAnsi="Cambria Math"/>
          </w:rPr>
          <m:t>-A</m:t>
        </m:r>
      </m:oMath>
      <w:r>
        <w:t>是是半负定的，反之亦然。如果果</w:t>
      </w:r>
      <m:oMath>
        <m:r>
          <w:rPr>
            <w:rFonts w:ascii="Cambria Math" w:hAnsi="Cambria Math"/>
          </w:rPr>
          <m:t>A</m:t>
        </m:r>
      </m:oMath>
      <w:r>
        <w:t>是不定的，那么</w:t>
      </w:r>
      <m:oMath>
        <m:r>
          <w:rPr>
            <w:rFonts w:ascii="Cambria Math" w:hAnsi="Cambria Math"/>
          </w:rPr>
          <m:t>-A</m:t>
        </m:r>
      </m:oMath>
      <w:r>
        <w:t>是也是不定的。</w:t>
      </w:r>
    </w:p>
    <w:p w14:paraId="481A8B69" w14:textId="77777777" w:rsidR="00B94259" w:rsidRDefault="00B94259" w:rsidP="00983CA1">
      <w:pPr>
        <w:pStyle w:val="af"/>
      </w:pPr>
      <w:r>
        <w:t>正定矩阵和负定矩阵的一个重要性质是它们总是满秩，因此是可逆的。为了了解这是为什么，假设某个矩阵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不是满秩。然后，假设</w:t>
      </w:r>
      <m:oMath>
        <m:r>
          <w:rPr>
            <w:rFonts w:ascii="Cambria Math" w:hAnsi="Cambria Math"/>
          </w:rPr>
          <m:t>A</m:t>
        </m:r>
      </m:oMath>
      <w:r>
        <w:t>的第</w:t>
      </w:r>
      <m:oMath>
        <m:r>
          <w:rPr>
            <w:rFonts w:ascii="Cambria Math" w:hAnsi="Cambria Math"/>
          </w:rPr>
          <m:t>j</m:t>
        </m:r>
      </m:oMath>
      <w:r>
        <w:t>列可以表示为其他</w:t>
      </w:r>
      <m:oMath>
        <m:r>
          <w:rPr>
            <w:rFonts w:ascii="Cambria Math" w:hAnsi="Cambria Math"/>
          </w:rPr>
          <m:t>n-1</m:t>
        </m:r>
      </m:oMath>
      <w:r>
        <w:t>列的线性组合：</w:t>
      </w:r>
    </w:p>
    <w:p w14:paraId="3D63100A"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oMath>
      </m:oMathPara>
    </w:p>
    <w:p w14:paraId="1C6B21C2" w14:textId="77777777" w:rsidR="00B94259" w:rsidRDefault="00B94259" w:rsidP="00983CA1">
      <w:pPr>
        <w:pStyle w:val="af"/>
      </w:pPr>
      <w:r>
        <w:t>对于某些</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。设</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=-1</m:t>
        </m:r>
      </m:oMath>
      <w:r>
        <w:t>，则：</w:t>
      </w:r>
    </w:p>
    <w:p w14:paraId="54FAC5F3" w14:textId="77777777" w:rsidR="00B94259" w:rsidRDefault="00B94259" w:rsidP="00983CA1">
      <w:pPr>
        <w:pStyle w:val="af"/>
      </w:pPr>
      <m:oMathPara>
        <m:oMathParaPr>
          <m:jc m:val="center"/>
        </m:oMathParaPr>
        <m:oMath>
          <m:r>
            <w:rPr>
              <w:rFonts w:ascii="Cambria Math" w:hAnsi="Cambria Math"/>
            </w:rPr>
            <m:t>Ax=</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=0</m:t>
          </m:r>
        </m:oMath>
      </m:oMathPara>
    </w:p>
    <w:p w14:paraId="3388D724" w14:textId="77777777" w:rsidR="00B94259" w:rsidRDefault="00B94259" w:rsidP="00983CA1">
      <w:pPr>
        <w:pStyle w:val="af"/>
      </w:pPr>
      <w:r>
        <w:t>但这意味着对于某些非零向量</w:t>
      </w:r>
      <m:oMath>
        <m:r>
          <w:rPr>
            <w:rFonts w:ascii="Cambria Math" w:hAnsi="Cambria Math"/>
          </w:rPr>
          <m:t>x</m:t>
        </m:r>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Ax=0</m:t>
        </m:r>
      </m:oMath>
      <w:r>
        <w:t>，因此</w:t>
      </w:r>
      <m:oMath>
        <m:r>
          <w:rPr>
            <w:rFonts w:ascii="Cambria Math" w:hAnsi="Cambria Math"/>
          </w:rPr>
          <m:t>A</m:t>
        </m:r>
      </m:oMath>
      <w:r>
        <w:t>必须既不是正定也不是负定。如果</w:t>
      </w:r>
      <m:oMath>
        <m:r>
          <w:rPr>
            <w:rFonts w:ascii="Cambria Math" w:hAnsi="Cambria Math"/>
          </w:rPr>
          <m:t>A</m:t>
        </m:r>
      </m:oMath>
      <w:r>
        <w:t>是正定或负定，则必须是满秩。</w:t>
      </w:r>
      <w:r>
        <w:t xml:space="preserve"> </w:t>
      </w:r>
      <w:r>
        <w:t>最后，有一种类型的正定矩阵经常出现，因此值得特别提及。</w:t>
      </w:r>
      <w:r>
        <w:t xml:space="preserve"> </w:t>
      </w:r>
      <w:r>
        <w:t>给定矩阵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（不一定是对称或偶数平方），矩阵</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（有时称为</w:t>
      </w:r>
      <w:r>
        <w:rPr>
          <w:b/>
        </w:rPr>
        <w:t>Gram</w:t>
      </w:r>
      <w:r>
        <w:rPr>
          <w:b/>
        </w:rPr>
        <w:t>矩</w:t>
      </w:r>
      <w:r>
        <w:rPr>
          <w:b/>
        </w:rPr>
        <w:lastRenderedPageBreak/>
        <w:t>阵</w:t>
      </w:r>
      <w:r>
        <w:t>）总是半正定的。</w:t>
      </w:r>
      <w:r>
        <w:t xml:space="preserve"> </w:t>
      </w:r>
      <w:r>
        <w:t>此外，如果</w:t>
      </w:r>
      <m:oMath>
        <m:r>
          <w:rPr>
            <w:rFonts w:ascii="Cambria Math" w:hAnsi="Cambria Math"/>
          </w:rPr>
          <m:t>m≥n</m:t>
        </m:r>
      </m:oMath>
      <w:r>
        <w:t>（同时为了方便起见，我们假设</w:t>
      </w:r>
      <m:oMath>
        <m:r>
          <w:rPr>
            <w:rFonts w:ascii="Cambria Math" w:hAnsi="Cambria Math"/>
          </w:rPr>
          <m:t>A</m:t>
        </m:r>
      </m:oMath>
      <w:r>
        <w:t>是满秩），则</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是正定的。</w:t>
      </w:r>
    </w:p>
    <w:p w14:paraId="23B24E15" w14:textId="77777777" w:rsidR="00B94259" w:rsidRDefault="00B94259">
      <w:pPr>
        <w:pStyle w:val="4"/>
      </w:pPr>
      <w:bookmarkStart w:id="463" w:name="header-n293"/>
      <w:r>
        <w:t xml:space="preserve">3.12 </w:t>
      </w:r>
      <w:r>
        <w:t>特征值和特征向量</w:t>
      </w:r>
      <w:bookmarkEnd w:id="463"/>
    </w:p>
    <w:p w14:paraId="0A6A327B" w14:textId="77777777" w:rsidR="00B94259" w:rsidRDefault="00B94259" w:rsidP="00983CA1">
      <w:pPr>
        <w:pStyle w:val="af"/>
      </w:pPr>
      <w:r>
        <w:t>给定一个方阵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，我们认为在以下条件下，</w:t>
      </w:r>
      <m:oMath>
        <m:r>
          <w:rPr>
            <w:rFonts w:ascii="Cambria Math" w:hAnsi="Cambria Math"/>
          </w:rPr>
          <m:t>λ∈</m:t>
        </m:r>
        <m:r>
          <m:rPr>
            <m:scr m:val="double-struck"/>
            <m:sty m:val="p"/>
          </m:rPr>
          <w:rPr>
            <w:rFonts w:ascii="Cambria Math" w:hAnsi="Cambria Math"/>
          </w:rPr>
          <m:t>C</m:t>
        </m:r>
      </m:oMath>
      <w:r>
        <w:t>是</w:t>
      </w:r>
      <m:oMath>
        <m:r>
          <w:rPr>
            <w:rFonts w:ascii="Cambria Math" w:hAnsi="Cambria Math"/>
          </w:rPr>
          <m:t>A</m:t>
        </m:r>
      </m:oMath>
      <w:r>
        <w:t>的</w:t>
      </w:r>
      <w:r>
        <w:rPr>
          <w:b/>
        </w:rPr>
        <w:t>特征值</w:t>
      </w:r>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是相应的</w:t>
      </w:r>
      <w:r>
        <w:rPr>
          <w:b/>
        </w:rPr>
        <w:t>特征向量</w:t>
      </w:r>
      <w:r>
        <w:t>：</w:t>
      </w:r>
    </w:p>
    <w:p w14:paraId="271F4AAA" w14:textId="77777777" w:rsidR="00B94259" w:rsidRDefault="00B94259" w:rsidP="00983CA1">
      <w:pPr>
        <w:pStyle w:val="af"/>
      </w:pPr>
      <m:oMathPara>
        <m:oMathParaPr>
          <m:jc m:val="center"/>
        </m:oMathParaPr>
        <m:oMath>
          <m:r>
            <w:rPr>
              <w:rFonts w:ascii="Cambria Math" w:hAnsi="Cambria Math"/>
            </w:rPr>
            <m:t>Ax=λx,x≠0</m:t>
          </m:r>
        </m:oMath>
      </m:oMathPara>
    </w:p>
    <w:p w14:paraId="76801526" w14:textId="77777777" w:rsidR="00B94259" w:rsidRDefault="00B94259" w:rsidP="00983CA1">
      <w:pPr>
        <w:pStyle w:val="af"/>
      </w:pPr>
      <w:r>
        <w:t>直观地说，这个定义意味着将</w:t>
      </w:r>
      <m:oMath>
        <m:r>
          <w:rPr>
            <w:rFonts w:ascii="Cambria Math" w:hAnsi="Cambria Math"/>
          </w:rPr>
          <m:t>A</m:t>
        </m:r>
      </m:oMath>
      <w:r>
        <w:t>乘以向量</w:t>
      </w:r>
      <m:oMath>
        <m:r>
          <w:rPr>
            <w:rFonts w:ascii="Cambria Math" w:hAnsi="Cambria Math"/>
          </w:rPr>
          <m:t>x</m:t>
        </m:r>
      </m:oMath>
      <w:r>
        <w:t>会得到一个新的向量，该向量指向与</w:t>
      </w:r>
      <m:oMath>
        <m:r>
          <w:rPr>
            <w:rFonts w:ascii="Cambria Math" w:hAnsi="Cambria Math"/>
          </w:rPr>
          <m:t>x</m:t>
        </m:r>
      </m:oMath>
      <w:r>
        <w:t>相同的方向，但按系数</w:t>
      </w:r>
      <m:oMath>
        <m:r>
          <w:rPr>
            <w:rFonts w:ascii="Cambria Math" w:hAnsi="Cambria Math"/>
          </w:rPr>
          <m:t>λ</m:t>
        </m:r>
      </m:oMath>
      <w:r>
        <w:t>缩放。值得注意的是，对于任何特征向量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和标量</w:t>
      </w:r>
      <m:oMath>
        <m:r>
          <w:rPr>
            <w:rFonts w:ascii="Cambria Math" w:hAnsi="Cambria Math"/>
          </w:rPr>
          <m:t>t∈</m:t>
        </m:r>
        <m:r>
          <m:rPr>
            <m:scr m:val="double-struck"/>
            <m:sty m:val="p"/>
          </m:rPr>
          <w:rPr>
            <w:rFonts w:ascii="Cambria Math" w:hAnsi="Cambria Math"/>
          </w:rPr>
          <m:t>C</m:t>
        </m:r>
      </m:oMath>
      <w:r>
        <w:t>，</w:t>
      </w:r>
      <m:oMath>
        <m:r>
          <w:rPr>
            <w:rFonts w:ascii="Cambria Math" w:hAnsi="Cambria Math"/>
          </w:rPr>
          <m:t>A(cx)=cAx=cλx=λ(cx)</m:t>
        </m:r>
      </m:oMath>
      <w:r>
        <w:t>，</w:t>
      </w:r>
      <m:oMath>
        <m:r>
          <w:rPr>
            <w:rFonts w:ascii="Cambria Math" w:hAnsi="Cambria Math"/>
          </w:rPr>
          <m:t>cx</m:t>
        </m:r>
      </m:oMath>
      <w:r>
        <w:t>也是一个特征向量。因此，当我们讨论与</w:t>
      </w:r>
      <m:oMath>
        <m:r>
          <w:rPr>
            <w:rFonts w:ascii="Cambria Math" w:hAnsi="Cambria Math"/>
          </w:rPr>
          <m:t>λ</m:t>
        </m:r>
      </m:oMath>
      <w:r>
        <w:t>相关的</w:t>
      </w:r>
      <w:r>
        <w:rPr>
          <w:b/>
        </w:rPr>
        <w:t>特征向量</w:t>
      </w:r>
      <w:r>
        <w:t>时，我们通常假设特征向量被标准化为长度为</w:t>
      </w:r>
      <w:r>
        <w:t>1</w:t>
      </w:r>
      <w:r>
        <w:t>（这仍然会造成一些歧义，因为</w:t>
      </w:r>
      <m:oMath>
        <m:r>
          <w:rPr>
            <w:rFonts w:ascii="Cambria Math" w:hAnsi="Cambria Math"/>
          </w:rPr>
          <m:t>x</m:t>
        </m:r>
      </m:oMath>
      <w:r>
        <w:t>和</w:t>
      </w:r>
      <m:oMath>
        <m:r>
          <w:rPr>
            <w:rFonts w:ascii="Cambria Math" w:hAnsi="Cambria Math"/>
          </w:rPr>
          <m:t>-x</m:t>
        </m:r>
      </m:oMath>
      <w:r>
        <w:t>都是特征向量，但我们必须接受这一点）。</w:t>
      </w:r>
    </w:p>
    <w:p w14:paraId="2AB85841" w14:textId="77777777" w:rsidR="00B94259" w:rsidRDefault="00B94259" w:rsidP="00983CA1">
      <w:pPr>
        <w:pStyle w:val="af"/>
      </w:pPr>
      <w:r>
        <w:t>我们可以重写上面的等式来说明</w:t>
      </w:r>
      <m:oMath>
        <m:r>
          <w:rPr>
            <w:rFonts w:ascii="Cambria Math" w:hAnsi="Cambria Math"/>
          </w:rPr>
          <m:t>(λ,x)</m:t>
        </m:r>
      </m:oMath>
      <w:r>
        <w:t>是</w:t>
      </w:r>
      <m:oMath>
        <m:r>
          <w:rPr>
            <w:rFonts w:ascii="Cambria Math" w:hAnsi="Cambria Math"/>
          </w:rPr>
          <m:t>A</m:t>
        </m:r>
      </m:oMath>
      <w:r>
        <w:t>的特征值和特征向量的组合：</w:t>
      </w:r>
    </w:p>
    <w:p w14:paraId="7D1E7C6B" w14:textId="77777777" w:rsidR="00B94259" w:rsidRDefault="00B94259" w:rsidP="00983CA1">
      <w:pPr>
        <w:pStyle w:val="af"/>
      </w:pPr>
      <m:oMathPara>
        <m:oMathParaPr>
          <m:jc m:val="center"/>
        </m:oMathParaPr>
        <m:oMath>
          <m:r>
            <w:rPr>
              <w:rFonts w:ascii="Cambria Math" w:hAnsi="Cambria Math"/>
            </w:rPr>
            <m:t>(λI-A)x=0,x≠0</m:t>
          </m:r>
        </m:oMath>
      </m:oMathPara>
    </w:p>
    <w:p w14:paraId="159807AA" w14:textId="77777777" w:rsidR="00B94259" w:rsidRDefault="00B94259" w:rsidP="00983CA1">
      <w:pPr>
        <w:pStyle w:val="af"/>
      </w:pPr>
      <w:r>
        <w:t>但是</w:t>
      </w:r>
      <m:oMath>
        <m:r>
          <w:rPr>
            <w:rFonts w:ascii="Cambria Math" w:hAnsi="Cambria Math"/>
          </w:rPr>
          <m:t>(λI-A)x=0</m:t>
        </m:r>
      </m:oMath>
      <w:r>
        <w:t>只有当</w:t>
      </w:r>
      <m:oMath>
        <m:r>
          <w:rPr>
            <w:rFonts w:ascii="Cambria Math" w:hAnsi="Cambria Math"/>
          </w:rPr>
          <m:t>(λI-A)</m:t>
        </m:r>
      </m:oMath>
      <w:r>
        <w:t>有一个非空零空间时，同时</w:t>
      </w:r>
      <m:oMath>
        <m:r>
          <w:rPr>
            <w:rFonts w:ascii="Cambria Math" w:hAnsi="Cambria Math"/>
          </w:rPr>
          <m:t>(λI-A)</m:t>
        </m:r>
      </m:oMath>
      <w:r>
        <w:t>是奇异的，</w:t>
      </w:r>
      <m:oMath>
        <m:r>
          <w:rPr>
            <w:rFonts w:ascii="Cambria Math" w:hAnsi="Cambria Math"/>
          </w:rPr>
          <m:t>x</m:t>
        </m:r>
      </m:oMath>
      <w:r>
        <w:t>才具有非零解，即：</w:t>
      </w:r>
    </w:p>
    <w:p w14:paraId="046AC2BA" w14:textId="77777777" w:rsidR="00B94259" w:rsidRDefault="00B94259" w:rsidP="00983CA1">
      <w:pPr>
        <w:pStyle w:val="af"/>
      </w:pPr>
      <m:oMathPara>
        <m:oMathParaPr>
          <m:jc m:val="center"/>
        </m:oMathParaPr>
        <m:oMath>
          <m:r>
            <w:rPr>
              <w:rFonts w:ascii="Cambria Math" w:hAnsi="Cambria Math"/>
            </w:rPr>
            <m:t>|(λI-A)|=0</m:t>
          </m:r>
        </m:oMath>
      </m:oMathPara>
    </w:p>
    <w:p w14:paraId="0EBD155E" w14:textId="77777777" w:rsidR="00B94259" w:rsidRDefault="00B94259" w:rsidP="00983CA1">
      <w:pPr>
        <w:pStyle w:val="af"/>
      </w:pPr>
      <w:r>
        <w:t>现在，我们可以使用行列式的先前定义将表达式</w:t>
      </w:r>
      <m:oMath>
        <m:r>
          <w:rPr>
            <w:rFonts w:ascii="Cambria Math" w:hAnsi="Cambria Math"/>
          </w:rPr>
          <m:t>|(λI-A)|</m:t>
        </m:r>
      </m:oMath>
      <w:r>
        <w:t>扩展为</w:t>
      </w:r>
      <m:oMath>
        <m:r>
          <w:rPr>
            <w:rFonts w:ascii="Cambria Math" w:hAnsi="Cambria Math"/>
          </w:rPr>
          <m:t>λ</m:t>
        </m:r>
      </m:oMath>
      <w:r>
        <w:t>中的（非常大的）多项式，其中，</w:t>
      </w:r>
      <m:oMath>
        <m:r>
          <w:rPr>
            <w:rFonts w:ascii="Cambria Math" w:hAnsi="Cambria Math"/>
          </w:rPr>
          <m:t>λ</m:t>
        </m:r>
      </m:oMath>
      <w:r>
        <w:t>的度为</w:t>
      </w:r>
      <m:oMath>
        <m:r>
          <w:rPr>
            <w:rFonts w:ascii="Cambria Math" w:hAnsi="Cambria Math"/>
          </w:rPr>
          <m:t>n</m:t>
        </m:r>
      </m:oMath>
      <w:r>
        <w:t>。它通常被称为矩阵</w:t>
      </w:r>
      <m:oMath>
        <m:r>
          <w:rPr>
            <w:rFonts w:ascii="Cambria Math" w:hAnsi="Cambria Math"/>
          </w:rPr>
          <m:t>A</m:t>
        </m:r>
      </m:oMath>
      <w:r>
        <w:t>的特征多项式。</w:t>
      </w:r>
    </w:p>
    <w:p w14:paraId="06E968AE" w14:textId="77777777" w:rsidR="00B94259" w:rsidRDefault="00B94259" w:rsidP="00983CA1">
      <w:pPr>
        <w:pStyle w:val="af"/>
      </w:pPr>
      <w:r>
        <w:t>然后我们找到这个特征多项式的</w:t>
      </w:r>
      <m:oMath>
        <m:r>
          <w:rPr>
            <w:rFonts w:ascii="Cambria Math" w:hAnsi="Cambria Math"/>
          </w:rPr>
          <m:t>n</m:t>
        </m:r>
      </m:oMath>
      <w:r>
        <w:t>（可能是复数）根，并用</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表示。这些都是矩阵</w:t>
      </w:r>
      <m:oMath>
        <m:r>
          <w:rPr>
            <w:rFonts w:ascii="Cambria Math" w:hAnsi="Cambria Math"/>
          </w:rPr>
          <m:t>A</m:t>
        </m:r>
      </m:oMath>
      <w:r>
        <w:t>的特征值，但我们注意到它们可能不明显。为了找到特征值</w:t>
      </w:r>
      <m:oMath>
        <m:sSub>
          <m:sSubPr>
            <m:ctrlPr>
              <w:rPr>
                <w:rFonts w:ascii="Cambria Math" w:hAnsi="Cambria Math"/>
              </w:rPr>
            </m:ctrlPr>
          </m:sSubPr>
          <m:e>
            <m:r>
              <w:rPr>
                <w:rFonts w:ascii="Cambria Math" w:hAnsi="Cambria Math"/>
              </w:rPr>
              <m:t>λ</m:t>
            </m:r>
          </m:e>
          <m:sub>
            <m:r>
              <w:rPr>
                <w:rFonts w:ascii="Cambria Math" w:hAnsi="Cambria Math"/>
              </w:rPr>
              <m:t>i</m:t>
            </m:r>
          </m:sub>
        </m:sSub>
      </m:oMath>
      <w:r>
        <w:t>对应的特征向量，我们只需解线性方程</w:t>
      </w:r>
      <m:oMath>
        <m:r>
          <w:rPr>
            <w:rFonts w:ascii="Cambria Math" w:hAnsi="Cambria Math"/>
          </w:rPr>
          <m:t>(λI-A)x=0</m:t>
        </m:r>
      </m:oMath>
      <w:r>
        <w:t>，因为</w:t>
      </w:r>
      <m:oMath>
        <m:r>
          <w:rPr>
            <w:rFonts w:ascii="Cambria Math" w:hAnsi="Cambria Math"/>
          </w:rPr>
          <m:t>(λI-A)</m:t>
        </m:r>
      </m:oMath>
      <w:r>
        <w:t>是奇异的，所以保证有一个非零解（但也可能有多个或无穷多个解）。</w:t>
      </w:r>
    </w:p>
    <w:p w14:paraId="43619129" w14:textId="77777777" w:rsidR="00B94259" w:rsidRDefault="00B94259" w:rsidP="00983CA1">
      <w:pPr>
        <w:pStyle w:val="af"/>
      </w:pPr>
      <w:r>
        <w:t>应该注意的是，这不是实际用于数值计算特征值和特征向量的方法（记住行列式的完全展开式有</w:t>
      </w:r>
      <m:oMath>
        <m:r>
          <w:rPr>
            <w:rFonts w:ascii="Cambria Math" w:hAnsi="Cambria Math"/>
          </w:rPr>
          <m:t>n!</m:t>
        </m:r>
      </m:oMath>
      <w:r>
        <w:t>项），这是一个数学上的争议。</w:t>
      </w:r>
    </w:p>
    <w:p w14:paraId="110AA358" w14:textId="77777777" w:rsidR="00B94259" w:rsidRDefault="00B94259" w:rsidP="00983CA1">
      <w:pPr>
        <w:pStyle w:val="af"/>
      </w:pPr>
      <w:r>
        <w:t>以下是特征值和特征向量的属性（所有假设在</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具有特征值</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的前提下）：</w:t>
      </w:r>
    </w:p>
    <w:p w14:paraId="60292B7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的迹等于其特征值之和</w:t>
      </w:r>
    </w:p>
    <w:p w14:paraId="2674DBBB"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m:rPr>
              <m:sty m:val="p"/>
            </m:rPr>
            <w:rPr>
              <w:rFonts w:ascii="Cambria Math" w:hAnsi="Cambria Math"/>
              <w:sz w:val="21"/>
              <w:szCs w:val="21"/>
            </w:rPr>
            <m:t>tr</m:t>
          </m:r>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6C1E5F8F"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w:lastRenderedPageBreak/>
          <m:t>A</m:t>
        </m:r>
      </m:oMath>
      <w:r w:rsidRPr="00983CA1">
        <w:rPr>
          <w:rFonts w:asciiTheme="minorEastAsia" w:eastAsiaTheme="minorEastAsia" w:hAnsiTheme="minorEastAsia"/>
          <w:szCs w:val="21"/>
        </w:rPr>
        <w:t>的行列式等于其特征值的乘积</w:t>
      </w:r>
    </w:p>
    <w:p w14:paraId="6444EDDA"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4365BC9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的秩等于</w:t>
      </w:r>
      <m:oMath>
        <m:r>
          <w:rPr>
            <w:rFonts w:ascii="Cambria Math" w:eastAsiaTheme="minorEastAsia" w:hAnsi="Cambria Math"/>
            <w:szCs w:val="21"/>
          </w:rPr>
          <m:t>A</m:t>
        </m:r>
      </m:oMath>
      <w:r w:rsidRPr="00983CA1">
        <w:rPr>
          <w:rFonts w:asciiTheme="minorEastAsia" w:eastAsiaTheme="minorEastAsia" w:hAnsiTheme="minorEastAsia"/>
          <w:szCs w:val="21"/>
        </w:rPr>
        <w:t>的非零特征值的个数</w:t>
      </w:r>
    </w:p>
    <w:p w14:paraId="31015C2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假设</w:t>
      </w:r>
      <m:oMath>
        <m:r>
          <w:rPr>
            <w:rFonts w:ascii="Cambria Math" w:eastAsiaTheme="minorEastAsia" w:hAnsi="Cambria Math"/>
            <w:szCs w:val="21"/>
          </w:rPr>
          <m:t>A</m:t>
        </m:r>
      </m:oMath>
      <w:r w:rsidRPr="00983CA1">
        <w:rPr>
          <w:rFonts w:asciiTheme="minorEastAsia" w:eastAsiaTheme="minorEastAsia" w:hAnsiTheme="minorEastAsia"/>
          <w:szCs w:val="21"/>
        </w:rPr>
        <w:t>非奇异，其特征值为</w:t>
      </w:r>
      <m:oMath>
        <m:r>
          <w:rPr>
            <w:rFonts w:ascii="Cambria Math" w:eastAsiaTheme="minorEastAsia" w:hAnsi="Cambria Math"/>
            <w:szCs w:val="21"/>
          </w:rPr>
          <m:t>λ</m:t>
        </m:r>
      </m:oMath>
      <w:r w:rsidRPr="00983CA1">
        <w:rPr>
          <w:rFonts w:asciiTheme="minorEastAsia" w:eastAsiaTheme="minorEastAsia" w:hAnsiTheme="minorEastAsia"/>
          <w:szCs w:val="21"/>
        </w:rPr>
        <w:t>和特征向量为</w:t>
      </w:r>
      <m:oMath>
        <m:r>
          <w:rPr>
            <w:rFonts w:ascii="Cambria Math" w:eastAsiaTheme="minorEastAsia" w:hAnsi="Cambria Math"/>
            <w:szCs w:val="21"/>
          </w:rPr>
          <m:t>x</m:t>
        </m:r>
      </m:oMath>
      <w:r w:rsidRPr="00983CA1">
        <w:rPr>
          <w:rFonts w:asciiTheme="minorEastAsia" w:eastAsiaTheme="minorEastAsia" w:hAnsiTheme="minorEastAsia"/>
          <w:szCs w:val="21"/>
        </w:rPr>
        <w:t>。那么</w:t>
      </w:r>
      <m:oMath>
        <m:r>
          <w:rPr>
            <w:rFonts w:ascii="Cambria Math" w:eastAsiaTheme="minorEastAsia" w:hAnsi="Cambria Math"/>
            <w:szCs w:val="21"/>
          </w:rPr>
          <m:t>1/λ</m:t>
        </m:r>
      </m:oMath>
      <w:r w:rsidRPr="00983CA1">
        <w:rPr>
          <w:rFonts w:asciiTheme="minorEastAsia" w:eastAsiaTheme="minorEastAsia" w:hAnsiTheme="minorEastAsia"/>
          <w:szCs w:val="21"/>
        </w:rPr>
        <w:t>是具有相关特征向量</w:t>
      </w:r>
      <m:oMath>
        <m:r>
          <w:rPr>
            <w:rFonts w:ascii="Cambria Math" w:eastAsiaTheme="minorEastAsia" w:hAnsi="Cambria Math"/>
            <w:szCs w:val="21"/>
          </w:rPr>
          <m:t>x</m:t>
        </m:r>
      </m:oMath>
      <w:r w:rsidRPr="00983CA1">
        <w:rPr>
          <w:rFonts w:asciiTheme="minorEastAsia" w:eastAsiaTheme="minorEastAsia" w:hAnsiTheme="minorEastAsia"/>
          <w:szCs w:val="21"/>
        </w:rPr>
        <w:t>的</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的特征值，即</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r>
          <w:rPr>
            <w:rFonts w:ascii="Cambria Math" w:eastAsiaTheme="minorEastAsia" w:hAnsi="Cambria Math"/>
            <w:szCs w:val="21"/>
          </w:rPr>
          <m:t>x=(1/λ)x</m:t>
        </m:r>
      </m:oMath>
      <w:r w:rsidRPr="00983CA1">
        <w:rPr>
          <w:rFonts w:asciiTheme="minorEastAsia" w:eastAsiaTheme="minorEastAsia" w:hAnsiTheme="minorEastAsia"/>
          <w:szCs w:val="21"/>
        </w:rPr>
        <w:t>。（要证明这一点，取特征向量方程，</w:t>
      </w:r>
      <m:oMath>
        <m:r>
          <w:rPr>
            <w:rFonts w:ascii="Cambria Math" w:eastAsiaTheme="minorEastAsia" w:hAnsi="Cambria Math"/>
            <w:szCs w:val="21"/>
          </w:rPr>
          <m:t>Ax=λx</m:t>
        </m:r>
      </m:oMath>
      <w:r w:rsidRPr="00983CA1">
        <w:rPr>
          <w:rFonts w:asciiTheme="minorEastAsia" w:eastAsiaTheme="minorEastAsia" w:hAnsiTheme="minorEastAsia"/>
          <w:szCs w:val="21"/>
        </w:rPr>
        <w:t>，两边都左乘</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w:t>
      </w:r>
    </w:p>
    <w:p w14:paraId="1C3A0A5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对角阵的特征值</w:t>
      </w:r>
      <m:oMath>
        <m:r>
          <w:rPr>
            <w:rFonts w:ascii="Cambria Math" w:eastAsiaTheme="minorEastAsia" w:hAnsi="Cambria Math"/>
            <w:szCs w:val="21"/>
          </w:rPr>
          <m:t>d=diag(</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r>
          <w:rPr>
            <w:rFonts w:ascii="Cambria Math" w:eastAsiaTheme="minorEastAsia" w:hAnsi="Cambria Math"/>
            <w:szCs w:val="21"/>
          </w:rPr>
          <m:t>)</m:t>
        </m:r>
      </m:oMath>
      <w:r w:rsidRPr="00983CA1">
        <w:rPr>
          <w:rFonts w:asciiTheme="minorEastAsia" w:eastAsiaTheme="minorEastAsia" w:hAnsiTheme="minorEastAsia"/>
          <w:szCs w:val="21"/>
        </w:rPr>
        <w:t>实际上就是对角元素</w:t>
      </w:r>
      <m:oMath>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oMath>
    </w:p>
    <w:p w14:paraId="79AB2C80" w14:textId="77777777" w:rsidR="00B94259" w:rsidRDefault="00B94259">
      <w:pPr>
        <w:pStyle w:val="4"/>
      </w:pPr>
      <w:bookmarkStart w:id="464" w:name="header-n318"/>
      <w:r>
        <w:t xml:space="preserve">3.13 </w:t>
      </w:r>
      <w:r>
        <w:t>对称矩阵的特征值和特征向量</w:t>
      </w:r>
      <w:bookmarkEnd w:id="464"/>
    </w:p>
    <w:p w14:paraId="36D73199" w14:textId="77777777" w:rsidR="00B94259" w:rsidRDefault="00B94259" w:rsidP="00983CA1">
      <w:pPr>
        <w:pStyle w:val="af"/>
      </w:pPr>
      <w:r>
        <w:t>通常情况下，一般的方阵的特征值和特征向量的结构可以很细微地表示出来。</w:t>
      </w:r>
      <w:r>
        <w:t xml:space="preserve"> </w:t>
      </w:r>
      <w:r>
        <w:t>值得庆幸的是，在机器学习的大多数场景下，处理对称实矩阵就足够了，其处理的对称实矩阵的特征值和特征向量具有显着的特性。</w:t>
      </w:r>
    </w:p>
    <w:p w14:paraId="7896813C" w14:textId="77777777" w:rsidR="00B94259" w:rsidRDefault="00B94259" w:rsidP="00983CA1">
      <w:pPr>
        <w:pStyle w:val="af"/>
      </w:pPr>
      <w:r>
        <w:t>在本节中，我们假设</w:t>
      </w:r>
      <m:oMath>
        <m:r>
          <w:rPr>
            <w:rFonts w:ascii="Cambria Math" w:hAnsi="Cambria Math"/>
          </w:rPr>
          <m:t>A</m:t>
        </m:r>
      </m:oMath>
      <w:r>
        <w:t>是实对称矩阵</w:t>
      </w:r>
      <w:r>
        <w:t xml:space="preserve">, </w:t>
      </w:r>
      <w:r>
        <w:t>具有以下属性：</w:t>
      </w:r>
    </w:p>
    <w:p w14:paraId="40E8E604"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rPr>
      </w:pPr>
      <m:oMath>
        <m:r>
          <w:rPr>
            <w:rFonts w:ascii="Cambria Math" w:eastAsiaTheme="minorEastAsia" w:hAnsi="Cambria Math"/>
          </w:rPr>
          <m:t>A</m:t>
        </m:r>
      </m:oMath>
      <w:r w:rsidRPr="00983CA1">
        <w:rPr>
          <w:rFonts w:asciiTheme="minorEastAsia" w:eastAsiaTheme="minorEastAsia" w:hAnsiTheme="minorEastAsia"/>
        </w:rPr>
        <w:t>的所有特征值都是实数。 我们用用</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n</m:t>
            </m:r>
          </m:sub>
        </m:sSub>
      </m:oMath>
      <w:r w:rsidRPr="00983CA1">
        <w:rPr>
          <w:rFonts w:asciiTheme="minorEastAsia" w:eastAsiaTheme="minorEastAsia" w:hAnsiTheme="minorEastAsia"/>
        </w:rPr>
        <w:t>表示。</w:t>
      </w:r>
    </w:p>
    <w:p w14:paraId="41CCEDD0"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存在一组特征向量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，对于所有</w:t>
      </w:r>
      <m:oMath>
        <m:r>
          <w:rPr>
            <w:rFonts w:ascii="Cambria Math" w:eastAsiaTheme="minorEastAsia" w:hAnsi="Cambria Math"/>
          </w:rPr>
          <m:t>i</m:t>
        </m:r>
      </m:oMath>
      <w:r w:rsidRPr="00983CA1">
        <w:rPr>
          <w:rFonts w:asciiTheme="minorEastAsia" w:eastAsiaTheme="minorEastAsia" w:hAnsiTheme="minorEastAsia"/>
        </w:rPr>
        <w:t>，</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i</m:t>
            </m:r>
          </m:sub>
        </m:sSub>
      </m:oMath>
      <w:r w:rsidRPr="00983CA1">
        <w:rPr>
          <w:rFonts w:asciiTheme="minorEastAsia" w:eastAsiaTheme="minorEastAsia" w:hAnsiTheme="minorEastAsia"/>
        </w:rPr>
        <w:t>是具有特征值</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oMath>
      <w:r w:rsidRPr="00983CA1">
        <w:rPr>
          <w:rFonts w:asciiTheme="minorEastAsia" w:eastAsiaTheme="minorEastAsia" w:hAnsiTheme="minorEastAsia"/>
        </w:rPr>
        <w:t>和</w:t>
      </w:r>
      <m:oMath>
        <m:r>
          <w:rPr>
            <w:rFonts w:ascii="Cambria Math" w:eastAsiaTheme="minorEastAsia" w:hAnsi="Cambria Math"/>
          </w:rPr>
          <m:t>b</m:t>
        </m:r>
      </m:oMath>
      <w:r w:rsidRPr="00983CA1">
        <w:rPr>
          <w:rFonts w:asciiTheme="minorEastAsia" w:eastAsiaTheme="minorEastAsia" w:hAnsiTheme="minorEastAsia"/>
        </w:rPr>
        <w:t>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是单位向量并且彼此正交。</w:t>
      </w:r>
    </w:p>
    <w:p w14:paraId="6DCC0D8A" w14:textId="77777777" w:rsidR="00B94259" w:rsidRDefault="00B94259" w:rsidP="00983CA1">
      <w:pPr>
        <w:pStyle w:val="af"/>
      </w:pPr>
      <w:r>
        <w:t>设</w:t>
      </w:r>
      <m:oMath>
        <m:r>
          <w:rPr>
            <w:rFonts w:ascii="Cambria Math" w:hAnsi="Cambria Math"/>
          </w:rPr>
          <m:t>U</m:t>
        </m:r>
      </m:oMath>
      <w:r>
        <w:t>是包含</w:t>
      </w:r>
      <m:oMath>
        <m:sSub>
          <m:sSubPr>
            <m:ctrlPr>
              <w:rPr>
                <w:rFonts w:ascii="Cambria Math" w:hAnsi="Cambria Math"/>
              </w:rPr>
            </m:ctrlPr>
          </m:sSubPr>
          <m:e>
            <m:r>
              <w:rPr>
                <w:rFonts w:ascii="Cambria Math" w:hAnsi="Cambria Math"/>
              </w:rPr>
              <m:t>u</m:t>
            </m:r>
          </m:e>
          <m:sub>
            <m:r>
              <w:rPr>
                <w:rFonts w:ascii="Cambria Math" w:hAnsi="Cambria Math"/>
              </w:rPr>
              <m:t>i</m:t>
            </m:r>
          </m:sub>
        </m:sSub>
      </m:oMath>
      <w:r>
        <w:t>作为列的正交矩阵：</w:t>
      </w:r>
    </w:p>
    <w:p w14:paraId="48306430" w14:textId="77777777" w:rsidR="00B94259" w:rsidRDefault="00B94259" w:rsidP="00983CA1">
      <w:pPr>
        <w:pStyle w:val="af"/>
      </w:pPr>
      <m:oMathPara>
        <m:oMathParaPr>
          <m:jc m:val="center"/>
        </m:oMathParaP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0380656D" w14:textId="77777777" w:rsidR="00B94259" w:rsidRDefault="00B94259" w:rsidP="00983CA1">
      <w:pPr>
        <w:pStyle w:val="af"/>
      </w:pPr>
      <w:r>
        <w:t>设</w:t>
      </w:r>
      <m:oMath>
        <m:r>
          <w:rPr>
            <w:rFonts w:ascii="Cambria Math" w:hAnsi="Cambria Math"/>
          </w:rPr>
          <m:t>Λ=diag(</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r>
          <w:rPr>
            <w:rFonts w:ascii="Cambria Math" w:hAnsi="Cambria Math"/>
          </w:rPr>
          <m:t>)</m:t>
        </m:r>
      </m:oMath>
      <w:r>
        <w:t>是包含</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作为对角线上的元素的对角矩阵。</w:t>
      </w:r>
      <w:r>
        <w:t xml:space="preserve"> </w:t>
      </w:r>
      <w:r>
        <w:t>使用</w:t>
      </w:r>
      <w:r>
        <w:t>2.3</w:t>
      </w:r>
      <w:r>
        <w:t>节的方程（</w:t>
      </w:r>
      <w:r>
        <w:t>2</w:t>
      </w:r>
      <w:r>
        <w:t>）中的矩阵</w:t>
      </w:r>
      <w:r>
        <w:t xml:space="preserve"> - </w:t>
      </w:r>
      <w:r>
        <w:t>矩阵向量乘法的方法，我们可以验证：</w:t>
      </w:r>
    </w:p>
    <w:p w14:paraId="6FBFADDC" w14:textId="77777777" w:rsidR="00B94259" w:rsidRDefault="00B94259" w:rsidP="00983CA1">
      <w:pPr>
        <w:pStyle w:val="af"/>
      </w:pPr>
      <m:oMathPara>
        <m:oMathParaPr>
          <m:jc m:val="center"/>
        </m:oMathParaPr>
        <m:oMath>
          <m:r>
            <w:rPr>
              <w:rFonts w:ascii="Cambria Math" w:hAnsi="Cambria Math"/>
            </w:rPr>
            <m:t>AU=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=U</m:t>
          </m:r>
          <m:r>
            <m:rPr>
              <m:sty m:val="p"/>
            </m:rPr>
            <w:rPr>
              <w:rFonts w:ascii="Cambria Math" w:hAnsi="Cambria Math"/>
            </w:rPr>
            <m:t>diag</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e>
          </m:d>
          <m:r>
            <w:rPr>
              <w:rFonts w:ascii="Cambria Math" w:hAnsi="Cambria Math"/>
            </w:rPr>
            <m:t>=UΛ</m:t>
          </m:r>
        </m:oMath>
      </m:oMathPara>
    </w:p>
    <w:p w14:paraId="277DB1A8" w14:textId="77777777" w:rsidR="00B94259" w:rsidRDefault="00B94259" w:rsidP="00983CA1">
      <w:pPr>
        <w:pStyle w:val="af"/>
      </w:pPr>
      <w:r>
        <w:t>考虑到正交矩阵</w:t>
      </w:r>
      <m:oMath>
        <m:r>
          <w:rPr>
            <w:rFonts w:ascii="Cambria Math" w:hAnsi="Cambria Math"/>
          </w:rPr>
          <m:t>U</m:t>
        </m:r>
      </m:oMath>
      <w:r>
        <w:t>满足</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，利用上面的方程，我们得到：</w:t>
      </w:r>
    </w:p>
    <w:p w14:paraId="1C1540B1" w14:textId="77777777" w:rsidR="00B94259" w:rsidRDefault="00B94259" w:rsidP="00983CA1">
      <w:pPr>
        <w:pStyle w:val="af"/>
      </w:pPr>
      <m:oMathPara>
        <m:oMathParaPr>
          <m:jc m:val="center"/>
        </m:oMathParaP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765F84CA" w14:textId="77777777" w:rsidR="00B94259" w:rsidRDefault="00B94259" w:rsidP="00983CA1">
      <w:pPr>
        <w:pStyle w:val="af"/>
      </w:pPr>
      <w:r>
        <w:t>这种</w:t>
      </w:r>
      <m:oMath>
        <m:r>
          <w:rPr>
            <w:rFonts w:ascii="Cambria Math" w:hAnsi="Cambria Math"/>
          </w:rPr>
          <m:t>A</m:t>
        </m:r>
      </m:oMath>
      <w:r>
        <w:t>的新的表示形式为</w:t>
      </w:r>
      <m:oMath>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，通常称为矩阵</w:t>
      </w:r>
      <m:oMath>
        <m:r>
          <w:rPr>
            <w:rFonts w:ascii="Cambria Math" w:hAnsi="Cambria Math"/>
          </w:rPr>
          <m:t>A</m:t>
        </m:r>
      </m:oMath>
      <w:r>
        <w:t>的对角化。术语对角化是这样来的：通</w:t>
      </w:r>
      <w:r>
        <w:lastRenderedPageBreak/>
        <w:t>过这种表示，我们通常可以有效地将对称矩阵</w:t>
      </w:r>
      <m:oMath>
        <m:r>
          <w:rPr>
            <w:rFonts w:ascii="Cambria Math" w:hAnsi="Cambria Math"/>
          </w:rPr>
          <m:t>A</m:t>
        </m:r>
      </m:oMath>
      <w:r>
        <w:t>视为对角矩阵</w:t>
      </w:r>
      <w:r>
        <w:t xml:space="preserve"> , </w:t>
      </w:r>
      <w:r>
        <w:t>这更容易理解。关于由特征向量</w:t>
      </w:r>
      <m:oMath>
        <m:r>
          <w:rPr>
            <w:rFonts w:ascii="Cambria Math" w:hAnsi="Cambria Math"/>
          </w:rPr>
          <m:t>U</m:t>
        </m:r>
      </m:oMath>
      <w:r>
        <w:t>定义的基础，</w:t>
      </w:r>
      <w:r>
        <w:t xml:space="preserve"> </w:t>
      </w:r>
      <w:r>
        <w:t>我们将通过几个例子详细说明。</w:t>
      </w:r>
    </w:p>
    <w:p w14:paraId="497625F4" w14:textId="77777777" w:rsidR="00B94259" w:rsidRDefault="00B94259" w:rsidP="00983CA1">
      <w:pPr>
        <w:pStyle w:val="af"/>
        <w:ind w:firstLine="422"/>
      </w:pPr>
      <w:r>
        <w:rPr>
          <w:b/>
        </w:rPr>
        <w:t>背景知识</w:t>
      </w:r>
      <w:r>
        <w:t>：代表另一个基的向量。</w:t>
      </w:r>
    </w:p>
    <w:p w14:paraId="549AE31F" w14:textId="77777777" w:rsidR="00B94259" w:rsidRDefault="00B94259" w:rsidP="00983CA1">
      <w:pPr>
        <w:pStyle w:val="af"/>
      </w:pPr>
      <w:r>
        <w:t>任何正交矩阵</w:t>
      </w: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w:r>
        <w:t>定义了一个新的属于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的基（坐标系），意义如下：对于任何向量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都可以表示为</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n</m:t>
            </m:r>
          </m:sub>
        </m:sSub>
      </m:oMath>
      <w:r>
        <w:t>的线性组合，其系数为</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508022A"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r>
            <w:rPr>
              <w:rFonts w:ascii="Cambria Math" w:hAnsi="Cambria Math"/>
            </w:rPr>
            <m:t>=U</m:t>
          </m:r>
          <m:groupChr>
            <m:groupChrPr>
              <m:chr m:val="̂"/>
              <m:pos m:val="top"/>
              <m:vertJc m:val="bot"/>
              <m:ctrlPr>
                <w:rPr>
                  <w:rFonts w:ascii="Cambria Math" w:hAnsi="Cambria Math"/>
                </w:rPr>
              </m:ctrlPr>
            </m:groupChrPr>
            <m:e>
              <m:r>
                <w:rPr>
                  <w:rFonts w:ascii="Cambria Math" w:hAnsi="Cambria Math"/>
                </w:rPr>
                <m:t>x</m:t>
              </m:r>
            </m:e>
          </m:groupChr>
        </m:oMath>
      </m:oMathPara>
    </w:p>
    <w:p w14:paraId="2F47E04C" w14:textId="77777777" w:rsidR="00B94259" w:rsidRDefault="00B94259" w:rsidP="00983CA1">
      <w:pPr>
        <w:pStyle w:val="af"/>
      </w:pPr>
      <w:r>
        <w:t>在第二个等式中，我们使用矩阵和向量相乘的方法。</w:t>
      </w:r>
      <w:r>
        <w:t xml:space="preserve"> </w:t>
      </w:r>
      <w:r>
        <w:t>实际上，这种</w:t>
      </w:r>
      <m:oMath>
        <m:groupChr>
          <m:groupChrPr>
            <m:chr m:val="̂"/>
            <m:pos m:val="top"/>
            <m:vertJc m:val="bot"/>
            <m:ctrlPr>
              <w:rPr>
                <w:rFonts w:ascii="Cambria Math" w:hAnsi="Cambria Math"/>
              </w:rPr>
            </m:ctrlPr>
          </m:groupChrPr>
          <m:e>
            <m:r>
              <w:rPr>
                <w:rFonts w:ascii="Cambria Math" w:hAnsi="Cambria Math"/>
              </w:rPr>
              <m:t>x</m:t>
            </m:r>
          </m:e>
        </m:groupChr>
      </m:oMath>
      <w:r>
        <w:t>是唯一存在的</w:t>
      </w:r>
      <w:r>
        <w:t>:</w:t>
      </w:r>
    </w:p>
    <w:p w14:paraId="737491AF" w14:textId="77777777" w:rsidR="00B94259" w:rsidRDefault="00B94259" w:rsidP="00983CA1">
      <w:pPr>
        <w:pStyle w:val="af"/>
      </w:pPr>
      <m:oMathPara>
        <m:oMathParaPr>
          <m:jc m:val="center"/>
        </m:oMathParaPr>
        <m:oMath>
          <m:r>
            <w:rPr>
              <w:rFonts w:ascii="Cambria Math" w:hAnsi="Cambria Math"/>
            </w:rPr>
            <m:t>x=U</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oMath>
      </m:oMathPara>
    </w:p>
    <w:p w14:paraId="5A05CAC1" w14:textId="77777777" w:rsidR="00B94259" w:rsidRDefault="00B94259" w:rsidP="00983CA1">
      <w:pPr>
        <w:pStyle w:val="af"/>
      </w:pPr>
      <w:r>
        <w:t>换句话说，向量</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oMath>
      <w:r>
        <w:t>可以作为向量</w:t>
      </w:r>
      <m:oMath>
        <m:r>
          <w:rPr>
            <w:rFonts w:ascii="Cambria Math" w:hAnsi="Cambria Math"/>
          </w:rPr>
          <m:t>x</m:t>
        </m:r>
      </m:oMath>
      <w:r>
        <w:t>的另一种表示，与</w:t>
      </w:r>
      <m:oMath>
        <m:r>
          <w:rPr>
            <w:rFonts w:ascii="Cambria Math" w:hAnsi="Cambria Math"/>
          </w:rPr>
          <m:t>U</m:t>
        </m:r>
      </m:oMath>
      <w:r>
        <w:t>定义的基有关。</w:t>
      </w:r>
    </w:p>
    <w:p w14:paraId="2B402269" w14:textId="77777777" w:rsidR="00B94259" w:rsidRDefault="00B94259" w:rsidP="00983CA1">
      <w:pPr>
        <w:pStyle w:val="af"/>
        <w:ind w:firstLine="422"/>
      </w:pPr>
      <w:r>
        <w:rPr>
          <w:b/>
        </w:rPr>
        <w:t>“</w:t>
      </w:r>
      <w:r>
        <w:rPr>
          <w:b/>
        </w:rPr>
        <w:t>对角化</w:t>
      </w:r>
      <w:r>
        <w:rPr>
          <w:b/>
        </w:rPr>
        <w:t>”</w:t>
      </w:r>
      <w:r>
        <w:rPr>
          <w:b/>
        </w:rPr>
        <w:t>矩阵向量乘法</w:t>
      </w:r>
      <w:r>
        <w:t>。</w:t>
      </w:r>
      <w:r>
        <w:t xml:space="preserve"> </w:t>
      </w:r>
      <w:r>
        <w:t>通过上面的设置，我们将看到左乘矩阵</w:t>
      </w:r>
      <m:oMath>
        <m:r>
          <w:rPr>
            <w:rFonts w:ascii="Cambria Math" w:hAnsi="Cambria Math"/>
          </w:rPr>
          <m:t>A</m:t>
        </m:r>
      </m:oMath>
      <w:r>
        <w:t>可以被视为左乘以对角矩阵关于特征向量的基。</w:t>
      </w:r>
      <w:r>
        <w:t xml:space="preserve"> </w:t>
      </w:r>
      <w:r>
        <w:t>假设</w:t>
      </w:r>
      <m:oMath>
        <m:r>
          <w:rPr>
            <w:rFonts w:ascii="Cambria Math" w:hAnsi="Cambria Math"/>
          </w:rPr>
          <m:t>x</m:t>
        </m:r>
      </m:oMath>
      <w:r>
        <w:t>是一个向量，</w:t>
      </w:r>
      <m:oMath>
        <m:groupChr>
          <m:groupChrPr>
            <m:chr m:val="̂"/>
            <m:pos m:val="top"/>
            <m:vertJc m:val="bot"/>
            <m:ctrlPr>
              <w:rPr>
                <w:rFonts w:ascii="Cambria Math" w:hAnsi="Cambria Math"/>
              </w:rPr>
            </m:ctrlPr>
          </m:groupChrPr>
          <m:e>
            <m:r>
              <w:rPr>
                <w:rFonts w:ascii="Cambria Math" w:hAnsi="Cambria Math"/>
              </w:rPr>
              <m:t>x</m:t>
            </m:r>
          </m:e>
        </m:groupChr>
      </m:oMath>
      <w:r>
        <w:t>表示</w:t>
      </w:r>
      <m:oMath>
        <m:r>
          <w:rPr>
            <w:rFonts w:ascii="Cambria Math" w:hAnsi="Cambria Math"/>
          </w:rPr>
          <m:t>U</m:t>
        </m:r>
      </m:oMath>
      <w:r>
        <w:t>的基。设</w:t>
      </w:r>
      <m:oMath>
        <m:r>
          <w:rPr>
            <w:rFonts w:ascii="Cambria Math" w:hAnsi="Cambria Math"/>
          </w:rPr>
          <m:t>z=Ax</m:t>
        </m:r>
      </m:oMath>
      <w:r>
        <w:t>为矩阵向量积。现在让我们计算关于</w:t>
      </w:r>
      <m:oMath>
        <m:r>
          <w:rPr>
            <w:rFonts w:ascii="Cambria Math" w:hAnsi="Cambria Math"/>
          </w:rPr>
          <m:t>U</m:t>
        </m:r>
      </m:oMath>
      <w:r>
        <w:t>的基</w:t>
      </w:r>
      <m:oMath>
        <m:r>
          <w:rPr>
            <w:rFonts w:ascii="Cambria Math" w:hAnsi="Cambria Math"/>
          </w:rPr>
          <m:t>z</m:t>
        </m:r>
      </m:oMath>
      <w:r>
        <w:t>：</w:t>
      </w:r>
      <w:r>
        <w:t xml:space="preserve"> </w:t>
      </w:r>
      <w:r>
        <w:t>然后，再利用</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和方程</w:t>
      </w: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，我们得到：</w:t>
      </w:r>
    </w:p>
    <w:p w14:paraId="5674D6E2" w14:textId="77777777" w:rsidR="00B94259" w:rsidRDefault="00000000"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z</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z=</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5B64738B" w14:textId="77777777" w:rsidR="00B94259" w:rsidRDefault="00B94259" w:rsidP="00983CA1">
      <w:pPr>
        <w:pStyle w:val="af"/>
      </w:pPr>
      <w:r>
        <w:t>我们可以看到，原始空间中的左乘矩阵</w:t>
      </w:r>
      <m:oMath>
        <m:r>
          <w:rPr>
            <w:rFonts w:ascii="Cambria Math" w:hAnsi="Cambria Math"/>
          </w:rPr>
          <m:t>A</m:t>
        </m:r>
      </m:oMath>
      <w:r>
        <w:t>等于左乘对角矩阵</w:t>
      </w:r>
      <m:oMath>
        <m:r>
          <w:rPr>
            <w:rFonts w:ascii="Cambria Math" w:hAnsi="Cambria Math"/>
          </w:rPr>
          <m:t>Λ</m:t>
        </m:r>
      </m:oMath>
      <w:r>
        <w:t>相对于新的基，即仅将每个坐标缩放相应的特征值。</w:t>
      </w:r>
      <w:r>
        <w:t xml:space="preserve"> </w:t>
      </w:r>
      <w:r>
        <w:t>在新的基上，矩阵多次相乘也变得简单多了。例如，假设</w:t>
      </w:r>
      <m:oMath>
        <m:r>
          <w:rPr>
            <w:rFonts w:ascii="Cambria Math" w:hAnsi="Cambria Math"/>
          </w:rPr>
          <m:t>q=AAAx</m:t>
        </m:r>
      </m:oMath>
      <w:r>
        <w:t>。根据</w:t>
      </w:r>
      <m:oMath>
        <m:r>
          <w:rPr>
            <w:rFonts w:ascii="Cambria Math" w:hAnsi="Cambria Math"/>
          </w:rPr>
          <m:t>A</m:t>
        </m:r>
      </m:oMath>
      <w:r>
        <w:t>的元素导出</w:t>
      </w:r>
      <m:oMath>
        <m:r>
          <w:rPr>
            <w:rFonts w:ascii="Cambria Math" w:hAnsi="Cambria Math"/>
          </w:rPr>
          <m:t>q</m:t>
        </m:r>
      </m:oMath>
      <w:r>
        <w:t>的分析形式，使用原始的基可能是一场噩梦，但使用新的基就容易多了：</w:t>
      </w:r>
    </w:p>
    <w:p w14:paraId="37B1745D" w14:textId="77777777" w:rsidR="00B94259" w:rsidRDefault="00000000"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q</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q=</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AAAx=</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Λ</m:t>
              </m:r>
            </m:e>
            <m:sup>
              <m:r>
                <w:rPr>
                  <w:rFonts w:ascii="Cambria Math" w:hAnsi="Cambria Math"/>
                </w:rPr>
                <m:t>3</m:t>
              </m:r>
            </m:sup>
          </m:sSup>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λ</m:t>
                        </m:r>
                      </m:e>
                      <m:sub>
                        <m:r>
                          <w:rPr>
                            <w:rFonts w:ascii="Cambria Math" w:hAnsi="Cambria Math"/>
                          </w:rPr>
                          <m:t>1</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Sup>
                      <m:sSubSupPr>
                        <m:ctrlPr>
                          <w:rPr>
                            <w:rFonts w:ascii="Cambria Math" w:hAnsi="Cambria Math"/>
                          </w:rPr>
                        </m:ctrlPr>
                      </m:sSubSupPr>
                      <m:e>
                        <m:r>
                          <w:rPr>
                            <w:rFonts w:ascii="Cambria Math" w:hAnsi="Cambria Math"/>
                          </w:rPr>
                          <m:t>λ</m:t>
                        </m:r>
                      </m:e>
                      <m:sub>
                        <m:r>
                          <w:rPr>
                            <w:rFonts w:ascii="Cambria Math" w:hAnsi="Cambria Math"/>
                          </w:rPr>
                          <m:t>2</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Sup>
                      <m:sSubSupPr>
                        <m:ctrlPr>
                          <w:rPr>
                            <w:rFonts w:ascii="Cambria Math" w:hAnsi="Cambria Math"/>
                          </w:rPr>
                        </m:ctrlPr>
                      </m:sSubSupPr>
                      <m:e>
                        <m:r>
                          <w:rPr>
                            <w:rFonts w:ascii="Cambria Math" w:hAnsi="Cambria Math"/>
                          </w:rPr>
                          <m:t>λ</m:t>
                        </m:r>
                      </m:e>
                      <m:sub>
                        <m:r>
                          <w:rPr>
                            <w:rFonts w:ascii="Cambria Math" w:hAnsi="Cambria Math"/>
                          </w:rPr>
                          <m:t>n</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2DC9D799" w14:textId="77777777" w:rsidR="00B94259" w:rsidRDefault="00B94259" w:rsidP="00983CA1">
      <w:pPr>
        <w:pStyle w:val="af"/>
        <w:ind w:firstLine="422"/>
      </w:pPr>
      <w:r>
        <w:rPr>
          <w:b/>
        </w:rPr>
        <w:t>“</w:t>
      </w:r>
      <w:r>
        <w:rPr>
          <w:b/>
        </w:rPr>
        <w:t>对角化</w:t>
      </w:r>
      <w:r>
        <w:rPr>
          <w:b/>
        </w:rPr>
        <w:t>”</w:t>
      </w:r>
      <w:r>
        <w:rPr>
          <w:b/>
        </w:rPr>
        <w:t>二次型</w:t>
      </w:r>
      <w:r>
        <w:t>。作为直接的推论，二次型</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也可以在新的基上简化。</w:t>
      </w:r>
    </w:p>
    <w:p w14:paraId="3360CAD2"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m:oMathPara>
    </w:p>
    <w:p w14:paraId="2351A3A5" w14:textId="77777777" w:rsidR="00B94259" w:rsidRDefault="00B94259" w:rsidP="00983CA1">
      <w:pPr>
        <w:pStyle w:val="af"/>
      </w:pPr>
      <w:r>
        <w:t>(</w:t>
      </w:r>
      <w:r>
        <w:t>回想一下，在旧的表示法中，</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i=1,j=1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j</m:t>
            </m:r>
          </m:sub>
        </m:sSub>
        <m:sSub>
          <m:sSubPr>
            <m:ctrlPr>
              <w:rPr>
                <w:rFonts w:ascii="Cambria Math" w:hAnsi="Cambria Math"/>
              </w:rPr>
            </m:ctrlPr>
          </m:sSubPr>
          <m:e>
            <m:r>
              <w:rPr>
                <w:rFonts w:ascii="Cambria Math" w:hAnsi="Cambria Math"/>
              </w:rPr>
              <m:t>A</m:t>
            </m:r>
          </m:e>
          <m:sub>
            <m:r>
              <w:rPr>
                <w:rFonts w:ascii="Cambria Math" w:hAnsi="Cambria Math"/>
              </w:rPr>
              <m:t>ij</m:t>
            </m:r>
          </m:sub>
        </m:sSub>
      </m:oMath>
      <w:r>
        <w:t>涉及一个</w:t>
      </w:r>
      <m:oMath>
        <m:sSup>
          <m:sSupPr>
            <m:ctrlPr>
              <w:rPr>
                <w:rFonts w:ascii="Cambria Math" w:hAnsi="Cambria Math"/>
              </w:rPr>
            </m:ctrlPr>
          </m:sSupPr>
          <m:e>
            <m:r>
              <w:rPr>
                <w:rFonts w:ascii="Cambria Math" w:hAnsi="Cambria Math"/>
              </w:rPr>
              <m:t>n</m:t>
            </m:r>
          </m:e>
          <m:sup>
            <m:r>
              <w:rPr>
                <w:rFonts w:ascii="Cambria Math" w:hAnsi="Cambria Math"/>
              </w:rPr>
              <m:t>2</m:t>
            </m:r>
          </m:sup>
        </m:sSup>
      </m:oMath>
      <w:r>
        <w:t>项的和，而不是上面等式中的</w:t>
      </w:r>
      <m:oMath>
        <m:r>
          <w:rPr>
            <w:rFonts w:ascii="Cambria Math" w:hAnsi="Cambria Math"/>
          </w:rPr>
          <m:t>n</m:t>
        </m:r>
      </m:oMath>
      <w:r>
        <w:t>项。</w:t>
      </w:r>
      <w:r>
        <w:t>)</w:t>
      </w:r>
      <w:r>
        <w:t>利用这个观点，我们还可以证明矩阵</w:t>
      </w:r>
      <m:oMath>
        <m:r>
          <w:rPr>
            <w:rFonts w:ascii="Cambria Math" w:hAnsi="Cambria Math"/>
          </w:rPr>
          <m:t>A</m:t>
        </m:r>
      </m:oMath>
      <w:r>
        <w:t>的正定性完全取决于其特征值的符号：</w:t>
      </w:r>
    </w:p>
    <w:p w14:paraId="0DFFC41D"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正定的，因为对于任意的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r>
          <w:rPr>
            <w:rFonts w:ascii="Cambria Math" w:eastAsiaTheme="minorEastAsia" w:hAnsi="Cambria Math"/>
          </w:rPr>
          <m:t>≠0</m:t>
        </m: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p>
    <w:p w14:paraId="281357D7"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lastRenderedPageBreak/>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是为正半定，因为对于任意的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≥0</m:t>
        </m:r>
      </m:oMath>
    </w:p>
    <w:p w14:paraId="091D9BA4"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同样，如果所有</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&lt;0</m:t>
        </m:r>
      </m:oMath>
      <w:r w:rsidRPr="00983CA1">
        <w:rPr>
          <w:rFonts w:asciiTheme="minorEastAsia" w:eastAsiaTheme="minorEastAsia" w:hAnsiTheme="minorEastAsia"/>
        </w:rPr>
        <w:t>或</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分别为负定或半负定。</w:t>
      </w:r>
    </w:p>
    <w:p w14:paraId="4FE88F76"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最后，如果</w:t>
      </w:r>
      <m:oMath>
        <m:r>
          <w:rPr>
            <w:rFonts w:ascii="Cambria Math" w:eastAsiaTheme="minorEastAsia" w:hAnsi="Cambria Math"/>
          </w:rPr>
          <m:t>A</m:t>
        </m:r>
      </m:oMath>
      <w:r w:rsidRPr="00983CA1">
        <w:rPr>
          <w:rFonts w:asciiTheme="minorEastAsia" w:eastAsiaTheme="minorEastAsia" w:hAnsiTheme="minorEastAsia"/>
        </w:rPr>
        <w:t>同时具有正特征值和负特征值，比如λ</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和</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j</m:t>
            </m:r>
          </m:sub>
        </m:sSub>
        <m:r>
          <w:rPr>
            <w:rFonts w:ascii="Cambria Math" w:eastAsiaTheme="minorEastAsia" w:hAnsi="Cambria Math"/>
          </w:rPr>
          <m:t>&lt;0</m:t>
        </m:r>
      </m:oMath>
      <w:r w:rsidRPr="00983CA1">
        <w:rPr>
          <w:rFonts w:asciiTheme="minorEastAsia" w:eastAsiaTheme="minorEastAsia" w:hAnsiTheme="minorEastAsia"/>
        </w:rPr>
        <w:t>，那么它是不定的。这是因为如果我们让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r w:rsidRPr="00983CA1">
        <w:rPr>
          <w:rFonts w:asciiTheme="minorEastAsia" w:eastAsiaTheme="minorEastAsia" w:hAnsiTheme="minorEastAsia"/>
        </w:rPr>
        <w:t xml:space="preserve"> ,我们让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&lt;0</m:t>
        </m:r>
      </m:oMath>
      <w:r w:rsidRPr="00983CA1">
        <w:rPr>
          <w:rFonts w:asciiTheme="minorEastAsia" w:eastAsiaTheme="minorEastAsia" w:hAnsiTheme="minorEastAsia"/>
        </w:rPr>
        <w:t xml:space="preserve"> </w:t>
      </w:r>
    </w:p>
    <w:p w14:paraId="27D47424" w14:textId="77777777" w:rsidR="00B94259" w:rsidRDefault="00B94259" w:rsidP="00983CA1">
      <w:pPr>
        <w:pStyle w:val="af"/>
      </w:pPr>
      <w:r>
        <w:t>特征值和特征向量经常出现的应用是最大化矩阵的某些函数。特别是对于矩阵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，考虑以下最大化问题：</w:t>
      </w:r>
    </w:p>
    <w:p w14:paraId="1C784D7D" w14:textId="77777777" w:rsidR="00B94259" w:rsidRDefault="00000000"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E418808" w14:textId="77777777" w:rsidR="00B94259" w:rsidRDefault="00B94259" w:rsidP="00983CA1">
      <w:pPr>
        <w:pStyle w:val="af"/>
      </w:pPr>
      <w:r>
        <w:t>也就是说，我们要找到（范数</w:t>
      </w:r>
      <w:r>
        <w:t>1</w:t>
      </w:r>
      <w:r>
        <w:t>）的向量，它使二次型最大化。假设特征值的阶数为</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，此优化问题的最优值为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，且与</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对应的任何特征向量</w:t>
      </w:r>
      <m:oMath>
        <m:sSub>
          <m:sSubPr>
            <m:ctrlPr>
              <w:rPr>
                <w:rFonts w:ascii="Cambria Math" w:hAnsi="Cambria Math"/>
              </w:rPr>
            </m:ctrlPr>
          </m:sSubPr>
          <m:e>
            <m:r>
              <w:rPr>
                <w:rFonts w:ascii="Cambria Math" w:hAnsi="Cambria Math"/>
              </w:rPr>
              <m:t>u</m:t>
            </m:r>
          </m:e>
          <m:sub>
            <m:r>
              <w:rPr>
                <w:rFonts w:ascii="Cambria Math" w:hAnsi="Cambria Math"/>
              </w:rPr>
              <m:t>1</m:t>
            </m:r>
          </m:sub>
        </m:sSub>
      </m:oMath>
      <w:r>
        <w:t>都是最大值之一。（如果</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&gt;</m:t>
        </m:r>
        <m:sSub>
          <m:sSubPr>
            <m:ctrlPr>
              <w:rPr>
                <w:rFonts w:ascii="Cambria Math" w:hAnsi="Cambria Math"/>
              </w:rPr>
            </m:ctrlPr>
          </m:sSubPr>
          <m:e>
            <m:r>
              <w:rPr>
                <w:rFonts w:ascii="Cambria Math" w:hAnsi="Cambria Math"/>
              </w:rPr>
              <m:t>λ</m:t>
            </m:r>
          </m:e>
          <m:sub>
            <m:r>
              <w:rPr>
                <w:rFonts w:ascii="Cambria Math" w:hAnsi="Cambria Math"/>
              </w:rPr>
              <m:t>2</m:t>
            </m:r>
          </m:sub>
        </m:sSub>
      </m:oMath>
      <w:r>
        <w:t>，那么有一个与特征值</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对应的唯一特征向量，它是上面那个优化问题的唯一最大值。）</w:t>
      </w:r>
      <w:r>
        <w:t xml:space="preserve"> </w:t>
      </w:r>
      <w:r>
        <w:t>我们可以通过使用对角化技术来证明这一点：注意，通过公式</w:t>
      </w: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w:r>
        <w:t>推出</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
          <m:sSubPr>
            <m:ctrlPr>
              <w:rPr>
                <w:rFonts w:ascii="Cambria Math" w:hAnsi="Cambria Math"/>
              </w:rPr>
            </m:ctrlPr>
          </m:sSubPr>
          <m:e>
            <m:r>
              <w:rPr>
                <w:rFonts w:ascii="Cambria Math" w:hAnsi="Cambria Math"/>
              </w:rPr>
              <m:t>∥</m:t>
            </m:r>
          </m:e>
          <m:sub>
            <m:r>
              <w:rPr>
                <w:rFonts w:ascii="Cambria Math" w:hAnsi="Cambria Math"/>
              </w:rPr>
              <m:t>2</m:t>
            </m:r>
          </m:sub>
        </m:sSub>
      </m:oMath>
      <w:r>
        <w:t>，并利用公式：</w:t>
      </w:r>
    </w:p>
    <w:p w14:paraId="430C69A8" w14:textId="77777777" w:rsidR="00B94259" w:rsidRDefault="00000000" w:rsidP="00983CA1">
      <w:pPr>
        <w:pStyle w:val="af"/>
      </w:p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w:r w:rsidR="00B94259">
        <w:t>，我们可以将上面那个优化问题改写为：</w:t>
      </w:r>
    </w:p>
    <w:p w14:paraId="4E3E2833" w14:textId="77777777" w:rsidR="00B94259" w:rsidRDefault="00000000"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1990205" w14:textId="77777777" w:rsidR="00B94259" w:rsidRDefault="00B94259" w:rsidP="00983CA1">
      <w:pPr>
        <w:pStyle w:val="af"/>
      </w:pPr>
      <w:r>
        <w:t>然后，我们得到目标的上界为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w:t>
      </w:r>
    </w:p>
    <w:p w14:paraId="25EF5D53" w14:textId="77777777" w:rsidR="00B94259" w:rsidRDefault="00000000" w:rsidP="00983CA1">
      <w:pPr>
        <w:pStyle w:val="af"/>
      </w:pPr>
      <m:oMathPara>
        <m:oMathParaPr>
          <m:jc m:val="center"/>
        </m:oMathParaP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1</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m:t>
              </m:r>
            </m:sub>
          </m:sSub>
        </m:oMath>
      </m:oMathPara>
    </w:p>
    <w:p w14:paraId="6ADBF505" w14:textId="77777777" w:rsidR="00B94259" w:rsidRDefault="00B94259" w:rsidP="00983CA1">
      <w:pPr>
        <w:pStyle w:val="af"/>
      </w:pPr>
      <w:r>
        <w:t>此外，设置</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0</m:t>
                  </m:r>
                </m:e>
              </m:mr>
              <m:mr>
                <m:e>
                  <m:r>
                    <w:rPr>
                      <w:rFonts w:ascii="Cambria Math" w:hAnsi="Cambria Math"/>
                    </w:rPr>
                    <m:t>⋮</m:t>
                  </m:r>
                </m:e>
              </m:mr>
              <m:mr>
                <m:e>
                  <m:r>
                    <w:rPr>
                      <w:rFonts w:ascii="Cambria Math" w:hAnsi="Cambria Math"/>
                    </w:rPr>
                    <m:t>0</m:t>
                  </m:r>
                </m:e>
              </m:mr>
            </m:m>
          </m:e>
        </m:d>
      </m:oMath>
      <w:r>
        <w:t>可让上述等式成立，这与设置</w:t>
      </w:r>
      <m:oMath>
        <m:r>
          <w:rPr>
            <w:rFonts w:ascii="Cambria Math" w:hAnsi="Cambria Math"/>
          </w:rPr>
          <m:t>x=</m:t>
        </m:r>
        <m:sSub>
          <m:sSubPr>
            <m:ctrlPr>
              <w:rPr>
                <w:rFonts w:ascii="Cambria Math" w:hAnsi="Cambria Math"/>
              </w:rPr>
            </m:ctrlPr>
          </m:sSubPr>
          <m:e>
            <m:r>
              <w:rPr>
                <w:rFonts w:ascii="Cambria Math" w:hAnsi="Cambria Math"/>
              </w:rPr>
              <m:t>u</m:t>
            </m:r>
          </m:e>
          <m:sub>
            <m:r>
              <w:rPr>
                <w:rFonts w:ascii="Cambria Math" w:hAnsi="Cambria Math"/>
              </w:rPr>
              <m:t>1</m:t>
            </m:r>
          </m:sub>
        </m:sSub>
      </m:oMath>
      <w:r>
        <w:t>相对应。</w:t>
      </w:r>
    </w:p>
    <w:p w14:paraId="13539FAE" w14:textId="77777777" w:rsidR="00B94259" w:rsidRDefault="00B94259">
      <w:pPr>
        <w:pStyle w:val="3"/>
      </w:pPr>
      <w:bookmarkStart w:id="465" w:name="header-n363"/>
      <w:bookmarkStart w:id="466" w:name="_Toc38636921"/>
      <w:r>
        <w:t>4.</w:t>
      </w:r>
      <w:r>
        <w:t>矩阵微积分</w:t>
      </w:r>
      <w:bookmarkEnd w:id="465"/>
      <w:bookmarkEnd w:id="466"/>
    </w:p>
    <w:p w14:paraId="0A218831" w14:textId="77777777" w:rsidR="00B94259" w:rsidRDefault="00B94259" w:rsidP="00983CA1">
      <w:pPr>
        <w:pStyle w:val="af"/>
      </w:pPr>
      <w:r>
        <w:t>虽然前面章节中的主题通常包含在线性代数的标准课程中，但似乎很少涉及（我们将广泛使用）的一个主题是微积分扩展到向量设置展。尽管我们使用的所有实际微积分都是相对微不足道的，但是符号通常会使事情看起来比实际困难得多。</w:t>
      </w:r>
      <w:r>
        <w:t xml:space="preserve"> </w:t>
      </w:r>
      <w:r>
        <w:t>在本节中，我们将介绍矩阵</w:t>
      </w:r>
      <w:r>
        <w:lastRenderedPageBreak/>
        <w:t>微积分的一些基本定义，并提供一些示例。</w:t>
      </w:r>
    </w:p>
    <w:p w14:paraId="43727932" w14:textId="77777777" w:rsidR="00B94259" w:rsidRDefault="00B94259">
      <w:pPr>
        <w:pStyle w:val="4"/>
      </w:pPr>
      <w:bookmarkStart w:id="467" w:name="header-n365"/>
      <w:r>
        <w:t xml:space="preserve">4.1 </w:t>
      </w:r>
      <w:r>
        <w:t>梯度</w:t>
      </w:r>
      <w:bookmarkEnd w:id="467"/>
    </w:p>
    <w:p w14:paraId="19A05240"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是将维度为</w:t>
      </w:r>
      <m:oMath>
        <m:r>
          <w:rPr>
            <w:rFonts w:ascii="Cambria Math" w:hAnsi="Cambria Math"/>
          </w:rPr>
          <m:t>m×n</m:t>
        </m:r>
      </m:oMath>
      <w:r>
        <w:t>的矩阵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作为输入并返回实数值的函数。</w:t>
      </w:r>
      <w:r>
        <w:t xml:space="preserve"> </w:t>
      </w:r>
      <w:r>
        <w:t>然后</w:t>
      </w:r>
      <m:oMath>
        <m:r>
          <w:rPr>
            <w:rFonts w:ascii="Cambria Math" w:hAnsi="Cambria Math"/>
          </w:rPr>
          <m:t>f</m:t>
        </m:r>
      </m:oMath>
      <w:r>
        <w:t>的梯度（相对于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）是偏导数矩阵，定义如下：</w:t>
      </w:r>
    </w:p>
    <w:p w14:paraId="368027FC"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1n</m:t>
                            </m:r>
                          </m:sub>
                        </m:sSub>
                      </m:den>
                    </m:f>
                  </m:e>
                </m:m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mn</m:t>
                            </m:r>
                          </m:sub>
                        </m:sSub>
                      </m:den>
                    </m:f>
                  </m:e>
                </m:mr>
              </m:m>
            </m:e>
          </m:d>
        </m:oMath>
      </m:oMathPara>
    </w:p>
    <w:p w14:paraId="6D8AB401" w14:textId="77777777" w:rsidR="00B94259" w:rsidRDefault="00B94259" w:rsidP="00983CA1">
      <w:pPr>
        <w:pStyle w:val="af"/>
      </w:pPr>
      <w:r>
        <w:t>即，</w:t>
      </w:r>
      <m:oMath>
        <m:r>
          <w:rPr>
            <w:rFonts w:ascii="Cambria Math" w:hAnsi="Cambria Math"/>
          </w:rPr>
          <m:t>m×n</m:t>
        </m:r>
      </m:oMath>
      <w:r>
        <w:t>矩阵</w:t>
      </w:r>
      <w:r>
        <w:t>:</w:t>
      </w:r>
    </w:p>
    <w:p w14:paraId="7D2872CF" w14:textId="77777777" w:rsidR="00B94259" w:rsidRDefault="00000000"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e>
              </m:d>
            </m:e>
            <m:sub>
              <m:r>
                <w:rPr>
                  <w:rFonts w:ascii="Cambria Math" w:hAnsi="Cambria Math"/>
                </w:rPr>
                <m:t>ij</m:t>
              </m:r>
            </m:sub>
          </m:sSub>
          <m:r>
            <w:rPr>
              <w:rFonts w:ascii="Cambria Math" w:hAnsi="Cambria Math"/>
            </w:rPr>
            <m:t>=</m:t>
          </m:r>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13C9777F" w14:textId="77777777" w:rsidR="00B94259" w:rsidRDefault="00B94259" w:rsidP="00983CA1">
      <w:pPr>
        <w:pStyle w:val="af"/>
      </w:pPr>
      <w:r>
        <w:t>请注意，</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oMath>
      <w:r>
        <w:t>的维度始终与</w:t>
      </w:r>
      <m:oMath>
        <m:r>
          <w:rPr>
            <w:rFonts w:ascii="Cambria Math" w:hAnsi="Cambria Math"/>
          </w:rPr>
          <m:t>A</m:t>
        </m:r>
      </m:oMath>
      <w:r>
        <w:t>的维度相同。特殊情况，如果</w:t>
      </w:r>
      <m:oMath>
        <m:r>
          <w:rPr>
            <w:rFonts w:ascii="Cambria Math" w:hAnsi="Cambria Math"/>
          </w:rPr>
          <m:t>A</m:t>
        </m:r>
      </m:oMath>
      <w:r>
        <w:t>只是向量</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w:p>
    <w:p w14:paraId="32FA0633"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3CCC9BCF" w14:textId="77777777" w:rsidR="00B94259" w:rsidRDefault="00B94259" w:rsidP="00983CA1">
      <w:pPr>
        <w:pStyle w:val="af"/>
      </w:pPr>
      <w:r>
        <w:t>重要的是要记住，只有当函数是实值时，即如果函数返回标量值，才定义函数的梯度。例如，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相对于</w:t>
      </w:r>
      <m:oMath>
        <m:r>
          <w:rPr>
            <w:rFonts w:ascii="Cambria Math" w:hAnsi="Cambria Math"/>
          </w:rPr>
          <m:t>x</m:t>
        </m:r>
      </m:oMath>
      <w:r>
        <w:t>，我们不能取</w:t>
      </w:r>
      <m:oMath>
        <m:r>
          <w:rPr>
            <w:rFonts w:ascii="Cambria Math" w:hAnsi="Cambria Math"/>
          </w:rPr>
          <m:t>Ax</m:t>
        </m:r>
      </m:oMath>
      <w:r>
        <w:t>的梯度，因为这个量是向量值。</w:t>
      </w:r>
      <w:r>
        <w:t xml:space="preserve"> </w:t>
      </w:r>
      <w:r>
        <w:t>它直接从偏导数的等价性质得出：</w:t>
      </w:r>
    </w:p>
    <w:p w14:paraId="10822068" w14:textId="77777777" w:rsidR="00B94259" w:rsidRPr="00983CA1" w:rsidRDefault="00000000"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(f(x)+g(x))=</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g(x)</m:t>
        </m:r>
      </m:oMath>
    </w:p>
    <w:p w14:paraId="6B21DED7"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对于</w:t>
      </w:r>
      <m:oMath>
        <m:r>
          <w:rPr>
            <w:rFonts w:ascii="Cambria Math" w:eastAsiaTheme="minorEastAsia" w:hAnsi="Cambria Math"/>
          </w:rPr>
          <m:t>t∈</m:t>
        </m:r>
        <m:r>
          <m:rPr>
            <m:scr m:val="double-struck"/>
            <m:sty m:val="p"/>
          </m:rPr>
          <w:rPr>
            <w:rFonts w:ascii="Cambria Math" w:eastAsiaTheme="minorEastAsia" w:hAnsi="Cambria Math"/>
          </w:rPr>
          <m:t>R</m:t>
        </m:r>
      </m:oMath>
      <w:r w:rsidRPr="00983CA1">
        <w:rPr>
          <w:rFonts w:asciiTheme="minorEastAsia" w:eastAsiaTheme="minorEastAsia" w:hAnsiTheme="minorEastAsia"/>
        </w:rPr>
        <w:t xml:space="preserve"> ，</w:t>
      </w: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(tf(x))=t</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oMath>
    </w:p>
    <w:p w14:paraId="0D6ECCA1" w14:textId="77777777" w:rsidR="00B94259" w:rsidRDefault="00B94259" w:rsidP="00983CA1">
      <w:pPr>
        <w:pStyle w:val="af"/>
      </w:pPr>
      <w:r>
        <w:t>原则上，梯度是偏导数对多变量函数的自然延伸。然而，在实践中，由于符号的原因，使用梯度有时是很困难的。例如，假设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是一个固定系数矩阵，假设</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是一个固定系数向量。设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为</w:t>
      </w:r>
      <m:oMath>
        <m:r>
          <w:rPr>
            <w:rFonts w:ascii="Cambria Math" w:hAnsi="Cambria Math"/>
          </w:rPr>
          <m:t>f(z)=</m:t>
        </m:r>
        <m:sSup>
          <m:sSupPr>
            <m:ctrlPr>
              <w:rPr>
                <w:rFonts w:ascii="Cambria Math" w:hAnsi="Cambria Math"/>
              </w:rPr>
            </m:ctrlPr>
          </m:sSupPr>
          <m:e>
            <m:r>
              <w:rPr>
                <w:rFonts w:ascii="Cambria Math" w:hAnsi="Cambria Math"/>
              </w:rPr>
              <m:t>z</m:t>
            </m:r>
          </m:e>
          <m:sup>
            <m:r>
              <w:rPr>
                <w:rFonts w:ascii="Cambria Math" w:hAnsi="Cambria Math"/>
              </w:rPr>
              <m:t>T</m:t>
            </m:r>
          </m:sup>
        </m:sSup>
        <m:r>
          <w:rPr>
            <w:rFonts w:ascii="Cambria Math" w:hAnsi="Cambria Math"/>
          </w:rPr>
          <m:t>z</m:t>
        </m:r>
      </m:oMath>
      <w:r>
        <w:t>定义的函数，因此</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。但现在考虑表达式，</w:t>
      </w:r>
    </w:p>
    <w:p w14:paraId="6EACECF7" w14:textId="77777777" w:rsidR="00B94259" w:rsidRDefault="00B94259" w:rsidP="00983CA1">
      <w:pPr>
        <w:pStyle w:val="af"/>
      </w:pPr>
      <m:oMathPara>
        <m:oMathParaPr>
          <m:jc m:val="center"/>
        </m:oMathParaPr>
        <m:oMath>
          <m:r>
            <w:rPr>
              <w:rFonts w:ascii="Cambria Math" w:hAnsi="Cambria Math"/>
            </w:rPr>
            <m:t>∇f(Ax)</m:t>
          </m:r>
        </m:oMath>
      </m:oMathPara>
    </w:p>
    <w:p w14:paraId="7B0BAD92" w14:textId="77777777" w:rsidR="00B94259" w:rsidRDefault="00B94259" w:rsidP="00983CA1">
      <w:pPr>
        <w:pStyle w:val="af"/>
      </w:pPr>
      <w:r>
        <w:t>该表达式应该如何解释？</w:t>
      </w:r>
      <w:r>
        <w:t xml:space="preserve"> </w:t>
      </w:r>
      <w:r>
        <w:t>至少有两种可能性：</w:t>
      </w:r>
      <w:r>
        <w:t xml:space="preserve"> 1.</w:t>
      </w:r>
      <w:r>
        <w:t>在第一个解释中，回想起</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w:t>
      </w:r>
      <w:r>
        <w:t xml:space="preserve"> </w:t>
      </w:r>
      <w:r>
        <w:t>在这里，我们将</w:t>
      </w:r>
      <m:oMath>
        <m:r>
          <w:rPr>
            <w:rFonts w:ascii="Cambria Math" w:hAnsi="Cambria Math"/>
          </w:rPr>
          <m:t>∇f(Ax)</m:t>
        </m:r>
      </m:oMath>
      <w:r>
        <w:t>解释为评估点</w:t>
      </w:r>
      <m:oMath>
        <m:r>
          <w:rPr>
            <w:rFonts w:ascii="Cambria Math" w:hAnsi="Cambria Math"/>
          </w:rPr>
          <m:t>Ax</m:t>
        </m:r>
      </m:oMath>
      <w:r>
        <w:t>处的梯度，因此</w:t>
      </w:r>
      <w:r>
        <w:t>:</w:t>
      </w:r>
    </w:p>
    <w:p w14:paraId="0A0EC556" w14:textId="77777777" w:rsidR="00B94259" w:rsidRDefault="00B94259" w:rsidP="00983CA1">
      <w:pPr>
        <w:pStyle w:val="af"/>
      </w:pPr>
      <m:oMathPara>
        <m:oMathParaPr>
          <m:jc m:val="center"/>
        </m:oMathParaPr>
        <m:oMath>
          <m:r>
            <w:rPr>
              <w:rFonts w:ascii="Cambria Math" w:hAnsi="Cambria Math"/>
            </w:rPr>
            <w:lastRenderedPageBreak/>
            <m:t>∇f(Ax)=2(Ax)=2Ax∈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m:oMathPara>
    </w:p>
    <w:p w14:paraId="73B51B21" w14:textId="77777777" w:rsidR="00B94259" w:rsidRDefault="00B94259" w:rsidP="00983CA1">
      <w:pPr>
        <w:pStyle w:val="af"/>
      </w:pPr>
      <w:r>
        <w:t>2.</w:t>
      </w:r>
      <w:r>
        <w:t>在第二种解释中，我们将数量</w:t>
      </w:r>
      <m:oMath>
        <m:r>
          <w:rPr>
            <w:rFonts w:ascii="Cambria Math" w:hAnsi="Cambria Math"/>
          </w:rPr>
          <m:t>f(Ax)</m:t>
        </m:r>
      </m:oMath>
      <w:r>
        <w:t>视为输入变量</w:t>
      </w:r>
      <m:oMath>
        <m:r>
          <w:rPr>
            <w:rFonts w:ascii="Cambria Math" w:hAnsi="Cambria Math"/>
          </w:rPr>
          <m:t>x</m:t>
        </m:r>
      </m:oMath>
      <w:r>
        <w:t>的函数。</w:t>
      </w:r>
      <w:r>
        <w:t xml:space="preserve"> </w:t>
      </w:r>
      <w:r>
        <w:t>更正式地说，设</w:t>
      </w:r>
      <m:oMath>
        <m:r>
          <w:rPr>
            <w:rFonts w:ascii="Cambria Math" w:hAnsi="Cambria Math"/>
          </w:rPr>
          <m:t>g(x)=f(Ax)</m:t>
        </m:r>
      </m:oMath>
      <w:r>
        <w:t>。</w:t>
      </w:r>
      <w:r>
        <w:t xml:space="preserve"> </w:t>
      </w:r>
      <w:r>
        <w:t>然后在这个解释中</w:t>
      </w:r>
      <w:r>
        <w:t>:</w:t>
      </w:r>
    </w:p>
    <w:p w14:paraId="05DEA53F" w14:textId="77777777" w:rsidR="00B94259" w:rsidRDefault="00B94259" w:rsidP="00983CA1">
      <w:pPr>
        <w:pStyle w:val="af"/>
      </w:pPr>
      <m:oMathPara>
        <m:oMathParaPr>
          <m:jc m:val="center"/>
        </m:oMathParaPr>
        <m:oMath>
          <m:r>
            <w:rPr>
              <w:rFonts w:ascii="Cambria Math" w:hAnsi="Cambria Math"/>
            </w:rPr>
            <m:t>∇f(Ax)=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g(x)∈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m:oMathPara>
    </w:p>
    <w:p w14:paraId="497616DC" w14:textId="77777777" w:rsidR="00B94259" w:rsidRDefault="00B94259" w:rsidP="00983CA1">
      <w:pPr>
        <w:pStyle w:val="af"/>
      </w:pPr>
      <w:r>
        <w:t>在这里，我们可以看到这两种解释确实不同。</w:t>
      </w:r>
      <w:r>
        <w:t xml:space="preserve"> </w:t>
      </w:r>
      <w:r>
        <w:t>一种解释产生</w:t>
      </w:r>
      <m:oMath>
        <m:r>
          <w:rPr>
            <w:rFonts w:ascii="Cambria Math" w:hAnsi="Cambria Math"/>
          </w:rPr>
          <m:t>m</m:t>
        </m:r>
      </m:oMath>
      <w:r>
        <w:t>维向量作为结果，而另一种解释产生</w:t>
      </w:r>
      <m:oMath>
        <m:r>
          <w:rPr>
            <w:rFonts w:ascii="Cambria Math" w:hAnsi="Cambria Math"/>
          </w:rPr>
          <m:t>n</m:t>
        </m:r>
      </m:oMath>
      <w:r>
        <w:t>维向量作为结果！</w:t>
      </w:r>
      <w:r>
        <w:t xml:space="preserve"> </w:t>
      </w:r>
      <w:r>
        <w:t>我们怎么解决这个问题？</w:t>
      </w:r>
    </w:p>
    <w:p w14:paraId="5257DFDF" w14:textId="77777777" w:rsidR="00B94259" w:rsidRDefault="00B94259" w:rsidP="00983CA1">
      <w:pPr>
        <w:pStyle w:val="af"/>
      </w:pPr>
      <w:r>
        <w:t>这里，关键是要明确我们要区分的变量。</w:t>
      </w:r>
      <w:r>
        <w:t xml:space="preserve"> </w:t>
      </w:r>
      <w:r>
        <w:t>在第一种情况下，我们将函数</w:t>
      </w:r>
      <m:oMath>
        <m:r>
          <w:rPr>
            <w:rFonts w:ascii="Cambria Math" w:hAnsi="Cambria Math"/>
          </w:rPr>
          <m:t>f</m:t>
        </m:r>
      </m:oMath>
      <w:r>
        <w:t>与其参数</w:t>
      </w:r>
      <m:oMath>
        <m:r>
          <w:rPr>
            <w:rFonts w:ascii="Cambria Math" w:hAnsi="Cambria Math"/>
          </w:rPr>
          <m:t>z</m:t>
        </m:r>
      </m:oMath>
      <w:r>
        <w:t>进行区分，然后替换参数</w:t>
      </w:r>
      <m:oMath>
        <m:r>
          <w:rPr>
            <w:rFonts w:ascii="Cambria Math" w:hAnsi="Cambria Math"/>
          </w:rPr>
          <m:t>Ax</m:t>
        </m:r>
      </m:oMath>
      <w:r>
        <w:t>。</w:t>
      </w:r>
      <w:r>
        <w:t xml:space="preserve"> </w:t>
      </w:r>
      <w:r>
        <w:t>在第二种情况下，我们将复合函数</w:t>
      </w:r>
      <m:oMath>
        <m:r>
          <w:rPr>
            <w:rFonts w:ascii="Cambria Math" w:hAnsi="Cambria Math"/>
          </w:rPr>
          <m:t>g(x)=f(Ax)</m:t>
        </m:r>
      </m:oMath>
      <w:r>
        <w:t>直接与</w:t>
      </w:r>
      <m:oMath>
        <m:r>
          <w:rPr>
            <w:rFonts w:ascii="Cambria Math" w:hAnsi="Cambria Math"/>
          </w:rPr>
          <m:t>x</m:t>
        </m:r>
      </m:oMath>
      <w:r>
        <w:t>进行微分。</w:t>
      </w:r>
    </w:p>
    <w:p w14:paraId="103441B6" w14:textId="77777777" w:rsidR="00B94259" w:rsidRDefault="00B94259" w:rsidP="00983CA1">
      <w:pPr>
        <w:pStyle w:val="af"/>
      </w:pPr>
      <w:r>
        <w:t>我们将第一种情况表示为</w:t>
      </w:r>
      <m:oMath>
        <m:r>
          <w:rPr>
            <w:rFonts w:ascii="Cambria Math" w:hAnsi="Cambria Math"/>
          </w:rPr>
          <m:t>∇zf(Ax)</m:t>
        </m:r>
      </m:oMath>
      <w:r>
        <w:t>，第二种情况表示为</w:t>
      </w:r>
      <m:oMath>
        <m:r>
          <w:rPr>
            <w:rFonts w:ascii="Cambria Math" w:hAnsi="Cambria Math"/>
          </w:rPr>
          <m:t>∇xf(Ax)</m:t>
        </m:r>
      </m:oMath>
      <w:r>
        <w:t>。</w:t>
      </w:r>
    </w:p>
    <w:p w14:paraId="3FC99279" w14:textId="77777777" w:rsidR="00B94259" w:rsidRDefault="00B94259" w:rsidP="00983CA1">
      <w:pPr>
        <w:pStyle w:val="af"/>
      </w:pPr>
      <w:r>
        <w:t>保持符号清晰是非常重要的，以后完成课程作业时候你就会发现。</w:t>
      </w:r>
    </w:p>
    <w:p w14:paraId="3304FE01" w14:textId="77777777" w:rsidR="00B94259" w:rsidRDefault="00B94259">
      <w:pPr>
        <w:pStyle w:val="4"/>
      </w:pPr>
      <w:bookmarkStart w:id="468" w:name="header-n388"/>
      <w:r>
        <w:t xml:space="preserve">4.2 </w:t>
      </w:r>
      <w:r>
        <w:t>黑塞矩阵</w:t>
      </w:r>
      <w:bookmarkEnd w:id="468"/>
    </w:p>
    <w:p w14:paraId="6191423B"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是一个函数，它接受</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中的向量并返回实数。那么关于</w:t>
      </w:r>
      <m:oMath>
        <m:r>
          <w:rPr>
            <w:rFonts w:ascii="Cambria Math" w:hAnsi="Cambria Math"/>
          </w:rPr>
          <m:t>x</m:t>
        </m:r>
      </m:oMath>
      <w:r>
        <w:t>的</w:t>
      </w:r>
      <w:r>
        <w:rPr>
          <w:b/>
        </w:rPr>
        <w:t>黑塞矩阵</w:t>
      </w:r>
      <w:r>
        <w:t>（也有翻译作海森矩阵），写做：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f(Ax)</m:t>
        </m:r>
      </m:oMath>
      <w:r>
        <w:t>，或者简单地说，</w:t>
      </w:r>
      <m:oMath>
        <m:r>
          <w:rPr>
            <w:rFonts w:ascii="Cambria Math" w:hAnsi="Cambria Math"/>
          </w:rPr>
          <m:t>H</m:t>
        </m:r>
      </m:oMath>
      <w:r>
        <w:t>是</w:t>
      </w:r>
      <m:oMath>
        <m:r>
          <w:rPr>
            <w:rFonts w:ascii="Cambria Math" w:hAnsi="Cambria Math"/>
          </w:rPr>
          <m:t>n×n</m:t>
        </m:r>
      </m:oMath>
      <w:r>
        <w:t>矩阵的偏导数：</w:t>
      </w:r>
    </w:p>
    <w:p w14:paraId="1CA6B16B" w14:textId="77777777" w:rsidR="00B94259" w:rsidRDefault="00000000"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2</m:t>
                            </m:r>
                          </m:sup>
                        </m:sSubSup>
                      </m:den>
                    </m:f>
                  </m:e>
                </m:mr>
              </m:m>
            </m:e>
          </m:d>
        </m:oMath>
      </m:oMathPara>
    </w:p>
    <w:p w14:paraId="41F1237F" w14:textId="77777777" w:rsidR="00B94259" w:rsidRDefault="00B94259" w:rsidP="00983CA1">
      <w:pPr>
        <w:pStyle w:val="af"/>
      </w:pPr>
      <w:r>
        <w:t>换句话说，</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，其：</w:t>
      </w:r>
    </w:p>
    <w:p w14:paraId="5AEB9FDE" w14:textId="77777777" w:rsidR="00B94259" w:rsidRDefault="00000000"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e>
              </m:d>
            </m:e>
            <m:sub>
              <m:r>
                <w:rPr>
                  <w:rFonts w:ascii="Cambria Math" w:hAnsi="Cambria Math"/>
                </w:rPr>
                <m:t>ij</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oMath>
      </m:oMathPara>
    </w:p>
    <w:p w14:paraId="1C60F499" w14:textId="77777777" w:rsidR="00B94259" w:rsidRDefault="00B94259" w:rsidP="00983CA1">
      <w:pPr>
        <w:pStyle w:val="af"/>
      </w:pPr>
      <w:r>
        <w:t>注意：黑塞矩阵通常是对称阵：</w:t>
      </w:r>
    </w:p>
    <w:p w14:paraId="4E94491A" w14:textId="77777777" w:rsidR="00B94259" w:rsidRDefault="00000000"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oMath>
      </m:oMathPara>
    </w:p>
    <w:p w14:paraId="29C55B24" w14:textId="77777777" w:rsidR="00B94259" w:rsidRDefault="00B94259" w:rsidP="00983CA1">
      <w:pPr>
        <w:pStyle w:val="af"/>
      </w:pPr>
      <w:r>
        <w:t>与梯度相似，只有当</w:t>
      </w:r>
      <m:oMath>
        <m:r>
          <w:rPr>
            <w:rFonts w:ascii="Cambria Math" w:hAnsi="Cambria Math"/>
          </w:rPr>
          <m:t>f(x)</m:t>
        </m:r>
      </m:oMath>
      <w:r>
        <w:t>为实值时才定义黑塞矩阵。</w:t>
      </w:r>
    </w:p>
    <w:p w14:paraId="13462EC0" w14:textId="77777777" w:rsidR="00B94259" w:rsidRDefault="00B94259" w:rsidP="00983CA1">
      <w:pPr>
        <w:pStyle w:val="af"/>
      </w:pPr>
      <w:r>
        <w:t>很自然地认为梯度与向量函数的一阶导数的相似，而黑塞矩阵与二阶导数的相似（我们使用的符号也暗示了这种关系）。</w:t>
      </w:r>
      <w:r>
        <w:t xml:space="preserve"> </w:t>
      </w:r>
      <w:r>
        <w:t>这种直觉通常是正确的，但需要记住以下几个注意事项。</w:t>
      </w:r>
      <w:r>
        <w:t xml:space="preserve"> </w:t>
      </w:r>
      <w:r>
        <w:t>首先，对于一个变量</w:t>
      </w:r>
      <m:oMath>
        <m:r>
          <w:rPr>
            <w:rFonts w:ascii="Cambria Math" w:hAnsi="Cambria Math"/>
          </w:rPr>
          <m:t>f:</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的实值函数，它的基本定义：二阶导数是一阶导数的导数，即：</w:t>
      </w:r>
    </w:p>
    <w:p w14:paraId="067C37D9" w14:textId="77777777" w:rsidR="00B94259" w:rsidRDefault="00000000"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∂x</m:t>
              </m:r>
            </m:den>
          </m:f>
          <m:f>
            <m:fPr>
              <m:ctrlPr>
                <w:rPr>
                  <w:rFonts w:ascii="Cambria Math" w:hAnsi="Cambria Math"/>
                </w:rPr>
              </m:ctrlPr>
            </m:fPr>
            <m:num>
              <m:r>
                <w:rPr>
                  <w:rFonts w:ascii="Cambria Math" w:hAnsi="Cambria Math"/>
                </w:rPr>
                <m:t>∂</m:t>
              </m:r>
            </m:num>
            <m:den>
              <m:r>
                <w:rPr>
                  <w:rFonts w:ascii="Cambria Math" w:hAnsi="Cambria Math"/>
                </w:rPr>
                <m:t>∂x</m:t>
              </m:r>
            </m:den>
          </m:f>
          <m:r>
            <w:rPr>
              <w:rFonts w:ascii="Cambria Math" w:hAnsi="Cambria Math"/>
            </w:rPr>
            <m:t>f(x)</m:t>
          </m:r>
        </m:oMath>
      </m:oMathPara>
    </w:p>
    <w:p w14:paraId="667726DE" w14:textId="77777777" w:rsidR="00B94259" w:rsidRDefault="00B94259" w:rsidP="00983CA1">
      <w:pPr>
        <w:pStyle w:val="af"/>
      </w:pPr>
      <w:r>
        <w:t>然而，对于向量的函数，函数的梯度是一个向量，我们不能取向量的梯度，即</w:t>
      </w:r>
      <w:r>
        <w:t>:</w:t>
      </w:r>
    </w:p>
    <w:p w14:paraId="041B04D8"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1B957F0E" w14:textId="77777777" w:rsidR="00B94259" w:rsidRDefault="00B94259" w:rsidP="00983CA1">
      <w:pPr>
        <w:pStyle w:val="af"/>
      </w:pPr>
      <w:r>
        <w:t>上面这个表达式没有意义。</w:t>
      </w:r>
      <w:r>
        <w:t xml:space="preserve"> </w:t>
      </w:r>
      <w:r>
        <w:t>因此，黑塞矩阵不是梯度的梯度。</w:t>
      </w:r>
      <w:r>
        <w:t xml:space="preserve"> </w:t>
      </w:r>
      <w:r>
        <w:t>然而，下面这种情况却这几乎是正确的：如果我们看一下梯度</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i</m:t>
            </m:r>
          </m:sub>
        </m:sSub>
        <m:r>
          <w:rPr>
            <w:rFonts w:ascii="Cambria Math" w:hAnsi="Cambria Math"/>
          </w:rPr>
          <m:t>=∂f(x)/∂</m:t>
        </m:r>
        <m:sSub>
          <m:sSubPr>
            <m:ctrlPr>
              <w:rPr>
                <w:rFonts w:ascii="Cambria Math" w:hAnsi="Cambria Math"/>
              </w:rPr>
            </m:ctrlPr>
          </m:sSubPr>
          <m:e>
            <m:r>
              <w:rPr>
                <w:rFonts w:ascii="Cambria Math" w:hAnsi="Cambria Math"/>
              </w:rPr>
              <m:t>x</m:t>
            </m:r>
          </m:e>
          <m:sub>
            <m:r>
              <w:rPr>
                <w:rFonts w:ascii="Cambria Math" w:hAnsi="Cambria Math"/>
              </w:rPr>
              <m:t>i</m:t>
            </m:r>
          </m:sub>
        </m:sSub>
      </m:oMath>
      <w:r>
        <w:t>的第</w:t>
      </w:r>
      <m:oMath>
        <m:r>
          <w:rPr>
            <w:rFonts w:ascii="Cambria Math" w:hAnsi="Cambria Math"/>
          </w:rPr>
          <m:t>i</m:t>
        </m:r>
      </m:oMath>
      <w:r>
        <w:t>个元素，并取关于于</w:t>
      </w:r>
      <m:oMath>
        <m:r>
          <w:rPr>
            <w:rFonts w:ascii="Cambria Math" w:hAnsi="Cambria Math"/>
          </w:rPr>
          <m:t>x</m:t>
        </m:r>
      </m:oMath>
      <w:r>
        <w:t>的梯度我们得到：</w:t>
      </w:r>
    </w:p>
    <w:p w14:paraId="5137F27C"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6A5E53F0" w14:textId="77777777" w:rsidR="00B94259" w:rsidRDefault="00B94259" w:rsidP="00983CA1">
      <w:pPr>
        <w:pStyle w:val="af"/>
      </w:pPr>
      <w:r>
        <w:t>这是黑塞矩阵第</w:t>
      </w:r>
      <m:oMath>
        <m:r>
          <w:rPr>
            <w:rFonts w:ascii="Cambria Math" w:hAnsi="Cambria Math"/>
          </w:rPr>
          <m:t>i</m:t>
        </m:r>
      </m:oMath>
      <w:r>
        <w:t>行（列）</w:t>
      </w:r>
      <w:r>
        <w:t>,</w:t>
      </w:r>
      <w:r>
        <w:t>所以：</w:t>
      </w:r>
    </w:p>
    <w:p w14:paraId="3FC716AC" w14:textId="77777777" w:rsidR="00B94259" w:rsidRDefault="00000000"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d>
            <m:dPr>
              <m:begChr m:val="["/>
              <m:endChr m:val="]"/>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2</m:t>
                  </m:r>
                </m:sub>
              </m:sSub>
              <m:r>
                <w:rPr>
                  <w:rFonts w:ascii="Cambria Math" w:hAnsi="Cambria Math"/>
                </w:rPr>
                <m:t> ⋯ 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n</m:t>
                  </m:r>
                </m:sub>
              </m:sSub>
            </m:e>
          </m:d>
        </m:oMath>
      </m:oMathPara>
    </w:p>
    <w:p w14:paraId="53BDA152" w14:textId="77777777" w:rsidR="00B94259" w:rsidRDefault="00B94259" w:rsidP="00983CA1">
      <w:pPr>
        <w:pStyle w:val="af"/>
      </w:pPr>
      <w:r>
        <w:t>简单地说：我们可以说由于：</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p>
            <m:r>
              <w:rPr>
                <w:rFonts w:ascii="Cambria Math" w:hAnsi="Cambria Math"/>
              </w:rPr>
              <m:t>T</m:t>
            </m:r>
          </m:sup>
        </m:sSup>
      </m:oMath>
      <w:r>
        <w:t>，只要我们理解，这实际上是取</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的每个元素的梯度，而不是整个向量的梯度。</w:t>
      </w:r>
    </w:p>
    <w:p w14:paraId="2CE2A2A7" w14:textId="77777777" w:rsidR="00B94259" w:rsidRDefault="00B94259" w:rsidP="00983CA1">
      <w:pPr>
        <w:pStyle w:val="af"/>
      </w:pPr>
      <w:r>
        <w:t>最后，请注意，虽然我们可以对矩阵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取梯度，但对于这门课，我们只考虑对向量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取黑塞矩阵。</w:t>
      </w:r>
      <w:r>
        <w:t xml:space="preserve"> </w:t>
      </w:r>
      <w:r>
        <w:t>这会方便很多（事实上，我们所做的任何计算都不要求我们找到关于矩阵的黑森方程），因为关于矩阵的黑塞方程就必须对矩阵所有元素求偏导数</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m:t>
        </m:r>
        <m:d>
          <m:dPr>
            <m:ctrlPr>
              <w:rPr>
                <w:rFonts w:ascii="Cambria Math" w:hAnsi="Cambria Math"/>
              </w:rPr>
            </m:ctrlPr>
          </m:d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oMath>
      <w:r>
        <w:t>，将其表示为矩阵相当麻烦。</w:t>
      </w:r>
    </w:p>
    <w:p w14:paraId="0D86AEAC" w14:textId="77777777" w:rsidR="00B94259" w:rsidRDefault="00B94259">
      <w:pPr>
        <w:pStyle w:val="4"/>
      </w:pPr>
      <w:bookmarkStart w:id="469" w:name="header-n406"/>
      <w:r>
        <w:t xml:space="preserve">4.3 </w:t>
      </w:r>
      <w:r>
        <w:t>二次函数和线性函数的梯度和黑塞矩阵</w:t>
      </w:r>
      <w:bookmarkEnd w:id="469"/>
    </w:p>
    <w:p w14:paraId="02E7B356" w14:textId="77777777" w:rsidR="00B94259" w:rsidRDefault="00B94259" w:rsidP="00983CA1">
      <w:pPr>
        <w:pStyle w:val="af"/>
      </w:pPr>
      <w:r>
        <w:t>现在让我们尝试确定几个简单函数的梯度和黑塞矩阵。</w:t>
      </w:r>
      <w:r>
        <w:t xml:space="preserve"> </w:t>
      </w:r>
      <w:r>
        <w:t>应该注意的是，这里给出的所有梯度都是</w:t>
      </w:r>
      <w:r>
        <w:rPr>
          <w:b/>
        </w:rPr>
        <w:t>CS229</w:t>
      </w:r>
      <w:r>
        <w:t>讲义中给出的梯度的特殊情况。</w:t>
      </w:r>
    </w:p>
    <w:p w14:paraId="0DD79C39" w14:textId="77777777" w:rsidR="00B94259" w:rsidRDefault="00B94259" w:rsidP="00983CA1">
      <w:pPr>
        <w:pStyle w:val="af"/>
      </w:pPr>
      <w:r>
        <w:t>对于</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设</w:t>
      </w:r>
      <m:oMath>
        <m:r>
          <w:rPr>
            <w:rFonts w:ascii="Cambria Math" w:hAnsi="Cambria Math"/>
          </w:rPr>
          <m:t>f(x)=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 xml:space="preserve"> </w:t>
      </w:r>
      <w:r>
        <w:t>的某些已知向量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，则：</w:t>
      </w:r>
    </w:p>
    <w:p w14:paraId="2390F01B"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0A580B89" w14:textId="77777777" w:rsidR="00B94259" w:rsidRDefault="00B94259" w:rsidP="00983CA1">
      <w:pPr>
        <w:pStyle w:val="af"/>
      </w:pPr>
      <w:r>
        <w:lastRenderedPageBreak/>
        <w:t>所以：</w:t>
      </w:r>
    </w:p>
    <w:p w14:paraId="6EBF446F" w14:textId="77777777" w:rsidR="00B94259" w:rsidRDefault="00000000" w:rsidP="00983CA1">
      <w:pPr>
        <w:pStyle w:val="af"/>
      </w:pPr>
      <m:oMathPara>
        <m:oMathParaPr>
          <m:jc m:val="center"/>
        </m:oMathParaPr>
        <m:oMath>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sub>
          </m:sSub>
        </m:oMath>
      </m:oMathPara>
    </w:p>
    <w:p w14:paraId="3AB142F9" w14:textId="77777777" w:rsidR="00B94259" w:rsidRDefault="00B94259" w:rsidP="00983CA1">
      <w:pPr>
        <w:pStyle w:val="af"/>
      </w:pPr>
      <w:r>
        <w:t>由此我们可以很容易地看出</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x=b</m:t>
        </m:r>
      </m:oMath>
      <w:r>
        <w:t>。</w:t>
      </w:r>
      <w:r>
        <w:t xml:space="preserve"> </w:t>
      </w:r>
      <w:r>
        <w:t>这应该与单变量微积分中的类似情况进行比较，其中</w:t>
      </w:r>
      <m:oMath>
        <m:r>
          <w:rPr>
            <w:rFonts w:ascii="Cambria Math" w:hAnsi="Cambria Math"/>
          </w:rPr>
          <m:t>∂/(∂x)ax=a</m:t>
        </m:r>
      </m:oMath>
      <w:r>
        <w:t>。</w:t>
      </w:r>
      <w:r>
        <w:t xml:space="preserve"> </w:t>
      </w:r>
      <w:r>
        <w:t>现在考虑</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的二次函数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w:t>
      </w:r>
      <w:r>
        <w:t xml:space="preserve"> </w:t>
      </w:r>
      <w:r>
        <w:t>记住这一点：</w:t>
      </w:r>
    </w:p>
    <w:p w14:paraId="3D630C9F"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1BE7F227" w14:textId="77777777" w:rsidR="00B94259" w:rsidRDefault="00B94259" w:rsidP="00983CA1">
      <w:pPr>
        <w:pStyle w:val="af"/>
      </w:pPr>
      <w:r>
        <w:t>为了取偏导数，我们将分别考虑包括</w:t>
      </w:r>
      <m:oMath>
        <m:sSub>
          <m:sSubPr>
            <m:ctrlPr>
              <w:rPr>
                <w:rFonts w:ascii="Cambria Math" w:hAnsi="Cambria Math"/>
              </w:rPr>
            </m:ctrlPr>
          </m:sSubPr>
          <m:e>
            <m:r>
              <w:rPr>
                <w:rFonts w:ascii="Cambria Math" w:hAnsi="Cambria Math"/>
              </w:rPr>
              <m:t>x</m:t>
            </m:r>
          </m:e>
          <m:sub>
            <m:r>
              <w:rPr>
                <w:rFonts w:ascii="Cambria Math" w:hAnsi="Cambria Math"/>
              </w:rPr>
              <m:t>k</m:t>
            </m:r>
          </m:sub>
        </m:sSub>
      </m:oMath>
      <w:r>
        <w:t>和</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k</m:t>
            </m:r>
          </m:sup>
        </m:sSubSup>
      </m:oMath>
      <w:r>
        <w:t>因子的项：</w:t>
      </w:r>
    </w:p>
    <w:p w14:paraId="2C417319" w14:textId="77777777" w:rsidR="00B94259" w:rsidRDefault="0000000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e>
            </m:mr>
            <m:mr>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kk</m:t>
                        </m:r>
                      </m:sub>
                    </m:sSub>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2</m:t>
                        </m:r>
                      </m:sup>
                    </m:sSubSup>
                  </m:e>
                </m:d>
              </m:e>
            </m:mr>
            <m:mr>
              <m:e/>
              <m:e>
                <m:r>
                  <w:rPr>
                    <w:rFonts w:ascii="Cambria Math" w:hAnsi="Cambria Math"/>
                  </w:rPr>
                  <m:t>=</m:t>
                </m:r>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kk</m:t>
                    </m:r>
                  </m:sub>
                </m:sSub>
                <m:sSub>
                  <m:sSubPr>
                    <m:ctrlPr>
                      <w:rPr>
                        <w:rFonts w:ascii="Cambria Math" w:hAnsi="Cambria Math"/>
                      </w:rPr>
                    </m:ctrlPr>
                  </m:sSubPr>
                  <m:e>
                    <m:r>
                      <w:rPr>
                        <w:rFonts w:ascii="Cambria Math" w:hAnsi="Cambria Math"/>
                      </w:rPr>
                      <m:t>x</m:t>
                    </m:r>
                  </m:e>
                  <m:sub>
                    <m:r>
                      <w:rPr>
                        <w:rFonts w:ascii="Cambria Math" w:hAnsi="Cambria Math"/>
                      </w:rPr>
                      <m:t>k</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mr>
          </m:m>
        </m:oMath>
      </m:oMathPara>
    </w:p>
    <w:p w14:paraId="65E95102" w14:textId="77777777" w:rsidR="00B94259" w:rsidRDefault="00B94259" w:rsidP="00983CA1">
      <w:pPr>
        <w:pStyle w:val="af"/>
      </w:pPr>
      <w:r>
        <w:t>最后一个等式，是因为</w:t>
      </w:r>
      <m:oMath>
        <m:r>
          <w:rPr>
            <w:rFonts w:ascii="Cambria Math" w:hAnsi="Cambria Math"/>
          </w:rPr>
          <m:t>A</m:t>
        </m:r>
      </m:oMath>
      <w:r>
        <w:t>是对称的（我们可以安全地假设，因为它以二次形式出现）。</w:t>
      </w:r>
      <w:r>
        <w:t xml:space="preserve"> </w:t>
      </w:r>
      <w:r>
        <w:t>注意，</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的第</w:t>
      </w:r>
      <m:oMath>
        <m:r>
          <w:rPr>
            <w:rFonts w:ascii="Cambria Math" w:hAnsi="Cambria Math"/>
          </w:rPr>
          <m:t>k</m:t>
        </m:r>
      </m:oMath>
      <w:r>
        <w:t>个元素是</w:t>
      </w:r>
      <m:oMath>
        <m:r>
          <w:rPr>
            <w:rFonts w:ascii="Cambria Math" w:hAnsi="Cambria Math"/>
          </w:rPr>
          <m:t>A</m:t>
        </m:r>
      </m:oMath>
      <w:r>
        <w:t>和</w:t>
      </w:r>
      <m:oMath>
        <m:r>
          <w:rPr>
            <w:rFonts w:ascii="Cambria Math" w:hAnsi="Cambria Math"/>
          </w:rPr>
          <m:t>x</m:t>
        </m:r>
      </m:oMath>
      <w:r>
        <w:t>的第</w:t>
      </w:r>
      <m:oMath>
        <m:r>
          <w:rPr>
            <w:rFonts w:ascii="Cambria Math" w:hAnsi="Cambria Math"/>
          </w:rPr>
          <m:t>k</m:t>
        </m:r>
      </m:oMath>
      <w:r>
        <w:t>行的内积。</w:t>
      </w:r>
      <w:r>
        <w:t xml:space="preserve"> </w:t>
      </w:r>
      <w:r>
        <w:t>因此，</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Ax=2Ax</m:t>
        </m:r>
      </m:oMath>
      <w:r>
        <w:t>。</w:t>
      </w:r>
      <w:r>
        <w:t xml:space="preserve"> </w:t>
      </w:r>
      <w:r>
        <w:t>同样，这应该提醒你单变量微积分中的类似事实，即</w:t>
      </w:r>
      <m:oMath>
        <m:r>
          <w:rPr>
            <w:rFonts w:ascii="Cambria Math" w:hAnsi="Cambria Math"/>
          </w:rPr>
          <m:t>∂/(∂x)a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=2ax</m:t>
        </m:r>
      </m:oMath>
      <w:r>
        <w:t>。</w:t>
      </w:r>
    </w:p>
    <w:p w14:paraId="42D5AC24" w14:textId="77777777" w:rsidR="00B94259" w:rsidRDefault="00B94259" w:rsidP="00983CA1">
      <w:pPr>
        <w:pStyle w:val="af"/>
      </w:pPr>
      <w:r>
        <w:t>最后，让我们来看看二次函数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黑塞矩阵（显然，线性函数</w:t>
      </w:r>
      <m:oMath>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的黑塞矩阵为零）。在这种情况下</w:t>
      </w:r>
      <w:r>
        <w:t>:</w:t>
      </w:r>
    </w:p>
    <w:p w14:paraId="1A39C8EE" w14:textId="77777777" w:rsidR="00B94259" w:rsidRDefault="00000000"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r>
                <w:rPr>
                  <w:rFonts w:ascii="Cambria Math" w:hAnsi="Cambria Math"/>
                </w:rPr>
                <m:t>2</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=2</m:t>
          </m:r>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k</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oMath>
      </m:oMathPara>
    </w:p>
    <w:p w14:paraId="35DE22DC" w14:textId="77777777" w:rsidR="00B94259" w:rsidRDefault="00B94259" w:rsidP="00983CA1">
      <w:pPr>
        <w:pStyle w:val="af"/>
      </w:pPr>
      <w:r>
        <w:t>因此，应该很清楚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m:t>
        </m:r>
      </m:oMath>
      <w:r>
        <w:t>，这应该是完全可以理解的（同样类似于</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m:t>
        </m:r>
      </m:oMath>
      <w:r>
        <w:t>的单变量事实）。</w:t>
      </w:r>
    </w:p>
    <w:p w14:paraId="25EC27F1" w14:textId="77777777" w:rsidR="00B94259" w:rsidRDefault="00B94259" w:rsidP="00983CA1">
      <w:pPr>
        <w:pStyle w:val="af"/>
      </w:pPr>
      <w:r>
        <w:t>简要概括起来：</w:t>
      </w:r>
    </w:p>
    <w:p w14:paraId="6FC5101B" w14:textId="77777777" w:rsidR="00B94259" w:rsidRPr="00983CA1" w:rsidRDefault="00000000"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T</m:t>
            </m:r>
          </m:sup>
        </m:sSup>
        <m:r>
          <w:rPr>
            <w:rFonts w:ascii="Cambria Math" w:eastAsiaTheme="minorEastAsia" w:hAnsi="Cambria Math"/>
          </w:rPr>
          <m:t>x=b</m:t>
        </m:r>
      </m:oMath>
      <w:r w:rsidR="00B94259" w:rsidRPr="00983CA1">
        <w:rPr>
          <w:rFonts w:asciiTheme="minorEastAsia" w:eastAsiaTheme="minorEastAsia" w:hAnsiTheme="minorEastAsia"/>
        </w:rPr>
        <w:t xml:space="preserve"> </w:t>
      </w:r>
    </w:p>
    <w:p w14:paraId="7607C78D" w14:textId="77777777" w:rsidR="00B94259" w:rsidRPr="00983CA1" w:rsidRDefault="00000000"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Ax=2Ax</m:t>
        </m:r>
      </m:oMath>
      <w:r w:rsidR="00B94259" w:rsidRPr="00983CA1">
        <w:rPr>
          <w:rFonts w:asciiTheme="minorEastAsia" w:eastAsiaTheme="minorEastAsia" w:hAnsiTheme="minorEastAsia"/>
        </w:rPr>
        <w:t xml:space="preserve"> (如果</w:t>
      </w:r>
      <m:oMath>
        <m:r>
          <w:rPr>
            <w:rFonts w:ascii="Cambria Math" w:eastAsiaTheme="minorEastAsia" w:hAnsi="Cambria Math"/>
          </w:rPr>
          <m:t>A</m:t>
        </m:r>
      </m:oMath>
      <w:r w:rsidR="00B94259" w:rsidRPr="00983CA1">
        <w:rPr>
          <w:rFonts w:asciiTheme="minorEastAsia" w:eastAsiaTheme="minorEastAsia" w:hAnsiTheme="minorEastAsia"/>
        </w:rPr>
        <w:t>是对称阵)</w:t>
      </w:r>
    </w:p>
    <w:p w14:paraId="237F7438" w14:textId="77777777" w:rsidR="00B94259" w:rsidRPr="00983CA1" w:rsidRDefault="00000000" w:rsidP="00B94259">
      <w:pPr>
        <w:widowControl/>
        <w:numPr>
          <w:ilvl w:val="0"/>
          <w:numId w:val="25"/>
        </w:numPr>
        <w:spacing w:after="200"/>
        <w:jc w:val="left"/>
        <w:rPr>
          <w:rFonts w:asciiTheme="minorEastAsia" w:eastAsiaTheme="minorEastAsia" w:hAnsiTheme="minorEastAsia"/>
        </w:rPr>
      </w:pPr>
      <m:oMath>
        <m:sSubSup>
          <m:sSubSupPr>
            <m:ctrlPr>
              <w:rPr>
                <w:rFonts w:ascii="Cambria Math" w:eastAsiaTheme="minorEastAsia" w:hAnsi="Cambria Math"/>
              </w:rPr>
            </m:ctrlPr>
          </m:sSubSupPr>
          <m:e>
            <m:r>
              <w:rPr>
                <w:rFonts w:ascii="Cambria Math" w:eastAsiaTheme="minorEastAsia" w:hAnsi="Cambria Math"/>
              </w:rPr>
              <m:t>∇</m:t>
            </m:r>
          </m:e>
          <m:sub>
            <m:r>
              <w:rPr>
                <w:rFonts w:ascii="Cambria Math" w:eastAsiaTheme="minorEastAsia" w:hAnsi="Cambria Math"/>
              </w:rPr>
              <m:t>x</m:t>
            </m:r>
          </m:sub>
          <m:sup>
            <m:r>
              <w:rPr>
                <w:rFonts w:ascii="Cambria Math" w:eastAsiaTheme="minorEastAsia" w:hAnsi="Cambria Math"/>
              </w:rPr>
              <m:t>2</m:t>
            </m:r>
          </m:sup>
        </m:sSubSup>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Ax=2A</m:t>
        </m:r>
      </m:oMath>
      <w:r w:rsidR="00B94259" w:rsidRPr="00983CA1">
        <w:rPr>
          <w:rFonts w:asciiTheme="minorEastAsia" w:eastAsiaTheme="minorEastAsia" w:hAnsiTheme="minorEastAsia"/>
        </w:rPr>
        <w:t xml:space="preserve"> (如果</w:t>
      </w:r>
      <m:oMath>
        <m:r>
          <w:rPr>
            <w:rFonts w:ascii="Cambria Math" w:eastAsiaTheme="minorEastAsia" w:hAnsi="Cambria Math"/>
          </w:rPr>
          <m:t>A</m:t>
        </m:r>
      </m:oMath>
      <w:r w:rsidR="00B94259" w:rsidRPr="00983CA1">
        <w:rPr>
          <w:rFonts w:asciiTheme="minorEastAsia" w:eastAsiaTheme="minorEastAsia" w:hAnsiTheme="minorEastAsia"/>
        </w:rPr>
        <w:t>是对称阵)</w:t>
      </w:r>
    </w:p>
    <w:p w14:paraId="6B9A55E4" w14:textId="77777777" w:rsidR="00B94259" w:rsidRDefault="00B94259">
      <w:pPr>
        <w:pStyle w:val="4"/>
      </w:pPr>
      <w:bookmarkStart w:id="470" w:name="header-n428"/>
      <w:r>
        <w:lastRenderedPageBreak/>
        <w:t xml:space="preserve">4.4 </w:t>
      </w:r>
      <w:r>
        <w:t>最小二乘法</w:t>
      </w:r>
      <w:bookmarkEnd w:id="470"/>
    </w:p>
    <w:p w14:paraId="1ADE0BF5" w14:textId="77777777" w:rsidR="00B94259" w:rsidRDefault="00B94259" w:rsidP="00983CA1">
      <w:pPr>
        <w:pStyle w:val="af"/>
      </w:pPr>
      <w:r>
        <w:t>让我们应用上一节中得到的方程来推导最小二乘方程。假设我们得到矩阵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（为了简单起见，我们假设</w:t>
      </w:r>
      <m:oMath>
        <m:r>
          <w:rPr>
            <w:rFonts w:ascii="Cambria Math" w:hAnsi="Cambria Math"/>
          </w:rPr>
          <m:t>A</m:t>
        </m:r>
      </m:oMath>
      <w:r>
        <w:t>是满秩）和向量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，从而使</w:t>
      </w:r>
      <m:oMath>
        <m:r>
          <w:rPr>
            <w:rFonts w:ascii="Cambria Math" w:hAnsi="Cambria Math"/>
          </w:rPr>
          <m:t>b∉</m:t>
        </m:r>
        <m:r>
          <m:rPr>
            <m:scr m:val="script"/>
            <m:sty m:val="p"/>
          </m:rPr>
          <w:rPr>
            <w:rFonts w:ascii="Cambria Math" w:hAnsi="Cambria Math"/>
          </w:rPr>
          <m:t>R</m:t>
        </m:r>
        <m:r>
          <w:rPr>
            <w:rFonts w:ascii="Cambria Math" w:hAnsi="Cambria Math"/>
          </w:rPr>
          <m:t>(A)</m:t>
        </m:r>
      </m:oMath>
      <w:r>
        <w:t>。在这种情况下，我们将无法找到向量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，由于</w:t>
      </w:r>
      <m:oMath>
        <m:r>
          <w:rPr>
            <w:rFonts w:ascii="Cambria Math" w:hAnsi="Cambria Math"/>
          </w:rPr>
          <m:t>Ax=b</m:t>
        </m:r>
      </m:oMath>
      <w:r>
        <w:t>，因此我们想要找到一个向量</w:t>
      </w:r>
      <m:oMath>
        <m:r>
          <w:rPr>
            <w:rFonts w:ascii="Cambria Math" w:hAnsi="Cambria Math"/>
          </w:rPr>
          <m:t>x</m:t>
        </m:r>
      </m:oMath>
      <w:r>
        <w:t>，使得</w:t>
      </w:r>
      <m:oMath>
        <m:r>
          <w:rPr>
            <w:rFonts w:ascii="Cambria Math" w:hAnsi="Cambria Math"/>
          </w:rPr>
          <m:t>Ax</m:t>
        </m:r>
      </m:oMath>
      <w:r>
        <w:t>尽可能接近</w:t>
      </w:r>
      <w:r>
        <w:t xml:space="preserve"> </w:t>
      </w:r>
      <m:oMath>
        <m:r>
          <w:rPr>
            <w:rFonts w:ascii="Cambria Math" w:hAnsi="Cambria Math"/>
          </w:rPr>
          <m:t>b</m:t>
        </m:r>
      </m:oMath>
      <w:r>
        <w:t>，用欧几里德范数的平方</w:t>
      </w:r>
      <m:oMath>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oMath>
      <w:r>
        <w:t>来衡量。</w:t>
      </w:r>
    </w:p>
    <w:p w14:paraId="537D80DB" w14:textId="77777777" w:rsidR="00B94259" w:rsidRDefault="00B94259" w:rsidP="00983CA1">
      <w:pPr>
        <w:pStyle w:val="af"/>
      </w:pPr>
      <w:r>
        <w:t>使用公式</w:t>
      </w:r>
      <m:oMath>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，我们可以得到：</w:t>
      </w:r>
    </w:p>
    <w:p w14:paraId="10C53D02" w14:textId="77777777" w:rsidR="00B94259" w:rsidRDefault="0000000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e>
              <m:e>
                <m:r>
                  <w:rPr>
                    <w:rFonts w:ascii="Cambria Math" w:hAnsi="Cambria Math"/>
                  </w:rPr>
                  <m:t>=(Ax-b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(Ax-b)</m:t>
                </m:r>
              </m:e>
            </m:mr>
            <m:mr>
              <m:e/>
              <m:e>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
        </m:oMath>
      </m:oMathPara>
    </w:p>
    <w:p w14:paraId="79C23B55" w14:textId="77777777" w:rsidR="00B94259" w:rsidRDefault="00B94259" w:rsidP="00983CA1">
      <w:pPr>
        <w:pStyle w:val="af"/>
      </w:pPr>
      <w:r>
        <w:t>根据</w:t>
      </w:r>
      <m:oMath>
        <m:r>
          <w:rPr>
            <w:rFonts w:ascii="Cambria Math" w:hAnsi="Cambria Math"/>
          </w:rPr>
          <m:t>x</m:t>
        </m:r>
      </m:oMath>
      <w:r>
        <w:t>的梯度，并利用上一节中推导的性质：</w:t>
      </w:r>
    </w:p>
    <w:p w14:paraId="2B6B2244" w14:textId="77777777" w:rsidR="00B94259" w:rsidRDefault="0000000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d>
              </m:e>
              <m:e>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r>
              <m:e/>
              <m:e>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e>
            </m:mr>
          </m:m>
        </m:oMath>
      </m:oMathPara>
    </w:p>
    <w:p w14:paraId="480E643E" w14:textId="77777777" w:rsidR="00B94259" w:rsidRDefault="00B94259" w:rsidP="00983CA1">
      <w:pPr>
        <w:pStyle w:val="af"/>
      </w:pPr>
      <w:r>
        <w:t>将最后一个表达式设置为零，然后解出</w:t>
      </w:r>
      <m:oMath>
        <m:r>
          <w:rPr>
            <w:rFonts w:ascii="Cambria Math" w:hAnsi="Cambria Math"/>
          </w:rPr>
          <m:t>x</m:t>
        </m:r>
      </m:oMath>
      <w:r>
        <w:t>，得到了正规方程：</w:t>
      </w:r>
    </w:p>
    <w:p w14:paraId="6B287AAF" w14:textId="77777777" w:rsidR="00B94259" w:rsidRDefault="00B94259" w:rsidP="00983CA1">
      <w:pPr>
        <w:pStyle w:val="af"/>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m:oMathPara>
    </w:p>
    <w:p w14:paraId="0AF77574" w14:textId="77777777" w:rsidR="00B94259" w:rsidRDefault="00B94259" w:rsidP="00983CA1">
      <w:pPr>
        <w:pStyle w:val="af"/>
      </w:pPr>
      <w:r>
        <w:t>这和我们在课堂上得到的相同。</w:t>
      </w:r>
    </w:p>
    <w:p w14:paraId="52618994" w14:textId="77777777" w:rsidR="00B94259" w:rsidRDefault="00B94259">
      <w:pPr>
        <w:pStyle w:val="4"/>
      </w:pPr>
      <w:bookmarkStart w:id="471" w:name="header-n437"/>
      <w:r>
        <w:t xml:space="preserve">4.5 </w:t>
      </w:r>
      <w:r>
        <w:t>行列式的梯度</w:t>
      </w:r>
      <w:bookmarkEnd w:id="471"/>
    </w:p>
    <w:p w14:paraId="02E7D394" w14:textId="77777777" w:rsidR="00B94259" w:rsidRDefault="00B94259" w:rsidP="00983CA1">
      <w:pPr>
        <w:pStyle w:val="af"/>
      </w:pPr>
      <w:r>
        <w:t>现在让我们考虑一种情况，我们找到一个函数相对于矩阵的梯度，也就是说，对于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，我们要找到</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oMath>
      <w:r>
        <w:t>。回想一下我们对行列式的讨论：</w:t>
      </w:r>
    </w:p>
    <w:p w14:paraId="12AC7BF5" w14:textId="77777777" w:rsidR="00B94259" w:rsidRDefault="00B94259" w:rsidP="00983CA1">
      <w:pPr>
        <w:pStyle w:val="af"/>
      </w:pPr>
      <m:oMathPara>
        <m:oMathParaPr>
          <m:jc m:val="center"/>
        </m:oMathParaPr>
        <m:oMath>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oMath>
      </m:oMathPara>
    </w:p>
    <w:p w14:paraId="7E1C1967" w14:textId="77777777" w:rsidR="00B94259" w:rsidRDefault="00B94259" w:rsidP="00983CA1">
      <w:pPr>
        <w:pStyle w:val="af"/>
      </w:pPr>
      <w:r>
        <w:t>所以：</w:t>
      </w:r>
    </w:p>
    <w:p w14:paraId="17078C7E" w14:textId="77777777" w:rsidR="00B94259" w:rsidRDefault="00000000" w:rsidP="00983CA1">
      <w:pPr>
        <w:pStyle w:val="af"/>
      </w:pPr>
      <m:oMathPara>
        <m:oMathParaPr>
          <m:jc m:val="center"/>
        </m:oMathParaP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r>
            <w:rPr>
              <w:rFonts w:ascii="Cambria Math" w:hAnsi="Cambria Math"/>
            </w:rPr>
            <m:t>|A|=</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k</m:t>
              </m:r>
              <m:r>
                <m:rPr>
                  <m:scr m:val="script"/>
                </m:rPr>
                <w:rPr>
                  <w:rFonts w:ascii="Cambria Math" w:hAnsi="Cambria Math"/>
                </w:rPr>
                <m:t>+l</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r>
            <w:rPr>
              <w:rFonts w:ascii="Cambria Math" w:hAnsi="Cambria Math"/>
            </w:rPr>
            <m:t>=(</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m:rPr>
                  <m:scr m:val="script"/>
                </m:rPr>
                <w:rPr>
                  <w:rFonts w:ascii="Cambria Math" w:hAnsi="Cambria Math"/>
                </w:rPr>
                <m:t>l</m:t>
              </m:r>
              <m:r>
                <w:rPr>
                  <w:rFonts w:ascii="Cambria Math" w:hAnsi="Cambria Math"/>
                </w:rPr>
                <m:t>k</m:t>
              </m:r>
            </m:sub>
          </m:sSub>
        </m:oMath>
      </m:oMathPara>
    </w:p>
    <w:p w14:paraId="17A56BDB" w14:textId="77777777" w:rsidR="00B94259" w:rsidRDefault="00B94259" w:rsidP="00983CA1">
      <w:pPr>
        <w:pStyle w:val="af"/>
      </w:pPr>
      <w:r>
        <w:t>从这里可以知道，它直接从伴随矩阵的性质得出：</w:t>
      </w:r>
    </w:p>
    <w:p w14:paraId="40277F3C"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r>
            <m:rPr>
              <m:sty m:val="p"/>
            </m:rPr>
            <w:rPr>
              <w:rFonts w:ascii="Cambria Math" w:hAnsi="Cambria Math"/>
            </w:rPr>
            <m:t>adj</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4648EFFF" w14:textId="77777777" w:rsidR="00B94259" w:rsidRDefault="00B94259" w:rsidP="00983CA1">
      <w:pPr>
        <w:pStyle w:val="af"/>
      </w:pPr>
      <w:r>
        <w:t>现在我们来考虑函数</w:t>
      </w:r>
      <m:oMath>
        <m:r>
          <w:rPr>
            <w:rFonts w:ascii="Cambria Math" w:hAnsi="Cambria Math"/>
          </w:rPr>
          <m:t>f:</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r>
          <w:rPr>
            <w:rFonts w:ascii="Cambria Math" w:hAnsi="Cambria Math"/>
          </w:rPr>
          <m:t>→</m:t>
        </m:r>
        <m:r>
          <m:rPr>
            <m:scr m:val="double-struck"/>
            <m:sty m:val="p"/>
          </m:rPr>
          <w:rPr>
            <w:rFonts w:ascii="Cambria Math" w:hAnsi="Cambria Math"/>
          </w:rPr>
          <m:t>R</m:t>
        </m:r>
      </m:oMath>
      <w:r>
        <w:t>，</w:t>
      </w:r>
      <m:oMath>
        <m:r>
          <w:rPr>
            <w:rFonts w:ascii="Cambria Math" w:hAnsi="Cambria Math"/>
          </w:rPr>
          <m:t>f(A)=</m:t>
        </m:r>
        <m:r>
          <m:rPr>
            <m:sty m:val="p"/>
          </m:rPr>
          <w:rPr>
            <w:rFonts w:ascii="Cambria Math" w:hAnsi="Cambria Math"/>
          </w:rPr>
          <m:t>log</m:t>
        </m:r>
        <m:r>
          <w:rPr>
            <w:rFonts w:ascii="Cambria Math" w:hAnsi="Cambria Math"/>
          </w:rPr>
          <m:t>|A|</m:t>
        </m:r>
      </m:oMath>
      <w:r>
        <w:t>。注意，我们必须将</w:t>
      </w:r>
      <m:oMath>
        <m:r>
          <w:rPr>
            <w:rFonts w:ascii="Cambria Math" w:hAnsi="Cambria Math"/>
          </w:rPr>
          <m:t>f</m:t>
        </m:r>
      </m:oMath>
      <w:r>
        <w:t>的域限制为正定矩阵，因为这确保了</w:t>
      </w:r>
      <m:oMath>
        <m:r>
          <w:rPr>
            <w:rFonts w:ascii="Cambria Math" w:hAnsi="Cambria Math"/>
          </w:rPr>
          <m:t>|A|&gt;0</m:t>
        </m:r>
      </m:oMath>
      <w:r>
        <w:t>，因此</w:t>
      </w:r>
      <m:oMath>
        <m:r>
          <w:rPr>
            <w:rFonts w:ascii="Cambria Math" w:hAnsi="Cambria Math"/>
          </w:rPr>
          <m:t>|A|</m:t>
        </m:r>
      </m:oMath>
      <w:r>
        <w:t>的对数是实数。在这种情况下，我们可以使用链式法则（没什么奇怪的，只是单变量演算中的普通链式法则）来看看：</w:t>
      </w:r>
    </w:p>
    <w:p w14:paraId="772BE33F" w14:textId="77777777" w:rsidR="00B94259" w:rsidRDefault="00000000" w:rsidP="00983CA1">
      <w:pPr>
        <w:pStyle w:val="af"/>
      </w:pPr>
      <m:oMathPara>
        <m:oMathParaPr>
          <m:jc m:val="center"/>
        </m:oMathParaPr>
        <m:oMath>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|A|</m:t>
              </m:r>
            </m:num>
            <m:den>
              <m:r>
                <w:rPr>
                  <w:rFonts w:ascii="Cambria Math" w:hAnsi="Cambria Math"/>
                </w:rPr>
                <m:t>∂|A|</m:t>
              </m:r>
            </m:den>
          </m:f>
          <m:f>
            <m:fPr>
              <m:ctrlPr>
                <w:rPr>
                  <w:rFonts w:ascii="Cambria Math" w:hAnsi="Cambria Math"/>
                </w:rPr>
              </m:ctrlPr>
            </m:fPr>
            <m:num>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f>
            <m:fPr>
              <m:ctrlPr>
                <w:rPr>
                  <w:rFonts w:ascii="Cambria Math" w:hAnsi="Cambria Math"/>
                </w:rPr>
              </m:ctrlPr>
            </m:fPr>
            <m:num>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69B9F161" w14:textId="77777777" w:rsidR="00B94259" w:rsidRDefault="00B94259" w:rsidP="00983CA1">
      <w:pPr>
        <w:pStyle w:val="af"/>
      </w:pPr>
      <w:r>
        <w:lastRenderedPageBreak/>
        <w:t>从这一点可以明显看出：</w:t>
      </w:r>
    </w:p>
    <w:p w14:paraId="1D6DFC11"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m:rPr>
              <m:sty m:val="p"/>
            </m:rPr>
            <w:rPr>
              <w:rFonts w:ascii="Cambria Math" w:hAnsi="Cambria Math"/>
            </w:rPr>
            <m:t>log</m:t>
          </m:r>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|A|</m:t>
              </m:r>
            </m:den>
          </m:f>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oMath>
      </m:oMathPara>
    </w:p>
    <w:p w14:paraId="1F6BEC3F" w14:textId="77777777" w:rsidR="00B94259" w:rsidRDefault="00B94259" w:rsidP="00983CA1">
      <w:pPr>
        <w:pStyle w:val="af"/>
      </w:pPr>
      <w:r>
        <w:t>我们可以在最后一个表达式中删除转置，因为</w:t>
      </w:r>
      <m:oMath>
        <m:r>
          <w:rPr>
            <w:rFonts w:ascii="Cambria Math" w:hAnsi="Cambria Math"/>
          </w:rPr>
          <m:t>A</m:t>
        </m:r>
      </m:oMath>
      <w:r>
        <w:t>是对称的。注意与单值情况的相似性，其中</w:t>
      </w:r>
      <m:oMath>
        <m:r>
          <w:rPr>
            <w:rFonts w:ascii="Cambria Math" w:hAnsi="Cambria Math"/>
          </w:rPr>
          <m:t>∂/(∂x)</m:t>
        </m:r>
        <m:r>
          <m:rPr>
            <m:sty m:val="p"/>
          </m:rPr>
          <w:rPr>
            <w:rFonts w:ascii="Cambria Math" w:hAnsi="Cambria Math"/>
          </w:rPr>
          <m:t>log</m:t>
        </m:r>
        <m:r>
          <w:rPr>
            <w:rFonts w:ascii="Cambria Math" w:hAnsi="Cambria Math"/>
          </w:rPr>
          <m:t>x=1/x</m:t>
        </m:r>
      </m:oMath>
      <w:r>
        <w:t>。</w:t>
      </w:r>
    </w:p>
    <w:p w14:paraId="0A52FF16" w14:textId="77777777" w:rsidR="00B94259" w:rsidRDefault="00B94259">
      <w:pPr>
        <w:pStyle w:val="4"/>
      </w:pPr>
      <w:bookmarkStart w:id="472" w:name="header-n449"/>
      <w:r>
        <w:t xml:space="preserve">4.6 </w:t>
      </w:r>
      <w:r>
        <w:t>特征值优化</w:t>
      </w:r>
      <w:bookmarkEnd w:id="472"/>
    </w:p>
    <w:p w14:paraId="2D10AC6F" w14:textId="77777777" w:rsidR="00B94259" w:rsidRDefault="00B94259" w:rsidP="00983CA1">
      <w:pPr>
        <w:pStyle w:val="af"/>
      </w:pPr>
      <w:r>
        <w:t>最后，我们使用矩阵演算以直接导致特征值</w:t>
      </w:r>
      <w:r>
        <w:t>/</w:t>
      </w:r>
      <w:r>
        <w:t>特征向量分析的方式求解优化问题。</w:t>
      </w:r>
      <w:r>
        <w:t xml:space="preserve"> </w:t>
      </w:r>
      <w:r>
        <w:t>考虑以下等式约束优化问题：</w:t>
      </w:r>
    </w:p>
    <w:p w14:paraId="73B3F610" w14:textId="77777777" w:rsidR="00B94259" w:rsidRDefault="00000000"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Ax </m:t>
          </m:r>
          <m:r>
            <m:rPr>
              <m:sty m:val="p"/>
            </m:rPr>
            <w:rPr>
              <w:rFonts w:ascii="Cambria Math" w:hAnsi="Cambria Math"/>
            </w:rPr>
            <m:t xml:space="preserve"> subject to </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59F3B88D" w14:textId="77777777" w:rsidR="00B94259" w:rsidRDefault="00B94259" w:rsidP="00983CA1">
      <w:pPr>
        <w:pStyle w:val="af"/>
      </w:pPr>
      <w:r>
        <w:t>对于对称矩阵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。求解等式约束优化问题的标准方法是采用</w:t>
      </w:r>
      <w:r>
        <w:rPr>
          <w:b/>
        </w:rPr>
        <w:t>拉格朗日</w:t>
      </w:r>
      <w:r>
        <w:t>形式，一种包含等式约束的目标函数，在这种情况下，拉格朗日函数可由以下公式给出：</w:t>
      </w:r>
    </w:p>
    <w:p w14:paraId="75FBD30F" w14:textId="77777777" w:rsidR="00B94259" w:rsidRDefault="00B94259" w:rsidP="00983CA1">
      <w:pPr>
        <w:pStyle w:val="af"/>
      </w:pPr>
      <m:oMathPara>
        <m:oMathParaPr>
          <m:jc m:val="center"/>
        </m:oMathParaPr>
        <m:oMath>
          <m:r>
            <m:rPr>
              <m:scr m:val="script"/>
              <m:sty m:val="p"/>
            </m:rPr>
            <w:rPr>
              <w:rFonts w:ascii="Cambria Math" w:hAnsi="Cambria Math"/>
            </w:rPr>
            <m:t>L</m:t>
          </m:r>
          <m:r>
            <w:rPr>
              <w:rFonts w:ascii="Cambria Math" w:hAnsi="Cambria Math"/>
            </w:rPr>
            <m:t>(x,λ)=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m:oMathPara>
    </w:p>
    <w:p w14:paraId="58DCDE7C" w14:textId="77777777" w:rsidR="00B94259" w:rsidRDefault="00B94259" w:rsidP="00983CA1">
      <w:pPr>
        <w:pStyle w:val="af"/>
      </w:pPr>
      <w:r>
        <w:t>其中，</w:t>
      </w:r>
      <m:oMath>
        <m:r>
          <w:rPr>
            <w:rFonts w:ascii="Cambria Math" w:hAnsi="Cambria Math"/>
          </w:rPr>
          <m:t>λ</m:t>
        </m:r>
      </m:oMath>
      <w:r>
        <w:t>被称为与等式约束关联的拉格朗日乘子。可以确定，要使</w:t>
      </w:r>
      <m:oMath>
        <m:sSup>
          <m:sSupPr>
            <m:ctrlPr>
              <w:rPr>
                <w:rFonts w:ascii="Cambria Math" w:hAnsi="Cambria Math"/>
              </w:rPr>
            </m:ctrlPr>
          </m:sSupPr>
          <m:e>
            <m:r>
              <w:rPr>
                <w:rFonts w:ascii="Cambria Math" w:hAnsi="Cambria Math"/>
              </w:rPr>
              <m:t>x</m:t>
            </m:r>
          </m:e>
          <m:sup>
            <m:r>
              <w:rPr>
                <w:rFonts w:ascii="Cambria Math" w:hAnsi="Cambria Math"/>
              </w:rPr>
              <m:t>*</m:t>
            </m:r>
          </m:sup>
        </m:sSup>
      </m:oMath>
      <w:r>
        <w:t>成为问题的最佳点，拉格朗日的梯度必须在</w:t>
      </w:r>
      <m:oMath>
        <m:sSup>
          <m:sSupPr>
            <m:ctrlPr>
              <w:rPr>
                <w:rFonts w:ascii="Cambria Math" w:hAnsi="Cambria Math"/>
              </w:rPr>
            </m:ctrlPr>
          </m:sSupPr>
          <m:e>
            <m:r>
              <w:rPr>
                <w:rFonts w:ascii="Cambria Math" w:hAnsi="Cambria Math"/>
              </w:rPr>
              <m:t>x</m:t>
            </m:r>
          </m:e>
          <m:sup>
            <m:r>
              <w:rPr>
                <w:rFonts w:ascii="Cambria Math" w:hAnsi="Cambria Math"/>
              </w:rPr>
              <m:t>*</m:t>
            </m:r>
          </m:sup>
        </m:sSup>
      </m:oMath>
      <w:r>
        <w:t>处为零（这不是唯一的条件，但它是必需的）。也就是说，</w:t>
      </w:r>
    </w:p>
    <w:p w14:paraId="2C501496"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m:rPr>
              <m:scr m:val="script"/>
              <m:sty m:val="p"/>
            </m:rPr>
            <w:rPr>
              <w:rFonts w:ascii="Cambria Math" w:hAnsi="Cambria Math"/>
            </w:rPr>
            <m:t>L</m:t>
          </m:r>
          <m:r>
            <w:rPr>
              <w:rFonts w:ascii="Cambria Math" w:hAnsi="Cambria Math"/>
            </w:rPr>
            <m:t>(x,λ)=</m:t>
          </m:r>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x-2λx=0</m:t>
          </m:r>
        </m:oMath>
      </m:oMathPara>
    </w:p>
    <w:p w14:paraId="17329AA8" w14:textId="77777777" w:rsidR="00B94259" w:rsidRDefault="00B94259" w:rsidP="00983CA1">
      <w:pPr>
        <w:pStyle w:val="af"/>
      </w:pPr>
      <w:r>
        <w:t>请注意，这只是线性方程</w:t>
      </w:r>
      <m:oMath>
        <m:r>
          <w:rPr>
            <w:rFonts w:ascii="Cambria Math" w:hAnsi="Cambria Math"/>
          </w:rPr>
          <m:t>Ax=λx</m:t>
        </m:r>
      </m:oMath>
      <w:r>
        <w:t>。</w:t>
      </w:r>
      <w:r>
        <w:t xml:space="preserve"> </w:t>
      </w:r>
      <w:r>
        <w:t>这表明假设</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x=1</m:t>
        </m:r>
      </m:oMath>
      <w:r>
        <w:t>，可能最大化（或最小化）</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的唯一点是</w:t>
      </w:r>
      <m:oMath>
        <m:r>
          <w:rPr>
            <w:rFonts w:ascii="Cambria Math" w:hAnsi="Cambria Math"/>
          </w:rPr>
          <m:t>A</m:t>
        </m:r>
      </m:oMath>
      <w:r>
        <w:t>的特征向量。</w:t>
      </w:r>
    </w:p>
    <w:p w14:paraId="6686F387" w14:textId="77777777" w:rsidR="00B94259" w:rsidRDefault="00B94259">
      <w:pPr>
        <w:pStyle w:val="a0"/>
        <w:rPr>
          <w:lang w:eastAsia="zh-CN"/>
        </w:rPr>
      </w:pPr>
    </w:p>
    <w:p w14:paraId="16F22A1A" w14:textId="77777777" w:rsidR="00B94259" w:rsidRDefault="00B94259">
      <w:pPr>
        <w:pStyle w:val="FirstParagraph"/>
        <w:rPr>
          <w:lang w:eastAsia="zh-CN"/>
        </w:rPr>
      </w:pPr>
    </w:p>
    <w:p w14:paraId="3179848F" w14:textId="77777777" w:rsidR="00EE33F5" w:rsidRDefault="00EE33F5">
      <w:pPr>
        <w:widowControl/>
        <w:jc w:val="left"/>
        <w:rPr>
          <w:b/>
          <w:bCs/>
          <w:kern w:val="44"/>
          <w:sz w:val="44"/>
          <w:szCs w:val="44"/>
        </w:rPr>
      </w:pPr>
      <w:r>
        <w:br w:type="page"/>
      </w:r>
    </w:p>
    <w:p w14:paraId="0A22FEF4" w14:textId="649A3E29" w:rsidR="00B94259" w:rsidRDefault="00EE33F5" w:rsidP="00EE33F5">
      <w:pPr>
        <w:pStyle w:val="MMTopic2"/>
      </w:pPr>
      <w:bookmarkStart w:id="473" w:name="_Toc38636922"/>
      <w:r w:rsidRPr="00C170C6">
        <w:rPr>
          <w:rFonts w:hint="eastAsia"/>
        </w:rPr>
        <w:lastRenderedPageBreak/>
        <w:t xml:space="preserve">CS229 </w:t>
      </w:r>
      <w:r w:rsidRPr="00C170C6">
        <w:rPr>
          <w:rFonts w:hint="eastAsia"/>
        </w:rPr>
        <w:t>机器学习课程复习材料</w:t>
      </w:r>
      <w:r w:rsidRPr="00C170C6">
        <w:rPr>
          <w:rFonts w:hint="eastAsia"/>
        </w:rPr>
        <w:t>-</w:t>
      </w:r>
      <w:r>
        <w:rPr>
          <w:rFonts w:hint="eastAsia"/>
        </w:rPr>
        <w:t>概率论</w:t>
      </w:r>
      <w:bookmarkEnd w:id="473"/>
    </w:p>
    <w:p w14:paraId="6D132D3F" w14:textId="1C00588C" w:rsidR="00EE33F5" w:rsidRDefault="00D91151" w:rsidP="00EE33F5">
      <w:pPr>
        <w:pStyle w:val="aff3"/>
        <w:rPr>
          <w:lang w:eastAsia="zh-CN"/>
        </w:rPr>
      </w:pPr>
      <w:r>
        <w:rPr>
          <w:rFonts w:hint="eastAsia"/>
          <w:lang w:eastAsia="zh-CN"/>
        </w:rPr>
        <w:t>这部分</w:t>
      </w:r>
      <w:r w:rsidR="00EE33F5">
        <w:rPr>
          <w:lang w:eastAsia="zh-CN"/>
        </w:rPr>
        <w:t>是斯坦福大学</w:t>
      </w:r>
      <w:r w:rsidR="00EE33F5">
        <w:rPr>
          <w:lang w:eastAsia="zh-CN"/>
        </w:rPr>
        <w:t>CS229</w:t>
      </w:r>
      <w:r w:rsidR="00EE33F5">
        <w:rPr>
          <w:lang w:eastAsia="zh-CN"/>
        </w:rPr>
        <w:t>机器学习课程的基础材料，</w:t>
      </w:r>
      <w:hyperlink r:id="rId373">
        <w:r w:rsidR="00EE33F5">
          <w:rPr>
            <w:rStyle w:val="ad"/>
            <w:lang w:eastAsia="zh-CN"/>
          </w:rPr>
          <w:t>原始文件下载</w:t>
        </w:r>
      </w:hyperlink>
    </w:p>
    <w:p w14:paraId="13BBABF9" w14:textId="77777777" w:rsidR="00EE33F5" w:rsidRDefault="00EE33F5" w:rsidP="00EE33F5">
      <w:pPr>
        <w:pStyle w:val="aff3"/>
      </w:pPr>
      <w:r>
        <w:t>原文作者：</w:t>
      </w:r>
      <w:r>
        <w:t xml:space="preserve">Arian Maleki </w:t>
      </w:r>
      <w:r>
        <w:t>，</w:t>
      </w:r>
      <w:r>
        <w:t xml:space="preserve"> Tom Do</w:t>
      </w:r>
    </w:p>
    <w:p w14:paraId="21C11A18" w14:textId="77777777" w:rsidR="00EE33F5" w:rsidRDefault="00EE33F5" w:rsidP="00EE33F5">
      <w:pPr>
        <w:pStyle w:val="aff3"/>
        <w:rPr>
          <w:lang w:eastAsia="zh-CN"/>
        </w:rPr>
      </w:pPr>
      <w:r>
        <w:rPr>
          <w:lang w:eastAsia="zh-CN"/>
        </w:rPr>
        <w:t>翻译：</w:t>
      </w:r>
      <w:hyperlink r:id="rId374">
        <w:r>
          <w:rPr>
            <w:rStyle w:val="ad"/>
            <w:lang w:eastAsia="zh-CN"/>
          </w:rPr>
          <w:t>石振宇</w:t>
        </w:r>
      </w:hyperlink>
    </w:p>
    <w:p w14:paraId="0812CBC3" w14:textId="77777777" w:rsidR="00EE33F5" w:rsidRDefault="00EE33F5" w:rsidP="00EE33F5">
      <w:pPr>
        <w:pStyle w:val="aff3"/>
        <w:rPr>
          <w:lang w:eastAsia="zh-CN"/>
        </w:rPr>
      </w:pPr>
      <w:r>
        <w:rPr>
          <w:lang w:eastAsia="zh-CN"/>
        </w:rPr>
        <w:t>审核和修改制作：</w:t>
      </w:r>
      <w:hyperlink r:id="rId375">
        <w:r>
          <w:rPr>
            <w:rStyle w:val="ad"/>
            <w:lang w:eastAsia="zh-CN"/>
          </w:rPr>
          <w:t>黄海广</w:t>
        </w:r>
      </w:hyperlink>
    </w:p>
    <w:p w14:paraId="18C0D611" w14:textId="77777777" w:rsidR="00B94259" w:rsidRDefault="00B94259" w:rsidP="00983CA1">
      <w:pPr>
        <w:pStyle w:val="af"/>
      </w:pPr>
      <w:r>
        <w:t>概率论是对不确定性的研究。通过这门课，我们将依靠概率论中的概念来推导机器学习算法。这篇笔记试图涵盖适用于</w:t>
      </w:r>
      <w:r>
        <w:rPr>
          <w:b/>
        </w:rPr>
        <w:t>CS229</w:t>
      </w:r>
      <w:r>
        <w:t>的概率论基础。概率论的数学理论非常复杂，并且涉及到</w:t>
      </w:r>
      <w:r>
        <w:t>“</w:t>
      </w:r>
      <w:r>
        <w:t>分析</w:t>
      </w:r>
      <w:r>
        <w:t>”</w:t>
      </w:r>
      <w:r>
        <w:t>的一个分支：测度论。在这篇笔记中，我们提供了概率的一些基本处理方法，但是不会涉及到这些更复杂的细节。</w:t>
      </w:r>
    </w:p>
    <w:p w14:paraId="38E0F975" w14:textId="77777777" w:rsidR="00B94259" w:rsidRDefault="00B94259">
      <w:pPr>
        <w:pStyle w:val="3"/>
      </w:pPr>
      <w:bookmarkStart w:id="474" w:name="header-n13"/>
      <w:bookmarkStart w:id="475" w:name="_Toc38636923"/>
      <w:r>
        <w:t xml:space="preserve">1. </w:t>
      </w:r>
      <w:r>
        <w:t>概率的基本要素</w:t>
      </w:r>
      <w:bookmarkEnd w:id="474"/>
      <w:bookmarkEnd w:id="475"/>
    </w:p>
    <w:p w14:paraId="29CEC895" w14:textId="57D341AF" w:rsidR="00B94259" w:rsidRDefault="00B94259" w:rsidP="00983CA1">
      <w:pPr>
        <w:pStyle w:val="af"/>
      </w:pPr>
      <w:r>
        <w:t>为了定义集合上的概率，我们需要一些基本元素</w:t>
      </w:r>
      <w:r w:rsidR="00983CA1">
        <w:rPr>
          <w:rFonts w:hint="eastAsia"/>
        </w:rPr>
        <w:t>：</w:t>
      </w:r>
    </w:p>
    <w:p w14:paraId="7CF1D61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样本空间</w:t>
      </w:r>
      <m:oMath>
        <m:r>
          <w:rPr>
            <w:rFonts w:ascii="Cambria Math" w:eastAsiaTheme="minorEastAsia" w:hAnsi="Cambria Math"/>
            <w:szCs w:val="21"/>
          </w:rPr>
          <m:t>Ω</m:t>
        </m:r>
      </m:oMath>
      <w:r w:rsidRPr="00983CA1">
        <w:rPr>
          <w:rFonts w:asciiTheme="minorEastAsia" w:eastAsiaTheme="minorEastAsia" w:hAnsiTheme="minorEastAsia"/>
          <w:szCs w:val="21"/>
        </w:rPr>
        <w:t xml:space="preserve">：随机实验的所有结果的集合。在这里，每个结果 </w:t>
      </w:r>
      <m:oMath>
        <m:r>
          <w:rPr>
            <w:rFonts w:ascii="Cambria Math" w:eastAsiaTheme="minorEastAsia" w:hAnsi="Cambria Math"/>
            <w:szCs w:val="21"/>
          </w:rPr>
          <m:t>w∈Ω</m:t>
        </m:r>
      </m:oMath>
      <w:r w:rsidRPr="00983CA1">
        <w:rPr>
          <w:rFonts w:asciiTheme="minorEastAsia" w:eastAsiaTheme="minorEastAsia" w:hAnsiTheme="minorEastAsia"/>
          <w:szCs w:val="21"/>
        </w:rPr>
        <w:t xml:space="preserve"> 可以被认为是实验结束时现实世界状态的完整描述。</w:t>
      </w:r>
    </w:p>
    <w:p w14:paraId="64B01C81"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事件集（事件空间）</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：元素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 的集合（称为事件）是 </w:t>
      </w:r>
      <m:oMath>
        <m:r>
          <w:rPr>
            <w:rFonts w:ascii="Cambria Math" w:eastAsiaTheme="minorEastAsia" w:hAnsi="Cambria Math"/>
            <w:szCs w:val="21"/>
          </w:rPr>
          <m:t>Ω</m:t>
        </m:r>
      </m:oMath>
      <w:r w:rsidRPr="00983CA1">
        <w:rPr>
          <w:rFonts w:asciiTheme="minorEastAsia" w:eastAsiaTheme="minorEastAsia" w:hAnsiTheme="minorEastAsia"/>
          <w:szCs w:val="21"/>
        </w:rPr>
        <w:t xml:space="preserve"> 的子集（即每个 </w:t>
      </w:r>
      <m:oMath>
        <m:r>
          <w:rPr>
            <w:rFonts w:ascii="Cambria Math" w:eastAsiaTheme="minorEastAsia" w:hAnsi="Cambria Math"/>
            <w:szCs w:val="21"/>
          </w:rPr>
          <m:t>A⊆Ω</m:t>
        </m:r>
      </m:oMath>
      <w:r w:rsidRPr="00983CA1">
        <w:rPr>
          <w:rFonts w:asciiTheme="minorEastAsia" w:eastAsiaTheme="minorEastAsia" w:hAnsiTheme="minorEastAsia"/>
          <w:szCs w:val="21"/>
        </w:rPr>
        <w:t xml:space="preserve"> 是一个实验可能结果的集合）。</w:t>
      </w:r>
    </w:p>
    <w:p w14:paraId="53427860"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备注：</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需要满足以下三个条件：</w:t>
      </w:r>
    </w:p>
    <w:p w14:paraId="3810C9D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(1) </w:t>
      </w:r>
      <m:oMath>
        <m:r>
          <w:rPr>
            <w:rFonts w:ascii="Cambria Math" w:eastAsiaTheme="minorEastAsia" w:hAnsi="Cambria Math"/>
            <w:szCs w:val="21"/>
          </w:rPr>
          <m:t>∅∈</m:t>
        </m:r>
        <m:r>
          <m:rPr>
            <m:scr m:val="script"/>
            <m:sty m:val="p"/>
          </m:rPr>
          <w:rPr>
            <w:rFonts w:ascii="Cambria Math" w:eastAsiaTheme="minorEastAsia" w:hAnsi="Cambria Math"/>
            <w:szCs w:val="21"/>
          </w:rPr>
          <m:t>F</m:t>
        </m:r>
      </m:oMath>
    </w:p>
    <w:p w14:paraId="771C74E7"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(2) </w:t>
      </w:r>
      <m:oMath>
        <m:r>
          <w:rPr>
            <w:rFonts w:ascii="Cambria Math" w:eastAsiaTheme="minorEastAsia" w:hAnsi="Cambria Math"/>
            <w:szCs w:val="21"/>
          </w:rPr>
          <m:t>A∈</m:t>
        </m:r>
        <m:r>
          <m:rPr>
            <m:scr m:val="script"/>
            <m:sty m:val="p"/>
          </m:rPr>
          <w:rPr>
            <w:rFonts w:ascii="Cambria Math" w:eastAsiaTheme="minorEastAsia" w:hAnsi="Cambria Math"/>
            <w:szCs w:val="21"/>
          </w:rPr>
          <m:t>F</m:t>
        </m:r>
        <m:r>
          <w:rPr>
            <w:rFonts w:ascii="Cambria Math" w:eastAsiaTheme="minorEastAsia" w:hAnsi="Cambria Math"/>
            <w:szCs w:val="21"/>
          </w:rPr>
          <m:t>⇒Ω∖A∈</m:t>
        </m:r>
        <m:r>
          <m:rPr>
            <m:scr m:val="script"/>
            <m:sty m:val="p"/>
          </m:rPr>
          <w:rPr>
            <w:rFonts w:ascii="Cambria Math" w:eastAsiaTheme="minorEastAsia" w:hAnsi="Cambria Math"/>
            <w:szCs w:val="21"/>
          </w:rPr>
          <m:t>F</m:t>
        </m:r>
      </m:oMath>
    </w:p>
    <w:p w14:paraId="19BDB16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(3)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m:t>
            </m:r>
          </m:e>
          <m:sub>
            <m:r>
              <w:rPr>
                <w:rFonts w:ascii="Cambria Math" w:eastAsiaTheme="minorEastAsia" w:hAnsi="Cambria Math"/>
                <w:szCs w:val="21"/>
              </w:rPr>
              <m:t>i</m:t>
            </m:r>
          </m:sub>
        </m:sSub>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oMath>
    </w:p>
    <w:p w14:paraId="1D4BEDC7"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概率度量</w:t>
      </w:r>
      <m:oMath>
        <m:r>
          <w:rPr>
            <w:rFonts w:ascii="Cambria Math" w:eastAsiaTheme="minorEastAsia" w:hAnsi="Cambria Math"/>
            <w:szCs w:val="21"/>
          </w:rPr>
          <m:t>P</m:t>
        </m:r>
      </m:oMath>
      <w:r w:rsidRPr="00983CA1">
        <w:rPr>
          <w:rFonts w:asciiTheme="minorEastAsia" w:eastAsiaTheme="minorEastAsia" w:hAnsiTheme="minorEastAsia"/>
          <w:szCs w:val="21"/>
        </w:rPr>
        <w:t>：函数</w:t>
      </w:r>
      <m:oMath>
        <m:r>
          <w:rPr>
            <w:rFonts w:ascii="Cambria Math" w:eastAsiaTheme="minorEastAsia" w:hAnsi="Cambria Math"/>
            <w:szCs w:val="21"/>
          </w:rPr>
          <m:t>P</m:t>
        </m:r>
      </m:oMath>
      <w:r w:rsidRPr="00983CA1">
        <w:rPr>
          <w:rFonts w:asciiTheme="minorEastAsia" w:eastAsiaTheme="minorEastAsia" w:hAnsiTheme="minorEastAsia"/>
          <w:szCs w:val="21"/>
        </w:rPr>
        <w:t>是一个</w:t>
      </w:r>
      <m:oMath>
        <m:r>
          <m:rPr>
            <m:scr m:val="script"/>
            <m:sty m:val="p"/>
          </m:rPr>
          <w:rPr>
            <w:rFonts w:ascii="Cambria Math" w:eastAsiaTheme="minorEastAsia" w:hAnsi="Cambria Math"/>
            <w:szCs w:val="21"/>
          </w:rPr>
          <m:t>F</m:t>
        </m:r>
        <m:r>
          <w:rPr>
            <w:rFonts w:ascii="Cambria Math" w:eastAsiaTheme="minorEastAsia" w:hAnsi="Cambria Math"/>
            <w:szCs w:val="21"/>
          </w:rPr>
          <m:t>→</m:t>
        </m:r>
        <m:r>
          <m:rPr>
            <m:scr m:val="double-struck"/>
            <m:sty m:val="p"/>
          </m:rPr>
          <w:rPr>
            <w:rFonts w:ascii="Cambria Math" w:eastAsiaTheme="minorEastAsia" w:hAnsi="Cambria Math"/>
            <w:szCs w:val="21"/>
          </w:rPr>
          <m:t>R</m:t>
        </m:r>
      </m:oMath>
      <w:r w:rsidRPr="00983CA1">
        <w:rPr>
          <w:rFonts w:asciiTheme="minorEastAsia" w:eastAsiaTheme="minorEastAsia" w:hAnsiTheme="minorEastAsia"/>
          <w:szCs w:val="21"/>
        </w:rPr>
        <w:t>的映射，满足以下性质：</w:t>
      </w:r>
    </w:p>
    <w:p w14:paraId="04ED9C9A"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对于每个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w:t>
      </w:r>
      <m:oMath>
        <m:r>
          <w:rPr>
            <w:rFonts w:ascii="Cambria Math" w:eastAsiaTheme="minorEastAsia" w:hAnsi="Cambria Math"/>
            <w:szCs w:val="21"/>
          </w:rPr>
          <m:t>P(A)≥0</m:t>
        </m:r>
      </m:oMath>
      <w:r w:rsidRPr="00983CA1">
        <w:rPr>
          <w:rFonts w:asciiTheme="minorEastAsia" w:eastAsiaTheme="minorEastAsia" w:hAnsiTheme="minorEastAsia"/>
          <w:szCs w:val="21"/>
        </w:rPr>
        <w:t xml:space="preserve">, </w:t>
      </w:r>
    </w:p>
    <w:p w14:paraId="2A9D60FE"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P(Ω)=1</m:t>
        </m:r>
      </m:oMath>
    </w:p>
    <w:p w14:paraId="729EA7B8"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如果</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是互不相交的事件 (即 当</w:t>
      </w:r>
      <m:oMath>
        <m:r>
          <w:rPr>
            <w:rFonts w:ascii="Cambria Math" w:eastAsiaTheme="minorEastAsia" w:hAnsi="Cambria Math"/>
            <w:szCs w:val="21"/>
          </w:rPr>
          <m:t>i≠j</m:t>
        </m:r>
      </m:oMath>
      <w:r w:rsidRPr="00983CA1">
        <w:rPr>
          <w:rFonts w:asciiTheme="minorEastAsia" w:eastAsiaTheme="minorEastAsia" w:hAnsiTheme="minorEastAsia"/>
          <w:szCs w:val="21"/>
        </w:rPr>
        <w:t>时，</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 那么：</w:t>
      </w:r>
    </w:p>
    <w:p w14:paraId="4B952791"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w:lastRenderedPageBreak/>
            <m:t>P</m:t>
          </m:r>
          <m:d>
            <m:dPr>
              <m:ctrlPr>
                <w:rPr>
                  <w:rFonts w:ascii="Cambria Math" w:hAnsi="Cambria Math"/>
                  <w:sz w:val="21"/>
                  <w:szCs w:val="21"/>
                </w:rPr>
              </m:ctrlPr>
            </m:dPr>
            <m:e>
              <m:limLow>
                <m:limLowPr>
                  <m:ctrlPr>
                    <w:rPr>
                      <w:rFonts w:ascii="Cambria Math" w:hAnsi="Cambria Math"/>
                      <w:sz w:val="21"/>
                      <w:szCs w:val="21"/>
                    </w:rPr>
                  </m:ctrlPr>
                </m:limLowPr>
                <m:e>
                  <m:r>
                    <w:rPr>
                      <w:rFonts w:ascii="Cambria Math" w:hAnsi="Cambria Math"/>
                      <w:sz w:val="21"/>
                      <w:szCs w:val="21"/>
                    </w:rPr>
                    <m:t>∪</m:t>
                  </m:r>
                </m:e>
                <m:lim>
                  <m:r>
                    <w:rPr>
                      <w:rFonts w:ascii="Cambria Math" w:hAnsi="Cambria Math"/>
                      <w:sz w:val="21"/>
                      <w:szCs w:val="21"/>
                    </w:rPr>
                    <m:t>i</m:t>
                  </m:r>
                </m:lim>
              </m:limLow>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r>
            <w:rPr>
              <w:rFonts w:ascii="Cambria Math" w:hAnsi="Cambria Math"/>
              <w:sz w:val="21"/>
              <w:szCs w:val="21"/>
            </w:rPr>
            <m:t>=</m:t>
          </m:r>
          <m:nary>
            <m:naryPr>
              <m:chr m:val="∑"/>
              <m:limLoc m:val="undOvr"/>
              <m:supHide m:val="1"/>
              <m:ctrlPr>
                <w:rPr>
                  <w:rFonts w:ascii="Cambria Math" w:hAnsi="Cambria Math"/>
                  <w:sz w:val="21"/>
                  <w:szCs w:val="21"/>
                </w:rPr>
              </m:ctrlPr>
            </m:naryPr>
            <m:sub>
              <m:r>
                <w:rPr>
                  <w:rFonts w:ascii="Cambria Math" w:hAnsi="Cambria Math"/>
                  <w:sz w:val="21"/>
                  <w:szCs w:val="21"/>
                </w:rPr>
                <m:t>i</m:t>
              </m:r>
            </m:sub>
            <m:sup>
              <m:r>
                <w:rPr>
                  <w:rFonts w:ascii="Cambria Math" w:hAnsi="Cambria Math"/>
                  <w:sz w:val="21"/>
                  <w:szCs w:val="21"/>
                </w:rPr>
                <m:t>​</m:t>
              </m:r>
            </m:sup>
            <m:e>
              <m:r>
                <w:rPr>
                  <w:rFonts w:ascii="Cambria Math" w:hAnsi="Cambria Math"/>
                  <w:sz w:val="21"/>
                  <w:szCs w:val="21"/>
                </w:rPr>
                <m:t>P</m:t>
              </m:r>
            </m:e>
          </m:nary>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oMath>
      </m:oMathPara>
    </w:p>
    <w:p w14:paraId="341BCAE8" w14:textId="77777777" w:rsidR="00B94259" w:rsidRDefault="00B94259" w:rsidP="00D93543">
      <w:pPr>
        <w:pStyle w:val="af"/>
      </w:pPr>
      <w:r>
        <w:t>以上三条性质被称为</w:t>
      </w:r>
      <w:r>
        <w:rPr>
          <w:b/>
        </w:rPr>
        <w:t>概率公理</w:t>
      </w:r>
      <w:r>
        <w:t>。</w:t>
      </w:r>
    </w:p>
    <w:p w14:paraId="2943E8F8" w14:textId="77777777" w:rsidR="00B94259" w:rsidRDefault="00B94259" w:rsidP="00D93543">
      <w:pPr>
        <w:pStyle w:val="af"/>
        <w:ind w:firstLine="422"/>
      </w:pPr>
      <w:r>
        <w:rPr>
          <w:b/>
        </w:rPr>
        <w:t>举例</w:t>
      </w:r>
      <w:r>
        <w:t>：</w:t>
      </w:r>
    </w:p>
    <w:p w14:paraId="2D4D3EE6" w14:textId="77777777" w:rsidR="00B94259" w:rsidRDefault="00B94259" w:rsidP="00D93543">
      <w:pPr>
        <w:pStyle w:val="af"/>
      </w:pPr>
      <w:r>
        <w:t>考虑投掷六面骰子的事件。样本空间为</w:t>
      </w:r>
      <m:oMath>
        <m:r>
          <w:rPr>
            <w:rFonts w:ascii="Cambria Math" w:hAnsi="Cambria Math"/>
          </w:rPr>
          <m:t>Ω={1</m:t>
        </m:r>
        <m:r>
          <w:rPr>
            <w:rFonts w:ascii="Cambria Math" w:hAnsi="Cambria Math"/>
          </w:rPr>
          <m:t>，</m:t>
        </m:r>
        <m:r>
          <w:rPr>
            <w:rFonts w:ascii="Cambria Math" w:hAnsi="Cambria Math"/>
          </w:rPr>
          <m:t>2</m:t>
        </m:r>
        <m:r>
          <w:rPr>
            <w:rFonts w:ascii="Cambria Math" w:hAnsi="Cambria Math"/>
          </w:rPr>
          <m:t>，</m:t>
        </m:r>
        <m:r>
          <w:rPr>
            <w:rFonts w:ascii="Cambria Math" w:hAnsi="Cambria Math"/>
          </w:rPr>
          <m:t>3</m:t>
        </m:r>
        <m:r>
          <w:rPr>
            <w:rFonts w:ascii="Cambria Math" w:hAnsi="Cambria Math"/>
          </w:rPr>
          <m:t>，</m:t>
        </m:r>
        <m:r>
          <w:rPr>
            <w:rFonts w:ascii="Cambria Math" w:hAnsi="Cambria Math"/>
          </w:rPr>
          <m:t>4</m:t>
        </m:r>
        <m:r>
          <w:rPr>
            <w:rFonts w:ascii="Cambria Math" w:hAnsi="Cambria Math"/>
          </w:rPr>
          <m:t>，</m:t>
        </m:r>
        <m:r>
          <w:rPr>
            <w:rFonts w:ascii="Cambria Math" w:hAnsi="Cambria Math"/>
          </w:rPr>
          <m:t>5</m:t>
        </m:r>
        <m:r>
          <w:rPr>
            <w:rFonts w:ascii="Cambria Math" w:hAnsi="Cambria Math"/>
          </w:rPr>
          <m:t>，</m:t>
        </m:r>
        <m:r>
          <w:rPr>
            <w:rFonts w:ascii="Cambria Math" w:hAnsi="Cambria Math"/>
          </w:rPr>
          <m:t>6}</m:t>
        </m:r>
      </m:oMath>
      <w:r>
        <w:t>。最简单的事件空间是平凡事件空间</w:t>
      </w:r>
      <m:oMath>
        <m:r>
          <m:rPr>
            <m:scr m:val="script"/>
            <m:sty m:val="p"/>
          </m:rPr>
          <w:rPr>
            <w:rFonts w:ascii="Cambria Math" w:hAnsi="Cambria Math"/>
          </w:rPr>
          <m:t>F</m:t>
        </m:r>
        <m:r>
          <w:rPr>
            <w:rFonts w:ascii="Cambria Math" w:hAnsi="Cambria Math"/>
          </w:rPr>
          <m:t>={∅,Ω}</m:t>
        </m:r>
      </m:oMath>
      <w:r>
        <w:t>.</w:t>
      </w:r>
      <w:r>
        <w:t>另一个事件空间是</w:t>
      </w:r>
      <m:oMath>
        <m:r>
          <w:rPr>
            <w:rFonts w:ascii="Cambria Math" w:hAnsi="Cambria Math"/>
          </w:rPr>
          <m:t>Ω</m:t>
        </m:r>
      </m:oMath>
      <w:r>
        <w:t>的所有子集的集合。对于第一个事件空间，满足上述要求的唯一概率度量由</w:t>
      </w:r>
      <m:oMath>
        <m:r>
          <w:rPr>
            <w:rFonts w:ascii="Cambria Math" w:hAnsi="Cambria Math"/>
          </w:rPr>
          <m:t>P(∅)=0</m:t>
        </m:r>
      </m:oMath>
      <w:r>
        <w:t>，</w:t>
      </w:r>
      <m:oMath>
        <m:r>
          <w:rPr>
            <w:rFonts w:ascii="Cambria Math" w:hAnsi="Cambria Math"/>
          </w:rPr>
          <m:t>p(Ω)=1</m:t>
        </m:r>
      </m:oMath>
      <w:r>
        <w:t>给出。对于第二个事件空间，一个有效的概率度量是将事件空间中每个事件的概率分配为</w:t>
      </w:r>
      <m:oMath>
        <m:r>
          <w:rPr>
            <w:rFonts w:ascii="Cambria Math" w:hAnsi="Cambria Math"/>
          </w:rPr>
          <m:t>i/6</m:t>
        </m:r>
      </m:oMath>
      <w:r>
        <w:t>，这里</w:t>
      </w:r>
      <m:oMath>
        <m:r>
          <w:rPr>
            <w:rFonts w:ascii="Cambria Math" w:hAnsi="Cambria Math"/>
          </w:rPr>
          <m:t>i</m:t>
        </m:r>
      </m:oMath>
      <w:r>
        <w:t xml:space="preserve"> </w:t>
      </w:r>
      <w:r>
        <w:t>是这个事件集合中元素的数量；例如</w:t>
      </w:r>
      <m:oMath>
        <m:r>
          <w:rPr>
            <w:rFonts w:ascii="Cambria Math" w:hAnsi="Cambria Math"/>
          </w:rPr>
          <m:t>P({1,2,3,4})=4/6</m:t>
        </m:r>
      </m:oMath>
      <w:r>
        <w:t>，</w:t>
      </w:r>
      <m:oMath>
        <m:r>
          <w:rPr>
            <w:rFonts w:ascii="Cambria Math" w:hAnsi="Cambria Math"/>
          </w:rPr>
          <m:t>P({1,2,3})=3/6</m:t>
        </m:r>
      </m:oMath>
      <w:r>
        <w:t>。</w:t>
      </w:r>
    </w:p>
    <w:p w14:paraId="0772B801" w14:textId="77777777" w:rsidR="00B94259" w:rsidRDefault="00B94259" w:rsidP="00D93543">
      <w:pPr>
        <w:pStyle w:val="af"/>
        <w:ind w:firstLine="422"/>
      </w:pPr>
      <w:r>
        <w:rPr>
          <w:b/>
        </w:rPr>
        <w:t>性质：</w:t>
      </w:r>
    </w:p>
    <w:p w14:paraId="5709A58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如果</w:t>
      </w:r>
      <m:oMath>
        <m:r>
          <w:rPr>
            <w:rFonts w:ascii="Cambria Math" w:eastAsiaTheme="minorEastAsia" w:hAnsi="Cambria Math"/>
          </w:rPr>
          <m:t>A⊆B</m:t>
        </m:r>
      </m:oMath>
      <w:r w:rsidRPr="00D93543">
        <w:rPr>
          <w:rFonts w:asciiTheme="minorEastAsia" w:eastAsiaTheme="minorEastAsia" w:hAnsiTheme="minorEastAsia"/>
        </w:rPr>
        <w:t>，则：</w:t>
      </w:r>
      <m:oMath>
        <m:r>
          <w:rPr>
            <w:rFonts w:ascii="Cambria Math" w:eastAsiaTheme="minorEastAsia" w:hAnsi="Cambria Math"/>
          </w:rPr>
          <m:t>P(A)≤P(B)</m:t>
        </m:r>
      </m:oMath>
    </w:p>
    <w:p w14:paraId="2820EBF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P(A∩B)≤min(P(A),P(B))</m:t>
        </m:r>
      </m:oMath>
    </w:p>
    <w:p w14:paraId="120A139E"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(布尔不等式)：</w:t>
      </w:r>
      <m:oMath>
        <m:r>
          <w:rPr>
            <w:rFonts w:ascii="Cambria Math" w:eastAsiaTheme="minorEastAsia" w:hAnsi="Cambria Math"/>
          </w:rPr>
          <m:t>P(A∪B)≤P(A)+P(B)</m:t>
        </m:r>
      </m:oMath>
    </w:p>
    <w:p w14:paraId="279F4B8C"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P(Ω|A)=1-P(A)</m:t>
        </m:r>
      </m:oMath>
    </w:p>
    <w:p w14:paraId="252207B6"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(全概率定律)：如果</w:t>
      </w:r>
      <m:oMath>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k</m:t>
            </m:r>
          </m:sub>
        </m:sSub>
      </m:oMath>
      <w:r w:rsidRPr="00D93543">
        <w:rPr>
          <w:rFonts w:asciiTheme="minorEastAsia" w:eastAsiaTheme="minorEastAsia" w:hAnsiTheme="minorEastAsia"/>
        </w:rPr>
        <w:t>是一些互不相交的事件并且它们的并集是</w:t>
      </w:r>
      <m:oMath>
        <m:r>
          <w:rPr>
            <w:rFonts w:ascii="Cambria Math" w:eastAsiaTheme="minorEastAsia" w:hAnsi="Cambria Math"/>
          </w:rPr>
          <m:t>Ω</m:t>
        </m:r>
      </m:oMath>
      <w:r w:rsidRPr="00D93543">
        <w:rPr>
          <w:rFonts w:asciiTheme="minorEastAsia" w:eastAsiaTheme="minorEastAsia" w:hAnsiTheme="minorEastAsia"/>
        </w:rPr>
        <w:t>，那么它们的概率之和是1</w:t>
      </w:r>
    </w:p>
    <w:p w14:paraId="258EA065" w14:textId="77777777" w:rsidR="00B94259" w:rsidRDefault="00B94259">
      <w:pPr>
        <w:pStyle w:val="4"/>
      </w:pPr>
      <w:bookmarkStart w:id="476" w:name="header-n49"/>
      <w:r>
        <w:t xml:space="preserve">1.1 </w:t>
      </w:r>
      <w:r>
        <w:t>条件概率和独立性</w:t>
      </w:r>
      <w:bookmarkEnd w:id="476"/>
    </w:p>
    <w:p w14:paraId="6BABFCE9" w14:textId="77777777" w:rsidR="00B94259" w:rsidRDefault="00B94259" w:rsidP="00D93543">
      <w:pPr>
        <w:pStyle w:val="af"/>
      </w:pPr>
      <w:r>
        <w:t>假设</w:t>
      </w:r>
      <m:oMath>
        <m:r>
          <w:rPr>
            <w:rFonts w:ascii="Cambria Math" w:hAnsi="Cambria Math"/>
          </w:rPr>
          <m:t>B</m:t>
        </m:r>
      </m:oMath>
      <w:r>
        <w:t>是一个概率非</w:t>
      </w:r>
      <w:r>
        <w:t>0</w:t>
      </w:r>
      <w:r>
        <w:t>的事件，我们定义在给定</w:t>
      </w:r>
      <m:oMath>
        <m:r>
          <w:rPr>
            <w:rFonts w:ascii="Cambria Math" w:hAnsi="Cambria Math"/>
          </w:rPr>
          <m:t>B</m:t>
        </m:r>
      </m:oMath>
      <w:r>
        <w:t>的条件下</w:t>
      </w:r>
      <m:oMath>
        <m:r>
          <w:rPr>
            <w:rFonts w:ascii="Cambria Math" w:hAnsi="Cambria Math"/>
          </w:rPr>
          <m:t>A</m:t>
        </m:r>
      </m:oMath>
      <w:r>
        <w:t xml:space="preserve"> </w:t>
      </w:r>
      <w:r>
        <w:t>的条件概率为：</w:t>
      </w:r>
    </w:p>
    <w:p w14:paraId="401255A7" w14:textId="77777777" w:rsidR="00B94259" w:rsidRDefault="00B94259" w:rsidP="00D93543">
      <w:pPr>
        <w:pStyle w:val="af"/>
      </w:pPr>
      <m:oMathPara>
        <m:oMathParaPr>
          <m:jc m:val="center"/>
        </m:oMathParaPr>
        <m:oMath>
          <m:r>
            <w:rPr>
              <w:rFonts w:ascii="Cambria Math" w:hAnsi="Cambria Math"/>
            </w:rPr>
            <m:t>P(A|B)≜</m:t>
          </m:r>
          <m:f>
            <m:fPr>
              <m:ctrlPr>
                <w:rPr>
                  <w:rFonts w:ascii="Cambria Math" w:hAnsi="Cambria Math"/>
                </w:rPr>
              </m:ctrlPr>
            </m:fPr>
            <m:num>
              <m:r>
                <w:rPr>
                  <w:rFonts w:ascii="Cambria Math" w:hAnsi="Cambria Math"/>
                </w:rPr>
                <m:t>P(A∩B)</m:t>
              </m:r>
            </m:num>
            <m:den>
              <m:r>
                <w:rPr>
                  <w:rFonts w:ascii="Cambria Math" w:hAnsi="Cambria Math"/>
                </w:rPr>
                <m:t>P(B)</m:t>
              </m:r>
            </m:den>
          </m:f>
        </m:oMath>
      </m:oMathPara>
    </w:p>
    <w:p w14:paraId="1A6CCDCC" w14:textId="77777777" w:rsidR="00B94259" w:rsidRDefault="00B94259" w:rsidP="00D93543">
      <w:pPr>
        <w:pStyle w:val="af"/>
      </w:pPr>
      <w:r>
        <w:t>换句话说，</w:t>
      </w:r>
      <m:oMath>
        <m:r>
          <w:rPr>
            <w:rFonts w:ascii="Cambria Math" w:hAnsi="Cambria Math"/>
          </w:rPr>
          <m:t>P(A|B</m:t>
        </m:r>
      </m:oMath>
      <w:r>
        <w:t>)</w:t>
      </w:r>
      <w:r>
        <w:t>是度量已经观测到</w:t>
      </w:r>
      <m:oMath>
        <m:r>
          <w:rPr>
            <w:rFonts w:ascii="Cambria Math" w:hAnsi="Cambria Math"/>
          </w:rPr>
          <m:t>B</m:t>
        </m:r>
      </m:oMath>
      <w:r>
        <w:t>事件发生的情况下</w:t>
      </w:r>
      <m:oMath>
        <m:r>
          <w:rPr>
            <w:rFonts w:ascii="Cambria Math" w:hAnsi="Cambria Math"/>
          </w:rPr>
          <m:t>A</m:t>
        </m:r>
      </m:oMath>
      <w:r>
        <w:t>事件发生的概率，两个事件被称为独立事件当且仅当</w:t>
      </w:r>
      <m:oMath>
        <m:r>
          <w:rPr>
            <w:rFonts w:ascii="Cambria Math" w:hAnsi="Cambria Math"/>
          </w:rPr>
          <m:t>P(A∩B)=P(A)P(B)</m:t>
        </m:r>
      </m:oMath>
      <w:r>
        <w:t>（或等价地，</w:t>
      </w:r>
      <m:oMath>
        <m:r>
          <w:rPr>
            <w:rFonts w:ascii="Cambria Math" w:hAnsi="Cambria Math"/>
          </w:rPr>
          <m:t>P(A|B)=P(A)</m:t>
        </m:r>
      </m:oMath>
      <w:r>
        <w:t>)</w:t>
      </w:r>
      <w:r>
        <w:t>。因此，独立性相当于是说观察到事件</w:t>
      </w:r>
      <m:oMath>
        <m:r>
          <w:rPr>
            <w:rFonts w:ascii="Cambria Math" w:hAnsi="Cambria Math"/>
          </w:rPr>
          <m:t>B</m:t>
        </m:r>
      </m:oMath>
      <w:r>
        <w:t>对于事件</w:t>
      </w:r>
      <m:oMath>
        <m:r>
          <w:rPr>
            <w:rFonts w:ascii="Cambria Math" w:hAnsi="Cambria Math"/>
          </w:rPr>
          <m:t>A</m:t>
        </m:r>
      </m:oMath>
      <w:r>
        <w:t>的概率没有任何影响。</w:t>
      </w:r>
    </w:p>
    <w:p w14:paraId="5B1FD4B0" w14:textId="77777777" w:rsidR="00B94259" w:rsidRDefault="00B94259">
      <w:pPr>
        <w:pStyle w:val="3"/>
      </w:pPr>
      <w:bookmarkStart w:id="477" w:name="header-n53"/>
      <w:bookmarkStart w:id="478" w:name="_Toc38636924"/>
      <w:r>
        <w:t xml:space="preserve">2. </w:t>
      </w:r>
      <w:r>
        <w:t>随机变量</w:t>
      </w:r>
      <w:bookmarkEnd w:id="477"/>
      <w:bookmarkEnd w:id="478"/>
    </w:p>
    <w:p w14:paraId="6F2F4C03" w14:textId="77777777" w:rsidR="00B94259" w:rsidRDefault="00B94259" w:rsidP="005E1550">
      <w:pPr>
        <w:pStyle w:val="af"/>
      </w:pPr>
      <w:r>
        <w:t>考虑一个实验，我们翻转</w:t>
      </w:r>
      <w:r>
        <w:t>10</w:t>
      </w:r>
      <w:r>
        <w:t>枚硬币，我们想知道正面硬币的数量。这里，样本空间</w:t>
      </w:r>
      <m:oMath>
        <m:r>
          <w:rPr>
            <w:rFonts w:ascii="Cambria Math" w:hAnsi="Cambria Math"/>
          </w:rPr>
          <m:t>Ω</m:t>
        </m:r>
      </m:oMath>
      <w:r>
        <w:t>的元素是长度为</w:t>
      </w:r>
      <w:r>
        <w:t>10</w:t>
      </w:r>
      <w:r>
        <w:t>的序列。例如，我们可能有</w:t>
      </w:r>
      <m:oMath>
        <m:sSub>
          <m:sSubPr>
            <m:ctrlPr>
              <w:rPr>
                <w:rFonts w:ascii="Cambria Math" w:hAnsi="Cambria Math"/>
              </w:rPr>
            </m:ctrlPr>
          </m:sSubPr>
          <m:e>
            <m:r>
              <w:rPr>
                <w:rFonts w:ascii="Cambria Math" w:hAnsi="Cambria Math"/>
              </w:rPr>
              <m:t>w</m:t>
            </m:r>
          </m:e>
          <m:sub>
            <m:r>
              <w:rPr>
                <w:rFonts w:ascii="Cambria Math" w:hAnsi="Cambria Math"/>
              </w:rPr>
              <m:t>0</m:t>
            </m:r>
          </m:sub>
        </m:sSub>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w:lastRenderedPageBreak/>
          <m:t>Ω</m:t>
        </m:r>
      </m:oMath>
      <w:r>
        <w:t>。然而，在实践中，我们通常不关心获得任何特定正反序列的概率。相反，我们通常关心结果的实值函数，比如我们</w:t>
      </w:r>
      <w:r>
        <w:t>10</w:t>
      </w:r>
      <w:r>
        <w:t>次投掷中出现的正面数，或者最长的背面长度。在某些技术条件下，这些函数被称为</w:t>
      </w:r>
      <w:r>
        <w:rPr>
          <w:b/>
        </w:rPr>
        <w:t>随机变量</w:t>
      </w:r>
      <w:r>
        <w:t>。</w:t>
      </w:r>
    </w:p>
    <w:p w14:paraId="0483F466" w14:textId="77777777" w:rsidR="00B94259" w:rsidRDefault="00B94259" w:rsidP="005E1550">
      <w:pPr>
        <w:pStyle w:val="af"/>
      </w:pPr>
      <w:r>
        <w:t>更正式地说，随机变量</w:t>
      </w:r>
      <m:oMath>
        <m:r>
          <w:rPr>
            <w:rFonts w:ascii="Cambria Math" w:hAnsi="Cambria Math"/>
          </w:rPr>
          <m:t>X</m:t>
        </m:r>
      </m:oMath>
      <w:r>
        <w:t>是一个的</w:t>
      </w:r>
      <m:oMath>
        <m:r>
          <w:rPr>
            <w:rFonts w:ascii="Cambria Math" w:hAnsi="Cambria Math"/>
          </w:rPr>
          <m:t>Ω→</m:t>
        </m:r>
        <m:r>
          <m:rPr>
            <m:scr m:val="double-struck"/>
            <m:sty m:val="p"/>
          </m:rPr>
          <w:rPr>
            <w:rFonts w:ascii="Cambria Math" w:hAnsi="Cambria Math"/>
          </w:rPr>
          <m:t>R</m:t>
        </m:r>
      </m:oMath>
      <w:r>
        <w:t>函数。通常，我们将使用大写字母</w:t>
      </w:r>
      <m:oMath>
        <m:r>
          <w:rPr>
            <w:rFonts w:ascii="Cambria Math" w:hAnsi="Cambria Math"/>
          </w:rPr>
          <m:t>X(ω)</m:t>
        </m:r>
      </m:oMath>
      <w:r>
        <w:t>或更简单的</w:t>
      </w:r>
      <m:oMath>
        <m:r>
          <w:rPr>
            <w:rFonts w:ascii="Cambria Math" w:hAnsi="Cambria Math"/>
          </w:rPr>
          <m:t>X</m:t>
        </m:r>
      </m:oMath>
      <w:r>
        <w:t>(</w:t>
      </w:r>
      <w:r>
        <w:t>其中隐含对随机结果</w:t>
      </w:r>
      <m:oMath>
        <m:r>
          <w:rPr>
            <w:rFonts w:ascii="Cambria Math" w:hAnsi="Cambria Math"/>
          </w:rPr>
          <m:t>ω</m:t>
        </m:r>
      </m:oMath>
      <w:r>
        <w:t>的依赖</w:t>
      </w:r>
      <w:r>
        <w:t>)</w:t>
      </w:r>
      <w:r>
        <w:t>来表示随机变量。我们将使用小写字母</w:t>
      </w:r>
      <m:oMath>
        <m:r>
          <w:rPr>
            <w:rFonts w:ascii="Cambria Math" w:hAnsi="Cambria Math"/>
          </w:rPr>
          <m:t>x</m:t>
        </m:r>
      </m:oMath>
      <w:r>
        <w:t>来表示随机变量的值。</w:t>
      </w:r>
    </w:p>
    <w:p w14:paraId="55439058" w14:textId="77777777" w:rsidR="00B94259" w:rsidRDefault="00B94259" w:rsidP="005E1550">
      <w:pPr>
        <w:pStyle w:val="af"/>
        <w:ind w:firstLine="422"/>
      </w:pPr>
      <w:r>
        <w:rPr>
          <w:b/>
        </w:rPr>
        <w:t>举例：</w:t>
      </w:r>
      <w:r>
        <w:t xml:space="preserve"> </w:t>
      </w:r>
      <w:r>
        <w:t>在我们上面的实验中，假设</w:t>
      </w:r>
      <m:oMath>
        <m:r>
          <w:rPr>
            <w:rFonts w:ascii="Cambria Math" w:hAnsi="Cambria Math"/>
          </w:rPr>
          <m:t>X(ω)</m:t>
        </m:r>
      </m:oMath>
      <w:r>
        <w:t>是在投掷序列</w:t>
      </w:r>
      <m:oMath>
        <m:r>
          <w:rPr>
            <w:rFonts w:ascii="Cambria Math" w:hAnsi="Cambria Math"/>
          </w:rPr>
          <m:t>ω</m:t>
        </m:r>
      </m:oMath>
      <w:r>
        <w:t>中出现的正面的数量。假设投掷的硬币只有</w:t>
      </w:r>
      <w:r>
        <w:t>10</w:t>
      </w:r>
      <w:r>
        <w:t>枚，那么</w:t>
      </w:r>
      <m:oMath>
        <m:r>
          <w:rPr>
            <w:rFonts w:ascii="Cambria Math" w:hAnsi="Cambria Math"/>
          </w:rPr>
          <m:t>X(ω)</m:t>
        </m:r>
      </m:oMath>
      <w:r>
        <w:t>只能取有限数量的值，因此它被称为</w:t>
      </w:r>
      <w:r>
        <w:rPr>
          <w:b/>
        </w:rPr>
        <w:t>离散随机变量</w:t>
      </w:r>
      <w:r>
        <w:t>。这里，与随机变量</w:t>
      </w:r>
      <m:oMath>
        <m:r>
          <w:rPr>
            <w:rFonts w:ascii="Cambria Math" w:hAnsi="Cambria Math"/>
          </w:rPr>
          <m:t>X</m:t>
        </m:r>
      </m:oMath>
      <w:r>
        <w:t>相关联的集合取某个特定值</w:t>
      </w:r>
      <m:oMath>
        <m:r>
          <w:rPr>
            <w:rFonts w:ascii="Cambria Math" w:hAnsi="Cambria Math"/>
          </w:rPr>
          <m:t>k</m:t>
        </m:r>
      </m:oMath>
      <w:r>
        <w:t>的概率为：</w:t>
      </w:r>
    </w:p>
    <w:p w14:paraId="1C056F04" w14:textId="77777777" w:rsidR="00B94259" w:rsidRDefault="00B94259" w:rsidP="005E1550">
      <w:pPr>
        <w:pStyle w:val="af"/>
      </w:pPr>
      <m:oMathPara>
        <m:oMathParaPr>
          <m:jc m:val="center"/>
        </m:oMathParaPr>
        <m:oMath>
          <m:r>
            <w:rPr>
              <w:rFonts w:ascii="Cambria Math" w:hAnsi="Cambria Math"/>
            </w:rPr>
            <m:t>P(X=k)</m:t>
          </m:r>
          <m:box>
            <m:boxPr>
              <m:opEmu m:val="1"/>
              <m:ctrlPr>
                <w:rPr>
                  <w:rFonts w:ascii="Cambria Math" w:hAnsi="Cambria Math"/>
                </w:rPr>
              </m:ctrlPr>
            </m:boxPr>
            <m:e>
              <m:r>
                <w:rPr>
                  <w:rFonts w:ascii="Cambria Math" w:hAnsi="Cambria Math"/>
                </w:rPr>
                <m:t>:=</m:t>
              </m:r>
            </m:e>
          </m:box>
          <m:r>
            <w:rPr>
              <w:rFonts w:ascii="Cambria Math" w:hAnsi="Cambria Math"/>
            </w:rPr>
            <m:t>P({ω:X(ω)=k})</m:t>
          </m:r>
        </m:oMath>
      </m:oMathPara>
    </w:p>
    <w:p w14:paraId="1780A746" w14:textId="77777777" w:rsidR="00B94259" w:rsidRDefault="00B94259" w:rsidP="005E1550">
      <w:pPr>
        <w:pStyle w:val="af"/>
        <w:ind w:firstLine="422"/>
      </w:pPr>
      <w:r>
        <w:rPr>
          <w:b/>
        </w:rPr>
        <w:t>举例：</w:t>
      </w:r>
      <w:r>
        <w:t xml:space="preserve"> </w:t>
      </w:r>
      <w:r>
        <w:t>假设</w:t>
      </w:r>
      <m:oMath>
        <m:r>
          <w:rPr>
            <w:rFonts w:ascii="Cambria Math" w:hAnsi="Cambria Math"/>
          </w:rPr>
          <m:t>X(ω)</m:t>
        </m:r>
      </m:oMath>
      <w:r>
        <w:t>是一个随机变量，表示放射性粒子衰变所需的时间。在这种情况下，</w:t>
      </w:r>
      <m:oMath>
        <m:r>
          <w:rPr>
            <w:rFonts w:ascii="Cambria Math" w:hAnsi="Cambria Math"/>
          </w:rPr>
          <m:t>X(ω)</m:t>
        </m:r>
      </m:oMath>
      <w:r>
        <w:t>具有无限多的可能值，因此它被称为</w:t>
      </w:r>
      <w:r>
        <w:rPr>
          <w:b/>
        </w:rPr>
        <w:t>连续随机变量</w:t>
      </w:r>
      <w:r>
        <w:t>。我们将</w:t>
      </w:r>
      <m:oMath>
        <m:r>
          <w:rPr>
            <w:rFonts w:ascii="Cambria Math" w:hAnsi="Cambria Math"/>
          </w:rPr>
          <m:t>X</m:t>
        </m:r>
      </m:oMath>
      <w:r>
        <w:t>在两个实常数</w:t>
      </w:r>
      <m:oMath>
        <m:r>
          <w:rPr>
            <w:rFonts w:ascii="Cambria Math" w:hAnsi="Cambria Math"/>
          </w:rPr>
          <m:t>a</m:t>
        </m:r>
      </m:oMath>
      <w:r>
        <w:t>和</w:t>
      </w:r>
      <m:oMath>
        <m:r>
          <w:rPr>
            <w:rFonts w:ascii="Cambria Math" w:hAnsi="Cambria Math"/>
          </w:rPr>
          <m:t>b</m:t>
        </m:r>
      </m:oMath>
      <w:r>
        <w:t>之间取值的概率</w:t>
      </w:r>
      <w:r>
        <w:t>(</w:t>
      </w:r>
      <w:r>
        <w:t>其中</w:t>
      </w:r>
      <m:oMath>
        <m:r>
          <w:rPr>
            <w:rFonts w:ascii="Cambria Math" w:hAnsi="Cambria Math"/>
          </w:rPr>
          <m:t>a&lt;b</m:t>
        </m:r>
      </m:oMath>
      <w:r>
        <w:t>)</w:t>
      </w:r>
      <w:r>
        <w:t>表示为：</w:t>
      </w:r>
    </w:p>
    <w:p w14:paraId="3D9DF276" w14:textId="77777777" w:rsidR="00B94259" w:rsidRDefault="00B94259" w:rsidP="005E1550">
      <w:pPr>
        <w:pStyle w:val="af"/>
      </w:pPr>
      <m:oMathPara>
        <m:oMathParaPr>
          <m:jc m:val="center"/>
        </m:oMathParaPr>
        <m:oMath>
          <m:r>
            <w:rPr>
              <w:rFonts w:ascii="Cambria Math" w:hAnsi="Cambria Math"/>
            </w:rPr>
            <m:t>P(a≤X≤b)</m:t>
          </m:r>
          <m:box>
            <m:boxPr>
              <m:opEmu m:val="1"/>
              <m:ctrlPr>
                <w:rPr>
                  <w:rFonts w:ascii="Cambria Math" w:hAnsi="Cambria Math"/>
                </w:rPr>
              </m:ctrlPr>
            </m:boxPr>
            <m:e>
              <m:r>
                <w:rPr>
                  <w:rFonts w:ascii="Cambria Math" w:hAnsi="Cambria Math"/>
                </w:rPr>
                <m:t>:=</m:t>
              </m:r>
            </m:e>
          </m:box>
          <m:r>
            <w:rPr>
              <w:rFonts w:ascii="Cambria Math" w:hAnsi="Cambria Math"/>
            </w:rPr>
            <m:t>P({ω:a≤X(ω)≤b})</m:t>
          </m:r>
        </m:oMath>
      </m:oMathPara>
    </w:p>
    <w:p w14:paraId="6F6B5E06" w14:textId="77777777" w:rsidR="00B94259" w:rsidRDefault="00B94259">
      <w:pPr>
        <w:pStyle w:val="4"/>
      </w:pPr>
      <w:bookmarkStart w:id="479" w:name="header-n60"/>
      <w:r>
        <w:t xml:space="preserve">2.1 </w:t>
      </w:r>
      <w:r>
        <w:t>累积分布函数</w:t>
      </w:r>
      <w:bookmarkEnd w:id="479"/>
    </w:p>
    <w:p w14:paraId="0502FF20" w14:textId="77777777" w:rsidR="00B94259" w:rsidRDefault="00B94259" w:rsidP="005E1550">
      <w:pPr>
        <w:pStyle w:val="af"/>
      </w:pPr>
      <w:r>
        <w:t>为了指定处理随机变量时使用的概率度量，通常可以方便地指定替代函数</w:t>
      </w:r>
      <w:r>
        <w:t>(</w:t>
      </w:r>
      <w:r>
        <w:rPr>
          <w:b/>
        </w:rPr>
        <w:t>CDF</w:t>
      </w:r>
      <w:r>
        <w:t>、</w:t>
      </w:r>
      <w:r>
        <w:rPr>
          <w:b/>
        </w:rPr>
        <w:t>PDF</w:t>
      </w:r>
      <w:r>
        <w:t>和</w:t>
      </w:r>
      <w:r>
        <w:rPr>
          <w:b/>
        </w:rPr>
        <w:t>PMF</w:t>
      </w:r>
      <w:r>
        <w:t>)</w:t>
      </w:r>
      <w:r>
        <w:t>，在本节和接下来的两节中，我们将依次描述这些类型的函数。</w:t>
      </w:r>
    </w:p>
    <w:p w14:paraId="5F021450" w14:textId="77777777" w:rsidR="00B94259" w:rsidRDefault="00B94259" w:rsidP="005E1550">
      <w:pPr>
        <w:pStyle w:val="af"/>
        <w:ind w:firstLine="422"/>
      </w:pPr>
      <w:r>
        <w:rPr>
          <w:b/>
        </w:rPr>
        <w:t>累积分布函数</w:t>
      </w:r>
      <w:r>
        <w:rPr>
          <w:b/>
        </w:rPr>
        <w:t>(CDF)</w:t>
      </w:r>
      <w:r>
        <w:t>是函数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r>
          <m:rPr>
            <m:scr m:val="double-struck"/>
            <m:sty m:val="p"/>
          </m:rPr>
          <w:rPr>
            <w:rFonts w:ascii="Cambria Math" w:hAnsi="Cambria Math"/>
          </w:rPr>
          <m:t>R</m:t>
        </m:r>
        <m:r>
          <w:rPr>
            <w:rFonts w:ascii="Cambria Math" w:hAnsi="Cambria Math"/>
          </w:rPr>
          <m:t>→[0,1]</m:t>
        </m:r>
      </m:oMath>
      <w:r>
        <w:t>，它将概率度量指定为：</w:t>
      </w:r>
    </w:p>
    <w:p w14:paraId="6DD228E9"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(x)≜P(X≤x)</m:t>
          </m:r>
        </m:oMath>
      </m:oMathPara>
    </w:p>
    <w:p w14:paraId="32786968" w14:textId="77777777" w:rsidR="00B94259" w:rsidRDefault="00B94259" w:rsidP="005E1550">
      <w:pPr>
        <w:pStyle w:val="af"/>
      </w:pPr>
      <w:r>
        <w:t>通过使用这个函数，我们可以计算任意事件发生的概率。图</w:t>
      </w:r>
      <w:r>
        <w:t>1</w:t>
      </w:r>
      <w:r>
        <w:t>显示了一个样本</w:t>
      </w:r>
      <w:r>
        <w:rPr>
          <w:b/>
        </w:rPr>
        <w:t>CDF</w:t>
      </w:r>
      <w:r>
        <w:t>函数。</w:t>
      </w:r>
    </w:p>
    <w:p w14:paraId="507090E0" w14:textId="77777777" w:rsidR="00B94259" w:rsidRDefault="00B94259" w:rsidP="005E1550">
      <w:pPr>
        <w:pStyle w:val="af"/>
      </w:pPr>
      <w:r>
        <w:rPr>
          <w:noProof/>
        </w:rPr>
        <w:lastRenderedPageBreak/>
        <w:drawing>
          <wp:inline distT="0" distB="0" distL="0" distR="0" wp14:anchorId="79334EA7" wp14:editId="405D51EE">
            <wp:extent cx="5334000" cy="40005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c89fd93c5d6dccce89762d57fcd66dac.png"/>
                    <pic:cNvPicPr>
                      <a:picLocks noChangeAspect="1" noChangeArrowheads="1"/>
                    </pic:cNvPicPr>
                  </pic:nvPicPr>
                  <pic:blipFill>
                    <a:blip r:embed="rId376"/>
                    <a:stretch>
                      <a:fillRect/>
                    </a:stretch>
                  </pic:blipFill>
                  <pic:spPr bwMode="auto">
                    <a:xfrm>
                      <a:off x="0" y="0"/>
                      <a:ext cx="5334000" cy="4000500"/>
                    </a:xfrm>
                    <a:prstGeom prst="rect">
                      <a:avLst/>
                    </a:prstGeom>
                    <a:noFill/>
                    <a:ln w="9525">
                      <a:noFill/>
                      <a:headEnd/>
                      <a:tailEnd/>
                    </a:ln>
                  </pic:spPr>
                </pic:pic>
              </a:graphicData>
            </a:graphic>
          </wp:inline>
        </w:drawing>
      </w:r>
    </w:p>
    <w:p w14:paraId="0972AFE7" w14:textId="77777777" w:rsidR="00B94259" w:rsidRDefault="00B94259" w:rsidP="005E1550">
      <w:pPr>
        <w:pStyle w:val="af"/>
      </w:pPr>
    </w:p>
    <w:p w14:paraId="0FD2F22F" w14:textId="77777777" w:rsidR="00B94259" w:rsidRDefault="00B94259" w:rsidP="005E1550">
      <w:pPr>
        <w:pStyle w:val="af"/>
        <w:ind w:firstLine="422"/>
      </w:pPr>
      <w:r>
        <w:rPr>
          <w:b/>
        </w:rPr>
        <w:t>性质：</w:t>
      </w:r>
    </w:p>
    <w:p w14:paraId="2AA1B092"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17FF8D0F" w14:textId="77777777" w:rsidR="00B94259" w:rsidRDefault="0000000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p>
    <w:p w14:paraId="41D33EE2" w14:textId="77777777" w:rsidR="00B94259" w:rsidRDefault="0000000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6020340C" w14:textId="77777777" w:rsidR="00B94259" w:rsidRDefault="00B94259" w:rsidP="00B94259">
      <w:pPr>
        <w:widowControl/>
        <w:numPr>
          <w:ilvl w:val="0"/>
          <w:numId w:val="25"/>
        </w:numPr>
        <w:spacing w:after="200"/>
        <w:jc w:val="left"/>
      </w:pPr>
      <m:oMath>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(y)</m:t>
        </m:r>
      </m:oMath>
    </w:p>
    <w:p w14:paraId="4E79A94B" w14:textId="77777777" w:rsidR="00B94259" w:rsidRDefault="00B94259">
      <w:pPr>
        <w:pStyle w:val="4"/>
      </w:pPr>
      <w:bookmarkStart w:id="480" w:name="header-n77"/>
      <w:r>
        <w:t xml:space="preserve">2.2 </w:t>
      </w:r>
      <w:r>
        <w:t>概率质量函数</w:t>
      </w:r>
      <w:bookmarkEnd w:id="480"/>
    </w:p>
    <w:p w14:paraId="2C608288" w14:textId="77777777" w:rsidR="00B94259" w:rsidRDefault="00B94259" w:rsidP="005E1550">
      <w:pPr>
        <w:pStyle w:val="af"/>
      </w:pPr>
      <w:r>
        <w:t>当随机变量</w:t>
      </w:r>
      <m:oMath>
        <m:r>
          <w:rPr>
            <w:rFonts w:ascii="Cambria Math" w:hAnsi="Cambria Math"/>
          </w:rPr>
          <m:t>X</m:t>
        </m:r>
      </m:oMath>
      <w:r>
        <w:t>取有限种可能值</w:t>
      </w:r>
      <w:r>
        <w:t>(</w:t>
      </w:r>
      <w:r>
        <w:t>即，</w:t>
      </w:r>
      <m:oMath>
        <m:r>
          <w:rPr>
            <w:rFonts w:ascii="Cambria Math" w:hAnsi="Cambria Math"/>
          </w:rPr>
          <m:t>X</m:t>
        </m:r>
      </m:oMath>
      <w:r>
        <w:t>是离散随机变量</w:t>
      </w:r>
      <w:r>
        <w:t>)</w:t>
      </w:r>
      <w:r>
        <w:t>时，表示与随机变量相关联的概率度量的更简单的方法是直接指定随机变量可以假设的每个值的概率。特别地，概率质量函数</w:t>
      </w:r>
      <w:r>
        <w:t>(</w:t>
      </w:r>
      <w:r>
        <w:rPr>
          <w:b/>
        </w:rPr>
        <w:t>PMF</w:t>
      </w:r>
      <w:r>
        <w:t>)</w:t>
      </w:r>
      <w:r>
        <w:t>是函数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:Ω→</m:t>
        </m:r>
        <m:r>
          <m:rPr>
            <m:scr m:val="double-struck"/>
            <m:sty m:val="p"/>
          </m:rPr>
          <w:rPr>
            <w:rFonts w:ascii="Cambria Math" w:hAnsi="Cambria Math"/>
          </w:rPr>
          <m:t>R</m:t>
        </m:r>
      </m:oMath>
      <w:r>
        <w:t>，这样：</w:t>
      </w:r>
    </w:p>
    <w:p w14:paraId="0D7C5E8C"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(x)≜P(X=x)</m:t>
          </m:r>
        </m:oMath>
      </m:oMathPara>
    </w:p>
    <w:p w14:paraId="7743CABE" w14:textId="77777777" w:rsidR="00B94259" w:rsidRDefault="00B94259" w:rsidP="005E1550">
      <w:pPr>
        <w:pStyle w:val="af"/>
      </w:pPr>
      <w:r>
        <w:t>在离散随机变量的情况下，我们使用符号</w:t>
      </w:r>
      <m:oMath>
        <m:r>
          <w:rPr>
            <w:rFonts w:ascii="Cambria Math" w:hAnsi="Cambria Math"/>
          </w:rPr>
          <m:t>Val(X)</m:t>
        </m:r>
      </m:oMath>
      <w:r>
        <w:t>表示随机变量</w:t>
      </w:r>
      <m:oMath>
        <m:r>
          <w:rPr>
            <w:rFonts w:ascii="Cambria Math" w:hAnsi="Cambria Math"/>
          </w:rPr>
          <m:t>X</m:t>
        </m:r>
      </m:oMath>
      <w:r>
        <w:t>可能假设的一组可能值。例如，如果</w:t>
      </w:r>
      <m:oMath>
        <m:r>
          <w:rPr>
            <w:rFonts w:ascii="Cambria Math" w:hAnsi="Cambria Math"/>
          </w:rPr>
          <m:t>X(ω)</m:t>
        </m:r>
      </m:oMath>
      <w:r>
        <w:t>是一个随机变量，表示十次投掷硬币中的正面数，那么</w:t>
      </w:r>
      <m:oMath>
        <m:r>
          <w:rPr>
            <w:rFonts w:ascii="Cambria Math" w:hAnsi="Cambria Math"/>
          </w:rPr>
          <m:t>Val(X)={0</m:t>
        </m:r>
        <m:r>
          <w:rPr>
            <w:rFonts w:ascii="Cambria Math" w:hAnsi="Cambria Math"/>
          </w:rPr>
          <m:t>，</m:t>
        </m:r>
        <m:r>
          <w:rPr>
            <w:rFonts w:ascii="Cambria Math" w:hAnsi="Cambria Math"/>
          </w:rPr>
          <m:t>1</m:t>
        </m:r>
        <m:r>
          <w:rPr>
            <w:rFonts w:ascii="Cambria Math" w:hAnsi="Cambria Math"/>
          </w:rPr>
          <m:t>，</m:t>
        </m:r>
        <m:r>
          <w:rPr>
            <w:rFonts w:ascii="Cambria Math" w:hAnsi="Cambria Math"/>
          </w:rPr>
          <m:t>2</m:t>
        </m:r>
        <m:r>
          <w:rPr>
            <w:rFonts w:ascii="Cambria Math" w:hAnsi="Cambria Math"/>
          </w:rPr>
          <m:t>，</m:t>
        </m:r>
        <m:r>
          <w:rPr>
            <w:rFonts w:ascii="Cambria Math" w:hAnsi="Cambria Math"/>
          </w:rPr>
          <m:t>...</m:t>
        </m:r>
        <m:r>
          <w:rPr>
            <w:rFonts w:ascii="Cambria Math" w:hAnsi="Cambria Math"/>
          </w:rPr>
          <m:t>，</m:t>
        </m:r>
        <m:r>
          <w:rPr>
            <w:rFonts w:ascii="Cambria Math" w:hAnsi="Cambria Math"/>
          </w:rPr>
          <m:t>10}</m:t>
        </m:r>
      </m:oMath>
      <w:r>
        <w:t>。</w:t>
      </w:r>
    </w:p>
    <w:p w14:paraId="7EC5C977" w14:textId="77777777" w:rsidR="00B94259" w:rsidRPr="005E1550" w:rsidRDefault="00B94259" w:rsidP="005E1550">
      <w:pPr>
        <w:pStyle w:val="af"/>
        <w:ind w:firstLine="422"/>
        <w:rPr>
          <w:b/>
        </w:rPr>
      </w:pPr>
      <w:r w:rsidRPr="005E1550">
        <w:rPr>
          <w:b/>
        </w:rPr>
        <w:lastRenderedPageBreak/>
        <w:t>性质：</w:t>
      </w:r>
    </w:p>
    <w:p w14:paraId="04CED08C"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p>
    <w:p w14:paraId="0D233725" w14:textId="77777777" w:rsidR="00B94259" w:rsidRDefault="00000000"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x∈V</m:t>
            </m:r>
            <m:r>
              <m:rPr>
                <m:sty m:val="p"/>
              </m:rPr>
              <w:rPr>
                <w:rFonts w:ascii="Cambria Math" w:hAnsi="Cambria Math"/>
              </w:rPr>
              <m:t xml:space="preserve"> al </m:t>
            </m:r>
            <m:r>
              <w:rPr>
                <w:rFonts w:ascii="Cambria Math" w:hAnsi="Cambria Math"/>
              </w:rPr>
              <m:t>(X)</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(x)=1</m:t>
        </m:r>
      </m:oMath>
    </w:p>
    <w:p w14:paraId="1B074755" w14:textId="77777777" w:rsidR="00B94259" w:rsidRDefault="00000000"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(x)=P(X∈A)</m:t>
        </m:r>
      </m:oMath>
    </w:p>
    <w:p w14:paraId="014846E6" w14:textId="77777777" w:rsidR="00B94259" w:rsidRDefault="00B94259">
      <w:pPr>
        <w:pStyle w:val="4"/>
      </w:pPr>
      <w:bookmarkStart w:id="481" w:name="header-n89"/>
      <w:r>
        <w:t xml:space="preserve">2.3 </w:t>
      </w:r>
      <w:r>
        <w:t>概率密度函数</w:t>
      </w:r>
      <w:bookmarkEnd w:id="481"/>
    </w:p>
    <w:p w14:paraId="4CD48FD0" w14:textId="77777777" w:rsidR="00B94259" w:rsidRDefault="00B94259" w:rsidP="005E1550">
      <w:pPr>
        <w:pStyle w:val="af"/>
      </w:pPr>
      <w:r>
        <w:t>对于一些连续随机变量，累积分布函数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处可微。在这些情况下，我们将</w:t>
      </w:r>
      <w:r>
        <w:rPr>
          <w:b/>
        </w:rPr>
        <w:t>概率密度函数</w:t>
      </w:r>
      <w:r>
        <w:rPr>
          <w:b/>
        </w:rPr>
        <w:t>(PDF)</w:t>
      </w:r>
      <w:r>
        <w:t>定义为累积分布函数的导数，即：</w:t>
      </w:r>
    </w:p>
    <w:p w14:paraId="119E097D"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um>
            <m:den>
              <m:r>
                <w:rPr>
                  <w:rFonts w:ascii="Cambria Math" w:hAnsi="Cambria Math"/>
                </w:rPr>
                <m:t>dx</m:t>
              </m:r>
            </m:den>
          </m:f>
        </m:oMath>
      </m:oMathPara>
    </w:p>
    <w:p w14:paraId="76DEC711" w14:textId="77777777" w:rsidR="00B94259" w:rsidRDefault="00B94259" w:rsidP="005E1550">
      <w:pPr>
        <w:pStyle w:val="af"/>
      </w:pPr>
      <w:r>
        <w:t>请注意，连续随机变量的概率密度函数可能并不总是存在的</w:t>
      </w:r>
      <w:r>
        <w:t>(</w:t>
      </w:r>
      <w:r>
        <w:t>即，如果它不是处处可微</w:t>
      </w:r>
      <w:r>
        <w:t>)</w:t>
      </w:r>
      <w:r>
        <w:t>。</w:t>
      </w:r>
      <w:r>
        <w:t xml:space="preserve"> </w:t>
      </w:r>
    </w:p>
    <w:p w14:paraId="5B87BC07" w14:textId="77777777" w:rsidR="00B94259" w:rsidRDefault="00B94259" w:rsidP="005E1550">
      <w:pPr>
        <w:pStyle w:val="af"/>
      </w:pPr>
      <w:r>
        <w:t>根据微分的性质，对于很小的</w:t>
      </w:r>
      <m:oMath>
        <m:r>
          <w:rPr>
            <w:rFonts w:ascii="Cambria Math" w:hAnsi="Cambria Math"/>
          </w:rPr>
          <m:t>Δx</m:t>
        </m:r>
      </m:oMath>
      <w:r>
        <w:t>，</w:t>
      </w:r>
    </w:p>
    <w:p w14:paraId="01454545" w14:textId="77777777" w:rsidR="00B94259" w:rsidRDefault="00B94259" w:rsidP="005E1550">
      <w:pPr>
        <w:pStyle w:val="af"/>
      </w:pPr>
      <m:oMathPara>
        <m:oMathParaPr>
          <m:jc m:val="center"/>
        </m:oMathParaPr>
        <m:oMath>
          <m:r>
            <w:rPr>
              <w:rFonts w:ascii="Cambria Math" w:hAnsi="Cambria Math"/>
            </w:rPr>
            <m:t>P(x≤X≤x+Δx)≈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(x)Δx</m:t>
          </m:r>
        </m:oMath>
      </m:oMathPara>
    </w:p>
    <w:p w14:paraId="597F0AAF" w14:textId="77777777" w:rsidR="00B94259" w:rsidRDefault="00B94259" w:rsidP="005E1550">
      <w:pPr>
        <w:pStyle w:val="af"/>
        <w:ind w:firstLine="422"/>
      </w:pPr>
      <w:r>
        <w:rPr>
          <w:b/>
        </w:rPr>
        <w:t>CDF</w:t>
      </w:r>
      <w:r>
        <w:t>和</w:t>
      </w:r>
      <w:r>
        <w:rPr>
          <w:b/>
        </w:rPr>
        <w:t>PDF(</w:t>
      </w:r>
      <w:r>
        <w:t>当它们存在时！</w:t>
      </w:r>
      <w:r>
        <w:t>)</w:t>
      </w:r>
      <w:r>
        <w:t>都可用于计算不同事件的概率。但是应该强调的是，任意给定点的</w:t>
      </w:r>
      <w:r>
        <w:rPr>
          <w:b/>
        </w:rPr>
        <w:t>概率密度函数</w:t>
      </w:r>
      <w:r>
        <w:rPr>
          <w:b/>
        </w:rPr>
        <w:t>(PDF)</w:t>
      </w:r>
      <w:r>
        <w:t>的值不是该事件的概率，即</w:t>
      </w:r>
      <w:r>
        <w:t>$f _X (x) \not = P(X = x)$</w:t>
      </w:r>
      <w:r>
        <w:t>。例如，</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可以取大于</w:t>
      </w:r>
      <w:r>
        <w:t>1</w:t>
      </w:r>
      <w:r>
        <w:t>的值</w:t>
      </w:r>
      <w:r>
        <w:t>(</w:t>
      </w:r>
      <w:r>
        <w:t>但是</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在</w:t>
      </w:r>
      <m:oMath>
        <m:r>
          <m:rPr>
            <m:scr m:val="double-struck"/>
            <m:sty m:val="p"/>
          </m:rPr>
          <w:rPr>
            <w:rFonts w:ascii="Cambria Math" w:hAnsi="Cambria Math"/>
          </w:rPr>
          <m:t>R</m:t>
        </m:r>
      </m:oMath>
      <w:r>
        <w:t>的任何子集上的积分最多为</w:t>
      </w:r>
      <w:r>
        <w:t>1)</w:t>
      </w:r>
      <w:r>
        <w:t>。</w:t>
      </w:r>
    </w:p>
    <w:p w14:paraId="79C9B244" w14:textId="77777777" w:rsidR="00B94259" w:rsidRDefault="00B94259" w:rsidP="005E1550">
      <w:pPr>
        <w:pStyle w:val="af"/>
        <w:ind w:firstLine="422"/>
      </w:pPr>
      <w:r>
        <w:rPr>
          <w:b/>
        </w:rPr>
        <w:t>性质：</w:t>
      </w:r>
    </w:p>
    <w:p w14:paraId="49C8C613" w14:textId="77777777" w:rsidR="00B94259" w:rsidRDefault="00000000" w:rsidP="005E1550">
      <w:pPr>
        <w:pStyle w:val="af"/>
      </w:pPr>
      <m:oMathPara>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m:oMathPara>
    </w:p>
    <w:p w14:paraId="3663ABFB" w14:textId="77777777" w:rsidR="00B94259" w:rsidRDefault="00000000" w:rsidP="005E1550">
      <w:pPr>
        <w:pStyle w:val="af"/>
      </w:pPr>
      <m:oMathPara>
        <m:oMath>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(x)=1</m:t>
          </m:r>
        </m:oMath>
      </m:oMathPara>
    </w:p>
    <w:p w14:paraId="28C9974C" w14:textId="77777777" w:rsidR="00B94259" w:rsidRDefault="00000000" w:rsidP="005E1550">
      <w:pPr>
        <w:pStyle w:val="af"/>
      </w:pPr>
      <m:oMathPara>
        <m:oMath>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8BE13A7" w14:textId="77777777" w:rsidR="00B94259" w:rsidRDefault="00B94259" w:rsidP="00D91151">
      <w:pPr>
        <w:pStyle w:val="4"/>
      </w:pPr>
      <w:bookmarkStart w:id="482" w:name="header-n104"/>
      <w:r>
        <w:t xml:space="preserve">2.4 </w:t>
      </w:r>
      <w:r>
        <w:t>期望</w:t>
      </w:r>
      <w:bookmarkEnd w:id="482"/>
    </w:p>
    <w:p w14:paraId="0F04CDBB" w14:textId="77777777" w:rsidR="00B94259" w:rsidRDefault="00B94259" w:rsidP="005E1550">
      <w:pPr>
        <w:pStyle w:val="af"/>
      </w:pPr>
      <w:r>
        <w:t>假设</w:t>
      </w:r>
      <m:oMath>
        <m:r>
          <w:rPr>
            <w:rFonts w:ascii="Cambria Math" w:hAnsi="Cambria Math"/>
          </w:rPr>
          <m:t>X</m:t>
        </m:r>
      </m:oMath>
      <w:r>
        <w:t>是一个离散随机变量，其</w:t>
      </w:r>
      <w:r>
        <w:rPr>
          <w:b/>
        </w:rPr>
        <w:t>PMF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w:t>
      </w:r>
      <m:oMath>
        <m:r>
          <w:rPr>
            <w:rFonts w:ascii="Cambria Math" w:hAnsi="Cambria Math"/>
          </w:rPr>
          <m:t>g:</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是一个任意函数。在这种情况下，</w:t>
      </w:r>
      <m:oMath>
        <m:r>
          <w:rPr>
            <w:rFonts w:ascii="Cambria Math" w:hAnsi="Cambria Math"/>
          </w:rPr>
          <m:t>g(X)</m:t>
        </m:r>
      </m:oMath>
      <w:r>
        <w:t>可以被视为随机变量，我们将</w:t>
      </w:r>
      <m:oMath>
        <m:r>
          <w:rPr>
            <w:rFonts w:ascii="Cambria Math" w:hAnsi="Cambria Math"/>
          </w:rPr>
          <m:t>g(X)</m:t>
        </m:r>
      </m:oMath>
      <w:r>
        <w:t>的期望值定义为：</w:t>
      </w:r>
    </w:p>
    <w:p w14:paraId="46552D2A" w14:textId="77777777" w:rsidR="00B94259" w:rsidRDefault="00B94259" w:rsidP="005E1550">
      <w:pPr>
        <w:pStyle w:val="af"/>
      </w:pPr>
      <m:oMathPara>
        <m:oMathParaPr>
          <m:jc m:val="center"/>
        </m:oMathParaPr>
        <m:oMath>
          <m:r>
            <w:rPr>
              <w:rFonts w:ascii="Cambria Math" w:hAnsi="Cambria Math"/>
            </w:rPr>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m:oMathPara>
    </w:p>
    <w:p w14:paraId="4CB280DE" w14:textId="77777777" w:rsidR="00B94259" w:rsidRDefault="00B94259" w:rsidP="005E1550">
      <w:pPr>
        <w:pStyle w:val="af"/>
      </w:pPr>
      <w:r>
        <w:t>如果</w:t>
      </w:r>
      <m:oMath>
        <m:r>
          <w:rPr>
            <w:rFonts w:ascii="Cambria Math" w:hAnsi="Cambria Math"/>
          </w:rPr>
          <m:t>X</m:t>
        </m:r>
      </m:oMath>
      <w:r>
        <w:t>是一个连续的随机变量，其</w:t>
      </w:r>
      <w:r>
        <w:rPr>
          <w:b/>
        </w:rPr>
        <w:t>PDF</w:t>
      </w:r>
      <w:r>
        <w:t xml:space="preserve"> </w:t>
      </w:r>
      <w:r>
        <w:t>为</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，那么</w:t>
      </w:r>
      <m:oMath>
        <m:r>
          <w:rPr>
            <w:rFonts w:ascii="Cambria Math" w:hAnsi="Cambria Math"/>
          </w:rPr>
          <m:t>g(X)</m:t>
        </m:r>
      </m:oMath>
      <w:r>
        <w:t>的期望值被定义为：</w:t>
      </w:r>
    </w:p>
    <w:p w14:paraId="7706B1F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oMath>
      </m:oMathPara>
    </w:p>
    <w:p w14:paraId="56E65175" w14:textId="77777777" w:rsidR="00B94259" w:rsidRDefault="00B94259" w:rsidP="005E1550">
      <w:pPr>
        <w:pStyle w:val="af"/>
      </w:pPr>
      <w:r>
        <w:t>直觉上，</w:t>
      </w:r>
      <m:oMath>
        <m:r>
          <w:rPr>
            <w:rFonts w:ascii="Cambria Math" w:hAnsi="Cambria Math"/>
          </w:rPr>
          <m:t>g(X)</m:t>
        </m:r>
      </m:oMath>
      <w:r>
        <w:t>的期望值可以被认为是</w:t>
      </w:r>
      <m:oMath>
        <m:r>
          <w:rPr>
            <w:rFonts w:ascii="Cambria Math" w:hAnsi="Cambria Math"/>
          </w:rPr>
          <m:t>g(x)</m:t>
        </m:r>
      </m:oMath>
      <w:r>
        <w:t>对于不同的</w:t>
      </w:r>
      <m:oMath>
        <m:r>
          <w:rPr>
            <w:rFonts w:ascii="Cambria Math" w:hAnsi="Cambria Math"/>
          </w:rPr>
          <m:t>x</m:t>
        </m:r>
      </m:oMath>
      <w:r>
        <w:t>值可以取的值的</w:t>
      </w:r>
      <w:r>
        <w:t>“</w:t>
      </w:r>
      <w:r>
        <w:t>加权平均值</w:t>
      </w:r>
      <w:r>
        <w:t>”</w:t>
      </w:r>
      <w:r>
        <w:t>，</w:t>
      </w:r>
      <w:r>
        <w:lastRenderedPageBreak/>
        <w:t>其中权重由</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或</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给出。作为上述情况的特例，请注意，随机变量本身的期望值，是通过令</w:t>
      </w:r>
      <m:oMath>
        <m:r>
          <w:rPr>
            <w:rFonts w:ascii="Cambria Math" w:hAnsi="Cambria Math"/>
          </w:rPr>
          <m:t>g(x)=x</m:t>
        </m:r>
      </m:oMath>
      <w:r>
        <w:t>得到的，这也被称为随机变量的平均值。</w:t>
      </w:r>
    </w:p>
    <w:p w14:paraId="5CCFD1BD" w14:textId="77777777" w:rsidR="00B94259" w:rsidRDefault="00B94259" w:rsidP="005E1550">
      <w:pPr>
        <w:pStyle w:val="af"/>
        <w:ind w:firstLine="422"/>
      </w:pPr>
      <w:r>
        <w:rPr>
          <w:b/>
        </w:rPr>
        <w:t>性质：</w:t>
      </w:r>
    </w:p>
    <w:p w14:paraId="2BAE3081"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E[a]=a</m:t>
        </m:r>
      </m:oMath>
    </w:p>
    <w:p w14:paraId="54878D78"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E[af(X)]=aE[f(X)]</m:t>
        </m:r>
      </m:oMath>
    </w:p>
    <w:p w14:paraId="6F4B0ECE"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(线性期望)：</w:t>
      </w:r>
      <m:oMath>
        <m:r>
          <w:rPr>
            <w:rFonts w:ascii="Cambria Math" w:eastAsiaTheme="minorEastAsia" w:hAnsi="Cambria Math"/>
          </w:rPr>
          <m:t>E[f(X)+g(X)]=E[f(X)]+E[g(X)]</m:t>
        </m:r>
      </m:oMath>
    </w:p>
    <w:p w14:paraId="2D83E95A"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对于一个离散随机变量</w:t>
      </w:r>
      <m:oMath>
        <m:r>
          <w:rPr>
            <w:rFonts w:ascii="Cambria Math" w:eastAsiaTheme="minorEastAsia" w:hAnsi="Cambria Math"/>
          </w:rPr>
          <m:t>X</m:t>
        </m:r>
      </m:oMath>
      <w:r w:rsidRPr="005E1550">
        <w:rPr>
          <w:rFonts w:asciiTheme="minorEastAsia" w:eastAsiaTheme="minorEastAsia" w:hAnsiTheme="minorEastAsia"/>
        </w:rPr>
        <w:t>，</w:t>
      </w:r>
      <m:oMath>
        <m:r>
          <w:rPr>
            <w:rFonts w:ascii="Cambria Math" w:eastAsiaTheme="minorEastAsia" w:hAnsi="Cambria Math"/>
          </w:rPr>
          <m:t>E[1{X=k}]=P(X=k)</m:t>
        </m:r>
      </m:oMath>
    </w:p>
    <w:p w14:paraId="389BE68E" w14:textId="77777777" w:rsidR="00B94259" w:rsidRDefault="00B94259">
      <w:pPr>
        <w:pStyle w:val="4"/>
      </w:pPr>
      <w:r>
        <w:t xml:space="preserve">2.5 </w:t>
      </w:r>
      <w:r>
        <w:t>方差</w:t>
      </w:r>
    </w:p>
    <w:p w14:paraId="4FE8ACA7" w14:textId="77777777" w:rsidR="00B94259" w:rsidRDefault="00B94259" w:rsidP="005E1550">
      <w:pPr>
        <w:pStyle w:val="af"/>
      </w:pPr>
      <w:r>
        <w:t>随机变量</w:t>
      </w:r>
      <m:oMath>
        <m:r>
          <w:rPr>
            <w:rFonts w:ascii="Cambria Math" w:hAnsi="Cambria Math"/>
          </w:rPr>
          <m:t>X</m:t>
        </m:r>
      </m:oMath>
      <w:r>
        <w:t>的</w:t>
      </w:r>
      <w:r>
        <w:rPr>
          <w:b/>
        </w:rPr>
        <w:t>方差</w:t>
      </w:r>
      <w:r>
        <w:t>是随机变量</w:t>
      </w:r>
      <m:oMath>
        <m:r>
          <w:rPr>
            <w:rFonts w:ascii="Cambria Math" w:hAnsi="Cambria Math"/>
          </w:rPr>
          <m:t>X</m:t>
        </m:r>
      </m:oMath>
      <w:r>
        <w:t>的分布围绕其平均值集中程度的度量。形式上，随机变量</w:t>
      </w:r>
      <m:oMath>
        <m:r>
          <w:rPr>
            <w:rFonts w:ascii="Cambria Math" w:hAnsi="Cambria Math"/>
          </w:rPr>
          <m:t>X</m:t>
        </m:r>
      </m:oMath>
      <w:r>
        <w:t>的方差定义为：</w:t>
      </w:r>
    </w:p>
    <w:p w14:paraId="2C345F0E" w14:textId="77777777" w:rsidR="00B94259" w:rsidRDefault="00B94259" w:rsidP="005E1550">
      <w:pPr>
        <w:pStyle w:val="af"/>
      </w:pPr>
      <m:oMathPara>
        <m:oMathParaPr>
          <m:jc m:val="center"/>
        </m:oMathParaPr>
        <m:oMath>
          <m:r>
            <m:rPr>
              <m:sty m:val="p"/>
            </m:rPr>
            <w:rPr>
              <w:rFonts w:ascii="Cambria Math" w:hAnsi="Cambria Math"/>
            </w:rPr>
            <m:t>Var</m:t>
          </m:r>
          <m:r>
            <w:rPr>
              <w:rFonts w:ascii="Cambria Math" w:hAnsi="Cambria Math"/>
            </w:rPr>
            <m:t>[X]≜E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oMath>
      </m:oMathPara>
    </w:p>
    <w:p w14:paraId="702F7480" w14:textId="77777777" w:rsidR="00B94259" w:rsidRDefault="00B94259" w:rsidP="005E1550">
      <w:pPr>
        <w:pStyle w:val="af"/>
      </w:pPr>
      <w:r>
        <w:t>使用上一节中的性质，我们可以导出方差的替代表达式</w:t>
      </w:r>
      <w:r>
        <w:t>:</w:t>
      </w:r>
    </w:p>
    <w:p w14:paraId="67953939" w14:textId="77777777" w:rsidR="00B94259" w:rsidRDefault="00000000"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-2E[X]X+E[X</m:t>
                    </m:r>
                    <m:sSup>
                      <m:sSupPr>
                        <m:ctrlPr>
                          <w:rPr>
                            <w:rFonts w:ascii="Cambria Math" w:hAnsi="Cambria Math"/>
                          </w:rPr>
                        </m:ctrlPr>
                      </m:sSupPr>
                      <m:e>
                        <m:r>
                          <w:rPr>
                            <w:rFonts w:ascii="Cambria Math" w:hAnsi="Cambria Math"/>
                          </w:rPr>
                          <m:t>]</m:t>
                        </m:r>
                      </m:e>
                      <m:sup>
                        <m:r>
                          <w:rPr>
                            <w:rFonts w:ascii="Cambria Math" w:hAnsi="Cambria Math"/>
                          </w:rPr>
                          <m:t>2</m:t>
                        </m:r>
                      </m:sup>
                    </m:sSup>
                  </m:e>
                </m:d>
              </m:e>
            </m:mr>
            <m:mr>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-2E[X]E[X]+E[X</m:t>
                </m:r>
                <m:sSup>
                  <m:sSupPr>
                    <m:ctrlPr>
                      <w:rPr>
                        <w:rFonts w:ascii="Cambria Math" w:hAnsi="Cambria Math"/>
                      </w:rPr>
                    </m:ctrlPr>
                  </m:sSupPr>
                  <m:e>
                    <m:r>
                      <w:rPr>
                        <w:rFonts w:ascii="Cambria Math" w:hAnsi="Cambria Math"/>
                      </w:rPr>
                      <m:t>]</m:t>
                    </m:r>
                  </m:e>
                  <m:sup>
                    <m:r>
                      <w:rPr>
                        <w:rFonts w:ascii="Cambria Math" w:hAnsi="Cambria Math"/>
                      </w:rPr>
                      <m:t>2</m:t>
                    </m:r>
                  </m:sup>
                </m:sSup>
              </m:e>
            </m:mr>
            <m:mr>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e>
            </m:mr>
          </m:m>
        </m:oMath>
      </m:oMathPara>
    </w:p>
    <w:p w14:paraId="62C1411B" w14:textId="77777777" w:rsidR="00B94259" w:rsidRDefault="00B94259" w:rsidP="005E1550">
      <w:pPr>
        <w:pStyle w:val="af"/>
      </w:pPr>
      <w:r>
        <w:t>其中第二个等式来自期望的线性，以及</w:t>
      </w:r>
      <m:oMath>
        <m:r>
          <w:rPr>
            <w:rFonts w:ascii="Cambria Math" w:hAnsi="Cambria Math"/>
          </w:rPr>
          <m:t>E[X]</m:t>
        </m:r>
      </m:oMath>
      <w:r>
        <w:t>相对于外层期望实际上是常数的事实。</w:t>
      </w:r>
    </w:p>
    <w:p w14:paraId="2AEB9D40" w14:textId="77777777" w:rsidR="00B94259" w:rsidRDefault="00B94259" w:rsidP="005E1550">
      <w:pPr>
        <w:pStyle w:val="af"/>
        <w:ind w:firstLine="422"/>
      </w:pPr>
      <w:r>
        <w:rPr>
          <w:b/>
        </w:rPr>
        <w:t>性质：</w:t>
      </w:r>
    </w:p>
    <w:p w14:paraId="2BFC5E11"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Val[a]=0</m:t>
        </m:r>
      </m:oMath>
    </w:p>
    <w:p w14:paraId="0BB18666"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Var[af(X)]=</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Var[f(X)]</m:t>
        </m:r>
      </m:oMath>
    </w:p>
    <w:p w14:paraId="347DB0D3" w14:textId="77777777" w:rsidR="00B94259" w:rsidRPr="005E1550" w:rsidRDefault="00B94259" w:rsidP="005E1550">
      <w:pPr>
        <w:pStyle w:val="af"/>
        <w:ind w:firstLine="422"/>
        <w:rPr>
          <w:b/>
        </w:rPr>
      </w:pPr>
      <w:r w:rsidRPr="005E1550">
        <w:rPr>
          <w:b/>
        </w:rPr>
        <w:t>举例：</w:t>
      </w:r>
    </w:p>
    <w:p w14:paraId="54F56A37" w14:textId="77777777" w:rsidR="00B94259" w:rsidRDefault="00B94259" w:rsidP="005E1550">
      <w:pPr>
        <w:pStyle w:val="af"/>
      </w:pPr>
      <w:r>
        <w:t>计算均匀随机变量</w:t>
      </w:r>
      <m:oMath>
        <m:r>
          <w:rPr>
            <w:rFonts w:ascii="Cambria Math" w:hAnsi="Cambria Math"/>
          </w:rPr>
          <m:t>X</m:t>
        </m:r>
      </m:oMath>
      <w:r>
        <w:t>的平均值和方差，任意</w:t>
      </w:r>
      <m:oMath>
        <m:r>
          <w:rPr>
            <w:rFonts w:ascii="Cambria Math" w:hAnsi="Cambria Math"/>
          </w:rPr>
          <m:t>x∈[0</m:t>
        </m:r>
        <m:r>
          <w:rPr>
            <w:rFonts w:ascii="Cambria Math" w:hAnsi="Cambria Math"/>
          </w:rPr>
          <m:t>，</m:t>
        </m:r>
        <m:r>
          <w:rPr>
            <w:rFonts w:ascii="Cambria Math" w:hAnsi="Cambria Math"/>
          </w:rPr>
          <m:t>1]</m:t>
        </m:r>
      </m:oMath>
      <w:r>
        <w:t>，其</w:t>
      </w:r>
      <w:r>
        <w:t>PDF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r>
        <w:t>，其他地方为</w:t>
      </w:r>
      <w:r>
        <w:t>0</w:t>
      </w:r>
      <w:r>
        <w:t>。</w:t>
      </w:r>
    </w:p>
    <w:p w14:paraId="65F89878" w14:textId="77777777" w:rsidR="00B94259" w:rsidRDefault="00B94259" w:rsidP="005E1550">
      <w:pPr>
        <w:pStyle w:val="af"/>
      </w:pPr>
      <m:oMathPara>
        <m:oMathParaPr>
          <m:jc m:val="center"/>
        </m:oMathParaPr>
        <m:oMath>
          <m:r>
            <w:rPr>
              <w:rFonts w:ascii="Cambria Math" w:hAnsi="Cambria Math"/>
            </w:rPr>
            <m:t>E[X]=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x</m:t>
              </m:r>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x</m:t>
              </m:r>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2</m:t>
              </m:r>
            </m:den>
          </m:f>
        </m:oMath>
      </m:oMathPara>
    </w:p>
    <w:p w14:paraId="0CFE214B" w14:textId="77777777" w:rsidR="00B94259" w:rsidRDefault="00B94259" w:rsidP="005E1550">
      <w:pPr>
        <w:pStyle w:val="af"/>
      </w:pPr>
      <m:oMathPara>
        <m:oMathParaPr>
          <m:jc m:val="center"/>
        </m:oMathParaPr>
        <m:oMath>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p>
                <m:sSupPr>
                  <m:ctrlPr>
                    <w:rPr>
                      <w:rFonts w:ascii="Cambria Math" w:hAnsi="Cambria Math"/>
                    </w:rPr>
                  </m:ctrlPr>
                </m:sSupPr>
                <m:e>
                  <m:r>
                    <w:rPr>
                      <w:rFonts w:ascii="Cambria Math" w:hAnsi="Cambria Math"/>
                    </w:rPr>
                    <m:t>x</m:t>
                  </m:r>
                </m:e>
                <m:sup>
                  <m:r>
                    <w:rPr>
                      <w:rFonts w:ascii="Cambria Math" w:hAnsi="Cambria Math"/>
                    </w:rPr>
                    <m:t>2</m:t>
                  </m:r>
                </m:sup>
              </m:sSup>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sSup>
                <m:sSupPr>
                  <m:ctrlPr>
                    <w:rPr>
                      <w:rFonts w:ascii="Cambria Math" w:hAnsi="Cambria Math"/>
                    </w:rPr>
                  </m:ctrlPr>
                </m:sSupPr>
                <m:e>
                  <m:r>
                    <w:rPr>
                      <w:rFonts w:ascii="Cambria Math" w:hAnsi="Cambria Math"/>
                    </w:rPr>
                    <m:t>x</m:t>
                  </m:r>
                </m:e>
                <m:sup>
                  <m:r>
                    <w:rPr>
                      <w:rFonts w:ascii="Cambria Math" w:hAnsi="Cambria Math"/>
                    </w:rPr>
                    <m:t>2</m:t>
                  </m:r>
                </m:sup>
              </m:sSup>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3</m:t>
              </m:r>
            </m:den>
          </m:f>
        </m:oMath>
      </m:oMathPara>
    </w:p>
    <w:p w14:paraId="0C4FEABA" w14:textId="77777777" w:rsidR="00B94259" w:rsidRDefault="00B94259" w:rsidP="005E1550">
      <w:pPr>
        <w:pStyle w:val="af"/>
      </w:pPr>
      <m:oMathPara>
        <m:oMathParaPr>
          <m:jc m:val="center"/>
        </m:oMathParaPr>
        <m:oMath>
          <m:r>
            <w:rPr>
              <w:rFonts w:ascii="Cambria Math" w:hAnsi="Cambria Math"/>
            </w:rPr>
            <m:t>Var[X]=E[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12</m:t>
              </m:r>
            </m:den>
          </m:f>
        </m:oMath>
      </m:oMathPara>
    </w:p>
    <w:p w14:paraId="70ECA90D" w14:textId="77777777" w:rsidR="00B94259" w:rsidRPr="005E1550" w:rsidRDefault="00B94259" w:rsidP="005E1550">
      <w:pPr>
        <w:pStyle w:val="af"/>
        <w:ind w:firstLine="422"/>
        <w:rPr>
          <w:b/>
        </w:rPr>
      </w:pPr>
      <w:r w:rsidRPr="005E1550">
        <w:rPr>
          <w:b/>
        </w:rPr>
        <w:t>举例：</w:t>
      </w:r>
    </w:p>
    <w:p w14:paraId="421E3C80" w14:textId="77777777" w:rsidR="00B94259" w:rsidRDefault="00B94259" w:rsidP="005E1550">
      <w:pPr>
        <w:pStyle w:val="af"/>
      </w:pPr>
      <w:r>
        <w:t>假设对于一些子集</w:t>
      </w:r>
      <m:oMath>
        <m:r>
          <w:rPr>
            <w:rFonts w:ascii="Cambria Math" w:hAnsi="Cambria Math"/>
          </w:rPr>
          <m:t>A⊆Ω</m:t>
        </m:r>
      </m:oMath>
      <w:r>
        <w:t>，有</w:t>
      </w:r>
      <m:oMath>
        <m:r>
          <w:rPr>
            <w:rFonts w:ascii="Cambria Math" w:hAnsi="Cambria Math"/>
          </w:rPr>
          <m:t>g(x)=1{x∈A}</m:t>
        </m:r>
      </m:oMath>
      <w:r>
        <w:t>，计算</w:t>
      </w:r>
      <m:oMath>
        <m:r>
          <w:rPr>
            <w:rFonts w:ascii="Cambria Math" w:hAnsi="Cambria Math"/>
          </w:rPr>
          <m:t>E[g(X)]</m:t>
        </m:r>
      </m:oMath>
      <w:r>
        <w:t>?</w:t>
      </w:r>
    </w:p>
    <w:p w14:paraId="1D03E02E" w14:textId="77777777" w:rsidR="00B94259" w:rsidRPr="005E1550" w:rsidRDefault="00B94259" w:rsidP="005E1550">
      <w:pPr>
        <w:pStyle w:val="af"/>
        <w:ind w:firstLine="422"/>
        <w:rPr>
          <w:b/>
        </w:rPr>
      </w:pPr>
      <w:r w:rsidRPr="005E1550">
        <w:rPr>
          <w:b/>
        </w:rPr>
        <w:t>离散情况：</w:t>
      </w:r>
    </w:p>
    <w:p w14:paraId="38BC0AD8" w14:textId="77777777" w:rsidR="00B94259" w:rsidRDefault="00B94259" w:rsidP="005E1550">
      <w:pPr>
        <w:pStyle w:val="af"/>
      </w:pPr>
      <m:oMathPara>
        <m:oMathParaPr>
          <m:jc m:val="center"/>
        </m:oMathParaPr>
        <m:oMath>
          <m:r>
            <w:rPr>
              <w:rFonts w:ascii="Cambria Math" w:hAnsi="Cambria Math"/>
            </w:rPr>
            <w:lastRenderedPageBreak/>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(x)dx=</m:t>
          </m:r>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(x)dx=P(x∈A)</m:t>
          </m:r>
        </m:oMath>
      </m:oMathPara>
    </w:p>
    <w:p w14:paraId="20F8DAE9" w14:textId="77777777" w:rsidR="00B94259" w:rsidRPr="005E1550" w:rsidRDefault="00B94259" w:rsidP="005E1550">
      <w:pPr>
        <w:pStyle w:val="af"/>
        <w:ind w:firstLine="422"/>
        <w:rPr>
          <w:b/>
        </w:rPr>
      </w:pPr>
      <w:r w:rsidRPr="005E1550">
        <w:rPr>
          <w:b/>
        </w:rPr>
        <w:t>连续情况：</w:t>
      </w:r>
    </w:p>
    <w:p w14:paraId="05F2D95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0889707" w14:textId="77777777" w:rsidR="00B94259" w:rsidRDefault="00B94259">
      <w:pPr>
        <w:pStyle w:val="4"/>
      </w:pPr>
      <w:bookmarkStart w:id="483" w:name="header-n143"/>
      <w:r>
        <w:t xml:space="preserve">2.6 </w:t>
      </w:r>
      <w:r>
        <w:t>一些常见的随机变量</w:t>
      </w:r>
      <w:bookmarkEnd w:id="483"/>
    </w:p>
    <w:p w14:paraId="2316B8C4" w14:textId="77777777" w:rsidR="00B94259" w:rsidRPr="005E1550" w:rsidRDefault="00B94259" w:rsidP="005E1550">
      <w:pPr>
        <w:pStyle w:val="af"/>
        <w:ind w:firstLine="422"/>
        <w:rPr>
          <w:b/>
        </w:rPr>
      </w:pPr>
      <w:r w:rsidRPr="005E1550">
        <w:rPr>
          <w:b/>
        </w:rPr>
        <w:t>离散随机变量</w:t>
      </w:r>
    </w:p>
    <w:p w14:paraId="39BB0D2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伯努利分布：硬币掷出正面的概率为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），如果正面发生，则为1，否则为0。</w:t>
      </w:r>
    </w:p>
    <w:p w14:paraId="57F42B64"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p=1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p=0</m:t>
                    </m:r>
                  </m:e>
                </m:mr>
              </m:m>
            </m:e>
          </m:d>
        </m:oMath>
      </m:oMathPara>
    </w:p>
    <w:p w14:paraId="4D318B32"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二项式分布：掷出正面概率为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）的硬币</w:t>
      </w:r>
      <m:oMath>
        <m:r>
          <w:rPr>
            <w:rFonts w:ascii="Cambria Math" w:eastAsiaTheme="minorEastAsia" w:hAnsi="Cambria Math"/>
            <w:szCs w:val="21"/>
          </w:rPr>
          <m:t>n</m:t>
        </m:r>
      </m:oMath>
      <w:r w:rsidRPr="005E1550">
        <w:rPr>
          <w:rFonts w:asciiTheme="minorEastAsia" w:eastAsiaTheme="minorEastAsia" w:hAnsiTheme="minorEastAsia"/>
          <w:szCs w:val="21"/>
        </w:rPr>
        <w:t>次独立投掷中正面的数量。</w:t>
      </w:r>
    </w:p>
    <w:p w14:paraId="00B5DE46"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x</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x</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n-x</m:t>
              </m:r>
            </m:sup>
          </m:sSup>
        </m:oMath>
      </m:oMathPara>
    </w:p>
    <w:p w14:paraId="5C1CE67D"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几何分布：掷出正面概率为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p&gt;0</m:t>
        </m:r>
      </m:oMath>
      <w:r w:rsidRPr="005E1550">
        <w:rPr>
          <w:rFonts w:asciiTheme="minorEastAsia" w:eastAsiaTheme="minorEastAsia" w:hAnsiTheme="minorEastAsia"/>
          <w:szCs w:val="21"/>
        </w:rPr>
        <w:t>）的硬币第一次掷出正面所需要的次数。</w:t>
      </w:r>
    </w:p>
    <w:p w14:paraId="5BC3390E" w14:textId="77777777" w:rsidR="00B94259" w:rsidRPr="005E1550" w:rsidRDefault="00B94259" w:rsidP="005E1550">
      <w:pPr>
        <w:widowControl/>
        <w:numPr>
          <w:ilvl w:val="0"/>
          <w:numId w:val="24"/>
        </w:numPr>
        <w:spacing w:after="200" w:line="360" w:lineRule="auto"/>
        <w:jc w:val="left"/>
        <w:rPr>
          <w:rFonts w:asciiTheme="minorEastAsia" w:eastAsiaTheme="minorEastAsia" w:hAnsiTheme="minorEastAsia"/>
          <w:szCs w:val="21"/>
        </w:rPr>
      </w:pPr>
    </w:p>
    <w:p w14:paraId="6B70A5C0"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泊松分布：用于模拟罕见事件频率的非负整数的概率分布（其中：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5B93A485"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f>
            <m:fPr>
              <m:ctrlPr>
                <w:rPr>
                  <w:rFonts w:ascii="Cambria Math" w:hAnsi="Cambria Math"/>
                  <w:sz w:val="21"/>
                  <w:szCs w:val="21"/>
                </w:rPr>
              </m:ctrlPr>
            </m:fPr>
            <m:num>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num>
            <m:den>
              <m:r>
                <w:rPr>
                  <w:rFonts w:ascii="Cambria Math" w:hAnsi="Cambria Math"/>
                  <w:sz w:val="21"/>
                  <w:szCs w:val="21"/>
                </w:rPr>
                <m:t>x!</m:t>
              </m:r>
            </m:den>
          </m:f>
        </m:oMath>
      </m:oMathPara>
    </w:p>
    <w:p w14:paraId="4A1B6034" w14:textId="77777777" w:rsidR="00B94259" w:rsidRPr="005E1550" w:rsidRDefault="00B94259" w:rsidP="005E1550">
      <w:pPr>
        <w:pStyle w:val="af"/>
        <w:ind w:firstLine="422"/>
        <w:rPr>
          <w:b/>
        </w:rPr>
      </w:pPr>
      <w:r>
        <w:rPr>
          <w:b/>
        </w:rPr>
        <w:t>连续随机变量</w:t>
      </w:r>
    </w:p>
    <w:p w14:paraId="17467539"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均匀分布：在</w:t>
      </w:r>
      <m:oMath>
        <m:r>
          <w:rPr>
            <w:rFonts w:ascii="Cambria Math" w:eastAsiaTheme="minorEastAsia" w:hAnsi="Cambria Math"/>
            <w:szCs w:val="21"/>
          </w:rPr>
          <m:t>a</m:t>
        </m:r>
      </m:oMath>
      <w:r w:rsidRPr="005E1550">
        <w:rPr>
          <w:rFonts w:asciiTheme="minorEastAsia" w:eastAsiaTheme="minorEastAsia" w:hAnsiTheme="minorEastAsia"/>
          <w:szCs w:val="21"/>
        </w:rPr>
        <w:t>和</w:t>
      </w:r>
      <m:oMath>
        <m:r>
          <w:rPr>
            <w:rFonts w:ascii="Cambria Math" w:eastAsiaTheme="minorEastAsia" w:hAnsi="Cambria Math"/>
            <w:szCs w:val="21"/>
          </w:rPr>
          <m:t>b</m:t>
        </m:r>
      </m:oMath>
      <w:r w:rsidRPr="005E1550">
        <w:rPr>
          <w:rFonts w:asciiTheme="minorEastAsia" w:eastAsiaTheme="minorEastAsia" w:hAnsiTheme="minorEastAsia"/>
          <w:szCs w:val="21"/>
        </w:rPr>
        <w:t>之间每个点概率密度相等的分布（其中：</w:t>
      </w:r>
      <m:oMath>
        <m:r>
          <w:rPr>
            <w:rFonts w:ascii="Cambria Math" w:eastAsiaTheme="minorEastAsia" w:hAnsi="Cambria Math"/>
            <w:szCs w:val="21"/>
          </w:rPr>
          <m:t>a&lt;b</m:t>
        </m:r>
      </m:oMath>
      <w:r w:rsidRPr="005E1550">
        <w:rPr>
          <w:rFonts w:asciiTheme="minorEastAsia" w:eastAsiaTheme="minorEastAsia" w:hAnsiTheme="minorEastAsia"/>
          <w:szCs w:val="21"/>
        </w:rPr>
        <w:t>）。</w:t>
      </w:r>
    </w:p>
    <w:p w14:paraId="050BC661"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e>
                  <m:e>
                    <m:r>
                      <m:rPr>
                        <m:sty m:val="p"/>
                      </m:rPr>
                      <w:rPr>
                        <w:rFonts w:ascii="Cambria Math" w:hAnsi="Cambria Math"/>
                        <w:sz w:val="21"/>
                        <w:szCs w:val="21"/>
                      </w:rPr>
                      <m:t xml:space="preserve"> if </m:t>
                    </m:r>
                    <m:r>
                      <w:rPr>
                        <w:rFonts w:ascii="Cambria Math" w:hAnsi="Cambria Math"/>
                        <w:sz w:val="21"/>
                        <w:szCs w:val="21"/>
                      </w:rPr>
                      <m:t>a≤x≤b</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FC63355"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指数分布：在非负实数上有衰减的概率密度（其中：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61AC1147"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e>
                  <m:e>
                    <m:r>
                      <m:rPr>
                        <m:sty m:val="p"/>
                      </m:rPr>
                      <w:rPr>
                        <w:rFonts w:ascii="Cambria Math" w:hAnsi="Cambria Math"/>
                        <w:sz w:val="21"/>
                        <w:szCs w:val="21"/>
                      </w:rPr>
                      <m:t xml:space="preserve"> if </m:t>
                    </m:r>
                    <m:r>
                      <w:rPr>
                        <w:rFonts w:ascii="Cambria Math" w:hAnsi="Cambria Math"/>
                        <w:sz w:val="21"/>
                        <w:szCs w:val="21"/>
                      </w:rPr>
                      <m:t>x≥0</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11FC2FC"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正态分布：又被称为高斯分布。</w:t>
      </w:r>
    </w:p>
    <w:p w14:paraId="5A88107E"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p w14:paraId="30ED8E89" w14:textId="77777777" w:rsidR="00B94259" w:rsidRDefault="00B94259" w:rsidP="005E1550">
      <w:pPr>
        <w:pStyle w:val="af"/>
      </w:pPr>
      <w:r>
        <w:lastRenderedPageBreak/>
        <w:t>一些随机变量的概率密度函数和累积分布函数的形状如图</w:t>
      </w:r>
      <w:r>
        <w:t>2</w:t>
      </w:r>
      <w:r>
        <w:t>所示。</w:t>
      </w:r>
    </w:p>
    <w:p w14:paraId="2481F2AA" w14:textId="77777777" w:rsidR="00B94259" w:rsidRDefault="00B94259">
      <w:pPr>
        <w:pStyle w:val="CaptionedFigure"/>
      </w:pPr>
      <w:r>
        <w:rPr>
          <w:noProof/>
          <w:lang w:eastAsia="zh-CN"/>
        </w:rPr>
        <w:drawing>
          <wp:inline distT="0" distB="0" distL="0" distR="0" wp14:anchorId="571CFBA4" wp14:editId="50ECF9F4">
            <wp:extent cx="5333157" cy="3514725"/>
            <wp:effectExtent l="0" t="0" r="1270" b="0"/>
            <wp:docPr id="44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b958c16cfdce9e6bd2b810b10d71416e.png"/>
                    <pic:cNvPicPr>
                      <a:picLocks noChangeAspect="1" noChangeArrowheads="1"/>
                    </pic:cNvPicPr>
                  </pic:nvPicPr>
                  <pic:blipFill rotWithShape="1">
                    <a:blip r:embed="rId377"/>
                    <a:srcRect b="6582"/>
                    <a:stretch/>
                  </pic:blipFill>
                  <pic:spPr bwMode="auto">
                    <a:xfrm>
                      <a:off x="0" y="0"/>
                      <a:ext cx="5334000" cy="3515281"/>
                    </a:xfrm>
                    <a:prstGeom prst="rect">
                      <a:avLst/>
                    </a:prstGeom>
                    <a:noFill/>
                    <a:ln>
                      <a:noFill/>
                    </a:ln>
                    <a:extLst>
                      <a:ext uri="{53640926-AAD7-44D8-BBD7-CCE9431645EC}">
                        <a14:shadowObscured xmlns:a14="http://schemas.microsoft.com/office/drawing/2010/main"/>
                      </a:ext>
                    </a:extLst>
                  </pic:spPr>
                </pic:pic>
              </a:graphicData>
            </a:graphic>
          </wp:inline>
        </w:drawing>
      </w:r>
    </w:p>
    <w:p w14:paraId="284735E2" w14:textId="77777777" w:rsidR="00B94259" w:rsidRDefault="00B94259">
      <w:pPr>
        <w:pStyle w:val="ImageCaption"/>
      </w:pPr>
    </w:p>
    <w:p w14:paraId="4EEAD593" w14:textId="77777777" w:rsidR="00B94259" w:rsidRPr="005E1550" w:rsidRDefault="00B94259">
      <w:pPr>
        <w:pStyle w:val="a0"/>
        <w:rPr>
          <w:sz w:val="21"/>
          <w:szCs w:val="21"/>
          <w:lang w:eastAsia="zh-CN"/>
        </w:rPr>
      </w:pPr>
      <w:r w:rsidRPr="005E1550">
        <w:rPr>
          <w:sz w:val="21"/>
          <w:szCs w:val="21"/>
          <w:lang w:eastAsia="zh-CN"/>
        </w:rPr>
        <w:t>下表总结了这些分布的一些特性：</w:t>
      </w:r>
    </w:p>
    <w:tbl>
      <w:tblPr>
        <w:tblStyle w:val="Table"/>
        <w:tblW w:w="5465" w:type="pct"/>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693"/>
        <w:gridCol w:w="4253"/>
        <w:gridCol w:w="851"/>
        <w:gridCol w:w="1271"/>
      </w:tblGrid>
      <w:tr w:rsidR="00B94259" w:rsidRPr="005E1550" w14:paraId="63F80C47" w14:textId="77777777" w:rsidTr="005E1550">
        <w:tc>
          <w:tcPr>
            <w:tcW w:w="1485" w:type="pct"/>
            <w:vAlign w:val="bottom"/>
          </w:tcPr>
          <w:p w14:paraId="22104444" w14:textId="77777777" w:rsidR="00B94259" w:rsidRPr="005E1550" w:rsidRDefault="00B94259">
            <w:pPr>
              <w:pStyle w:val="Compact"/>
              <w:jc w:val="center"/>
              <w:rPr>
                <w:sz w:val="21"/>
                <w:szCs w:val="21"/>
              </w:rPr>
            </w:pPr>
            <w:r w:rsidRPr="005E1550">
              <w:rPr>
                <w:sz w:val="21"/>
                <w:szCs w:val="21"/>
              </w:rPr>
              <w:t>分布</w:t>
            </w:r>
          </w:p>
        </w:tc>
        <w:tc>
          <w:tcPr>
            <w:tcW w:w="2345" w:type="pct"/>
            <w:vAlign w:val="bottom"/>
          </w:tcPr>
          <w:p w14:paraId="6517B2B4" w14:textId="39ADABD9" w:rsidR="00B94259" w:rsidRPr="005E1550" w:rsidRDefault="00B94259">
            <w:pPr>
              <w:pStyle w:val="Compact"/>
              <w:jc w:val="center"/>
              <w:rPr>
                <w:sz w:val="21"/>
                <w:szCs w:val="21"/>
                <w:lang w:eastAsia="zh-CN"/>
              </w:rPr>
            </w:pPr>
            <w:r w:rsidRPr="005E1550">
              <w:rPr>
                <w:sz w:val="21"/>
                <w:szCs w:val="21"/>
                <w:lang w:eastAsia="zh-CN"/>
              </w:rPr>
              <w:t>概率密度函数</w:t>
            </w:r>
            <w:r w:rsidRPr="005E1550">
              <w:rPr>
                <w:sz w:val="21"/>
                <w:szCs w:val="21"/>
                <w:lang w:eastAsia="zh-CN"/>
              </w:rPr>
              <w:t>(PDF)</w:t>
            </w:r>
            <w:r w:rsidRPr="005E1550">
              <w:rPr>
                <w:sz w:val="21"/>
                <w:szCs w:val="21"/>
                <w:lang w:eastAsia="zh-CN"/>
              </w:rPr>
              <w:t>或者概率质量函数</w:t>
            </w:r>
            <w:r w:rsidRPr="005E1550">
              <w:rPr>
                <w:sz w:val="21"/>
                <w:szCs w:val="21"/>
                <w:lang w:eastAsia="zh-CN"/>
              </w:rPr>
              <w:t>(</w:t>
            </w:r>
            <w:r w:rsidRPr="005E1550">
              <w:rPr>
                <w:b/>
                <w:sz w:val="21"/>
                <w:szCs w:val="21"/>
                <w:lang w:eastAsia="zh-CN"/>
              </w:rPr>
              <w:t>PMF</w:t>
            </w:r>
            <w:r w:rsidRPr="005E1550">
              <w:rPr>
                <w:sz w:val="21"/>
                <w:szCs w:val="21"/>
                <w:lang w:eastAsia="zh-CN"/>
              </w:rPr>
              <w:t>)</w:t>
            </w:r>
          </w:p>
        </w:tc>
        <w:tc>
          <w:tcPr>
            <w:tcW w:w="469" w:type="pct"/>
            <w:vAlign w:val="bottom"/>
          </w:tcPr>
          <w:p w14:paraId="592F809A" w14:textId="77777777" w:rsidR="00B94259" w:rsidRPr="005E1550" w:rsidRDefault="00B94259">
            <w:pPr>
              <w:pStyle w:val="Compact"/>
              <w:jc w:val="center"/>
              <w:rPr>
                <w:sz w:val="21"/>
                <w:szCs w:val="21"/>
              </w:rPr>
            </w:pPr>
            <w:r w:rsidRPr="005E1550">
              <w:rPr>
                <w:sz w:val="21"/>
                <w:szCs w:val="21"/>
              </w:rPr>
              <w:t>均值</w:t>
            </w:r>
          </w:p>
        </w:tc>
        <w:tc>
          <w:tcPr>
            <w:tcW w:w="701" w:type="pct"/>
            <w:vAlign w:val="bottom"/>
          </w:tcPr>
          <w:p w14:paraId="0E656C4A" w14:textId="77777777" w:rsidR="00B94259" w:rsidRPr="005E1550" w:rsidRDefault="00B94259">
            <w:pPr>
              <w:pStyle w:val="Compact"/>
              <w:jc w:val="center"/>
              <w:rPr>
                <w:sz w:val="21"/>
                <w:szCs w:val="21"/>
              </w:rPr>
            </w:pPr>
            <w:r w:rsidRPr="005E1550">
              <w:rPr>
                <w:sz w:val="21"/>
                <w:szCs w:val="21"/>
              </w:rPr>
              <w:t>方差</w:t>
            </w:r>
          </w:p>
        </w:tc>
      </w:tr>
      <w:tr w:rsidR="00B94259" w:rsidRPr="005E1550" w14:paraId="14BC24CB" w14:textId="77777777" w:rsidTr="005E1550">
        <w:tc>
          <w:tcPr>
            <w:tcW w:w="1485" w:type="pct"/>
          </w:tcPr>
          <w:p w14:paraId="3DFBDEE1" w14:textId="77777777" w:rsidR="00B94259" w:rsidRPr="005E1550" w:rsidRDefault="00B94259">
            <w:pPr>
              <w:pStyle w:val="Compact"/>
              <w:jc w:val="center"/>
              <w:rPr>
                <w:sz w:val="21"/>
                <w:szCs w:val="21"/>
              </w:rPr>
            </w:pPr>
            <m:oMath>
              <m:r>
                <w:rPr>
                  <w:rFonts w:ascii="Cambria Math" w:hAnsi="Cambria Math"/>
                  <w:sz w:val="21"/>
                  <w:szCs w:val="21"/>
                </w:rPr>
                <m:t>Bernoulli(p)</m:t>
              </m:r>
            </m:oMath>
            <w:r w:rsidRPr="005E1550">
              <w:rPr>
                <w:sz w:val="21"/>
                <w:szCs w:val="21"/>
              </w:rPr>
              <w:t>(</w:t>
            </w:r>
            <w:r w:rsidRPr="005E1550">
              <w:rPr>
                <w:sz w:val="21"/>
                <w:szCs w:val="21"/>
              </w:rPr>
              <w:t>伯努利分布</w:t>
            </w:r>
            <w:r w:rsidRPr="005E1550">
              <w:rPr>
                <w:sz w:val="21"/>
                <w:szCs w:val="21"/>
              </w:rPr>
              <w:t>)</w:t>
            </w:r>
          </w:p>
        </w:tc>
        <w:tc>
          <w:tcPr>
            <w:tcW w:w="2345" w:type="pct"/>
          </w:tcPr>
          <w:p w14:paraId="02A2247A" w14:textId="77777777" w:rsidR="00B94259" w:rsidRPr="005E1550" w:rsidRDefault="00000000">
            <w:pPr>
              <w:pStyle w:val="Compact"/>
              <w:jc w:val="center"/>
              <w:rPr>
                <w:sz w:val="21"/>
                <w:szCs w:val="21"/>
              </w:rPr>
            </w:pPr>
            <m:oMathPara>
              <m:oMath>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x=1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x=0</m:t>
                          </m:r>
                        </m:e>
                      </m:mr>
                    </m:m>
                  </m:e>
                </m:d>
              </m:oMath>
            </m:oMathPara>
          </w:p>
        </w:tc>
        <w:tc>
          <w:tcPr>
            <w:tcW w:w="469" w:type="pct"/>
          </w:tcPr>
          <w:p w14:paraId="215DFB6B" w14:textId="77777777" w:rsidR="00B94259" w:rsidRPr="005E1550" w:rsidRDefault="00B94259">
            <w:pPr>
              <w:pStyle w:val="Compact"/>
              <w:jc w:val="center"/>
              <w:rPr>
                <w:sz w:val="21"/>
                <w:szCs w:val="21"/>
              </w:rPr>
            </w:pPr>
            <m:oMathPara>
              <m:oMath>
                <m:r>
                  <w:rPr>
                    <w:rFonts w:ascii="Cambria Math" w:hAnsi="Cambria Math"/>
                    <w:sz w:val="21"/>
                    <w:szCs w:val="21"/>
                  </w:rPr>
                  <m:t>p</m:t>
                </m:r>
              </m:oMath>
            </m:oMathPara>
          </w:p>
        </w:tc>
        <w:tc>
          <w:tcPr>
            <w:tcW w:w="701" w:type="pct"/>
          </w:tcPr>
          <w:p w14:paraId="2D82F9F6" w14:textId="77777777" w:rsidR="00B94259" w:rsidRPr="005E1550" w:rsidRDefault="00B94259">
            <w:pPr>
              <w:pStyle w:val="Compact"/>
              <w:jc w:val="center"/>
              <w:rPr>
                <w:sz w:val="21"/>
                <w:szCs w:val="21"/>
              </w:rPr>
            </w:pPr>
            <m:oMathPara>
              <m:oMath>
                <m:r>
                  <w:rPr>
                    <w:rFonts w:ascii="Cambria Math" w:hAnsi="Cambria Math"/>
                    <w:sz w:val="21"/>
                    <w:szCs w:val="21"/>
                  </w:rPr>
                  <m:t>p(1-p)</m:t>
                </m:r>
              </m:oMath>
            </m:oMathPara>
          </w:p>
        </w:tc>
      </w:tr>
      <w:tr w:rsidR="00B94259" w:rsidRPr="005E1550" w14:paraId="4181EE55" w14:textId="77777777" w:rsidTr="005E1550">
        <w:tc>
          <w:tcPr>
            <w:tcW w:w="1485" w:type="pct"/>
          </w:tcPr>
          <w:p w14:paraId="10DC2BBB"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Binomial(n,p)</m:t>
              </m:r>
            </m:oMath>
            <w:r w:rsidRPr="005E1550">
              <w:rPr>
                <w:sz w:val="21"/>
                <w:szCs w:val="21"/>
                <w:lang w:eastAsia="zh-CN"/>
              </w:rPr>
              <w:t>(</w:t>
            </w:r>
            <w:r w:rsidRPr="005E1550">
              <w:rPr>
                <w:sz w:val="21"/>
                <w:szCs w:val="21"/>
                <w:lang w:eastAsia="zh-CN"/>
              </w:rPr>
              <w:t>二项式分布</w:t>
            </w:r>
            <w:r w:rsidRPr="005E1550">
              <w:rPr>
                <w:sz w:val="21"/>
                <w:szCs w:val="21"/>
                <w:lang w:eastAsia="zh-CN"/>
              </w:rPr>
              <w:t>)</w:t>
            </w:r>
          </w:p>
        </w:tc>
        <w:tc>
          <w:tcPr>
            <w:tcW w:w="2345" w:type="pct"/>
          </w:tcPr>
          <w:p w14:paraId="6986704F" w14:textId="77777777" w:rsidR="00B94259" w:rsidRPr="005E1550" w:rsidRDefault="00000000">
            <w:pPr>
              <w:pStyle w:val="Compact"/>
              <w:jc w:val="center"/>
              <w:rPr>
                <w:sz w:val="21"/>
                <w:szCs w:val="21"/>
              </w:rPr>
            </w:pPr>
            <m:oMath>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k</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k</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n-k</m:t>
                  </m:r>
                </m:sup>
              </m:sSup>
            </m:oMath>
            <w:r w:rsidR="00B94259" w:rsidRPr="005E1550">
              <w:rPr>
                <w:sz w:val="21"/>
                <w:szCs w:val="21"/>
              </w:rPr>
              <w:t xml:space="preserve"> </w:t>
            </w:r>
            <w:r w:rsidR="00B94259" w:rsidRPr="005E1550">
              <w:rPr>
                <w:sz w:val="21"/>
                <w:szCs w:val="21"/>
              </w:rPr>
              <w:t>其中：</w:t>
            </w:r>
            <m:oMath>
              <m:r>
                <w:rPr>
                  <w:rFonts w:ascii="Cambria Math" w:hAnsi="Cambria Math"/>
                  <w:sz w:val="21"/>
                  <w:szCs w:val="21"/>
                </w:rPr>
                <m:t>0≤k≤n</m:t>
              </m:r>
            </m:oMath>
          </w:p>
        </w:tc>
        <w:tc>
          <w:tcPr>
            <w:tcW w:w="469" w:type="pct"/>
          </w:tcPr>
          <w:p w14:paraId="658F7C8F" w14:textId="77777777" w:rsidR="00B94259" w:rsidRPr="005E1550" w:rsidRDefault="00B94259">
            <w:pPr>
              <w:pStyle w:val="Compact"/>
              <w:jc w:val="center"/>
              <w:rPr>
                <w:sz w:val="21"/>
                <w:szCs w:val="21"/>
              </w:rPr>
            </w:pPr>
            <m:oMathPara>
              <m:oMath>
                <m:r>
                  <w:rPr>
                    <w:rFonts w:ascii="Cambria Math" w:hAnsi="Cambria Math"/>
                    <w:sz w:val="21"/>
                    <w:szCs w:val="21"/>
                  </w:rPr>
                  <m:t>np</m:t>
                </m:r>
              </m:oMath>
            </m:oMathPara>
          </w:p>
        </w:tc>
        <w:tc>
          <w:tcPr>
            <w:tcW w:w="701" w:type="pct"/>
          </w:tcPr>
          <w:p w14:paraId="4CAA6F70" w14:textId="77777777" w:rsidR="00B94259" w:rsidRPr="005E1550" w:rsidRDefault="00B94259">
            <w:pPr>
              <w:pStyle w:val="Compact"/>
              <w:jc w:val="center"/>
              <w:rPr>
                <w:sz w:val="21"/>
                <w:szCs w:val="21"/>
              </w:rPr>
            </w:pPr>
            <m:oMathPara>
              <m:oMath>
                <m:r>
                  <w:rPr>
                    <w:rFonts w:ascii="Cambria Math" w:hAnsi="Cambria Math"/>
                    <w:sz w:val="21"/>
                    <w:szCs w:val="21"/>
                  </w:rPr>
                  <m:t>npq</m:t>
                </m:r>
              </m:oMath>
            </m:oMathPara>
          </w:p>
        </w:tc>
      </w:tr>
      <w:tr w:rsidR="00B94259" w:rsidRPr="005E1550" w14:paraId="75644FF7" w14:textId="77777777" w:rsidTr="005E1550">
        <w:tc>
          <w:tcPr>
            <w:tcW w:w="1485" w:type="pct"/>
          </w:tcPr>
          <w:p w14:paraId="30A11A22" w14:textId="77777777" w:rsidR="00B94259" w:rsidRPr="005E1550" w:rsidRDefault="00B94259">
            <w:pPr>
              <w:pStyle w:val="Compact"/>
              <w:jc w:val="center"/>
              <w:rPr>
                <w:sz w:val="21"/>
                <w:szCs w:val="21"/>
              </w:rPr>
            </w:pPr>
            <m:oMath>
              <m:r>
                <w:rPr>
                  <w:rFonts w:ascii="Cambria Math" w:hAnsi="Cambria Math"/>
                  <w:sz w:val="21"/>
                  <w:szCs w:val="21"/>
                </w:rPr>
                <m:t>Geometric(p)</m:t>
              </m:r>
            </m:oMath>
            <w:r w:rsidRPr="005E1550">
              <w:rPr>
                <w:sz w:val="21"/>
                <w:szCs w:val="21"/>
              </w:rPr>
              <w:t>(</w:t>
            </w:r>
            <w:r w:rsidRPr="005E1550">
              <w:rPr>
                <w:sz w:val="21"/>
                <w:szCs w:val="21"/>
              </w:rPr>
              <w:t>几何分布</w:t>
            </w:r>
            <w:r w:rsidRPr="005E1550">
              <w:rPr>
                <w:sz w:val="21"/>
                <w:szCs w:val="21"/>
              </w:rPr>
              <w:t>)</w:t>
            </w:r>
          </w:p>
        </w:tc>
        <w:tc>
          <w:tcPr>
            <w:tcW w:w="2345" w:type="pct"/>
          </w:tcPr>
          <w:p w14:paraId="2F74495E" w14:textId="77777777" w:rsidR="00B94259" w:rsidRPr="005E1550" w:rsidRDefault="00B94259">
            <w:pPr>
              <w:pStyle w:val="Compact"/>
              <w:jc w:val="center"/>
              <w:rPr>
                <w:sz w:val="21"/>
                <w:szCs w:val="21"/>
              </w:rPr>
            </w:pPr>
            <m:oMath>
              <m:r>
                <w:rPr>
                  <w:rFonts w:ascii="Cambria Math" w:hAnsi="Cambria Math"/>
                  <w:sz w:val="21"/>
                  <w:szCs w:val="21"/>
                </w:rPr>
                <m:t>p(1-p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k-1</m:t>
                  </m:r>
                </m:sup>
              </m:sSup>
            </m:oMath>
            <w:r w:rsidRPr="005E1550">
              <w:rPr>
                <w:sz w:val="21"/>
                <w:szCs w:val="21"/>
              </w:rPr>
              <w:t xml:space="preserve"> </w:t>
            </w:r>
            <w:r w:rsidRPr="005E1550">
              <w:rPr>
                <w:sz w:val="21"/>
                <w:szCs w:val="21"/>
              </w:rPr>
              <w:t>其中：</w:t>
            </w:r>
            <m:oMath>
              <m:r>
                <w:rPr>
                  <w:rFonts w:ascii="Cambria Math" w:hAnsi="Cambria Math"/>
                  <w:sz w:val="21"/>
                  <w:szCs w:val="21"/>
                </w:rPr>
                <m:t>k=1,2,⋯</m:t>
              </m:r>
            </m:oMath>
          </w:p>
        </w:tc>
        <w:tc>
          <w:tcPr>
            <w:tcW w:w="469" w:type="pct"/>
          </w:tcPr>
          <w:p w14:paraId="1B2F6BC6"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p</m:t>
                    </m:r>
                  </m:den>
                </m:f>
              </m:oMath>
            </m:oMathPara>
          </w:p>
        </w:tc>
        <w:tc>
          <w:tcPr>
            <w:tcW w:w="701" w:type="pct"/>
          </w:tcPr>
          <w:p w14:paraId="05464F7E"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1-p</m:t>
                    </m:r>
                  </m:num>
                  <m:den>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2</m:t>
                        </m:r>
                      </m:sup>
                    </m:sSup>
                  </m:den>
                </m:f>
              </m:oMath>
            </m:oMathPara>
          </w:p>
        </w:tc>
      </w:tr>
      <w:tr w:rsidR="00B94259" w:rsidRPr="005E1550" w14:paraId="303313D2" w14:textId="77777777" w:rsidTr="005E1550">
        <w:tc>
          <w:tcPr>
            <w:tcW w:w="1485" w:type="pct"/>
          </w:tcPr>
          <w:p w14:paraId="245CA39A" w14:textId="77777777" w:rsidR="00B94259" w:rsidRPr="005E1550" w:rsidRDefault="00B94259">
            <w:pPr>
              <w:pStyle w:val="Compact"/>
              <w:jc w:val="center"/>
              <w:rPr>
                <w:sz w:val="21"/>
                <w:szCs w:val="21"/>
              </w:rPr>
            </w:pPr>
            <m:oMath>
              <m:r>
                <w:rPr>
                  <w:rFonts w:ascii="Cambria Math" w:hAnsi="Cambria Math"/>
                  <w:sz w:val="21"/>
                  <w:szCs w:val="21"/>
                </w:rPr>
                <m:t>Poisson(λ)</m:t>
              </m:r>
            </m:oMath>
            <w:r w:rsidRPr="005E1550">
              <w:rPr>
                <w:sz w:val="21"/>
                <w:szCs w:val="21"/>
              </w:rPr>
              <w:t>(</w:t>
            </w:r>
            <w:r w:rsidRPr="005E1550">
              <w:rPr>
                <w:sz w:val="21"/>
                <w:szCs w:val="21"/>
              </w:rPr>
              <w:t>泊松分布</w:t>
            </w:r>
            <w:r w:rsidRPr="005E1550">
              <w:rPr>
                <w:sz w:val="21"/>
                <w:szCs w:val="21"/>
              </w:rPr>
              <w:t>)</w:t>
            </w:r>
          </w:p>
        </w:tc>
        <w:tc>
          <w:tcPr>
            <w:tcW w:w="2345" w:type="pct"/>
          </w:tcPr>
          <w:p w14:paraId="10FD21F1" w14:textId="77777777" w:rsidR="00B94259" w:rsidRPr="005E1550" w:rsidRDefault="00000000">
            <w:pPr>
              <w:pStyle w:val="Compact"/>
              <w:jc w:val="center"/>
              <w:rPr>
                <w:sz w:val="21"/>
                <w:szCs w:val="21"/>
              </w:rPr>
            </w:pPr>
            <m:oMath>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r>
                <w:rPr>
                  <w:rFonts w:ascii="Cambria Math" w:hAnsi="Cambria Math"/>
                  <w:sz w:val="21"/>
                  <w:szCs w:val="21"/>
                </w:rPr>
                <m:t>/x!</m:t>
              </m:r>
            </m:oMath>
            <w:r w:rsidR="00B94259" w:rsidRPr="005E1550">
              <w:rPr>
                <w:sz w:val="21"/>
                <w:szCs w:val="21"/>
              </w:rPr>
              <w:t xml:space="preserve"> </w:t>
            </w:r>
            <w:r w:rsidR="00B94259" w:rsidRPr="005E1550">
              <w:rPr>
                <w:sz w:val="21"/>
                <w:szCs w:val="21"/>
              </w:rPr>
              <w:t>其中：</w:t>
            </w:r>
            <m:oMath>
              <m:r>
                <w:rPr>
                  <w:rFonts w:ascii="Cambria Math" w:hAnsi="Cambria Math"/>
                  <w:sz w:val="21"/>
                  <w:szCs w:val="21"/>
                </w:rPr>
                <m:t>k=1,2,⋯</m:t>
              </m:r>
            </m:oMath>
          </w:p>
        </w:tc>
        <w:tc>
          <w:tcPr>
            <w:tcW w:w="469" w:type="pct"/>
          </w:tcPr>
          <w:p w14:paraId="5A0BC99B"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c>
          <w:tcPr>
            <w:tcW w:w="701" w:type="pct"/>
          </w:tcPr>
          <w:p w14:paraId="11421BD9"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r>
      <w:tr w:rsidR="00B94259" w:rsidRPr="005E1550" w14:paraId="375F6285" w14:textId="77777777" w:rsidTr="005E1550">
        <w:tc>
          <w:tcPr>
            <w:tcW w:w="1485" w:type="pct"/>
          </w:tcPr>
          <w:p w14:paraId="328C3DC6"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Uniform(a,b)</m:t>
              </m:r>
            </m:oMath>
            <w:r w:rsidRPr="005E1550">
              <w:rPr>
                <w:sz w:val="21"/>
                <w:szCs w:val="21"/>
                <w:lang w:eastAsia="zh-CN"/>
              </w:rPr>
              <w:t>(</w:t>
            </w:r>
            <w:r w:rsidRPr="005E1550">
              <w:rPr>
                <w:sz w:val="21"/>
                <w:szCs w:val="21"/>
                <w:lang w:eastAsia="zh-CN"/>
              </w:rPr>
              <w:t>均匀分布</w:t>
            </w:r>
            <w:r w:rsidRPr="005E1550">
              <w:rPr>
                <w:sz w:val="21"/>
                <w:szCs w:val="21"/>
                <w:lang w:eastAsia="zh-CN"/>
              </w:rPr>
              <w:t>)</w:t>
            </w:r>
          </w:p>
        </w:tc>
        <w:tc>
          <w:tcPr>
            <w:tcW w:w="2345" w:type="pct"/>
          </w:tcPr>
          <w:p w14:paraId="492AB0A4" w14:textId="77777777" w:rsidR="00B94259" w:rsidRPr="005E1550" w:rsidRDefault="00000000">
            <w:pPr>
              <w:pStyle w:val="Compact"/>
              <w:jc w:val="center"/>
              <w:rPr>
                <w:sz w:val="21"/>
                <w:szCs w:val="21"/>
              </w:rPr>
            </w:pPr>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oMath>
            <w:r w:rsidR="00B94259" w:rsidRPr="005E1550">
              <w:rPr>
                <w:sz w:val="21"/>
                <w:szCs w:val="21"/>
              </w:rPr>
              <w:t xml:space="preserve"> </w:t>
            </w:r>
            <w:r w:rsidR="00B94259" w:rsidRPr="005E1550">
              <w:rPr>
                <w:sz w:val="21"/>
                <w:szCs w:val="21"/>
              </w:rPr>
              <w:t>存在</w:t>
            </w:r>
            <m:oMath>
              <m:r>
                <w:rPr>
                  <w:rFonts w:ascii="Cambria Math" w:hAnsi="Cambria Math"/>
                  <w:sz w:val="21"/>
                  <w:szCs w:val="21"/>
                </w:rPr>
                <m:t>x∈(a,b)</m:t>
              </m:r>
            </m:oMath>
          </w:p>
        </w:tc>
        <w:tc>
          <w:tcPr>
            <w:tcW w:w="469" w:type="pct"/>
          </w:tcPr>
          <w:p w14:paraId="05C76A02"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a+b</m:t>
                    </m:r>
                  </m:num>
                  <m:den>
                    <m:r>
                      <w:rPr>
                        <w:rFonts w:ascii="Cambria Math" w:hAnsi="Cambria Math"/>
                        <w:sz w:val="21"/>
                        <w:szCs w:val="21"/>
                      </w:rPr>
                      <m:t>2</m:t>
                    </m:r>
                  </m:den>
                </m:f>
              </m:oMath>
            </m:oMathPara>
          </w:p>
        </w:tc>
        <w:tc>
          <w:tcPr>
            <w:tcW w:w="701" w:type="pct"/>
          </w:tcPr>
          <w:p w14:paraId="4E3A8DD1"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(b-a</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num>
                  <m:den>
                    <m:r>
                      <w:rPr>
                        <w:rFonts w:ascii="Cambria Math" w:hAnsi="Cambria Math"/>
                        <w:sz w:val="21"/>
                        <w:szCs w:val="21"/>
                      </w:rPr>
                      <m:t>12</m:t>
                    </m:r>
                  </m:den>
                </m:f>
              </m:oMath>
            </m:oMathPara>
          </w:p>
        </w:tc>
      </w:tr>
      <w:tr w:rsidR="00B94259" w:rsidRPr="005E1550" w14:paraId="73E85743" w14:textId="77777777" w:rsidTr="005E1550">
        <w:tc>
          <w:tcPr>
            <w:tcW w:w="1485" w:type="pct"/>
          </w:tcPr>
          <w:p w14:paraId="615348C1" w14:textId="77777777" w:rsidR="00B94259" w:rsidRPr="005E1550" w:rsidRDefault="00B94259">
            <w:pPr>
              <w:pStyle w:val="Compact"/>
              <w:jc w:val="center"/>
              <w:rPr>
                <w:sz w:val="21"/>
                <w:szCs w:val="21"/>
              </w:rPr>
            </w:pPr>
            <m:oMath>
              <m:r>
                <w:rPr>
                  <w:rFonts w:ascii="Cambria Math" w:hAnsi="Cambria Math"/>
                  <w:sz w:val="21"/>
                  <w:szCs w:val="21"/>
                </w:rPr>
                <m:t>Gaussian(μ,</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r>
                <w:rPr>
                  <w:rFonts w:ascii="Cambria Math" w:hAnsi="Cambria Math"/>
                  <w:sz w:val="21"/>
                  <w:szCs w:val="21"/>
                </w:rPr>
                <m:t>)</m:t>
              </m:r>
            </m:oMath>
            <w:r w:rsidRPr="005E1550">
              <w:rPr>
                <w:sz w:val="21"/>
                <w:szCs w:val="21"/>
              </w:rPr>
              <w:t>(</w:t>
            </w:r>
            <w:r w:rsidRPr="005E1550">
              <w:rPr>
                <w:sz w:val="21"/>
                <w:szCs w:val="21"/>
              </w:rPr>
              <w:t>高斯分布</w:t>
            </w:r>
            <w:r w:rsidRPr="005E1550">
              <w:rPr>
                <w:sz w:val="21"/>
                <w:szCs w:val="21"/>
              </w:rPr>
              <w:t>)</w:t>
            </w:r>
          </w:p>
        </w:tc>
        <w:tc>
          <w:tcPr>
            <w:tcW w:w="2345" w:type="pct"/>
          </w:tcPr>
          <w:p w14:paraId="531AF60B"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tc>
        <w:tc>
          <w:tcPr>
            <w:tcW w:w="469" w:type="pct"/>
          </w:tcPr>
          <w:p w14:paraId="4C5DED58" w14:textId="77777777" w:rsidR="00B94259" w:rsidRPr="005E1550" w:rsidRDefault="00B94259">
            <w:pPr>
              <w:pStyle w:val="Compact"/>
              <w:jc w:val="center"/>
              <w:rPr>
                <w:sz w:val="21"/>
                <w:szCs w:val="21"/>
              </w:rPr>
            </w:pPr>
            <m:oMathPara>
              <m:oMath>
                <m:r>
                  <w:rPr>
                    <w:rFonts w:ascii="Cambria Math" w:hAnsi="Cambria Math"/>
                    <w:sz w:val="21"/>
                    <w:szCs w:val="21"/>
                  </w:rPr>
                  <m:t>μ</m:t>
                </m:r>
              </m:oMath>
            </m:oMathPara>
          </w:p>
        </w:tc>
        <w:tc>
          <w:tcPr>
            <w:tcW w:w="701" w:type="pct"/>
          </w:tcPr>
          <w:p w14:paraId="4A6731A5" w14:textId="77777777" w:rsidR="00B94259" w:rsidRPr="005E1550" w:rsidRDefault="00000000">
            <w:pPr>
              <w:pStyle w:val="Compact"/>
              <w:jc w:val="center"/>
              <w:rPr>
                <w:sz w:val="21"/>
                <w:szCs w:val="21"/>
              </w:rPr>
            </w:pPr>
            <m:oMathPara>
              <m:oMath>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oMath>
            </m:oMathPara>
          </w:p>
        </w:tc>
      </w:tr>
      <w:tr w:rsidR="00B94259" w:rsidRPr="005E1550" w14:paraId="7B118D3E" w14:textId="77777777" w:rsidTr="005E1550">
        <w:tc>
          <w:tcPr>
            <w:tcW w:w="1485" w:type="pct"/>
          </w:tcPr>
          <w:p w14:paraId="33689AC1"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Exponential(λ)</m:t>
              </m:r>
            </m:oMath>
            <w:r w:rsidRPr="005E1550">
              <w:rPr>
                <w:sz w:val="21"/>
                <w:szCs w:val="21"/>
                <w:lang w:eastAsia="zh-CN"/>
              </w:rPr>
              <w:t>(</w:t>
            </w:r>
            <w:r w:rsidRPr="005E1550">
              <w:rPr>
                <w:sz w:val="21"/>
                <w:szCs w:val="21"/>
                <w:lang w:eastAsia="zh-CN"/>
              </w:rPr>
              <w:t>指数分布</w:t>
            </w:r>
            <w:r w:rsidRPr="005E1550">
              <w:rPr>
                <w:sz w:val="21"/>
                <w:szCs w:val="21"/>
                <w:lang w:eastAsia="zh-CN"/>
              </w:rPr>
              <w:t>)</w:t>
            </w:r>
          </w:p>
        </w:tc>
        <w:tc>
          <w:tcPr>
            <w:tcW w:w="2345" w:type="pct"/>
          </w:tcPr>
          <w:p w14:paraId="4F05A9DD" w14:textId="77777777" w:rsidR="00B94259" w:rsidRPr="005E1550" w:rsidRDefault="00B94259">
            <w:pPr>
              <w:pStyle w:val="Compact"/>
              <w:jc w:val="center"/>
              <w:rPr>
                <w:sz w:val="21"/>
                <w:szCs w:val="21"/>
              </w:rPr>
            </w:pPr>
            <m:oMath>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oMath>
            <w:r w:rsidRPr="005E1550">
              <w:rPr>
                <w:sz w:val="21"/>
                <w:szCs w:val="21"/>
              </w:rPr>
              <w:t xml:space="preserve"> </w:t>
            </w:r>
            <m:oMath>
              <m:r>
                <w:rPr>
                  <w:rFonts w:ascii="Cambria Math" w:hAnsi="Cambria Math"/>
                  <w:sz w:val="21"/>
                  <w:szCs w:val="21"/>
                </w:rPr>
                <m:t>x≥0,λ&gt;0</m:t>
              </m:r>
            </m:oMath>
          </w:p>
        </w:tc>
        <w:tc>
          <w:tcPr>
            <w:tcW w:w="469" w:type="pct"/>
          </w:tcPr>
          <w:p w14:paraId="275275A1"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λ</m:t>
                    </m:r>
                  </m:den>
                </m:f>
              </m:oMath>
            </m:oMathPara>
          </w:p>
        </w:tc>
        <w:tc>
          <w:tcPr>
            <w:tcW w:w="701" w:type="pct"/>
          </w:tcPr>
          <w:p w14:paraId="21775C02"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2</m:t>
                        </m:r>
                      </m:sup>
                    </m:sSup>
                  </m:den>
                </m:f>
              </m:oMath>
            </m:oMathPara>
          </w:p>
        </w:tc>
      </w:tr>
    </w:tbl>
    <w:p w14:paraId="6B647F87" w14:textId="77777777" w:rsidR="00B94259" w:rsidRDefault="00B94259">
      <w:pPr>
        <w:pStyle w:val="3"/>
      </w:pPr>
      <w:bookmarkStart w:id="484" w:name="header-n217"/>
      <w:bookmarkStart w:id="485" w:name="_Toc38636925"/>
      <w:r>
        <w:t xml:space="preserve">3. </w:t>
      </w:r>
      <w:r>
        <w:t>两个随机变量</w:t>
      </w:r>
      <w:bookmarkEnd w:id="484"/>
      <w:bookmarkEnd w:id="485"/>
    </w:p>
    <w:p w14:paraId="097D4F90" w14:textId="77777777" w:rsidR="00B94259" w:rsidRDefault="00B94259" w:rsidP="005E1550">
      <w:pPr>
        <w:pStyle w:val="af"/>
      </w:pPr>
      <w:r>
        <w:t>到目前为止，我们已经考虑了单个随机变量。然而，在许多情况下，在随机实验中，我</w:t>
      </w:r>
      <w:r>
        <w:lastRenderedPageBreak/>
        <w:t>们可能有不止一个感兴趣的量。例如，在一个我们掷硬币十次的实验中，我们可能既关心</w:t>
      </w:r>
      <m:oMath>
        <m:r>
          <w:rPr>
            <w:rFonts w:ascii="Cambria Math" w:hAnsi="Cambria Math"/>
          </w:rPr>
          <m:t>X(ω)=</m:t>
        </m:r>
      </m:oMath>
      <w:r>
        <w:t>出现的正面数量，也关心</w:t>
      </w:r>
      <m:oMath>
        <m:r>
          <w:rPr>
            <w:rFonts w:ascii="Cambria Math" w:hAnsi="Cambria Math"/>
          </w:rPr>
          <m:t>Y(ω)=</m:t>
        </m:r>
      </m:oMath>
      <w:r>
        <w:t>连续最长出现正面的长度。在本节中，我们考虑两个随机变量的设置。</w:t>
      </w:r>
    </w:p>
    <w:p w14:paraId="276201FC" w14:textId="77777777" w:rsidR="00B94259" w:rsidRDefault="00B94259">
      <w:pPr>
        <w:pStyle w:val="4"/>
      </w:pPr>
      <w:r>
        <w:t xml:space="preserve">3.1 </w:t>
      </w:r>
      <w:r>
        <w:t>联合分布和边缘分布</w:t>
      </w:r>
    </w:p>
    <w:p w14:paraId="75F2DCA3" w14:textId="77777777" w:rsidR="00B94259" w:rsidRDefault="00B94259" w:rsidP="005E1550">
      <w:pPr>
        <w:pStyle w:val="af"/>
      </w:pPr>
      <w:r>
        <w:t>假设我们有两个随机变量，一个方法是分别考虑它们。如果我们这样做，我们只需要</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。但是如果我们想知道在随机实验的结果中，</w:t>
      </w:r>
      <m:oMath>
        <m:r>
          <w:rPr>
            <w:rFonts w:ascii="Cambria Math" w:hAnsi="Cambria Math"/>
          </w:rPr>
          <m:t>X</m:t>
        </m:r>
      </m:oMath>
      <w:r>
        <w:t>和</w:t>
      </w:r>
      <m:oMath>
        <m:r>
          <w:rPr>
            <w:rFonts w:ascii="Cambria Math" w:hAnsi="Cambria Math"/>
          </w:rPr>
          <m:t>Y</m:t>
        </m:r>
      </m:oMath>
      <w:r>
        <w:t>同时假设的值，我们需要一个更复杂的结构，称为</w:t>
      </w:r>
      <m:oMath>
        <m:r>
          <w:rPr>
            <w:rFonts w:ascii="Cambria Math" w:hAnsi="Cambria Math"/>
          </w:rPr>
          <m:t>X</m:t>
        </m:r>
      </m:oMath>
      <w:r>
        <w:t>和</w:t>
      </w:r>
      <m:oMath>
        <m:r>
          <w:rPr>
            <w:rFonts w:ascii="Cambria Math" w:hAnsi="Cambria Math"/>
          </w:rPr>
          <m:t>Y</m:t>
        </m:r>
      </m:oMath>
      <w:r>
        <w:t>的</w:t>
      </w:r>
      <w:r>
        <w:rPr>
          <w:b/>
        </w:rPr>
        <w:t>联合累积分布函数</w:t>
      </w:r>
      <w:r>
        <w:t>，定义如下</w:t>
      </w:r>
      <w:r>
        <w:t>:</w:t>
      </w:r>
    </w:p>
    <w:p w14:paraId="01074CFC"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(x,y)=P(X≤x,Y≤y)</m:t>
          </m:r>
        </m:oMath>
      </m:oMathPara>
    </w:p>
    <w:p w14:paraId="10210517" w14:textId="77777777" w:rsidR="00B94259" w:rsidRDefault="00B94259" w:rsidP="005E1550">
      <w:pPr>
        <w:pStyle w:val="af"/>
      </w:pPr>
      <w:r>
        <w:t>可以证明，通过了解联合累积分布函数，可以计算出任何涉及到</w:t>
      </w:r>
      <m:oMath>
        <m:r>
          <w:rPr>
            <w:rFonts w:ascii="Cambria Math" w:hAnsi="Cambria Math"/>
          </w:rPr>
          <m:t>X</m:t>
        </m:r>
      </m:oMath>
      <w:r>
        <w:t>和</w:t>
      </w:r>
      <m:oMath>
        <m:r>
          <w:rPr>
            <w:rFonts w:ascii="Cambria Math" w:hAnsi="Cambria Math"/>
          </w:rPr>
          <m:t>Y</m:t>
        </m:r>
      </m:oMath>
      <w:r>
        <w:t>的事件的概率。</w:t>
      </w:r>
    </w:p>
    <w:p w14:paraId="5DCCF6E8" w14:textId="77777777" w:rsidR="00B94259" w:rsidRDefault="00B94259" w:rsidP="005E1550">
      <w:pPr>
        <w:pStyle w:val="af"/>
      </w:pPr>
      <w:r>
        <w:t>联合</w:t>
      </w:r>
      <w:r>
        <w:rPr>
          <w:b/>
        </w:rPr>
        <w:t>CDF</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和每个变量的联合分布函数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分别由下式关联</w:t>
      </w:r>
      <w:r>
        <w:t>:</w:t>
      </w:r>
    </w:p>
    <w:p w14:paraId="1B29066D"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limLow>
            <m:limLowPr>
              <m:ctrlPr>
                <w:rPr>
                  <w:rFonts w:ascii="Cambria Math" w:hAnsi="Cambria Math"/>
                </w:rPr>
              </m:ctrlPr>
            </m:limLowPr>
            <m:e>
              <m:r>
                <m:rPr>
                  <m:sty m:val="p"/>
                </m:rPr>
                <w:rPr>
                  <w:rFonts w:ascii="Cambria Math" w:hAnsi="Cambria Math"/>
                </w:rPr>
                <m:t>lim</m:t>
              </m:r>
            </m:e>
            <m:lim>
              <m:r>
                <w:rPr>
                  <w:rFonts w:ascii="Cambria Math" w:hAnsi="Cambria Math"/>
                </w:rPr>
                <m:t>y→∞</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(x,y)dy</m:t>
          </m:r>
        </m:oMath>
      </m:oMathPara>
    </w:p>
    <w:p w14:paraId="0FE84131"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limLow>
            <m:limLowPr>
              <m:ctrlPr>
                <w:rPr>
                  <w:rFonts w:ascii="Cambria Math" w:hAnsi="Cambria Math"/>
                </w:rPr>
              </m:ctrlPr>
            </m:limLowPr>
            <m:e>
              <m:r>
                <m:rPr>
                  <m:sty m:val="p"/>
                </m:rPr>
                <w:rPr>
                  <w:rFonts w:ascii="Cambria Math" w:hAnsi="Cambria Math"/>
                </w:rPr>
                <m:t>lim</m:t>
              </m:r>
            </m:e>
            <m:lim>
              <m:r>
                <w:rPr>
                  <w:rFonts w:ascii="Cambria Math" w:hAnsi="Cambria Math"/>
                </w:rPr>
                <m:t>y→∞</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m:t>
          </m:r>
        </m:oMath>
      </m:oMathPara>
    </w:p>
    <w:p w14:paraId="5C19B41D" w14:textId="77777777" w:rsidR="00B94259" w:rsidRDefault="00B94259" w:rsidP="005E1550">
      <w:pPr>
        <w:pStyle w:val="af"/>
      </w:pPr>
      <w:r>
        <w:t>这里我们称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为</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的</w:t>
      </w:r>
      <w:r>
        <w:rPr>
          <w:b/>
        </w:rPr>
        <w:t>边缘累积概率分布函数</w:t>
      </w:r>
      <w:r>
        <w:t>。</w:t>
      </w:r>
    </w:p>
    <w:p w14:paraId="611FA908" w14:textId="77777777" w:rsidR="00B94259" w:rsidRDefault="00B94259" w:rsidP="005E1550">
      <w:pPr>
        <w:pStyle w:val="af"/>
        <w:ind w:firstLine="422"/>
      </w:pPr>
      <w:r>
        <w:rPr>
          <w:b/>
        </w:rPr>
        <w:t>性质：</w:t>
      </w:r>
    </w:p>
    <w:p w14:paraId="16A47259"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3DC37D06" w14:textId="77777777" w:rsidR="00B94259" w:rsidRDefault="0000000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0FA02DF8" w14:textId="77777777" w:rsidR="00B94259" w:rsidRDefault="0000000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(x,y)=0</m:t>
        </m:r>
      </m:oMath>
    </w:p>
    <w:p w14:paraId="0F102DF5" w14:textId="77777777" w:rsidR="00B94259" w:rsidRDefault="00000000" w:rsidP="00B94259">
      <w:pPr>
        <w:widowControl/>
        <w:numPr>
          <w:ilvl w:val="0"/>
          <w:numId w:val="25"/>
        </w:numPr>
        <w:spacing w:after="200"/>
        <w:jc w:val="left"/>
      </w:p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m:rPr>
                <m:sty m:val="p"/>
              </m:rPr>
              <w:rPr>
                <w:rFonts w:ascii="Cambria Math" w:hAnsi="Cambria Math"/>
              </w:rPr>
              <m:t>lim</m:t>
            </m:r>
          </m:e>
          <m:sub>
            <m:r>
              <w:rPr>
                <w:rFonts w:ascii="Cambria Math" w:hAnsi="Cambria Math"/>
              </w:rPr>
              <m:t>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p>
    <w:p w14:paraId="7ABFBF95" w14:textId="77777777" w:rsidR="00B94259" w:rsidRDefault="00B94259">
      <w:pPr>
        <w:pStyle w:val="4"/>
      </w:pPr>
      <w:bookmarkStart w:id="486" w:name="header-n237"/>
      <w:r>
        <w:t xml:space="preserve">3.2 </w:t>
      </w:r>
      <w:r>
        <w:t>联合概率和边缘概率质量函数</w:t>
      </w:r>
      <w:bookmarkEnd w:id="486"/>
    </w:p>
    <w:p w14:paraId="29259E15"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是离散随机变量，那么</w:t>
      </w:r>
      <w:r>
        <w:rPr>
          <w:b/>
        </w:rPr>
        <w:t>联合概率质量函数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r>
          <w:rPr>
            <w:rFonts w:ascii="Cambria Math" w:hAnsi="Cambria Math"/>
          </w:rPr>
          <m:t>→[0,1]</m:t>
        </m:r>
      </m:oMath>
      <w:r>
        <w:t>由下式定义：</w:t>
      </w:r>
    </w:p>
    <w:p w14:paraId="232E5549"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(x,y)=P(X=x,Y=y)</m:t>
          </m:r>
        </m:oMath>
      </m:oMathPara>
    </w:p>
    <w:p w14:paraId="438A9A33" w14:textId="77777777" w:rsidR="00B94259" w:rsidRDefault="00B94259" w:rsidP="005E1550">
      <w:pPr>
        <w:pStyle w:val="af"/>
      </w:pPr>
      <w:r>
        <w:t>这里</w:t>
      </w:r>
      <w:r>
        <w:t xml:space="preserve">, </w:t>
      </w:r>
      <w:r>
        <w:t>对于任意</w:t>
      </w:r>
      <m:oMath>
        <m:r>
          <w:rPr>
            <w:rFonts w:ascii="Cambria Math" w:hAnsi="Cambria Math"/>
          </w:rPr>
          <m:t>x</m:t>
        </m:r>
      </m:oMath>
      <w:r>
        <w:t>，</w:t>
      </w:r>
      <m:oMath>
        <m:r>
          <w:rPr>
            <w:rFonts w:ascii="Cambria Math" w:hAnsi="Cambria Math"/>
          </w:rPr>
          <m:t>y</m:t>
        </m:r>
      </m:oMath>
      <w:r>
        <w:t>，</w:t>
      </w: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(x,y)≤1</m:t>
        </m:r>
      </m:oMath>
      <w:r>
        <w:t xml:space="preserve">, </w:t>
      </w:r>
      <w:r>
        <w:t>并且</w:t>
      </w:r>
      <w:r>
        <w:t xml:space="preserve"> </w:t>
      </w:r>
      <m:oMath>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e>
        </m:nary>
        <m:r>
          <w:rPr>
            <w:rFonts w:ascii="Cambria Math" w:hAnsi="Cambria Math"/>
          </w:rPr>
          <m:t>(x,y)=1</m:t>
        </m:r>
      </m:oMath>
    </w:p>
    <w:p w14:paraId="374A77B6" w14:textId="77777777" w:rsidR="00B94259" w:rsidRDefault="00B94259" w:rsidP="005E1550">
      <w:pPr>
        <w:pStyle w:val="af"/>
      </w:pPr>
      <w:r>
        <w:t>两个变量上的</w:t>
      </w:r>
      <w:r>
        <w:rPr>
          <w:b/>
        </w:rPr>
        <w:t>联合</w:t>
      </w:r>
      <w:r>
        <w:rPr>
          <w:b/>
        </w:rPr>
        <w:t>PMF</w:t>
      </w:r>
      <w:r>
        <w:t>分别与每个变量的概率质量函数有什么关系？事实上：</w:t>
      </w:r>
    </w:p>
    <w:p w14:paraId="3EDF4B26"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r>
            <w:rPr>
              <w:rFonts w:ascii="Cambria Math" w:hAnsi="Cambria Math"/>
            </w:rPr>
            <m:t>(x,y)</m:t>
          </m:r>
        </m:oMath>
      </m:oMathPara>
    </w:p>
    <w:p w14:paraId="1752B5F7" w14:textId="77777777" w:rsidR="00B94259" w:rsidRDefault="00B94259" w:rsidP="005E1550">
      <w:pPr>
        <w:pStyle w:val="af"/>
      </w:pPr>
      <w:r>
        <w:t>对于</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类似。在这种情况下，我们称</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为</w:t>
      </w:r>
      <m:oMath>
        <m:r>
          <w:rPr>
            <w:rFonts w:ascii="Cambria Math" w:hAnsi="Cambria Math"/>
          </w:rPr>
          <m:t>X</m:t>
        </m:r>
      </m:oMath>
      <w:r>
        <w:t>的边际概率质量函数。在统计学中，</w:t>
      </w:r>
      <w:r>
        <w:lastRenderedPageBreak/>
        <w:t>将一个变量相加形成另一个变量的边缘分布的过程通常称为</w:t>
      </w:r>
      <w:r>
        <w:t>“</w:t>
      </w:r>
      <w:r>
        <w:t>边缘化</w:t>
      </w:r>
      <w:r>
        <w:t>”</w:t>
      </w:r>
      <w:r>
        <w:t>。</w:t>
      </w:r>
    </w:p>
    <w:p w14:paraId="5B1B914E" w14:textId="77777777" w:rsidR="00B94259" w:rsidRDefault="00B94259">
      <w:pPr>
        <w:pStyle w:val="4"/>
      </w:pPr>
      <w:r>
        <w:t xml:space="preserve">3.3 </w:t>
      </w:r>
      <w:r>
        <w:t>联合概率和边缘概率密度函数</w:t>
      </w:r>
    </w:p>
    <w:p w14:paraId="4BA24F9A" w14:textId="77777777" w:rsidR="00B94259" w:rsidRDefault="00B94259" w:rsidP="005E1550">
      <w:pPr>
        <w:pStyle w:val="af"/>
      </w:pPr>
      <w:r>
        <w:t>假设</w:t>
      </w:r>
      <m:oMath>
        <m:r>
          <w:rPr>
            <w:rFonts w:ascii="Cambria Math" w:hAnsi="Cambria Math"/>
          </w:rPr>
          <m:t>X</m:t>
        </m:r>
      </m:oMath>
      <w:r>
        <w:t>和</w:t>
      </w:r>
      <m:oMath>
        <m:r>
          <w:rPr>
            <w:rFonts w:ascii="Cambria Math" w:hAnsi="Cambria Math"/>
          </w:rPr>
          <m:t>Y</m:t>
        </m:r>
      </m:oMath>
      <w:r>
        <w:t>是两个连续的随机变量，具有联合分布函数</w:t>
      </w:r>
      <m:oMath>
        <m:sSub>
          <m:sSubPr>
            <m:ctrlPr>
              <w:rPr>
                <w:rFonts w:ascii="Cambria Math" w:hAnsi="Cambria Math"/>
              </w:rPr>
            </m:ctrlPr>
          </m:sSubPr>
          <m:e>
            <m:r>
              <w:rPr>
                <w:rFonts w:ascii="Cambria Math" w:hAnsi="Cambria Math"/>
              </w:rPr>
              <m:t>F</m:t>
            </m:r>
          </m:e>
          <m:sub>
            <m:r>
              <w:rPr>
                <w:rFonts w:ascii="Cambria Math" w:hAnsi="Cambria Math"/>
              </w:rPr>
              <m:t>XY</m:t>
            </m:r>
          </m:sub>
        </m:sSub>
      </m:oMath>
      <w:r>
        <w:t>。在</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在</w:t>
      </w:r>
      <m:oMath>
        <m:r>
          <w:rPr>
            <w:rFonts w:ascii="Cambria Math" w:hAnsi="Cambria Math"/>
          </w:rPr>
          <m:t>x</m:t>
        </m:r>
      </m:oMath>
      <w:r>
        <w:t>和</w:t>
      </w:r>
      <m:oMath>
        <m:r>
          <w:rPr>
            <w:rFonts w:ascii="Cambria Math" w:hAnsi="Cambria Math"/>
          </w:rPr>
          <m:t>y</m:t>
        </m:r>
      </m:oMath>
      <w:r>
        <w:t>中处处可微的情况下，我们可以定义</w:t>
      </w:r>
      <w:r>
        <w:rPr>
          <w:b/>
        </w:rPr>
        <w:t>联合概率密度函数</w:t>
      </w:r>
      <w:r>
        <w:t>：</w:t>
      </w:r>
    </w:p>
    <w:p w14:paraId="2CD4A0DC"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r>
                <w:rPr>
                  <w:rFonts w:ascii="Cambria Math" w:hAnsi="Cambria Math"/>
                </w:rPr>
                <m:t>∂x∂y</m:t>
              </m:r>
            </m:den>
          </m:f>
        </m:oMath>
      </m:oMathPara>
    </w:p>
    <w:p w14:paraId="742BF08F" w14:textId="77777777" w:rsidR="00B94259" w:rsidRDefault="00B94259" w:rsidP="005E1550">
      <w:pPr>
        <w:pStyle w:val="af"/>
      </w:pPr>
      <w:r>
        <w:t>如同在一维情况下，</w:t>
      </w:r>
      <w:r>
        <w:t>$f_{XY}(x,y)\not= P(X = x,Y = y)$</w:t>
      </w:r>
      <w:r>
        <w:t>，而是：</w:t>
      </w:r>
    </w:p>
    <w:p w14:paraId="54B89994" w14:textId="77777777" w:rsidR="00B94259" w:rsidRDefault="00000000" w:rsidP="005E1550">
      <w:pPr>
        <w:pStyle w:val="af"/>
      </w:pPr>
      <m:oMathPara>
        <m:oMathParaPr>
          <m:jc m:val="center"/>
        </m:oMathParaPr>
        <m:oMath>
          <m:nary>
            <m:naryPr>
              <m:chr m:val="∬"/>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(x,y)dxdy=P((X,Y)∈A)</m:t>
          </m:r>
        </m:oMath>
      </m:oMathPara>
    </w:p>
    <w:p w14:paraId="48E8B7E1" w14:textId="77777777" w:rsidR="00B94259" w:rsidRDefault="00B94259" w:rsidP="005E1550">
      <w:pPr>
        <w:pStyle w:val="af"/>
      </w:pPr>
      <w:r>
        <w:t>请注意，概率密度函数</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的值总是非负的，但它们可能大于</w:t>
      </w:r>
      <w:r>
        <w:t>1</w:t>
      </w:r>
      <w:r>
        <w:t>。尽管如此，可以肯定的是</w:t>
      </w:r>
      <w:r>
        <w:t xml:space="preserve"> </w:t>
      </w:r>
      <m:oMath>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e>
        </m:nary>
        <m:r>
          <w:rPr>
            <w:rFonts w:ascii="Cambria Math" w:hAnsi="Cambria Math"/>
          </w:rPr>
          <m:t>(x,y)=1</m:t>
        </m:r>
      </m:oMath>
    </w:p>
    <w:p w14:paraId="22E308E8" w14:textId="77777777" w:rsidR="00B94259" w:rsidRDefault="00B94259" w:rsidP="005E1550">
      <w:pPr>
        <w:pStyle w:val="af"/>
      </w:pPr>
      <w:r>
        <w:t>与离散情况相似，我们定义</w:t>
      </w:r>
      <w:r>
        <w:t>:</w:t>
      </w:r>
    </w:p>
    <w:p w14:paraId="7AD981C5"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(x,y)dy</m:t>
          </m:r>
        </m:oMath>
      </m:oMathPara>
    </w:p>
    <w:p w14:paraId="05546C70" w14:textId="77777777" w:rsidR="00B94259" w:rsidRDefault="00B94259" w:rsidP="005E1550">
      <w:pPr>
        <w:pStyle w:val="af"/>
      </w:pPr>
      <w:r>
        <w:t>作为</w:t>
      </w:r>
      <m:oMath>
        <m:r>
          <w:rPr>
            <w:rFonts w:ascii="Cambria Math" w:hAnsi="Cambria Math"/>
          </w:rPr>
          <m:t>X</m:t>
        </m:r>
      </m:oMath>
      <w:r>
        <w:t>的</w:t>
      </w:r>
      <w:r>
        <w:rPr>
          <w:b/>
        </w:rPr>
        <w:t>边际概率密度函数</w:t>
      </w:r>
      <w:r>
        <w:t>(</w:t>
      </w:r>
      <w:r>
        <w:t>或</w:t>
      </w:r>
      <w:r>
        <w:rPr>
          <w:b/>
        </w:rPr>
        <w:t>边际密度</w:t>
      </w:r>
      <w:r>
        <w:t>)</w:t>
      </w:r>
      <w:r>
        <w:t>，对于</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也类似。</w:t>
      </w:r>
    </w:p>
    <w:p w14:paraId="12D0C08F" w14:textId="77777777" w:rsidR="00B94259" w:rsidRDefault="00B94259">
      <w:pPr>
        <w:pStyle w:val="4"/>
      </w:pPr>
      <w:bookmarkStart w:id="487" w:name="header-n253"/>
      <w:r>
        <w:t xml:space="preserve">3.4 </w:t>
      </w:r>
      <w:r>
        <w:t>条件概率分布</w:t>
      </w:r>
      <w:bookmarkEnd w:id="487"/>
    </w:p>
    <w:p w14:paraId="6D77E671" w14:textId="77777777" w:rsidR="00B94259" w:rsidRDefault="00B94259" w:rsidP="005E1550">
      <w:pPr>
        <w:pStyle w:val="af"/>
      </w:pPr>
      <w:r>
        <w:t>条件分布试图回答这样一个问题，当我们知道</w:t>
      </w:r>
      <m:oMath>
        <m:r>
          <w:rPr>
            <w:rFonts w:ascii="Cambria Math" w:hAnsi="Cambria Math"/>
          </w:rPr>
          <m:t>X</m:t>
        </m:r>
      </m:oMath>
      <w:r>
        <w:t>必须取某个值</w:t>
      </w:r>
      <m:oMath>
        <m:r>
          <w:rPr>
            <w:rFonts w:ascii="Cambria Math" w:hAnsi="Cambria Math"/>
          </w:rPr>
          <m:t>x</m:t>
        </m:r>
      </m:oMath>
      <w:r>
        <w:t>时，</w:t>
      </w:r>
      <m:oMath>
        <m:r>
          <w:rPr>
            <w:rFonts w:ascii="Cambria Math" w:hAnsi="Cambria Math"/>
          </w:rPr>
          <m:t>Y</m:t>
        </m:r>
      </m:oMath>
      <w:r>
        <w:t>上的概率分布是什么？在离散情况下，给定</w:t>
      </w:r>
      <m:oMath>
        <m:r>
          <w:rPr>
            <w:rFonts w:ascii="Cambria Math" w:hAnsi="Cambria Math"/>
          </w:rPr>
          <m:t>Y</m:t>
        </m:r>
      </m:oMath>
      <w:r>
        <w:t>的条件概率质量函数是简单的：</w:t>
      </w:r>
    </w:p>
    <w:p w14:paraId="2BD07B9B"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den>
          </m:f>
        </m:oMath>
      </m:oMathPara>
    </w:p>
    <w:p w14:paraId="7822BB34" w14:textId="77777777" w:rsidR="00B94259" w:rsidRDefault="00B94259" w:rsidP="005E1550">
      <w:pPr>
        <w:pStyle w:val="af"/>
      </w:pPr>
      <w:r>
        <w:t>假设分母不等于</w:t>
      </w:r>
      <w:r>
        <w:t>0</w:t>
      </w:r>
      <w:r>
        <w:t>。</w:t>
      </w:r>
    </w:p>
    <w:p w14:paraId="6774A82F" w14:textId="77777777" w:rsidR="00B94259" w:rsidRDefault="00B94259" w:rsidP="005E1550">
      <w:pPr>
        <w:pStyle w:val="af"/>
      </w:pPr>
      <w:r>
        <w:t>在连续的情况下，在技术上要复杂一点，因为连续随机变量的概率等于零。忽略这一技术点，我们通过类比离散情况，简单地定义给定</w:t>
      </w:r>
      <m:oMath>
        <m:r>
          <w:rPr>
            <w:rFonts w:ascii="Cambria Math" w:hAnsi="Cambria Math"/>
          </w:rPr>
          <m:t>X=x</m:t>
        </m:r>
      </m:oMath>
      <w:r>
        <w:t>的条件概率密度为：</w:t>
      </w:r>
    </w:p>
    <w:p w14:paraId="0164FB4E"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den>
          </m:f>
        </m:oMath>
      </m:oMathPara>
    </w:p>
    <w:p w14:paraId="1A0985DA" w14:textId="77777777" w:rsidR="00B94259" w:rsidRDefault="00B94259" w:rsidP="005E1550">
      <w:pPr>
        <w:pStyle w:val="af"/>
      </w:pPr>
      <w:r>
        <w:t>假设分母不等于</w:t>
      </w:r>
      <w:r>
        <w:t>0</w:t>
      </w:r>
      <w:r>
        <w:t>。</w:t>
      </w:r>
    </w:p>
    <w:p w14:paraId="7A60BD9B" w14:textId="77777777" w:rsidR="00B94259" w:rsidRDefault="00B94259">
      <w:pPr>
        <w:pStyle w:val="4"/>
      </w:pPr>
      <w:bookmarkStart w:id="488" w:name="header-n260"/>
      <w:r>
        <w:t xml:space="preserve">3.5 </w:t>
      </w:r>
      <w:r>
        <w:t>贝叶斯定理</w:t>
      </w:r>
      <w:bookmarkEnd w:id="488"/>
    </w:p>
    <w:p w14:paraId="6C56DE9A" w14:textId="77777777" w:rsidR="00B94259" w:rsidRDefault="00B94259" w:rsidP="005E1550">
      <w:pPr>
        <w:pStyle w:val="af"/>
      </w:pPr>
      <w:r>
        <w:t>当试图推导一个变量给定另一个变量的条件概率表达式时，经常出现的一个有用公式是</w:t>
      </w:r>
      <w:r>
        <w:rPr>
          <w:b/>
        </w:rPr>
        <w:lastRenderedPageBreak/>
        <w:t>贝叶斯定理</w:t>
      </w:r>
      <w:r>
        <w:t>。</w:t>
      </w:r>
    </w:p>
    <w:p w14:paraId="5BA6A2C5" w14:textId="77777777" w:rsidR="00B94259" w:rsidRDefault="00B94259" w:rsidP="005E1550">
      <w:pPr>
        <w:pStyle w:val="af"/>
      </w:pPr>
      <w:r>
        <w:t>对于离散随机变量</w:t>
      </w:r>
      <m:oMath>
        <m:r>
          <w:rPr>
            <w:rFonts w:ascii="Cambria Math" w:hAnsi="Cambria Math"/>
          </w:rPr>
          <m:t>X</m:t>
        </m:r>
      </m:oMath>
      <w:r>
        <w:t>和</w:t>
      </w:r>
      <m:oMath>
        <m:r>
          <w:rPr>
            <w:rFonts w:ascii="Cambria Math" w:hAnsi="Cambria Math"/>
          </w:rPr>
          <m:t>Y</m:t>
        </m:r>
      </m:oMath>
      <w:r>
        <w:t>：</w:t>
      </w:r>
    </w:p>
    <w:p w14:paraId="22BF3DE7"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num>
            <m:den>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P</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den>
          </m:f>
        </m:oMath>
      </m:oMathPara>
    </w:p>
    <w:p w14:paraId="1DB694B2" w14:textId="77777777" w:rsidR="00B94259" w:rsidRDefault="00B94259" w:rsidP="005E1550">
      <w:pPr>
        <w:pStyle w:val="af"/>
      </w:pPr>
      <w:r>
        <w:t>对于连续随机变量</w:t>
      </w:r>
      <m:oMath>
        <m:r>
          <w:rPr>
            <w:rFonts w:ascii="Cambria Math" w:hAnsi="Cambria Math"/>
          </w:rPr>
          <m:t>X</m:t>
        </m:r>
      </m:oMath>
      <w:r>
        <w:t>和</w:t>
      </w:r>
      <m:oMath>
        <m:r>
          <w:rPr>
            <w:rFonts w:ascii="Cambria Math" w:hAnsi="Cambria Math"/>
          </w:rPr>
          <m:t>Y</m:t>
        </m:r>
      </m:oMath>
      <w:r>
        <w:t>：</w:t>
      </w:r>
    </w:p>
    <w:p w14:paraId="007338F9"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num>
            <m:den>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f</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r>
                <w:rPr>
                  <w:rFonts w:ascii="Cambria Math" w:hAnsi="Cambria Math"/>
                </w:rPr>
                <m:t>d</m:t>
              </m:r>
              <m:sSup>
                <m:sSupPr>
                  <m:ctrlPr>
                    <w:rPr>
                      <w:rFonts w:ascii="Cambria Math" w:hAnsi="Cambria Math"/>
                    </w:rPr>
                  </m:ctrlPr>
                </m:sSupPr>
                <m:e>
                  <m:r>
                    <w:rPr>
                      <w:rFonts w:ascii="Cambria Math" w:hAnsi="Cambria Math"/>
                    </w:rPr>
                    <m:t>y</m:t>
                  </m:r>
                </m:e>
                <m:sup>
                  <m:r>
                    <w:rPr>
                      <w:rFonts w:ascii="Cambria Math" w:hAnsi="Cambria Math"/>
                    </w:rPr>
                    <m:t>'</m:t>
                  </m:r>
                </m:sup>
              </m:sSup>
            </m:den>
          </m:f>
        </m:oMath>
      </m:oMathPara>
    </w:p>
    <w:p w14:paraId="5F5D66CC" w14:textId="77777777" w:rsidR="00B94259" w:rsidRDefault="00B94259">
      <w:pPr>
        <w:pStyle w:val="4"/>
      </w:pPr>
      <w:bookmarkStart w:id="489" w:name="header-n266"/>
      <w:r>
        <w:t xml:space="preserve">3.6 </w:t>
      </w:r>
      <w:r>
        <w:t>独立性</w:t>
      </w:r>
      <w:bookmarkEnd w:id="489"/>
    </w:p>
    <w:p w14:paraId="1D3D7EBF" w14:textId="77777777" w:rsidR="00B94259" w:rsidRDefault="00B94259" w:rsidP="005E1550">
      <w:pPr>
        <w:pStyle w:val="af"/>
      </w:pPr>
      <w:r>
        <w:t>如果对于</w:t>
      </w:r>
      <m:oMath>
        <m:r>
          <w:rPr>
            <w:rFonts w:ascii="Cambria Math" w:hAnsi="Cambria Math"/>
          </w:rPr>
          <m:t>X</m:t>
        </m:r>
      </m:oMath>
      <w:r>
        <w:t>和</w:t>
      </w:r>
      <m:oMath>
        <m:r>
          <w:rPr>
            <w:rFonts w:ascii="Cambria Math" w:hAnsi="Cambria Math"/>
          </w:rPr>
          <m:t>Y</m:t>
        </m:r>
      </m:oMath>
      <w:r>
        <w:t>的所有值，</w:t>
      </w:r>
      <m:oMath>
        <m:sSub>
          <m:sSubPr>
            <m:ctrlPr>
              <w:rPr>
                <w:rFonts w:ascii="Cambria Math" w:hAnsi="Cambria Math"/>
              </w:rPr>
            </m:ctrlPr>
          </m:sSubPr>
          <m:e>
            <m:r>
              <w:rPr>
                <w:rFonts w:ascii="Cambria Math" w:hAnsi="Cambria Math"/>
              </w:rPr>
              <m:t>F</m:t>
            </m:r>
          </m:e>
          <m:sub>
            <m:r>
              <w:rPr>
                <w:rFonts w:ascii="Cambria Math" w:hAnsi="Cambria Math"/>
              </w:rPr>
              <m:t>XY</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r>
          <w:rPr>
            <w:rFonts w:ascii="Cambria Math" w:hAnsi="Cambria Math"/>
          </w:rPr>
          <m:t>y</m:t>
        </m:r>
        <m:r>
          <m:rPr>
            <m:sty m:val="p"/>
          </m:rPr>
          <w:rPr>
            <w:rFonts w:ascii="Cambria Math" w:hAnsi="Cambria Math"/>
          </w:rPr>
          <m:t>)</m:t>
        </m:r>
      </m:oMath>
      <w:r>
        <w:t>，则两个随机变量</w:t>
      </w:r>
      <m:oMath>
        <m:r>
          <w:rPr>
            <w:rFonts w:ascii="Cambria Math" w:hAnsi="Cambria Math"/>
          </w:rPr>
          <m:t>X</m:t>
        </m:r>
      </m:oMath>
      <w:r>
        <w:t>和</w:t>
      </w:r>
      <m:oMath>
        <m:r>
          <w:rPr>
            <w:rFonts w:ascii="Cambria Math" w:hAnsi="Cambria Math"/>
          </w:rPr>
          <m:t>Y</m:t>
        </m:r>
      </m:oMath>
      <w:r>
        <w:t>是独立的。等价地，</w:t>
      </w:r>
    </w:p>
    <w:p w14:paraId="53209FE9" w14:textId="77777777" w:rsidR="00FA3846" w:rsidRDefault="00FA3846" w:rsidP="00FA3846">
      <w:pPr>
        <w:widowControl/>
        <w:numPr>
          <w:ilvl w:val="0"/>
          <w:numId w:val="25"/>
        </w:numPr>
        <w:spacing w:after="200"/>
        <w:jc w:val="left"/>
      </w:pPr>
      <w:r>
        <w:t>对于离散随机变量</w:t>
      </w:r>
      <w:r>
        <w:t xml:space="preserve">, </w:t>
      </w:r>
      <w:r>
        <w:t>对于任意</w:t>
      </w:r>
      <m:oMath>
        <m:r>
          <w:rPr>
            <w:rFonts w:ascii="Cambria Math" w:hAnsi="Cambria Math"/>
          </w:rPr>
          <m:t>x∈Val(X)</m:t>
        </m:r>
      </m:oMath>
      <w:r>
        <w:t xml:space="preserve">, </w:t>
      </w:r>
      <m:oMath>
        <m:r>
          <w:rPr>
            <w:rFonts w:ascii="Cambria Math" w:hAnsi="Cambria Math"/>
          </w:rPr>
          <m:t>y∈Val(Y)</m:t>
        </m:r>
      </m:oMath>
      <w:r>
        <w:t xml:space="preserve"> </w:t>
      </w:r>
      <w:r>
        <w:t>，</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w:t>
      </w:r>
    </w:p>
    <w:p w14:paraId="25A38649" w14:textId="77777777" w:rsidR="00FA3846" w:rsidRDefault="00FA3846" w:rsidP="00FA3846">
      <w:pPr>
        <w:widowControl/>
        <w:numPr>
          <w:ilvl w:val="0"/>
          <w:numId w:val="25"/>
        </w:numPr>
        <w:spacing w:after="200"/>
        <w:jc w:val="left"/>
      </w:pPr>
      <w:r>
        <w:t>对于离散随机变量</w:t>
      </w:r>
      <w:r>
        <w:t xml:space="preserve">, </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|X(y|x)=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当对于任意</w:t>
      </w:r>
      <m:oMath>
        <m:r>
          <w:rPr>
            <w:rFonts w:ascii="Cambria Math" w:hAnsi="Cambria Math"/>
          </w:rPr>
          <m:t>y∈Val(Y)</m:t>
        </m:r>
      </m:oMath>
      <w:r>
        <w:t>且</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(x)≠0</m:t>
        </m:r>
      </m:oMath>
      <w:r>
        <w:t>。</w:t>
      </w:r>
    </w:p>
    <w:p w14:paraId="0D6373CB"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对于任意</w:t>
      </w:r>
      <w:r>
        <w:t xml:space="preserve"> </w:t>
      </w:r>
      <m:oMath>
        <m:r>
          <w:rPr>
            <w:rFonts w:ascii="Cambria Math" w:hAnsi="Cambria Math"/>
          </w:rPr>
          <m:t>x,y∈</m:t>
        </m:r>
        <m:r>
          <m:rPr>
            <m:scr m:val="double-struck"/>
            <m:sty m:val="p"/>
          </m:rPr>
          <w:rPr>
            <w:rFonts w:ascii="Cambria Math" w:hAnsi="Cambria Math"/>
          </w:rPr>
          <m:t>R</m:t>
        </m:r>
      </m:oMath>
      <w:r>
        <w:t>。</w:t>
      </w:r>
    </w:p>
    <w:p w14:paraId="3B5DDAFC"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，当</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r>
        <w:t>对于任意</w:t>
      </w:r>
      <m:oMath>
        <m:r>
          <w:rPr>
            <w:rFonts w:ascii="Cambria Math" w:hAnsi="Cambria Math"/>
          </w:rPr>
          <m:t>y∈</m:t>
        </m:r>
        <m:r>
          <m:rPr>
            <m:scr m:val="double-struck"/>
            <m:sty m:val="p"/>
          </m:rPr>
          <w:rPr>
            <w:rFonts w:ascii="Cambria Math" w:hAnsi="Cambria Math"/>
          </w:rPr>
          <m:t>R</m:t>
        </m:r>
      </m:oMath>
      <w:r>
        <w:t>。</w:t>
      </w:r>
    </w:p>
    <w:p w14:paraId="3AB2A04F" w14:textId="77777777" w:rsidR="00B94259" w:rsidRDefault="00B94259" w:rsidP="005E1550">
      <w:pPr>
        <w:pStyle w:val="af"/>
      </w:pPr>
      <w:r>
        <w:t>非正式地说，如果</w:t>
      </w:r>
      <w:r>
        <w:t>“</w:t>
      </w:r>
      <w:r>
        <w:t>知道</w:t>
      </w:r>
      <w:r>
        <w:t>”</w:t>
      </w:r>
      <w:r>
        <w:t>一个变量的值永远不会对另一个变量的条件概率分布有任何影响，那么两个随机变量</w:t>
      </w:r>
      <m:oMath>
        <m:r>
          <w:rPr>
            <w:rFonts w:ascii="Cambria Math" w:hAnsi="Cambria Math"/>
          </w:rPr>
          <m:t>X</m:t>
        </m:r>
      </m:oMath>
      <w:r>
        <w:t>和</w:t>
      </w:r>
      <m:oMath>
        <m:r>
          <w:rPr>
            <w:rFonts w:ascii="Cambria Math" w:hAnsi="Cambria Math"/>
          </w:rPr>
          <m:t>Y</m:t>
        </m:r>
      </m:oMath>
      <w:r>
        <w:t>是独立的，也就是说，你只要知道</w:t>
      </w:r>
      <m:oMath>
        <m:r>
          <w:rPr>
            <w:rFonts w:ascii="Cambria Math" w:hAnsi="Cambria Math"/>
          </w:rPr>
          <m:t>f(x)</m:t>
        </m:r>
      </m:oMath>
      <w:r>
        <w:t>和</w:t>
      </w:r>
      <m:oMath>
        <m:r>
          <w:rPr>
            <w:rFonts w:ascii="Cambria Math" w:hAnsi="Cambria Math"/>
          </w:rPr>
          <m:t>f(y)</m:t>
        </m:r>
      </m:oMath>
      <w:r>
        <w:t>就知道关于这对变量</w:t>
      </w:r>
      <m:oMath>
        <m:r>
          <w:rPr>
            <w:rFonts w:ascii="Cambria Math" w:hAnsi="Cambria Math"/>
          </w:rPr>
          <m:t>(X</m:t>
        </m:r>
        <m:r>
          <w:rPr>
            <w:rFonts w:ascii="Cambria Math" w:hAnsi="Cambria Math"/>
          </w:rPr>
          <m:t>，</m:t>
        </m:r>
        <m:r>
          <w:rPr>
            <w:rFonts w:ascii="Cambria Math" w:hAnsi="Cambria Math"/>
          </w:rPr>
          <m:t>Y)</m:t>
        </m:r>
      </m:oMath>
      <w:r>
        <w:t>的所有信息。以下引理将这一观察形式化</w:t>
      </w:r>
      <w:r>
        <w:t>:</w:t>
      </w:r>
    </w:p>
    <w:p w14:paraId="71BCD16F" w14:textId="77777777" w:rsidR="00B94259" w:rsidRDefault="00B94259" w:rsidP="005E1550">
      <w:pPr>
        <w:pStyle w:val="af"/>
        <w:ind w:firstLine="422"/>
      </w:pPr>
      <w:r>
        <w:rPr>
          <w:b/>
        </w:rPr>
        <w:t>引理</w:t>
      </w:r>
      <w:r>
        <w:rPr>
          <w:b/>
        </w:rPr>
        <w:t>3.1</w:t>
      </w:r>
      <w:r>
        <w:t xml:space="preserve"> </w:t>
      </w:r>
    </w:p>
    <w:p w14:paraId="73BB8E40"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是独立的，那么对于任何</w:t>
      </w:r>
      <m:oMath>
        <m:r>
          <w:rPr>
            <w:rFonts w:ascii="Cambria Math" w:hAnsi="Cambria Math"/>
          </w:rPr>
          <m:t>A</m:t>
        </m:r>
        <m:r>
          <w:rPr>
            <w:rFonts w:ascii="Cambria Math" w:hAnsi="Cambria Math"/>
          </w:rPr>
          <m:t>，</m:t>
        </m:r>
        <m:r>
          <w:rPr>
            <w:rFonts w:ascii="Cambria Math" w:hAnsi="Cambria Math"/>
          </w:rPr>
          <m:t>B⊆</m:t>
        </m:r>
        <m:r>
          <m:rPr>
            <m:scr m:val="double-struck"/>
            <m:sty m:val="p"/>
          </m:rPr>
          <w:rPr>
            <w:rFonts w:ascii="Cambria Math" w:hAnsi="Cambria Math"/>
          </w:rPr>
          <m:t>R</m:t>
        </m:r>
      </m:oMath>
      <w:r>
        <w:t>，我们有：</w:t>
      </w:r>
    </w:p>
    <w:p w14:paraId="7D4D220F" w14:textId="77777777" w:rsidR="00B94259" w:rsidRDefault="00B94259" w:rsidP="005E1550">
      <w:pPr>
        <w:pStyle w:val="af"/>
      </w:pPr>
      <m:oMathPara>
        <m:oMathParaPr>
          <m:jc m:val="center"/>
        </m:oMathParaPr>
        <m:oMath>
          <m:r>
            <w:rPr>
              <w:rFonts w:ascii="Cambria Math" w:hAnsi="Cambria Math"/>
            </w:rPr>
            <m:t>P(X∈A,Y∈B)=P(X∈A)P(Y∈B)</m:t>
          </m:r>
        </m:oMath>
      </m:oMathPara>
    </w:p>
    <w:p w14:paraId="1320A08C" w14:textId="77777777" w:rsidR="00B94259" w:rsidRDefault="00B94259" w:rsidP="005E1550">
      <w:pPr>
        <w:pStyle w:val="af"/>
      </w:pPr>
      <w:r>
        <w:t>利用上述引理，我们可以证明如果</w:t>
      </w:r>
      <m:oMath>
        <m:r>
          <w:rPr>
            <w:rFonts w:ascii="Cambria Math" w:hAnsi="Cambria Math"/>
          </w:rPr>
          <m:t>X</m:t>
        </m:r>
      </m:oMath>
      <w:r>
        <w:t>与</w:t>
      </w:r>
      <m:oMath>
        <m:r>
          <w:rPr>
            <w:rFonts w:ascii="Cambria Math" w:hAnsi="Cambria Math"/>
          </w:rPr>
          <m:t>Y</m:t>
        </m:r>
      </m:oMath>
      <w:r>
        <w:t>无关，那么</w:t>
      </w:r>
      <m:oMath>
        <m:r>
          <w:rPr>
            <w:rFonts w:ascii="Cambria Math" w:hAnsi="Cambria Math"/>
          </w:rPr>
          <m:t>X</m:t>
        </m:r>
      </m:oMath>
      <w:r>
        <w:t>的任何函数都与</w:t>
      </w:r>
      <m:oMath>
        <m:r>
          <w:rPr>
            <w:rFonts w:ascii="Cambria Math" w:hAnsi="Cambria Math"/>
          </w:rPr>
          <m:t>Y</m:t>
        </m:r>
      </m:oMath>
      <w:r>
        <w:t>的任何函数无关。</w:t>
      </w:r>
    </w:p>
    <w:p w14:paraId="65BBE184" w14:textId="77777777" w:rsidR="00B94259" w:rsidRDefault="00B94259">
      <w:pPr>
        <w:pStyle w:val="a0"/>
        <w:rPr>
          <w:lang w:eastAsia="zh-CN"/>
        </w:rPr>
      </w:pPr>
    </w:p>
    <w:p w14:paraId="73C769CE" w14:textId="77777777" w:rsidR="00B94259" w:rsidRDefault="00B94259">
      <w:pPr>
        <w:pStyle w:val="4"/>
      </w:pPr>
      <w:bookmarkStart w:id="490" w:name="header-n283"/>
      <w:r>
        <w:t xml:space="preserve">3.7 </w:t>
      </w:r>
      <w:r>
        <w:t>期望和协方差</w:t>
      </w:r>
      <w:bookmarkEnd w:id="490"/>
    </w:p>
    <w:p w14:paraId="4432F068" w14:textId="77777777" w:rsidR="00B94259" w:rsidRDefault="00B94259" w:rsidP="005E1550">
      <w:pPr>
        <w:pStyle w:val="af"/>
      </w:pPr>
      <w:r>
        <w:t>假设我们有两个离散的随机变量</w:t>
      </w:r>
      <m:oMath>
        <m:r>
          <w:rPr>
            <w:rFonts w:ascii="Cambria Math" w:hAnsi="Cambria Math"/>
          </w:rPr>
          <m:t>X</m:t>
        </m:r>
      </m:oMath>
      <w:r>
        <w:t>，</w:t>
      </w:r>
      <m:oMath>
        <m:r>
          <w:rPr>
            <w:rFonts w:ascii="Cambria Math" w:hAnsi="Cambria Math"/>
          </w:rPr>
          <m:t>Y</m:t>
        </m:r>
      </m:oMath>
      <w:r>
        <w:t>并且</w:t>
      </w:r>
      <m:oMath>
        <m:r>
          <w:rPr>
            <w:rFonts w:ascii="Cambria Math" w:hAnsi="Cambria Math"/>
          </w:rPr>
          <m:t>g:</m:t>
        </m:r>
        <m:sSup>
          <m:sSupPr>
            <m:ctrlPr>
              <w:rPr>
                <w:rFonts w:ascii="Cambria Math" w:hAnsi="Cambria Math"/>
              </w:rPr>
            </m:ctrlPr>
          </m:sSupPr>
          <m:e>
            <m:r>
              <m:rPr>
                <m:sty m:val="b"/>
              </m:rPr>
              <w:rPr>
                <w:rFonts w:ascii="Cambria Math" w:hAnsi="Cambria Math"/>
              </w:rPr>
              <m:t>R</m:t>
            </m:r>
          </m:e>
          <m:sup>
            <m:r>
              <w:rPr>
                <w:rFonts w:ascii="Cambria Math" w:hAnsi="Cambria Math"/>
              </w:rPr>
              <m:t>2</m:t>
            </m:r>
          </m:sup>
        </m:sSup>
        <m:r>
          <w:rPr>
            <w:rFonts w:ascii="Cambria Math" w:hAnsi="Cambria Math"/>
          </w:rPr>
          <m:t>→</m:t>
        </m:r>
        <m:r>
          <m:rPr>
            <m:sty m:val="b"/>
          </m:rPr>
          <w:rPr>
            <w:rFonts w:ascii="Cambria Math" w:hAnsi="Cambria Math"/>
          </w:rPr>
          <m:t>R</m:t>
        </m:r>
      </m:oMath>
      <w:r>
        <w:t>是这两个随机变量的函数。那么</w:t>
      </w:r>
      <m:oMath>
        <m:r>
          <w:rPr>
            <w:rFonts w:ascii="Cambria Math" w:hAnsi="Cambria Math"/>
          </w:rPr>
          <m:t>g</m:t>
        </m:r>
      </m:oMath>
      <w:r>
        <w:t>的期望值以如下方式定义：</w:t>
      </w:r>
    </w:p>
    <w:p w14:paraId="713DA743" w14:textId="77777777" w:rsidR="00B94259" w:rsidRDefault="00B94259" w:rsidP="005E1550">
      <w:pPr>
        <w:pStyle w:val="af"/>
      </w:pPr>
      <m:oMathPara>
        <m:oMathParaPr>
          <m:jc m:val="center"/>
        </m:oMathParaPr>
        <m:oMath>
          <m:r>
            <w:rPr>
              <w:rFonts w:ascii="Cambria Math" w:hAnsi="Cambria Math"/>
            </w:rPr>
            <m:t>E[g(X,Y)]≜</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oMath>
      </m:oMathPara>
    </w:p>
    <w:p w14:paraId="65469B3E" w14:textId="77777777" w:rsidR="00B94259" w:rsidRDefault="00B94259" w:rsidP="005E1550">
      <w:pPr>
        <w:pStyle w:val="af"/>
      </w:pPr>
      <w:r>
        <w:t>对于连续随机变量</w:t>
      </w:r>
      <m:oMath>
        <m:r>
          <w:rPr>
            <w:rFonts w:ascii="Cambria Math" w:hAnsi="Cambria Math"/>
          </w:rPr>
          <m:t>X</m:t>
        </m:r>
      </m:oMath>
      <w:r>
        <w:t>，</w:t>
      </w:r>
      <m:oMath>
        <m:r>
          <w:rPr>
            <w:rFonts w:ascii="Cambria Math" w:hAnsi="Cambria Math"/>
          </w:rPr>
          <m:t>Y</m:t>
        </m:r>
      </m:oMath>
      <w:r>
        <w:t>，类似的表达式是：</w:t>
      </w:r>
    </w:p>
    <w:p w14:paraId="60BE748F" w14:textId="77777777" w:rsidR="00B94259" w:rsidRDefault="00B94259" w:rsidP="005E1550">
      <w:pPr>
        <w:pStyle w:val="af"/>
      </w:pPr>
      <m:oMathPara>
        <m:oMathParaPr>
          <m:jc m:val="center"/>
        </m:oMathParaPr>
        <m:oMath>
          <m:r>
            <w:rPr>
              <w:rFonts w:ascii="Cambria Math" w:hAnsi="Cambria Math"/>
            </w:rPr>
            <w:lastRenderedPageBreak/>
            <m:t>E[g(X,Y)]=</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(x,y)dxdy</m:t>
          </m:r>
        </m:oMath>
      </m:oMathPara>
    </w:p>
    <w:p w14:paraId="058A8664" w14:textId="77777777" w:rsidR="00B94259" w:rsidRDefault="00B94259" w:rsidP="005E1550">
      <w:pPr>
        <w:pStyle w:val="af"/>
      </w:pPr>
      <w:r>
        <w:t>我们可以用期望的概念来研究两个随机变量之间的关系。特别地，两个随机变量的</w:t>
      </w:r>
      <w:r>
        <w:rPr>
          <w:b/>
        </w:rPr>
        <w:t>协方差</w:t>
      </w:r>
      <w:r>
        <w:t>定义为：</w:t>
      </w:r>
    </w:p>
    <w:p w14:paraId="2E526825" w14:textId="77777777" w:rsidR="00B94259" w:rsidRDefault="00B94259" w:rsidP="005E1550">
      <w:pPr>
        <w:pStyle w:val="af"/>
      </w:pPr>
      <m:oMathPara>
        <m:oMathParaPr>
          <m:jc m:val="center"/>
        </m:oMathParaPr>
        <m:oMath>
          <m:r>
            <w:rPr>
              <w:rFonts w:ascii="Cambria Math" w:hAnsi="Cambria Math"/>
            </w:rPr>
            <m:t>Cov[X,Y]≜E[(X-E[X])(Y-E[Y])]</m:t>
          </m:r>
        </m:oMath>
      </m:oMathPara>
    </w:p>
    <w:p w14:paraId="2A7227AA" w14:textId="77777777" w:rsidR="00B94259" w:rsidRDefault="00B94259" w:rsidP="005E1550">
      <w:pPr>
        <w:pStyle w:val="af"/>
      </w:pPr>
      <w:r>
        <w:t>使用类似于方差的推导，我们可以将它重写为：</w:t>
      </w:r>
    </w:p>
    <w:p w14:paraId="78685E86" w14:textId="77777777" w:rsidR="00B94259" w:rsidRDefault="00000000"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Cov[X,Y]</m:t>
                </m:r>
              </m:e>
              <m:e>
                <m:r>
                  <w:rPr>
                    <w:rFonts w:ascii="Cambria Math" w:hAnsi="Cambria Math"/>
                  </w:rPr>
                  <m:t>=E[(X-E[X])(Y-E[Y])]</m:t>
                </m:r>
              </m:e>
            </m:mr>
            <m:mr>
              <m:e/>
              <m:e>
                <m:r>
                  <w:rPr>
                    <w:rFonts w:ascii="Cambria Math" w:hAnsi="Cambria Math"/>
                  </w:rPr>
                  <m:t>=E[XY-XE[Y]-YE[X]+E[X]E[Y]]</m:t>
                </m:r>
              </m:e>
            </m:mr>
            <m:mr>
              <m:e/>
              <m:e>
                <m:r>
                  <w:rPr>
                    <w:rFonts w:ascii="Cambria Math" w:hAnsi="Cambria Math"/>
                  </w:rPr>
                  <m:t>=E[XY]-E[X]E[Y]-E[Y]E[X]+E[X]E[Y]]</m:t>
                </m:r>
              </m:e>
            </m:mr>
            <m:mr>
              <m:e/>
              <m:e>
                <m:r>
                  <w:rPr>
                    <w:rFonts w:ascii="Cambria Math" w:hAnsi="Cambria Math"/>
                  </w:rPr>
                  <m:t>=E[XY]-E[X]E[Y]</m:t>
                </m:r>
              </m:e>
            </m:mr>
          </m:m>
        </m:oMath>
      </m:oMathPara>
    </w:p>
    <w:p w14:paraId="56FF3C9B" w14:textId="77777777" w:rsidR="00B94259" w:rsidRDefault="00B94259" w:rsidP="005E1550">
      <w:pPr>
        <w:pStyle w:val="af"/>
      </w:pPr>
      <w:r>
        <w:t>在这里，说明两种协方差形式相等的关键步骤是第三个等号，在这里我们使用了这样一个事实，即</w:t>
      </w:r>
      <m:oMath>
        <m:r>
          <w:rPr>
            <w:rFonts w:ascii="Cambria Math" w:hAnsi="Cambria Math"/>
          </w:rPr>
          <m:t>E[X]</m:t>
        </m:r>
      </m:oMath>
      <w:r>
        <w:t>和</w:t>
      </w:r>
      <m:oMath>
        <m:r>
          <w:rPr>
            <w:rFonts w:ascii="Cambria Math" w:hAnsi="Cambria Math"/>
          </w:rPr>
          <m:t>E[Y]</m:t>
        </m:r>
      </m:oMath>
      <w:r>
        <w:t>实际上是常数，可以被提出来。当</w:t>
      </w:r>
      <m:oMath>
        <m:r>
          <w:rPr>
            <w:rFonts w:ascii="Cambria Math" w:hAnsi="Cambria Math"/>
          </w:rPr>
          <m:t>cov[X</m:t>
        </m:r>
        <m:r>
          <w:rPr>
            <w:rFonts w:ascii="Cambria Math" w:hAnsi="Cambria Math"/>
          </w:rPr>
          <m:t>，</m:t>
        </m:r>
        <m:r>
          <w:rPr>
            <w:rFonts w:ascii="Cambria Math" w:hAnsi="Cambria Math"/>
          </w:rPr>
          <m:t>Y]=0</m:t>
        </m:r>
      </m:oMath>
      <w:r>
        <w:t>时，我们说</w:t>
      </w:r>
      <m:oMath>
        <m:r>
          <w:rPr>
            <w:rFonts w:ascii="Cambria Math" w:hAnsi="Cambria Math"/>
          </w:rPr>
          <m:t>X</m:t>
        </m:r>
      </m:oMath>
      <w:r>
        <w:t>和</w:t>
      </w:r>
      <m:oMath>
        <m:r>
          <w:rPr>
            <w:rFonts w:ascii="Cambria Math" w:hAnsi="Cambria Math"/>
          </w:rPr>
          <m:t>Y</m:t>
        </m:r>
      </m:oMath>
      <w:r>
        <w:t>不相关。</w:t>
      </w:r>
    </w:p>
    <w:p w14:paraId="18C4DEF4" w14:textId="77777777" w:rsidR="00B94259" w:rsidRDefault="00B94259" w:rsidP="005E1550">
      <w:pPr>
        <w:pStyle w:val="af"/>
        <w:ind w:firstLine="422"/>
      </w:pPr>
      <w:r>
        <w:rPr>
          <w:b/>
        </w:rPr>
        <w:t>性质：</w:t>
      </w:r>
    </w:p>
    <w:p w14:paraId="53A9E58B"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 xml:space="preserve">(期望线性) </w:t>
      </w:r>
      <m:oMath>
        <m:r>
          <w:rPr>
            <w:rFonts w:ascii="Cambria Math" w:eastAsiaTheme="minorEastAsia" w:hAnsi="Cambria Math"/>
          </w:rPr>
          <m:t>E[f(X,Y)+g(X,Y)]=E[f(X,Y)]+E[g(X,Y)]</m:t>
        </m:r>
      </m:oMath>
    </w:p>
    <w:p w14:paraId="37D7FA7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Var[X+Y]=Var[X]+Var[Y]+2Cov[X,Y]</m:t>
        </m:r>
      </m:oMath>
    </w:p>
    <w:p w14:paraId="73B04918"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 xml:space="preserve">相互独立, 那么 </w:t>
      </w:r>
      <m:oMath>
        <m:r>
          <w:rPr>
            <w:rFonts w:ascii="Cambria Math" w:eastAsiaTheme="minorEastAsia" w:hAnsi="Cambria Math"/>
          </w:rPr>
          <m:t>Cov[X,Y]=0</m:t>
        </m:r>
      </m:oMath>
    </w:p>
    <w:p w14:paraId="4CF121D1"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 xml:space="preserve">相互独立, 那么 </w:t>
      </w:r>
      <m:oMath>
        <m:r>
          <w:rPr>
            <w:rFonts w:ascii="Cambria Math" w:eastAsiaTheme="minorEastAsia" w:hAnsi="Cambria Math"/>
          </w:rPr>
          <m:t>E[f(X)g(Y)]=E[f(X)]E[g(Y)]</m:t>
        </m:r>
      </m:oMath>
      <w:r w:rsidRPr="005E1550">
        <w:rPr>
          <w:rFonts w:asciiTheme="minorEastAsia" w:eastAsiaTheme="minorEastAsia" w:hAnsiTheme="minorEastAsia"/>
        </w:rPr>
        <w:t>.</w:t>
      </w:r>
    </w:p>
    <w:p w14:paraId="59AB31C1" w14:textId="77777777" w:rsidR="00B94259" w:rsidRDefault="00B94259">
      <w:pPr>
        <w:pStyle w:val="3"/>
      </w:pPr>
      <w:bookmarkStart w:id="491" w:name="header-n304"/>
      <w:bookmarkStart w:id="492" w:name="_Toc38636926"/>
      <w:r>
        <w:t xml:space="preserve">4. </w:t>
      </w:r>
      <w:r>
        <w:t>多个随机变量</w:t>
      </w:r>
      <w:bookmarkEnd w:id="491"/>
      <w:bookmarkEnd w:id="492"/>
    </w:p>
    <w:p w14:paraId="17A0A95C" w14:textId="77777777" w:rsidR="00B94259" w:rsidRDefault="00B94259" w:rsidP="005E1550">
      <w:pPr>
        <w:pStyle w:val="af"/>
      </w:pPr>
      <w:r>
        <w:t>上一节介绍的概念和想法可以推广到两个以上的随机变量。特别是，假设我们有</w:t>
      </w:r>
      <m:oMath>
        <m:r>
          <w:rPr>
            <w:rFonts w:ascii="Cambria Math" w:hAnsi="Cambria Math"/>
          </w:rPr>
          <m:t>n</m:t>
        </m:r>
      </m:oMath>
      <w:r>
        <w:t>个连续随机变量，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(ω)</m:t>
        </m:r>
      </m:oMath>
      <w:r>
        <w:t>。在本节中，为了表示简单，我们只关注连续的情况，对离散随机变量的推广工作类似。</w:t>
      </w:r>
    </w:p>
    <w:p w14:paraId="098DE5A6" w14:textId="77777777" w:rsidR="00B94259" w:rsidRDefault="00B94259">
      <w:pPr>
        <w:pStyle w:val="4"/>
      </w:pPr>
      <w:bookmarkStart w:id="493" w:name="header-n306"/>
      <w:r>
        <w:t xml:space="preserve">4.1 </w:t>
      </w:r>
      <w:r>
        <w:t>基本性质</w:t>
      </w:r>
      <w:bookmarkEnd w:id="493"/>
    </w:p>
    <w:p w14:paraId="23AFBFC3" w14:textId="77777777" w:rsidR="00B94259" w:rsidRDefault="00B94259" w:rsidP="005E1550">
      <w:pPr>
        <w:pStyle w:val="af"/>
      </w:pPr>
      <w:r>
        <w:t>我们可以定义</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的</w:t>
      </w:r>
      <w:r>
        <w:rPr>
          <w:b/>
        </w:rPr>
        <w:t>联合累积分布函数</w:t>
      </w:r>
      <w:r>
        <w:t>、</w:t>
      </w:r>
      <w:r>
        <w:rPr>
          <w:b/>
        </w:rPr>
        <w:t>联合概率密度函数</w:t>
      </w:r>
      <w:r>
        <w:t>，以及给定</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时</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w:t>
      </w:r>
      <w:r>
        <w:rPr>
          <w:b/>
        </w:rPr>
        <w:t>边缘概率密度函数</w:t>
      </w:r>
      <w:r>
        <w:t>为：</w:t>
      </w:r>
    </w:p>
    <w:p w14:paraId="285C66FF" w14:textId="77777777" w:rsidR="00B94259" w:rsidRDefault="0000000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m:oMathPara>
    </w:p>
    <w:p w14:paraId="7BE7FF3A" w14:textId="77777777" w:rsidR="00B94259" w:rsidRDefault="0000000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n</m:t>
                  </m:r>
                </m:sup>
              </m:sSup>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oMath>
      </m:oMathPara>
    </w:p>
    <w:p w14:paraId="0E3755ED" w14:textId="77777777" w:rsidR="00B94259" w:rsidRDefault="0000000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m:t>
              </m:r>
            </m:e>
          </m:nary>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7BE81054" w14:textId="77777777" w:rsidR="00B94259" w:rsidRDefault="0000000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den>
          </m:f>
        </m:oMath>
      </m:oMathPara>
    </w:p>
    <w:p w14:paraId="10C75F4E" w14:textId="77777777" w:rsidR="00B94259" w:rsidRDefault="00B94259" w:rsidP="005E1550">
      <w:pPr>
        <w:pStyle w:val="af"/>
      </w:pPr>
      <w:r>
        <w:t>为了计算事件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的概率，我们有：</w:t>
      </w:r>
    </w:p>
    <w:p w14:paraId="4B9FDF52"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e>
          </m:d>
          <m:r>
            <w:rPr>
              <w:rFonts w:ascii="Cambria Math" w:hAnsi="Cambria Math"/>
            </w:rPr>
            <m:t>=</m:t>
          </m:r>
          <m:nary>
            <m:naryPr>
              <m:limLoc m:val="subSup"/>
              <m:supHide m:val="1"/>
              <m:ctrlPr>
                <w:rPr>
                  <w:rFonts w:ascii="Cambria Math" w:hAnsi="Cambria Math"/>
                </w:rPr>
              </m:ctrlPr>
            </m:naryPr>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4F47182B" w14:textId="77777777" w:rsidR="00B94259" w:rsidRDefault="00B94259" w:rsidP="005E1550">
      <w:pPr>
        <w:pStyle w:val="af"/>
        <w:ind w:firstLine="422"/>
      </w:pPr>
      <w:r>
        <w:rPr>
          <w:b/>
        </w:rPr>
        <w:t>链式法则：</w:t>
      </w:r>
    </w:p>
    <w:p w14:paraId="7576F91E" w14:textId="77777777" w:rsidR="00B94259" w:rsidRDefault="00B94259" w:rsidP="005E1550">
      <w:pPr>
        <w:pStyle w:val="af"/>
      </w:pPr>
      <w:r>
        <w:t>从多个随机变量的条件概率的定义中，可以看出：</w:t>
      </w:r>
    </w:p>
    <w:p w14:paraId="703FE962" w14:textId="77777777" w:rsidR="00B94259" w:rsidRDefault="00000000"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e>
            </m:mr>
            <m:mr>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n-2</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n-2</m:t>
                        </m:r>
                      </m:sub>
                    </m:sSub>
                  </m:e>
                </m:d>
              </m:e>
            </m:mr>
            <m:mr>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nary>
                  <m:naryPr>
                    <m:chr m:val="∏"/>
                    <m:limLoc m:val="undOvr"/>
                    <m:ctrlPr>
                      <w:rPr>
                        <w:rFonts w:ascii="Cambria Math" w:hAnsi="Cambria Math"/>
                      </w:rPr>
                    </m:ctrlPr>
                  </m:naryPr>
                  <m:sub>
                    <m:r>
                      <w:rPr>
                        <w:rFonts w:ascii="Cambria Math" w:hAnsi="Cambria Math"/>
                      </w:rPr>
                      <m:t>i=2</m:t>
                    </m:r>
                  </m:sub>
                  <m:sup>
                    <m:r>
                      <w:rPr>
                        <w:rFonts w:ascii="Cambria Math" w:hAnsi="Cambria Math"/>
                      </w:rPr>
                      <m:t>n</m:t>
                    </m:r>
                  </m:sup>
                  <m:e>
                    <m:r>
                      <w:rPr>
                        <w:rFonts w:ascii="Cambria Math" w:hAnsi="Cambria Math"/>
                      </w:rPr>
                      <m:t>f</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i-1</m:t>
                        </m:r>
                      </m:sub>
                    </m:sSub>
                  </m:e>
                </m:d>
              </m:e>
            </m:mr>
          </m:m>
        </m:oMath>
      </m:oMathPara>
    </w:p>
    <w:p w14:paraId="5EE94D9C" w14:textId="77777777" w:rsidR="00B94259" w:rsidRDefault="00B94259" w:rsidP="005E1550">
      <w:pPr>
        <w:pStyle w:val="af"/>
      </w:pPr>
      <w:r>
        <w:t>独立性</w:t>
      </w:r>
      <w:r>
        <w:t>:</w:t>
      </w:r>
      <w:r>
        <w:t>对于多个事件，</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w:t>
      </w:r>
      <w:r>
        <w:t>我们说</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 xml:space="preserve"> </w:t>
      </w:r>
      <w:r>
        <w:t>是相互独立的</w:t>
      </w:r>
      <w:r>
        <w:t>,</w:t>
      </w:r>
      <w:r>
        <w:t>当对于任何子集</w:t>
      </w:r>
      <m:oMath>
        <m:r>
          <w:rPr>
            <w:rFonts w:ascii="Cambria Math" w:hAnsi="Cambria Math"/>
          </w:rPr>
          <m:t>S⊆{1</m:t>
        </m:r>
        <m:r>
          <w:rPr>
            <w:rFonts w:ascii="Cambria Math" w:hAnsi="Cambria Math"/>
          </w:rPr>
          <m:t>，</m:t>
        </m:r>
        <m:r>
          <w:rPr>
            <w:rFonts w:ascii="Cambria Math" w:hAnsi="Cambria Math"/>
          </w:rPr>
          <m:t>2,⋯,k}</m:t>
        </m:r>
      </m:oMath>
      <w:r>
        <w:t>，我们有：</w:t>
      </w:r>
    </w:p>
    <w:p w14:paraId="37534100"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limLow>
                <m:limLowPr>
                  <m:ctrlPr>
                    <w:rPr>
                      <w:rFonts w:ascii="Cambria Math" w:hAnsi="Cambria Math"/>
                    </w:rPr>
                  </m:ctrlPr>
                </m:limLowPr>
                <m:e>
                  <m:r>
                    <w:rPr>
                      <w:rFonts w:ascii="Cambria Math" w:hAnsi="Cambria Math"/>
                    </w:rPr>
                    <m:t>∩</m:t>
                  </m:r>
                </m:e>
                <m:lim>
                  <m:r>
                    <w:rPr>
                      <w:rFonts w:ascii="Cambria Math" w:hAnsi="Cambria Math"/>
                    </w:rPr>
                    <m:t>i∈S</m:t>
                  </m:r>
                </m:lim>
              </m:limLow>
              <m:sSub>
                <m:sSubPr>
                  <m:ctrlPr>
                    <w:rPr>
                      <w:rFonts w:ascii="Cambria Math" w:hAnsi="Cambria Math"/>
                    </w:rPr>
                  </m:ctrlPr>
                </m:sSubPr>
                <m:e>
                  <m:r>
                    <w:rPr>
                      <w:rFonts w:ascii="Cambria Math" w:hAnsi="Cambria Math"/>
                    </w:rPr>
                    <m:t>A</m:t>
                  </m:r>
                </m:e>
                <m:sub>
                  <m:r>
                    <w:rPr>
                      <w:rFonts w:ascii="Cambria Math" w:hAnsi="Cambria Math"/>
                    </w:rPr>
                    <m:t>i</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i∈S</m:t>
              </m:r>
            </m:sub>
            <m:sup>
              <m:r>
                <w:rPr>
                  <w:rFonts w:ascii="Cambria Math" w:hAnsi="Cambria Math"/>
                </w:rPr>
                <m:t>​</m:t>
              </m:r>
            </m:sup>
            <m:e>
              <m:r>
                <w:rPr>
                  <w:rFonts w:ascii="Cambria Math" w:hAnsi="Cambria Math"/>
                </w:rPr>
                <m:t>P</m:t>
              </m:r>
            </m:e>
          </m:nary>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oMath>
      </m:oMathPara>
    </w:p>
    <w:p w14:paraId="0FF162FC" w14:textId="77777777" w:rsidR="00B94259" w:rsidRDefault="00B94259" w:rsidP="005E1550">
      <w:pPr>
        <w:pStyle w:val="af"/>
      </w:pPr>
      <w:r>
        <w:t>同样，我们说随机变量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是独立的，如果：</w:t>
      </w:r>
    </w:p>
    <w:p w14:paraId="3A6F2A0D" w14:textId="77777777" w:rsidR="00B94259" w:rsidRDefault="00B94259" w:rsidP="005E1550">
      <w:pPr>
        <w:pStyle w:val="af"/>
      </w:pPr>
      <m:oMathPara>
        <m:oMathParaPr>
          <m:jc m:val="center"/>
        </m:oMathParaPr>
        <m:oMath>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m:oMathPara>
    </w:p>
    <w:p w14:paraId="55ACF9A8" w14:textId="77777777" w:rsidR="00B94259" w:rsidRDefault="00B94259" w:rsidP="005E1550">
      <w:pPr>
        <w:pStyle w:val="af"/>
      </w:pPr>
      <w:r>
        <w:t>这里，相互独立性的定义只是两个随机变量独立性到多个随机变量的自然推广。</w:t>
      </w:r>
      <w:r>
        <w:t xml:space="preserve"> </w:t>
      </w:r>
    </w:p>
    <w:p w14:paraId="67F28010" w14:textId="77777777" w:rsidR="00B94259" w:rsidRDefault="00B94259" w:rsidP="005E1550">
      <w:pPr>
        <w:pStyle w:val="af"/>
      </w:pPr>
      <w:r>
        <w:t>独立随机变量经常出现在机器学习算法中，其中我们假设属于训练集的训练样本代表来自某个未知概率分布的独立样本。为了明确独立性的重要性，考虑一个</w:t>
      </w:r>
      <w:r>
        <w:t>“</w:t>
      </w:r>
      <w:r>
        <w:t>坏的</w:t>
      </w:r>
      <w:r>
        <w:t>”</w:t>
      </w:r>
      <w:r>
        <w:t>训练集，我们首先从某个未知分布中抽取一个训练样本</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oMath>
      <w:r>
        <w:t>，然后将完全相同的训练样本的</w:t>
      </w:r>
      <m:oMath>
        <m:r>
          <w:rPr>
            <w:rFonts w:ascii="Cambria Math" w:hAnsi="Cambria Math"/>
          </w:rPr>
          <m:t>m-1</m:t>
        </m:r>
      </m:oMath>
      <w:r>
        <w:t>个副本添加到训练集中。在这种情况下，我们有：</w:t>
      </w:r>
    </w:p>
    <w:p w14:paraId="5D27E471"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e>
              </m:d>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e>
          </m:nary>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m:oMathPara>
    </w:p>
    <w:p w14:paraId="5E739BD7" w14:textId="77777777" w:rsidR="00B94259" w:rsidRDefault="00B94259" w:rsidP="005E1550">
      <w:pPr>
        <w:pStyle w:val="af"/>
      </w:pPr>
      <w:r>
        <w:t>尽管训练集的大小为</w:t>
      </w:r>
      <m:oMath>
        <m:r>
          <w:rPr>
            <w:rFonts w:ascii="Cambria Math" w:hAnsi="Cambria Math"/>
          </w:rPr>
          <m:t>m</m:t>
        </m:r>
      </m:oMath>
      <w:r>
        <w:t>，但这些例子并不独立！虽然这里描述的过程显然不是为机器学习算法建立训练集的明智方法，但是事实证明，在实践中，样本的不独立性确实经常出现，并且它具有减小训练集的</w:t>
      </w:r>
      <w:r>
        <w:t>“</w:t>
      </w:r>
      <w:r>
        <w:t>有效大小</w:t>
      </w:r>
      <w:r>
        <w:t>”</w:t>
      </w:r>
      <w:r>
        <w:t>的效果。</w:t>
      </w:r>
    </w:p>
    <w:p w14:paraId="142E6A50" w14:textId="77777777" w:rsidR="00B94259" w:rsidRDefault="00B94259">
      <w:pPr>
        <w:pStyle w:val="4"/>
      </w:pPr>
      <w:bookmarkStart w:id="494" w:name="header-n325"/>
      <w:r>
        <w:lastRenderedPageBreak/>
        <w:t xml:space="preserve">4.2 </w:t>
      </w:r>
      <w:r>
        <w:t>随机向量</w:t>
      </w:r>
      <w:bookmarkEnd w:id="494"/>
    </w:p>
    <w:p w14:paraId="53B1456B" w14:textId="77777777" w:rsidR="00B94259" w:rsidRDefault="00B94259" w:rsidP="005E1550">
      <w:pPr>
        <w:pStyle w:val="af"/>
      </w:pPr>
      <w:r>
        <w:t>假设我们有</w:t>
      </w:r>
      <w:r>
        <w:t>n</w:t>
      </w:r>
      <w:r>
        <w:t>个随机变量。当把所有这些随机变量放在一起工作时，我们经常会发现把它们放在一个向量中是很方便的</w:t>
      </w:r>
      <w:r>
        <w:t>...</w:t>
      </w:r>
      <w:r>
        <w:t>我们称结果向量为随机向量</w:t>
      </w:r>
      <w:r>
        <w:t>(</w:t>
      </w:r>
      <w:r>
        <w:t>更正式地说，随机向量是从</w:t>
      </w:r>
      <m:oMath>
        <m:r>
          <w:rPr>
            <w:rFonts w:ascii="Cambria Math" w:hAnsi="Cambria Math"/>
          </w:rPr>
          <m:t>Ω</m:t>
        </m:r>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的映射</w:t>
      </w:r>
      <w:r>
        <w:t>)</w:t>
      </w:r>
      <w:r>
        <w:t>。应该清楚的是，随机向量只是处理</w:t>
      </w:r>
      <m:oMath>
        <m:r>
          <w:rPr>
            <w:rFonts w:ascii="Cambria Math" w:hAnsi="Cambria Math"/>
          </w:rPr>
          <m:t>n</m:t>
        </m:r>
      </m:oMath>
      <w:r>
        <w:t>个随机变量的一种替代符号，因此联合概率密度函数和综合密度函数的概念也将适用于随机向量。</w:t>
      </w:r>
    </w:p>
    <w:p w14:paraId="52C10937" w14:textId="77777777" w:rsidR="00B94259" w:rsidRDefault="00B94259" w:rsidP="005E1550">
      <w:pPr>
        <w:pStyle w:val="af"/>
        <w:ind w:firstLine="422"/>
      </w:pPr>
      <w:r>
        <w:rPr>
          <w:b/>
        </w:rPr>
        <w:t>期望</w:t>
      </w:r>
      <w:r>
        <w:rPr>
          <w:b/>
        </w:rPr>
        <w:t>:</w:t>
      </w:r>
    </w:p>
    <w:p w14:paraId="528B59AC" w14:textId="4393B21E" w:rsidR="00B94259" w:rsidRDefault="00B94259" w:rsidP="005E1550">
      <w:pPr>
        <w:pStyle w:val="af"/>
      </w:pPr>
      <w:r>
        <w:t>考虑</w:t>
      </w:r>
      <m:oMath>
        <m:r>
          <w:rPr>
            <w:rFonts w:ascii="Cambria Math" w:hAnsi="Cambria Math"/>
          </w:rPr>
          <m:t>g:</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中的任意函数。这个函数的期望值被定义为</w:t>
      </w:r>
    </w:p>
    <w:p w14:paraId="3CC20E34" w14:textId="77777777" w:rsidR="0041310E" w:rsidRDefault="00000000" w:rsidP="0041310E">
      <w:pPr>
        <w:pStyle w:val="FirstParagraph"/>
      </w:pPr>
      <m:oMathPara>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E[g(X)]</m:t>
                </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E[g(X)]</m:t>
                </m:r>
              </m:e>
            </m:mr>
            <m: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e>
            </m:mr>
          </m:m>
        </m:oMath>
      </m:oMathPara>
    </w:p>
    <w:p w14:paraId="4BE81859" w14:textId="77777777" w:rsidR="00B94259" w:rsidRDefault="00B94259" w:rsidP="005E1550">
      <w:pPr>
        <w:pStyle w:val="af"/>
      </w:pPr>
      <w:r>
        <w:t>其中，</w:t>
      </w:r>
      <m:oMath>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m:t>
            </m:r>
          </m:e>
        </m:nary>
      </m:oMath>
      <w:r>
        <w:t>是从</w:t>
      </w:r>
      <m:oMath>
        <m:r>
          <w:rPr>
            <w:rFonts w:ascii="Cambria Math" w:hAnsi="Cambria Math"/>
          </w:rPr>
          <m:t>-∞</m:t>
        </m:r>
      </m:oMath>
      <w:r>
        <w:t>到</w:t>
      </w:r>
      <m:oMath>
        <m:r>
          <w:rPr>
            <w:rFonts w:ascii="Cambria Math" w:hAnsi="Cambria Math"/>
          </w:rPr>
          <m:t>∞</m:t>
        </m:r>
      </m:oMath>
      <w:r>
        <w:t>的</w:t>
      </w:r>
      <m:oMath>
        <m:r>
          <w:rPr>
            <w:rFonts w:ascii="Cambria Math" w:hAnsi="Cambria Math"/>
          </w:rPr>
          <m:t>n</m:t>
        </m:r>
      </m:oMath>
      <w:r>
        <w:t>个连续积分。如果</w:t>
      </w:r>
      <m:oMath>
        <m:r>
          <w:rPr>
            <w:rFonts w:ascii="Cambria Math" w:hAnsi="Cambria Math"/>
          </w:rPr>
          <m:t>g</m:t>
        </m:r>
      </m:oMath>
      <w:r>
        <w:t>是从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的函数，那么</w:t>
      </w:r>
      <m:oMath>
        <m:r>
          <w:rPr>
            <w:rFonts w:ascii="Cambria Math" w:hAnsi="Cambria Math"/>
          </w:rPr>
          <m:t>g</m:t>
        </m:r>
      </m:oMath>
      <w:r>
        <w:t>的期望值是输出向量的元素期望值，即，如果</w:t>
      </w:r>
      <m:oMath>
        <m:r>
          <w:rPr>
            <w:rFonts w:ascii="Cambria Math" w:hAnsi="Cambria Math"/>
          </w:rPr>
          <m:t>g</m:t>
        </m:r>
      </m:oMath>
      <w:r>
        <w:t>是：</w:t>
      </w:r>
    </w:p>
    <w:p w14:paraId="21FAF330" w14:textId="77777777" w:rsidR="00B94259" w:rsidRDefault="00B94259" w:rsidP="005E1550">
      <w:pPr>
        <w:pStyle w:val="af"/>
      </w:pPr>
    </w:p>
    <w:p w14:paraId="33503EA5" w14:textId="77777777" w:rsidR="00B94259" w:rsidRDefault="00B94259" w:rsidP="005E1550">
      <w:pPr>
        <w:pStyle w:val="af"/>
      </w:pPr>
      <m:oMathPara>
        <m:oMathParaPr>
          <m:jc m:val="center"/>
        </m:oMathParaPr>
        <m:oMath>
          <m:r>
            <w:rPr>
              <w:rFonts w:ascii="Cambria Math" w:hAnsi="Cambria Math"/>
            </w:rPr>
            <m:t>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mr>
                <m:m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mr>
                <m:mr>
                  <m:e>
                    <m:r>
                      <w:rPr>
                        <w:rFonts w:ascii="Cambria Math" w:hAnsi="Cambria Math"/>
                      </w:rPr>
                      <m:t>⋮</m:t>
                    </m:r>
                  </m:e>
                </m:mr>
                <m:m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mr>
              </m:m>
            </m:e>
          </m:d>
        </m:oMath>
      </m:oMathPara>
    </w:p>
    <w:p w14:paraId="2880215A" w14:textId="77777777" w:rsidR="00B94259" w:rsidRDefault="00B94259" w:rsidP="005E1550">
      <w:pPr>
        <w:pStyle w:val="af"/>
      </w:pPr>
      <w:r>
        <w:t>那么，</w:t>
      </w:r>
    </w:p>
    <w:p w14:paraId="568C3244" w14:textId="77777777" w:rsidR="00B94259" w:rsidRDefault="00B94259" w:rsidP="005E1550">
      <w:pPr>
        <w:pStyle w:val="af"/>
      </w:pPr>
      <m:oMathPara>
        <m:oMathParaPr>
          <m:jc m:val="center"/>
        </m:oMathParaPr>
        <m:oMath>
          <m:r>
            <w:rPr>
              <w:rFonts w:ascii="Cambria Math" w:hAnsi="Cambria Math"/>
            </w:rPr>
            <m:t>E[g(X)]=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d>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d>
                  </m:e>
                </m:mr>
                <m:mr>
                  <m:e>
                    <m:r>
                      <w:rPr>
                        <w:rFonts w:ascii="Cambria Math" w:hAnsi="Cambria Math"/>
                      </w:rPr>
                      <m:t>⋮</m:t>
                    </m:r>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d>
                  </m:e>
                </m:mr>
              </m:m>
            </m:e>
          </m:d>
        </m:oMath>
      </m:oMathPara>
    </w:p>
    <w:p w14:paraId="5B7139DC" w14:textId="77777777" w:rsidR="00B94259" w:rsidRDefault="00B94259" w:rsidP="005E1550">
      <w:pPr>
        <w:pStyle w:val="af"/>
      </w:pPr>
    </w:p>
    <w:p w14:paraId="21C5A0FD" w14:textId="77777777" w:rsidR="00B94259" w:rsidRDefault="00B94259" w:rsidP="005E1550">
      <w:pPr>
        <w:pStyle w:val="af"/>
      </w:pPr>
      <w:r>
        <w:t>协方差矩阵：对于给定的随机向量</w:t>
      </w:r>
      <m:oMath>
        <m:r>
          <w:rPr>
            <w:rFonts w:ascii="Cambria Math" w:hAnsi="Cambria Math"/>
          </w:rPr>
          <m:t>X:Ω→</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，其协方差矩阵</w:t>
      </w:r>
      <m:oMath>
        <m:r>
          <w:rPr>
            <w:rFonts w:ascii="Cambria Math" w:hAnsi="Cambria Math"/>
          </w:rPr>
          <m:t>Σ</m:t>
        </m:r>
      </m:oMath>
      <w:r>
        <w:t>是</w:t>
      </w:r>
      <m:oMath>
        <m:r>
          <w:rPr>
            <w:rFonts w:ascii="Cambria Math" w:hAnsi="Cambria Math"/>
          </w:rPr>
          <m:t>n×n</m:t>
        </m:r>
      </m:oMath>
      <w:r>
        <w:t>平方矩阵，其输入由</w:t>
      </w:r>
      <m:oMath>
        <m:sSub>
          <m:sSubPr>
            <m:ctrlPr>
              <w:rPr>
                <w:rFonts w:ascii="Cambria Math" w:hAnsi="Cambria Math"/>
              </w:rPr>
            </m:ctrlPr>
          </m:sSubPr>
          <m:e>
            <m:r>
              <w:rPr>
                <w:rFonts w:ascii="Cambria Math" w:hAnsi="Cambria Math"/>
              </w:rPr>
              <m:t>Σ</m:t>
            </m:r>
          </m:e>
          <m:sub>
            <m:r>
              <w:rPr>
                <w:rFonts w:ascii="Cambria Math" w:hAnsi="Cambria Math"/>
              </w:rPr>
              <m:t>ij</m:t>
            </m:r>
          </m:sub>
        </m:sSub>
        <m:r>
          <w:rPr>
            <w:rFonts w:ascii="Cambria Math" w:hAnsi="Cambria Math"/>
          </w:rPr>
          <m:t>=Cov</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oMath>
      <w:r>
        <w:t>给出。从协方差的定义来看，我们有：</w:t>
      </w:r>
    </w:p>
    <w:p w14:paraId="4D2B18B6" w14:textId="47A6BADC" w:rsidR="00B94259" w:rsidRDefault="001142A1" w:rsidP="00C546E2">
      <w:r w:rsidRPr="00C546E2">
        <w:rPr>
          <w:noProof/>
        </w:rPr>
        <w:lastRenderedPageBreak/>
        <w:drawing>
          <wp:inline distT="0" distB="0" distL="0" distR="0" wp14:anchorId="625B59CB" wp14:editId="626451E5">
            <wp:extent cx="5274310" cy="2899410"/>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2899410"/>
                    </a:xfrm>
                    <a:prstGeom prst="rect">
                      <a:avLst/>
                    </a:prstGeom>
                  </pic:spPr>
                </pic:pic>
              </a:graphicData>
            </a:graphic>
          </wp:inline>
        </w:drawing>
      </w:r>
      <w:r w:rsidR="00B94259">
        <w:t>其中矩阵期望以明显的方式定义。</w:t>
      </w:r>
      <w:r w:rsidR="00B94259">
        <w:t xml:space="preserve">  </w:t>
      </w:r>
      <w:r w:rsidR="00B94259">
        <w:t>协方差矩阵有许多有用的属性</w:t>
      </w:r>
      <w:r w:rsidR="00B94259">
        <w:t>:</w:t>
      </w:r>
    </w:p>
    <w:p w14:paraId="095FDC61" w14:textId="77777777" w:rsidR="00B94259" w:rsidRDefault="00B94259" w:rsidP="00B94259">
      <w:pPr>
        <w:widowControl/>
        <w:numPr>
          <w:ilvl w:val="0"/>
          <w:numId w:val="25"/>
        </w:numPr>
        <w:spacing w:after="200"/>
        <w:jc w:val="left"/>
      </w:pPr>
      <m:oMath>
        <m:r>
          <w:rPr>
            <w:rFonts w:ascii="Cambria Math" w:hAnsi="Cambria Math"/>
          </w:rPr>
          <m:t>Σ≽0</m:t>
        </m:r>
      </m:oMath>
      <w:r>
        <w:t>；也就是说，</w:t>
      </w:r>
      <m:oMath>
        <m:r>
          <w:rPr>
            <w:rFonts w:ascii="Cambria Math" w:hAnsi="Cambria Math"/>
          </w:rPr>
          <m:t>Σ</m:t>
        </m:r>
      </m:oMath>
      <w:r>
        <w:t>是正半定的。</w:t>
      </w:r>
      <w:r>
        <w:t xml:space="preserve"> </w:t>
      </w:r>
    </w:p>
    <w:p w14:paraId="3D963C0C" w14:textId="77777777" w:rsidR="00B94259" w:rsidRDefault="00B94259" w:rsidP="00B94259">
      <w:pPr>
        <w:widowControl/>
        <w:numPr>
          <w:ilvl w:val="0"/>
          <w:numId w:val="25"/>
        </w:numPr>
        <w:spacing w:after="200"/>
        <w:jc w:val="left"/>
      </w:pPr>
      <m:oMath>
        <m:r>
          <w:rPr>
            <w:rFonts w:ascii="Cambria Math" w:hAnsi="Cambria Math"/>
          </w:rPr>
          <m:t>Σ=</m:t>
        </m:r>
        <m:sSup>
          <m:sSupPr>
            <m:ctrlPr>
              <w:rPr>
                <w:rFonts w:ascii="Cambria Math" w:hAnsi="Cambria Math"/>
              </w:rPr>
            </m:ctrlPr>
          </m:sSupPr>
          <m:e>
            <m:r>
              <w:rPr>
                <w:rFonts w:ascii="Cambria Math" w:hAnsi="Cambria Math"/>
              </w:rPr>
              <m:t>Σ</m:t>
            </m:r>
          </m:e>
          <m:sup>
            <m:r>
              <w:rPr>
                <w:rFonts w:ascii="Cambria Math" w:hAnsi="Cambria Math"/>
              </w:rPr>
              <m:t>T</m:t>
            </m:r>
          </m:sup>
        </m:sSup>
      </m:oMath>
      <w:r>
        <w:t>；也就是说，</w:t>
      </w:r>
      <m:oMath>
        <m:r>
          <w:rPr>
            <w:rFonts w:ascii="Cambria Math" w:hAnsi="Cambria Math"/>
          </w:rPr>
          <m:t>Σ</m:t>
        </m:r>
      </m:oMath>
      <w:r>
        <w:t>是对称的。</w:t>
      </w:r>
    </w:p>
    <w:p w14:paraId="478A64C9" w14:textId="77777777" w:rsidR="00B94259" w:rsidRDefault="00B94259">
      <w:pPr>
        <w:pStyle w:val="4"/>
      </w:pPr>
      <w:r>
        <w:t xml:space="preserve">4.3 </w:t>
      </w:r>
      <w:r>
        <w:t>多元高斯分布</w:t>
      </w:r>
    </w:p>
    <w:p w14:paraId="2349575A" w14:textId="77777777" w:rsidR="00B94259" w:rsidRDefault="00B94259" w:rsidP="005E1550">
      <w:pPr>
        <w:pStyle w:val="af"/>
      </w:pPr>
      <w:r>
        <w:t>随机向量上概率分布的一个特别重要的例子叫做多元高斯或多元正态分布。随机向量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被认为具有多元正态</w:t>
      </w:r>
      <w:r>
        <w:t>(</w:t>
      </w:r>
      <w:r>
        <w:t>或高斯</w:t>
      </w:r>
      <w:r>
        <w:t>)</w:t>
      </w:r>
      <w:r>
        <w:t>分布，当其具有均值</w:t>
      </w:r>
      <m:oMath>
        <m:r>
          <w:rPr>
            <w:rFonts w:ascii="Cambria Math" w:hAnsi="Cambria Math"/>
          </w:rPr>
          <m:t>μ∈</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和协方差矩阵</w:t>
      </w:r>
      <m:oMath>
        <m:r>
          <w:rPr>
            <w:rFonts w:ascii="Cambria Math" w:hAnsi="Cambria Math"/>
          </w:rPr>
          <m:t>Σ∈</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w:t>
      </w:r>
      <w:r>
        <w:t>其中</w:t>
      </w:r>
      <m:oMath>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指对称正定</w:t>
      </w:r>
      <m:oMath>
        <m:r>
          <w:rPr>
            <w:rFonts w:ascii="Cambria Math" w:hAnsi="Cambria Math"/>
          </w:rPr>
          <m:t>n×n</m:t>
        </m:r>
      </m:oMath>
      <w:r>
        <w:t>矩阵的空间</w:t>
      </w:r>
      <w:r>
        <w:t>)</w:t>
      </w:r>
    </w:p>
    <w:p w14:paraId="4FA8D37D" w14:textId="77777777" w:rsidR="00B94259" w:rsidRDefault="00000000" w:rsidP="005E1550">
      <w:pPr>
        <w:pStyle w:val="af"/>
      </w:pPr>
      <m:oMathPara>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;μ,Σ</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|Σ</m:t>
              </m:r>
              <m:sSup>
                <m:sSupPr>
                  <m:ctrlPr>
                    <w:rPr>
                      <w:rFonts w:ascii="Cambria Math" w:hAnsi="Cambria Math"/>
                    </w:rPr>
                  </m:ctrlPr>
                </m:sSupPr>
                <m:e>
                  <m:r>
                    <w:rPr>
                      <w:rFonts w:ascii="Cambria Math" w:hAnsi="Cambria Math"/>
                    </w:rPr>
                    <m:t>|</m:t>
                  </m:r>
                </m:e>
                <m:sup>
                  <m:r>
                    <w:rPr>
                      <w:rFonts w:ascii="Cambria Math" w:hAnsi="Cambria Math"/>
                    </w:rPr>
                    <m:t>1/2</m:t>
                  </m:r>
                </m:sup>
              </m:sSup>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m:oMathPara>
    </w:p>
    <w:p w14:paraId="1AC63A4E" w14:textId="77777777" w:rsidR="00B94259" w:rsidRDefault="00B94259" w:rsidP="005E1550">
      <w:pPr>
        <w:pStyle w:val="af"/>
      </w:pPr>
      <w:r>
        <w:t>我们把它写成</w:t>
      </w:r>
      <m:oMath>
        <m:r>
          <w:rPr>
            <w:rFonts w:ascii="Cambria Math" w:hAnsi="Cambria Math"/>
          </w:rPr>
          <m:t>X∼</m:t>
        </m:r>
        <m:r>
          <m:rPr>
            <m:scr m:val="script"/>
            <m:sty m:val="p"/>
          </m:rPr>
          <w:rPr>
            <w:rFonts w:ascii="Cambria Math" w:hAnsi="Cambria Math"/>
          </w:rPr>
          <m:t>N</m:t>
        </m:r>
        <m:r>
          <w:rPr>
            <w:rFonts w:ascii="Cambria Math" w:hAnsi="Cambria Math"/>
          </w:rPr>
          <m:t>(μ,Σ)</m:t>
        </m:r>
      </m:oMath>
      <w:r>
        <w:t>。请注意，在</w:t>
      </w:r>
      <m:oMath>
        <m:r>
          <w:rPr>
            <w:rFonts w:ascii="Cambria Math" w:hAnsi="Cambria Math"/>
          </w:rPr>
          <m:t>n=1</m:t>
        </m:r>
      </m:oMath>
      <w:r>
        <w:t>的情况下，它降维成普通正态分布，其中均值参数为</w:t>
      </w:r>
      <m:oMath>
        <m:sSub>
          <m:sSubPr>
            <m:ctrlPr>
              <w:rPr>
                <w:rFonts w:ascii="Cambria Math" w:hAnsi="Cambria Math"/>
              </w:rPr>
            </m:ctrlPr>
          </m:sSubPr>
          <m:e>
            <m:r>
              <w:rPr>
                <w:rFonts w:ascii="Cambria Math" w:hAnsi="Cambria Math"/>
              </w:rPr>
              <m:t>μ</m:t>
            </m:r>
          </m:e>
          <m:sub>
            <m:r>
              <w:rPr>
                <w:rFonts w:ascii="Cambria Math" w:hAnsi="Cambria Math"/>
              </w:rPr>
              <m:t>1</m:t>
            </m:r>
          </m:sub>
        </m:sSub>
      </m:oMath>
      <w:r>
        <w:t>，方差为</w:t>
      </w:r>
      <m:oMath>
        <m:sSub>
          <m:sSubPr>
            <m:ctrlPr>
              <w:rPr>
                <w:rFonts w:ascii="Cambria Math" w:hAnsi="Cambria Math"/>
              </w:rPr>
            </m:ctrlPr>
          </m:sSubPr>
          <m:e>
            <m:r>
              <w:rPr>
                <w:rFonts w:ascii="Cambria Math" w:hAnsi="Cambria Math"/>
              </w:rPr>
              <m:t>Σ</m:t>
            </m:r>
          </m:e>
          <m:sub>
            <m:r>
              <w:rPr>
                <w:rFonts w:ascii="Cambria Math" w:hAnsi="Cambria Math"/>
              </w:rPr>
              <m:t>11</m:t>
            </m:r>
          </m:sub>
        </m:sSub>
      </m:oMath>
      <w:r>
        <w:t>。</w:t>
      </w:r>
      <w:r>
        <w:t xml:space="preserve"> </w:t>
      </w:r>
    </w:p>
    <w:p w14:paraId="41B77849" w14:textId="77777777" w:rsidR="00B94259" w:rsidRDefault="00B94259" w:rsidP="005E1550">
      <w:pPr>
        <w:pStyle w:val="af"/>
      </w:pPr>
      <w:r>
        <w:t>一般来说，高斯随机变量在机器学习和统计中非常有用，主要有两个原因：</w:t>
      </w:r>
    </w:p>
    <w:p w14:paraId="368E59F8" w14:textId="77777777" w:rsidR="00B94259" w:rsidRDefault="00B94259" w:rsidP="005E1550">
      <w:pPr>
        <w:pStyle w:val="af"/>
      </w:pPr>
      <w:r>
        <w:t>首先，在统计算法中对</w:t>
      </w:r>
      <w:r>
        <w:t>“</w:t>
      </w:r>
      <w:r>
        <w:t>噪声</w:t>
      </w:r>
      <w:r>
        <w:t>”</w:t>
      </w:r>
      <w:r>
        <w:t>建模时，它们非常常见。通常，噪声可以被认为是影响测量过程的大量小的独立随机扰动的累积；根据中心极限定理，独立随机变量的总和将趋向于</w:t>
      </w:r>
      <w:r>
        <w:t>“</w:t>
      </w:r>
      <w:r>
        <w:t>看起来像高斯</w:t>
      </w:r>
      <w:r>
        <w:t>”</w:t>
      </w:r>
      <w:r>
        <w:t>。</w:t>
      </w:r>
    </w:p>
    <w:p w14:paraId="0E1E4395" w14:textId="77777777" w:rsidR="00B94259" w:rsidRDefault="00B94259" w:rsidP="005E1550">
      <w:pPr>
        <w:pStyle w:val="af"/>
      </w:pPr>
      <w:r>
        <w:t>其次，高斯随机变量便于许多分析操作，因为实际中出现的许多涉及高斯分布的积分都有简单的封闭形式解。我们将在本课程稍后遇到这种情况。</w:t>
      </w:r>
    </w:p>
    <w:p w14:paraId="3A135F5B" w14:textId="77777777" w:rsidR="00B94259" w:rsidRDefault="00B94259">
      <w:pPr>
        <w:pStyle w:val="3"/>
      </w:pPr>
      <w:bookmarkStart w:id="495" w:name="_Toc38636927"/>
      <w:r>
        <w:lastRenderedPageBreak/>
        <w:t xml:space="preserve">5. </w:t>
      </w:r>
      <w:r>
        <w:t>其他资源</w:t>
      </w:r>
      <w:bookmarkEnd w:id="495"/>
    </w:p>
    <w:p w14:paraId="143DF0B1" w14:textId="3E10AE3B" w:rsidR="00EE33F5" w:rsidRDefault="00B94259" w:rsidP="005E1550">
      <w:pPr>
        <w:pStyle w:val="af"/>
      </w:pPr>
      <w:r>
        <w:t>一本关于</w:t>
      </w:r>
      <w:r>
        <w:rPr>
          <w:b/>
        </w:rPr>
        <w:t>CS229</w:t>
      </w:r>
      <w:r>
        <w:t>所需概率水平的好教科书是谢尔顿</w:t>
      </w:r>
      <w:r>
        <w:t>·</w:t>
      </w:r>
      <w:r>
        <w:t>罗斯的《概率第一课》</w:t>
      </w:r>
      <w:r>
        <w:t xml:space="preserve">( </w:t>
      </w:r>
      <w:r>
        <w:rPr>
          <w:i/>
        </w:rPr>
        <w:t>A First Course on Probability</w:t>
      </w:r>
      <w:r>
        <w:t xml:space="preserve"> by Sheldon Ross)</w:t>
      </w:r>
      <w:r>
        <w:t>。</w:t>
      </w:r>
    </w:p>
    <w:p w14:paraId="20F8D631" w14:textId="77777777" w:rsidR="00EE33F5" w:rsidRDefault="00EE33F5">
      <w:pPr>
        <w:widowControl/>
        <w:jc w:val="left"/>
      </w:pPr>
      <w:r>
        <w:br w:type="page"/>
      </w:r>
    </w:p>
    <w:p w14:paraId="7C016838" w14:textId="01F8DCFF" w:rsidR="00D662EA" w:rsidRDefault="00D662EA" w:rsidP="00D662EA">
      <w:pPr>
        <w:pStyle w:val="MMTopic2"/>
      </w:pPr>
      <w:bookmarkStart w:id="496" w:name="_Toc511915282"/>
      <w:bookmarkStart w:id="497" w:name="_Toc38636928"/>
      <w:r>
        <w:rPr>
          <w:rFonts w:hint="eastAsia"/>
        </w:rPr>
        <w:lastRenderedPageBreak/>
        <w:t>机器学习的数学基础</w:t>
      </w:r>
      <w:bookmarkEnd w:id="496"/>
      <w:r w:rsidR="00B94259">
        <w:rPr>
          <w:rFonts w:hint="eastAsia"/>
        </w:rPr>
        <w:t>（国内教材）</w:t>
      </w:r>
      <w:bookmarkEnd w:id="497"/>
    </w:p>
    <w:p w14:paraId="5D082BDF" w14:textId="77777777" w:rsidR="00D662EA" w:rsidRDefault="00D662EA" w:rsidP="00D662EA">
      <w:pPr>
        <w:pStyle w:val="3"/>
      </w:pPr>
      <w:bookmarkStart w:id="498" w:name="_Toc511915283"/>
      <w:bookmarkStart w:id="499" w:name="_Toc38636929"/>
      <w:r>
        <w:rPr>
          <w:rFonts w:hint="eastAsia"/>
        </w:rPr>
        <w:t>高等数学</w:t>
      </w:r>
      <w:bookmarkEnd w:id="498"/>
      <w:bookmarkEnd w:id="499"/>
    </w:p>
    <w:p w14:paraId="1D87E9D9" w14:textId="77777777" w:rsidR="00D662EA" w:rsidRPr="00CA359F" w:rsidRDefault="00D662EA" w:rsidP="00D662EA">
      <w:pPr>
        <w:pStyle w:val="aff8"/>
        <w:rPr>
          <w:b/>
          <w:sz w:val="24"/>
          <w:lang w:eastAsia="zh-CN"/>
        </w:rPr>
      </w:pPr>
      <w:r w:rsidRPr="00CA359F">
        <w:rPr>
          <w:b/>
          <w:sz w:val="24"/>
          <w:lang w:eastAsia="zh-CN"/>
        </w:rPr>
        <w:t>1.导数定义：</w:t>
      </w:r>
    </w:p>
    <w:p w14:paraId="0222E986" w14:textId="77777777" w:rsidR="00D662EA" w:rsidRDefault="00D662EA" w:rsidP="00D662EA">
      <w:pPr>
        <w:pStyle w:val="aff8"/>
        <w:rPr>
          <w:lang w:eastAsia="zh-CN"/>
        </w:rPr>
      </w:pPr>
      <w:r>
        <w:rPr>
          <w:lang w:eastAsia="zh-CN"/>
        </w:rPr>
        <w:t>导数和微分的概念</w:t>
      </w:r>
    </w:p>
    <w:p w14:paraId="10657C4B" w14:textId="77777777" w:rsidR="00D662EA" w:rsidRDefault="00D662EA" w:rsidP="00D662EA">
      <w:pPr>
        <w:pStyle w:val="aff8"/>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05A1B2C6" w:rsidR="00D662EA" w:rsidRDefault="00D662EA" w:rsidP="00D662EA">
      <w:pPr>
        <w:pStyle w:val="aff8"/>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w:t>
      </w:r>
      <w:r w:rsidR="00834BA9">
        <w:rPr>
          <w:rFonts w:hint="eastAsia"/>
          <w:lang w:eastAsia="zh-CN"/>
        </w:rPr>
        <w:t>。</w:t>
      </w:r>
      <w:r>
        <w:rPr>
          <w:lang w:eastAsia="zh-CN"/>
        </w:rPr>
        <w:t>即函数连续不一定可导</w:t>
      </w:r>
      <w:r>
        <w:rPr>
          <w:rFonts w:hint="eastAsia"/>
          <w:lang w:eastAsia="zh-CN"/>
        </w:rPr>
        <w:t>。</w:t>
      </w:r>
    </w:p>
    <w:p w14:paraId="0AF4EC6B" w14:textId="77777777" w:rsidR="00D662EA" w:rsidRDefault="00D662EA" w:rsidP="00D662EA">
      <w:pPr>
        <w:pStyle w:val="aff8"/>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lang w:eastAsia="zh-CN"/>
        </w:rPr>
      </w:pPr>
      <w:r w:rsidRPr="00E94F2C">
        <w:rPr>
          <w:b/>
          <w:sz w:val="24"/>
          <w:lang w:eastAsia="zh-CN"/>
        </w:rPr>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pPr>
      <w:r>
        <w:lastRenderedPageBreak/>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r>
        <w:rPr>
          <w:lang w:eastAsia="zh-CN"/>
        </w:rPr>
        <w:t xml:space="preserve">为实数)   </w:t>
      </w:r>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56149357" w14:textId="4DBD9609" w:rsidR="009E46D8" w:rsidRDefault="00D662EA" w:rsidP="009E46D8">
      <w:pPr>
        <w:pStyle w:val="a0"/>
        <w:rPr>
          <w:lang w:eastAsia="zh-CN"/>
        </w:rPr>
      </w:pPr>
      <w:r>
        <w:rPr>
          <w:lang w:eastAsia="zh-CN"/>
        </w:rPr>
        <w:t>(4)</w:t>
      </w:r>
      <w:r w:rsidR="009E46D8">
        <w:rPr>
          <w:lang w:eastAsia="zh-CN"/>
        </w:rPr>
        <w:t xml:space="preserve"> </w:t>
      </w:r>
      <m:oMath>
        <m: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log</m:t>
            </m:r>
          </m:e>
          <m:sub>
            <m:r>
              <w:rPr>
                <w:rFonts w:ascii="Cambria Math" w:hAnsi="Cambria Math"/>
                <w:lang w:eastAsia="zh-CN"/>
              </w:rPr>
              <m:t>a</m:t>
            </m:r>
          </m:sub>
        </m:sSub>
        <m:r>
          <w:rPr>
            <w:rFonts w:ascii="Cambria Math" w:hAnsi="Cambria Math"/>
            <w:lang w:eastAsia="zh-CN"/>
          </w:rPr>
          <m:t>x</m:t>
        </m:r>
      </m:oMath>
      <w:r w:rsidR="009E46D8">
        <w:rPr>
          <w:lang w:eastAsia="zh-CN"/>
        </w:rPr>
        <w:t xml:space="preserve"> </w:t>
      </w:r>
      <w:r w:rsidR="009E46D8">
        <w:rPr>
          <w:rFonts w:hint="eastAsia"/>
          <w:sz w:val="24"/>
          <w:lang w:eastAsia="zh-CN"/>
        </w:rPr>
        <w:t>则：</w:t>
      </w:r>
      <w:r w:rsidR="009E46D8">
        <w:rPr>
          <w:lang w:eastAsia="zh-CN"/>
        </w:rPr>
        <w:t xml:space="preserve"> </w:t>
      </w:r>
    </w:p>
    <w:p w14:paraId="1B1950C6" w14:textId="0841012D" w:rsidR="00D662EA" w:rsidRDefault="00D662EA" w:rsidP="00D662EA">
      <w:pPr>
        <w:pStyle w:val="aff8"/>
        <w:rPr>
          <w:lang w:eastAsia="zh-CN"/>
        </w:rPr>
      </w:pPr>
      <w:r>
        <w:rPr>
          <w:lang w:eastAsia="zh-CN"/>
        </w:rPr>
        <w:t xml:space="preserve">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lang w:eastAsia="zh-CN"/>
        </w:rPr>
      </w:pPr>
      <w:r>
        <w:rPr>
          <w:lang w:eastAsia="zh-CN"/>
        </w:rPr>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lang w:eastAsia="zh-CN"/>
        </w:rPr>
      </w:pPr>
      <w:r>
        <w:rPr>
          <w:lang w:eastAsia="zh-CN"/>
        </w:rPr>
        <w:lastRenderedPageBreak/>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lang w:eastAsia="zh-CN"/>
        </w:rPr>
      </w:pPr>
      <w:r>
        <w:rPr>
          <w:lang w:eastAsia="zh-CN"/>
        </w:rPr>
        <w:t>1)方程两边对</w:t>
      </w:r>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lang w:eastAsia="zh-CN"/>
        </w:rPr>
      </w:pPr>
      <w:r>
        <w:rPr>
          <w:lang w:eastAsia="zh-CN"/>
        </w:rPr>
        <w:t>3)利用微分形式不变性</w:t>
      </w:r>
    </w:p>
    <w:p w14:paraId="30EB14A7" w14:textId="77777777" w:rsidR="00D662EA" w:rsidRPr="00E94F2C" w:rsidRDefault="00D662EA" w:rsidP="00D662EA">
      <w:pPr>
        <w:pStyle w:val="aff8"/>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sz w:val="22"/>
        </w:rPr>
      </w:pPr>
      <w:r w:rsidRPr="00E94F2C">
        <w:rPr>
          <w:b/>
          <w:sz w:val="22"/>
        </w:rPr>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lang w:eastAsia="zh-CN"/>
        </w:rPr>
      </w:pPr>
      <w:r>
        <w:rPr>
          <w:b/>
          <w:lang w:eastAsia="zh-CN"/>
        </w:rPr>
        <w:lastRenderedPageBreak/>
        <w:t>Th1:</w:t>
      </w:r>
      <w:r>
        <w:rPr>
          <w:lang w:eastAsia="zh-CN"/>
        </w:rPr>
        <w:t>(费马定理)</w:t>
      </w:r>
    </w:p>
    <w:p w14:paraId="7D6F297B" w14:textId="77777777" w:rsidR="00D662EA" w:rsidRDefault="00D662EA" w:rsidP="00D662EA">
      <w:pPr>
        <w:pStyle w:val="aff8"/>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的某邻域内有定义，并且在此邻域内恒有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lang w:eastAsia="zh-CN"/>
        </w:rPr>
      </w:pPr>
      <w:r>
        <w:rPr>
          <w:b/>
          <w:lang w:eastAsia="zh-CN"/>
        </w:rPr>
        <w:t>Th2:</w:t>
      </w:r>
      <w:r>
        <w:rPr>
          <w:lang w:eastAsia="zh-CN"/>
        </w:rPr>
        <w:t xml:space="preserve">(罗尔定理) </w:t>
      </w:r>
    </w:p>
    <w:p w14:paraId="6B18A5C0"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21A83E2" w:rsidR="00D662EA" w:rsidRPr="00834BA9" w:rsidRDefault="00D662EA" w:rsidP="00D662EA">
      <w:pPr>
        <w:pStyle w:val="aff8"/>
        <w:rPr>
          <w:lang w:eastAsia="zh-CN"/>
        </w:rPr>
      </w:pPr>
      <w:bookmarkStart w:id="500" w:name="_Hlk518993389"/>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r w:rsidR="00834BA9">
        <w:rPr>
          <w:rFonts w:hint="eastAsia"/>
          <w:lang w:eastAsia="zh-CN"/>
        </w:rPr>
        <w:t>；(3)</w:t>
      </w:r>
      <m:oMath>
        <m:r>
          <w:rPr>
            <w:rFonts w:ascii="Cambria Math" w:hAnsi="Cambria Math"/>
            <w:lang w:eastAsia="zh-CN"/>
          </w:rPr>
          <m:t>f</m:t>
        </m:r>
        <m:d>
          <m:dPr>
            <m:ctrlPr>
              <w:rPr>
                <w:rFonts w:ascii="Cambria Math" w:hAnsi="Cambria Math"/>
                <w:lang w:eastAsia="zh-CN"/>
              </w:rPr>
            </m:ctrlPr>
          </m:dPr>
          <m:e>
            <m:r>
              <m:rPr>
                <m:sty m:val="p"/>
              </m:rPr>
              <w:rPr>
                <w:rFonts w:ascii="Cambria Math" w:hAnsi="Cambria Math" w:hint="eastAsia"/>
                <w:lang w:eastAsia="zh-CN"/>
              </w:rPr>
              <m:t>a</m:t>
            </m:r>
          </m:e>
        </m:d>
        <m:r>
          <m:rPr>
            <m:sty m:val="p"/>
          </m:rPr>
          <w:rPr>
            <w:rFonts w:ascii="Cambria Math" w:hAnsi="Cambria Math" w:hint="eastAsia"/>
            <w:lang w:eastAsia="zh-CN"/>
          </w:rPr>
          <m:t>=</m:t>
        </m:r>
        <m:r>
          <w:rPr>
            <w:rFonts w:ascii="Cambria Math" w:hAnsi="Cambria Math"/>
            <w:lang w:eastAsia="zh-CN"/>
          </w:rPr>
          <m:t>f</m:t>
        </m:r>
        <m:d>
          <m:dPr>
            <m:ctrlPr>
              <w:rPr>
                <w:rFonts w:ascii="Cambria Math" w:hAnsi="Cambria Math"/>
                <w:lang w:eastAsia="zh-CN"/>
              </w:rPr>
            </m:ctrlPr>
          </m:dPr>
          <m:e>
            <m:r>
              <w:rPr>
                <w:rFonts w:ascii="Cambria Math" w:hAnsi="Cambria Math" w:hint="eastAsia"/>
                <w:lang w:eastAsia="zh-CN"/>
              </w:rPr>
              <m:t>b</m:t>
            </m:r>
          </m:e>
        </m:d>
      </m:oMath>
    </w:p>
    <w:bookmarkEnd w:id="500"/>
    <w:p w14:paraId="0F732437"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lang w:eastAsia="zh-CN"/>
        </w:rPr>
      </w:pPr>
      <w:r>
        <w:rPr>
          <w:b/>
          <w:lang w:eastAsia="zh-CN"/>
        </w:rPr>
        <w:t>Th4:</w:t>
      </w:r>
      <w:r>
        <w:rPr>
          <w:lang w:eastAsia="zh-CN"/>
        </w:rPr>
        <w:t xml:space="preserve"> (柯西中值定理)</w:t>
      </w:r>
    </w:p>
    <w:p w14:paraId="7E8E64F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000000" w:rsidP="00D662EA">
      <w:pPr>
        <w:pStyle w:val="aff8"/>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r>
        <w:rPr>
          <w:lang w:eastAsia="zh-CN"/>
        </w:rPr>
        <w:t>阶泰勒余项</w:t>
      </w:r>
      <w:r>
        <w:rPr>
          <w:rFonts w:hint="eastAsia"/>
          <w:lang w:eastAsia="zh-CN"/>
        </w:rPr>
        <w:t>。</w:t>
      </w:r>
    </w:p>
    <w:p w14:paraId="66882F81" w14:textId="77777777" w:rsidR="00D662EA" w:rsidRDefault="00D662EA" w:rsidP="00D662EA">
      <w:pPr>
        <w:pStyle w:val="aff8"/>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 xml:space="preserve">(1)式称为麦克劳林公式 </w:t>
      </w:r>
    </w:p>
    <w:p w14:paraId="7607B5A0" w14:textId="77777777" w:rsidR="00D662EA" w:rsidRDefault="00D662EA" w:rsidP="00D662EA">
      <w:pPr>
        <w:pStyle w:val="aff8"/>
        <w:rPr>
          <w:lang w:eastAsia="zh-CN"/>
        </w:rPr>
      </w:pPr>
      <w:r>
        <w:rPr>
          <w:lang w:eastAsia="zh-CN"/>
        </w:rPr>
        <w:lastRenderedPageBreak/>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lang w:eastAsia="zh-CN"/>
        </w:rPr>
      </w:pPr>
      <w:r w:rsidRPr="00A01DFD">
        <w:rPr>
          <w:b/>
          <w:lang w:eastAsia="zh-CN"/>
        </w:rPr>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lang w:eastAsia="zh-CN"/>
        </w:rPr>
      </w:pPr>
      <w:r w:rsidRPr="00A01DFD">
        <w:rPr>
          <w:lang w:eastAsia="zh-CN"/>
        </w:rPr>
        <w:lastRenderedPageBreak/>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lang w:eastAsia="zh-CN"/>
        </w:rPr>
      </w:pPr>
      <w:r>
        <w:rPr>
          <w:lang w:eastAsia="zh-CN"/>
        </w:rPr>
        <w:t xml:space="preserve">(1)水平渐近线 </w:t>
      </w:r>
    </w:p>
    <w:p w14:paraId="416E8684"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lang w:eastAsia="zh-CN"/>
        </w:rPr>
      </w:pPr>
      <w:r>
        <w:rPr>
          <w:lang w:eastAsia="zh-CN"/>
        </w:rPr>
        <w:t xml:space="preserve">(2)铅直渐近线 </w:t>
      </w:r>
    </w:p>
    <w:p w14:paraId="404214B0"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在I上是凸的（或凹的）</w:t>
      </w:r>
      <w:r>
        <w:rPr>
          <w:rFonts w:hint="eastAsia"/>
          <w:lang w:eastAsia="zh-CN"/>
        </w:rPr>
        <w:t>。</w:t>
      </w:r>
    </w:p>
    <w:p w14:paraId="6DD9482C" w14:textId="77777777" w:rsidR="00D662EA" w:rsidRDefault="00D662EA" w:rsidP="00D662EA">
      <w:pPr>
        <w:pStyle w:val="aff8"/>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sz w:val="24"/>
        </w:rPr>
      </w:pPr>
      <w:r w:rsidRPr="00193B14">
        <w:rPr>
          <w:b/>
          <w:sz w:val="24"/>
        </w:rPr>
        <w:t>15.</w:t>
      </w:r>
      <w:r w:rsidRPr="00193B14">
        <w:rPr>
          <w:rFonts w:hint="eastAsia"/>
          <w:b/>
          <w:sz w:val="24"/>
        </w:rPr>
        <w:t>弧微分</w:t>
      </w:r>
    </w:p>
    <w:p w14:paraId="11D2FBEA" w14:textId="77777777" w:rsidR="00D662EA" w:rsidRDefault="00D662EA" w:rsidP="00D662EA">
      <w:pPr>
        <w:pStyle w:val="aff8"/>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sz w:val="24"/>
          <w:lang w:eastAsia="zh-CN"/>
        </w:rPr>
      </w:pPr>
      <w:r w:rsidRPr="00193B14">
        <w:rPr>
          <w:b/>
          <w:sz w:val="24"/>
          <w:lang w:eastAsia="zh-CN"/>
        </w:rPr>
        <w:t>16.</w:t>
      </w:r>
      <w:r w:rsidRPr="00193B14">
        <w:rPr>
          <w:rFonts w:hint="eastAsia"/>
          <w:b/>
          <w:sz w:val="24"/>
          <w:lang w:eastAsia="zh-CN"/>
        </w:rPr>
        <w:t>曲率</w:t>
      </w:r>
    </w:p>
    <w:p w14:paraId="1A73631E" w14:textId="77777777" w:rsidR="00D662EA" w:rsidRPr="00193B14" w:rsidRDefault="00D662EA" w:rsidP="00D662EA">
      <w:pPr>
        <w:pStyle w:val="aff8"/>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000000" w:rsidP="00D662EA">
      <w:pPr>
        <w:pStyle w:val="aff8"/>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f8"/>
        <w:rPr>
          <w:b/>
          <w:sz w:val="24"/>
          <w:lang w:eastAsia="zh-CN"/>
        </w:rPr>
      </w:pPr>
      <w:r w:rsidRPr="00193B14">
        <w:rPr>
          <w:b/>
          <w:sz w:val="24"/>
          <w:lang w:eastAsia="zh-CN"/>
        </w:rPr>
        <w:t>17.曲率半径</w:t>
      </w:r>
    </w:p>
    <w:p w14:paraId="220CF731" w14:textId="77777777" w:rsidR="00D662EA" w:rsidRDefault="00D662EA" w:rsidP="00D662EA">
      <w:pPr>
        <w:pStyle w:val="aff8"/>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501" w:name="header-n246"/>
      <w:bookmarkEnd w:id="501"/>
      <w:r>
        <w:br w:type="page"/>
      </w:r>
    </w:p>
    <w:p w14:paraId="05F71C06" w14:textId="77777777" w:rsidR="00D662EA" w:rsidRPr="003A6485" w:rsidRDefault="00D662EA" w:rsidP="00D662EA">
      <w:pPr>
        <w:pStyle w:val="3"/>
      </w:pPr>
      <w:bookmarkStart w:id="502" w:name="_Toc511915284"/>
      <w:bookmarkStart w:id="503" w:name="_Toc38636930"/>
      <w:r w:rsidRPr="003A6485">
        <w:lastRenderedPageBreak/>
        <w:t>线性代数</w:t>
      </w:r>
      <w:bookmarkEnd w:id="502"/>
      <w:bookmarkEnd w:id="503"/>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000000" w:rsidP="00D662EA">
      <w:pPr>
        <w:pStyle w:val="aff8"/>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f8"/>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pPr>
      <w:r>
        <w:t>(6) 范德蒙行列式</w:t>
      </w: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r>
        <w:rPr>
          <w:lang w:eastAsia="zh-CN"/>
        </w:rPr>
        <w:t xml:space="preserve">个特征值，则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f8"/>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b/>
          <w:sz w:val="24"/>
          <w:lang w:eastAsia="zh-CN"/>
        </w:rPr>
      </w:pPr>
      <w:r w:rsidRPr="00480259">
        <w:rPr>
          <w:b/>
          <w:sz w:val="24"/>
          <w:lang w:eastAsia="zh-CN"/>
        </w:rPr>
        <w:t xml:space="preserve">1.矩阵的加法 </w:t>
      </w:r>
    </w:p>
    <w:p w14:paraId="538D78C9"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b/>
          <w:sz w:val="24"/>
          <w:lang w:eastAsia="zh-CN"/>
        </w:rPr>
      </w:pPr>
      <w:r w:rsidRPr="00480259">
        <w:rPr>
          <w:b/>
          <w:sz w:val="24"/>
          <w:lang w:eastAsia="zh-CN"/>
        </w:rPr>
        <w:t xml:space="preserve">2.矩阵的数乘 </w:t>
      </w:r>
    </w:p>
    <w:p w14:paraId="6EB5348C"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b/>
          <w:sz w:val="24"/>
          <w:lang w:eastAsia="zh-CN"/>
        </w:rPr>
      </w:pPr>
      <w:r w:rsidRPr="00480259">
        <w:rPr>
          <w:b/>
          <w:sz w:val="24"/>
          <w:lang w:eastAsia="zh-CN"/>
        </w:rPr>
        <w:t xml:space="preserve">3.矩阵的乘法 </w:t>
      </w:r>
    </w:p>
    <w:p w14:paraId="002E07C1"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b/>
          <w:sz w:val="24"/>
          <w:lang w:eastAsia="zh-CN"/>
        </w:rPr>
      </w:pPr>
      <w:r w:rsidRPr="006961C2">
        <w:rPr>
          <w:b/>
          <w:sz w:val="24"/>
          <w:lang w:eastAsia="zh-CN"/>
        </w:rPr>
        <w:t>7.有关矩阵秩的结论</w:t>
      </w:r>
    </w:p>
    <w:p w14:paraId="11C5EC9C" w14:textId="77777777" w:rsidR="00D662EA" w:rsidRDefault="00D662EA" w:rsidP="00D662EA">
      <w:pPr>
        <w:pStyle w:val="aff8"/>
        <w:rPr>
          <w:lang w:eastAsia="zh-CN"/>
        </w:rPr>
      </w:pPr>
      <w:r>
        <w:rPr>
          <w:rFonts w:hint="eastAsia"/>
          <w:lang w:eastAsia="zh-CN"/>
        </w:rPr>
        <w:t>(</w:t>
      </w:r>
      <w:r>
        <w:rPr>
          <w:lang w:eastAsia="zh-CN"/>
        </w:rPr>
        <w:t>1) 秩</w:t>
      </w:r>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b/>
          <w:sz w:val="24"/>
          <w:lang w:eastAsia="zh-CN"/>
        </w:rPr>
      </w:pPr>
      <w:r w:rsidRPr="006961C2">
        <w:rPr>
          <w:b/>
          <w:sz w:val="24"/>
          <w:lang w:eastAsia="zh-CN"/>
        </w:rPr>
        <w:lastRenderedPageBreak/>
        <w:t>8.分块求逆公式</w:t>
      </w:r>
    </w:p>
    <w:p w14:paraId="4B9EA847" w14:textId="77777777" w:rsidR="00D662EA" w:rsidRDefault="00D662EA" w:rsidP="00D662EA">
      <w:pPr>
        <w:pStyle w:val="aff8"/>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lang w:eastAsia="zh-CN"/>
        </w:rPr>
      </w:pPr>
      <w:r>
        <w:rPr>
          <w:lang w:eastAsia="zh-CN"/>
        </w:rPr>
        <w:t>(1)部分相关，整体相关；整体无关，部分无关.</w:t>
      </w:r>
    </w:p>
    <w:p w14:paraId="0F7078E9" w14:textId="77777777" w:rsidR="00D662EA" w:rsidRPr="00ED0356" w:rsidRDefault="00D662EA" w:rsidP="00D662EA">
      <w:pPr>
        <w:pStyle w:val="aff8"/>
        <w:rPr>
          <w:lang w:eastAsia="zh-CN"/>
        </w:rPr>
      </w:pPr>
      <w:r>
        <w:rPr>
          <w:lang w:eastAsia="zh-CN"/>
        </w:rPr>
        <w:t xml:space="preserve">(2) ①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lang w:eastAsia="zh-CN"/>
        </w:rPr>
      </w:pPr>
      <w:r>
        <w:rPr>
          <w:lang w:eastAsia="zh-CN"/>
        </w:rPr>
        <w:t xml:space="preserve">② </w:t>
      </w:r>
      <m:oMath>
        <m:r>
          <w:rPr>
            <w:rFonts w:ascii="Cambria Math" w:hAnsi="Cambria Math"/>
            <w:lang w:eastAsia="zh-CN"/>
          </w:rPr>
          <m:t>n+1</m:t>
        </m:r>
      </m:oMath>
      <w:r>
        <w:rPr>
          <w:lang w:eastAsia="zh-CN"/>
        </w:rPr>
        <w:t>个</w:t>
      </w:r>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b/>
          <w:sz w:val="24"/>
          <w:lang w:eastAsia="zh-CN"/>
        </w:rPr>
      </w:pPr>
      <w:r w:rsidRPr="00E209DF">
        <w:rPr>
          <w:b/>
          <w:sz w:val="24"/>
          <w:lang w:eastAsia="zh-CN"/>
        </w:rPr>
        <w:t>3.有关向量组的线性表示</w:t>
      </w:r>
    </w:p>
    <w:p w14:paraId="18511F72"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lang w:eastAsia="zh-CN"/>
        </w:rPr>
      </w:pPr>
      <w:r w:rsidRPr="00327197">
        <w:rPr>
          <w:b/>
          <w:sz w:val="24"/>
          <w:lang w:eastAsia="zh-CN"/>
        </w:rPr>
        <w:lastRenderedPageBreak/>
        <w:t>4.向量组的秩与矩阵的秩之间的关系</w:t>
      </w:r>
    </w:p>
    <w:p w14:paraId="2C9D2DCD" w14:textId="77777777" w:rsidR="00D662EA" w:rsidRDefault="00D662EA" w:rsidP="00D662EA">
      <w:pPr>
        <w:pStyle w:val="aff8"/>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的秩</w:t>
      </w:r>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b/>
          <w:sz w:val="24"/>
          <w:lang w:eastAsia="zh-CN"/>
        </w:rPr>
      </w:pPr>
      <w:r w:rsidRPr="00327197">
        <w:rPr>
          <w:b/>
          <w:sz w:val="24"/>
          <w:lang w:eastAsia="zh-CN"/>
        </w:rPr>
        <w:t xml:space="preserve">6.坐标变换公式 </w:t>
      </w:r>
    </w:p>
    <w:p w14:paraId="7ED46E9D" w14:textId="77777777" w:rsidR="00D662EA" w:rsidRDefault="00D662EA" w:rsidP="00D662EA">
      <w:pPr>
        <w:pStyle w:val="aff8"/>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sz w:val="24"/>
        </w:rPr>
      </w:pPr>
      <w:r w:rsidRPr="00327197">
        <w:rPr>
          <w:b/>
          <w:sz w:val="24"/>
        </w:rPr>
        <w:t>7.向量的内积</w:t>
      </w:r>
    </w:p>
    <w:p w14:paraId="0BBC3D5B" w14:textId="77777777" w:rsidR="00D662EA" w:rsidRPr="00327197" w:rsidRDefault="00D662EA" w:rsidP="00D662EA">
      <w:pPr>
        <w:pStyle w:val="aff8"/>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pPr>
      <w:r>
        <w:rPr>
          <w:lang w:eastAsia="zh-CN"/>
        </w:rPr>
        <w:lastRenderedPageBreak/>
        <w:t xml:space="preserve"> </w:t>
      </w:r>
      <w:r>
        <w:t xml:space="preserve">............ </w:t>
      </w:r>
    </w:p>
    <w:p w14:paraId="1EC3A8FC" w14:textId="77777777" w:rsidR="00D662EA" w:rsidRPr="00327197" w:rsidRDefault="00000000" w:rsidP="00D662EA">
      <w:pPr>
        <w:pStyle w:val="aff8"/>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f8"/>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克莱姆法则</w:t>
      </w:r>
    </w:p>
    <w:p w14:paraId="5B2E8DC5" w14:textId="77777777" w:rsidR="00D662EA" w:rsidRDefault="00D662EA" w:rsidP="00D662EA">
      <w:pPr>
        <w:pStyle w:val="aff8"/>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列元素换成方程组右端的常数列所得的行列式</w:t>
      </w:r>
      <w:r>
        <w:rPr>
          <w:rFonts w:hint="eastAsia"/>
          <w:lang w:eastAsia="zh-CN"/>
        </w:rPr>
        <w:t>。</w:t>
      </w:r>
    </w:p>
    <w:p w14:paraId="2401B6AE" w14:textId="77777777" w:rsidR="00D662EA" w:rsidRDefault="00D662EA" w:rsidP="00D662EA">
      <w:pPr>
        <w:pStyle w:val="aff8"/>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b/>
          <w:sz w:val="24"/>
          <w:lang w:eastAsia="zh-CN"/>
        </w:rPr>
      </w:pPr>
      <w:r w:rsidRPr="00F67672">
        <w:rPr>
          <w:rFonts w:hint="eastAsia"/>
          <w:b/>
          <w:sz w:val="24"/>
          <w:lang w:eastAsia="zh-CN"/>
        </w:rPr>
        <w:t>4.</w:t>
      </w:r>
      <w:r w:rsidRPr="00F67672">
        <w:rPr>
          <w:b/>
          <w:sz w:val="24"/>
          <w:lang w:eastAsia="zh-CN"/>
        </w:rPr>
        <w:t xml:space="preserve">奇次线性方程组的基础解系和通解，解空间，非奇次线性方程组的通解  </w:t>
      </w:r>
    </w:p>
    <w:p w14:paraId="49E2F901" w14:textId="77777777" w:rsidR="00D662EA" w:rsidRPr="000A2397" w:rsidRDefault="00D662EA" w:rsidP="00D662EA">
      <w:pPr>
        <w:pStyle w:val="aff8"/>
        <w:rPr>
          <w:lang w:eastAsia="zh-CN"/>
        </w:rPr>
      </w:pPr>
      <w:r w:rsidRPr="000A2397">
        <w:rPr>
          <w:lang w:eastAsia="zh-CN"/>
        </w:rPr>
        <w:lastRenderedPageBreak/>
        <w:t>(1) 齐次方程组</w:t>
      </w:r>
      <m:oMath>
        <m:r>
          <w:rPr>
            <w:rFonts w:ascii="Cambria Math" w:hAnsi="Cambria Math"/>
            <w:lang w:eastAsia="zh-CN"/>
          </w:rPr>
          <m:t>Ax</m:t>
        </m:r>
        <m:r>
          <m:rPr>
            <m:sty m:val="p"/>
          </m:rPr>
          <w:rPr>
            <w:rFonts w:ascii="Cambria Math" w:hAnsi="Cambria Math"/>
            <w:lang w:eastAsia="zh-CN"/>
          </w:rPr>
          <m:t>=0</m:t>
        </m:r>
      </m:oMath>
      <w:r w:rsidRPr="000A2397">
        <w:rPr>
          <w:lang w:eastAsia="zh-CN"/>
        </w:rPr>
        <w:t>恒有解(必有零解)。当有非零解时，由于解向量的任意线性组合仍是该齐次方程组的解向量，因此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的全体解向量构成一个向量空间，称为该方程组的解空间，解空间的维数是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，解空间的一组基称为齐次方程组的基础解系。</w:t>
      </w:r>
    </w:p>
    <w:p w14:paraId="2377823E"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r w:rsidRPr="00C51EAD">
        <w:rPr>
          <w:lang w:eastAsia="zh-CN"/>
        </w:rPr>
        <w:t>个特征值，则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r w:rsidRPr="00C51EAD">
        <w:rPr>
          <w:lang w:eastAsia="zh-CN"/>
        </w:rPr>
        <w:t xml:space="preserve">个特征值，对应特征向量为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lang w:eastAsia="zh-CN"/>
        </w:rPr>
      </w:pPr>
      <w:r w:rsidRPr="00E42EB8">
        <w:rPr>
          <w:lang w:eastAsia="zh-CN"/>
        </w:rPr>
        <w:t xml:space="preserve">(3) 重要结论 </w:t>
      </w:r>
    </w:p>
    <w:p w14:paraId="50CCE11B" w14:textId="77777777" w:rsidR="00D662EA" w:rsidRPr="00E42EB8" w:rsidRDefault="00D662EA" w:rsidP="00D662EA">
      <w:pPr>
        <w:pStyle w:val="aff8"/>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lang w:eastAsia="zh-CN"/>
        </w:rPr>
      </w:pPr>
      <w:r w:rsidRPr="00E42EB8">
        <w:rPr>
          <w:lang w:eastAsia="zh-CN"/>
        </w:rPr>
        <w:t>3) 若</w:t>
      </w:r>
      <m:oMath>
        <m:r>
          <w:rPr>
            <w:rFonts w:ascii="Cambria Math" w:hAnsi="Cambria Math"/>
            <w:lang w:eastAsia="zh-CN"/>
          </w:rPr>
          <m:t>A</m:t>
        </m:r>
      </m:oMath>
      <w:r w:rsidRPr="00E42EB8">
        <w:rPr>
          <w:lang w:eastAsia="zh-CN"/>
        </w:rPr>
        <w:t>为可对角化矩阵，则其非零特征值的个数(重根重复计算)＝秩(</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r w:rsidRPr="009123D9">
        <w:rPr>
          <w:b/>
          <w:sz w:val="24"/>
          <w:lang w:eastAsia="zh-CN"/>
        </w:rPr>
        <w:t>个变量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的二次齐次函数</w:t>
      </w:r>
    </w:p>
    <w:p w14:paraId="0A0B468E" w14:textId="77777777" w:rsidR="00D662EA" w:rsidRPr="00DA5FB0" w:rsidRDefault="00D662EA" w:rsidP="00D662EA">
      <w:pPr>
        <w:pStyle w:val="aff8"/>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的秩称为二次型的秩。</w:t>
      </w:r>
    </w:p>
    <w:p w14:paraId="6D9E75B9" w14:textId="77777777" w:rsidR="00D662EA" w:rsidRPr="009123D9" w:rsidRDefault="00D662EA" w:rsidP="00D662EA">
      <w:pPr>
        <w:pStyle w:val="aff8"/>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lang w:eastAsia="zh-CN"/>
        </w:rPr>
      </w:pPr>
      <w:r w:rsidRPr="009123D9">
        <w:rPr>
          <w:lang w:eastAsia="zh-CN"/>
        </w:rPr>
        <w:t xml:space="preserve">对于任一二次型，不论选取怎样的合同变换使它化为仅含平方项的标准型，其正负惯性指数与所选变换无关，这就是所谓的惯性定理。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lang w:eastAsia="zh-CN"/>
        </w:rPr>
      </w:pPr>
      <w:r w:rsidRPr="009123D9">
        <w:rPr>
          <w:lang w:eastAsia="zh-CN"/>
        </w:rPr>
        <w:t xml:space="preserve">(3) 规范形  </w:t>
      </w:r>
    </w:p>
    <w:p w14:paraId="2EBAFE00" w14:textId="77777777" w:rsidR="00D662EA" w:rsidRPr="009123D9" w:rsidRDefault="00D662EA" w:rsidP="00D662EA">
      <w:pPr>
        <w:pStyle w:val="aff8"/>
        <w:rPr>
          <w:lang w:eastAsia="zh-CN"/>
        </w:rPr>
      </w:pPr>
      <w:r w:rsidRPr="009123D9">
        <w:rPr>
          <w:lang w:eastAsia="zh-CN"/>
        </w:rPr>
        <w:t>任一实二次型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的秩，</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为负惯性指数，且规范型唯一。</w:t>
      </w:r>
    </w:p>
    <w:p w14:paraId="56AF0E61" w14:textId="77777777" w:rsidR="00D662EA" w:rsidRPr="009123D9" w:rsidRDefault="00D662EA" w:rsidP="00D662EA">
      <w:pPr>
        <w:pStyle w:val="aff8"/>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 xml:space="preserve">的各阶顺序主子式全大于零 </w:t>
      </w:r>
    </w:p>
    <w:p w14:paraId="0EED6DDA" w14:textId="77777777" w:rsidR="00D662EA" w:rsidRDefault="00D662EA" w:rsidP="00D662EA">
      <w:pPr>
        <w:pStyle w:val="aff8"/>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pPr>
      <w:r w:rsidRPr="003A318B">
        <w:t>其中</w:t>
      </w:r>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pPr>
    </w:p>
    <w:p w14:paraId="5BFEAF80" w14:textId="77777777" w:rsidR="00D662EA" w:rsidRPr="003A318B" w:rsidRDefault="00D662EA" w:rsidP="00D662EA">
      <w:pPr>
        <w:pStyle w:val="aff8"/>
      </w:pPr>
    </w:p>
    <w:p w14:paraId="549FA8C0" w14:textId="77777777" w:rsidR="00D662EA" w:rsidRDefault="00D662EA" w:rsidP="00D662EA">
      <w:pPr>
        <w:pStyle w:val="aff8"/>
        <w:rPr>
          <w:b/>
          <w:bCs/>
          <w:sz w:val="32"/>
          <w:szCs w:val="32"/>
        </w:rPr>
      </w:pPr>
      <w:r>
        <w:br w:type="page"/>
      </w:r>
    </w:p>
    <w:p w14:paraId="0C19B322" w14:textId="77777777" w:rsidR="00D662EA" w:rsidRDefault="00D662EA" w:rsidP="00D662EA">
      <w:pPr>
        <w:pStyle w:val="3"/>
      </w:pPr>
      <w:bookmarkStart w:id="504" w:name="_Toc511915285"/>
      <w:bookmarkStart w:id="505" w:name="_Toc38636931"/>
      <w:r>
        <w:rPr>
          <w:rFonts w:hint="eastAsia"/>
        </w:rPr>
        <w:lastRenderedPageBreak/>
        <w:t>概率论和数理统计</w:t>
      </w:r>
      <w:bookmarkEnd w:id="504"/>
      <w:bookmarkEnd w:id="505"/>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lang w:eastAsia="zh-CN"/>
        </w:rPr>
      </w:pPr>
      <w:r w:rsidRPr="00193B14">
        <w:rPr>
          <w:lang w:eastAsia="zh-CN"/>
        </w:rPr>
        <w:t xml:space="preserve">2.运算律 </w:t>
      </w:r>
    </w:p>
    <w:p w14:paraId="3E25FD5C" w14:textId="77777777" w:rsidR="003254F8" w:rsidRDefault="003254F8" w:rsidP="003254F8">
      <w:pPr>
        <w:pStyle w:val="aff8"/>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527585D1" w14:textId="77777777" w:rsidR="003254F8" w:rsidRDefault="003254F8" w:rsidP="003254F8">
      <w:pPr>
        <w:pStyle w:val="aff8"/>
        <w:rPr>
          <w:lang w:eastAsia="zh-CN"/>
        </w:rPr>
      </w:pPr>
      <w:r>
        <w:rPr>
          <w:lang w:eastAsia="zh-CN"/>
        </w:rPr>
        <w:t>(2) 结合律：</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019B8323" w14:textId="77777777" w:rsidR="003254F8" w:rsidRDefault="003254F8" w:rsidP="003254F8">
      <w:pPr>
        <w:pStyle w:val="aff8"/>
      </w:pPr>
      <w:r>
        <w:t>(3) 分配律：</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000000" w:rsidP="00D662EA">
      <w:pPr>
        <w:pStyle w:val="aff8"/>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f8"/>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000000" w:rsidP="00D662EA">
      <w:pPr>
        <w:pStyle w:val="aff8"/>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f8"/>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lang w:eastAsia="zh-CN"/>
        </w:rPr>
      </w:pPr>
      <w:r>
        <w:rPr>
          <w:lang w:eastAsia="zh-CN"/>
        </w:rPr>
        <w:t>(2) 概率的基本性质</w:t>
      </w:r>
    </w:p>
    <w:p w14:paraId="7C30E6FD" w14:textId="77777777" w:rsidR="00D662EA" w:rsidRDefault="00D662EA" w:rsidP="00D662EA">
      <w:pPr>
        <w:pStyle w:val="aff8"/>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lang w:eastAsia="zh-CN"/>
        </w:rPr>
      </w:pPr>
      <w:r>
        <w:rPr>
          <w:lang w:eastAsia="zh-CN"/>
        </w:rPr>
        <w:t xml:space="preserve">(3) 古典型概率: 实验的所有结果只有有限个，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pPr>
      <w:r>
        <w:t xml:space="preserve">(2) 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pPr>
      <w:r>
        <w:t xml:space="preserve">(3) </w:t>
      </w:r>
      <w:r w:rsidRPr="007F0968">
        <w:rPr>
          <w:b/>
        </w:rPr>
        <w:t>Bayes</w:t>
      </w:r>
      <w:r>
        <w:t>公式：</w:t>
      </w:r>
    </w:p>
    <w:p w14:paraId="52D2B210" w14:textId="77777777" w:rsidR="00D662EA" w:rsidRDefault="00D662EA" w:rsidP="00D662EA">
      <w:pPr>
        <w:pStyle w:val="aff8"/>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pPr>
      <w:r>
        <w:lastRenderedPageBreak/>
        <w:t>(4)乘法公式：</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506" w:name="_Toc156211742"/>
      <w:bookmarkStart w:id="507" w:name="_Toc156558493"/>
      <w:bookmarkStart w:id="508" w:name="_Toc197137145"/>
      <w:bookmarkStart w:id="509" w:name="_Toc197137307"/>
      <w:bookmarkStart w:id="510" w:name="_Toc156119296"/>
      <w:bookmarkStart w:id="511" w:name="_Toc481497945"/>
      <w:r w:rsidRPr="00201448">
        <w:rPr>
          <w:rFonts w:hint="eastAsia"/>
        </w:rPr>
        <w:t>随机变量及其概率分布</w:t>
      </w:r>
      <w:bookmarkEnd w:id="506"/>
      <w:bookmarkEnd w:id="507"/>
      <w:bookmarkEnd w:id="508"/>
      <w:bookmarkEnd w:id="509"/>
      <w:bookmarkEnd w:id="510"/>
      <w:bookmarkEnd w:id="511"/>
    </w:p>
    <w:p w14:paraId="5668D238" w14:textId="77777777" w:rsidR="00D662EA" w:rsidRPr="00BF115D" w:rsidRDefault="00D662EA" w:rsidP="00D662EA">
      <w:pPr>
        <w:pStyle w:val="aff8"/>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b/>
          <w:sz w:val="24"/>
          <w:lang w:eastAsia="zh-CN"/>
        </w:rPr>
      </w:pPr>
      <w:r w:rsidRPr="00BF115D">
        <w:rPr>
          <w:b/>
          <w:sz w:val="24"/>
          <w:lang w:eastAsia="zh-CN"/>
        </w:rPr>
        <w:t>3.离散型随机变量的概率分布</w:t>
      </w:r>
    </w:p>
    <w:p w14:paraId="701E05E6" w14:textId="77777777" w:rsidR="00D662EA" w:rsidRDefault="00D662EA" w:rsidP="00D662EA">
      <w:pPr>
        <w:pStyle w:val="aff8"/>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pPr>
      <w:r>
        <w:t>(3)</w:t>
      </w:r>
      <w:r w:rsidRPr="00BF115D">
        <w:rPr>
          <w:b/>
        </w:rPr>
        <w:t xml:space="preserve"> Poisson</w:t>
      </w:r>
      <w:r>
        <w:t>分布:</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f8"/>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b/>
          <w:sz w:val="24"/>
          <w:lang w:eastAsia="zh-CN"/>
        </w:rPr>
      </w:pPr>
      <w:r w:rsidRPr="004B5CDC">
        <w:rPr>
          <w:b/>
          <w:sz w:val="24"/>
          <w:lang w:eastAsia="zh-CN"/>
        </w:rPr>
        <w:t>4.常见二维随机变量的联合分布</w:t>
      </w:r>
    </w:p>
    <w:p w14:paraId="7D9DC0C6" w14:textId="77777777" w:rsidR="00D662EA" w:rsidRDefault="00D662EA" w:rsidP="00D662EA">
      <w:pPr>
        <w:pStyle w:val="aff8"/>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000000" w:rsidP="00D662EA">
      <w:pPr>
        <w:pStyle w:val="aff8"/>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f8"/>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b/>
          <w:sz w:val="24"/>
          <w:lang w:eastAsia="zh-CN"/>
        </w:rPr>
      </w:pPr>
      <w:r w:rsidRPr="00744627">
        <w:rPr>
          <w:b/>
          <w:sz w:val="24"/>
          <w:lang w:eastAsia="zh-CN"/>
        </w:rPr>
        <w:t xml:space="preserve">1.数学期望 </w:t>
      </w:r>
    </w:p>
    <w:p w14:paraId="65FDDF91" w14:textId="77777777" w:rsidR="00D662EA" w:rsidRDefault="00D662EA" w:rsidP="00D662EA">
      <w:pPr>
        <w:pStyle w:val="aff8"/>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lang w:eastAsia="zh-CN"/>
        </w:rPr>
      </w:pPr>
      <w:r>
        <w:rPr>
          <w:lang w:eastAsia="zh-CN"/>
        </w:rPr>
        <w:t xml:space="preserve">性质： </w:t>
      </w:r>
    </w:p>
    <w:p w14:paraId="7CB5E1BB" w14:textId="77777777" w:rsidR="00D662EA" w:rsidRDefault="00D662EA" w:rsidP="00D662EA">
      <w:pPr>
        <w:pStyle w:val="aff8"/>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lang w:eastAsia="zh-CN"/>
        </w:rPr>
      </w:pPr>
      <w:r>
        <w:rPr>
          <w:lang w:eastAsia="zh-CN"/>
        </w:rPr>
        <w:t xml:space="preserve">性质： </w:t>
      </w:r>
    </w:p>
    <w:p w14:paraId="487D86AF"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pPr>
      <w:r>
        <w:t xml:space="preserve">(4) 一般有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lang w:eastAsia="zh-CN"/>
        </w:rPr>
      </w:pPr>
      <w:r>
        <w:rPr>
          <w:lang w:eastAsia="zh-CN"/>
        </w:rPr>
        <w:t xml:space="preserve">性质： </w:t>
      </w:r>
    </w:p>
    <w:p w14:paraId="4011D971"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，其中</w:t>
      </w:r>
      <m:oMath>
        <m:r>
          <w:rPr>
            <w:rFonts w:ascii="Cambria Math" w:hAnsi="Cambria Math"/>
          </w:rPr>
          <m:t>a&gt;0</m:t>
        </m:r>
      </m:oMath>
      <w:r>
        <w:t xml:space="preserve">  </w:t>
      </w:r>
    </w:p>
    <w:p w14:paraId="61A5C9B3" w14:textId="77777777" w:rsidR="00D662EA" w:rsidRDefault="00D662EA" w:rsidP="00D662EA">
      <w:pPr>
        <w:pStyle w:val="aff8"/>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，其中</w:t>
      </w:r>
      <m:oMath>
        <m:r>
          <w:rPr>
            <w:rFonts w:ascii="Cambria Math" w:hAnsi="Cambria Math"/>
          </w:rPr>
          <m:t>a&lt;0</m:t>
        </m:r>
      </m:oMath>
      <w:r>
        <w:t xml:space="preserve"> </w:t>
      </w:r>
    </w:p>
    <w:p w14:paraId="3037C234" w14:textId="77777777" w:rsidR="00D662EA" w:rsidRPr="00445DC0" w:rsidRDefault="00D662EA" w:rsidP="00D662EA">
      <w:pPr>
        <w:pStyle w:val="aff8"/>
        <w:rPr>
          <w:b/>
          <w:sz w:val="24"/>
          <w:lang w:eastAsia="zh-CN"/>
        </w:rPr>
      </w:pPr>
      <w:r w:rsidRPr="00445DC0">
        <w:rPr>
          <w:b/>
          <w:sz w:val="24"/>
          <w:lang w:eastAsia="zh-CN"/>
        </w:rPr>
        <w:t>9.重要公式与结论</w:t>
      </w:r>
    </w:p>
    <w:p w14:paraId="66220720"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lang w:eastAsia="zh-CN"/>
        </w:rPr>
      </w:pPr>
      <w:r>
        <w:rPr>
          <w:lang w:eastAsia="zh-CN"/>
        </w:rPr>
        <w:t>(4) 下面5个条件互为充要条件：</w:t>
      </w:r>
    </w:p>
    <w:p w14:paraId="41C96899" w14:textId="77777777" w:rsidR="00D662EA" w:rsidRDefault="00D662EA" w:rsidP="00D662EA">
      <w:pPr>
        <w:pStyle w:val="aff8"/>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f8"/>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r>
        <w:rPr>
          <w:lang w:eastAsia="zh-CN"/>
        </w:rPr>
        <w:t>个相互独立且与总体同分布的随机变量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000000" w:rsidP="00D662EA">
      <w:pPr>
        <w:pStyle w:val="aff8"/>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ff8"/>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b/>
          <w:sz w:val="24"/>
          <w:lang w:eastAsia="zh-CN"/>
        </w:rPr>
      </w:pPr>
      <w:r w:rsidRPr="00F67117">
        <w:rPr>
          <w:rFonts w:hint="eastAsia"/>
          <w:b/>
          <w:sz w:val="24"/>
          <w:lang w:eastAsia="zh-CN"/>
        </w:rPr>
        <w:t>3</w:t>
      </w:r>
      <w:r w:rsidRPr="00F67117">
        <w:rPr>
          <w:b/>
          <w:sz w:val="24"/>
          <w:lang w:eastAsia="zh-CN"/>
        </w:rPr>
        <w:t xml:space="preserve">.正态总体的常用样本分布 </w:t>
      </w:r>
    </w:p>
    <w:p w14:paraId="09573164" w14:textId="77777777" w:rsidR="00D662EA" w:rsidRPr="00F67117" w:rsidRDefault="00D662EA" w:rsidP="00D662EA">
      <w:pPr>
        <w:pStyle w:val="aff8"/>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为来自正态总体</w:t>
      </w:r>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000000" w:rsidP="00D662EA">
      <w:pPr>
        <w:pStyle w:val="aff8"/>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f8"/>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f8"/>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lang w:eastAsia="zh-CN"/>
        </w:rPr>
      </w:pPr>
    </w:p>
    <w:p w14:paraId="5F5AD505" w14:textId="77777777" w:rsidR="00D662EA" w:rsidRPr="002A70BE" w:rsidRDefault="00D662EA" w:rsidP="00D662EA">
      <w:pPr>
        <w:pStyle w:val="aff8"/>
        <w:rPr>
          <w:lang w:eastAsia="zh-CN"/>
        </w:rPr>
      </w:pPr>
    </w:p>
    <w:p w14:paraId="453BEA4E" w14:textId="77777777" w:rsidR="00D662EA" w:rsidRPr="00D15056" w:rsidRDefault="00D662EA" w:rsidP="00D15056">
      <w:pPr>
        <w:pStyle w:val="MMTopic1"/>
      </w:pPr>
    </w:p>
    <w:sectPr w:rsidR="00D662EA" w:rsidRPr="00D15056">
      <w:headerReference w:type="default" r:id="rId379"/>
      <w:footerReference w:type="default" r:id="rId380"/>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0" w:author="Chen Yang" w:date="2024-05-18T16:22:00Z" w:initials="CY">
    <w:p w14:paraId="03487EE4" w14:textId="77777777" w:rsidR="000D20B8" w:rsidRDefault="000D20B8" w:rsidP="000D20B8">
      <w:pPr>
        <w:pStyle w:val="affc"/>
      </w:pPr>
      <w:r>
        <w:rPr>
          <w:rStyle w:val="affb"/>
        </w:rPr>
        <w:annotationRef/>
      </w:r>
      <w:r>
        <w:rPr>
          <w:rFonts w:hint="eastAsia"/>
        </w:rPr>
        <w:t>什么是奇异矩阵</w:t>
      </w:r>
    </w:p>
  </w:comment>
  <w:comment w:id="122" w:author="Chen Yang" w:date="2024-05-19T15:36:00Z" w:initials="CY">
    <w:p w14:paraId="4374653E" w14:textId="77777777" w:rsidR="00D42B7E" w:rsidRDefault="00D42B7E" w:rsidP="00D42B7E">
      <w:pPr>
        <w:pStyle w:val="affc"/>
      </w:pPr>
      <w:r>
        <w:rPr>
          <w:rStyle w:val="affb"/>
        </w:rPr>
        <w:annotationRef/>
      </w:r>
      <w:r>
        <w:rPr>
          <w:rFonts w:hint="eastAsia"/>
        </w:rPr>
        <w:t>凸函数的定义</w:t>
      </w:r>
    </w:p>
  </w:comment>
  <w:comment w:id="145" w:author="Chen Yang" w:date="2024-05-19T16:12:00Z" w:initials="CY">
    <w:p w14:paraId="1674CC43" w14:textId="77777777" w:rsidR="00D42B7E" w:rsidRDefault="00D42B7E" w:rsidP="00D42B7E">
      <w:pPr>
        <w:pStyle w:val="affc"/>
      </w:pPr>
      <w:r>
        <w:rPr>
          <w:rStyle w:val="affb"/>
        </w:rPr>
        <w:annotationRef/>
      </w:r>
      <w:r>
        <w:t>softmax</w:t>
      </w:r>
      <w:r>
        <w:rPr>
          <w:rFonts w:hint="eastAsia"/>
        </w:rPr>
        <w:t>算法</w:t>
      </w:r>
    </w:p>
  </w:comment>
  <w:comment w:id="168" w:author="Chen Yang [2]" w:date="2024-05-20T11:39:00Z" w:initials="CY">
    <w:p w14:paraId="139A15B9" w14:textId="5AED5662" w:rsidR="000439B5" w:rsidRDefault="000439B5">
      <w:pPr>
        <w:pStyle w:val="affc"/>
      </w:pPr>
      <w:r>
        <w:rPr>
          <w:rStyle w:val="affb"/>
        </w:rPr>
        <w:annotationRef/>
      </w:r>
      <w:r w:rsidRPr="000439B5">
        <w:rPr>
          <w:rFonts w:hint="eastAsia"/>
        </w:rPr>
        <w:t>第八、九章神经网络，可以直接看吴恩达老师的深度学习课程</w:t>
      </w:r>
    </w:p>
  </w:comment>
  <w:comment w:id="284" w:author="Chen Yang [2]" w:date="2024-05-21T13:34:00Z" w:initials="CY">
    <w:p w14:paraId="6B874216" w14:textId="4540845E" w:rsidR="00CE08D8" w:rsidRDefault="00CE08D8">
      <w:pPr>
        <w:pStyle w:val="affc"/>
      </w:pPr>
      <w:r>
        <w:rPr>
          <w:rStyle w:val="affb"/>
        </w:rPr>
        <w:annotationRef/>
      </w:r>
      <w:r>
        <w:rPr>
          <w:rFonts w:hint="eastAsia"/>
        </w:rPr>
        <w:t>注意，</w:t>
      </w:r>
      <w:r>
        <w:rPr>
          <w:rFonts w:hint="eastAsia"/>
        </w:rPr>
        <w:t>f</w:t>
      </w:r>
      <w:r>
        <w:rPr>
          <w:rFonts w:hint="eastAsia"/>
        </w:rPr>
        <w:t>的维度是</w:t>
      </w:r>
      <w:r>
        <w:rPr>
          <w:rFonts w:hint="eastAsia"/>
        </w:rPr>
        <w:t>m</w:t>
      </w:r>
      <w:r>
        <w:rPr>
          <w:rFonts w:hint="eastAsia"/>
        </w:rPr>
        <w:t>，</w:t>
      </w:r>
      <w:r>
        <w:rPr>
          <w:rFonts w:hint="eastAsia"/>
        </w:rPr>
        <w:t>x</w:t>
      </w:r>
      <w:r>
        <w:rPr>
          <w:rFonts w:hint="eastAsia"/>
        </w:rPr>
        <w:t>的维度是</w:t>
      </w:r>
      <w:r>
        <w:rPr>
          <w:rFonts w:hint="eastAsia"/>
        </w:rPr>
        <w:t>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487EE4" w15:done="0"/>
  <w15:commentEx w15:paraId="4374653E" w15:done="0"/>
  <w15:commentEx w15:paraId="1674CC43" w15:done="0"/>
  <w15:commentEx w15:paraId="139A15B9" w15:done="0"/>
  <w15:commentEx w15:paraId="6B87421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ED352C3" w16cex:dateUtc="2024-05-18T08:22:00Z"/>
  <w16cex:commentExtensible w16cex:durableId="0CCB4991" w16cex:dateUtc="2024-05-19T07:36:00Z"/>
  <w16cex:commentExtensible w16cex:durableId="4A1AF502" w16cex:dateUtc="2024-05-19T08:12:00Z"/>
  <w16cex:commentExtensible w16cex:durableId="29F5B50D" w16cex:dateUtc="2024-05-20T03:39:00Z"/>
  <w16cex:commentExtensible w16cex:durableId="29F72167" w16cex:dateUtc="2024-05-21T05: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487EE4" w16cid:durableId="7ED352C3"/>
  <w16cid:commentId w16cid:paraId="4374653E" w16cid:durableId="0CCB4991"/>
  <w16cid:commentId w16cid:paraId="1674CC43" w16cid:durableId="4A1AF502"/>
  <w16cid:commentId w16cid:paraId="139A15B9" w16cid:durableId="29F5B50D"/>
  <w16cid:commentId w16cid:paraId="6B874216" w16cid:durableId="29F721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26514F" w14:textId="77777777" w:rsidR="00B003E2" w:rsidRDefault="00B003E2">
      <w:r>
        <w:separator/>
      </w:r>
    </w:p>
  </w:endnote>
  <w:endnote w:type="continuationSeparator" w:id="0">
    <w:p w14:paraId="7DDF8002" w14:textId="77777777" w:rsidR="00B003E2" w:rsidRDefault="00B003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Euclid">
    <w:altName w:val="Cambria"/>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36D15" w14:textId="77777777" w:rsidR="006E382B" w:rsidRDefault="006E382B">
    <w:pPr>
      <w:pStyle w:val="a5"/>
      <w:jc w:val="center"/>
    </w:pPr>
  </w:p>
  <w:p w14:paraId="62BC7F71" w14:textId="77777777" w:rsidR="006E382B" w:rsidRDefault="006E382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22B39C" w14:textId="45F3014E" w:rsidR="006E382B" w:rsidRDefault="006E382B">
    <w:pPr>
      <w:pStyle w:val="a5"/>
      <w:jc w:val="center"/>
    </w:pPr>
    <w:r>
      <w:fldChar w:fldCharType="begin"/>
    </w:r>
    <w:r>
      <w:instrText>PAGE   \* MERGEFORMAT</w:instrText>
    </w:r>
    <w:r>
      <w:fldChar w:fldCharType="separate"/>
    </w:r>
    <w:r w:rsidR="00996DF7" w:rsidRPr="00996DF7">
      <w:rPr>
        <w:noProof/>
        <w:lang w:val="zh-CN"/>
      </w:rPr>
      <w:t>IV</w:t>
    </w:r>
    <w:r>
      <w:fldChar w:fldCharType="end"/>
    </w:r>
  </w:p>
  <w:p w14:paraId="1851524C" w14:textId="77777777" w:rsidR="006E382B" w:rsidRDefault="006E382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85B3D" w14:textId="77777777" w:rsidR="006E382B" w:rsidRDefault="006E382B">
    <w:pPr>
      <w:pStyle w:val="a5"/>
      <w:jc w:val="center"/>
    </w:pPr>
    <w:r>
      <w:fldChar w:fldCharType="begin"/>
    </w:r>
    <w:r>
      <w:instrText>PAGE   \* MERGEFORMAT</w:instrText>
    </w:r>
    <w:r>
      <w:fldChar w:fldCharType="separate"/>
    </w:r>
    <w:r>
      <w:rPr>
        <w:lang w:val="zh-CN"/>
      </w:rPr>
      <w:t>I</w:t>
    </w:r>
    <w:r>
      <w:fldChar w:fldCharType="end"/>
    </w:r>
  </w:p>
  <w:p w14:paraId="50B10894" w14:textId="77777777" w:rsidR="006E382B" w:rsidRDefault="006E382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8D772D" w14:textId="630A14BF" w:rsidR="006E382B" w:rsidRDefault="006E382B">
    <w:pPr>
      <w:pStyle w:val="a5"/>
      <w:jc w:val="center"/>
    </w:pPr>
    <w:r>
      <w:fldChar w:fldCharType="begin"/>
    </w:r>
    <w:r>
      <w:instrText>PAGE   \* MERGEFORMAT</w:instrText>
    </w:r>
    <w:r>
      <w:fldChar w:fldCharType="separate"/>
    </w:r>
    <w:r w:rsidR="00996DF7" w:rsidRPr="00996DF7">
      <w:rPr>
        <w:noProof/>
        <w:lang w:val="zh-CN"/>
      </w:rPr>
      <w:t>8</w:t>
    </w:r>
    <w:r>
      <w:fldChar w:fldCharType="end"/>
    </w:r>
  </w:p>
  <w:p w14:paraId="3021D8E2" w14:textId="77777777" w:rsidR="006E382B" w:rsidRDefault="006E382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D9FF7B" w14:textId="77777777" w:rsidR="00B003E2" w:rsidRDefault="00B003E2">
      <w:r>
        <w:separator/>
      </w:r>
    </w:p>
  </w:footnote>
  <w:footnote w:type="continuationSeparator" w:id="0">
    <w:p w14:paraId="15BA6676" w14:textId="77777777" w:rsidR="00B003E2" w:rsidRDefault="00B003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A8D29F" w14:textId="06E4D690" w:rsidR="006E382B" w:rsidRDefault="006E382B">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sidR="009F4DA6">
      <w:rPr>
        <w:color w:val="000000"/>
      </w:rPr>
      <w:fldChar w:fldCharType="separate"/>
    </w:r>
    <w:r w:rsidR="009F4DA6">
      <w:rPr>
        <w:rFonts w:hint="eastAsia"/>
        <w:noProof/>
        <w:color w:val="000000"/>
      </w:rPr>
      <w:t>第</w:t>
    </w:r>
    <w:r w:rsidR="009F4DA6">
      <w:rPr>
        <w:rFonts w:hint="eastAsia"/>
        <w:noProof/>
        <w:color w:val="000000"/>
      </w:rPr>
      <w:t>9</w:t>
    </w:r>
    <w:r w:rsidR="009F4DA6">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9F4DA6">
      <w:rPr>
        <w:rFonts w:hint="eastAsia"/>
        <w:noProof/>
        <w:color w:val="000000"/>
      </w:rPr>
      <w:t>异常检测</w:t>
    </w:r>
    <w:r w:rsidR="009F4DA6">
      <w:rPr>
        <w:rFonts w:hint="eastAsia"/>
        <w:noProof/>
        <w:color w:val="000000"/>
      </w:rPr>
      <w:t>(Anomaly Detection)</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EA454B4C"/>
    <w:multiLevelType w:val="multilevel"/>
    <w:tmpl w:val="CC5A1E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7"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0CD2DE"/>
    <w:multiLevelType w:val="multilevel"/>
    <w:tmpl w:val="162CE7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6"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7"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8"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71315DCA"/>
    <w:multiLevelType w:val="multilevel"/>
    <w:tmpl w:val="B8DA0B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2"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3"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16cid:durableId="945573675">
    <w:abstractNumId w:val="25"/>
  </w:num>
  <w:num w:numId="2" w16cid:durableId="1249191861">
    <w:abstractNumId w:val="15"/>
  </w:num>
  <w:num w:numId="3" w16cid:durableId="1124618484">
    <w:abstractNumId w:val="19"/>
  </w:num>
  <w:num w:numId="4" w16cid:durableId="92170082">
    <w:abstractNumId w:val="23"/>
  </w:num>
  <w:num w:numId="5" w16cid:durableId="376466704">
    <w:abstractNumId w:val="7"/>
  </w:num>
  <w:num w:numId="6" w16cid:durableId="124788516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16cid:durableId="241333257">
    <w:abstractNumId w:val="22"/>
  </w:num>
  <w:num w:numId="8" w16cid:durableId="284629225">
    <w:abstractNumId w:val="20"/>
  </w:num>
  <w:num w:numId="9" w16cid:durableId="65760760">
    <w:abstractNumId w:val="24"/>
  </w:num>
  <w:num w:numId="10" w16cid:durableId="445778461">
    <w:abstractNumId w:val="1"/>
  </w:num>
  <w:num w:numId="11" w16cid:durableId="1501847255">
    <w:abstractNumId w:val="18"/>
  </w:num>
  <w:num w:numId="12" w16cid:durableId="724649209">
    <w:abstractNumId w:val="3"/>
  </w:num>
  <w:num w:numId="13" w16cid:durableId="134490982">
    <w:abstractNumId w:val="9"/>
  </w:num>
  <w:num w:numId="14" w16cid:durableId="1928028758">
    <w:abstractNumId w:val="14"/>
  </w:num>
  <w:num w:numId="15" w16cid:durableId="1749424161">
    <w:abstractNumId w:val="4"/>
  </w:num>
  <w:num w:numId="16" w16cid:durableId="255486340">
    <w:abstractNumId w:val="0"/>
  </w:num>
  <w:num w:numId="17" w16cid:durableId="897669267">
    <w:abstractNumId w:val="17"/>
  </w:num>
  <w:num w:numId="18" w16cid:durableId="1834177027">
    <w:abstractNumId w:val="13"/>
  </w:num>
  <w:num w:numId="19" w16cid:durableId="977108305">
    <w:abstractNumId w:val="2"/>
  </w:num>
  <w:num w:numId="20" w16cid:durableId="831331834">
    <w:abstractNumId w:val="8"/>
  </w:num>
  <w:num w:numId="21" w16cid:durableId="601256674">
    <w:abstractNumId w:val="16"/>
  </w:num>
  <w:num w:numId="22" w16cid:durableId="998997500">
    <w:abstractNumId w:val="11"/>
  </w:num>
  <w:num w:numId="23" w16cid:durableId="124086687">
    <w:abstractNumId w:val="12"/>
  </w:num>
  <w:num w:numId="24" w16cid:durableId="1404066409">
    <w:abstractNumId w:val="10"/>
  </w:num>
  <w:num w:numId="25" w16cid:durableId="1627618580">
    <w:abstractNumId w:val="6"/>
  </w:num>
  <w:num w:numId="26" w16cid:durableId="119376698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8681617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0140065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9821591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565422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hen Yang">
    <w15:presenceInfo w15:providerId="Windows Live" w15:userId="a18a82b3b0b00894"/>
  </w15:person>
  <w15:person w15:author="Chen Yang [2]">
    <w15:presenceInfo w15:providerId="None" w15:userId="Chen Y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trackRevisions/>
  <w:defaultTabStop w:val="420"/>
  <w:drawingGridHorizontalSpacing w:val="105"/>
  <w:drawingGridVerticalSpacing w:val="156"/>
  <w:noPunctuationKerning/>
  <w:characterSpacingControl w:val="compressPunctuation"/>
  <w:hdrShapeDefaults>
    <o:shapedefaults v:ext="edit" spidmax="2050"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KyNDAyMDUwNjM2szBR0lEKTi0uzszPAykwNagFAESbggA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39B5"/>
    <w:rsid w:val="00046B95"/>
    <w:rsid w:val="000478D0"/>
    <w:rsid w:val="00050452"/>
    <w:rsid w:val="00053E88"/>
    <w:rsid w:val="00054270"/>
    <w:rsid w:val="000614E6"/>
    <w:rsid w:val="00061FD1"/>
    <w:rsid w:val="000649A9"/>
    <w:rsid w:val="000655DD"/>
    <w:rsid w:val="000713AE"/>
    <w:rsid w:val="00073815"/>
    <w:rsid w:val="00076A8D"/>
    <w:rsid w:val="00077B9F"/>
    <w:rsid w:val="0008179E"/>
    <w:rsid w:val="000844E2"/>
    <w:rsid w:val="000846C7"/>
    <w:rsid w:val="00091BB1"/>
    <w:rsid w:val="00091D53"/>
    <w:rsid w:val="00092E74"/>
    <w:rsid w:val="000931B2"/>
    <w:rsid w:val="00097277"/>
    <w:rsid w:val="000A0B92"/>
    <w:rsid w:val="000A0BD1"/>
    <w:rsid w:val="000A24F7"/>
    <w:rsid w:val="000A3AFC"/>
    <w:rsid w:val="000B0D31"/>
    <w:rsid w:val="000B3372"/>
    <w:rsid w:val="000C01BE"/>
    <w:rsid w:val="000C1F34"/>
    <w:rsid w:val="000C23CB"/>
    <w:rsid w:val="000C5773"/>
    <w:rsid w:val="000C686A"/>
    <w:rsid w:val="000D20B8"/>
    <w:rsid w:val="000D2820"/>
    <w:rsid w:val="000D334B"/>
    <w:rsid w:val="000D5C53"/>
    <w:rsid w:val="000D61FF"/>
    <w:rsid w:val="000D68C1"/>
    <w:rsid w:val="000D747B"/>
    <w:rsid w:val="000D75CA"/>
    <w:rsid w:val="000D7804"/>
    <w:rsid w:val="000D7929"/>
    <w:rsid w:val="000E59B4"/>
    <w:rsid w:val="000E783D"/>
    <w:rsid w:val="000F06D1"/>
    <w:rsid w:val="000F1DBF"/>
    <w:rsid w:val="000F30A3"/>
    <w:rsid w:val="000F3D2C"/>
    <w:rsid w:val="000F4652"/>
    <w:rsid w:val="000F4E20"/>
    <w:rsid w:val="000F4EA0"/>
    <w:rsid w:val="000F60B6"/>
    <w:rsid w:val="000F77DD"/>
    <w:rsid w:val="0010115D"/>
    <w:rsid w:val="00102BFE"/>
    <w:rsid w:val="00103F36"/>
    <w:rsid w:val="001040AE"/>
    <w:rsid w:val="00111959"/>
    <w:rsid w:val="00111ACD"/>
    <w:rsid w:val="001142A1"/>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096C"/>
    <w:rsid w:val="0017346D"/>
    <w:rsid w:val="00173A0B"/>
    <w:rsid w:val="00174F17"/>
    <w:rsid w:val="00176B11"/>
    <w:rsid w:val="00177D9C"/>
    <w:rsid w:val="00180AFE"/>
    <w:rsid w:val="00181A26"/>
    <w:rsid w:val="00181DD1"/>
    <w:rsid w:val="0018291B"/>
    <w:rsid w:val="0018359E"/>
    <w:rsid w:val="001841D5"/>
    <w:rsid w:val="0018459D"/>
    <w:rsid w:val="001845C4"/>
    <w:rsid w:val="00186D2C"/>
    <w:rsid w:val="00186ECB"/>
    <w:rsid w:val="00187FC6"/>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1771"/>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666B7"/>
    <w:rsid w:val="002769B6"/>
    <w:rsid w:val="002769B8"/>
    <w:rsid w:val="00277C63"/>
    <w:rsid w:val="00277F0E"/>
    <w:rsid w:val="0028052E"/>
    <w:rsid w:val="00282D93"/>
    <w:rsid w:val="00285507"/>
    <w:rsid w:val="00286346"/>
    <w:rsid w:val="002864C4"/>
    <w:rsid w:val="0028676D"/>
    <w:rsid w:val="0029061B"/>
    <w:rsid w:val="002934BA"/>
    <w:rsid w:val="00293895"/>
    <w:rsid w:val="00293C5C"/>
    <w:rsid w:val="00295A37"/>
    <w:rsid w:val="002A0C62"/>
    <w:rsid w:val="002A2538"/>
    <w:rsid w:val="002A5837"/>
    <w:rsid w:val="002A6353"/>
    <w:rsid w:val="002A735F"/>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06092"/>
    <w:rsid w:val="00310CC3"/>
    <w:rsid w:val="0031126F"/>
    <w:rsid w:val="00311552"/>
    <w:rsid w:val="003115BF"/>
    <w:rsid w:val="00314B95"/>
    <w:rsid w:val="0031680A"/>
    <w:rsid w:val="003169DF"/>
    <w:rsid w:val="00323DA8"/>
    <w:rsid w:val="00323DEA"/>
    <w:rsid w:val="003254F8"/>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06F"/>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10E"/>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0541"/>
    <w:rsid w:val="0048259B"/>
    <w:rsid w:val="00482F6C"/>
    <w:rsid w:val="004839F4"/>
    <w:rsid w:val="004844B0"/>
    <w:rsid w:val="0048562E"/>
    <w:rsid w:val="00485DB9"/>
    <w:rsid w:val="0048640B"/>
    <w:rsid w:val="00486CDF"/>
    <w:rsid w:val="00486D79"/>
    <w:rsid w:val="00487614"/>
    <w:rsid w:val="004877A3"/>
    <w:rsid w:val="004925F5"/>
    <w:rsid w:val="00492DA6"/>
    <w:rsid w:val="00494A36"/>
    <w:rsid w:val="00495D23"/>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58C2"/>
    <w:rsid w:val="004C6047"/>
    <w:rsid w:val="004C692F"/>
    <w:rsid w:val="004D0208"/>
    <w:rsid w:val="004D2C0F"/>
    <w:rsid w:val="004D2D4D"/>
    <w:rsid w:val="004D2D8C"/>
    <w:rsid w:val="004D4756"/>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4D52"/>
    <w:rsid w:val="005069F2"/>
    <w:rsid w:val="00507D39"/>
    <w:rsid w:val="00510998"/>
    <w:rsid w:val="00515860"/>
    <w:rsid w:val="00516B31"/>
    <w:rsid w:val="0052177C"/>
    <w:rsid w:val="00522751"/>
    <w:rsid w:val="00522BC4"/>
    <w:rsid w:val="00522DD5"/>
    <w:rsid w:val="00522DE7"/>
    <w:rsid w:val="00523039"/>
    <w:rsid w:val="00524A53"/>
    <w:rsid w:val="00524DEE"/>
    <w:rsid w:val="00525990"/>
    <w:rsid w:val="0052770E"/>
    <w:rsid w:val="00527D2C"/>
    <w:rsid w:val="00531002"/>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751"/>
    <w:rsid w:val="00565DD5"/>
    <w:rsid w:val="0056778D"/>
    <w:rsid w:val="00571953"/>
    <w:rsid w:val="00574D2E"/>
    <w:rsid w:val="00576121"/>
    <w:rsid w:val="0058023A"/>
    <w:rsid w:val="0058117F"/>
    <w:rsid w:val="0058155B"/>
    <w:rsid w:val="0058263C"/>
    <w:rsid w:val="0058393E"/>
    <w:rsid w:val="00583F93"/>
    <w:rsid w:val="005855C4"/>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201E"/>
    <w:rsid w:val="005D35E3"/>
    <w:rsid w:val="005D3E44"/>
    <w:rsid w:val="005D637F"/>
    <w:rsid w:val="005D7CEA"/>
    <w:rsid w:val="005E0410"/>
    <w:rsid w:val="005E1550"/>
    <w:rsid w:val="005E1583"/>
    <w:rsid w:val="005E20BC"/>
    <w:rsid w:val="005E21CC"/>
    <w:rsid w:val="005E24BE"/>
    <w:rsid w:val="005E2707"/>
    <w:rsid w:val="005E3E3B"/>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1DFF"/>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05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2F86"/>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4167"/>
    <w:rsid w:val="006D5A94"/>
    <w:rsid w:val="006D5C6C"/>
    <w:rsid w:val="006D678F"/>
    <w:rsid w:val="006D70E1"/>
    <w:rsid w:val="006E0FFB"/>
    <w:rsid w:val="006E37B5"/>
    <w:rsid w:val="006E382B"/>
    <w:rsid w:val="006E4683"/>
    <w:rsid w:val="006E5715"/>
    <w:rsid w:val="006F08B3"/>
    <w:rsid w:val="006F1829"/>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232E"/>
    <w:rsid w:val="007A3E7F"/>
    <w:rsid w:val="007A4863"/>
    <w:rsid w:val="007A5014"/>
    <w:rsid w:val="007A620C"/>
    <w:rsid w:val="007B0877"/>
    <w:rsid w:val="007B1AB1"/>
    <w:rsid w:val="007B258C"/>
    <w:rsid w:val="007B39A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2E5D"/>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02BD7"/>
    <w:rsid w:val="008124D6"/>
    <w:rsid w:val="00812889"/>
    <w:rsid w:val="008139B3"/>
    <w:rsid w:val="00816278"/>
    <w:rsid w:val="008229D6"/>
    <w:rsid w:val="00823002"/>
    <w:rsid w:val="008234B2"/>
    <w:rsid w:val="008245CA"/>
    <w:rsid w:val="00827A87"/>
    <w:rsid w:val="00830355"/>
    <w:rsid w:val="00831961"/>
    <w:rsid w:val="00834BA9"/>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2687"/>
    <w:rsid w:val="008654D8"/>
    <w:rsid w:val="0086585F"/>
    <w:rsid w:val="00866E62"/>
    <w:rsid w:val="008678EB"/>
    <w:rsid w:val="00871602"/>
    <w:rsid w:val="008726AD"/>
    <w:rsid w:val="0087286B"/>
    <w:rsid w:val="00873164"/>
    <w:rsid w:val="00873F72"/>
    <w:rsid w:val="0087502A"/>
    <w:rsid w:val="0088078E"/>
    <w:rsid w:val="008814D3"/>
    <w:rsid w:val="00883CF3"/>
    <w:rsid w:val="0088507A"/>
    <w:rsid w:val="00894607"/>
    <w:rsid w:val="008958BE"/>
    <w:rsid w:val="00895ABF"/>
    <w:rsid w:val="008970B5"/>
    <w:rsid w:val="008A46AE"/>
    <w:rsid w:val="008A471F"/>
    <w:rsid w:val="008A4804"/>
    <w:rsid w:val="008A4925"/>
    <w:rsid w:val="008A4A7A"/>
    <w:rsid w:val="008A6AC2"/>
    <w:rsid w:val="008B0704"/>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614C"/>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47E0A"/>
    <w:rsid w:val="00952152"/>
    <w:rsid w:val="00954217"/>
    <w:rsid w:val="00954846"/>
    <w:rsid w:val="009575A6"/>
    <w:rsid w:val="009579DD"/>
    <w:rsid w:val="0096054B"/>
    <w:rsid w:val="00960988"/>
    <w:rsid w:val="0096343A"/>
    <w:rsid w:val="009640B6"/>
    <w:rsid w:val="009673A6"/>
    <w:rsid w:val="009677DA"/>
    <w:rsid w:val="00971AC6"/>
    <w:rsid w:val="00971FEE"/>
    <w:rsid w:val="009725F5"/>
    <w:rsid w:val="00972E42"/>
    <w:rsid w:val="00973CBA"/>
    <w:rsid w:val="00975770"/>
    <w:rsid w:val="0097582E"/>
    <w:rsid w:val="00976C32"/>
    <w:rsid w:val="00976EBD"/>
    <w:rsid w:val="009810B5"/>
    <w:rsid w:val="0098179A"/>
    <w:rsid w:val="00982604"/>
    <w:rsid w:val="00982ACB"/>
    <w:rsid w:val="0098318C"/>
    <w:rsid w:val="00983CA1"/>
    <w:rsid w:val="009849AD"/>
    <w:rsid w:val="009852C8"/>
    <w:rsid w:val="00990DEE"/>
    <w:rsid w:val="009922FB"/>
    <w:rsid w:val="00992C4E"/>
    <w:rsid w:val="0099360D"/>
    <w:rsid w:val="009937D5"/>
    <w:rsid w:val="00993FE0"/>
    <w:rsid w:val="00995377"/>
    <w:rsid w:val="00995E3C"/>
    <w:rsid w:val="00996DF7"/>
    <w:rsid w:val="009A0AAA"/>
    <w:rsid w:val="009A5944"/>
    <w:rsid w:val="009A6325"/>
    <w:rsid w:val="009B03B4"/>
    <w:rsid w:val="009B24C1"/>
    <w:rsid w:val="009B2AA0"/>
    <w:rsid w:val="009B56EE"/>
    <w:rsid w:val="009B615A"/>
    <w:rsid w:val="009B6A0E"/>
    <w:rsid w:val="009B7185"/>
    <w:rsid w:val="009C120C"/>
    <w:rsid w:val="009C1267"/>
    <w:rsid w:val="009C1318"/>
    <w:rsid w:val="009C288E"/>
    <w:rsid w:val="009C5B04"/>
    <w:rsid w:val="009C5DB9"/>
    <w:rsid w:val="009C671F"/>
    <w:rsid w:val="009C6899"/>
    <w:rsid w:val="009C7320"/>
    <w:rsid w:val="009C7625"/>
    <w:rsid w:val="009D13E0"/>
    <w:rsid w:val="009D3BD4"/>
    <w:rsid w:val="009D434B"/>
    <w:rsid w:val="009D5F7B"/>
    <w:rsid w:val="009D6305"/>
    <w:rsid w:val="009E15F6"/>
    <w:rsid w:val="009E2B0A"/>
    <w:rsid w:val="009E30F0"/>
    <w:rsid w:val="009E3DF6"/>
    <w:rsid w:val="009E46D8"/>
    <w:rsid w:val="009F1665"/>
    <w:rsid w:val="009F20D8"/>
    <w:rsid w:val="009F3F29"/>
    <w:rsid w:val="009F433E"/>
    <w:rsid w:val="009F49F1"/>
    <w:rsid w:val="009F4BC0"/>
    <w:rsid w:val="009F4DA6"/>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1ED4"/>
    <w:rsid w:val="00A22682"/>
    <w:rsid w:val="00A24719"/>
    <w:rsid w:val="00A26236"/>
    <w:rsid w:val="00A31245"/>
    <w:rsid w:val="00A31D7D"/>
    <w:rsid w:val="00A328C3"/>
    <w:rsid w:val="00A3420D"/>
    <w:rsid w:val="00A362C1"/>
    <w:rsid w:val="00A41658"/>
    <w:rsid w:val="00A42001"/>
    <w:rsid w:val="00A4389D"/>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1650"/>
    <w:rsid w:val="00A92026"/>
    <w:rsid w:val="00A94916"/>
    <w:rsid w:val="00AA1C3A"/>
    <w:rsid w:val="00AA1CB1"/>
    <w:rsid w:val="00AA2753"/>
    <w:rsid w:val="00AA2DD4"/>
    <w:rsid w:val="00AA6318"/>
    <w:rsid w:val="00AA7F84"/>
    <w:rsid w:val="00AB093F"/>
    <w:rsid w:val="00AB0C86"/>
    <w:rsid w:val="00AB107F"/>
    <w:rsid w:val="00AB1162"/>
    <w:rsid w:val="00AB2919"/>
    <w:rsid w:val="00AB3C4C"/>
    <w:rsid w:val="00AB3F29"/>
    <w:rsid w:val="00AB4A86"/>
    <w:rsid w:val="00AB4EC0"/>
    <w:rsid w:val="00AB5855"/>
    <w:rsid w:val="00AB7366"/>
    <w:rsid w:val="00AC019F"/>
    <w:rsid w:val="00AC080D"/>
    <w:rsid w:val="00AC09FB"/>
    <w:rsid w:val="00AC0F58"/>
    <w:rsid w:val="00AC1317"/>
    <w:rsid w:val="00AC197F"/>
    <w:rsid w:val="00AC1E2A"/>
    <w:rsid w:val="00AC6F48"/>
    <w:rsid w:val="00AD0556"/>
    <w:rsid w:val="00AD0BF6"/>
    <w:rsid w:val="00AD1A15"/>
    <w:rsid w:val="00AD3089"/>
    <w:rsid w:val="00AD6797"/>
    <w:rsid w:val="00AE1127"/>
    <w:rsid w:val="00AE1299"/>
    <w:rsid w:val="00AE17C5"/>
    <w:rsid w:val="00AE2961"/>
    <w:rsid w:val="00AE52DC"/>
    <w:rsid w:val="00AE63C3"/>
    <w:rsid w:val="00AE739A"/>
    <w:rsid w:val="00AF0041"/>
    <w:rsid w:val="00AF028C"/>
    <w:rsid w:val="00AF27F6"/>
    <w:rsid w:val="00AF7F1A"/>
    <w:rsid w:val="00B0023A"/>
    <w:rsid w:val="00B003E2"/>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44CA"/>
    <w:rsid w:val="00B46AAB"/>
    <w:rsid w:val="00B5026C"/>
    <w:rsid w:val="00B504FC"/>
    <w:rsid w:val="00B51A73"/>
    <w:rsid w:val="00B53615"/>
    <w:rsid w:val="00B60822"/>
    <w:rsid w:val="00B60D13"/>
    <w:rsid w:val="00B61276"/>
    <w:rsid w:val="00B63FCF"/>
    <w:rsid w:val="00B64092"/>
    <w:rsid w:val="00B646C2"/>
    <w:rsid w:val="00B6795A"/>
    <w:rsid w:val="00B7062B"/>
    <w:rsid w:val="00B71D62"/>
    <w:rsid w:val="00B727BC"/>
    <w:rsid w:val="00B73032"/>
    <w:rsid w:val="00B73435"/>
    <w:rsid w:val="00B74F71"/>
    <w:rsid w:val="00B768F6"/>
    <w:rsid w:val="00B8157C"/>
    <w:rsid w:val="00B865C8"/>
    <w:rsid w:val="00B87A0B"/>
    <w:rsid w:val="00B93770"/>
    <w:rsid w:val="00B93B2E"/>
    <w:rsid w:val="00B93F78"/>
    <w:rsid w:val="00B94259"/>
    <w:rsid w:val="00B95100"/>
    <w:rsid w:val="00BA14D9"/>
    <w:rsid w:val="00BA2404"/>
    <w:rsid w:val="00BA28DF"/>
    <w:rsid w:val="00BA2982"/>
    <w:rsid w:val="00BA33BF"/>
    <w:rsid w:val="00BA53F6"/>
    <w:rsid w:val="00BA58E3"/>
    <w:rsid w:val="00BA7BDC"/>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14BF"/>
    <w:rsid w:val="00BD66CD"/>
    <w:rsid w:val="00BD79A1"/>
    <w:rsid w:val="00BE0747"/>
    <w:rsid w:val="00BE206D"/>
    <w:rsid w:val="00BE347C"/>
    <w:rsid w:val="00BE5ACD"/>
    <w:rsid w:val="00BE633D"/>
    <w:rsid w:val="00BF01E7"/>
    <w:rsid w:val="00BF243C"/>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170C6"/>
    <w:rsid w:val="00C2246E"/>
    <w:rsid w:val="00C23290"/>
    <w:rsid w:val="00C23614"/>
    <w:rsid w:val="00C23AA8"/>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2F3C"/>
    <w:rsid w:val="00C53F0C"/>
    <w:rsid w:val="00C54272"/>
    <w:rsid w:val="00C546E2"/>
    <w:rsid w:val="00C54983"/>
    <w:rsid w:val="00C61258"/>
    <w:rsid w:val="00C615F8"/>
    <w:rsid w:val="00C61F7F"/>
    <w:rsid w:val="00C649B7"/>
    <w:rsid w:val="00C64C34"/>
    <w:rsid w:val="00C65B8B"/>
    <w:rsid w:val="00C66839"/>
    <w:rsid w:val="00C6778E"/>
    <w:rsid w:val="00C67B1F"/>
    <w:rsid w:val="00C736A6"/>
    <w:rsid w:val="00C73EB4"/>
    <w:rsid w:val="00C74610"/>
    <w:rsid w:val="00C747CC"/>
    <w:rsid w:val="00C7679D"/>
    <w:rsid w:val="00C76999"/>
    <w:rsid w:val="00C76C9B"/>
    <w:rsid w:val="00C77872"/>
    <w:rsid w:val="00C80CFF"/>
    <w:rsid w:val="00C835C8"/>
    <w:rsid w:val="00C87E54"/>
    <w:rsid w:val="00C97EB8"/>
    <w:rsid w:val="00CA1182"/>
    <w:rsid w:val="00CA6A79"/>
    <w:rsid w:val="00CA7699"/>
    <w:rsid w:val="00CB0BDC"/>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2120"/>
    <w:rsid w:val="00CD3402"/>
    <w:rsid w:val="00CD34C7"/>
    <w:rsid w:val="00CD72A4"/>
    <w:rsid w:val="00CD7D0B"/>
    <w:rsid w:val="00CD7D69"/>
    <w:rsid w:val="00CE01B5"/>
    <w:rsid w:val="00CE08D8"/>
    <w:rsid w:val="00CE1BCF"/>
    <w:rsid w:val="00CE6CC1"/>
    <w:rsid w:val="00CF0381"/>
    <w:rsid w:val="00CF1AF4"/>
    <w:rsid w:val="00CF67E8"/>
    <w:rsid w:val="00CF6D0B"/>
    <w:rsid w:val="00D021A2"/>
    <w:rsid w:val="00D029DD"/>
    <w:rsid w:val="00D044F9"/>
    <w:rsid w:val="00D0635B"/>
    <w:rsid w:val="00D06E01"/>
    <w:rsid w:val="00D075FB"/>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2B7E"/>
    <w:rsid w:val="00D456FC"/>
    <w:rsid w:val="00D45F35"/>
    <w:rsid w:val="00D462E1"/>
    <w:rsid w:val="00D466EF"/>
    <w:rsid w:val="00D467A5"/>
    <w:rsid w:val="00D5190D"/>
    <w:rsid w:val="00D5315A"/>
    <w:rsid w:val="00D53735"/>
    <w:rsid w:val="00D53C31"/>
    <w:rsid w:val="00D53F8D"/>
    <w:rsid w:val="00D55004"/>
    <w:rsid w:val="00D55AEF"/>
    <w:rsid w:val="00D561D9"/>
    <w:rsid w:val="00D57A25"/>
    <w:rsid w:val="00D57D40"/>
    <w:rsid w:val="00D601C7"/>
    <w:rsid w:val="00D602B8"/>
    <w:rsid w:val="00D662EA"/>
    <w:rsid w:val="00D67689"/>
    <w:rsid w:val="00D6774A"/>
    <w:rsid w:val="00D7077D"/>
    <w:rsid w:val="00D714DE"/>
    <w:rsid w:val="00D74B39"/>
    <w:rsid w:val="00D7582E"/>
    <w:rsid w:val="00D75B5F"/>
    <w:rsid w:val="00D76BD6"/>
    <w:rsid w:val="00D76CB3"/>
    <w:rsid w:val="00D83B77"/>
    <w:rsid w:val="00D84B96"/>
    <w:rsid w:val="00D859A7"/>
    <w:rsid w:val="00D91151"/>
    <w:rsid w:val="00D91553"/>
    <w:rsid w:val="00D93543"/>
    <w:rsid w:val="00D93FF4"/>
    <w:rsid w:val="00D94807"/>
    <w:rsid w:val="00D96A60"/>
    <w:rsid w:val="00D96AFA"/>
    <w:rsid w:val="00D96CFC"/>
    <w:rsid w:val="00DA00C4"/>
    <w:rsid w:val="00DA01D1"/>
    <w:rsid w:val="00DA0544"/>
    <w:rsid w:val="00DA0D66"/>
    <w:rsid w:val="00DA2447"/>
    <w:rsid w:val="00DA32E3"/>
    <w:rsid w:val="00DA5F46"/>
    <w:rsid w:val="00DA6DB5"/>
    <w:rsid w:val="00DA6E17"/>
    <w:rsid w:val="00DA7B6F"/>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5F1A"/>
    <w:rsid w:val="00DF698B"/>
    <w:rsid w:val="00DF7384"/>
    <w:rsid w:val="00DF7928"/>
    <w:rsid w:val="00DF7AFB"/>
    <w:rsid w:val="00E0548C"/>
    <w:rsid w:val="00E0651C"/>
    <w:rsid w:val="00E06BBB"/>
    <w:rsid w:val="00E07DC8"/>
    <w:rsid w:val="00E1191E"/>
    <w:rsid w:val="00E122FA"/>
    <w:rsid w:val="00E12FB6"/>
    <w:rsid w:val="00E13B5F"/>
    <w:rsid w:val="00E150C6"/>
    <w:rsid w:val="00E1753A"/>
    <w:rsid w:val="00E21599"/>
    <w:rsid w:val="00E2388E"/>
    <w:rsid w:val="00E30402"/>
    <w:rsid w:val="00E306A2"/>
    <w:rsid w:val="00E30E5E"/>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0BBB"/>
    <w:rsid w:val="00E74169"/>
    <w:rsid w:val="00E74883"/>
    <w:rsid w:val="00E761EB"/>
    <w:rsid w:val="00E76E7A"/>
    <w:rsid w:val="00E76FC8"/>
    <w:rsid w:val="00E8036E"/>
    <w:rsid w:val="00E806AE"/>
    <w:rsid w:val="00E81EC4"/>
    <w:rsid w:val="00E86323"/>
    <w:rsid w:val="00E94159"/>
    <w:rsid w:val="00E94D1C"/>
    <w:rsid w:val="00E97F24"/>
    <w:rsid w:val="00EA09FB"/>
    <w:rsid w:val="00EA0CE8"/>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152A"/>
    <w:rsid w:val="00ED2B5B"/>
    <w:rsid w:val="00ED67D9"/>
    <w:rsid w:val="00EE0FE2"/>
    <w:rsid w:val="00EE1ED8"/>
    <w:rsid w:val="00EE2520"/>
    <w:rsid w:val="00EE33F5"/>
    <w:rsid w:val="00EE5F8C"/>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2D2"/>
    <w:rsid w:val="00F64BF8"/>
    <w:rsid w:val="00F64E59"/>
    <w:rsid w:val="00F66A44"/>
    <w:rsid w:val="00F6761A"/>
    <w:rsid w:val="00F73889"/>
    <w:rsid w:val="00F8088D"/>
    <w:rsid w:val="00F80D9F"/>
    <w:rsid w:val="00F84EF3"/>
    <w:rsid w:val="00F85475"/>
    <w:rsid w:val="00F86914"/>
    <w:rsid w:val="00F900CD"/>
    <w:rsid w:val="00F92A8E"/>
    <w:rsid w:val="00F92BCE"/>
    <w:rsid w:val="00F9392C"/>
    <w:rsid w:val="00F947A2"/>
    <w:rsid w:val="00F94B2D"/>
    <w:rsid w:val="00FA05CC"/>
    <w:rsid w:val="00FA1E9A"/>
    <w:rsid w:val="00FA28F1"/>
    <w:rsid w:val="00FA3846"/>
    <w:rsid w:val="00FA3F5D"/>
    <w:rsid w:val="00FA53B3"/>
    <w:rsid w:val="00FA70DD"/>
    <w:rsid w:val="00FB0220"/>
    <w:rsid w:val="00FB21F5"/>
    <w:rsid w:val="00FB41F9"/>
    <w:rsid w:val="00FB6D10"/>
    <w:rsid w:val="00FB7D8C"/>
    <w:rsid w:val="00FC0545"/>
    <w:rsid w:val="00FC1F4B"/>
    <w:rsid w:val="00FC2139"/>
    <w:rsid w:val="00FC26EA"/>
    <w:rsid w:val="00FC339B"/>
    <w:rsid w:val="00FC4C01"/>
    <w:rsid w:val="00FC66F0"/>
    <w:rsid w:val="00FC688E"/>
    <w:rsid w:val="00FC7E5B"/>
    <w:rsid w:val="00FD0BEC"/>
    <w:rsid w:val="00FD6781"/>
    <w:rsid w:val="00FE2790"/>
    <w:rsid w:val="00FE3FB5"/>
    <w:rsid w:val="00FE4D4D"/>
    <w:rsid w:val="00FE615A"/>
    <w:rsid w:val="00FE7196"/>
    <w:rsid w:val="00FE7504"/>
    <w:rsid w:val="00FF05A0"/>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9cbee0" strokecolor="#739cc3">
      <v:fill color="#9cbee0" color2="#bbd5f0" type="gradient">
        <o:fill v:ext="view" type="gradientUnscaled"/>
      </v:fill>
      <v:stroke color="#739cc3" weight="1.25pt" miterlimit="2"/>
    </o:shapedefaults>
    <o:shapelayout v:ext="edit">
      <o:idmap v:ext="edit" data="2"/>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paragraph" w:styleId="7">
    <w:name w:val="heading 7"/>
    <w:basedOn w:val="a"/>
    <w:next w:val="a0"/>
    <w:link w:val="70"/>
    <w:uiPriority w:val="9"/>
    <w:unhideWhenUsed/>
    <w:qFormat/>
    <w:rsid w:val="00B94259"/>
    <w:pPr>
      <w:keepNext/>
      <w:keepLines/>
      <w:widowControl/>
      <w:spacing w:before="200"/>
      <w:jc w:val="left"/>
      <w:outlineLvl w:val="6"/>
    </w:pPr>
    <w:rPr>
      <w:rFonts w:asciiTheme="majorHAnsi" w:eastAsiaTheme="majorEastAsia" w:hAnsiTheme="majorHAnsi" w:cstheme="majorBidi"/>
      <w:color w:val="4F81BD" w:themeColor="accent1"/>
      <w:kern w:val="0"/>
      <w:sz w:val="24"/>
      <w:szCs w:val="24"/>
      <w:lang w:eastAsia="en-US"/>
    </w:rPr>
  </w:style>
  <w:style w:type="paragraph" w:styleId="8">
    <w:name w:val="heading 8"/>
    <w:basedOn w:val="a"/>
    <w:next w:val="a0"/>
    <w:link w:val="80"/>
    <w:uiPriority w:val="9"/>
    <w:unhideWhenUsed/>
    <w:qFormat/>
    <w:rsid w:val="00B94259"/>
    <w:pPr>
      <w:keepNext/>
      <w:keepLines/>
      <w:widowControl/>
      <w:spacing w:before="200"/>
      <w:jc w:val="left"/>
      <w:outlineLvl w:val="7"/>
    </w:pPr>
    <w:rPr>
      <w:rFonts w:asciiTheme="majorHAnsi" w:eastAsiaTheme="majorEastAsia" w:hAnsiTheme="majorHAnsi" w:cstheme="majorBidi"/>
      <w:color w:val="4F81BD" w:themeColor="accent1"/>
      <w:kern w:val="0"/>
      <w:sz w:val="24"/>
      <w:szCs w:val="24"/>
      <w:lang w:eastAsia="en-US"/>
    </w:rPr>
  </w:style>
  <w:style w:type="paragraph" w:styleId="9">
    <w:name w:val="heading 9"/>
    <w:basedOn w:val="a"/>
    <w:next w:val="a0"/>
    <w:link w:val="90"/>
    <w:uiPriority w:val="9"/>
    <w:unhideWhenUsed/>
    <w:qFormat/>
    <w:rsid w:val="00B94259"/>
    <w:pPr>
      <w:keepNext/>
      <w:keepLines/>
      <w:widowControl/>
      <w:spacing w:before="200"/>
      <w:jc w:val="left"/>
      <w:outlineLvl w:val="8"/>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TOC7">
    <w:name w:val="toc 7"/>
    <w:basedOn w:val="a"/>
    <w:next w:val="a"/>
    <w:uiPriority w:val="39"/>
    <w:unhideWhenUsed/>
    <w:qFormat/>
    <w:pPr>
      <w:ind w:leftChars="1200" w:left="2520"/>
    </w:p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pPr>
      <w:ind w:leftChars="400" w:left="840"/>
    </w:pPr>
  </w:style>
  <w:style w:type="paragraph" w:styleId="TOC8">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TOC1">
    <w:name w:val="toc 1"/>
    <w:basedOn w:val="a"/>
    <w:next w:val="a"/>
    <w:uiPriority w:val="39"/>
    <w:unhideWhenUsed/>
  </w:style>
  <w:style w:type="paragraph" w:styleId="TOC4">
    <w:name w:val="toc 4"/>
    <w:basedOn w:val="a"/>
    <w:next w:val="a"/>
    <w:uiPriority w:val="39"/>
    <w:unhideWhenUsed/>
    <w:qFormat/>
    <w:pPr>
      <w:ind w:leftChars="600" w:left="1260"/>
    </w:p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0">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1">
    <w:name w:val="无间隔1"/>
    <w:link w:val="Char"/>
    <w:uiPriority w:val="1"/>
    <w:qFormat/>
    <w:rPr>
      <w:rFonts w:ascii="Calibri" w:hAnsi="Calibri"/>
      <w:sz w:val="22"/>
      <w:szCs w:val="22"/>
    </w:rPr>
  </w:style>
  <w:style w:type="character" w:customStyle="1" w:styleId="Char">
    <w:name w:val="无间隔 Char"/>
    <w:basedOn w:val="a1"/>
    <w:link w:val="11"/>
    <w:uiPriority w:val="1"/>
    <w:qFormat/>
    <w:rPr>
      <w:kern w:val="0"/>
      <w:sz w:val="22"/>
    </w:rPr>
  </w:style>
  <w:style w:type="paragraph" w:customStyle="1" w:styleId="12">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3">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1">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4">
    <w:name w:val="占位符文本1"/>
    <w:basedOn w:val="a1"/>
    <w:uiPriority w:val="99"/>
    <w:semiHidden/>
    <w:qFormat/>
    <w:rsid w:val="00D662EA"/>
    <w:rPr>
      <w:color w:val="808080"/>
    </w:rPr>
  </w:style>
  <w:style w:type="paragraph" w:customStyle="1" w:styleId="22">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1">
    <w:name w:val="标题3级 机器学习"/>
    <w:basedOn w:val="MlTopic3"/>
    <w:link w:val="32"/>
    <w:qFormat/>
    <w:rsid w:val="00D662EA"/>
  </w:style>
  <w:style w:type="character" w:customStyle="1" w:styleId="32">
    <w:name w:val="标题3级 机器学习 字符"/>
    <w:basedOn w:val="MlTopic30"/>
    <w:link w:val="31"/>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3">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customStyle="1" w:styleId="41">
    <w:name w:val="未处理的提及4"/>
    <w:basedOn w:val="a1"/>
    <w:uiPriority w:val="99"/>
    <w:semiHidden/>
    <w:unhideWhenUsed/>
    <w:rsid w:val="00D662EA"/>
    <w:rPr>
      <w:color w:val="808080"/>
      <w:shd w:val="clear" w:color="auto" w:fill="E6E6E6"/>
    </w:rPr>
  </w:style>
  <w:style w:type="character" w:customStyle="1" w:styleId="70">
    <w:name w:val="标题 7 字符"/>
    <w:basedOn w:val="a1"/>
    <w:link w:val="7"/>
    <w:uiPriority w:val="9"/>
    <w:rsid w:val="00B94259"/>
    <w:rPr>
      <w:rFonts w:asciiTheme="majorHAnsi" w:eastAsiaTheme="majorEastAsia" w:hAnsiTheme="majorHAnsi" w:cstheme="majorBidi"/>
      <w:color w:val="4F81BD" w:themeColor="accent1"/>
      <w:sz w:val="24"/>
      <w:szCs w:val="24"/>
      <w:lang w:eastAsia="en-US"/>
    </w:rPr>
  </w:style>
  <w:style w:type="character" w:customStyle="1" w:styleId="80">
    <w:name w:val="标题 8 字符"/>
    <w:basedOn w:val="a1"/>
    <w:link w:val="8"/>
    <w:uiPriority w:val="9"/>
    <w:rsid w:val="00B94259"/>
    <w:rPr>
      <w:rFonts w:asciiTheme="majorHAnsi" w:eastAsiaTheme="majorEastAsia" w:hAnsiTheme="majorHAnsi" w:cstheme="majorBidi"/>
      <w:color w:val="4F81BD" w:themeColor="accent1"/>
      <w:sz w:val="24"/>
      <w:szCs w:val="24"/>
      <w:lang w:eastAsia="en-US"/>
    </w:rPr>
  </w:style>
  <w:style w:type="character" w:customStyle="1" w:styleId="90">
    <w:name w:val="标题 9 字符"/>
    <w:basedOn w:val="a1"/>
    <w:link w:val="9"/>
    <w:uiPriority w:val="9"/>
    <w:rsid w:val="00B94259"/>
    <w:rPr>
      <w:rFonts w:asciiTheme="majorHAnsi" w:eastAsiaTheme="majorEastAsia" w:hAnsiTheme="majorHAnsi" w:cstheme="majorBidi"/>
      <w:color w:val="4F81BD" w:themeColor="accent1"/>
      <w:sz w:val="24"/>
      <w:szCs w:val="24"/>
      <w:lang w:eastAsia="en-US"/>
    </w:rPr>
  </w:style>
  <w:style w:type="table" w:customStyle="1" w:styleId="Table">
    <w:name w:val="Table"/>
    <w:semiHidden/>
    <w:unhideWhenUsed/>
    <w:qFormat/>
    <w:rsid w:val="00B94259"/>
    <w:pPr>
      <w:spacing w:after="200"/>
    </w:pPr>
    <w:rPr>
      <w:rFonts w:asciiTheme="minorHAnsi" w:eastAsiaTheme="minorEastAsia" w:hAnsiTheme="minorHAnsi" w:cstheme="minorBidi"/>
      <w:sz w:val="24"/>
      <w:szCs w:val="24"/>
      <w:lang w:eastAsia="en-US"/>
    </w:rPr>
    <w:tblPr>
      <w:tblInd w:w="0" w:type="dxa"/>
      <w:tblCellMar>
        <w:top w:w="0" w:type="dxa"/>
        <w:left w:w="108" w:type="dxa"/>
        <w:bottom w:w="0" w:type="dxa"/>
        <w:right w:w="108" w:type="dxa"/>
      </w:tblCellMar>
    </w:tblPr>
  </w:style>
  <w:style w:type="paragraph" w:customStyle="1" w:styleId="CaptionedFigure">
    <w:name w:val="Captioned Figure"/>
    <w:basedOn w:val="Figure"/>
    <w:rsid w:val="00B94259"/>
    <w:pPr>
      <w:keepNext/>
    </w:pPr>
  </w:style>
  <w:style w:type="character" w:styleId="affa">
    <w:name w:val="Unresolved Mention"/>
    <w:basedOn w:val="a1"/>
    <w:uiPriority w:val="99"/>
    <w:semiHidden/>
    <w:unhideWhenUsed/>
    <w:rsid w:val="00FC1F4B"/>
    <w:rPr>
      <w:color w:val="605E5C"/>
      <w:shd w:val="clear" w:color="auto" w:fill="E1DFDD"/>
    </w:rPr>
  </w:style>
  <w:style w:type="character" w:styleId="affb">
    <w:name w:val="annotation reference"/>
    <w:basedOn w:val="a1"/>
    <w:semiHidden/>
    <w:unhideWhenUsed/>
    <w:rsid w:val="000D20B8"/>
    <w:rPr>
      <w:sz w:val="21"/>
      <w:szCs w:val="21"/>
    </w:rPr>
  </w:style>
  <w:style w:type="paragraph" w:styleId="affc">
    <w:name w:val="annotation text"/>
    <w:basedOn w:val="a"/>
    <w:link w:val="affd"/>
    <w:unhideWhenUsed/>
    <w:rsid w:val="000D20B8"/>
    <w:pPr>
      <w:jc w:val="left"/>
    </w:pPr>
  </w:style>
  <w:style w:type="character" w:customStyle="1" w:styleId="affd">
    <w:name w:val="批注文字 字符"/>
    <w:basedOn w:val="a1"/>
    <w:link w:val="affc"/>
    <w:rsid w:val="000D20B8"/>
    <w:rPr>
      <w:rFonts w:ascii="Calibri" w:hAnsi="Calibri"/>
      <w:kern w:val="2"/>
      <w:sz w:val="21"/>
      <w:szCs w:val="22"/>
    </w:rPr>
  </w:style>
  <w:style w:type="paragraph" w:styleId="affe">
    <w:name w:val="annotation subject"/>
    <w:basedOn w:val="affc"/>
    <w:next w:val="affc"/>
    <w:link w:val="afff"/>
    <w:semiHidden/>
    <w:unhideWhenUsed/>
    <w:rsid w:val="000D20B8"/>
    <w:rPr>
      <w:b/>
      <w:bCs/>
    </w:rPr>
  </w:style>
  <w:style w:type="character" w:customStyle="1" w:styleId="afff">
    <w:name w:val="批注主题 字符"/>
    <w:basedOn w:val="affd"/>
    <w:link w:val="affe"/>
    <w:semiHidden/>
    <w:rsid w:val="000D20B8"/>
    <w:rPr>
      <w:rFonts w:ascii="Calibri" w:hAnsi="Calibr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642538499">
      <w:bodyDiv w:val="1"/>
      <w:marLeft w:val="0"/>
      <w:marRight w:val="0"/>
      <w:marTop w:val="0"/>
      <w:marBottom w:val="0"/>
      <w:divBdr>
        <w:top w:val="none" w:sz="0" w:space="0" w:color="auto"/>
        <w:left w:val="none" w:sz="0" w:space="0" w:color="auto"/>
        <w:bottom w:val="none" w:sz="0" w:space="0" w:color="auto"/>
        <w:right w:val="none" w:sz="0" w:space="0" w:color="auto"/>
      </w:divBdr>
      <w:divsChild>
        <w:div w:id="924999654">
          <w:marLeft w:val="0"/>
          <w:marRight w:val="0"/>
          <w:marTop w:val="0"/>
          <w:marBottom w:val="0"/>
          <w:divBdr>
            <w:top w:val="none" w:sz="0" w:space="0" w:color="auto"/>
            <w:left w:val="none" w:sz="0" w:space="0" w:color="auto"/>
            <w:bottom w:val="none" w:sz="0" w:space="0" w:color="auto"/>
            <w:right w:val="none" w:sz="0" w:space="0" w:color="auto"/>
          </w:divBdr>
        </w:div>
      </w:divsChild>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6.png"/><Relationship Id="rId21" Type="http://schemas.openxmlformats.org/officeDocument/2006/relationships/image" Target="media/image3.png"/><Relationship Id="rId63" Type="http://schemas.openxmlformats.org/officeDocument/2006/relationships/image" Target="media/image42.png"/><Relationship Id="rId159" Type="http://schemas.openxmlformats.org/officeDocument/2006/relationships/image" Target="media/image134.png"/><Relationship Id="rId324" Type="http://schemas.openxmlformats.org/officeDocument/2006/relationships/image" Target="media/image291.jpg"/><Relationship Id="rId366" Type="http://schemas.openxmlformats.org/officeDocument/2006/relationships/image" Target="media/image331.jpg"/><Relationship Id="rId170" Type="http://schemas.openxmlformats.org/officeDocument/2006/relationships/image" Target="media/image145.jpg"/><Relationship Id="rId226" Type="http://schemas.openxmlformats.org/officeDocument/2006/relationships/image" Target="media/image200.wmf"/><Relationship Id="rId268" Type="http://schemas.openxmlformats.org/officeDocument/2006/relationships/image" Target="media/image236.jpg"/><Relationship Id="rId32" Type="http://schemas.openxmlformats.org/officeDocument/2006/relationships/image" Target="media/image11.png"/><Relationship Id="rId74" Type="http://schemas.openxmlformats.org/officeDocument/2006/relationships/image" Target="media/image49.png"/><Relationship Id="rId128" Type="http://schemas.openxmlformats.org/officeDocument/2006/relationships/image" Target="media/image103.png"/><Relationship Id="rId335" Type="http://schemas.openxmlformats.org/officeDocument/2006/relationships/image" Target="media/image302.png"/><Relationship Id="rId377" Type="http://schemas.openxmlformats.org/officeDocument/2006/relationships/image" Target="media/image337.png"/><Relationship Id="rId5" Type="http://schemas.openxmlformats.org/officeDocument/2006/relationships/settings" Target="settings.xml"/><Relationship Id="rId181" Type="http://schemas.openxmlformats.org/officeDocument/2006/relationships/image" Target="media/image156.png"/><Relationship Id="rId237" Type="http://schemas.openxmlformats.org/officeDocument/2006/relationships/image" Target="media/image209.png"/><Relationship Id="rId279" Type="http://schemas.openxmlformats.org/officeDocument/2006/relationships/image" Target="media/image247.png"/><Relationship Id="rId43" Type="http://schemas.openxmlformats.org/officeDocument/2006/relationships/image" Target="media/image22.png"/><Relationship Id="rId139" Type="http://schemas.openxmlformats.org/officeDocument/2006/relationships/image" Target="media/image114.png"/><Relationship Id="rId290" Type="http://schemas.openxmlformats.org/officeDocument/2006/relationships/image" Target="media/image257.png"/><Relationship Id="rId304" Type="http://schemas.openxmlformats.org/officeDocument/2006/relationships/image" Target="media/image271.jpg"/><Relationship Id="rId346" Type="http://schemas.openxmlformats.org/officeDocument/2006/relationships/image" Target="media/image313.png"/><Relationship Id="rId85" Type="http://schemas.openxmlformats.org/officeDocument/2006/relationships/image" Target="media/image60.png"/><Relationship Id="rId150" Type="http://schemas.openxmlformats.org/officeDocument/2006/relationships/image" Target="media/image125.png"/><Relationship Id="rId192" Type="http://schemas.openxmlformats.org/officeDocument/2006/relationships/image" Target="media/image167.png"/><Relationship Id="rId206" Type="http://schemas.openxmlformats.org/officeDocument/2006/relationships/image" Target="media/image181.png"/><Relationship Id="rId248" Type="http://schemas.openxmlformats.org/officeDocument/2006/relationships/image" Target="media/image220.wmf"/><Relationship Id="rId12" Type="http://schemas.openxmlformats.org/officeDocument/2006/relationships/hyperlink" Target="https://www.bilibili.com/video/BV1W34y1i7xK" TargetMode="External"/><Relationship Id="rId108" Type="http://schemas.openxmlformats.org/officeDocument/2006/relationships/image" Target="media/image83.png"/><Relationship Id="rId315" Type="http://schemas.openxmlformats.org/officeDocument/2006/relationships/image" Target="media/image282.png"/><Relationship Id="rId357" Type="http://schemas.openxmlformats.org/officeDocument/2006/relationships/image" Target="media/image323.wmf"/><Relationship Id="rId54" Type="http://schemas.openxmlformats.org/officeDocument/2006/relationships/image" Target="media/image33.jpg"/><Relationship Id="rId96" Type="http://schemas.openxmlformats.org/officeDocument/2006/relationships/image" Target="media/image71.png"/><Relationship Id="rId161" Type="http://schemas.openxmlformats.org/officeDocument/2006/relationships/image" Target="media/image136.png"/><Relationship Id="rId217" Type="http://schemas.openxmlformats.org/officeDocument/2006/relationships/image" Target="media/image192.jpg"/><Relationship Id="rId259" Type="http://schemas.openxmlformats.org/officeDocument/2006/relationships/oleObject" Target="embeddings/oleObject7.bin"/><Relationship Id="rId23" Type="http://schemas.openxmlformats.org/officeDocument/2006/relationships/footer" Target="footer2.xml"/><Relationship Id="rId119" Type="http://schemas.openxmlformats.org/officeDocument/2006/relationships/image" Target="media/image94.png"/><Relationship Id="rId270" Type="http://schemas.openxmlformats.org/officeDocument/2006/relationships/image" Target="media/image238.png"/><Relationship Id="rId326" Type="http://schemas.openxmlformats.org/officeDocument/2006/relationships/image" Target="media/image293.png"/><Relationship Id="rId65" Type="http://schemas.openxmlformats.org/officeDocument/2006/relationships/image" Target="media/image44.png"/><Relationship Id="rId130" Type="http://schemas.openxmlformats.org/officeDocument/2006/relationships/image" Target="media/image105.png"/><Relationship Id="rId368" Type="http://schemas.openxmlformats.org/officeDocument/2006/relationships/image" Target="media/image333.png"/><Relationship Id="rId172" Type="http://schemas.openxmlformats.org/officeDocument/2006/relationships/image" Target="media/image147.png"/><Relationship Id="rId228" Type="http://schemas.openxmlformats.org/officeDocument/2006/relationships/image" Target="media/image201.jpg"/><Relationship Id="rId281" Type="http://schemas.openxmlformats.org/officeDocument/2006/relationships/image" Target="media/image249.png"/><Relationship Id="rId337" Type="http://schemas.openxmlformats.org/officeDocument/2006/relationships/image" Target="media/image304.jpg"/><Relationship Id="rId34" Type="http://schemas.openxmlformats.org/officeDocument/2006/relationships/image" Target="media/image13.png"/><Relationship Id="rId76" Type="http://schemas.openxmlformats.org/officeDocument/2006/relationships/image" Target="media/image51.png"/><Relationship Id="rId141" Type="http://schemas.openxmlformats.org/officeDocument/2006/relationships/image" Target="media/image116.png"/><Relationship Id="rId379" Type="http://schemas.openxmlformats.org/officeDocument/2006/relationships/header" Target="header1.xml"/><Relationship Id="rId7" Type="http://schemas.openxmlformats.org/officeDocument/2006/relationships/footnotes" Target="footnotes.xml"/><Relationship Id="rId183" Type="http://schemas.openxmlformats.org/officeDocument/2006/relationships/image" Target="media/image158.png"/><Relationship Id="rId239" Type="http://schemas.openxmlformats.org/officeDocument/2006/relationships/image" Target="media/image211.png"/><Relationship Id="rId250" Type="http://schemas.openxmlformats.org/officeDocument/2006/relationships/image" Target="media/image221.png"/><Relationship Id="rId292" Type="http://schemas.openxmlformats.org/officeDocument/2006/relationships/image" Target="media/image259.png"/><Relationship Id="rId306" Type="http://schemas.openxmlformats.org/officeDocument/2006/relationships/image" Target="media/image273.png"/><Relationship Id="rId45" Type="http://schemas.openxmlformats.org/officeDocument/2006/relationships/image" Target="media/image24.png"/><Relationship Id="rId87" Type="http://schemas.openxmlformats.org/officeDocument/2006/relationships/image" Target="media/image62.png"/><Relationship Id="rId110" Type="http://schemas.openxmlformats.org/officeDocument/2006/relationships/image" Target="media/image85.png"/><Relationship Id="rId348" Type="http://schemas.openxmlformats.org/officeDocument/2006/relationships/image" Target="media/image315.wmf"/><Relationship Id="rId152" Type="http://schemas.openxmlformats.org/officeDocument/2006/relationships/image" Target="media/image127.png"/><Relationship Id="rId194" Type="http://schemas.openxmlformats.org/officeDocument/2006/relationships/image" Target="media/image169.jpg"/><Relationship Id="rId208" Type="http://schemas.openxmlformats.org/officeDocument/2006/relationships/image" Target="media/image183.png"/><Relationship Id="rId261" Type="http://schemas.openxmlformats.org/officeDocument/2006/relationships/image" Target="media/image229.png"/><Relationship Id="rId14" Type="http://schemas.openxmlformats.org/officeDocument/2006/relationships/hyperlink" Target="https://www.coursera.org/course/ml" TargetMode="External"/><Relationship Id="rId56" Type="http://schemas.openxmlformats.org/officeDocument/2006/relationships/image" Target="media/image35.png"/><Relationship Id="rId317" Type="http://schemas.openxmlformats.org/officeDocument/2006/relationships/image" Target="media/image284.png"/><Relationship Id="rId359" Type="http://schemas.openxmlformats.org/officeDocument/2006/relationships/image" Target="media/image324.png"/><Relationship Id="rId98" Type="http://schemas.openxmlformats.org/officeDocument/2006/relationships/image" Target="media/image73.png"/><Relationship Id="rId121" Type="http://schemas.openxmlformats.org/officeDocument/2006/relationships/image" Target="media/image96.png"/><Relationship Id="rId163" Type="http://schemas.openxmlformats.org/officeDocument/2006/relationships/image" Target="media/image138.png"/><Relationship Id="rId219" Type="http://schemas.openxmlformats.org/officeDocument/2006/relationships/image" Target="media/image194.jpg"/><Relationship Id="rId370" Type="http://schemas.openxmlformats.org/officeDocument/2006/relationships/hyperlink" Target="http://cs229.stanford.edu/summer2019/cs229-linalg.pdf" TargetMode="External"/><Relationship Id="rId230" Type="http://schemas.openxmlformats.org/officeDocument/2006/relationships/image" Target="media/image203.wmf"/><Relationship Id="rId25" Type="http://schemas.openxmlformats.org/officeDocument/2006/relationships/image" Target="media/image4.png"/><Relationship Id="rId67" Type="http://schemas.openxmlformats.org/officeDocument/2006/relationships/image" Target="media/image46.png"/><Relationship Id="rId272" Type="http://schemas.openxmlformats.org/officeDocument/2006/relationships/image" Target="media/image240.png"/><Relationship Id="rId328" Type="http://schemas.openxmlformats.org/officeDocument/2006/relationships/image" Target="media/image295.jpg"/><Relationship Id="rId132" Type="http://schemas.openxmlformats.org/officeDocument/2006/relationships/image" Target="media/image107.png"/><Relationship Id="rId174" Type="http://schemas.openxmlformats.org/officeDocument/2006/relationships/image" Target="media/image149.png"/><Relationship Id="rId381" Type="http://schemas.openxmlformats.org/officeDocument/2006/relationships/fontTable" Target="fontTable.xml"/><Relationship Id="rId241" Type="http://schemas.openxmlformats.org/officeDocument/2006/relationships/image" Target="media/image213.jpg"/><Relationship Id="rId36" Type="http://schemas.openxmlformats.org/officeDocument/2006/relationships/image" Target="media/image15.png"/><Relationship Id="rId283" Type="http://schemas.openxmlformats.org/officeDocument/2006/relationships/image" Target="media/image251.png"/><Relationship Id="rId339" Type="http://schemas.openxmlformats.org/officeDocument/2006/relationships/image" Target="media/image306.png"/><Relationship Id="rId78" Type="http://schemas.openxmlformats.org/officeDocument/2006/relationships/image" Target="media/image53.png"/><Relationship Id="rId101" Type="http://schemas.openxmlformats.org/officeDocument/2006/relationships/image" Target="media/image76.png"/><Relationship Id="rId143" Type="http://schemas.openxmlformats.org/officeDocument/2006/relationships/image" Target="media/image118.png"/><Relationship Id="rId185" Type="http://schemas.openxmlformats.org/officeDocument/2006/relationships/image" Target="media/image160.png"/><Relationship Id="rId350" Type="http://schemas.openxmlformats.org/officeDocument/2006/relationships/image" Target="media/image316.png"/><Relationship Id="rId9" Type="http://schemas.openxmlformats.org/officeDocument/2006/relationships/image" Target="media/image1.png"/><Relationship Id="rId210" Type="http://schemas.openxmlformats.org/officeDocument/2006/relationships/image" Target="media/image185.png"/><Relationship Id="rId26" Type="http://schemas.openxmlformats.org/officeDocument/2006/relationships/image" Target="media/image5.png"/><Relationship Id="rId231" Type="http://schemas.openxmlformats.org/officeDocument/2006/relationships/oleObject" Target="embeddings/oleObject3.bin"/><Relationship Id="rId252" Type="http://schemas.openxmlformats.org/officeDocument/2006/relationships/image" Target="media/image223.png"/><Relationship Id="rId273" Type="http://schemas.openxmlformats.org/officeDocument/2006/relationships/image" Target="media/image241.jpg"/><Relationship Id="rId294" Type="http://schemas.openxmlformats.org/officeDocument/2006/relationships/image" Target="media/image261.png"/><Relationship Id="rId308" Type="http://schemas.openxmlformats.org/officeDocument/2006/relationships/image" Target="media/image275.png"/><Relationship Id="rId329" Type="http://schemas.openxmlformats.org/officeDocument/2006/relationships/image" Target="media/image296.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jpg"/><Relationship Id="rId340" Type="http://schemas.openxmlformats.org/officeDocument/2006/relationships/image" Target="media/image307.jpg"/><Relationship Id="rId361" Type="http://schemas.openxmlformats.org/officeDocument/2006/relationships/image" Target="media/image326.jpg"/><Relationship Id="rId196" Type="http://schemas.openxmlformats.org/officeDocument/2006/relationships/image" Target="media/image171.jpg"/><Relationship Id="rId200" Type="http://schemas.openxmlformats.org/officeDocument/2006/relationships/image" Target="media/image175.jpg"/><Relationship Id="rId382" Type="http://schemas.microsoft.com/office/2011/relationships/people" Target="people.xml"/><Relationship Id="rId16" Type="http://schemas.openxmlformats.org/officeDocument/2006/relationships/hyperlink" Target="https://github.com/fengdu78/Coursera-ML-AndrewNg-Notes" TargetMode="External"/><Relationship Id="rId221" Type="http://schemas.openxmlformats.org/officeDocument/2006/relationships/image" Target="media/image196.png"/><Relationship Id="rId242" Type="http://schemas.openxmlformats.org/officeDocument/2006/relationships/image" Target="media/image214.png"/><Relationship Id="rId263" Type="http://schemas.openxmlformats.org/officeDocument/2006/relationships/image" Target="media/image231.png"/><Relationship Id="rId284" Type="http://schemas.openxmlformats.org/officeDocument/2006/relationships/image" Target="media/image252.wmf"/><Relationship Id="rId319" Type="http://schemas.openxmlformats.org/officeDocument/2006/relationships/image" Target="media/image286.png"/><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330" Type="http://schemas.openxmlformats.org/officeDocument/2006/relationships/image" Target="media/image297.png"/><Relationship Id="rId90" Type="http://schemas.openxmlformats.org/officeDocument/2006/relationships/image" Target="media/image65.png"/><Relationship Id="rId165" Type="http://schemas.openxmlformats.org/officeDocument/2006/relationships/image" Target="media/image140.jpg"/><Relationship Id="rId186" Type="http://schemas.openxmlformats.org/officeDocument/2006/relationships/image" Target="media/image161.png"/><Relationship Id="rId351" Type="http://schemas.openxmlformats.org/officeDocument/2006/relationships/image" Target="media/image317.png"/><Relationship Id="rId372" Type="http://schemas.openxmlformats.org/officeDocument/2006/relationships/image" Target="media/image335.png"/><Relationship Id="rId211" Type="http://schemas.openxmlformats.org/officeDocument/2006/relationships/image" Target="media/image186.png"/><Relationship Id="rId232" Type="http://schemas.openxmlformats.org/officeDocument/2006/relationships/image" Target="media/image204.jpg"/><Relationship Id="rId253" Type="http://schemas.openxmlformats.org/officeDocument/2006/relationships/image" Target="media/image224.wmf"/><Relationship Id="rId274" Type="http://schemas.openxmlformats.org/officeDocument/2006/relationships/image" Target="media/image242.png"/><Relationship Id="rId295" Type="http://schemas.openxmlformats.org/officeDocument/2006/relationships/image" Target="media/image262.png"/><Relationship Id="rId309" Type="http://schemas.openxmlformats.org/officeDocument/2006/relationships/image" Target="media/image276.png"/><Relationship Id="rId27" Type="http://schemas.openxmlformats.org/officeDocument/2006/relationships/image" Target="media/image6.png"/><Relationship Id="rId48" Type="http://schemas.openxmlformats.org/officeDocument/2006/relationships/image" Target="media/image27.png"/><Relationship Id="rId69" Type="http://schemas.openxmlformats.org/officeDocument/2006/relationships/image" Target="media/image48.jpg"/><Relationship Id="rId113" Type="http://schemas.openxmlformats.org/officeDocument/2006/relationships/image" Target="media/image88.png"/><Relationship Id="rId134" Type="http://schemas.openxmlformats.org/officeDocument/2006/relationships/image" Target="media/image109.png"/><Relationship Id="rId320" Type="http://schemas.openxmlformats.org/officeDocument/2006/relationships/image" Target="media/image287.png"/><Relationship Id="rId80" Type="http://schemas.openxmlformats.org/officeDocument/2006/relationships/image" Target="media/image55.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341" Type="http://schemas.openxmlformats.org/officeDocument/2006/relationships/image" Target="media/image308.png"/><Relationship Id="rId362" Type="http://schemas.openxmlformats.org/officeDocument/2006/relationships/image" Target="media/image327.jpg"/><Relationship Id="rId383" Type="http://schemas.openxmlformats.org/officeDocument/2006/relationships/theme" Target="theme/theme1.xml"/><Relationship Id="rId201" Type="http://schemas.openxmlformats.org/officeDocument/2006/relationships/image" Target="media/image176.png"/><Relationship Id="rId222" Type="http://schemas.openxmlformats.org/officeDocument/2006/relationships/image" Target="media/image197.png"/><Relationship Id="rId243" Type="http://schemas.openxmlformats.org/officeDocument/2006/relationships/image" Target="media/image215.png"/><Relationship Id="rId264" Type="http://schemas.openxmlformats.org/officeDocument/2006/relationships/image" Target="media/image232.png"/><Relationship Id="rId285" Type="http://schemas.openxmlformats.org/officeDocument/2006/relationships/oleObject" Target="embeddings/oleObject8.bin"/><Relationship Id="rId17" Type="http://schemas.openxmlformats.org/officeDocument/2006/relationships/hyperlink" Target="https://github.com/fengdu78/deeplearning_ai_books" TargetMode="Externa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78.png"/><Relationship Id="rId124" Type="http://schemas.openxmlformats.org/officeDocument/2006/relationships/image" Target="media/image99.png"/><Relationship Id="rId310" Type="http://schemas.openxmlformats.org/officeDocument/2006/relationships/image" Target="media/image277.jpg"/><Relationship Id="rId70" Type="http://schemas.openxmlformats.org/officeDocument/2006/relationships/comments" Target="comments.xml"/><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41.jpg"/><Relationship Id="rId187" Type="http://schemas.openxmlformats.org/officeDocument/2006/relationships/image" Target="media/image162.jpeg"/><Relationship Id="rId331" Type="http://schemas.openxmlformats.org/officeDocument/2006/relationships/image" Target="media/image298.png"/><Relationship Id="rId352" Type="http://schemas.openxmlformats.org/officeDocument/2006/relationships/image" Target="media/image318.png"/><Relationship Id="rId373" Type="http://schemas.openxmlformats.org/officeDocument/2006/relationships/hyperlink" Target="http://cs229.stanford.edu/summer2019/cs229-prob.pdf" TargetMode="External"/><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205.png"/><Relationship Id="rId254" Type="http://schemas.openxmlformats.org/officeDocument/2006/relationships/oleObject" Target="embeddings/oleObject5.bin"/><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89.png"/><Relationship Id="rId275" Type="http://schemas.openxmlformats.org/officeDocument/2006/relationships/image" Target="media/image243.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39.jpg"/><Relationship Id="rId81" Type="http://schemas.openxmlformats.org/officeDocument/2006/relationships/image" Target="media/image56.png"/><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321" Type="http://schemas.openxmlformats.org/officeDocument/2006/relationships/image" Target="media/image288.jpg"/><Relationship Id="rId342" Type="http://schemas.openxmlformats.org/officeDocument/2006/relationships/image" Target="media/image309.png"/><Relationship Id="rId363" Type="http://schemas.openxmlformats.org/officeDocument/2006/relationships/image" Target="media/image328.png"/><Relationship Id="rId202" Type="http://schemas.openxmlformats.org/officeDocument/2006/relationships/image" Target="media/image177.jpg"/><Relationship Id="rId223" Type="http://schemas.openxmlformats.org/officeDocument/2006/relationships/image" Target="media/image198.jpg"/><Relationship Id="rId244" Type="http://schemas.openxmlformats.org/officeDocument/2006/relationships/image" Target="media/image216.png"/><Relationship Id="rId18" Type="http://schemas.openxmlformats.org/officeDocument/2006/relationships/hyperlink" Target="https://github.com/fengdu78/lihang-code" TargetMode="External"/><Relationship Id="rId39" Type="http://schemas.openxmlformats.org/officeDocument/2006/relationships/image" Target="media/image18.png"/><Relationship Id="rId265" Type="http://schemas.openxmlformats.org/officeDocument/2006/relationships/image" Target="media/image233.png"/><Relationship Id="rId286" Type="http://schemas.openxmlformats.org/officeDocument/2006/relationships/image" Target="media/image253.png"/><Relationship Id="rId50" Type="http://schemas.openxmlformats.org/officeDocument/2006/relationships/image" Target="media/image29.pn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2.jpg"/><Relationship Id="rId188" Type="http://schemas.openxmlformats.org/officeDocument/2006/relationships/image" Target="media/image163.jpg"/><Relationship Id="rId311" Type="http://schemas.openxmlformats.org/officeDocument/2006/relationships/image" Target="media/image278.jpg"/><Relationship Id="rId332" Type="http://schemas.openxmlformats.org/officeDocument/2006/relationships/image" Target="media/image299.png"/><Relationship Id="rId353" Type="http://schemas.openxmlformats.org/officeDocument/2006/relationships/image" Target="media/image319.png"/><Relationship Id="rId374" Type="http://schemas.openxmlformats.org/officeDocument/2006/relationships/hyperlink" Target="https://github.com/szy2120109" TargetMode="External"/><Relationship Id="rId71" Type="http://schemas.microsoft.com/office/2011/relationships/commentsExtended" Target="commentsExtended.xml"/><Relationship Id="rId92" Type="http://schemas.openxmlformats.org/officeDocument/2006/relationships/image" Target="media/image67.png"/><Relationship Id="rId213" Type="http://schemas.openxmlformats.org/officeDocument/2006/relationships/image" Target="media/image188.png"/><Relationship Id="rId234" Type="http://schemas.openxmlformats.org/officeDocument/2006/relationships/image" Target="media/image206.png"/><Relationship Id="rId2" Type="http://schemas.openxmlformats.org/officeDocument/2006/relationships/customXml" Target="../customXml/item2.xml"/><Relationship Id="rId29" Type="http://schemas.openxmlformats.org/officeDocument/2006/relationships/image" Target="media/image8.png"/><Relationship Id="rId255" Type="http://schemas.openxmlformats.org/officeDocument/2006/relationships/image" Target="media/image225.jpg"/><Relationship Id="rId276" Type="http://schemas.openxmlformats.org/officeDocument/2006/relationships/image" Target="media/image244.png"/><Relationship Id="rId297" Type="http://schemas.openxmlformats.org/officeDocument/2006/relationships/image" Target="media/image264.png"/><Relationship Id="rId40" Type="http://schemas.openxmlformats.org/officeDocument/2006/relationships/image" Target="media/image19.png"/><Relationship Id="rId115" Type="http://schemas.openxmlformats.org/officeDocument/2006/relationships/image" Target="media/image90.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301" Type="http://schemas.openxmlformats.org/officeDocument/2006/relationships/image" Target="media/image268.png"/><Relationship Id="rId322" Type="http://schemas.openxmlformats.org/officeDocument/2006/relationships/image" Target="media/image289.png"/><Relationship Id="rId343" Type="http://schemas.openxmlformats.org/officeDocument/2006/relationships/image" Target="media/image310.png"/><Relationship Id="rId364" Type="http://schemas.openxmlformats.org/officeDocument/2006/relationships/image" Target="media/image329.jpg"/><Relationship Id="rId61" Type="http://schemas.openxmlformats.org/officeDocument/2006/relationships/image" Target="media/image40.png"/><Relationship Id="rId82" Type="http://schemas.openxmlformats.org/officeDocument/2006/relationships/image" Target="media/image57.png"/><Relationship Id="rId199" Type="http://schemas.openxmlformats.org/officeDocument/2006/relationships/image" Target="media/image174.png"/><Relationship Id="rId203" Type="http://schemas.openxmlformats.org/officeDocument/2006/relationships/image" Target="media/image178.png"/><Relationship Id="rId19" Type="http://schemas.openxmlformats.org/officeDocument/2006/relationships/hyperlink" Target="https://github.com/fengdu78/Data-Science-Notes" TargetMode="External"/><Relationship Id="rId224" Type="http://schemas.openxmlformats.org/officeDocument/2006/relationships/image" Target="media/image199.wmf"/><Relationship Id="rId245" Type="http://schemas.openxmlformats.org/officeDocument/2006/relationships/image" Target="media/image217.png"/><Relationship Id="rId266" Type="http://schemas.openxmlformats.org/officeDocument/2006/relationships/image" Target="media/image234.png"/><Relationship Id="rId287" Type="http://schemas.openxmlformats.org/officeDocument/2006/relationships/image" Target="media/image254.png"/><Relationship Id="rId30" Type="http://schemas.openxmlformats.org/officeDocument/2006/relationships/image" Target="media/image9.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312" Type="http://schemas.openxmlformats.org/officeDocument/2006/relationships/image" Target="media/image279.jpg"/><Relationship Id="rId333" Type="http://schemas.openxmlformats.org/officeDocument/2006/relationships/image" Target="media/image300.png"/><Relationship Id="rId354" Type="http://schemas.openxmlformats.org/officeDocument/2006/relationships/image" Target="media/image320.png"/><Relationship Id="rId51" Type="http://schemas.openxmlformats.org/officeDocument/2006/relationships/image" Target="media/image30.png"/><Relationship Id="rId72" Type="http://schemas.microsoft.com/office/2016/09/relationships/commentsIds" Target="commentsIds.xml"/><Relationship Id="rId93" Type="http://schemas.openxmlformats.org/officeDocument/2006/relationships/image" Target="media/image68.png"/><Relationship Id="rId189" Type="http://schemas.openxmlformats.org/officeDocument/2006/relationships/image" Target="media/image164.jpg"/><Relationship Id="rId375" Type="http://schemas.openxmlformats.org/officeDocument/2006/relationships/hyperlink" Target="https://github.com/fengdu78" TargetMode="External"/><Relationship Id="rId3" Type="http://schemas.openxmlformats.org/officeDocument/2006/relationships/numbering" Target="numbering.xml"/><Relationship Id="rId214" Type="http://schemas.openxmlformats.org/officeDocument/2006/relationships/image" Target="media/image189.png"/><Relationship Id="rId235" Type="http://schemas.openxmlformats.org/officeDocument/2006/relationships/image" Target="media/image207.png"/><Relationship Id="rId256" Type="http://schemas.openxmlformats.org/officeDocument/2006/relationships/image" Target="media/image226.png"/><Relationship Id="rId277" Type="http://schemas.openxmlformats.org/officeDocument/2006/relationships/image" Target="media/image245.png"/><Relationship Id="rId298" Type="http://schemas.openxmlformats.org/officeDocument/2006/relationships/image" Target="media/image265.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302" Type="http://schemas.openxmlformats.org/officeDocument/2006/relationships/image" Target="media/image269.png"/><Relationship Id="rId323" Type="http://schemas.openxmlformats.org/officeDocument/2006/relationships/image" Target="media/image290.png"/><Relationship Id="rId344" Type="http://schemas.openxmlformats.org/officeDocument/2006/relationships/image" Target="media/image311.png"/><Relationship Id="rId20" Type="http://schemas.openxmlformats.org/officeDocument/2006/relationships/hyperlink" Target="https://www.zhihu.com/people/fengdu78/" TargetMode="External"/><Relationship Id="rId41" Type="http://schemas.openxmlformats.org/officeDocument/2006/relationships/image" Target="media/image20.png"/><Relationship Id="rId62" Type="http://schemas.openxmlformats.org/officeDocument/2006/relationships/image" Target="media/image41.jpg"/><Relationship Id="rId83" Type="http://schemas.openxmlformats.org/officeDocument/2006/relationships/image" Target="media/image58.png"/><Relationship Id="rId179" Type="http://schemas.openxmlformats.org/officeDocument/2006/relationships/image" Target="media/image154.png"/><Relationship Id="rId365" Type="http://schemas.openxmlformats.org/officeDocument/2006/relationships/image" Target="media/image330.jpg"/><Relationship Id="rId190" Type="http://schemas.openxmlformats.org/officeDocument/2006/relationships/image" Target="media/image165.jpg"/><Relationship Id="rId204" Type="http://schemas.openxmlformats.org/officeDocument/2006/relationships/image" Target="media/image179.jpg"/><Relationship Id="rId225" Type="http://schemas.openxmlformats.org/officeDocument/2006/relationships/oleObject" Target="embeddings/oleObject1.bin"/><Relationship Id="rId246" Type="http://schemas.openxmlformats.org/officeDocument/2006/relationships/image" Target="media/image218.png"/><Relationship Id="rId267" Type="http://schemas.openxmlformats.org/officeDocument/2006/relationships/image" Target="media/image235.jpg"/><Relationship Id="rId288" Type="http://schemas.openxmlformats.org/officeDocument/2006/relationships/image" Target="media/image255.png"/><Relationship Id="rId106" Type="http://schemas.openxmlformats.org/officeDocument/2006/relationships/image" Target="media/image81.png"/><Relationship Id="rId127" Type="http://schemas.openxmlformats.org/officeDocument/2006/relationships/image" Target="media/image102.png"/><Relationship Id="rId313" Type="http://schemas.openxmlformats.org/officeDocument/2006/relationships/image" Target="media/image280.png"/><Relationship Id="rId10" Type="http://schemas.openxmlformats.org/officeDocument/2006/relationships/image" Target="media/image2.png"/><Relationship Id="rId31" Type="http://schemas.openxmlformats.org/officeDocument/2006/relationships/image" Target="media/image10.png"/><Relationship Id="rId52" Type="http://schemas.openxmlformats.org/officeDocument/2006/relationships/image" Target="media/image31.png"/><Relationship Id="rId73" Type="http://schemas.microsoft.com/office/2018/08/relationships/commentsExtensible" Target="commentsExtensible.xml"/><Relationship Id="rId94" Type="http://schemas.openxmlformats.org/officeDocument/2006/relationships/image" Target="media/image69.png"/><Relationship Id="rId148" Type="http://schemas.openxmlformats.org/officeDocument/2006/relationships/image" Target="media/image123.png"/><Relationship Id="rId169" Type="http://schemas.openxmlformats.org/officeDocument/2006/relationships/image" Target="media/image144.png"/><Relationship Id="rId334" Type="http://schemas.openxmlformats.org/officeDocument/2006/relationships/image" Target="media/image301.png"/><Relationship Id="rId355" Type="http://schemas.openxmlformats.org/officeDocument/2006/relationships/image" Target="media/image321.png"/><Relationship Id="rId376" Type="http://schemas.openxmlformats.org/officeDocument/2006/relationships/image" Target="media/image336.png"/><Relationship Id="rId4" Type="http://schemas.openxmlformats.org/officeDocument/2006/relationships/styles" Target="styles.xml"/><Relationship Id="rId180" Type="http://schemas.openxmlformats.org/officeDocument/2006/relationships/image" Target="media/image155.png"/><Relationship Id="rId215" Type="http://schemas.openxmlformats.org/officeDocument/2006/relationships/image" Target="media/image190.jpg"/><Relationship Id="rId236" Type="http://schemas.openxmlformats.org/officeDocument/2006/relationships/image" Target="media/image208.png"/><Relationship Id="rId257" Type="http://schemas.openxmlformats.org/officeDocument/2006/relationships/oleObject" Target="embeddings/oleObject6.bin"/><Relationship Id="rId278" Type="http://schemas.openxmlformats.org/officeDocument/2006/relationships/image" Target="media/image246.png"/><Relationship Id="rId303" Type="http://schemas.openxmlformats.org/officeDocument/2006/relationships/image" Target="media/image270.jpg"/><Relationship Id="rId42" Type="http://schemas.openxmlformats.org/officeDocument/2006/relationships/image" Target="media/image21.jpg"/><Relationship Id="rId84" Type="http://schemas.openxmlformats.org/officeDocument/2006/relationships/image" Target="media/image59.png"/><Relationship Id="rId138" Type="http://schemas.openxmlformats.org/officeDocument/2006/relationships/image" Target="media/image113.png"/><Relationship Id="rId345" Type="http://schemas.openxmlformats.org/officeDocument/2006/relationships/image" Target="media/image312.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19.png"/><Relationship Id="rId107" Type="http://schemas.openxmlformats.org/officeDocument/2006/relationships/image" Target="media/image82.png"/><Relationship Id="rId289" Type="http://schemas.openxmlformats.org/officeDocument/2006/relationships/image" Target="media/image256.png"/><Relationship Id="rId11" Type="http://schemas.openxmlformats.org/officeDocument/2006/relationships/image" Target="media/image2.jpeg"/><Relationship Id="rId53" Type="http://schemas.openxmlformats.org/officeDocument/2006/relationships/image" Target="media/image32.png"/><Relationship Id="rId149" Type="http://schemas.openxmlformats.org/officeDocument/2006/relationships/image" Target="media/image124.png"/><Relationship Id="rId314" Type="http://schemas.openxmlformats.org/officeDocument/2006/relationships/image" Target="media/image281.png"/><Relationship Id="rId356" Type="http://schemas.openxmlformats.org/officeDocument/2006/relationships/image" Target="media/image322.jpg"/><Relationship Id="rId95" Type="http://schemas.openxmlformats.org/officeDocument/2006/relationships/image" Target="media/image70.png"/><Relationship Id="rId160" Type="http://schemas.openxmlformats.org/officeDocument/2006/relationships/image" Target="media/image135.png"/><Relationship Id="rId216" Type="http://schemas.openxmlformats.org/officeDocument/2006/relationships/image" Target="media/image191.jpg"/><Relationship Id="rId258" Type="http://schemas.openxmlformats.org/officeDocument/2006/relationships/image" Target="media/image227.wmf"/><Relationship Id="rId22" Type="http://schemas.openxmlformats.org/officeDocument/2006/relationships/footer" Target="footer1.xml"/><Relationship Id="rId64" Type="http://schemas.openxmlformats.org/officeDocument/2006/relationships/image" Target="media/image43.jpg"/><Relationship Id="rId118" Type="http://schemas.openxmlformats.org/officeDocument/2006/relationships/image" Target="media/image93.png"/><Relationship Id="rId325" Type="http://schemas.openxmlformats.org/officeDocument/2006/relationships/image" Target="media/image292.png"/><Relationship Id="rId367" Type="http://schemas.openxmlformats.org/officeDocument/2006/relationships/image" Target="media/image332.jpg"/><Relationship Id="rId171" Type="http://schemas.openxmlformats.org/officeDocument/2006/relationships/image" Target="media/image146.jpg"/><Relationship Id="rId227" Type="http://schemas.openxmlformats.org/officeDocument/2006/relationships/oleObject" Target="embeddings/oleObject2.bin"/><Relationship Id="rId269" Type="http://schemas.openxmlformats.org/officeDocument/2006/relationships/image" Target="media/image237.png"/><Relationship Id="rId33" Type="http://schemas.openxmlformats.org/officeDocument/2006/relationships/image" Target="media/image12.png"/><Relationship Id="rId129" Type="http://schemas.openxmlformats.org/officeDocument/2006/relationships/image" Target="media/image104.png"/><Relationship Id="rId280" Type="http://schemas.openxmlformats.org/officeDocument/2006/relationships/image" Target="media/image248.png"/><Relationship Id="rId336" Type="http://schemas.openxmlformats.org/officeDocument/2006/relationships/image" Target="media/image303.jpg"/><Relationship Id="rId75" Type="http://schemas.openxmlformats.org/officeDocument/2006/relationships/image" Target="media/image50.png"/><Relationship Id="rId140" Type="http://schemas.openxmlformats.org/officeDocument/2006/relationships/image" Target="media/image115.png"/><Relationship Id="rId182" Type="http://schemas.openxmlformats.org/officeDocument/2006/relationships/image" Target="media/image157.png"/><Relationship Id="rId378" Type="http://schemas.openxmlformats.org/officeDocument/2006/relationships/image" Target="media/image338.png"/><Relationship Id="rId6" Type="http://schemas.openxmlformats.org/officeDocument/2006/relationships/webSettings" Target="webSettings.xml"/><Relationship Id="rId238" Type="http://schemas.openxmlformats.org/officeDocument/2006/relationships/image" Target="media/image210.png"/><Relationship Id="rId291" Type="http://schemas.openxmlformats.org/officeDocument/2006/relationships/image" Target="media/image258.png"/><Relationship Id="rId305" Type="http://schemas.openxmlformats.org/officeDocument/2006/relationships/image" Target="media/image272.png"/><Relationship Id="rId347" Type="http://schemas.openxmlformats.org/officeDocument/2006/relationships/image" Target="media/image314.png"/><Relationship Id="rId44" Type="http://schemas.openxmlformats.org/officeDocument/2006/relationships/image" Target="media/image23.png"/><Relationship Id="rId86" Type="http://schemas.openxmlformats.org/officeDocument/2006/relationships/image" Target="media/image61.png"/><Relationship Id="rId151" Type="http://schemas.openxmlformats.org/officeDocument/2006/relationships/image" Target="media/image126.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oleObject" Target="embeddings/oleObject4.bin"/><Relationship Id="rId13" Type="http://schemas.openxmlformats.org/officeDocument/2006/relationships/hyperlink" Target="https://www.bilibili.com/video/BV1W34y1i7xK" TargetMode="External"/><Relationship Id="rId109" Type="http://schemas.openxmlformats.org/officeDocument/2006/relationships/image" Target="media/image84.png"/><Relationship Id="rId260" Type="http://schemas.openxmlformats.org/officeDocument/2006/relationships/image" Target="media/image228.png"/><Relationship Id="rId316" Type="http://schemas.openxmlformats.org/officeDocument/2006/relationships/image" Target="media/image283.png"/><Relationship Id="rId55" Type="http://schemas.openxmlformats.org/officeDocument/2006/relationships/image" Target="media/image34.jpg"/><Relationship Id="rId97" Type="http://schemas.openxmlformats.org/officeDocument/2006/relationships/image" Target="media/image72.png"/><Relationship Id="rId120" Type="http://schemas.openxmlformats.org/officeDocument/2006/relationships/image" Target="media/image95.png"/><Relationship Id="rId358" Type="http://schemas.openxmlformats.org/officeDocument/2006/relationships/oleObject" Target="embeddings/oleObject10.bin"/><Relationship Id="rId162" Type="http://schemas.openxmlformats.org/officeDocument/2006/relationships/image" Target="media/image137.png"/><Relationship Id="rId218" Type="http://schemas.openxmlformats.org/officeDocument/2006/relationships/image" Target="media/image193.jpg"/><Relationship Id="rId271" Type="http://schemas.openxmlformats.org/officeDocument/2006/relationships/image" Target="media/image239.png"/><Relationship Id="rId24" Type="http://schemas.openxmlformats.org/officeDocument/2006/relationships/footer" Target="footer3.xml"/><Relationship Id="rId66" Type="http://schemas.openxmlformats.org/officeDocument/2006/relationships/image" Target="media/image45.png"/><Relationship Id="rId131" Type="http://schemas.openxmlformats.org/officeDocument/2006/relationships/image" Target="media/image106.png"/><Relationship Id="rId327" Type="http://schemas.openxmlformats.org/officeDocument/2006/relationships/image" Target="media/image294.png"/><Relationship Id="rId369" Type="http://schemas.openxmlformats.org/officeDocument/2006/relationships/image" Target="media/image334.jpg"/><Relationship Id="rId173" Type="http://schemas.openxmlformats.org/officeDocument/2006/relationships/image" Target="media/image148.jpg"/><Relationship Id="rId229" Type="http://schemas.openxmlformats.org/officeDocument/2006/relationships/image" Target="media/image202.jpg"/><Relationship Id="rId380" Type="http://schemas.openxmlformats.org/officeDocument/2006/relationships/footer" Target="footer4.xml"/><Relationship Id="rId240" Type="http://schemas.openxmlformats.org/officeDocument/2006/relationships/image" Target="media/image212.png"/><Relationship Id="rId35" Type="http://schemas.openxmlformats.org/officeDocument/2006/relationships/image" Target="media/image14.png"/><Relationship Id="rId77" Type="http://schemas.openxmlformats.org/officeDocument/2006/relationships/image" Target="media/image52.png"/><Relationship Id="rId100" Type="http://schemas.openxmlformats.org/officeDocument/2006/relationships/image" Target="media/image75.png"/><Relationship Id="rId282" Type="http://schemas.openxmlformats.org/officeDocument/2006/relationships/image" Target="media/image250.png"/><Relationship Id="rId338" Type="http://schemas.openxmlformats.org/officeDocument/2006/relationships/image" Target="media/image305.png"/><Relationship Id="rId8" Type="http://schemas.openxmlformats.org/officeDocument/2006/relationships/endnotes" Target="endnotes.xml"/><Relationship Id="rId142" Type="http://schemas.openxmlformats.org/officeDocument/2006/relationships/image" Target="media/image117.png"/><Relationship Id="rId184" Type="http://schemas.openxmlformats.org/officeDocument/2006/relationships/image" Target="media/image159.png"/><Relationship Id="rId251" Type="http://schemas.openxmlformats.org/officeDocument/2006/relationships/image" Target="media/image222.jpg"/><Relationship Id="rId46" Type="http://schemas.openxmlformats.org/officeDocument/2006/relationships/image" Target="media/image25.png"/><Relationship Id="rId293" Type="http://schemas.openxmlformats.org/officeDocument/2006/relationships/image" Target="media/image260.png"/><Relationship Id="rId307" Type="http://schemas.openxmlformats.org/officeDocument/2006/relationships/image" Target="media/image274.png"/><Relationship Id="rId349" Type="http://schemas.openxmlformats.org/officeDocument/2006/relationships/oleObject" Target="embeddings/oleObject9.bin"/><Relationship Id="rId88" Type="http://schemas.openxmlformats.org/officeDocument/2006/relationships/image" Target="media/image63.png"/><Relationship Id="rId111" Type="http://schemas.openxmlformats.org/officeDocument/2006/relationships/image" Target="media/image86.png"/><Relationship Id="rId153" Type="http://schemas.openxmlformats.org/officeDocument/2006/relationships/image" Target="media/image128.png"/><Relationship Id="rId195" Type="http://schemas.openxmlformats.org/officeDocument/2006/relationships/image" Target="media/image170.jpg"/><Relationship Id="rId209" Type="http://schemas.openxmlformats.org/officeDocument/2006/relationships/image" Target="media/image184.png"/><Relationship Id="rId360" Type="http://schemas.openxmlformats.org/officeDocument/2006/relationships/image" Target="media/image325.jpg"/><Relationship Id="rId220" Type="http://schemas.openxmlformats.org/officeDocument/2006/relationships/image" Target="media/image195.jpg"/><Relationship Id="rId15" Type="http://schemas.openxmlformats.org/officeDocument/2006/relationships/hyperlink" Target="https://www.bilibili.com/video/BV1W34y1i7xK" TargetMode="External"/><Relationship Id="rId57" Type="http://schemas.openxmlformats.org/officeDocument/2006/relationships/image" Target="media/image36.png"/><Relationship Id="rId262" Type="http://schemas.openxmlformats.org/officeDocument/2006/relationships/image" Target="media/image230.png"/><Relationship Id="rId318" Type="http://schemas.openxmlformats.org/officeDocument/2006/relationships/image" Target="media/image285.png"/><Relationship Id="rId99" Type="http://schemas.openxmlformats.org/officeDocument/2006/relationships/image" Target="media/image74.png"/><Relationship Id="rId122" Type="http://schemas.openxmlformats.org/officeDocument/2006/relationships/image" Target="media/image97.png"/><Relationship Id="rId164" Type="http://schemas.openxmlformats.org/officeDocument/2006/relationships/image" Target="media/image139.png"/><Relationship Id="rId371" Type="http://schemas.openxmlformats.org/officeDocument/2006/relationships/hyperlink" Target="https://github.com/fengdu7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7F508A4-26C5-4184-AB3D-FE50C3A5E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2095</TotalTime>
  <Pages>338</Pages>
  <Words>32211</Words>
  <Characters>183608</Characters>
  <Application>Microsoft Office Word</Application>
  <DocSecurity>0</DocSecurity>
  <Lines>1530</Lines>
  <Paragraphs>430</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215389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 机器学习教程中文笔记</dc:title>
  <dc:subject>中国海洋大学</dc:subject>
  <dc:creator>黄海广</dc:creator>
  <cp:lastModifiedBy>Chen Yang</cp:lastModifiedBy>
  <cp:revision>15</cp:revision>
  <cp:lastPrinted>2022-03-10T12:48:00Z</cp:lastPrinted>
  <dcterms:created xsi:type="dcterms:W3CDTF">2022-03-09T08:22:00Z</dcterms:created>
  <dcterms:modified xsi:type="dcterms:W3CDTF">2024-05-22T12:17:00Z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