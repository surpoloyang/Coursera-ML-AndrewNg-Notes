
<file path=[Content_Types].xml><?xml version="1.0" encoding="utf-8"?>
<Types xmlns="http://schemas.openxmlformats.org/package/2006/content-types">
  <Default Extension="bin" ContentType="application/vnd.openxmlformats-officedocument.oleObject"/>
  <Default Extension="jpeg" ContentType="image/jpeg"/>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bookmarkStart w:id="0" w:name="_Toc405731550"/>
    <w:p w14:paraId="7E69ABD1" w14:textId="4406CFE7" w:rsidR="00BF3657" w:rsidRDefault="008D4308">
      <w:r>
        <w:rPr>
          <w:noProof/>
        </w:rPr>
        <mc:AlternateContent>
          <mc:Choice Requires="wpg">
            <w:drawing>
              <wp:anchor distT="0" distB="0" distL="114300" distR="114300" simplePos="0" relativeHeight="251660288" behindDoc="0" locked="0" layoutInCell="1" allowOverlap="1" wp14:anchorId="1ECCBB97" wp14:editId="2F454069">
                <wp:simplePos x="0" y="0"/>
                <wp:positionH relativeFrom="page">
                  <wp:align>center</wp:align>
                </wp:positionH>
                <wp:positionV relativeFrom="page">
                  <wp:posOffset>245745</wp:posOffset>
                </wp:positionV>
                <wp:extent cx="7113905" cy="1293495"/>
                <wp:effectExtent l="8255" t="5715" r="2540" b="0"/>
                <wp:wrapNone/>
                <wp:docPr id="220" name="组 1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113905" cy="1293495"/>
                          <a:chOff x="0" y="0"/>
                          <a:chExt cx="11520" cy="1914"/>
                        </a:xfrm>
                      </wpg:grpSpPr>
                      <wps:wsp>
                        <wps:cNvPr id="221" name="矩形 51"/>
                        <wps:cNvSpPr>
                          <a:spLocks noChangeArrowheads="1"/>
                        </wps:cNvSpPr>
                        <wps:spPr bwMode="auto">
                          <a:xfrm>
                            <a:off x="0" y="0"/>
                            <a:ext cx="11520" cy="1779"/>
                          </a:xfrm>
                          <a:custGeom>
                            <a:avLst/>
                            <a:gdLst>
                              <a:gd name="T0" fmla="*/ 0 w 7312660"/>
                              <a:gd name="T1" fmla="*/ 0 h 1129665"/>
                              <a:gd name="T2" fmla="*/ 7312660 w 7312660"/>
                              <a:gd name="T3" fmla="*/ 0 h 1129665"/>
                              <a:gd name="T4" fmla="*/ 7312660 w 7312660"/>
                              <a:gd name="T5" fmla="*/ 1129665 h 1129665"/>
                              <a:gd name="T6" fmla="*/ 3619500 w 7312660"/>
                              <a:gd name="T7" fmla="*/ 733425 h 1129665"/>
                              <a:gd name="T8" fmla="*/ 0 w 7312660"/>
                              <a:gd name="T9" fmla="*/ 1091565 h 1129665"/>
                              <a:gd name="T10" fmla="*/ 0 w 7312660"/>
                              <a:gd name="T11" fmla="*/ 0 h 1129665"/>
                              <a:gd name="T12" fmla="*/ 0 w 7312660"/>
                              <a:gd name="T13" fmla="*/ 0 h 1129665"/>
                              <a:gd name="T14" fmla="*/ 7315200 w 7312660"/>
                              <a:gd name="T15" fmla="*/ 1130373 h 1129665"/>
                            </a:gdLst>
                            <a:ahLst/>
                            <a:cxnLst>
                              <a:cxn ang="0">
                                <a:pos x="T0" y="T1"/>
                              </a:cxn>
                              <a:cxn ang="0">
                                <a:pos x="T2" y="T3"/>
                              </a:cxn>
                              <a:cxn ang="0">
                                <a:pos x="T4" y="T5"/>
                              </a:cxn>
                              <a:cxn ang="0">
                                <a:pos x="T6" y="T7"/>
                              </a:cxn>
                              <a:cxn ang="0">
                                <a:pos x="T8" y="T9"/>
                              </a:cxn>
                              <a:cxn ang="0">
                                <a:pos x="T10" y="T11"/>
                              </a:cxn>
                            </a:cxnLst>
                            <a:rect l="T12" t="T13" r="T14" b="T15"/>
                            <a:pathLst>
                              <a:path w="7312660" h="1129665">
                                <a:moveTo>
                                  <a:pt x="0" y="0"/>
                                </a:moveTo>
                                <a:lnTo>
                                  <a:pt x="7312660" y="0"/>
                                </a:lnTo>
                                <a:lnTo>
                                  <a:pt x="7312660" y="1129665"/>
                                </a:lnTo>
                                <a:lnTo>
                                  <a:pt x="3619500" y="733425"/>
                                </a:lnTo>
                                <a:lnTo>
                                  <a:pt x="0" y="1091565"/>
                                </a:lnTo>
                                <a:lnTo>
                                  <a:pt x="0" y="0"/>
                                </a:lnTo>
                                <a:close/>
                              </a:path>
                            </a:pathLst>
                          </a:custGeom>
                          <a:solidFill>
                            <a:srgbClr val="5B9BD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4" name="矩形 151"/>
                        <wps:cNvSpPr>
                          <a:spLocks noChangeArrowheads="1"/>
                        </wps:cNvSpPr>
                        <wps:spPr bwMode="auto">
                          <a:xfrm>
                            <a:off x="0" y="0"/>
                            <a:ext cx="11520" cy="1914"/>
                          </a:xfrm>
                          <a:prstGeom prst="rect">
                            <a:avLst/>
                          </a:prstGeom>
                          <a:blipFill dpi="0" rotWithShape="1">
                            <a:blip r:embed="rId9" cstate="screen">
                              <a:extLst>
                                <a:ext uri="{28A0092B-C50C-407E-A947-70E740481C1C}">
                                  <a14:useLocalDpi xmlns:a14="http://schemas.microsoft.com/office/drawing/2010/main"/>
                                </a:ext>
                              </a:extLst>
                            </a:blip>
                            <a:srcRect/>
                            <a:stretch>
                              <a:fillRect/>
                            </a:stretch>
                          </a:blip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group w14:anchorId="127315D1" id="组 149" o:spid="_x0000_s1026" style="position:absolute;left:0;text-align:left;margin-left:0;margin-top:19.35pt;width:560.15pt;height:101.85pt;z-index:251660288;mso-position-horizontal:center;mso-position-horizontal-relative:page;mso-position-vertical-relative:page" coordsize="11520,19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">
                <v:shape id="矩形 51" o:spid="_x0000_s1027" style="position:absolute;width:11520;height:1779;visibility:visible;mso-wrap-style:square;v-text-anchor:top"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" path="m,l7312660,r,1129665l3619500,733425,,1091565,,xe" fillcolor="#5b9bd5" stroked="f">
                  <v:path o:connecttype="custom" o:connectlocs="0,0;11520,0;11520,1779;5702,1155;0,1719;0,0" o:connectangles="0,0,0,0,0,0" textboxrect="0,0,7315199,1130300"/>
                </v:shape>
                <v:rect id="矩形 151" o:spid="_x0000_s1028" style="position:absolute;width:11520;height:19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" stroked="f">
                  <v:fill r:id="rId10" o:title="" recolor="t" rotate="t" type="frame"/>
                </v:rect>
                <w10:wrap anchorx="page" anchory="page"/>
              </v:group>
            </w:pict>
          </mc:Fallback>
        </mc:AlternateContent>
      </w:r>
    </w:p>
    <w:p w14:paraId="36F1764D" w14:textId="348F1188" w:rsidR="00BF3657" w:rsidRDefault="00FC1F4B">
      <w:pPr>
        <w:widowControl/>
        <w:jc w:val="left"/>
        <w:rPr>
          <w:sz w:val="24"/>
          <w:szCs w:val="24"/>
        </w:rPr>
      </w:pPr>
      <w:r w:rsidRPr="006E382B">
        <w:rPr>
          <w:noProof/>
        </w:rPr>
        <w:drawing>
          <wp:anchor distT="0" distB="0" distL="114300" distR="114300" simplePos="0" relativeHeight="251663360" behindDoc="0" locked="0" layoutInCell="1" allowOverlap="1" wp14:anchorId="65EAB70C" wp14:editId="6FA04EC4">
            <wp:simplePos x="0" y="0"/>
            <wp:positionH relativeFrom="margin">
              <wp:align>left</wp:align>
            </wp:positionH>
            <wp:positionV relativeFrom="paragraph">
              <wp:posOffset>7233285</wp:posOffset>
            </wp:positionV>
            <wp:extent cx="1428750" cy="1428750"/>
            <wp:effectExtent l="0" t="0" r="0" b="0"/>
            <wp:wrapThrough wrapText="bothSides">
              <wp:wrapPolygon edited="0">
                <wp:start x="0" y="0"/>
                <wp:lineTo x="0" y="21312"/>
                <wp:lineTo x="21312" y="21312"/>
                <wp:lineTo x="21312" y="0"/>
                <wp:lineTo x="0" y="0"/>
              </wp:wrapPolygon>
            </wp:wrapThrough>
            <wp:docPr id="463" name="图片 463" descr="C:\Users\haigu\Downloads\qrcode_for_gh_bc82c120451c_2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haigu\Downloads\qrcode_for_gh_bc82c120451c_258.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28750" cy="1428750"/>
                    </a:xfrm>
                    <a:prstGeom prst="rect">
                      <a:avLst/>
                    </a:prstGeom>
                    <a:noFill/>
                    <a:ln>
                      <a:noFill/>
                    </a:ln>
                  </pic:spPr>
                </pic:pic>
              </a:graphicData>
            </a:graphic>
          </wp:anchor>
        </w:drawing>
      </w:r>
      <w:r>
        <w:rPr>
          <w:noProof/>
        </w:rPr>
        <mc:AlternateContent>
          <mc:Choice Requires="wps">
            <w:drawing>
              <wp:anchor distT="0" distB="0" distL="114300" distR="114300" simplePos="0" relativeHeight="251659264" behindDoc="0" locked="0" layoutInCell="1" allowOverlap="1" wp14:anchorId="0EC4CA99" wp14:editId="32439DF4">
                <wp:simplePos x="0" y="0"/>
                <wp:positionH relativeFrom="page">
                  <wp:posOffset>243840</wp:posOffset>
                </wp:positionH>
                <wp:positionV relativeFrom="page">
                  <wp:posOffset>7230110</wp:posOffset>
                </wp:positionV>
                <wp:extent cx="7113905" cy="792480"/>
                <wp:effectExtent l="3175" t="0" r="0" b="635"/>
                <wp:wrapSquare wrapText="bothSides"/>
                <wp:docPr id="218" name="文本框 1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13905" cy="792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0BAAF2" w14:textId="77777777" w:rsidR="006E382B" w:rsidRDefault="006E382B">
                            <w:pPr>
                              <w:pStyle w:val="11"/>
                              <w:jc w:val="right"/>
                              <w:rPr>
                                <w:color w:val="5B9BD5"/>
                                <w:sz w:val="28"/>
                                <w:szCs w:val="28"/>
                              </w:rPr>
                            </w:pPr>
                            <w:r>
                              <w:rPr>
                                <w:color w:val="5B9BD5"/>
                                <w:sz w:val="28"/>
                                <w:szCs w:val="28"/>
                                <w:lang w:val="zh-CN"/>
                              </w:rPr>
                              <w:t>摘要</w:t>
                            </w:r>
                          </w:p>
                          <w:p w14:paraId="7DA9F8ED" w14:textId="687FC32C" w:rsidR="006E382B" w:rsidRDefault="006E382B">
                            <w:pPr>
                              <w:pStyle w:val="11"/>
                              <w:jc w:val="right"/>
                              <w:rPr>
                                <w:rFonts w:ascii="楷体" w:eastAsia="楷体" w:hAnsi="楷体"/>
                                <w:b/>
                                <w:sz w:val="24"/>
                                <w:szCs w:val="24"/>
                              </w:rPr>
                            </w:pPr>
                            <w:r>
                              <w:rPr>
                                <w:rFonts w:ascii="楷体" w:eastAsia="楷体" w:hAnsi="楷体" w:hint="eastAsia"/>
                                <w:b/>
                                <w:sz w:val="24"/>
                                <w:szCs w:val="24"/>
                              </w:rPr>
                              <w:t>本笔记</w:t>
                            </w:r>
                            <w:r>
                              <w:rPr>
                                <w:rFonts w:ascii="楷体" w:eastAsia="楷体" w:hAnsi="楷体"/>
                                <w:b/>
                                <w:sz w:val="24"/>
                                <w:szCs w:val="24"/>
                              </w:rPr>
                              <w:t>是针对斯坦福大学</w:t>
                            </w:r>
                            <w:r>
                              <w:rPr>
                                <w:rFonts w:ascii="楷体" w:eastAsia="楷体" w:hAnsi="楷体" w:hint="eastAsia"/>
                                <w:b/>
                                <w:sz w:val="24"/>
                                <w:szCs w:val="24"/>
                              </w:rPr>
                              <w:t>2014年机器</w:t>
                            </w:r>
                            <w:r>
                              <w:rPr>
                                <w:rFonts w:ascii="楷体" w:eastAsia="楷体" w:hAnsi="楷体"/>
                                <w:b/>
                                <w:sz w:val="24"/>
                                <w:szCs w:val="24"/>
                              </w:rPr>
                              <w:t>学习课程</w:t>
                            </w:r>
                            <w:r>
                              <w:rPr>
                                <w:rFonts w:ascii="楷体" w:eastAsia="楷体" w:hAnsi="楷体"/>
                                <w:b/>
                                <w:sz w:val="24"/>
                                <w:szCs w:val="24"/>
                              </w:rPr>
                              <w:br/>
                              <w:t>视频做的</w:t>
                            </w:r>
                            <w:r>
                              <w:rPr>
                                <w:rFonts w:ascii="楷体" w:eastAsia="楷体" w:hAnsi="楷体" w:hint="eastAsia"/>
                                <w:b/>
                                <w:sz w:val="24"/>
                                <w:szCs w:val="24"/>
                              </w:rPr>
                              <w:t>个人</w:t>
                            </w:r>
                            <w:r>
                              <w:rPr>
                                <w:rFonts w:ascii="楷体" w:eastAsia="楷体" w:hAnsi="楷体"/>
                                <w:b/>
                                <w:sz w:val="24"/>
                                <w:szCs w:val="24"/>
                              </w:rPr>
                              <w:t>笔记</w:t>
                            </w:r>
                          </w:p>
                          <w:p w14:paraId="4A472435" w14:textId="18A7B74A" w:rsidR="00FC1F4B" w:rsidRPr="00FC1F4B" w:rsidRDefault="00FC1F4B">
                            <w:pPr>
                              <w:pStyle w:val="11"/>
                              <w:jc w:val="right"/>
                              <w:rPr>
                                <w:color w:val="565656"/>
                                <w:sz w:val="20"/>
                                <w:szCs w:val="20"/>
                              </w:rPr>
                            </w:pPr>
                            <w:r>
                              <w:rPr>
                                <w:rFonts w:ascii="楷体" w:eastAsia="楷体" w:hAnsi="楷体" w:hint="eastAsia"/>
                                <w:b/>
                                <w:sz w:val="24"/>
                                <w:szCs w:val="24"/>
                              </w:rPr>
                              <w:t>视频地址：</w:t>
                            </w:r>
                            <w:hyperlink r:id="rId12" w:history="1">
                              <w:r w:rsidRPr="00EB3E95">
                                <w:rPr>
                                  <w:rStyle w:val="ad"/>
                                  <w:rFonts w:ascii="楷体" w:eastAsia="楷体" w:hAnsi="楷体"/>
                                  <w:b/>
                                  <w:sz w:val="24"/>
                                  <w:szCs w:val="24"/>
                                </w:rPr>
                                <w:t>https://www.bilibili.com/video/BV1W34y1i7xK</w:t>
                              </w:r>
                            </w:hyperlink>
                          </w:p>
                        </w:txbxContent>
                      </wps:txbx>
                      <wps:bodyPr rot="0" vert="horz" wrap="square" lIns="1600200" tIns="0" rIns="685800" bIns="0" anchor="t" anchorCtr="0" upright="1">
                        <a:spAutoFit/>
                      </wps:bodyPr>
                    </wps:wsp>
                  </a:graphicData>
                </a:graphic>
                <wp14:sizeRelH relativeFrom="page">
                  <wp14:pctWidth>0</wp14:pctWidth>
                </wp14:sizeRelH>
                <wp14:sizeRelV relativeFrom="page">
                  <wp14:pctHeight>0</wp14:pctHeight>
                </wp14:sizeRelV>
              </wp:anchor>
            </w:drawing>
          </mc:Choice>
          <mc:Fallback>
            <w:pict>
              <v:rect w14:anchorId="0EC4CA99" id="文本框 153" o:spid="_x0000_s1026" style="position:absolute;margin-left:19.2pt;margin-top:569.3pt;width:560.15pt;height:62.4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" filled="f" stroked="f">
                <v:textbox style="mso-fit-shape-to-text:t" inset="126pt,0,54pt,0">
                  <w:txbxContent>
                    <w:p w14:paraId="7F0BAAF2" w14:textId="77777777" w:rsidR="006E382B" w:rsidRDefault="006E382B">
                      <w:pPr>
                        <w:pStyle w:val="11"/>
                        <w:jc w:val="right"/>
                        <w:rPr>
                          <w:color w:val="5B9BD5"/>
                          <w:sz w:val="28"/>
                          <w:szCs w:val="28"/>
                        </w:rPr>
                      </w:pPr>
                      <w:r>
                        <w:rPr>
                          <w:color w:val="5B9BD5"/>
                          <w:sz w:val="28"/>
                          <w:szCs w:val="28"/>
                          <w:lang w:val="zh-CN"/>
                        </w:rPr>
                        <w:t>摘要</w:t>
                      </w:r>
                    </w:p>
                    <w:p w14:paraId="7DA9F8ED" w14:textId="687FC32C" w:rsidR="006E382B" w:rsidRDefault="006E382B">
                      <w:pPr>
                        <w:pStyle w:val="11"/>
                        <w:jc w:val="right"/>
                        <w:rPr>
                          <w:rFonts w:ascii="楷体" w:eastAsia="楷体" w:hAnsi="楷体"/>
                          <w:b/>
                          <w:sz w:val="24"/>
                          <w:szCs w:val="24"/>
                        </w:rPr>
                      </w:pPr>
                      <w:r>
                        <w:rPr>
                          <w:rFonts w:ascii="楷体" w:eastAsia="楷体" w:hAnsi="楷体" w:hint="eastAsia"/>
                          <w:b/>
                          <w:sz w:val="24"/>
                          <w:szCs w:val="24"/>
                        </w:rPr>
                        <w:t>本笔记</w:t>
                      </w:r>
                      <w:r>
                        <w:rPr>
                          <w:rFonts w:ascii="楷体" w:eastAsia="楷体" w:hAnsi="楷体"/>
                          <w:b/>
                          <w:sz w:val="24"/>
                          <w:szCs w:val="24"/>
                        </w:rPr>
                        <w:t>是针对斯坦福大学</w:t>
                      </w:r>
                      <w:r>
                        <w:rPr>
                          <w:rFonts w:ascii="楷体" w:eastAsia="楷体" w:hAnsi="楷体" w:hint="eastAsia"/>
                          <w:b/>
                          <w:sz w:val="24"/>
                          <w:szCs w:val="24"/>
                        </w:rPr>
                        <w:t>2014年机器</w:t>
                      </w:r>
                      <w:r>
                        <w:rPr>
                          <w:rFonts w:ascii="楷体" w:eastAsia="楷体" w:hAnsi="楷体"/>
                          <w:b/>
                          <w:sz w:val="24"/>
                          <w:szCs w:val="24"/>
                        </w:rPr>
                        <w:t>学习课程</w:t>
                      </w:r>
                      <w:r>
                        <w:rPr>
                          <w:rFonts w:ascii="楷体" w:eastAsia="楷体" w:hAnsi="楷体"/>
                          <w:b/>
                          <w:sz w:val="24"/>
                          <w:szCs w:val="24"/>
                        </w:rPr>
                        <w:br/>
                        <w:t>视频做的</w:t>
                      </w:r>
                      <w:r>
                        <w:rPr>
                          <w:rFonts w:ascii="楷体" w:eastAsia="楷体" w:hAnsi="楷体" w:hint="eastAsia"/>
                          <w:b/>
                          <w:sz w:val="24"/>
                          <w:szCs w:val="24"/>
                        </w:rPr>
                        <w:t>个人</w:t>
                      </w:r>
                      <w:r>
                        <w:rPr>
                          <w:rFonts w:ascii="楷体" w:eastAsia="楷体" w:hAnsi="楷体"/>
                          <w:b/>
                          <w:sz w:val="24"/>
                          <w:szCs w:val="24"/>
                        </w:rPr>
                        <w:t>笔记</w:t>
                      </w:r>
                    </w:p>
                    <w:p w14:paraId="4A472435" w14:textId="18A7B74A" w:rsidR="00FC1F4B" w:rsidRPr="00FC1F4B" w:rsidRDefault="00FC1F4B">
                      <w:pPr>
                        <w:pStyle w:val="11"/>
                        <w:jc w:val="right"/>
                        <w:rPr>
                          <w:color w:val="565656"/>
                          <w:sz w:val="20"/>
                          <w:szCs w:val="20"/>
                        </w:rPr>
                      </w:pPr>
                      <w:r>
                        <w:rPr>
                          <w:rFonts w:ascii="楷体" w:eastAsia="楷体" w:hAnsi="楷体" w:hint="eastAsia"/>
                          <w:b/>
                          <w:sz w:val="24"/>
                          <w:szCs w:val="24"/>
                        </w:rPr>
                        <w:t>视频地址：</w:t>
                      </w:r>
                      <w:hyperlink r:id="rId13" w:history="1">
                        <w:r w:rsidRPr="00EB3E95">
                          <w:rPr>
                            <w:rStyle w:val="ad"/>
                            <w:rFonts w:ascii="楷体" w:eastAsia="楷体" w:hAnsi="楷体"/>
                            <w:b/>
                            <w:sz w:val="24"/>
                            <w:szCs w:val="24"/>
                          </w:rPr>
                          <w:t>https://www.bilibili.com/video/BV1W34y1i7xK</w:t>
                        </w:r>
                      </w:hyperlink>
                    </w:p>
                  </w:txbxContent>
                </v:textbox>
                <w10:wrap type="square" anchorx="page" anchory="page"/>
              </v:rect>
            </w:pict>
          </mc:Fallback>
        </mc:AlternateContent>
      </w:r>
      <w:r w:rsidR="00BA7BDC">
        <w:rPr>
          <w:noProof/>
        </w:rPr>
        <mc:AlternateContent>
          <mc:Choice Requires="wps">
            <w:drawing>
              <wp:anchor distT="45720" distB="45720" distL="114300" distR="114300" simplePos="0" relativeHeight="251662336" behindDoc="0" locked="0" layoutInCell="1" allowOverlap="1" wp14:anchorId="4F1F8558" wp14:editId="67E4B5DA">
                <wp:simplePos x="0" y="0"/>
                <wp:positionH relativeFrom="column">
                  <wp:posOffset>3981450</wp:posOffset>
                </wp:positionH>
                <wp:positionV relativeFrom="paragraph">
                  <wp:posOffset>8250555</wp:posOffset>
                </wp:positionV>
                <wp:extent cx="1524000" cy="299085"/>
                <wp:effectExtent l="9525" t="9525" r="9525" b="5715"/>
                <wp:wrapSquare wrapText="bothSides"/>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24000" cy="299085"/>
                        </a:xfrm>
                        <a:prstGeom prst="rect">
                          <a:avLst/>
                        </a:prstGeom>
                        <a:solidFill>
                          <a:srgbClr val="FFFFFF"/>
                        </a:solidFill>
                        <a:ln w="9525">
                          <a:solidFill>
                            <a:srgbClr val="000000"/>
                          </a:solidFill>
                          <a:miter lim="200000"/>
                          <a:headEnd/>
                          <a:tailEnd/>
                        </a:ln>
                      </wps:spPr>
                      <wps:txbx>
                        <w:txbxContent>
                          <w:p w14:paraId="7C3CA0DB" w14:textId="1729A35B" w:rsidR="006E382B" w:rsidRDefault="006E382B">
                            <w:r>
                              <w:rPr>
                                <w:rFonts w:hint="eastAsia"/>
                              </w:rPr>
                              <w:t>最后修改</w:t>
                            </w:r>
                            <w:r>
                              <w:t>：</w:t>
                            </w:r>
                            <w:r>
                              <w:rPr>
                                <w:rFonts w:hint="eastAsia"/>
                              </w:rPr>
                              <w:t>20</w:t>
                            </w:r>
                            <w:r>
                              <w:t>2</w:t>
                            </w:r>
                            <w:r w:rsidR="006E4683">
                              <w:t>2</w:t>
                            </w:r>
                            <w:r>
                              <w:t>-0</w:t>
                            </w:r>
                            <w:r w:rsidR="006E4683">
                              <w:t>3</w:t>
                            </w:r>
                            <w:r w:rsidR="00D75B5F">
                              <w:t>-0</w:t>
                            </w:r>
                            <w:r w:rsidR="006E4683">
                              <w:t>9</w:t>
                            </w:r>
                          </w:p>
                        </w:txbxContent>
                      </wps:txbx>
                      <wps:bodyPr rot="0" vert="horz" wrap="squar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rect w14:anchorId="4F1F8558" id="文本框 2" o:spid="_x0000_s1027" style="position:absolute;margin-left:313.5pt;margin-top:649.65pt;width:120pt;height:23.55pt;z-index:2516623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">
                <v:stroke miterlimit="2"/>
                <v:textbox style="mso-fit-shape-to-text:t">
                  <w:txbxContent>
                    <w:p w14:paraId="7C3CA0DB" w14:textId="1729A35B" w:rsidR="006E382B" w:rsidRDefault="006E382B">
                      <w:r>
                        <w:rPr>
                          <w:rFonts w:hint="eastAsia"/>
                        </w:rPr>
                        <w:t>最后修改</w:t>
                      </w:r>
                      <w:r>
                        <w:t>：</w:t>
                      </w:r>
                      <w:r>
                        <w:rPr>
                          <w:rFonts w:hint="eastAsia"/>
                        </w:rPr>
                        <w:t>20</w:t>
                      </w:r>
                      <w:r>
                        <w:t>2</w:t>
                      </w:r>
                      <w:r w:rsidR="006E4683">
                        <w:t>2</w:t>
                      </w:r>
                      <w:r>
                        <w:t>-0</w:t>
                      </w:r>
                      <w:r w:rsidR="006E4683">
                        <w:t>3</w:t>
                      </w:r>
                      <w:r w:rsidR="00D75B5F">
                        <w:t>-0</w:t>
                      </w:r>
                      <w:r w:rsidR="006E4683">
                        <w:t>9</w:t>
                      </w:r>
                    </w:p>
                  </w:txbxContent>
                </v:textbox>
                <w10:wrap type="square"/>
              </v:rect>
            </w:pict>
          </mc:Fallback>
        </mc:AlternateContent>
      </w:r>
      <w:r w:rsidR="007F0A29">
        <w:rPr>
          <w:noProof/>
        </w:rPr>
        <mc:AlternateContent>
          <mc:Choice Requires="wps">
            <w:drawing>
              <wp:anchor distT="0" distB="0" distL="114300" distR="114300" simplePos="0" relativeHeight="251658240" behindDoc="0" locked="0" layoutInCell="1" allowOverlap="1" wp14:anchorId="5990BC5A" wp14:editId="5DC11A71">
                <wp:simplePos x="0" y="0"/>
                <wp:positionH relativeFrom="page">
                  <wp:posOffset>3695700</wp:posOffset>
                </wp:positionH>
                <wp:positionV relativeFrom="page">
                  <wp:posOffset>8277225</wp:posOffset>
                </wp:positionV>
                <wp:extent cx="3646805" cy="1415415"/>
                <wp:effectExtent l="0" t="0" r="0" b="13335"/>
                <wp:wrapSquare wrapText="bothSides"/>
                <wp:docPr id="219" name="文本框 1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46805" cy="14154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D3939E" w14:textId="77777777" w:rsidR="006E382B" w:rsidRPr="00C80CFF" w:rsidRDefault="006E382B">
                            <w:pPr>
                              <w:pStyle w:val="11"/>
                              <w:jc w:val="right"/>
                              <w:rPr>
                                <w:sz w:val="28"/>
                                <w:szCs w:val="24"/>
                              </w:rPr>
                            </w:pPr>
                            <w:r w:rsidRPr="00C80CFF">
                              <w:rPr>
                                <w:rFonts w:hint="eastAsia"/>
                                <w:sz w:val="28"/>
                                <w:szCs w:val="24"/>
                              </w:rPr>
                              <w:t>黄海广</w:t>
                            </w:r>
                          </w:p>
                          <w:p w14:paraId="3BD2F056" w14:textId="77777777" w:rsidR="006E382B" w:rsidRPr="00C80CFF" w:rsidRDefault="006E382B">
                            <w:pPr>
                              <w:pStyle w:val="11"/>
                              <w:jc w:val="right"/>
                              <w:rPr>
                                <w:sz w:val="20"/>
                                <w:szCs w:val="18"/>
                              </w:rPr>
                            </w:pPr>
                            <w:r w:rsidRPr="00C80CFF">
                              <w:rPr>
                                <w:sz w:val="20"/>
                                <w:szCs w:val="18"/>
                              </w:rPr>
                              <w:t>haiguang2000@qq.com</w:t>
                            </w:r>
                          </w:p>
                          <w:p w14:paraId="265AE836" w14:textId="5960E333" w:rsidR="006E382B" w:rsidRPr="00C80CFF" w:rsidRDefault="006E382B">
                            <w:pPr>
                              <w:pStyle w:val="11"/>
                              <w:jc w:val="right"/>
                              <w:rPr>
                                <w:sz w:val="20"/>
                                <w:szCs w:val="18"/>
                              </w:rPr>
                            </w:pPr>
                            <w:r w:rsidRPr="00C80CFF">
                              <w:rPr>
                                <w:sz w:val="20"/>
                                <w:szCs w:val="18"/>
                              </w:rPr>
                              <w:t>qq</w:t>
                            </w:r>
                            <w:r w:rsidRPr="00C80CFF">
                              <w:rPr>
                                <w:rFonts w:hint="eastAsia"/>
                                <w:sz w:val="20"/>
                                <w:szCs w:val="18"/>
                              </w:rPr>
                              <w:t>群</w:t>
                            </w:r>
                            <w:r w:rsidRPr="00C80CFF">
                              <w:rPr>
                                <w:sz w:val="20"/>
                                <w:szCs w:val="18"/>
                              </w:rPr>
                              <w:t>：</w:t>
                            </w:r>
                            <w:r w:rsidR="00FE3FB5" w:rsidRPr="00FE3FB5">
                              <w:rPr>
                                <w:sz w:val="20"/>
                                <w:szCs w:val="18"/>
                              </w:rPr>
                              <w:t>955171419</w:t>
                            </w:r>
                          </w:p>
                          <w:p w14:paraId="3BC7B1C8" w14:textId="32CE7F82" w:rsidR="006E382B" w:rsidRDefault="006E382B"/>
                          <w:p w14:paraId="36FE6722" w14:textId="58C75313" w:rsidR="006E382B" w:rsidRDefault="006E382B"/>
                          <w:p w14:paraId="71CAE3EE" w14:textId="77777777" w:rsidR="006E382B" w:rsidRDefault="006E382B"/>
                        </w:txbxContent>
                      </wps:txbx>
                      <wps:bodyPr rot="0" vert="horz" wrap="square" lIns="1600200" tIns="0" rIns="68580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990BC5A" id="文本框 152" o:spid="_x0000_s1028" style="position:absolute;margin-left:291pt;margin-top:651.75pt;width:287.15pt;height:111.45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" filled="f" stroked="f">
                <v:textbox inset="126pt,0,54pt,0">
                  <w:txbxContent>
                    <w:p w14:paraId="5CD3939E" w14:textId="77777777" w:rsidR="006E382B" w:rsidRPr="00C80CFF" w:rsidRDefault="006E382B">
                      <w:pPr>
                        <w:pStyle w:val="11"/>
                        <w:jc w:val="right"/>
                        <w:rPr>
                          <w:sz w:val="28"/>
                          <w:szCs w:val="24"/>
                        </w:rPr>
                      </w:pPr>
                      <w:r w:rsidRPr="00C80CFF">
                        <w:rPr>
                          <w:rFonts w:hint="eastAsia"/>
                          <w:sz w:val="28"/>
                          <w:szCs w:val="24"/>
                        </w:rPr>
                        <w:t>黄海广</w:t>
                      </w:r>
                    </w:p>
                    <w:p w14:paraId="3BD2F056" w14:textId="77777777" w:rsidR="006E382B" w:rsidRPr="00C80CFF" w:rsidRDefault="006E382B">
                      <w:pPr>
                        <w:pStyle w:val="11"/>
                        <w:jc w:val="right"/>
                        <w:rPr>
                          <w:sz w:val="20"/>
                          <w:szCs w:val="18"/>
                        </w:rPr>
                      </w:pPr>
                      <w:r w:rsidRPr="00C80CFF">
                        <w:rPr>
                          <w:sz w:val="20"/>
                          <w:szCs w:val="18"/>
                        </w:rPr>
                        <w:t>haiguang2000@qq.com</w:t>
                      </w:r>
                    </w:p>
                    <w:p w14:paraId="265AE836" w14:textId="5960E333" w:rsidR="006E382B" w:rsidRPr="00C80CFF" w:rsidRDefault="006E382B">
                      <w:pPr>
                        <w:pStyle w:val="11"/>
                        <w:jc w:val="right"/>
                        <w:rPr>
                          <w:sz w:val="20"/>
                          <w:szCs w:val="18"/>
                        </w:rPr>
                      </w:pPr>
                      <w:r w:rsidRPr="00C80CFF">
                        <w:rPr>
                          <w:sz w:val="20"/>
                          <w:szCs w:val="18"/>
                        </w:rPr>
                        <w:t>qq</w:t>
                      </w:r>
                      <w:r w:rsidRPr="00C80CFF">
                        <w:rPr>
                          <w:rFonts w:hint="eastAsia"/>
                          <w:sz w:val="20"/>
                          <w:szCs w:val="18"/>
                        </w:rPr>
                        <w:t>群</w:t>
                      </w:r>
                      <w:r w:rsidRPr="00C80CFF">
                        <w:rPr>
                          <w:sz w:val="20"/>
                          <w:szCs w:val="18"/>
                        </w:rPr>
                        <w:t>：</w:t>
                      </w:r>
                      <w:r w:rsidR="00FE3FB5" w:rsidRPr="00FE3FB5">
                        <w:rPr>
                          <w:sz w:val="20"/>
                          <w:szCs w:val="18"/>
                        </w:rPr>
                        <w:t>955171419</w:t>
                      </w:r>
                    </w:p>
                    <w:p w14:paraId="3BC7B1C8" w14:textId="32CE7F82" w:rsidR="006E382B" w:rsidRDefault="006E382B"/>
                    <w:p w14:paraId="36FE6722" w14:textId="58C75313" w:rsidR="006E382B" w:rsidRDefault="006E382B"/>
                    <w:p w14:paraId="71CAE3EE" w14:textId="77777777" w:rsidR="006E382B" w:rsidRDefault="006E382B"/>
                  </w:txbxContent>
                </v:textbox>
                <w10:wrap type="square" anchorx="page" anchory="page"/>
              </v:rect>
            </w:pict>
          </mc:Fallback>
        </mc:AlternateContent>
      </w:r>
      <w:r w:rsidR="008D4308">
        <w:rPr>
          <w:noProof/>
          <w:sz w:val="24"/>
          <w:szCs w:val="24"/>
        </w:rPr>
        <mc:AlternateContent>
          <mc:Choice Requires="wps">
            <w:drawing>
              <wp:anchor distT="45720" distB="45720" distL="114300" distR="114300" simplePos="0" relativeHeight="251661312" behindDoc="0" locked="0" layoutInCell="1" allowOverlap="1" wp14:anchorId="72829660" wp14:editId="16CFD2C5">
                <wp:simplePos x="0" y="0"/>
                <wp:positionH relativeFrom="column">
                  <wp:posOffset>323215</wp:posOffset>
                </wp:positionH>
                <wp:positionV relativeFrom="paragraph">
                  <wp:posOffset>1925955</wp:posOffset>
                </wp:positionV>
                <wp:extent cx="4829175" cy="1581150"/>
                <wp:effectExtent l="8890" t="9525" r="10160" b="9525"/>
                <wp:wrapSquare wrapText="bothSides"/>
                <wp:docPr id="21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29175" cy="1581150"/>
                        </a:xfrm>
                        <a:prstGeom prst="rect">
                          <a:avLst/>
                        </a:prstGeom>
                        <a:solidFill>
                          <a:srgbClr val="FFFFFF"/>
                        </a:solidFill>
                        <a:ln w="9525">
                          <a:solidFill>
                            <a:srgbClr val="000000"/>
                          </a:solidFill>
                          <a:miter lim="200000"/>
                          <a:headEnd/>
                          <a:tailEnd/>
                        </a:ln>
                      </wps:spPr>
                      <wps:txbx>
                        <w:txbxContent>
                          <w:p w14:paraId="72F97554" w14:textId="569C12D7" w:rsidR="006E382B" w:rsidRDefault="006E382B">
                            <w:pPr>
                              <w:jc w:val="center"/>
                              <w:rPr>
                                <w:b/>
                                <w:sz w:val="52"/>
                                <w:szCs w:val="52"/>
                              </w:rPr>
                            </w:pPr>
                            <w:r>
                              <w:rPr>
                                <w:rFonts w:hint="eastAsia"/>
                                <w:b/>
                                <w:sz w:val="52"/>
                                <w:szCs w:val="52"/>
                              </w:rPr>
                              <w:t>斯坦福大学</w:t>
                            </w:r>
                            <w:r>
                              <w:rPr>
                                <w:rFonts w:hint="eastAsia"/>
                                <w:b/>
                                <w:sz w:val="52"/>
                                <w:szCs w:val="52"/>
                              </w:rPr>
                              <w:t>2014</w:t>
                            </w:r>
                            <w:r>
                              <w:rPr>
                                <w:rFonts w:hint="eastAsia"/>
                                <w:b/>
                                <w:sz w:val="52"/>
                                <w:szCs w:val="52"/>
                              </w:rPr>
                              <w:t>机器学习教程个人</w:t>
                            </w:r>
                            <w:r>
                              <w:rPr>
                                <w:b/>
                                <w:sz w:val="52"/>
                                <w:szCs w:val="52"/>
                              </w:rPr>
                              <w:t>笔记</w:t>
                            </w:r>
                            <w:r>
                              <w:rPr>
                                <w:rFonts w:hint="eastAsia"/>
                                <w:b/>
                                <w:sz w:val="52"/>
                                <w:szCs w:val="52"/>
                              </w:rPr>
                              <w:t>（</w:t>
                            </w:r>
                            <w:r>
                              <w:rPr>
                                <w:rFonts w:hint="eastAsia"/>
                                <w:b/>
                                <w:sz w:val="52"/>
                                <w:szCs w:val="52"/>
                              </w:rPr>
                              <w:t>V</w:t>
                            </w:r>
                            <w:r>
                              <w:rPr>
                                <w:b/>
                                <w:sz w:val="52"/>
                                <w:szCs w:val="52"/>
                              </w:rPr>
                              <w:t>5.5</w:t>
                            </w:r>
                            <w:r w:rsidR="006E4683">
                              <w:rPr>
                                <w:b/>
                                <w:sz w:val="52"/>
                                <w:szCs w:val="52"/>
                              </w:rPr>
                              <w:t>2</w:t>
                            </w:r>
                            <w:r>
                              <w:rPr>
                                <w:b/>
                                <w:sz w:val="52"/>
                                <w:szCs w:val="52"/>
                              </w:rPr>
                              <w:t>）</w:t>
                            </w:r>
                          </w:p>
                          <w:p w14:paraId="671712FF" w14:textId="77777777" w:rsidR="006E382B" w:rsidRPr="00992C4E" w:rsidRDefault="006E382B"/>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2829660" id="_x0000_s1029" style="position:absolute;margin-left:25.45pt;margin-top:151.65pt;width:380.25pt;height:124.5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">
                <v:stroke miterlimit="2"/>
                <v:textbox>
                  <w:txbxContent>
                    <w:p w14:paraId="72F97554" w14:textId="569C12D7" w:rsidR="006E382B" w:rsidRDefault="006E382B">
                      <w:pPr>
                        <w:jc w:val="center"/>
                        <w:rPr>
                          <w:b/>
                          <w:sz w:val="52"/>
                          <w:szCs w:val="52"/>
                        </w:rPr>
                      </w:pPr>
                      <w:r>
                        <w:rPr>
                          <w:rFonts w:hint="eastAsia"/>
                          <w:b/>
                          <w:sz w:val="52"/>
                          <w:szCs w:val="52"/>
                        </w:rPr>
                        <w:t>斯坦福大学</w:t>
                      </w:r>
                      <w:r>
                        <w:rPr>
                          <w:rFonts w:hint="eastAsia"/>
                          <w:b/>
                          <w:sz w:val="52"/>
                          <w:szCs w:val="52"/>
                        </w:rPr>
                        <w:t>2014</w:t>
                      </w:r>
                      <w:r>
                        <w:rPr>
                          <w:rFonts w:hint="eastAsia"/>
                          <w:b/>
                          <w:sz w:val="52"/>
                          <w:szCs w:val="52"/>
                        </w:rPr>
                        <w:t>机器学习教程个人</w:t>
                      </w:r>
                      <w:r>
                        <w:rPr>
                          <w:b/>
                          <w:sz w:val="52"/>
                          <w:szCs w:val="52"/>
                        </w:rPr>
                        <w:t>笔记</w:t>
                      </w:r>
                      <w:r>
                        <w:rPr>
                          <w:rFonts w:hint="eastAsia"/>
                          <w:b/>
                          <w:sz w:val="52"/>
                          <w:szCs w:val="52"/>
                        </w:rPr>
                        <w:t>（</w:t>
                      </w:r>
                      <w:r>
                        <w:rPr>
                          <w:rFonts w:hint="eastAsia"/>
                          <w:b/>
                          <w:sz w:val="52"/>
                          <w:szCs w:val="52"/>
                        </w:rPr>
                        <w:t>V</w:t>
                      </w:r>
                      <w:r>
                        <w:rPr>
                          <w:b/>
                          <w:sz w:val="52"/>
                          <w:szCs w:val="52"/>
                        </w:rPr>
                        <w:t>5.5</w:t>
                      </w:r>
                      <w:r w:rsidR="006E4683">
                        <w:rPr>
                          <w:b/>
                          <w:sz w:val="52"/>
                          <w:szCs w:val="52"/>
                        </w:rPr>
                        <w:t>2</w:t>
                      </w:r>
                      <w:r>
                        <w:rPr>
                          <w:b/>
                          <w:sz w:val="52"/>
                          <w:szCs w:val="52"/>
                        </w:rPr>
                        <w:t>）</w:t>
                      </w:r>
                    </w:p>
                    <w:p w14:paraId="671712FF" w14:textId="77777777" w:rsidR="006E382B" w:rsidRPr="00992C4E" w:rsidRDefault="006E382B"/>
                  </w:txbxContent>
                </v:textbox>
                <w10:wrap type="square"/>
              </v:rect>
            </w:pict>
          </mc:Fallback>
        </mc:AlternateContent>
      </w:r>
      <w:r w:rsidR="00E30402">
        <w:rPr>
          <w:sz w:val="24"/>
          <w:szCs w:val="24"/>
        </w:rPr>
        <w:br w:type="page"/>
      </w:r>
    </w:p>
    <w:p w14:paraId="685427BC" w14:textId="77777777" w:rsidR="00BF3657" w:rsidRDefault="00E30402">
      <w:pPr>
        <w:jc w:val="center"/>
        <w:rPr>
          <w:b/>
          <w:sz w:val="32"/>
          <w:szCs w:val="32"/>
        </w:rPr>
      </w:pPr>
      <w:r>
        <w:rPr>
          <w:rFonts w:hint="eastAsia"/>
          <w:b/>
          <w:sz w:val="32"/>
          <w:szCs w:val="32"/>
        </w:rPr>
        <w:lastRenderedPageBreak/>
        <w:t>斯坦福大学</w:t>
      </w:r>
      <w:r>
        <w:rPr>
          <w:rFonts w:hint="eastAsia"/>
          <w:b/>
          <w:sz w:val="32"/>
          <w:szCs w:val="32"/>
        </w:rPr>
        <w:t>2014</w:t>
      </w:r>
      <w:r>
        <w:rPr>
          <w:rFonts w:hint="eastAsia"/>
          <w:b/>
          <w:sz w:val="32"/>
          <w:szCs w:val="32"/>
        </w:rPr>
        <w:t>机器学习教程中文</w:t>
      </w:r>
      <w:r>
        <w:rPr>
          <w:b/>
          <w:sz w:val="32"/>
          <w:szCs w:val="32"/>
        </w:rPr>
        <w:t>笔记</w:t>
      </w:r>
      <w:bookmarkEnd w:id="0"/>
    </w:p>
    <w:p w14:paraId="7F85473C" w14:textId="140FE1BB" w:rsidR="00BF3657" w:rsidRDefault="00E30402">
      <w:pPr>
        <w:rPr>
          <w:sz w:val="24"/>
          <w:szCs w:val="24"/>
        </w:rPr>
      </w:pPr>
      <w:r>
        <w:rPr>
          <w:rFonts w:hint="eastAsia"/>
          <w:sz w:val="24"/>
          <w:szCs w:val="24"/>
        </w:rPr>
        <w:t>课程概述</w:t>
      </w:r>
    </w:p>
    <w:p w14:paraId="40537087" w14:textId="1BA82A22" w:rsidR="00F947A2" w:rsidRDefault="00F947A2">
      <w:pPr>
        <w:rPr>
          <w:sz w:val="24"/>
          <w:szCs w:val="24"/>
        </w:rPr>
      </w:pPr>
      <w:r w:rsidRPr="00F947A2">
        <w:rPr>
          <w:sz w:val="24"/>
          <w:szCs w:val="24"/>
        </w:rPr>
        <w:t>课程地址：</w:t>
      </w:r>
      <w:r>
        <w:fldChar w:fldCharType="begin"/>
      </w:r>
      <w:r>
        <w:instrText>HYPERLINK "https://www.coursera.org/course/ml"</w:instrText>
      </w:r>
      <w:r>
        <w:fldChar w:fldCharType="separate"/>
      </w:r>
      <w:r w:rsidRPr="00F947A2">
        <w:rPr>
          <w:sz w:val="24"/>
          <w:szCs w:val="24"/>
        </w:rPr>
        <w:t>https://www.coursera.org/course/ml</w:t>
      </w:r>
      <w:r>
        <w:rPr>
          <w:sz w:val="24"/>
          <w:szCs w:val="24"/>
        </w:rPr>
        <w:fldChar w:fldCharType="end"/>
      </w:r>
    </w:p>
    <w:p w14:paraId="370AD73D" w14:textId="2A231DB6" w:rsidR="00BF3657" w:rsidRDefault="00E30402">
      <w:pPr>
        <w:pStyle w:val="af"/>
      </w:pPr>
      <w:r>
        <w:rPr>
          <w:rFonts w:hint="eastAsia"/>
        </w:rPr>
        <w:t>Machine Learning(</w:t>
      </w:r>
      <w:r>
        <w:rPr>
          <w:rFonts w:hint="eastAsia"/>
        </w:rPr>
        <w:t>机器学习</w:t>
      </w:r>
      <w:r>
        <w:rPr>
          <w:rFonts w:hint="eastAsia"/>
        </w:rPr>
        <w:t>)</w:t>
      </w:r>
      <w:r>
        <w:rPr>
          <w:rFonts w:hint="eastAsia"/>
        </w:rPr>
        <w:t>是研究计算机怎样模拟或实现人类的学习行为，以获取新的知识或技能，重新组织已有的知识结构使之不断改善自身的性能。它是人工智能的核心，是使计算机具有智能的根本途径，其应用遍及人工智能的各个领域，它主要使用归纳、综合而不是</w:t>
      </w:r>
      <w:r w:rsidR="009849AD">
        <w:rPr>
          <w:rFonts w:hint="eastAsia"/>
        </w:rPr>
        <w:t>演绎</w:t>
      </w:r>
      <w:r>
        <w:rPr>
          <w:rFonts w:hint="eastAsia"/>
        </w:rPr>
        <w:t>。在过去的十年中，机器学习帮助我们自动驾驶汽车，有效的语音识别，有效的网络搜索，并极大地提高了人类基因组的认识。机器学习是当今非常普遍，你可能会使用这一天几十倍而不自知。很多研究者也认为这是最好的人工智能的</w:t>
      </w:r>
      <w:r>
        <w:t>取得方式</w:t>
      </w:r>
      <w:r>
        <w:rPr>
          <w:rFonts w:hint="eastAsia"/>
        </w:rPr>
        <w:t>。在本课中，您将学习最有效的机器学习技术，并获得实践，让它们为自己的工作。更重要的是，你会不仅得到理论基础的学习，而且获得那些需要快速和强大的应用技术解决问题的实用技术。最后，你会学到一些硅谷利用机器学习和人工智能的最佳实践创新。</w:t>
      </w:r>
    </w:p>
    <w:p w14:paraId="5B1EED34" w14:textId="77777777" w:rsidR="00F947A2" w:rsidRDefault="00E30402">
      <w:pPr>
        <w:pStyle w:val="af"/>
      </w:pPr>
      <w:r>
        <w:rPr>
          <w:rFonts w:hint="eastAsia"/>
        </w:rPr>
        <w:t>本课程提供了一个广泛的介绍机器学习、数据挖掘、统计模式识别的</w:t>
      </w:r>
      <w:r>
        <w:t>课程</w:t>
      </w:r>
      <w:r>
        <w:rPr>
          <w:rFonts w:hint="eastAsia"/>
        </w:rPr>
        <w:t>。主题包括：</w:t>
      </w:r>
    </w:p>
    <w:p w14:paraId="57F5B423" w14:textId="5F29A154" w:rsidR="00F947A2" w:rsidRDefault="00E30402">
      <w:pPr>
        <w:pStyle w:val="af"/>
      </w:pPr>
      <w:r>
        <w:rPr>
          <w:rFonts w:hint="eastAsia"/>
        </w:rPr>
        <w:t>（一）监督学习（参数</w:t>
      </w:r>
      <w:r>
        <w:rPr>
          <w:rFonts w:hint="eastAsia"/>
        </w:rPr>
        <w:t>/</w:t>
      </w:r>
      <w:r>
        <w:rPr>
          <w:rFonts w:hint="eastAsia"/>
        </w:rPr>
        <w:t>非参数算法，支持向量机，核函数，神经网络）。</w:t>
      </w:r>
    </w:p>
    <w:p w14:paraId="0B5BE3C0" w14:textId="77777777" w:rsidR="00F947A2" w:rsidRDefault="00E30402">
      <w:pPr>
        <w:pStyle w:val="af"/>
      </w:pPr>
      <w:r>
        <w:rPr>
          <w:rFonts w:hint="eastAsia"/>
        </w:rPr>
        <w:t>（二）无监督学习（聚类，降维，推荐系统，深入学习推荐）。</w:t>
      </w:r>
    </w:p>
    <w:p w14:paraId="35EFFE2D" w14:textId="5D6874F6" w:rsidR="00BF3657" w:rsidRDefault="00E30402">
      <w:pPr>
        <w:pStyle w:val="af"/>
      </w:pPr>
      <w:r>
        <w:rPr>
          <w:rFonts w:hint="eastAsia"/>
        </w:rPr>
        <w:t>（三）在机器学习的最佳实践（偏差</w:t>
      </w:r>
      <w:r>
        <w:rPr>
          <w:rFonts w:hint="eastAsia"/>
        </w:rPr>
        <w:t>/</w:t>
      </w:r>
      <w:r>
        <w:rPr>
          <w:rFonts w:hint="eastAsia"/>
        </w:rPr>
        <w:t>方差理论；在机器学习和人工智能创新过程）。本课程还将使用大量的案例研究，您还将学习如何运用学习算法构建智能机器人（感知，控制），文本的理解（</w:t>
      </w:r>
      <w:r>
        <w:rPr>
          <w:rFonts w:hint="eastAsia"/>
        </w:rPr>
        <w:t>Web</w:t>
      </w:r>
      <w:r>
        <w:rPr>
          <w:rFonts w:hint="eastAsia"/>
        </w:rPr>
        <w:t>搜索，反垃圾邮件），计算机视觉，医疗信息，音频，数据挖掘，和其他领域。</w:t>
      </w:r>
    </w:p>
    <w:p w14:paraId="52F6D4F8" w14:textId="77777777" w:rsidR="00BF3657" w:rsidRDefault="00E30402">
      <w:pPr>
        <w:pStyle w:val="af"/>
      </w:pPr>
      <w:r>
        <w:rPr>
          <w:rFonts w:hint="eastAsia"/>
        </w:rPr>
        <w:t>本课程</w:t>
      </w:r>
      <w:r>
        <w:t>需要</w:t>
      </w:r>
      <w:r>
        <w:rPr>
          <w:rFonts w:hint="eastAsia"/>
        </w:rPr>
        <w:t>10</w:t>
      </w:r>
      <w:r>
        <w:rPr>
          <w:rFonts w:hint="eastAsia"/>
        </w:rPr>
        <w:t>周</w:t>
      </w:r>
      <w:r>
        <w:t>共</w:t>
      </w:r>
      <w:r>
        <w:rPr>
          <w:rFonts w:hint="eastAsia"/>
        </w:rPr>
        <w:t>18</w:t>
      </w:r>
      <w:r>
        <w:rPr>
          <w:rFonts w:hint="eastAsia"/>
        </w:rPr>
        <w:t>节</w:t>
      </w:r>
      <w:r>
        <w:t>课，相对以前的机器学习视频，这个视频更加清晰，而且每课都有</w:t>
      </w:r>
      <w:r>
        <w:t>ppt</w:t>
      </w:r>
      <w:r>
        <w:t>课件，推荐学习。</w:t>
      </w:r>
    </w:p>
    <w:p w14:paraId="62551904" w14:textId="3654FB6D" w:rsidR="00BF3657" w:rsidRDefault="00F947A2">
      <w:pPr>
        <w:pStyle w:val="af"/>
      </w:pPr>
      <w:r>
        <w:rPr>
          <w:rFonts w:hint="eastAsia"/>
        </w:rPr>
        <w:t>我和我的团队翻译了部分</w:t>
      </w:r>
      <w:r w:rsidR="00E30402">
        <w:rPr>
          <w:rFonts w:hint="eastAsia"/>
        </w:rPr>
        <w:t>视频</w:t>
      </w:r>
      <w:r>
        <w:rPr>
          <w:rFonts w:hint="eastAsia"/>
        </w:rPr>
        <w:t>，目前</w:t>
      </w:r>
      <w:r w:rsidR="00E30402">
        <w:t>已经</w:t>
      </w:r>
      <w:r w:rsidR="00E30402">
        <w:rPr>
          <w:rFonts w:hint="eastAsia"/>
        </w:rPr>
        <w:t>翻译</w:t>
      </w:r>
      <w:r w:rsidR="00E30402">
        <w:t>完毕</w:t>
      </w:r>
      <w:r w:rsidR="00E30402">
        <w:rPr>
          <w:rFonts w:hint="eastAsia"/>
        </w:rPr>
        <w:t>，</w:t>
      </w:r>
      <w:r w:rsidR="00E30402">
        <w:t>内嵌中英文字幕</w:t>
      </w:r>
      <w:r w:rsidR="008B7B7E">
        <w:rPr>
          <w:rFonts w:hint="eastAsia"/>
        </w:rPr>
        <w:t>，推荐</w:t>
      </w:r>
      <w:r w:rsidR="008B7B7E">
        <w:t>使用</w:t>
      </w:r>
      <w:proofErr w:type="spellStart"/>
      <w:r w:rsidR="008B7B7E">
        <w:t>potplayer</w:t>
      </w:r>
      <w:proofErr w:type="spellEnd"/>
      <w:r w:rsidR="008B7B7E">
        <w:t>。</w:t>
      </w:r>
      <w:r>
        <w:rPr>
          <w:rFonts w:hint="eastAsia"/>
        </w:rPr>
        <w:t>此外，我无偿把字幕贡献给了</w:t>
      </w:r>
      <w:proofErr w:type="gramStart"/>
      <w:r>
        <w:rPr>
          <w:rFonts w:hint="eastAsia"/>
        </w:rPr>
        <w:t>网易云课堂</w:t>
      </w:r>
      <w:proofErr w:type="gramEnd"/>
      <w:r>
        <w:rPr>
          <w:rFonts w:hint="eastAsia"/>
        </w:rPr>
        <w:t>，他们开了免费课：</w:t>
      </w:r>
      <w:proofErr w:type="gramStart"/>
      <w:r>
        <w:rPr>
          <w:rFonts w:hint="eastAsia"/>
        </w:rPr>
        <w:t>吴恩达机器学习</w:t>
      </w:r>
      <w:proofErr w:type="gramEnd"/>
      <w:r>
        <w:rPr>
          <w:rFonts w:hint="eastAsia"/>
        </w:rPr>
        <w:t>。</w:t>
      </w:r>
    </w:p>
    <w:p w14:paraId="75AD9002" w14:textId="77777777" w:rsidR="008B7B7E" w:rsidRDefault="008B7B7E">
      <w:pPr>
        <w:pStyle w:val="af"/>
      </w:pPr>
      <w:r>
        <w:rPr>
          <w:rFonts w:hint="eastAsia"/>
        </w:rPr>
        <w:t>这篇</w:t>
      </w:r>
      <w:r w:rsidR="00E30402">
        <w:t>中文笔记，主要是根据视频内容</w:t>
      </w:r>
      <w:r w:rsidR="00E30402">
        <w:rPr>
          <w:rFonts w:hint="eastAsia"/>
        </w:rPr>
        <w:t>和</w:t>
      </w:r>
      <w:r w:rsidR="00E30402">
        <w:t>中文字幕以及</w:t>
      </w:r>
      <w:r w:rsidR="00E30402">
        <w:rPr>
          <w:rFonts w:hint="eastAsia"/>
        </w:rPr>
        <w:t>ppt</w:t>
      </w:r>
      <w:r w:rsidR="00E30402">
        <w:t>来制作，</w:t>
      </w:r>
      <w:r w:rsidR="00E30402">
        <w:rPr>
          <w:rFonts w:hint="eastAsia"/>
        </w:rPr>
        <w:t>部分</w:t>
      </w:r>
      <w:r w:rsidR="00E30402">
        <w:t>来源于网络</w:t>
      </w:r>
      <w:r w:rsidR="00E30402">
        <w:rPr>
          <w:rFonts w:hint="eastAsia"/>
        </w:rPr>
        <w:t>，</w:t>
      </w:r>
      <w:r w:rsidR="00E30402">
        <w:t>如</w:t>
      </w:r>
      <w:r w:rsidR="00E30402">
        <w:t>“</w:t>
      </w:r>
      <w:proofErr w:type="gramStart"/>
      <w:r w:rsidR="00E30402">
        <w:rPr>
          <w:rFonts w:hint="eastAsia"/>
        </w:rPr>
        <w:t>小</w:t>
      </w:r>
      <w:proofErr w:type="gramEnd"/>
      <w:r w:rsidR="00E30402">
        <w:rPr>
          <w:rFonts w:hint="eastAsia"/>
        </w:rPr>
        <w:t>小人</w:t>
      </w:r>
      <w:r w:rsidR="00E30402">
        <w:rPr>
          <w:rFonts w:hint="eastAsia"/>
        </w:rPr>
        <w:t>_V</w:t>
      </w:r>
      <w:r w:rsidR="00E30402">
        <w:t>”</w:t>
      </w:r>
      <w:r w:rsidR="00E30402">
        <w:rPr>
          <w:rFonts w:hint="eastAsia"/>
        </w:rPr>
        <w:t>的</w:t>
      </w:r>
      <w:r w:rsidR="00E30402">
        <w:t>笔记，并持续更新。</w:t>
      </w:r>
    </w:p>
    <w:p w14:paraId="5DFD8993" w14:textId="77777777" w:rsidR="00BF3657" w:rsidRDefault="00E30402">
      <w:pPr>
        <w:pStyle w:val="af"/>
      </w:pPr>
      <w:r>
        <w:rPr>
          <w:rFonts w:hint="eastAsia"/>
        </w:rPr>
        <w:t>本人水平</w:t>
      </w:r>
      <w:r>
        <w:t>有限，如有公式</w:t>
      </w:r>
      <w:r>
        <w:rPr>
          <w:rFonts w:hint="eastAsia"/>
        </w:rPr>
        <w:t>、</w:t>
      </w:r>
      <w:r>
        <w:t>算法错误，请及时指出，发邮件给我</w:t>
      </w:r>
      <w:r w:rsidR="00196DB2">
        <w:rPr>
          <w:rFonts w:hint="eastAsia"/>
        </w:rPr>
        <w:t>，也</w:t>
      </w:r>
      <w:r w:rsidR="00196DB2">
        <w:t>可以加我</w:t>
      </w:r>
      <w:proofErr w:type="spellStart"/>
      <w:r w:rsidR="00196DB2">
        <w:t>qq</w:t>
      </w:r>
      <w:proofErr w:type="spellEnd"/>
      <w:r w:rsidR="00196DB2">
        <w:t>。</w:t>
      </w:r>
    </w:p>
    <w:p w14:paraId="6293A1D2" w14:textId="426E8B07" w:rsidR="007108EA" w:rsidRDefault="008B7B7E">
      <w:pPr>
        <w:pStyle w:val="af"/>
      </w:pPr>
      <w:r>
        <w:rPr>
          <w:rFonts w:hint="eastAsia"/>
        </w:rPr>
        <w:t>今日</w:t>
      </w:r>
      <w:r>
        <w:t>发现</w:t>
      </w:r>
      <w:r w:rsidR="007108EA">
        <w:rPr>
          <w:rFonts w:hint="eastAsia"/>
        </w:rPr>
        <w:t>这个</w:t>
      </w:r>
      <w:r w:rsidR="007108EA">
        <w:t>笔记被下载超过</w:t>
      </w:r>
      <w:r w:rsidR="00111ACD">
        <w:t>10</w:t>
      </w:r>
      <w:r w:rsidR="007108EA">
        <w:rPr>
          <w:rFonts w:hint="eastAsia"/>
        </w:rPr>
        <w:t>万</w:t>
      </w:r>
      <w:r>
        <w:rPr>
          <w:rFonts w:hint="eastAsia"/>
        </w:rPr>
        <w:t>次，</w:t>
      </w:r>
      <w:r>
        <w:t>应该说</w:t>
      </w:r>
      <w:r>
        <w:rPr>
          <w:rFonts w:hint="eastAsia"/>
        </w:rPr>
        <w:t>这个</w:t>
      </w:r>
      <w:r>
        <w:t>笔记有点用，</w:t>
      </w:r>
      <w:r>
        <w:rPr>
          <w:rFonts w:hint="eastAsia"/>
        </w:rPr>
        <w:t>我</w:t>
      </w:r>
      <w:r>
        <w:t>发现以前一些翻译小错误，进行</w:t>
      </w:r>
      <w:r>
        <w:rPr>
          <w:rFonts w:hint="eastAsia"/>
        </w:rPr>
        <w:t>了</w:t>
      </w:r>
      <w:r>
        <w:t>修改，以免误导初学者。</w:t>
      </w:r>
    </w:p>
    <w:p w14:paraId="54B3D1D3" w14:textId="77777777" w:rsidR="00BF3657" w:rsidRDefault="00E30402">
      <w:pPr>
        <w:pStyle w:val="af"/>
        <w:jc w:val="right"/>
      </w:pPr>
      <w:r>
        <w:rPr>
          <w:rFonts w:hint="eastAsia"/>
        </w:rPr>
        <w:t>黄海广</w:t>
      </w:r>
    </w:p>
    <w:p w14:paraId="4495B798" w14:textId="13C7101C" w:rsidR="009725F5" w:rsidRDefault="00E30402">
      <w:pPr>
        <w:pStyle w:val="af"/>
        <w:jc w:val="right"/>
      </w:pPr>
      <w:r>
        <w:rPr>
          <w:rFonts w:hint="eastAsia"/>
        </w:rPr>
        <w:t>201</w:t>
      </w:r>
      <w:r w:rsidR="00111ACD">
        <w:t>8</w:t>
      </w:r>
      <w:r>
        <w:rPr>
          <w:rFonts w:hint="eastAsia"/>
        </w:rPr>
        <w:t>-</w:t>
      </w:r>
      <w:r w:rsidR="00111ACD">
        <w:t>3</w:t>
      </w:r>
      <w:r>
        <w:rPr>
          <w:rFonts w:hint="eastAsia"/>
        </w:rPr>
        <w:t>-</w:t>
      </w:r>
      <w:r w:rsidR="008B7B7E">
        <w:t>7</w:t>
      </w:r>
      <w:r>
        <w:rPr>
          <w:rFonts w:hint="eastAsia"/>
        </w:rPr>
        <w:t xml:space="preserve"> </w:t>
      </w:r>
      <w:r>
        <w:rPr>
          <w:rFonts w:hint="eastAsia"/>
        </w:rPr>
        <w:t>夜</w:t>
      </w:r>
    </w:p>
    <w:p w14:paraId="1A24FF5F" w14:textId="4A41114C" w:rsidR="009725F5" w:rsidRPr="006E382B" w:rsidRDefault="006E382B" w:rsidP="006E382B">
      <w:pPr>
        <w:pStyle w:val="af"/>
        <w:ind w:firstLine="643"/>
        <w:jc w:val="center"/>
        <w:rPr>
          <w:b/>
          <w:sz w:val="32"/>
        </w:rPr>
      </w:pPr>
      <w:r w:rsidRPr="006E382B">
        <w:rPr>
          <w:rFonts w:hint="eastAsia"/>
          <w:b/>
          <w:sz w:val="32"/>
        </w:rPr>
        <w:lastRenderedPageBreak/>
        <w:t>相关资源</w:t>
      </w:r>
    </w:p>
    <w:p w14:paraId="4515C5B1" w14:textId="2ECE9C1B" w:rsidR="00992C4E" w:rsidRDefault="00992C4E" w:rsidP="009725F5">
      <w:pPr>
        <w:pStyle w:val="11"/>
        <w:rPr>
          <w:b/>
          <w:sz w:val="24"/>
          <w:szCs w:val="24"/>
        </w:rPr>
      </w:pPr>
      <w:r>
        <w:rPr>
          <w:rFonts w:hint="eastAsia"/>
          <w:b/>
          <w:sz w:val="24"/>
          <w:szCs w:val="24"/>
        </w:rPr>
        <w:t>课程视频：</w:t>
      </w:r>
    </w:p>
    <w:p w14:paraId="40BCEF13" w14:textId="77777777" w:rsidR="00992C4E" w:rsidRPr="00992C4E" w:rsidRDefault="00000000" w:rsidP="00992C4E">
      <w:pPr>
        <w:pStyle w:val="11"/>
        <w:rPr>
          <w:bCs/>
          <w:color w:val="565656"/>
          <w:sz w:val="20"/>
          <w:szCs w:val="20"/>
        </w:rPr>
      </w:pPr>
      <w:hyperlink r:id="rId14" w:history="1">
        <w:r w:rsidR="00992C4E" w:rsidRPr="00992C4E">
          <w:rPr>
            <w:rStyle w:val="ad"/>
            <w:rFonts w:ascii="楷体" w:eastAsia="楷体" w:hAnsi="楷体"/>
            <w:bCs/>
            <w:sz w:val="24"/>
            <w:szCs w:val="24"/>
          </w:rPr>
          <w:t>https://www.bilibili.com/video/BV1W34y1i7xK</w:t>
        </w:r>
      </w:hyperlink>
    </w:p>
    <w:p w14:paraId="47477241" w14:textId="77777777" w:rsidR="00992C4E" w:rsidRPr="00992C4E" w:rsidRDefault="00992C4E" w:rsidP="009725F5">
      <w:pPr>
        <w:pStyle w:val="11"/>
        <w:rPr>
          <w:b/>
          <w:sz w:val="24"/>
          <w:szCs w:val="24"/>
        </w:rPr>
      </w:pPr>
    </w:p>
    <w:p w14:paraId="46A2BF91" w14:textId="6C70F938" w:rsidR="006A4F7B" w:rsidRDefault="009725F5" w:rsidP="009725F5">
      <w:pPr>
        <w:pStyle w:val="11"/>
        <w:rPr>
          <w:sz w:val="24"/>
          <w:szCs w:val="24"/>
        </w:rPr>
      </w:pPr>
      <w:r w:rsidRPr="009725F5">
        <w:rPr>
          <w:rFonts w:hint="eastAsia"/>
          <w:b/>
          <w:sz w:val="24"/>
          <w:szCs w:val="24"/>
        </w:rPr>
        <w:t>笔记</w:t>
      </w:r>
      <w:r w:rsidRPr="009725F5">
        <w:rPr>
          <w:b/>
          <w:sz w:val="24"/>
          <w:szCs w:val="24"/>
        </w:rPr>
        <w:t>更新网址</w:t>
      </w:r>
      <w:r w:rsidR="006A4F7B">
        <w:rPr>
          <w:rFonts w:hint="eastAsia"/>
          <w:b/>
          <w:sz w:val="24"/>
          <w:szCs w:val="24"/>
        </w:rPr>
        <w:t>(</w:t>
      </w:r>
      <w:r w:rsidR="006A4F7B">
        <w:rPr>
          <w:rFonts w:hint="eastAsia"/>
          <w:b/>
          <w:sz w:val="24"/>
          <w:szCs w:val="24"/>
        </w:rPr>
        <w:t>视频下载地址公布</w:t>
      </w:r>
      <w:r w:rsidR="006A4F7B">
        <w:rPr>
          <w:b/>
          <w:sz w:val="24"/>
          <w:szCs w:val="24"/>
        </w:rPr>
        <w:t>)</w:t>
      </w:r>
      <w:r w:rsidRPr="009725F5">
        <w:rPr>
          <w:rFonts w:hint="eastAsia"/>
          <w:b/>
          <w:sz w:val="24"/>
          <w:szCs w:val="24"/>
        </w:rPr>
        <w:t>：</w:t>
      </w:r>
      <w:r w:rsidRPr="009725F5">
        <w:rPr>
          <w:sz w:val="24"/>
          <w:szCs w:val="24"/>
        </w:rPr>
        <w:t xml:space="preserve"> </w:t>
      </w:r>
      <w:bookmarkStart w:id="1" w:name="OLE_LINK6"/>
    </w:p>
    <w:p w14:paraId="664F027B" w14:textId="08F1BD15" w:rsidR="009725F5" w:rsidRDefault="00000000" w:rsidP="009725F5">
      <w:pPr>
        <w:pStyle w:val="11"/>
        <w:rPr>
          <w:sz w:val="24"/>
          <w:szCs w:val="24"/>
        </w:rPr>
      </w:pPr>
      <w:hyperlink r:id="rId15" w:history="1">
        <w:r w:rsidR="006A4F7B" w:rsidRPr="00693BE3">
          <w:rPr>
            <w:rStyle w:val="ad"/>
            <w:sz w:val="24"/>
            <w:szCs w:val="24"/>
          </w:rPr>
          <w:t>https://github.com/fengdu78/Coursera-ML-AndrewNg-Notes</w:t>
        </w:r>
      </w:hyperlink>
      <w:bookmarkEnd w:id="1"/>
    </w:p>
    <w:p w14:paraId="40C8745D" w14:textId="77777777" w:rsidR="00177D9C" w:rsidRDefault="00177D9C" w:rsidP="00177D9C">
      <w:pPr>
        <w:widowControl/>
        <w:jc w:val="left"/>
        <w:rPr>
          <w:rFonts w:ascii="宋体" w:hAnsi="宋体" w:cs="宋体"/>
          <w:b/>
          <w:kern w:val="0"/>
          <w:sz w:val="24"/>
          <w:szCs w:val="21"/>
        </w:rPr>
      </w:pPr>
    </w:p>
    <w:p w14:paraId="16FC3665" w14:textId="527070A2" w:rsidR="00177D9C" w:rsidRPr="00177D9C" w:rsidRDefault="00177D9C" w:rsidP="00177D9C">
      <w:pPr>
        <w:widowControl/>
        <w:jc w:val="left"/>
        <w:rPr>
          <w:rFonts w:ascii="宋体" w:hAnsi="宋体" w:cs="宋体"/>
          <w:b/>
          <w:kern w:val="0"/>
          <w:sz w:val="24"/>
          <w:szCs w:val="21"/>
        </w:rPr>
      </w:pPr>
      <w:r w:rsidRPr="00177D9C">
        <w:rPr>
          <w:rFonts w:ascii="宋体" w:hAnsi="宋体" w:cs="宋体"/>
          <w:b/>
          <w:kern w:val="0"/>
          <w:sz w:val="24"/>
          <w:szCs w:val="21"/>
        </w:rPr>
        <w:t>DeepLearning.ai</w:t>
      </w:r>
      <w:r w:rsidR="006E382B">
        <w:rPr>
          <w:rFonts w:ascii="宋体" w:hAnsi="宋体" w:cs="宋体" w:hint="eastAsia"/>
          <w:b/>
          <w:kern w:val="0"/>
          <w:sz w:val="24"/>
          <w:szCs w:val="21"/>
        </w:rPr>
        <w:t>深度学习</w:t>
      </w:r>
      <w:r w:rsidRPr="00177D9C">
        <w:rPr>
          <w:rFonts w:ascii="宋体" w:hAnsi="宋体" w:cs="宋体"/>
          <w:b/>
          <w:kern w:val="0"/>
          <w:sz w:val="24"/>
          <w:szCs w:val="21"/>
        </w:rPr>
        <w:t>笔记：</w:t>
      </w:r>
    </w:p>
    <w:p w14:paraId="64BF82ED" w14:textId="77777777" w:rsidR="00177D9C" w:rsidRPr="00C80CFF" w:rsidRDefault="00000000" w:rsidP="00177D9C">
      <w:pPr>
        <w:widowControl/>
        <w:jc w:val="left"/>
        <w:rPr>
          <w:rStyle w:val="ad"/>
          <w:sz w:val="24"/>
          <w:szCs w:val="24"/>
        </w:rPr>
      </w:pPr>
      <w:hyperlink r:id="rId16" w:history="1">
        <w:r w:rsidR="00177D9C" w:rsidRPr="00C80CFF">
          <w:rPr>
            <w:rStyle w:val="ad"/>
            <w:sz w:val="24"/>
            <w:szCs w:val="24"/>
          </w:rPr>
          <w:t>https://github.com/fengdu78/deeplearning_ai_books</w:t>
        </w:r>
      </w:hyperlink>
    </w:p>
    <w:p w14:paraId="044BE219" w14:textId="7CF1D7DF" w:rsidR="009725F5" w:rsidRDefault="009725F5" w:rsidP="009725F5">
      <w:pPr>
        <w:pStyle w:val="11"/>
        <w:rPr>
          <w:sz w:val="24"/>
          <w:szCs w:val="24"/>
        </w:rPr>
      </w:pPr>
    </w:p>
    <w:p w14:paraId="2B8A98AB" w14:textId="6A3E227E" w:rsidR="006E382B" w:rsidRPr="006E382B" w:rsidRDefault="006E382B" w:rsidP="009725F5">
      <w:pPr>
        <w:pStyle w:val="11"/>
        <w:rPr>
          <w:b/>
          <w:sz w:val="24"/>
          <w:szCs w:val="24"/>
        </w:rPr>
      </w:pPr>
      <w:r w:rsidRPr="006E382B">
        <w:rPr>
          <w:rFonts w:hint="eastAsia"/>
          <w:b/>
          <w:sz w:val="24"/>
          <w:szCs w:val="24"/>
        </w:rPr>
        <w:t>统计学习方法代码实现：</w:t>
      </w:r>
    </w:p>
    <w:p w14:paraId="6CBE226C" w14:textId="3D985375" w:rsidR="006E382B" w:rsidRPr="006E382B" w:rsidRDefault="00000000" w:rsidP="009725F5">
      <w:pPr>
        <w:pStyle w:val="11"/>
        <w:rPr>
          <w:rStyle w:val="ad"/>
        </w:rPr>
      </w:pPr>
      <w:hyperlink r:id="rId17" w:history="1">
        <w:r w:rsidR="006E382B" w:rsidRPr="006E382B">
          <w:rPr>
            <w:rStyle w:val="ad"/>
            <w:sz w:val="24"/>
            <w:szCs w:val="24"/>
          </w:rPr>
          <w:t>https://github.com/fengdu78/lihang-code</w:t>
        </w:r>
      </w:hyperlink>
    </w:p>
    <w:p w14:paraId="77464A4A" w14:textId="77777777" w:rsidR="006E382B" w:rsidRDefault="006E382B" w:rsidP="009725F5">
      <w:pPr>
        <w:pStyle w:val="11"/>
        <w:rPr>
          <w:sz w:val="24"/>
          <w:szCs w:val="24"/>
        </w:rPr>
      </w:pPr>
    </w:p>
    <w:p w14:paraId="64F37102" w14:textId="2B4FB2C9" w:rsidR="006E382B" w:rsidRDefault="006E382B" w:rsidP="009725F5">
      <w:pPr>
        <w:pStyle w:val="11"/>
        <w:rPr>
          <w:sz w:val="24"/>
          <w:szCs w:val="24"/>
        </w:rPr>
      </w:pPr>
      <w:r w:rsidRPr="006E382B">
        <w:rPr>
          <w:rFonts w:hint="eastAsia"/>
          <w:b/>
          <w:sz w:val="24"/>
          <w:szCs w:val="24"/>
        </w:rPr>
        <w:t>数据科学仓库</w:t>
      </w:r>
      <w:r>
        <w:rPr>
          <w:rFonts w:hint="eastAsia"/>
          <w:sz w:val="24"/>
          <w:szCs w:val="24"/>
        </w:rPr>
        <w:t>：</w:t>
      </w:r>
    </w:p>
    <w:p w14:paraId="7608F0C0" w14:textId="18F1F191" w:rsidR="006E382B" w:rsidRDefault="00000000" w:rsidP="009725F5">
      <w:pPr>
        <w:pStyle w:val="11"/>
        <w:rPr>
          <w:rStyle w:val="ad"/>
          <w:sz w:val="24"/>
          <w:szCs w:val="24"/>
        </w:rPr>
      </w:pPr>
      <w:hyperlink r:id="rId18" w:history="1">
        <w:r w:rsidR="006E382B" w:rsidRPr="006E382B">
          <w:rPr>
            <w:rStyle w:val="ad"/>
            <w:sz w:val="24"/>
            <w:szCs w:val="24"/>
          </w:rPr>
          <w:t>https://github.com/fengdu78/Data-Science-Notes</w:t>
        </w:r>
      </w:hyperlink>
    </w:p>
    <w:p w14:paraId="14CD0A4A" w14:textId="77777777" w:rsidR="006E382B" w:rsidRPr="006E382B" w:rsidRDefault="006E382B" w:rsidP="009725F5">
      <w:pPr>
        <w:pStyle w:val="11"/>
        <w:rPr>
          <w:rStyle w:val="ad"/>
        </w:rPr>
      </w:pPr>
    </w:p>
    <w:p w14:paraId="053C4CB5" w14:textId="77777777" w:rsidR="00F947A2" w:rsidRDefault="009725F5" w:rsidP="009725F5">
      <w:pPr>
        <w:pStyle w:val="11"/>
        <w:rPr>
          <w:b/>
          <w:sz w:val="24"/>
          <w:szCs w:val="24"/>
        </w:rPr>
      </w:pPr>
      <w:r w:rsidRPr="009725F5">
        <w:rPr>
          <w:rFonts w:hint="eastAsia"/>
          <w:b/>
          <w:sz w:val="24"/>
          <w:szCs w:val="24"/>
        </w:rPr>
        <w:t>知乎</w:t>
      </w:r>
      <w:r w:rsidRPr="009725F5">
        <w:rPr>
          <w:b/>
          <w:sz w:val="24"/>
          <w:szCs w:val="24"/>
        </w:rPr>
        <w:t>：</w:t>
      </w:r>
    </w:p>
    <w:p w14:paraId="16C298B1" w14:textId="418743DE" w:rsidR="000F1DBF" w:rsidRPr="006E382B" w:rsidRDefault="00000000" w:rsidP="009725F5">
      <w:pPr>
        <w:pStyle w:val="11"/>
        <w:rPr>
          <w:rStyle w:val="ad"/>
          <w:sz w:val="24"/>
          <w:szCs w:val="24"/>
        </w:rPr>
      </w:pPr>
      <w:hyperlink r:id="rId19" w:history="1">
        <w:r w:rsidR="006E382B" w:rsidRPr="006E382B">
          <w:rPr>
            <w:rStyle w:val="ad"/>
            <w:sz w:val="24"/>
            <w:szCs w:val="24"/>
          </w:rPr>
          <w:t>https://www.zhihu.com/people/fengdu78/</w:t>
        </w:r>
      </w:hyperlink>
    </w:p>
    <w:p w14:paraId="373DAFE5" w14:textId="77777777" w:rsidR="000F1DBF" w:rsidRDefault="000F1DBF" w:rsidP="009725F5">
      <w:pPr>
        <w:pStyle w:val="11"/>
      </w:pPr>
    </w:p>
    <w:p w14:paraId="2DE0AFF8" w14:textId="77777777" w:rsidR="000F1DBF" w:rsidRPr="000F1DBF" w:rsidRDefault="000F1DBF" w:rsidP="009725F5">
      <w:pPr>
        <w:pStyle w:val="11"/>
        <w:rPr>
          <w:b/>
          <w:sz w:val="24"/>
          <w:szCs w:val="24"/>
        </w:rPr>
      </w:pPr>
      <w:proofErr w:type="gramStart"/>
      <w:r w:rsidRPr="000F1DBF">
        <w:rPr>
          <w:rFonts w:hint="eastAsia"/>
          <w:b/>
          <w:sz w:val="24"/>
          <w:szCs w:val="24"/>
        </w:rPr>
        <w:t>微信公众号</w:t>
      </w:r>
      <w:proofErr w:type="gramEnd"/>
      <w:r w:rsidRPr="000F1DBF">
        <w:rPr>
          <w:rFonts w:hint="eastAsia"/>
          <w:b/>
          <w:sz w:val="24"/>
          <w:szCs w:val="24"/>
        </w:rPr>
        <w:t>：</w:t>
      </w:r>
    </w:p>
    <w:p w14:paraId="0C65ED1E" w14:textId="77777777" w:rsidR="000F1DBF" w:rsidRDefault="000F1DBF" w:rsidP="009725F5">
      <w:pPr>
        <w:pStyle w:val="11"/>
      </w:pPr>
      <w:r>
        <w:rPr>
          <w:rFonts w:hint="eastAsia"/>
        </w:rPr>
        <w:t>机器学习初学者</w:t>
      </w:r>
    </w:p>
    <w:p w14:paraId="6C4830F9" w14:textId="46684056" w:rsidR="00BA7BDC" w:rsidRDefault="006E382B" w:rsidP="009725F5">
      <w:pPr>
        <w:pStyle w:val="11"/>
      </w:pPr>
      <w:r w:rsidRPr="006E382B">
        <w:rPr>
          <w:noProof/>
        </w:rPr>
        <w:drawing>
          <wp:inline distT="0" distB="0" distL="0" distR="0" wp14:anchorId="3708F26C" wp14:editId="5F8BA66F">
            <wp:extent cx="1428750" cy="1428750"/>
            <wp:effectExtent l="0" t="0" r="0" b="0"/>
            <wp:docPr id="455" name="图片 455" descr="C:\Users\haigu\Downloads\qrcode_for_gh_bc82c120451c_2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haigu\Downloads\qrcode_for_gh_bc82c120451c_258.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28750" cy="1428750"/>
                    </a:xfrm>
                    <a:prstGeom prst="rect">
                      <a:avLst/>
                    </a:prstGeom>
                    <a:noFill/>
                    <a:ln>
                      <a:noFill/>
                    </a:ln>
                  </pic:spPr>
                </pic:pic>
              </a:graphicData>
            </a:graphic>
          </wp:inline>
        </w:drawing>
      </w:r>
    </w:p>
    <w:p w14:paraId="6A966E9D" w14:textId="1C6C030D" w:rsidR="00D75B5F" w:rsidRDefault="00FC1F4B" w:rsidP="009725F5">
      <w:pPr>
        <w:pStyle w:val="11"/>
      </w:pPr>
      <w:r>
        <w:rPr>
          <w:rFonts w:hint="eastAsia"/>
          <w:b/>
          <w:sz w:val="24"/>
        </w:rPr>
        <w:t>机器学习</w:t>
      </w:r>
      <w:proofErr w:type="gramStart"/>
      <w:r w:rsidR="00D75B5F" w:rsidRPr="00E70BBB">
        <w:rPr>
          <w:rFonts w:hint="eastAsia"/>
          <w:b/>
          <w:sz w:val="24"/>
        </w:rPr>
        <w:t>微信交流群</w:t>
      </w:r>
      <w:proofErr w:type="gramEnd"/>
      <w:r w:rsidR="00D75B5F" w:rsidRPr="00E70BBB">
        <w:rPr>
          <w:rFonts w:hint="eastAsia"/>
          <w:b/>
          <w:sz w:val="24"/>
        </w:rPr>
        <w:t>：</w:t>
      </w:r>
      <w:r w:rsidR="00D75B5F">
        <w:rPr>
          <w:rFonts w:hint="eastAsia"/>
        </w:rPr>
        <w:t>（如果是博士，请说明下）</w:t>
      </w:r>
    </w:p>
    <w:p w14:paraId="2878ED0C" w14:textId="39075D63" w:rsidR="00D75B5F" w:rsidRDefault="00D75B5F" w:rsidP="009725F5">
      <w:pPr>
        <w:pStyle w:val="11"/>
      </w:pPr>
      <w:r>
        <w:rPr>
          <w:noProof/>
        </w:rPr>
        <w:drawing>
          <wp:inline distT="0" distB="0" distL="0" distR="0" wp14:anchorId="4CBCFA08" wp14:editId="3305BD80">
            <wp:extent cx="1498600" cy="1596981"/>
            <wp:effectExtent l="0" t="0" r="6350" b="3810"/>
            <wp:docPr id="28" name="图片 28" descr="https://mmbiz.qpic.cn/mmbiz_png/87HjJEl4c1vUSMHW0MHPHNgg7as7ia2XDIXvIBfBEFXkOr3uibbibPNUWvUxplwUv9ZdicAkOd7d2zocUa0VPQSzYw/640?wx_fmt=png&amp;tp=webp&amp;wxfrom=5&amp;wx_lazy=1&amp;wx_c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mmbiz.qpic.cn/mmbiz_png/87HjJEl4c1vUSMHW0MHPHNgg7as7ia2XDIXvIBfBEFXkOr3uibbibPNUWvUxplwUv9ZdicAkOd7d2zocUa0VPQSzYw/640?wx_fmt=png&amp;tp=webp&amp;wxfrom=5&amp;wx_lazy=1&amp;wx_co=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505235" cy="1604052"/>
                    </a:xfrm>
                    <a:prstGeom prst="rect">
                      <a:avLst/>
                    </a:prstGeom>
                    <a:noFill/>
                    <a:ln>
                      <a:noFill/>
                    </a:ln>
                  </pic:spPr>
                </pic:pic>
              </a:graphicData>
            </a:graphic>
          </wp:inline>
        </w:drawing>
      </w:r>
    </w:p>
    <w:p w14:paraId="11857202" w14:textId="07590F29" w:rsidR="00BF3657" w:rsidRDefault="00E30402" w:rsidP="009725F5">
      <w:pPr>
        <w:pStyle w:val="11"/>
      </w:pPr>
      <w:r>
        <w:br w:type="page"/>
      </w:r>
    </w:p>
    <w:p w14:paraId="47736ED9" w14:textId="77777777" w:rsidR="00BF3657" w:rsidRDefault="00E30402">
      <w:pPr>
        <w:widowControl/>
        <w:numPr>
          <w:ilvl w:val="0"/>
          <w:numId w:val="1"/>
        </w:numPr>
        <w:overflowPunct w:val="0"/>
        <w:autoSpaceDE w:val="0"/>
        <w:autoSpaceDN w:val="0"/>
        <w:adjustRightInd w:val="0"/>
        <w:spacing w:beforeLines="50" w:before="156" w:line="360" w:lineRule="auto"/>
        <w:ind w:left="454" w:hanging="454"/>
        <w:jc w:val="left"/>
        <w:textAlignment w:val="baseline"/>
      </w:pPr>
      <w:r>
        <w:rPr>
          <w:rFonts w:hint="eastAsia"/>
          <w:b/>
          <w:bCs/>
        </w:rPr>
        <w:lastRenderedPageBreak/>
        <w:t>文档修改历史</w:t>
      </w:r>
    </w:p>
    <w:tbl>
      <w:tblPr>
        <w:tblW w:w="8299" w:type="dxa"/>
        <w:tblInd w:w="43" w:type="dxa"/>
        <w:tblLayout w:type="fixed"/>
        <w:tblCellMar>
          <w:left w:w="43" w:type="dxa"/>
          <w:right w:w="43" w:type="dxa"/>
        </w:tblCellMar>
        <w:tblLook w:val="04A0" w:firstRow="1" w:lastRow="0" w:firstColumn="1" w:lastColumn="0" w:noHBand="0" w:noVBand="1"/>
      </w:tblPr>
      <w:tblGrid>
        <w:gridCol w:w="960"/>
        <w:gridCol w:w="1450"/>
        <w:gridCol w:w="4820"/>
        <w:gridCol w:w="1069"/>
      </w:tblGrid>
      <w:tr w:rsidR="00BF3657" w14:paraId="314FAB59" w14:textId="77777777">
        <w:trPr>
          <w:cantSplit/>
          <w:tblHeader/>
        </w:trPr>
        <w:tc>
          <w:tcPr>
            <w:tcW w:w="960" w:type="dxa"/>
            <w:tcBorders>
              <w:top w:val="single" w:sz="6" w:space="0" w:color="auto"/>
              <w:left w:val="single" w:sz="6" w:space="0" w:color="auto"/>
              <w:bottom w:val="single" w:sz="6" w:space="0" w:color="auto"/>
              <w:right w:val="single" w:sz="6" w:space="0" w:color="auto"/>
            </w:tcBorders>
            <w:shd w:val="clear" w:color="auto" w:fill="00FFFF"/>
          </w:tcPr>
          <w:p w14:paraId="3270568C" w14:textId="77777777" w:rsidR="00BF3657" w:rsidRDefault="00E30402">
            <w:pPr>
              <w:spacing w:line="360" w:lineRule="auto"/>
              <w:jc w:val="center"/>
              <w:rPr>
                <w:b/>
                <w:bCs/>
                <w:color w:val="000000"/>
              </w:rPr>
            </w:pPr>
            <w:r>
              <w:rPr>
                <w:rFonts w:hint="eastAsia"/>
                <w:b/>
                <w:bCs/>
                <w:color w:val="000000"/>
              </w:rPr>
              <w:t>版本号</w:t>
            </w:r>
          </w:p>
        </w:tc>
        <w:tc>
          <w:tcPr>
            <w:tcW w:w="1450" w:type="dxa"/>
            <w:tcBorders>
              <w:top w:val="single" w:sz="6" w:space="0" w:color="auto"/>
              <w:left w:val="single" w:sz="6" w:space="0" w:color="auto"/>
              <w:bottom w:val="single" w:sz="6" w:space="0" w:color="auto"/>
              <w:right w:val="single" w:sz="6" w:space="0" w:color="auto"/>
            </w:tcBorders>
            <w:shd w:val="clear" w:color="auto" w:fill="00FFFF"/>
          </w:tcPr>
          <w:p w14:paraId="1AB4F8ED" w14:textId="77777777" w:rsidR="00BF3657" w:rsidRDefault="00E30402">
            <w:pPr>
              <w:spacing w:line="360" w:lineRule="auto"/>
              <w:jc w:val="center"/>
              <w:rPr>
                <w:b/>
                <w:bCs/>
                <w:color w:val="000000"/>
              </w:rPr>
            </w:pPr>
            <w:r>
              <w:rPr>
                <w:rFonts w:hint="eastAsia"/>
                <w:b/>
                <w:bCs/>
                <w:color w:val="000000"/>
              </w:rPr>
              <w:t>版本日期</w:t>
            </w:r>
          </w:p>
        </w:tc>
        <w:tc>
          <w:tcPr>
            <w:tcW w:w="4820" w:type="dxa"/>
            <w:tcBorders>
              <w:top w:val="single" w:sz="6" w:space="0" w:color="auto"/>
              <w:left w:val="single" w:sz="6" w:space="0" w:color="auto"/>
              <w:bottom w:val="single" w:sz="6" w:space="0" w:color="auto"/>
              <w:right w:val="single" w:sz="6" w:space="0" w:color="auto"/>
            </w:tcBorders>
            <w:shd w:val="clear" w:color="auto" w:fill="00FFFF"/>
          </w:tcPr>
          <w:p w14:paraId="2BBE5B30" w14:textId="77777777" w:rsidR="00BF3657" w:rsidRDefault="00E30402">
            <w:pPr>
              <w:spacing w:line="360" w:lineRule="auto"/>
              <w:jc w:val="center"/>
              <w:rPr>
                <w:b/>
                <w:bCs/>
                <w:color w:val="000000"/>
              </w:rPr>
            </w:pPr>
            <w:r>
              <w:rPr>
                <w:rFonts w:hint="eastAsia"/>
                <w:b/>
                <w:bCs/>
                <w:color w:val="000000"/>
              </w:rPr>
              <w:t>修改总结</w:t>
            </w:r>
          </w:p>
        </w:tc>
        <w:tc>
          <w:tcPr>
            <w:tcW w:w="1069" w:type="dxa"/>
            <w:tcBorders>
              <w:top w:val="single" w:sz="6" w:space="0" w:color="auto"/>
              <w:left w:val="single" w:sz="6" w:space="0" w:color="auto"/>
              <w:bottom w:val="single" w:sz="6" w:space="0" w:color="auto"/>
              <w:right w:val="single" w:sz="6" w:space="0" w:color="auto"/>
            </w:tcBorders>
            <w:shd w:val="clear" w:color="auto" w:fill="00FFFF"/>
          </w:tcPr>
          <w:p w14:paraId="40BD1807" w14:textId="77777777" w:rsidR="00BF3657" w:rsidRDefault="00E30402">
            <w:pPr>
              <w:spacing w:line="360" w:lineRule="auto"/>
              <w:jc w:val="center"/>
              <w:rPr>
                <w:b/>
                <w:bCs/>
                <w:color w:val="000000"/>
              </w:rPr>
            </w:pPr>
            <w:r>
              <w:rPr>
                <w:rFonts w:hint="eastAsia"/>
                <w:b/>
                <w:bCs/>
                <w:color w:val="000000"/>
              </w:rPr>
              <w:t>修订人</w:t>
            </w:r>
          </w:p>
        </w:tc>
      </w:tr>
      <w:tr w:rsidR="00BF3657" w14:paraId="721BA46A" w14:textId="77777777">
        <w:trPr>
          <w:cantSplit/>
        </w:trPr>
        <w:tc>
          <w:tcPr>
            <w:tcW w:w="960" w:type="dxa"/>
            <w:tcBorders>
              <w:top w:val="single" w:sz="6" w:space="0" w:color="auto"/>
              <w:left w:val="single" w:sz="6" w:space="0" w:color="auto"/>
              <w:bottom w:val="single" w:sz="6" w:space="0" w:color="auto"/>
              <w:right w:val="single" w:sz="6" w:space="0" w:color="auto"/>
            </w:tcBorders>
          </w:tcPr>
          <w:p w14:paraId="586D30E6" w14:textId="77777777" w:rsidR="00BF3657" w:rsidRDefault="00E30402">
            <w:pPr>
              <w:spacing w:line="360" w:lineRule="auto"/>
              <w:rPr>
                <w:color w:val="000000"/>
              </w:rPr>
            </w:pPr>
            <w:r>
              <w:rPr>
                <w:rFonts w:hint="eastAsia"/>
                <w:color w:val="000000"/>
              </w:rPr>
              <w:t>1.0</w:t>
            </w:r>
          </w:p>
        </w:tc>
        <w:tc>
          <w:tcPr>
            <w:tcW w:w="1450" w:type="dxa"/>
            <w:tcBorders>
              <w:top w:val="single" w:sz="6" w:space="0" w:color="auto"/>
              <w:left w:val="single" w:sz="6" w:space="0" w:color="auto"/>
              <w:bottom w:val="single" w:sz="6" w:space="0" w:color="auto"/>
              <w:right w:val="single" w:sz="6" w:space="0" w:color="auto"/>
            </w:tcBorders>
          </w:tcPr>
          <w:p w14:paraId="6FF9D0E7" w14:textId="77777777" w:rsidR="00BF3657" w:rsidRDefault="00E30402">
            <w:pPr>
              <w:spacing w:line="360" w:lineRule="auto"/>
              <w:rPr>
                <w:color w:val="000000"/>
              </w:rPr>
            </w:pPr>
            <w:r>
              <w:rPr>
                <w:rFonts w:hint="eastAsia"/>
                <w:color w:val="000000"/>
              </w:rPr>
              <w:t>2014.12.16</w:t>
            </w:r>
          </w:p>
        </w:tc>
        <w:tc>
          <w:tcPr>
            <w:tcW w:w="4820" w:type="dxa"/>
            <w:tcBorders>
              <w:top w:val="single" w:sz="6" w:space="0" w:color="auto"/>
              <w:left w:val="single" w:sz="6" w:space="0" w:color="auto"/>
              <w:bottom w:val="single" w:sz="6" w:space="0" w:color="auto"/>
              <w:right w:val="single" w:sz="6" w:space="0" w:color="auto"/>
            </w:tcBorders>
          </w:tcPr>
          <w:p w14:paraId="5DD01697" w14:textId="77777777" w:rsidR="00BF3657" w:rsidRDefault="00E30402">
            <w:pPr>
              <w:spacing w:line="360" w:lineRule="auto"/>
              <w:rPr>
                <w:color w:val="000000"/>
              </w:rPr>
            </w:pPr>
            <w:r>
              <w:rPr>
                <w:rFonts w:hint="eastAsia"/>
                <w:color w:val="000000"/>
              </w:rPr>
              <w:t>创建初稿</w:t>
            </w:r>
          </w:p>
        </w:tc>
        <w:tc>
          <w:tcPr>
            <w:tcW w:w="1069" w:type="dxa"/>
            <w:tcBorders>
              <w:top w:val="single" w:sz="6" w:space="0" w:color="auto"/>
              <w:left w:val="single" w:sz="6" w:space="0" w:color="auto"/>
              <w:bottom w:val="single" w:sz="6" w:space="0" w:color="auto"/>
              <w:right w:val="single" w:sz="6" w:space="0" w:color="auto"/>
            </w:tcBorders>
          </w:tcPr>
          <w:p w14:paraId="12FF959F" w14:textId="77777777" w:rsidR="00BF3657" w:rsidRDefault="00E30402">
            <w:pPr>
              <w:spacing w:line="360" w:lineRule="auto"/>
              <w:rPr>
                <w:color w:val="000000"/>
              </w:rPr>
            </w:pPr>
            <w:r>
              <w:rPr>
                <w:rFonts w:hint="eastAsia"/>
                <w:color w:val="000000"/>
              </w:rPr>
              <w:t>黄海广</w:t>
            </w:r>
          </w:p>
        </w:tc>
      </w:tr>
      <w:tr w:rsidR="00BF3657" w14:paraId="3DE67D74" w14:textId="77777777">
        <w:trPr>
          <w:cantSplit/>
        </w:trPr>
        <w:tc>
          <w:tcPr>
            <w:tcW w:w="960" w:type="dxa"/>
            <w:tcBorders>
              <w:top w:val="single" w:sz="6" w:space="0" w:color="auto"/>
              <w:left w:val="single" w:sz="6" w:space="0" w:color="auto"/>
              <w:bottom w:val="single" w:sz="6" w:space="0" w:color="auto"/>
              <w:right w:val="single" w:sz="6" w:space="0" w:color="auto"/>
            </w:tcBorders>
          </w:tcPr>
          <w:p w14:paraId="297F646E" w14:textId="77777777" w:rsidR="00BF3657" w:rsidRDefault="00E30402">
            <w:pPr>
              <w:spacing w:line="360" w:lineRule="auto"/>
              <w:rPr>
                <w:color w:val="000000"/>
              </w:rPr>
            </w:pPr>
            <w:r>
              <w:rPr>
                <w:rFonts w:hint="eastAsia"/>
                <w:color w:val="000000"/>
              </w:rPr>
              <w:t>1.</w:t>
            </w:r>
            <w:r>
              <w:rPr>
                <w:color w:val="000000"/>
              </w:rPr>
              <w:t>1</w:t>
            </w:r>
          </w:p>
        </w:tc>
        <w:tc>
          <w:tcPr>
            <w:tcW w:w="1450" w:type="dxa"/>
            <w:tcBorders>
              <w:top w:val="single" w:sz="6" w:space="0" w:color="auto"/>
              <w:left w:val="single" w:sz="6" w:space="0" w:color="auto"/>
              <w:bottom w:val="single" w:sz="6" w:space="0" w:color="auto"/>
              <w:right w:val="single" w:sz="6" w:space="0" w:color="auto"/>
            </w:tcBorders>
          </w:tcPr>
          <w:p w14:paraId="173C956C" w14:textId="77777777" w:rsidR="00BF3657" w:rsidRDefault="00E30402">
            <w:pPr>
              <w:spacing w:line="360" w:lineRule="auto"/>
              <w:rPr>
                <w:color w:val="000000"/>
              </w:rPr>
            </w:pPr>
            <w:r>
              <w:rPr>
                <w:rFonts w:hint="eastAsia"/>
                <w:color w:val="000000"/>
              </w:rPr>
              <w:t>20</w:t>
            </w:r>
            <w:r>
              <w:rPr>
                <w:color w:val="000000"/>
              </w:rPr>
              <w:t>14</w:t>
            </w:r>
            <w:r>
              <w:rPr>
                <w:rFonts w:hint="eastAsia"/>
                <w:color w:val="000000"/>
              </w:rPr>
              <w:t>.</w:t>
            </w:r>
            <w:r>
              <w:rPr>
                <w:color w:val="000000"/>
              </w:rPr>
              <w:t>12.31</w:t>
            </w:r>
          </w:p>
        </w:tc>
        <w:tc>
          <w:tcPr>
            <w:tcW w:w="4820" w:type="dxa"/>
            <w:tcBorders>
              <w:top w:val="single" w:sz="6" w:space="0" w:color="auto"/>
              <w:left w:val="single" w:sz="6" w:space="0" w:color="auto"/>
              <w:bottom w:val="single" w:sz="6" w:space="0" w:color="auto"/>
              <w:right w:val="single" w:sz="6" w:space="0" w:color="auto"/>
            </w:tcBorders>
          </w:tcPr>
          <w:p w14:paraId="0A3D1253" w14:textId="77777777" w:rsidR="00BF3657" w:rsidRDefault="00E30402">
            <w:pPr>
              <w:spacing w:line="360" w:lineRule="auto"/>
              <w:rPr>
                <w:color w:val="000000"/>
              </w:rPr>
            </w:pPr>
            <w:r>
              <w:rPr>
                <w:rFonts w:hint="eastAsia"/>
                <w:color w:val="000000"/>
              </w:rPr>
              <w:t>修改</w:t>
            </w:r>
          </w:p>
        </w:tc>
        <w:tc>
          <w:tcPr>
            <w:tcW w:w="1069" w:type="dxa"/>
            <w:tcBorders>
              <w:top w:val="single" w:sz="6" w:space="0" w:color="auto"/>
              <w:left w:val="single" w:sz="6" w:space="0" w:color="auto"/>
              <w:bottom w:val="single" w:sz="6" w:space="0" w:color="auto"/>
              <w:right w:val="single" w:sz="6" w:space="0" w:color="auto"/>
            </w:tcBorders>
          </w:tcPr>
          <w:p w14:paraId="63F4B592" w14:textId="77777777" w:rsidR="00BF3657" w:rsidRDefault="00E30402">
            <w:pPr>
              <w:spacing w:line="360" w:lineRule="auto"/>
              <w:rPr>
                <w:color w:val="000000"/>
              </w:rPr>
            </w:pPr>
            <w:r>
              <w:rPr>
                <w:rFonts w:hint="eastAsia"/>
                <w:color w:val="000000"/>
              </w:rPr>
              <w:t>黄海广</w:t>
            </w:r>
          </w:p>
        </w:tc>
      </w:tr>
      <w:tr w:rsidR="00BF3657" w14:paraId="330A3D36" w14:textId="77777777">
        <w:trPr>
          <w:cantSplit/>
        </w:trPr>
        <w:tc>
          <w:tcPr>
            <w:tcW w:w="960" w:type="dxa"/>
            <w:tcBorders>
              <w:top w:val="single" w:sz="6" w:space="0" w:color="auto"/>
              <w:left w:val="single" w:sz="6" w:space="0" w:color="auto"/>
              <w:bottom w:val="single" w:sz="6" w:space="0" w:color="auto"/>
              <w:right w:val="single" w:sz="6" w:space="0" w:color="auto"/>
            </w:tcBorders>
          </w:tcPr>
          <w:p w14:paraId="4E6795B2" w14:textId="77777777" w:rsidR="00BF3657" w:rsidRDefault="00E30402">
            <w:pPr>
              <w:spacing w:line="360" w:lineRule="auto"/>
              <w:rPr>
                <w:color w:val="000000"/>
              </w:rPr>
            </w:pPr>
            <w:r>
              <w:rPr>
                <w:color w:val="000000"/>
              </w:rPr>
              <w:t>2.0</w:t>
            </w:r>
          </w:p>
        </w:tc>
        <w:tc>
          <w:tcPr>
            <w:tcW w:w="1450" w:type="dxa"/>
            <w:tcBorders>
              <w:top w:val="single" w:sz="6" w:space="0" w:color="auto"/>
              <w:left w:val="single" w:sz="6" w:space="0" w:color="auto"/>
              <w:bottom w:val="single" w:sz="6" w:space="0" w:color="auto"/>
              <w:right w:val="single" w:sz="6" w:space="0" w:color="auto"/>
            </w:tcBorders>
          </w:tcPr>
          <w:p w14:paraId="76E69D3C" w14:textId="77777777" w:rsidR="00BF3657" w:rsidRDefault="00E30402">
            <w:pPr>
              <w:spacing w:line="360" w:lineRule="auto"/>
              <w:rPr>
                <w:color w:val="000000"/>
              </w:rPr>
            </w:pPr>
            <w:r>
              <w:rPr>
                <w:rFonts w:hint="eastAsia"/>
                <w:color w:val="000000"/>
              </w:rPr>
              <w:t>2</w:t>
            </w:r>
            <w:r>
              <w:rPr>
                <w:color w:val="000000"/>
              </w:rPr>
              <w:t>015.02.17</w:t>
            </w:r>
          </w:p>
        </w:tc>
        <w:tc>
          <w:tcPr>
            <w:tcW w:w="4820" w:type="dxa"/>
            <w:tcBorders>
              <w:top w:val="single" w:sz="6" w:space="0" w:color="auto"/>
              <w:left w:val="single" w:sz="6" w:space="0" w:color="auto"/>
              <w:bottom w:val="single" w:sz="6" w:space="0" w:color="auto"/>
              <w:right w:val="single" w:sz="6" w:space="0" w:color="auto"/>
            </w:tcBorders>
          </w:tcPr>
          <w:p w14:paraId="082B0342" w14:textId="77777777" w:rsidR="00BF3657" w:rsidRDefault="00E30402">
            <w:pPr>
              <w:spacing w:line="360" w:lineRule="auto"/>
              <w:rPr>
                <w:color w:val="000000"/>
              </w:rPr>
            </w:pPr>
            <w:r>
              <w:rPr>
                <w:rFonts w:hint="eastAsia"/>
                <w:color w:val="000000"/>
              </w:rPr>
              <w:t>修改</w:t>
            </w:r>
          </w:p>
        </w:tc>
        <w:tc>
          <w:tcPr>
            <w:tcW w:w="1069" w:type="dxa"/>
            <w:tcBorders>
              <w:top w:val="single" w:sz="6" w:space="0" w:color="auto"/>
              <w:left w:val="single" w:sz="6" w:space="0" w:color="auto"/>
              <w:bottom w:val="single" w:sz="6" w:space="0" w:color="auto"/>
              <w:right w:val="single" w:sz="6" w:space="0" w:color="auto"/>
            </w:tcBorders>
          </w:tcPr>
          <w:p w14:paraId="7528A336" w14:textId="77777777" w:rsidR="00BF3657" w:rsidRDefault="00E30402">
            <w:pPr>
              <w:spacing w:line="360" w:lineRule="auto"/>
              <w:rPr>
                <w:color w:val="000000"/>
              </w:rPr>
            </w:pPr>
            <w:r>
              <w:rPr>
                <w:rFonts w:hint="eastAsia"/>
                <w:color w:val="000000"/>
              </w:rPr>
              <w:t>黄海广</w:t>
            </w:r>
          </w:p>
        </w:tc>
      </w:tr>
      <w:tr w:rsidR="00BF3657" w14:paraId="1EA5BA68" w14:textId="77777777">
        <w:trPr>
          <w:cantSplit/>
        </w:trPr>
        <w:tc>
          <w:tcPr>
            <w:tcW w:w="960" w:type="dxa"/>
            <w:tcBorders>
              <w:top w:val="single" w:sz="6" w:space="0" w:color="auto"/>
              <w:left w:val="single" w:sz="6" w:space="0" w:color="auto"/>
              <w:bottom w:val="single" w:sz="6" w:space="0" w:color="auto"/>
              <w:right w:val="single" w:sz="6" w:space="0" w:color="auto"/>
            </w:tcBorders>
          </w:tcPr>
          <w:p w14:paraId="2ADB1E5B" w14:textId="77777777" w:rsidR="00BF3657" w:rsidRDefault="00E30402">
            <w:pPr>
              <w:spacing w:line="360" w:lineRule="auto"/>
              <w:rPr>
                <w:color w:val="000000"/>
              </w:rPr>
            </w:pPr>
            <w:r>
              <w:rPr>
                <w:color w:val="000000"/>
              </w:rPr>
              <w:t>2.1</w:t>
            </w:r>
          </w:p>
        </w:tc>
        <w:tc>
          <w:tcPr>
            <w:tcW w:w="1450" w:type="dxa"/>
            <w:tcBorders>
              <w:top w:val="single" w:sz="6" w:space="0" w:color="auto"/>
              <w:left w:val="single" w:sz="6" w:space="0" w:color="auto"/>
              <w:bottom w:val="single" w:sz="6" w:space="0" w:color="auto"/>
              <w:right w:val="single" w:sz="6" w:space="0" w:color="auto"/>
            </w:tcBorders>
          </w:tcPr>
          <w:p w14:paraId="33284574" w14:textId="77777777" w:rsidR="00BF3657" w:rsidRDefault="00E30402">
            <w:pPr>
              <w:spacing w:line="360" w:lineRule="auto"/>
              <w:rPr>
                <w:color w:val="000000"/>
              </w:rPr>
            </w:pPr>
            <w:r>
              <w:rPr>
                <w:rFonts w:hint="eastAsia"/>
                <w:color w:val="000000"/>
              </w:rPr>
              <w:t>2</w:t>
            </w:r>
            <w:r>
              <w:rPr>
                <w:color w:val="000000"/>
              </w:rPr>
              <w:t>015.02.23</w:t>
            </w:r>
          </w:p>
        </w:tc>
        <w:tc>
          <w:tcPr>
            <w:tcW w:w="4820" w:type="dxa"/>
            <w:tcBorders>
              <w:top w:val="single" w:sz="6" w:space="0" w:color="auto"/>
              <w:left w:val="single" w:sz="6" w:space="0" w:color="auto"/>
              <w:bottom w:val="single" w:sz="6" w:space="0" w:color="auto"/>
              <w:right w:val="single" w:sz="6" w:space="0" w:color="auto"/>
            </w:tcBorders>
          </w:tcPr>
          <w:p w14:paraId="2AFD360E" w14:textId="77777777" w:rsidR="00BF3657" w:rsidRDefault="00E30402">
            <w:pPr>
              <w:spacing w:line="360" w:lineRule="auto"/>
              <w:rPr>
                <w:color w:val="000000"/>
              </w:rPr>
            </w:pPr>
            <w:r>
              <w:rPr>
                <w:rFonts w:hint="eastAsia"/>
                <w:color w:val="000000"/>
              </w:rPr>
              <w:t>修改</w:t>
            </w:r>
          </w:p>
        </w:tc>
        <w:tc>
          <w:tcPr>
            <w:tcW w:w="1069" w:type="dxa"/>
            <w:tcBorders>
              <w:top w:val="single" w:sz="6" w:space="0" w:color="auto"/>
              <w:left w:val="single" w:sz="6" w:space="0" w:color="auto"/>
              <w:bottom w:val="single" w:sz="6" w:space="0" w:color="auto"/>
              <w:right w:val="single" w:sz="6" w:space="0" w:color="auto"/>
            </w:tcBorders>
          </w:tcPr>
          <w:p w14:paraId="4F0F726E" w14:textId="77777777" w:rsidR="00BF3657" w:rsidRDefault="00E30402">
            <w:pPr>
              <w:spacing w:line="360" w:lineRule="auto"/>
              <w:rPr>
                <w:color w:val="000000"/>
              </w:rPr>
            </w:pPr>
            <w:r>
              <w:rPr>
                <w:rFonts w:hint="eastAsia"/>
                <w:color w:val="000000"/>
              </w:rPr>
              <w:t>黄海广</w:t>
            </w:r>
          </w:p>
        </w:tc>
      </w:tr>
      <w:tr w:rsidR="00BF3657" w14:paraId="033C4088" w14:textId="77777777">
        <w:trPr>
          <w:cantSplit/>
        </w:trPr>
        <w:tc>
          <w:tcPr>
            <w:tcW w:w="960" w:type="dxa"/>
            <w:tcBorders>
              <w:top w:val="single" w:sz="6" w:space="0" w:color="auto"/>
              <w:left w:val="single" w:sz="6" w:space="0" w:color="auto"/>
              <w:bottom w:val="single" w:sz="6" w:space="0" w:color="auto"/>
              <w:right w:val="single" w:sz="6" w:space="0" w:color="auto"/>
            </w:tcBorders>
          </w:tcPr>
          <w:p w14:paraId="56ECF674" w14:textId="77777777" w:rsidR="00BF3657" w:rsidRDefault="00E30402">
            <w:pPr>
              <w:spacing w:line="360" w:lineRule="auto"/>
              <w:rPr>
                <w:color w:val="000000"/>
              </w:rPr>
            </w:pPr>
            <w:r>
              <w:rPr>
                <w:color w:val="000000"/>
              </w:rPr>
              <w:t>2.2</w:t>
            </w:r>
          </w:p>
        </w:tc>
        <w:tc>
          <w:tcPr>
            <w:tcW w:w="1450" w:type="dxa"/>
            <w:tcBorders>
              <w:top w:val="single" w:sz="6" w:space="0" w:color="auto"/>
              <w:left w:val="single" w:sz="6" w:space="0" w:color="auto"/>
              <w:bottom w:val="single" w:sz="6" w:space="0" w:color="auto"/>
              <w:right w:val="single" w:sz="6" w:space="0" w:color="auto"/>
            </w:tcBorders>
          </w:tcPr>
          <w:p w14:paraId="5BB7B5B4" w14:textId="77777777" w:rsidR="00BF3657" w:rsidRDefault="00E30402">
            <w:pPr>
              <w:spacing w:line="360" w:lineRule="auto"/>
              <w:rPr>
                <w:color w:val="000000"/>
              </w:rPr>
            </w:pPr>
            <w:r>
              <w:rPr>
                <w:rFonts w:hint="eastAsia"/>
                <w:color w:val="000000"/>
              </w:rPr>
              <w:t>2</w:t>
            </w:r>
            <w:r>
              <w:rPr>
                <w:color w:val="000000"/>
              </w:rPr>
              <w:t>015.03.02</w:t>
            </w:r>
          </w:p>
        </w:tc>
        <w:tc>
          <w:tcPr>
            <w:tcW w:w="4820" w:type="dxa"/>
            <w:tcBorders>
              <w:top w:val="single" w:sz="6" w:space="0" w:color="auto"/>
              <w:left w:val="single" w:sz="6" w:space="0" w:color="auto"/>
              <w:bottom w:val="single" w:sz="6" w:space="0" w:color="auto"/>
              <w:right w:val="single" w:sz="6" w:space="0" w:color="auto"/>
            </w:tcBorders>
          </w:tcPr>
          <w:p w14:paraId="31C29402" w14:textId="77777777" w:rsidR="00BF3657" w:rsidRDefault="00E30402">
            <w:pPr>
              <w:spacing w:line="360" w:lineRule="auto"/>
              <w:rPr>
                <w:color w:val="000000"/>
              </w:rPr>
            </w:pPr>
            <w:r>
              <w:rPr>
                <w:rFonts w:hint="eastAsia"/>
                <w:color w:val="000000"/>
              </w:rPr>
              <w:t>修改</w:t>
            </w:r>
          </w:p>
        </w:tc>
        <w:tc>
          <w:tcPr>
            <w:tcW w:w="1069" w:type="dxa"/>
            <w:tcBorders>
              <w:top w:val="single" w:sz="6" w:space="0" w:color="auto"/>
              <w:left w:val="single" w:sz="6" w:space="0" w:color="auto"/>
              <w:bottom w:val="single" w:sz="6" w:space="0" w:color="auto"/>
              <w:right w:val="single" w:sz="6" w:space="0" w:color="auto"/>
            </w:tcBorders>
          </w:tcPr>
          <w:p w14:paraId="10B4CD7F" w14:textId="77777777" w:rsidR="00BF3657" w:rsidRDefault="00E30402">
            <w:pPr>
              <w:spacing w:line="360" w:lineRule="auto"/>
              <w:rPr>
                <w:color w:val="000000"/>
              </w:rPr>
            </w:pPr>
            <w:r>
              <w:rPr>
                <w:rFonts w:hint="eastAsia"/>
                <w:color w:val="000000"/>
              </w:rPr>
              <w:t>黄海广</w:t>
            </w:r>
          </w:p>
        </w:tc>
      </w:tr>
      <w:tr w:rsidR="00154102" w14:paraId="686680E8" w14:textId="77777777" w:rsidTr="00154102">
        <w:trPr>
          <w:cantSplit/>
        </w:trPr>
        <w:tc>
          <w:tcPr>
            <w:tcW w:w="960" w:type="dxa"/>
            <w:tcBorders>
              <w:top w:val="single" w:sz="6" w:space="0" w:color="auto"/>
              <w:left w:val="single" w:sz="6" w:space="0" w:color="auto"/>
              <w:bottom w:val="single" w:sz="6" w:space="0" w:color="auto"/>
              <w:right w:val="single" w:sz="6" w:space="0" w:color="auto"/>
            </w:tcBorders>
          </w:tcPr>
          <w:p w14:paraId="39844825" w14:textId="77777777" w:rsidR="00154102" w:rsidRDefault="00154102" w:rsidP="00154102">
            <w:pPr>
              <w:spacing w:line="360" w:lineRule="auto"/>
              <w:rPr>
                <w:color w:val="000000"/>
              </w:rPr>
            </w:pPr>
            <w:r>
              <w:rPr>
                <w:color w:val="000000"/>
              </w:rPr>
              <w:t>2.3</w:t>
            </w:r>
          </w:p>
        </w:tc>
        <w:tc>
          <w:tcPr>
            <w:tcW w:w="1450" w:type="dxa"/>
            <w:tcBorders>
              <w:top w:val="single" w:sz="6" w:space="0" w:color="auto"/>
              <w:left w:val="single" w:sz="6" w:space="0" w:color="auto"/>
              <w:bottom w:val="single" w:sz="6" w:space="0" w:color="auto"/>
              <w:right w:val="single" w:sz="6" w:space="0" w:color="auto"/>
            </w:tcBorders>
          </w:tcPr>
          <w:p w14:paraId="22D089C3" w14:textId="77777777" w:rsidR="00154102" w:rsidRDefault="00154102" w:rsidP="00154102">
            <w:pPr>
              <w:spacing w:line="360" w:lineRule="auto"/>
              <w:rPr>
                <w:color w:val="000000"/>
              </w:rPr>
            </w:pPr>
            <w:r>
              <w:rPr>
                <w:rFonts w:hint="eastAsia"/>
                <w:color w:val="000000"/>
              </w:rPr>
              <w:t>2</w:t>
            </w:r>
            <w:r>
              <w:rPr>
                <w:color w:val="000000"/>
              </w:rPr>
              <w:t>015.03.14</w:t>
            </w:r>
          </w:p>
        </w:tc>
        <w:tc>
          <w:tcPr>
            <w:tcW w:w="4820" w:type="dxa"/>
            <w:tcBorders>
              <w:top w:val="single" w:sz="6" w:space="0" w:color="auto"/>
              <w:left w:val="single" w:sz="6" w:space="0" w:color="auto"/>
              <w:bottom w:val="single" w:sz="6" w:space="0" w:color="auto"/>
              <w:right w:val="single" w:sz="6" w:space="0" w:color="auto"/>
            </w:tcBorders>
          </w:tcPr>
          <w:p w14:paraId="3541D1E9" w14:textId="77777777" w:rsidR="00154102" w:rsidRDefault="00154102" w:rsidP="00B0484D">
            <w:pPr>
              <w:spacing w:line="360" w:lineRule="auto"/>
              <w:rPr>
                <w:color w:val="000000"/>
              </w:rPr>
            </w:pPr>
            <w:r>
              <w:rPr>
                <w:rFonts w:hint="eastAsia"/>
                <w:color w:val="000000"/>
              </w:rPr>
              <w:t>修改一些</w:t>
            </w:r>
            <w:r>
              <w:rPr>
                <w:color w:val="000000"/>
              </w:rPr>
              <w:t>错误，增加了第十章的一些内容</w:t>
            </w:r>
          </w:p>
        </w:tc>
        <w:tc>
          <w:tcPr>
            <w:tcW w:w="1069" w:type="dxa"/>
            <w:tcBorders>
              <w:top w:val="single" w:sz="6" w:space="0" w:color="auto"/>
              <w:left w:val="single" w:sz="6" w:space="0" w:color="auto"/>
              <w:bottom w:val="single" w:sz="6" w:space="0" w:color="auto"/>
              <w:right w:val="single" w:sz="6" w:space="0" w:color="auto"/>
            </w:tcBorders>
          </w:tcPr>
          <w:p w14:paraId="391EA9D7" w14:textId="77777777" w:rsidR="00154102" w:rsidRDefault="00154102" w:rsidP="00B0484D">
            <w:pPr>
              <w:spacing w:line="360" w:lineRule="auto"/>
              <w:rPr>
                <w:color w:val="000000"/>
              </w:rPr>
            </w:pPr>
            <w:r>
              <w:rPr>
                <w:rFonts w:hint="eastAsia"/>
                <w:color w:val="000000"/>
              </w:rPr>
              <w:t>黄海广</w:t>
            </w:r>
          </w:p>
        </w:tc>
      </w:tr>
      <w:tr w:rsidR="000C5773" w14:paraId="2B2E8D9A" w14:textId="77777777" w:rsidTr="000C5773">
        <w:trPr>
          <w:cantSplit/>
        </w:trPr>
        <w:tc>
          <w:tcPr>
            <w:tcW w:w="960" w:type="dxa"/>
            <w:tcBorders>
              <w:top w:val="single" w:sz="6" w:space="0" w:color="auto"/>
              <w:left w:val="single" w:sz="6" w:space="0" w:color="auto"/>
              <w:bottom w:val="single" w:sz="6" w:space="0" w:color="auto"/>
              <w:right w:val="single" w:sz="6" w:space="0" w:color="auto"/>
            </w:tcBorders>
          </w:tcPr>
          <w:p w14:paraId="3F6C4263" w14:textId="77777777" w:rsidR="000C5773" w:rsidRDefault="000C5773" w:rsidP="000C5773">
            <w:pPr>
              <w:spacing w:line="360" w:lineRule="auto"/>
              <w:rPr>
                <w:color w:val="000000"/>
              </w:rPr>
            </w:pPr>
            <w:r>
              <w:rPr>
                <w:color w:val="000000"/>
              </w:rPr>
              <w:t>2.4</w:t>
            </w:r>
          </w:p>
        </w:tc>
        <w:tc>
          <w:tcPr>
            <w:tcW w:w="1450" w:type="dxa"/>
            <w:tcBorders>
              <w:top w:val="single" w:sz="6" w:space="0" w:color="auto"/>
              <w:left w:val="single" w:sz="6" w:space="0" w:color="auto"/>
              <w:bottom w:val="single" w:sz="6" w:space="0" w:color="auto"/>
              <w:right w:val="single" w:sz="6" w:space="0" w:color="auto"/>
            </w:tcBorders>
          </w:tcPr>
          <w:p w14:paraId="373B9E57" w14:textId="77777777" w:rsidR="000C5773" w:rsidRDefault="000C5773" w:rsidP="000C5773">
            <w:pPr>
              <w:spacing w:line="360" w:lineRule="auto"/>
              <w:rPr>
                <w:color w:val="000000"/>
              </w:rPr>
            </w:pPr>
            <w:r>
              <w:rPr>
                <w:rFonts w:hint="eastAsia"/>
                <w:color w:val="000000"/>
              </w:rPr>
              <w:t>2</w:t>
            </w:r>
            <w:r>
              <w:rPr>
                <w:color w:val="000000"/>
              </w:rPr>
              <w:t>015.05.02</w:t>
            </w:r>
          </w:p>
        </w:tc>
        <w:tc>
          <w:tcPr>
            <w:tcW w:w="4820" w:type="dxa"/>
            <w:tcBorders>
              <w:top w:val="single" w:sz="6" w:space="0" w:color="auto"/>
              <w:left w:val="single" w:sz="6" w:space="0" w:color="auto"/>
              <w:bottom w:val="single" w:sz="6" w:space="0" w:color="auto"/>
              <w:right w:val="single" w:sz="6" w:space="0" w:color="auto"/>
            </w:tcBorders>
          </w:tcPr>
          <w:p w14:paraId="0536494C" w14:textId="77777777" w:rsidR="000C5773" w:rsidRDefault="000C5773" w:rsidP="000C5773">
            <w:pPr>
              <w:spacing w:line="360" w:lineRule="auto"/>
              <w:rPr>
                <w:color w:val="000000"/>
              </w:rPr>
            </w:pPr>
            <w:r>
              <w:rPr>
                <w:rFonts w:hint="eastAsia"/>
                <w:color w:val="000000"/>
              </w:rPr>
              <w:t>修改第十二</w:t>
            </w:r>
            <w:proofErr w:type="gramStart"/>
            <w:r>
              <w:rPr>
                <w:rFonts w:hint="eastAsia"/>
                <w:color w:val="000000"/>
              </w:rPr>
              <w:t>章一些</w:t>
            </w:r>
            <w:proofErr w:type="gramEnd"/>
            <w:r>
              <w:rPr>
                <w:color w:val="000000"/>
              </w:rPr>
              <w:t>错误</w:t>
            </w:r>
          </w:p>
        </w:tc>
        <w:tc>
          <w:tcPr>
            <w:tcW w:w="1069" w:type="dxa"/>
            <w:tcBorders>
              <w:top w:val="single" w:sz="6" w:space="0" w:color="auto"/>
              <w:left w:val="single" w:sz="6" w:space="0" w:color="auto"/>
              <w:bottom w:val="single" w:sz="6" w:space="0" w:color="auto"/>
              <w:right w:val="single" w:sz="6" w:space="0" w:color="auto"/>
            </w:tcBorders>
          </w:tcPr>
          <w:p w14:paraId="0EA6AC59" w14:textId="77777777" w:rsidR="000C5773" w:rsidRDefault="000C5773" w:rsidP="000F06D1">
            <w:pPr>
              <w:spacing w:line="360" w:lineRule="auto"/>
              <w:rPr>
                <w:color w:val="000000"/>
              </w:rPr>
            </w:pPr>
            <w:r>
              <w:rPr>
                <w:rFonts w:hint="eastAsia"/>
                <w:color w:val="000000"/>
              </w:rPr>
              <w:t>黄海广</w:t>
            </w:r>
          </w:p>
        </w:tc>
      </w:tr>
      <w:tr w:rsidR="008E5A89" w14:paraId="6CEF07E9" w14:textId="77777777" w:rsidTr="008E5A89">
        <w:trPr>
          <w:cantSplit/>
        </w:trPr>
        <w:tc>
          <w:tcPr>
            <w:tcW w:w="960" w:type="dxa"/>
            <w:tcBorders>
              <w:top w:val="single" w:sz="6" w:space="0" w:color="auto"/>
              <w:left w:val="single" w:sz="6" w:space="0" w:color="auto"/>
              <w:bottom w:val="single" w:sz="6" w:space="0" w:color="auto"/>
              <w:right w:val="single" w:sz="6" w:space="0" w:color="auto"/>
            </w:tcBorders>
          </w:tcPr>
          <w:p w14:paraId="33FB1A6C" w14:textId="77777777" w:rsidR="008E5A89" w:rsidRDefault="008E5A89" w:rsidP="008E5A89">
            <w:pPr>
              <w:spacing w:line="360" w:lineRule="auto"/>
              <w:rPr>
                <w:color w:val="000000"/>
              </w:rPr>
            </w:pPr>
            <w:r>
              <w:rPr>
                <w:color w:val="000000"/>
              </w:rPr>
              <w:t>2.5</w:t>
            </w:r>
          </w:p>
        </w:tc>
        <w:tc>
          <w:tcPr>
            <w:tcW w:w="1450" w:type="dxa"/>
            <w:tcBorders>
              <w:top w:val="single" w:sz="6" w:space="0" w:color="auto"/>
              <w:left w:val="single" w:sz="6" w:space="0" w:color="auto"/>
              <w:bottom w:val="single" w:sz="6" w:space="0" w:color="auto"/>
              <w:right w:val="single" w:sz="6" w:space="0" w:color="auto"/>
            </w:tcBorders>
          </w:tcPr>
          <w:p w14:paraId="43317408" w14:textId="77777777" w:rsidR="008E5A89" w:rsidRDefault="008E5A89" w:rsidP="008E5A89">
            <w:pPr>
              <w:spacing w:line="360" w:lineRule="auto"/>
              <w:rPr>
                <w:color w:val="000000"/>
              </w:rPr>
            </w:pPr>
            <w:r>
              <w:rPr>
                <w:rFonts w:hint="eastAsia"/>
                <w:color w:val="000000"/>
              </w:rPr>
              <w:t>2</w:t>
            </w:r>
            <w:r>
              <w:rPr>
                <w:color w:val="000000"/>
              </w:rPr>
              <w:t>015.05.13</w:t>
            </w:r>
          </w:p>
        </w:tc>
        <w:tc>
          <w:tcPr>
            <w:tcW w:w="4820" w:type="dxa"/>
            <w:tcBorders>
              <w:top w:val="single" w:sz="6" w:space="0" w:color="auto"/>
              <w:left w:val="single" w:sz="6" w:space="0" w:color="auto"/>
              <w:bottom w:val="single" w:sz="6" w:space="0" w:color="auto"/>
              <w:right w:val="single" w:sz="6" w:space="0" w:color="auto"/>
            </w:tcBorders>
          </w:tcPr>
          <w:p w14:paraId="5B3D25BB" w14:textId="77777777" w:rsidR="008E5A89" w:rsidRDefault="008A4925" w:rsidP="004432D8">
            <w:pPr>
              <w:spacing w:line="360" w:lineRule="auto"/>
              <w:rPr>
                <w:color w:val="000000"/>
              </w:rPr>
            </w:pPr>
            <w:r>
              <w:rPr>
                <w:rFonts w:hint="eastAsia"/>
                <w:color w:val="000000"/>
              </w:rPr>
              <w:t>补充第九章部分内容</w:t>
            </w:r>
          </w:p>
        </w:tc>
        <w:tc>
          <w:tcPr>
            <w:tcW w:w="1069" w:type="dxa"/>
            <w:tcBorders>
              <w:top w:val="single" w:sz="6" w:space="0" w:color="auto"/>
              <w:left w:val="single" w:sz="6" w:space="0" w:color="auto"/>
              <w:bottom w:val="single" w:sz="6" w:space="0" w:color="auto"/>
              <w:right w:val="single" w:sz="6" w:space="0" w:color="auto"/>
            </w:tcBorders>
          </w:tcPr>
          <w:p w14:paraId="53DD5412" w14:textId="77777777" w:rsidR="008E5A89" w:rsidRDefault="008E5A89" w:rsidP="004432D8">
            <w:pPr>
              <w:spacing w:line="360" w:lineRule="auto"/>
              <w:rPr>
                <w:color w:val="000000"/>
              </w:rPr>
            </w:pPr>
            <w:r>
              <w:rPr>
                <w:rFonts w:hint="eastAsia"/>
                <w:color w:val="000000"/>
              </w:rPr>
              <w:t>黄海广</w:t>
            </w:r>
          </w:p>
        </w:tc>
      </w:tr>
      <w:tr w:rsidR="008E5A89" w14:paraId="17CC2295" w14:textId="77777777" w:rsidTr="008E5A89">
        <w:trPr>
          <w:cantSplit/>
        </w:trPr>
        <w:tc>
          <w:tcPr>
            <w:tcW w:w="960" w:type="dxa"/>
            <w:tcBorders>
              <w:top w:val="single" w:sz="6" w:space="0" w:color="auto"/>
              <w:left w:val="single" w:sz="6" w:space="0" w:color="auto"/>
              <w:bottom w:val="single" w:sz="6" w:space="0" w:color="auto"/>
              <w:right w:val="single" w:sz="6" w:space="0" w:color="auto"/>
            </w:tcBorders>
          </w:tcPr>
          <w:p w14:paraId="290F5987" w14:textId="77777777" w:rsidR="008E5A89" w:rsidRDefault="00293C5C" w:rsidP="004432D8">
            <w:pPr>
              <w:spacing w:line="360" w:lineRule="auto"/>
              <w:rPr>
                <w:color w:val="000000"/>
              </w:rPr>
            </w:pPr>
            <w:r>
              <w:rPr>
                <w:rFonts w:hint="eastAsia"/>
                <w:color w:val="000000"/>
              </w:rPr>
              <w:t>3</w:t>
            </w:r>
            <w:r>
              <w:rPr>
                <w:color w:val="000000"/>
              </w:rPr>
              <w:t>.0</w:t>
            </w:r>
          </w:p>
        </w:tc>
        <w:tc>
          <w:tcPr>
            <w:tcW w:w="1450" w:type="dxa"/>
            <w:tcBorders>
              <w:top w:val="single" w:sz="6" w:space="0" w:color="auto"/>
              <w:left w:val="single" w:sz="6" w:space="0" w:color="auto"/>
              <w:bottom w:val="single" w:sz="6" w:space="0" w:color="auto"/>
              <w:right w:val="single" w:sz="6" w:space="0" w:color="auto"/>
            </w:tcBorders>
          </w:tcPr>
          <w:p w14:paraId="4CEA4877" w14:textId="77777777" w:rsidR="008E5A89" w:rsidRDefault="00293C5C" w:rsidP="004432D8">
            <w:pPr>
              <w:spacing w:line="360" w:lineRule="auto"/>
              <w:rPr>
                <w:color w:val="000000"/>
              </w:rPr>
            </w:pPr>
            <w:r>
              <w:rPr>
                <w:rFonts w:hint="eastAsia"/>
                <w:color w:val="000000"/>
              </w:rPr>
              <w:t>2</w:t>
            </w:r>
            <w:r>
              <w:rPr>
                <w:color w:val="000000"/>
              </w:rPr>
              <w:t>016.01.11</w:t>
            </w:r>
          </w:p>
        </w:tc>
        <w:tc>
          <w:tcPr>
            <w:tcW w:w="4820" w:type="dxa"/>
            <w:tcBorders>
              <w:top w:val="single" w:sz="6" w:space="0" w:color="auto"/>
              <w:left w:val="single" w:sz="6" w:space="0" w:color="auto"/>
              <w:bottom w:val="single" w:sz="6" w:space="0" w:color="auto"/>
              <w:right w:val="single" w:sz="6" w:space="0" w:color="auto"/>
            </w:tcBorders>
          </w:tcPr>
          <w:p w14:paraId="52EACE74" w14:textId="77777777" w:rsidR="008E5A89" w:rsidRDefault="00293C5C" w:rsidP="004432D8">
            <w:pPr>
              <w:spacing w:line="360" w:lineRule="auto"/>
              <w:rPr>
                <w:color w:val="000000"/>
              </w:rPr>
            </w:pPr>
            <w:r>
              <w:rPr>
                <w:rFonts w:hint="eastAsia"/>
                <w:color w:val="000000"/>
              </w:rPr>
              <w:t>增加</w:t>
            </w:r>
            <w:r>
              <w:rPr>
                <w:color w:val="000000"/>
              </w:rPr>
              <w:t>第五章</w:t>
            </w:r>
            <w:r>
              <w:rPr>
                <w:rFonts w:hint="eastAsia"/>
                <w:color w:val="000000"/>
              </w:rPr>
              <w:t>OCTAVE</w:t>
            </w:r>
            <w:r>
              <w:rPr>
                <w:rFonts w:hint="eastAsia"/>
                <w:color w:val="000000"/>
              </w:rPr>
              <w:t>操作</w:t>
            </w:r>
            <w:r>
              <w:rPr>
                <w:color w:val="000000"/>
              </w:rPr>
              <w:t>内容</w:t>
            </w:r>
          </w:p>
        </w:tc>
        <w:tc>
          <w:tcPr>
            <w:tcW w:w="1069" w:type="dxa"/>
            <w:tcBorders>
              <w:top w:val="single" w:sz="6" w:space="0" w:color="auto"/>
              <w:left w:val="single" w:sz="6" w:space="0" w:color="auto"/>
              <w:bottom w:val="single" w:sz="6" w:space="0" w:color="auto"/>
              <w:right w:val="single" w:sz="6" w:space="0" w:color="auto"/>
            </w:tcBorders>
          </w:tcPr>
          <w:p w14:paraId="14FF0E16" w14:textId="77777777" w:rsidR="008E5A89" w:rsidRDefault="00293C5C" w:rsidP="004432D8">
            <w:pPr>
              <w:spacing w:line="360" w:lineRule="auto"/>
              <w:rPr>
                <w:color w:val="000000"/>
              </w:rPr>
            </w:pPr>
            <w:r>
              <w:rPr>
                <w:rFonts w:hint="eastAsia"/>
                <w:color w:val="000000"/>
              </w:rPr>
              <w:t>黄海广</w:t>
            </w:r>
          </w:p>
        </w:tc>
      </w:tr>
      <w:tr w:rsidR="008E5A89" w14:paraId="528A9198" w14:textId="77777777" w:rsidTr="008E5A89">
        <w:trPr>
          <w:cantSplit/>
        </w:trPr>
        <w:tc>
          <w:tcPr>
            <w:tcW w:w="960" w:type="dxa"/>
            <w:tcBorders>
              <w:top w:val="single" w:sz="6" w:space="0" w:color="auto"/>
              <w:left w:val="single" w:sz="6" w:space="0" w:color="auto"/>
              <w:bottom w:val="single" w:sz="6" w:space="0" w:color="auto"/>
              <w:right w:val="single" w:sz="6" w:space="0" w:color="auto"/>
            </w:tcBorders>
          </w:tcPr>
          <w:p w14:paraId="0D5777A3" w14:textId="77777777" w:rsidR="008E5A89" w:rsidRDefault="00DF3636" w:rsidP="004432D8">
            <w:pPr>
              <w:spacing w:line="360" w:lineRule="auto"/>
              <w:rPr>
                <w:color w:val="000000"/>
              </w:rPr>
            </w:pPr>
            <w:r>
              <w:rPr>
                <w:rFonts w:hint="eastAsia"/>
                <w:color w:val="000000"/>
              </w:rPr>
              <w:t>3.1</w:t>
            </w:r>
          </w:p>
        </w:tc>
        <w:tc>
          <w:tcPr>
            <w:tcW w:w="1450" w:type="dxa"/>
            <w:tcBorders>
              <w:top w:val="single" w:sz="6" w:space="0" w:color="auto"/>
              <w:left w:val="single" w:sz="6" w:space="0" w:color="auto"/>
              <w:bottom w:val="single" w:sz="6" w:space="0" w:color="auto"/>
              <w:right w:val="single" w:sz="6" w:space="0" w:color="auto"/>
            </w:tcBorders>
          </w:tcPr>
          <w:p w14:paraId="6F9562F5" w14:textId="77777777" w:rsidR="008E5A89" w:rsidRDefault="00DF3636" w:rsidP="00DF3636">
            <w:pPr>
              <w:spacing w:line="360" w:lineRule="auto"/>
              <w:rPr>
                <w:color w:val="000000"/>
              </w:rPr>
            </w:pPr>
            <w:r w:rsidRPr="00DF3636">
              <w:rPr>
                <w:color w:val="000000"/>
              </w:rPr>
              <w:t>2016.01.1</w:t>
            </w:r>
            <w:r>
              <w:rPr>
                <w:color w:val="000000"/>
              </w:rPr>
              <w:t>5</w:t>
            </w:r>
          </w:p>
        </w:tc>
        <w:tc>
          <w:tcPr>
            <w:tcW w:w="4820" w:type="dxa"/>
            <w:tcBorders>
              <w:top w:val="single" w:sz="6" w:space="0" w:color="auto"/>
              <w:left w:val="single" w:sz="6" w:space="0" w:color="auto"/>
              <w:bottom w:val="single" w:sz="6" w:space="0" w:color="auto"/>
              <w:right w:val="single" w:sz="6" w:space="0" w:color="auto"/>
            </w:tcBorders>
          </w:tcPr>
          <w:p w14:paraId="51023A6D" w14:textId="77777777" w:rsidR="008E5A89" w:rsidRDefault="00DF3636" w:rsidP="004432D8">
            <w:pPr>
              <w:spacing w:line="360" w:lineRule="auto"/>
              <w:rPr>
                <w:color w:val="000000"/>
              </w:rPr>
            </w:pPr>
            <w:r>
              <w:rPr>
                <w:rFonts w:hint="eastAsia"/>
                <w:color w:val="000000"/>
              </w:rPr>
              <w:t>修改部分错误</w:t>
            </w:r>
          </w:p>
        </w:tc>
        <w:tc>
          <w:tcPr>
            <w:tcW w:w="1069" w:type="dxa"/>
            <w:tcBorders>
              <w:top w:val="single" w:sz="6" w:space="0" w:color="auto"/>
              <w:left w:val="single" w:sz="6" w:space="0" w:color="auto"/>
              <w:bottom w:val="single" w:sz="6" w:space="0" w:color="auto"/>
              <w:right w:val="single" w:sz="6" w:space="0" w:color="auto"/>
            </w:tcBorders>
          </w:tcPr>
          <w:p w14:paraId="5D885750" w14:textId="77777777" w:rsidR="008E5A89" w:rsidRDefault="00DF3636" w:rsidP="004432D8">
            <w:pPr>
              <w:spacing w:line="360" w:lineRule="auto"/>
              <w:rPr>
                <w:color w:val="000000"/>
              </w:rPr>
            </w:pPr>
            <w:r>
              <w:rPr>
                <w:rFonts w:hint="eastAsia"/>
                <w:color w:val="000000"/>
              </w:rPr>
              <w:t>黄海广</w:t>
            </w:r>
          </w:p>
        </w:tc>
      </w:tr>
      <w:tr w:rsidR="00CF67E8" w14:paraId="26279949" w14:textId="77777777" w:rsidTr="008E5A89">
        <w:trPr>
          <w:cantSplit/>
        </w:trPr>
        <w:tc>
          <w:tcPr>
            <w:tcW w:w="960" w:type="dxa"/>
            <w:tcBorders>
              <w:top w:val="single" w:sz="6" w:space="0" w:color="auto"/>
              <w:left w:val="single" w:sz="6" w:space="0" w:color="auto"/>
              <w:bottom w:val="single" w:sz="6" w:space="0" w:color="auto"/>
              <w:right w:val="single" w:sz="6" w:space="0" w:color="auto"/>
            </w:tcBorders>
          </w:tcPr>
          <w:p w14:paraId="290065E3" w14:textId="77777777" w:rsidR="00CF67E8" w:rsidRDefault="00CF67E8" w:rsidP="00CF67E8">
            <w:pPr>
              <w:spacing w:line="360" w:lineRule="auto"/>
              <w:rPr>
                <w:color w:val="000000"/>
              </w:rPr>
            </w:pPr>
            <w:r>
              <w:rPr>
                <w:rFonts w:hint="eastAsia"/>
                <w:color w:val="000000"/>
              </w:rPr>
              <w:t>3.2</w:t>
            </w:r>
          </w:p>
        </w:tc>
        <w:tc>
          <w:tcPr>
            <w:tcW w:w="1450" w:type="dxa"/>
            <w:tcBorders>
              <w:top w:val="single" w:sz="6" w:space="0" w:color="auto"/>
              <w:left w:val="single" w:sz="6" w:space="0" w:color="auto"/>
              <w:bottom w:val="single" w:sz="6" w:space="0" w:color="auto"/>
              <w:right w:val="single" w:sz="6" w:space="0" w:color="auto"/>
            </w:tcBorders>
          </w:tcPr>
          <w:p w14:paraId="0F517E00" w14:textId="77777777" w:rsidR="00CF67E8" w:rsidRDefault="00CF67E8" w:rsidP="00CF67E8">
            <w:pPr>
              <w:spacing w:line="360" w:lineRule="auto"/>
              <w:rPr>
                <w:color w:val="000000"/>
              </w:rPr>
            </w:pPr>
            <w:r w:rsidRPr="00DF3636">
              <w:rPr>
                <w:color w:val="000000"/>
              </w:rPr>
              <w:t>2016.0</w:t>
            </w:r>
            <w:r>
              <w:rPr>
                <w:color w:val="000000"/>
              </w:rPr>
              <w:t>2.</w:t>
            </w:r>
            <w:r w:rsidRPr="00DF3636">
              <w:rPr>
                <w:color w:val="000000"/>
              </w:rPr>
              <w:t>1</w:t>
            </w:r>
            <w:r>
              <w:rPr>
                <w:color w:val="000000"/>
              </w:rPr>
              <w:t>5</w:t>
            </w:r>
          </w:p>
        </w:tc>
        <w:tc>
          <w:tcPr>
            <w:tcW w:w="4820" w:type="dxa"/>
            <w:tcBorders>
              <w:top w:val="single" w:sz="6" w:space="0" w:color="auto"/>
              <w:left w:val="single" w:sz="6" w:space="0" w:color="auto"/>
              <w:bottom w:val="single" w:sz="6" w:space="0" w:color="auto"/>
              <w:right w:val="single" w:sz="6" w:space="0" w:color="auto"/>
            </w:tcBorders>
          </w:tcPr>
          <w:p w14:paraId="445B72E2" w14:textId="77777777" w:rsidR="00CF67E8" w:rsidRDefault="00CF67E8" w:rsidP="00CF67E8">
            <w:pPr>
              <w:spacing w:line="360" w:lineRule="auto"/>
              <w:rPr>
                <w:color w:val="000000"/>
              </w:rPr>
            </w:pPr>
            <w:r>
              <w:rPr>
                <w:rFonts w:hint="eastAsia"/>
                <w:color w:val="000000"/>
              </w:rPr>
              <w:t>补充第二章部分内容</w:t>
            </w:r>
          </w:p>
        </w:tc>
        <w:tc>
          <w:tcPr>
            <w:tcW w:w="1069" w:type="dxa"/>
            <w:tcBorders>
              <w:top w:val="single" w:sz="6" w:space="0" w:color="auto"/>
              <w:left w:val="single" w:sz="6" w:space="0" w:color="auto"/>
              <w:bottom w:val="single" w:sz="6" w:space="0" w:color="auto"/>
              <w:right w:val="single" w:sz="6" w:space="0" w:color="auto"/>
            </w:tcBorders>
          </w:tcPr>
          <w:p w14:paraId="03531A60" w14:textId="77777777" w:rsidR="00CF67E8" w:rsidRDefault="00CF67E8" w:rsidP="00CF67E8">
            <w:pPr>
              <w:spacing w:line="360" w:lineRule="auto"/>
              <w:rPr>
                <w:color w:val="000000"/>
              </w:rPr>
            </w:pPr>
            <w:r>
              <w:rPr>
                <w:rFonts w:hint="eastAsia"/>
                <w:color w:val="000000"/>
              </w:rPr>
              <w:t>黄海广</w:t>
            </w:r>
          </w:p>
        </w:tc>
      </w:tr>
      <w:tr w:rsidR="008E5A89" w14:paraId="1E0E876F" w14:textId="77777777" w:rsidTr="008E5A89">
        <w:trPr>
          <w:cantSplit/>
        </w:trPr>
        <w:tc>
          <w:tcPr>
            <w:tcW w:w="960" w:type="dxa"/>
            <w:tcBorders>
              <w:top w:val="single" w:sz="6" w:space="0" w:color="auto"/>
              <w:left w:val="single" w:sz="6" w:space="0" w:color="auto"/>
              <w:bottom w:val="single" w:sz="6" w:space="0" w:color="auto"/>
              <w:right w:val="single" w:sz="6" w:space="0" w:color="auto"/>
            </w:tcBorders>
          </w:tcPr>
          <w:p w14:paraId="58305924" w14:textId="77777777" w:rsidR="008E5A89" w:rsidRDefault="00673B09" w:rsidP="004432D8">
            <w:pPr>
              <w:spacing w:line="360" w:lineRule="auto"/>
              <w:rPr>
                <w:color w:val="000000"/>
              </w:rPr>
            </w:pPr>
            <w:r>
              <w:rPr>
                <w:rFonts w:hint="eastAsia"/>
                <w:color w:val="000000"/>
              </w:rPr>
              <w:t>3.3</w:t>
            </w:r>
          </w:p>
        </w:tc>
        <w:tc>
          <w:tcPr>
            <w:tcW w:w="1450" w:type="dxa"/>
            <w:tcBorders>
              <w:top w:val="single" w:sz="6" w:space="0" w:color="auto"/>
              <w:left w:val="single" w:sz="6" w:space="0" w:color="auto"/>
              <w:bottom w:val="single" w:sz="6" w:space="0" w:color="auto"/>
              <w:right w:val="single" w:sz="6" w:space="0" w:color="auto"/>
            </w:tcBorders>
          </w:tcPr>
          <w:p w14:paraId="51D89FD4" w14:textId="77777777" w:rsidR="008E5A89" w:rsidRDefault="00673B09" w:rsidP="00673B09">
            <w:pPr>
              <w:spacing w:line="360" w:lineRule="auto"/>
              <w:rPr>
                <w:color w:val="000000"/>
              </w:rPr>
            </w:pPr>
            <w:r w:rsidRPr="00DF3636">
              <w:rPr>
                <w:color w:val="000000"/>
              </w:rPr>
              <w:t>2016.0</w:t>
            </w:r>
            <w:r>
              <w:rPr>
                <w:color w:val="000000"/>
              </w:rPr>
              <w:t>2.</w:t>
            </w:r>
            <w:r w:rsidRPr="00DF3636">
              <w:rPr>
                <w:color w:val="000000"/>
              </w:rPr>
              <w:t>1</w:t>
            </w:r>
            <w:r>
              <w:rPr>
                <w:color w:val="000000"/>
              </w:rPr>
              <w:t>9</w:t>
            </w:r>
          </w:p>
        </w:tc>
        <w:tc>
          <w:tcPr>
            <w:tcW w:w="4820" w:type="dxa"/>
            <w:tcBorders>
              <w:top w:val="single" w:sz="6" w:space="0" w:color="auto"/>
              <w:left w:val="single" w:sz="6" w:space="0" w:color="auto"/>
              <w:bottom w:val="single" w:sz="6" w:space="0" w:color="auto"/>
              <w:right w:val="single" w:sz="6" w:space="0" w:color="auto"/>
            </w:tcBorders>
          </w:tcPr>
          <w:p w14:paraId="7E787B7A" w14:textId="77777777" w:rsidR="008E5A89" w:rsidRDefault="00673B09" w:rsidP="004432D8">
            <w:pPr>
              <w:spacing w:line="360" w:lineRule="auto"/>
              <w:rPr>
                <w:color w:val="000000"/>
              </w:rPr>
            </w:pPr>
            <w:r>
              <w:rPr>
                <w:rFonts w:hint="eastAsia"/>
                <w:color w:val="000000"/>
              </w:rPr>
              <w:t>补充</w:t>
            </w:r>
            <w:r>
              <w:rPr>
                <w:color w:val="000000"/>
              </w:rPr>
              <w:t>第六章内容</w:t>
            </w:r>
          </w:p>
        </w:tc>
        <w:tc>
          <w:tcPr>
            <w:tcW w:w="1069" w:type="dxa"/>
            <w:tcBorders>
              <w:top w:val="single" w:sz="6" w:space="0" w:color="auto"/>
              <w:left w:val="single" w:sz="6" w:space="0" w:color="auto"/>
              <w:bottom w:val="single" w:sz="6" w:space="0" w:color="auto"/>
              <w:right w:val="single" w:sz="6" w:space="0" w:color="auto"/>
            </w:tcBorders>
          </w:tcPr>
          <w:p w14:paraId="6F25F400" w14:textId="77777777" w:rsidR="008E5A89" w:rsidRDefault="00673B09" w:rsidP="004432D8">
            <w:pPr>
              <w:spacing w:line="360" w:lineRule="auto"/>
              <w:rPr>
                <w:color w:val="000000"/>
              </w:rPr>
            </w:pPr>
            <w:r>
              <w:rPr>
                <w:rFonts w:hint="eastAsia"/>
                <w:color w:val="000000"/>
              </w:rPr>
              <w:t>黄海广</w:t>
            </w:r>
          </w:p>
        </w:tc>
      </w:tr>
      <w:tr w:rsidR="008E5A89" w14:paraId="2E14A471" w14:textId="77777777" w:rsidTr="008E5A89">
        <w:trPr>
          <w:cantSplit/>
        </w:trPr>
        <w:tc>
          <w:tcPr>
            <w:tcW w:w="960" w:type="dxa"/>
            <w:tcBorders>
              <w:top w:val="single" w:sz="6" w:space="0" w:color="auto"/>
              <w:left w:val="single" w:sz="6" w:space="0" w:color="auto"/>
              <w:bottom w:val="single" w:sz="6" w:space="0" w:color="auto"/>
              <w:right w:val="single" w:sz="6" w:space="0" w:color="auto"/>
            </w:tcBorders>
          </w:tcPr>
          <w:p w14:paraId="2E6E624D" w14:textId="77777777" w:rsidR="008E5A89" w:rsidRDefault="003476E2" w:rsidP="004432D8">
            <w:pPr>
              <w:spacing w:line="360" w:lineRule="auto"/>
              <w:rPr>
                <w:color w:val="000000"/>
              </w:rPr>
            </w:pPr>
            <w:r>
              <w:rPr>
                <w:rFonts w:hint="eastAsia"/>
                <w:color w:val="000000"/>
              </w:rPr>
              <w:t>4.0</w:t>
            </w:r>
          </w:p>
        </w:tc>
        <w:tc>
          <w:tcPr>
            <w:tcW w:w="1450" w:type="dxa"/>
            <w:tcBorders>
              <w:top w:val="single" w:sz="6" w:space="0" w:color="auto"/>
              <w:left w:val="single" w:sz="6" w:space="0" w:color="auto"/>
              <w:bottom w:val="single" w:sz="6" w:space="0" w:color="auto"/>
              <w:right w:val="single" w:sz="6" w:space="0" w:color="auto"/>
            </w:tcBorders>
          </w:tcPr>
          <w:p w14:paraId="5BBDE78E" w14:textId="77777777" w:rsidR="008E5A89" w:rsidRDefault="003476E2" w:rsidP="004432D8">
            <w:pPr>
              <w:spacing w:line="360" w:lineRule="auto"/>
              <w:rPr>
                <w:color w:val="000000"/>
              </w:rPr>
            </w:pPr>
            <w:r>
              <w:rPr>
                <w:rFonts w:hint="eastAsia"/>
                <w:color w:val="000000"/>
              </w:rPr>
              <w:t>2016.02.24</w:t>
            </w:r>
          </w:p>
        </w:tc>
        <w:tc>
          <w:tcPr>
            <w:tcW w:w="4820" w:type="dxa"/>
            <w:tcBorders>
              <w:top w:val="single" w:sz="6" w:space="0" w:color="auto"/>
              <w:left w:val="single" w:sz="6" w:space="0" w:color="auto"/>
              <w:bottom w:val="single" w:sz="6" w:space="0" w:color="auto"/>
              <w:right w:val="single" w:sz="6" w:space="0" w:color="auto"/>
            </w:tcBorders>
          </w:tcPr>
          <w:p w14:paraId="1F692CA5" w14:textId="77777777" w:rsidR="008E5A89" w:rsidRDefault="003476E2" w:rsidP="004432D8">
            <w:pPr>
              <w:spacing w:line="360" w:lineRule="auto"/>
              <w:rPr>
                <w:color w:val="000000"/>
              </w:rPr>
            </w:pPr>
            <w:r>
              <w:rPr>
                <w:rFonts w:hint="eastAsia"/>
                <w:color w:val="000000"/>
              </w:rPr>
              <w:t>修改</w:t>
            </w:r>
            <w:r>
              <w:rPr>
                <w:color w:val="000000"/>
              </w:rPr>
              <w:t>第</w:t>
            </w:r>
            <w:r>
              <w:rPr>
                <w:rFonts w:hint="eastAsia"/>
                <w:color w:val="000000"/>
              </w:rPr>
              <w:t>十一</w:t>
            </w:r>
            <w:proofErr w:type="gramStart"/>
            <w:r>
              <w:rPr>
                <w:color w:val="000000"/>
              </w:rPr>
              <w:t>章一些</w:t>
            </w:r>
            <w:proofErr w:type="gramEnd"/>
            <w:r>
              <w:rPr>
                <w:color w:val="000000"/>
              </w:rPr>
              <w:t>错误</w:t>
            </w:r>
          </w:p>
        </w:tc>
        <w:tc>
          <w:tcPr>
            <w:tcW w:w="1069" w:type="dxa"/>
            <w:tcBorders>
              <w:top w:val="single" w:sz="6" w:space="0" w:color="auto"/>
              <w:left w:val="single" w:sz="6" w:space="0" w:color="auto"/>
              <w:bottom w:val="single" w:sz="6" w:space="0" w:color="auto"/>
              <w:right w:val="single" w:sz="6" w:space="0" w:color="auto"/>
            </w:tcBorders>
          </w:tcPr>
          <w:p w14:paraId="20E28BA9" w14:textId="77777777" w:rsidR="008E5A89" w:rsidRPr="003476E2" w:rsidRDefault="003476E2" w:rsidP="004432D8">
            <w:pPr>
              <w:spacing w:line="360" w:lineRule="auto"/>
              <w:rPr>
                <w:color w:val="000000"/>
              </w:rPr>
            </w:pPr>
            <w:r>
              <w:rPr>
                <w:rFonts w:hint="eastAsia"/>
                <w:color w:val="000000"/>
              </w:rPr>
              <w:t>黄海广</w:t>
            </w:r>
          </w:p>
        </w:tc>
      </w:tr>
      <w:tr w:rsidR="006F6CC2" w14:paraId="18384A49" w14:textId="77777777" w:rsidTr="008E5A89">
        <w:trPr>
          <w:cantSplit/>
        </w:trPr>
        <w:tc>
          <w:tcPr>
            <w:tcW w:w="960" w:type="dxa"/>
            <w:tcBorders>
              <w:top w:val="single" w:sz="6" w:space="0" w:color="auto"/>
              <w:left w:val="single" w:sz="6" w:space="0" w:color="auto"/>
              <w:bottom w:val="single" w:sz="6" w:space="0" w:color="auto"/>
              <w:right w:val="single" w:sz="6" w:space="0" w:color="auto"/>
            </w:tcBorders>
          </w:tcPr>
          <w:p w14:paraId="68F558EB" w14:textId="77777777" w:rsidR="006F6CC2" w:rsidRDefault="006F6CC2" w:rsidP="006F6CC2">
            <w:pPr>
              <w:spacing w:line="360" w:lineRule="auto"/>
              <w:rPr>
                <w:color w:val="000000"/>
              </w:rPr>
            </w:pPr>
            <w:r>
              <w:rPr>
                <w:rFonts w:hint="eastAsia"/>
                <w:color w:val="000000"/>
              </w:rPr>
              <w:t>4.</w:t>
            </w:r>
            <w:r>
              <w:rPr>
                <w:color w:val="000000"/>
              </w:rPr>
              <w:t>1</w:t>
            </w:r>
          </w:p>
        </w:tc>
        <w:tc>
          <w:tcPr>
            <w:tcW w:w="1450" w:type="dxa"/>
            <w:tcBorders>
              <w:top w:val="single" w:sz="6" w:space="0" w:color="auto"/>
              <w:left w:val="single" w:sz="6" w:space="0" w:color="auto"/>
              <w:bottom w:val="single" w:sz="6" w:space="0" w:color="auto"/>
              <w:right w:val="single" w:sz="6" w:space="0" w:color="auto"/>
            </w:tcBorders>
          </w:tcPr>
          <w:p w14:paraId="27610F5B" w14:textId="77777777" w:rsidR="006F6CC2" w:rsidRDefault="006F6CC2" w:rsidP="006F6CC2">
            <w:pPr>
              <w:spacing w:line="360" w:lineRule="auto"/>
              <w:rPr>
                <w:color w:val="000000"/>
              </w:rPr>
            </w:pPr>
            <w:r>
              <w:rPr>
                <w:rFonts w:hint="eastAsia"/>
                <w:color w:val="000000"/>
              </w:rPr>
              <w:t>2016.0</w:t>
            </w:r>
            <w:r>
              <w:rPr>
                <w:color w:val="000000"/>
              </w:rPr>
              <w:t>3</w:t>
            </w:r>
            <w:r>
              <w:rPr>
                <w:rFonts w:hint="eastAsia"/>
                <w:color w:val="000000"/>
              </w:rPr>
              <w:t>.20</w:t>
            </w:r>
          </w:p>
        </w:tc>
        <w:tc>
          <w:tcPr>
            <w:tcW w:w="4820" w:type="dxa"/>
            <w:tcBorders>
              <w:top w:val="single" w:sz="6" w:space="0" w:color="auto"/>
              <w:left w:val="single" w:sz="6" w:space="0" w:color="auto"/>
              <w:bottom w:val="single" w:sz="6" w:space="0" w:color="auto"/>
              <w:right w:val="single" w:sz="6" w:space="0" w:color="auto"/>
            </w:tcBorders>
          </w:tcPr>
          <w:p w14:paraId="5196E3AF" w14:textId="77777777" w:rsidR="006F6CC2" w:rsidRDefault="006F6CC2" w:rsidP="006F6CC2">
            <w:pPr>
              <w:spacing w:line="360" w:lineRule="auto"/>
              <w:rPr>
                <w:color w:val="000000"/>
              </w:rPr>
            </w:pPr>
            <w:r>
              <w:rPr>
                <w:rFonts w:hint="eastAsia"/>
                <w:color w:val="000000"/>
              </w:rPr>
              <w:t>补充第四章</w:t>
            </w:r>
            <w:r>
              <w:rPr>
                <w:color w:val="000000"/>
              </w:rPr>
              <w:t>部分内容</w:t>
            </w:r>
          </w:p>
        </w:tc>
        <w:tc>
          <w:tcPr>
            <w:tcW w:w="1069" w:type="dxa"/>
            <w:tcBorders>
              <w:top w:val="single" w:sz="6" w:space="0" w:color="auto"/>
              <w:left w:val="single" w:sz="6" w:space="0" w:color="auto"/>
              <w:bottom w:val="single" w:sz="6" w:space="0" w:color="auto"/>
              <w:right w:val="single" w:sz="6" w:space="0" w:color="auto"/>
            </w:tcBorders>
          </w:tcPr>
          <w:p w14:paraId="24A9914F" w14:textId="77777777" w:rsidR="006F6CC2" w:rsidRPr="003476E2" w:rsidRDefault="006F6CC2" w:rsidP="006F6CC2">
            <w:pPr>
              <w:spacing w:line="360" w:lineRule="auto"/>
              <w:rPr>
                <w:color w:val="000000"/>
              </w:rPr>
            </w:pPr>
            <w:r>
              <w:rPr>
                <w:rFonts w:hint="eastAsia"/>
                <w:color w:val="000000"/>
              </w:rPr>
              <w:t>黄海广</w:t>
            </w:r>
          </w:p>
        </w:tc>
      </w:tr>
      <w:tr w:rsidR="004D705D" w14:paraId="1D5EBACF" w14:textId="77777777" w:rsidTr="008E5A89">
        <w:trPr>
          <w:cantSplit/>
        </w:trPr>
        <w:tc>
          <w:tcPr>
            <w:tcW w:w="960" w:type="dxa"/>
            <w:tcBorders>
              <w:top w:val="single" w:sz="6" w:space="0" w:color="auto"/>
              <w:left w:val="single" w:sz="6" w:space="0" w:color="auto"/>
              <w:bottom w:val="single" w:sz="6" w:space="0" w:color="auto"/>
              <w:right w:val="single" w:sz="6" w:space="0" w:color="auto"/>
            </w:tcBorders>
          </w:tcPr>
          <w:p w14:paraId="42868A0B" w14:textId="77777777" w:rsidR="004D705D" w:rsidRDefault="004D705D" w:rsidP="004D705D">
            <w:pPr>
              <w:spacing w:line="360" w:lineRule="auto"/>
              <w:rPr>
                <w:color w:val="000000"/>
              </w:rPr>
            </w:pPr>
            <w:r>
              <w:rPr>
                <w:rFonts w:hint="eastAsia"/>
                <w:color w:val="000000"/>
              </w:rPr>
              <w:t>4.2</w:t>
            </w:r>
          </w:p>
        </w:tc>
        <w:tc>
          <w:tcPr>
            <w:tcW w:w="1450" w:type="dxa"/>
            <w:tcBorders>
              <w:top w:val="single" w:sz="6" w:space="0" w:color="auto"/>
              <w:left w:val="single" w:sz="6" w:space="0" w:color="auto"/>
              <w:bottom w:val="single" w:sz="6" w:space="0" w:color="auto"/>
              <w:right w:val="single" w:sz="6" w:space="0" w:color="auto"/>
            </w:tcBorders>
          </w:tcPr>
          <w:p w14:paraId="3E6A9253" w14:textId="77777777" w:rsidR="004D705D" w:rsidRDefault="004D705D" w:rsidP="004D705D">
            <w:pPr>
              <w:spacing w:line="360" w:lineRule="auto"/>
              <w:rPr>
                <w:color w:val="000000"/>
              </w:rPr>
            </w:pPr>
            <w:r>
              <w:rPr>
                <w:rFonts w:hint="eastAsia"/>
                <w:color w:val="000000"/>
              </w:rPr>
              <w:t>2016.0</w:t>
            </w:r>
            <w:r>
              <w:rPr>
                <w:color w:val="000000"/>
              </w:rPr>
              <w:t>3</w:t>
            </w:r>
            <w:r>
              <w:rPr>
                <w:rFonts w:hint="eastAsia"/>
                <w:color w:val="000000"/>
              </w:rPr>
              <w:t>.2</w:t>
            </w:r>
            <w:r>
              <w:rPr>
                <w:color w:val="000000"/>
              </w:rPr>
              <w:t>8</w:t>
            </w:r>
          </w:p>
        </w:tc>
        <w:tc>
          <w:tcPr>
            <w:tcW w:w="4820" w:type="dxa"/>
            <w:tcBorders>
              <w:top w:val="single" w:sz="6" w:space="0" w:color="auto"/>
              <w:left w:val="single" w:sz="6" w:space="0" w:color="auto"/>
              <w:bottom w:val="single" w:sz="6" w:space="0" w:color="auto"/>
              <w:right w:val="single" w:sz="6" w:space="0" w:color="auto"/>
            </w:tcBorders>
          </w:tcPr>
          <w:p w14:paraId="197C5B30" w14:textId="77777777" w:rsidR="004D705D" w:rsidRDefault="004D705D" w:rsidP="004D705D">
            <w:pPr>
              <w:spacing w:line="360" w:lineRule="auto"/>
              <w:rPr>
                <w:color w:val="000000"/>
              </w:rPr>
            </w:pPr>
            <w:r>
              <w:rPr>
                <w:rFonts w:hint="eastAsia"/>
                <w:color w:val="000000"/>
              </w:rPr>
              <w:t>补充第十五章、</w:t>
            </w:r>
            <w:r>
              <w:rPr>
                <w:color w:val="000000"/>
              </w:rPr>
              <w:t>十六章的部分内容</w:t>
            </w:r>
          </w:p>
        </w:tc>
        <w:tc>
          <w:tcPr>
            <w:tcW w:w="1069" w:type="dxa"/>
            <w:tcBorders>
              <w:top w:val="single" w:sz="6" w:space="0" w:color="auto"/>
              <w:left w:val="single" w:sz="6" w:space="0" w:color="auto"/>
              <w:bottom w:val="single" w:sz="6" w:space="0" w:color="auto"/>
              <w:right w:val="single" w:sz="6" w:space="0" w:color="auto"/>
            </w:tcBorders>
          </w:tcPr>
          <w:p w14:paraId="52C2FC87" w14:textId="77777777" w:rsidR="004D705D" w:rsidRPr="003476E2" w:rsidRDefault="004D705D" w:rsidP="004D705D">
            <w:pPr>
              <w:spacing w:line="360" w:lineRule="auto"/>
              <w:rPr>
                <w:color w:val="000000"/>
              </w:rPr>
            </w:pPr>
            <w:r>
              <w:rPr>
                <w:rFonts w:hint="eastAsia"/>
                <w:color w:val="000000"/>
              </w:rPr>
              <w:t>黄海广</w:t>
            </w:r>
          </w:p>
        </w:tc>
      </w:tr>
      <w:tr w:rsidR="00543557" w14:paraId="21EF4BF0" w14:textId="77777777" w:rsidTr="00543557">
        <w:trPr>
          <w:cantSplit/>
        </w:trPr>
        <w:tc>
          <w:tcPr>
            <w:tcW w:w="960" w:type="dxa"/>
            <w:tcBorders>
              <w:top w:val="single" w:sz="6" w:space="0" w:color="auto"/>
              <w:left w:val="single" w:sz="6" w:space="0" w:color="auto"/>
              <w:bottom w:val="single" w:sz="6" w:space="0" w:color="auto"/>
              <w:right w:val="single" w:sz="6" w:space="0" w:color="auto"/>
            </w:tcBorders>
          </w:tcPr>
          <w:p w14:paraId="56316307" w14:textId="77777777" w:rsidR="00543557" w:rsidRDefault="00543557" w:rsidP="00543557">
            <w:pPr>
              <w:spacing w:line="360" w:lineRule="auto"/>
              <w:rPr>
                <w:color w:val="000000"/>
              </w:rPr>
            </w:pPr>
            <w:r>
              <w:rPr>
                <w:rFonts w:hint="eastAsia"/>
                <w:color w:val="000000"/>
              </w:rPr>
              <w:t>4.</w:t>
            </w:r>
            <w:r>
              <w:rPr>
                <w:color w:val="000000"/>
              </w:rPr>
              <w:t>3</w:t>
            </w:r>
          </w:p>
        </w:tc>
        <w:tc>
          <w:tcPr>
            <w:tcW w:w="1450" w:type="dxa"/>
            <w:tcBorders>
              <w:top w:val="single" w:sz="6" w:space="0" w:color="auto"/>
              <w:left w:val="single" w:sz="6" w:space="0" w:color="auto"/>
              <w:bottom w:val="single" w:sz="6" w:space="0" w:color="auto"/>
              <w:right w:val="single" w:sz="6" w:space="0" w:color="auto"/>
            </w:tcBorders>
          </w:tcPr>
          <w:p w14:paraId="3FB0D67D" w14:textId="77777777" w:rsidR="00543557" w:rsidRDefault="00543557" w:rsidP="00543557">
            <w:pPr>
              <w:spacing w:line="360" w:lineRule="auto"/>
              <w:rPr>
                <w:color w:val="000000"/>
              </w:rPr>
            </w:pPr>
            <w:r>
              <w:rPr>
                <w:rFonts w:hint="eastAsia"/>
                <w:color w:val="000000"/>
              </w:rPr>
              <w:t>201</w:t>
            </w:r>
            <w:r>
              <w:rPr>
                <w:color w:val="000000"/>
              </w:rPr>
              <w:t>7</w:t>
            </w:r>
            <w:r>
              <w:rPr>
                <w:rFonts w:hint="eastAsia"/>
                <w:color w:val="000000"/>
              </w:rPr>
              <w:t>.0</w:t>
            </w:r>
            <w:r>
              <w:rPr>
                <w:color w:val="000000"/>
              </w:rPr>
              <w:t>6</w:t>
            </w:r>
            <w:r>
              <w:rPr>
                <w:rFonts w:hint="eastAsia"/>
                <w:color w:val="000000"/>
              </w:rPr>
              <w:t>.</w:t>
            </w:r>
            <w:r>
              <w:rPr>
                <w:color w:val="000000"/>
              </w:rPr>
              <w:t>08</w:t>
            </w:r>
          </w:p>
        </w:tc>
        <w:tc>
          <w:tcPr>
            <w:tcW w:w="4820" w:type="dxa"/>
            <w:tcBorders>
              <w:top w:val="single" w:sz="6" w:space="0" w:color="auto"/>
              <w:left w:val="single" w:sz="6" w:space="0" w:color="auto"/>
              <w:bottom w:val="single" w:sz="6" w:space="0" w:color="auto"/>
              <w:right w:val="single" w:sz="6" w:space="0" w:color="auto"/>
            </w:tcBorders>
          </w:tcPr>
          <w:p w14:paraId="7E21562B" w14:textId="77777777" w:rsidR="00543557" w:rsidRDefault="00543557" w:rsidP="00543557">
            <w:pPr>
              <w:spacing w:line="360" w:lineRule="auto"/>
              <w:rPr>
                <w:color w:val="000000"/>
              </w:rPr>
            </w:pPr>
            <w:r>
              <w:rPr>
                <w:rFonts w:hint="eastAsia"/>
                <w:color w:val="000000"/>
              </w:rPr>
              <w:t>修改了</w:t>
            </w:r>
            <w:r>
              <w:rPr>
                <w:color w:val="000000"/>
              </w:rPr>
              <w:t>一些翻译错误</w:t>
            </w:r>
          </w:p>
        </w:tc>
        <w:tc>
          <w:tcPr>
            <w:tcW w:w="1069" w:type="dxa"/>
            <w:tcBorders>
              <w:top w:val="single" w:sz="6" w:space="0" w:color="auto"/>
              <w:left w:val="single" w:sz="6" w:space="0" w:color="auto"/>
              <w:bottom w:val="single" w:sz="6" w:space="0" w:color="auto"/>
              <w:right w:val="single" w:sz="6" w:space="0" w:color="auto"/>
            </w:tcBorders>
          </w:tcPr>
          <w:p w14:paraId="5FF3AAE0" w14:textId="77777777" w:rsidR="00543557" w:rsidRPr="003476E2" w:rsidRDefault="00543557" w:rsidP="00543557">
            <w:pPr>
              <w:spacing w:line="360" w:lineRule="auto"/>
              <w:rPr>
                <w:color w:val="000000"/>
              </w:rPr>
            </w:pPr>
            <w:r>
              <w:rPr>
                <w:rFonts w:hint="eastAsia"/>
                <w:color w:val="000000"/>
              </w:rPr>
              <w:t>黄海广</w:t>
            </w:r>
          </w:p>
        </w:tc>
      </w:tr>
      <w:tr w:rsidR="008E5A89" w14:paraId="016FA667" w14:textId="77777777" w:rsidTr="008E5A89">
        <w:trPr>
          <w:cantSplit/>
        </w:trPr>
        <w:tc>
          <w:tcPr>
            <w:tcW w:w="960" w:type="dxa"/>
            <w:tcBorders>
              <w:top w:val="single" w:sz="6" w:space="0" w:color="auto"/>
              <w:left w:val="single" w:sz="6" w:space="0" w:color="auto"/>
              <w:bottom w:val="single" w:sz="6" w:space="0" w:color="auto"/>
              <w:right w:val="single" w:sz="6" w:space="0" w:color="auto"/>
            </w:tcBorders>
          </w:tcPr>
          <w:p w14:paraId="7440F3A0" w14:textId="77777777" w:rsidR="008E5A89" w:rsidRDefault="00B14008" w:rsidP="004432D8">
            <w:pPr>
              <w:spacing w:line="360" w:lineRule="auto"/>
              <w:rPr>
                <w:color w:val="000000"/>
              </w:rPr>
            </w:pPr>
            <w:r>
              <w:rPr>
                <w:rFonts w:hint="eastAsia"/>
                <w:color w:val="000000"/>
              </w:rPr>
              <w:t>4</w:t>
            </w:r>
            <w:r>
              <w:rPr>
                <w:color w:val="000000"/>
              </w:rPr>
              <w:t>.4</w:t>
            </w:r>
          </w:p>
        </w:tc>
        <w:tc>
          <w:tcPr>
            <w:tcW w:w="1450" w:type="dxa"/>
            <w:tcBorders>
              <w:top w:val="single" w:sz="6" w:space="0" w:color="auto"/>
              <w:left w:val="single" w:sz="6" w:space="0" w:color="auto"/>
              <w:bottom w:val="single" w:sz="6" w:space="0" w:color="auto"/>
              <w:right w:val="single" w:sz="6" w:space="0" w:color="auto"/>
            </w:tcBorders>
          </w:tcPr>
          <w:p w14:paraId="7ACF3F3A" w14:textId="77777777" w:rsidR="008E5A89" w:rsidRDefault="00B14008" w:rsidP="004432D8">
            <w:pPr>
              <w:spacing w:line="360" w:lineRule="auto"/>
              <w:rPr>
                <w:color w:val="000000"/>
              </w:rPr>
            </w:pPr>
            <w:r>
              <w:rPr>
                <w:rFonts w:hint="eastAsia"/>
                <w:color w:val="000000"/>
              </w:rPr>
              <w:t>201</w:t>
            </w:r>
            <w:r>
              <w:rPr>
                <w:color w:val="000000"/>
              </w:rPr>
              <w:t>7.09.23</w:t>
            </w:r>
          </w:p>
        </w:tc>
        <w:tc>
          <w:tcPr>
            <w:tcW w:w="4820" w:type="dxa"/>
            <w:tcBorders>
              <w:top w:val="single" w:sz="6" w:space="0" w:color="auto"/>
              <w:left w:val="single" w:sz="6" w:space="0" w:color="auto"/>
              <w:bottom w:val="single" w:sz="6" w:space="0" w:color="auto"/>
              <w:right w:val="single" w:sz="6" w:space="0" w:color="auto"/>
            </w:tcBorders>
          </w:tcPr>
          <w:p w14:paraId="7BB988E1" w14:textId="77777777" w:rsidR="008E5A89" w:rsidRDefault="00B14008" w:rsidP="004432D8">
            <w:pPr>
              <w:spacing w:line="360" w:lineRule="auto"/>
              <w:rPr>
                <w:color w:val="000000"/>
              </w:rPr>
            </w:pPr>
            <w:r>
              <w:rPr>
                <w:rFonts w:hint="eastAsia"/>
                <w:color w:val="000000"/>
              </w:rPr>
              <w:t>增加了</w:t>
            </w:r>
            <w:r>
              <w:rPr>
                <w:color w:val="000000"/>
              </w:rPr>
              <w:t>数学基础和</w:t>
            </w:r>
            <w:r>
              <w:rPr>
                <w:rFonts w:hint="eastAsia"/>
                <w:color w:val="000000"/>
              </w:rPr>
              <w:t>部分</w:t>
            </w:r>
            <w:r>
              <w:rPr>
                <w:color w:val="000000"/>
              </w:rPr>
              <w:t>公式推导</w:t>
            </w:r>
          </w:p>
        </w:tc>
        <w:tc>
          <w:tcPr>
            <w:tcW w:w="1069" w:type="dxa"/>
            <w:tcBorders>
              <w:top w:val="single" w:sz="6" w:space="0" w:color="auto"/>
              <w:left w:val="single" w:sz="6" w:space="0" w:color="auto"/>
              <w:bottom w:val="single" w:sz="6" w:space="0" w:color="auto"/>
              <w:right w:val="single" w:sz="6" w:space="0" w:color="auto"/>
            </w:tcBorders>
          </w:tcPr>
          <w:p w14:paraId="17C526D6" w14:textId="77777777" w:rsidR="008E5A89" w:rsidRPr="00B14008" w:rsidRDefault="00B14008" w:rsidP="004432D8">
            <w:pPr>
              <w:spacing w:line="360" w:lineRule="auto"/>
              <w:rPr>
                <w:color w:val="000000"/>
              </w:rPr>
            </w:pPr>
            <w:r>
              <w:rPr>
                <w:rFonts w:hint="eastAsia"/>
                <w:color w:val="000000"/>
              </w:rPr>
              <w:t>黄海广</w:t>
            </w:r>
          </w:p>
        </w:tc>
      </w:tr>
      <w:tr w:rsidR="005620F1" w:rsidRPr="00B14008" w14:paraId="6F4FC626" w14:textId="77777777" w:rsidTr="00535259">
        <w:trPr>
          <w:cantSplit/>
        </w:trPr>
        <w:tc>
          <w:tcPr>
            <w:tcW w:w="960" w:type="dxa"/>
            <w:tcBorders>
              <w:top w:val="single" w:sz="6" w:space="0" w:color="auto"/>
              <w:left w:val="single" w:sz="6" w:space="0" w:color="auto"/>
              <w:bottom w:val="single" w:sz="6" w:space="0" w:color="auto"/>
              <w:right w:val="single" w:sz="6" w:space="0" w:color="auto"/>
            </w:tcBorders>
          </w:tcPr>
          <w:p w14:paraId="334F7BE9" w14:textId="77777777" w:rsidR="005620F1" w:rsidRDefault="005620F1" w:rsidP="005620F1">
            <w:pPr>
              <w:spacing w:line="360" w:lineRule="auto"/>
              <w:rPr>
                <w:color w:val="000000"/>
              </w:rPr>
            </w:pPr>
            <w:r>
              <w:rPr>
                <w:rFonts w:hint="eastAsia"/>
                <w:color w:val="000000"/>
              </w:rPr>
              <w:t>4</w:t>
            </w:r>
            <w:r>
              <w:rPr>
                <w:color w:val="000000"/>
              </w:rPr>
              <w:t>.5</w:t>
            </w:r>
          </w:p>
        </w:tc>
        <w:tc>
          <w:tcPr>
            <w:tcW w:w="1450" w:type="dxa"/>
            <w:tcBorders>
              <w:top w:val="single" w:sz="6" w:space="0" w:color="auto"/>
              <w:left w:val="single" w:sz="6" w:space="0" w:color="auto"/>
              <w:bottom w:val="single" w:sz="6" w:space="0" w:color="auto"/>
              <w:right w:val="single" w:sz="6" w:space="0" w:color="auto"/>
            </w:tcBorders>
          </w:tcPr>
          <w:p w14:paraId="0B515FDB" w14:textId="77777777" w:rsidR="005620F1" w:rsidRDefault="005620F1" w:rsidP="005620F1">
            <w:pPr>
              <w:spacing w:line="360" w:lineRule="auto"/>
              <w:rPr>
                <w:color w:val="000000"/>
              </w:rPr>
            </w:pPr>
            <w:r>
              <w:rPr>
                <w:rFonts w:hint="eastAsia"/>
                <w:color w:val="000000"/>
              </w:rPr>
              <w:t>201</w:t>
            </w:r>
            <w:r>
              <w:rPr>
                <w:color w:val="000000"/>
              </w:rPr>
              <w:t>7.09.30</w:t>
            </w:r>
          </w:p>
        </w:tc>
        <w:tc>
          <w:tcPr>
            <w:tcW w:w="4820" w:type="dxa"/>
            <w:tcBorders>
              <w:top w:val="single" w:sz="6" w:space="0" w:color="auto"/>
              <w:left w:val="single" w:sz="6" w:space="0" w:color="auto"/>
              <w:bottom w:val="single" w:sz="6" w:space="0" w:color="auto"/>
              <w:right w:val="single" w:sz="6" w:space="0" w:color="auto"/>
            </w:tcBorders>
          </w:tcPr>
          <w:p w14:paraId="4BD71B1A" w14:textId="77777777" w:rsidR="005620F1" w:rsidRDefault="005620F1" w:rsidP="00535259">
            <w:pPr>
              <w:spacing w:line="360" w:lineRule="auto"/>
              <w:rPr>
                <w:color w:val="000000"/>
              </w:rPr>
            </w:pPr>
            <w:r>
              <w:rPr>
                <w:rFonts w:hint="eastAsia"/>
                <w:color w:val="000000"/>
              </w:rPr>
              <w:t>修改</w:t>
            </w:r>
            <w:r>
              <w:rPr>
                <w:color w:val="000000"/>
              </w:rPr>
              <w:t>了第六章的一些错误（</w:t>
            </w:r>
            <w:r>
              <w:rPr>
                <w:rFonts w:hint="eastAsia"/>
                <w:color w:val="000000"/>
              </w:rPr>
              <w:t>视频</w:t>
            </w:r>
            <w:r>
              <w:rPr>
                <w:color w:val="000000"/>
              </w:rPr>
              <w:t>有错误）</w:t>
            </w:r>
          </w:p>
        </w:tc>
        <w:tc>
          <w:tcPr>
            <w:tcW w:w="1069" w:type="dxa"/>
            <w:tcBorders>
              <w:top w:val="single" w:sz="6" w:space="0" w:color="auto"/>
              <w:left w:val="single" w:sz="6" w:space="0" w:color="auto"/>
              <w:bottom w:val="single" w:sz="6" w:space="0" w:color="auto"/>
              <w:right w:val="single" w:sz="6" w:space="0" w:color="auto"/>
            </w:tcBorders>
          </w:tcPr>
          <w:p w14:paraId="1637A208" w14:textId="77777777" w:rsidR="005620F1" w:rsidRPr="00B14008" w:rsidRDefault="005620F1" w:rsidP="00535259">
            <w:pPr>
              <w:spacing w:line="360" w:lineRule="auto"/>
              <w:rPr>
                <w:color w:val="000000"/>
              </w:rPr>
            </w:pPr>
            <w:r>
              <w:rPr>
                <w:rFonts w:hint="eastAsia"/>
                <w:color w:val="000000"/>
              </w:rPr>
              <w:t>黄海广</w:t>
            </w:r>
          </w:p>
        </w:tc>
      </w:tr>
      <w:tr w:rsidR="002E5565" w:rsidRPr="00B14008" w14:paraId="70A43359" w14:textId="77777777" w:rsidTr="00417118">
        <w:trPr>
          <w:cantSplit/>
        </w:trPr>
        <w:tc>
          <w:tcPr>
            <w:tcW w:w="960" w:type="dxa"/>
            <w:tcBorders>
              <w:top w:val="single" w:sz="6" w:space="0" w:color="auto"/>
              <w:left w:val="single" w:sz="6" w:space="0" w:color="auto"/>
              <w:bottom w:val="single" w:sz="6" w:space="0" w:color="auto"/>
              <w:right w:val="single" w:sz="6" w:space="0" w:color="auto"/>
            </w:tcBorders>
          </w:tcPr>
          <w:p w14:paraId="2B95B4A2" w14:textId="0469A046" w:rsidR="002E5565" w:rsidRDefault="003169DF" w:rsidP="002E5565">
            <w:pPr>
              <w:spacing w:line="360" w:lineRule="auto"/>
              <w:rPr>
                <w:color w:val="000000"/>
              </w:rPr>
            </w:pPr>
            <w:r>
              <w:rPr>
                <w:color w:val="000000"/>
              </w:rPr>
              <w:t>5.0</w:t>
            </w:r>
          </w:p>
        </w:tc>
        <w:tc>
          <w:tcPr>
            <w:tcW w:w="1450" w:type="dxa"/>
            <w:tcBorders>
              <w:top w:val="single" w:sz="6" w:space="0" w:color="auto"/>
              <w:left w:val="single" w:sz="6" w:space="0" w:color="auto"/>
              <w:bottom w:val="single" w:sz="6" w:space="0" w:color="auto"/>
              <w:right w:val="single" w:sz="6" w:space="0" w:color="auto"/>
            </w:tcBorders>
          </w:tcPr>
          <w:p w14:paraId="293F81D8" w14:textId="3315E51F" w:rsidR="002E5565" w:rsidRDefault="002E5565" w:rsidP="003169DF">
            <w:pPr>
              <w:spacing w:line="360" w:lineRule="auto"/>
              <w:rPr>
                <w:color w:val="000000"/>
              </w:rPr>
            </w:pPr>
            <w:r>
              <w:rPr>
                <w:rFonts w:hint="eastAsia"/>
                <w:color w:val="000000"/>
              </w:rPr>
              <w:t>201</w:t>
            </w:r>
            <w:r>
              <w:rPr>
                <w:color w:val="000000"/>
              </w:rPr>
              <w:t>7.11.</w:t>
            </w:r>
            <w:r w:rsidR="003169DF">
              <w:rPr>
                <w:color w:val="000000"/>
              </w:rPr>
              <w:t>3</w:t>
            </w:r>
          </w:p>
        </w:tc>
        <w:tc>
          <w:tcPr>
            <w:tcW w:w="4820" w:type="dxa"/>
            <w:tcBorders>
              <w:top w:val="single" w:sz="6" w:space="0" w:color="auto"/>
              <w:left w:val="single" w:sz="6" w:space="0" w:color="auto"/>
              <w:bottom w:val="single" w:sz="6" w:space="0" w:color="auto"/>
              <w:right w:val="single" w:sz="6" w:space="0" w:color="auto"/>
            </w:tcBorders>
          </w:tcPr>
          <w:p w14:paraId="046510E4" w14:textId="6AA0146D" w:rsidR="002E5565" w:rsidRDefault="002E5565" w:rsidP="00417118">
            <w:pPr>
              <w:spacing w:line="360" w:lineRule="auto"/>
              <w:rPr>
                <w:color w:val="000000"/>
              </w:rPr>
            </w:pPr>
            <w:r>
              <w:rPr>
                <w:rFonts w:hint="eastAsia"/>
                <w:color w:val="000000"/>
              </w:rPr>
              <w:t>修正了一些数学公式</w:t>
            </w:r>
          </w:p>
        </w:tc>
        <w:tc>
          <w:tcPr>
            <w:tcW w:w="1069" w:type="dxa"/>
            <w:tcBorders>
              <w:top w:val="single" w:sz="6" w:space="0" w:color="auto"/>
              <w:left w:val="single" w:sz="6" w:space="0" w:color="auto"/>
              <w:bottom w:val="single" w:sz="6" w:space="0" w:color="auto"/>
              <w:right w:val="single" w:sz="6" w:space="0" w:color="auto"/>
            </w:tcBorders>
          </w:tcPr>
          <w:p w14:paraId="3445B101" w14:textId="77777777" w:rsidR="002E5565" w:rsidRPr="00B14008" w:rsidRDefault="002E5565" w:rsidP="00417118">
            <w:pPr>
              <w:spacing w:line="360" w:lineRule="auto"/>
              <w:rPr>
                <w:color w:val="000000"/>
              </w:rPr>
            </w:pPr>
            <w:r>
              <w:rPr>
                <w:rFonts w:hint="eastAsia"/>
                <w:color w:val="000000"/>
              </w:rPr>
              <w:t>黄海广</w:t>
            </w:r>
          </w:p>
        </w:tc>
      </w:tr>
      <w:tr w:rsidR="00F947A2" w:rsidRPr="00B14008" w14:paraId="1F4E8FBF" w14:textId="77777777" w:rsidTr="00F947A2">
        <w:trPr>
          <w:cantSplit/>
        </w:trPr>
        <w:tc>
          <w:tcPr>
            <w:tcW w:w="960" w:type="dxa"/>
            <w:tcBorders>
              <w:top w:val="single" w:sz="6" w:space="0" w:color="auto"/>
              <w:left w:val="single" w:sz="6" w:space="0" w:color="auto"/>
              <w:bottom w:val="single" w:sz="6" w:space="0" w:color="auto"/>
              <w:right w:val="single" w:sz="6" w:space="0" w:color="auto"/>
            </w:tcBorders>
          </w:tcPr>
          <w:p w14:paraId="704B2BF8" w14:textId="4A3C1138" w:rsidR="00F947A2" w:rsidRDefault="00F947A2" w:rsidP="00F947A2">
            <w:pPr>
              <w:spacing w:line="360" w:lineRule="auto"/>
              <w:rPr>
                <w:color w:val="000000"/>
              </w:rPr>
            </w:pPr>
            <w:r>
              <w:rPr>
                <w:color w:val="000000"/>
              </w:rPr>
              <w:t>5.1</w:t>
            </w:r>
          </w:p>
        </w:tc>
        <w:tc>
          <w:tcPr>
            <w:tcW w:w="1450" w:type="dxa"/>
            <w:tcBorders>
              <w:top w:val="single" w:sz="6" w:space="0" w:color="auto"/>
              <w:left w:val="single" w:sz="6" w:space="0" w:color="auto"/>
              <w:bottom w:val="single" w:sz="6" w:space="0" w:color="auto"/>
              <w:right w:val="single" w:sz="6" w:space="0" w:color="auto"/>
            </w:tcBorders>
          </w:tcPr>
          <w:p w14:paraId="0EE2C57A" w14:textId="3B521D9C" w:rsidR="00F947A2" w:rsidRDefault="00F947A2" w:rsidP="00F947A2">
            <w:pPr>
              <w:spacing w:line="360" w:lineRule="auto"/>
              <w:rPr>
                <w:color w:val="000000"/>
              </w:rPr>
            </w:pPr>
            <w:r>
              <w:rPr>
                <w:rFonts w:hint="eastAsia"/>
                <w:color w:val="000000"/>
              </w:rPr>
              <w:t>201</w:t>
            </w:r>
            <w:r>
              <w:rPr>
                <w:color w:val="000000"/>
              </w:rPr>
              <w:t>8.3.29</w:t>
            </w:r>
          </w:p>
        </w:tc>
        <w:tc>
          <w:tcPr>
            <w:tcW w:w="4820" w:type="dxa"/>
            <w:tcBorders>
              <w:top w:val="single" w:sz="6" w:space="0" w:color="auto"/>
              <w:left w:val="single" w:sz="6" w:space="0" w:color="auto"/>
              <w:bottom w:val="single" w:sz="6" w:space="0" w:color="auto"/>
              <w:right w:val="single" w:sz="6" w:space="0" w:color="auto"/>
            </w:tcBorders>
          </w:tcPr>
          <w:p w14:paraId="2CBEA0E1" w14:textId="59C70A96" w:rsidR="00F947A2" w:rsidRDefault="00F947A2" w:rsidP="00F947A2">
            <w:pPr>
              <w:spacing w:line="360" w:lineRule="auto"/>
              <w:rPr>
                <w:color w:val="000000"/>
              </w:rPr>
            </w:pPr>
            <w:r>
              <w:rPr>
                <w:rFonts w:hint="eastAsia"/>
                <w:color w:val="000000"/>
              </w:rPr>
              <w:t>重新规范了变量并对页面排版</w:t>
            </w:r>
          </w:p>
        </w:tc>
        <w:tc>
          <w:tcPr>
            <w:tcW w:w="1069" w:type="dxa"/>
            <w:tcBorders>
              <w:top w:val="single" w:sz="6" w:space="0" w:color="auto"/>
              <w:left w:val="single" w:sz="6" w:space="0" w:color="auto"/>
              <w:bottom w:val="single" w:sz="6" w:space="0" w:color="auto"/>
              <w:right w:val="single" w:sz="6" w:space="0" w:color="auto"/>
            </w:tcBorders>
          </w:tcPr>
          <w:p w14:paraId="282E9D20" w14:textId="77777777" w:rsidR="00F947A2" w:rsidRPr="00B14008" w:rsidRDefault="00F947A2" w:rsidP="00F947A2">
            <w:pPr>
              <w:spacing w:line="360" w:lineRule="auto"/>
              <w:rPr>
                <w:color w:val="000000"/>
              </w:rPr>
            </w:pPr>
            <w:r>
              <w:rPr>
                <w:rFonts w:hint="eastAsia"/>
                <w:color w:val="000000"/>
              </w:rPr>
              <w:t>黄海广</w:t>
            </w:r>
          </w:p>
        </w:tc>
      </w:tr>
      <w:tr w:rsidR="00177D9C" w:rsidRPr="00B14008" w14:paraId="352B2268" w14:textId="77777777" w:rsidTr="0058117F">
        <w:trPr>
          <w:cantSplit/>
        </w:trPr>
        <w:tc>
          <w:tcPr>
            <w:tcW w:w="960" w:type="dxa"/>
            <w:tcBorders>
              <w:top w:val="single" w:sz="6" w:space="0" w:color="auto"/>
              <w:left w:val="single" w:sz="6" w:space="0" w:color="auto"/>
              <w:bottom w:val="single" w:sz="6" w:space="0" w:color="auto"/>
              <w:right w:val="single" w:sz="6" w:space="0" w:color="auto"/>
            </w:tcBorders>
          </w:tcPr>
          <w:p w14:paraId="4C50139F" w14:textId="5D50277C" w:rsidR="00177D9C" w:rsidRDefault="00177D9C" w:rsidP="0058117F">
            <w:pPr>
              <w:spacing w:line="360" w:lineRule="auto"/>
              <w:rPr>
                <w:color w:val="000000"/>
              </w:rPr>
            </w:pPr>
            <w:r>
              <w:rPr>
                <w:color w:val="000000"/>
              </w:rPr>
              <w:t>5.2</w:t>
            </w:r>
          </w:p>
        </w:tc>
        <w:tc>
          <w:tcPr>
            <w:tcW w:w="1450" w:type="dxa"/>
            <w:tcBorders>
              <w:top w:val="single" w:sz="6" w:space="0" w:color="auto"/>
              <w:left w:val="single" w:sz="6" w:space="0" w:color="auto"/>
              <w:bottom w:val="single" w:sz="6" w:space="0" w:color="auto"/>
              <w:right w:val="single" w:sz="6" w:space="0" w:color="auto"/>
            </w:tcBorders>
          </w:tcPr>
          <w:p w14:paraId="370D9487" w14:textId="28D19353" w:rsidR="00177D9C" w:rsidRDefault="00177D9C" w:rsidP="0058117F">
            <w:pPr>
              <w:spacing w:line="360" w:lineRule="auto"/>
              <w:rPr>
                <w:color w:val="000000"/>
              </w:rPr>
            </w:pPr>
            <w:r>
              <w:rPr>
                <w:rFonts w:hint="eastAsia"/>
                <w:color w:val="000000"/>
              </w:rPr>
              <w:t>201</w:t>
            </w:r>
            <w:r>
              <w:rPr>
                <w:color w:val="000000"/>
              </w:rPr>
              <w:t>8.4.19</w:t>
            </w:r>
          </w:p>
        </w:tc>
        <w:tc>
          <w:tcPr>
            <w:tcW w:w="4820" w:type="dxa"/>
            <w:tcBorders>
              <w:top w:val="single" w:sz="6" w:space="0" w:color="auto"/>
              <w:left w:val="single" w:sz="6" w:space="0" w:color="auto"/>
              <w:bottom w:val="single" w:sz="6" w:space="0" w:color="auto"/>
              <w:right w:val="single" w:sz="6" w:space="0" w:color="auto"/>
            </w:tcBorders>
          </w:tcPr>
          <w:p w14:paraId="1F07C9C0" w14:textId="65C240F3" w:rsidR="00177D9C" w:rsidRDefault="00177D9C" w:rsidP="0058117F">
            <w:pPr>
              <w:spacing w:line="360" w:lineRule="auto"/>
              <w:rPr>
                <w:color w:val="000000"/>
              </w:rPr>
            </w:pPr>
            <w:r>
              <w:rPr>
                <w:rFonts w:hint="eastAsia"/>
                <w:color w:val="000000"/>
              </w:rPr>
              <w:t>重新更新了数学公式</w:t>
            </w:r>
          </w:p>
        </w:tc>
        <w:tc>
          <w:tcPr>
            <w:tcW w:w="1069" w:type="dxa"/>
            <w:tcBorders>
              <w:top w:val="single" w:sz="6" w:space="0" w:color="auto"/>
              <w:left w:val="single" w:sz="6" w:space="0" w:color="auto"/>
              <w:bottom w:val="single" w:sz="6" w:space="0" w:color="auto"/>
              <w:right w:val="single" w:sz="6" w:space="0" w:color="auto"/>
            </w:tcBorders>
          </w:tcPr>
          <w:p w14:paraId="08D381E7" w14:textId="77777777" w:rsidR="00177D9C" w:rsidRPr="00B14008" w:rsidRDefault="00177D9C" w:rsidP="0058117F">
            <w:pPr>
              <w:spacing w:line="360" w:lineRule="auto"/>
              <w:rPr>
                <w:color w:val="000000"/>
              </w:rPr>
            </w:pPr>
            <w:r>
              <w:rPr>
                <w:rFonts w:hint="eastAsia"/>
                <w:color w:val="000000"/>
              </w:rPr>
              <w:t>黄海广</w:t>
            </w:r>
          </w:p>
        </w:tc>
      </w:tr>
      <w:tr w:rsidR="00BD14BF" w:rsidRPr="00B14008" w14:paraId="719DE696" w14:textId="77777777" w:rsidTr="00BA7BDC">
        <w:trPr>
          <w:cantSplit/>
        </w:trPr>
        <w:tc>
          <w:tcPr>
            <w:tcW w:w="960" w:type="dxa"/>
            <w:tcBorders>
              <w:top w:val="single" w:sz="6" w:space="0" w:color="auto"/>
              <w:left w:val="single" w:sz="6" w:space="0" w:color="auto"/>
              <w:bottom w:val="single" w:sz="6" w:space="0" w:color="auto"/>
              <w:right w:val="single" w:sz="6" w:space="0" w:color="auto"/>
            </w:tcBorders>
          </w:tcPr>
          <w:p w14:paraId="2CCAB6BD" w14:textId="770E0FA4" w:rsidR="00BD14BF" w:rsidRDefault="00BD14BF" w:rsidP="00BA7BDC">
            <w:pPr>
              <w:spacing w:line="360" w:lineRule="auto"/>
              <w:rPr>
                <w:color w:val="000000"/>
              </w:rPr>
            </w:pPr>
            <w:r>
              <w:rPr>
                <w:color w:val="000000"/>
              </w:rPr>
              <w:t>5.3</w:t>
            </w:r>
          </w:p>
        </w:tc>
        <w:tc>
          <w:tcPr>
            <w:tcW w:w="1450" w:type="dxa"/>
            <w:tcBorders>
              <w:top w:val="single" w:sz="6" w:space="0" w:color="auto"/>
              <w:left w:val="single" w:sz="6" w:space="0" w:color="auto"/>
              <w:bottom w:val="single" w:sz="6" w:space="0" w:color="auto"/>
              <w:right w:val="single" w:sz="6" w:space="0" w:color="auto"/>
            </w:tcBorders>
          </w:tcPr>
          <w:p w14:paraId="77D1354B" w14:textId="310C99B0" w:rsidR="00BD14BF" w:rsidRDefault="00BD14BF" w:rsidP="00BA7BDC">
            <w:pPr>
              <w:spacing w:line="360" w:lineRule="auto"/>
              <w:rPr>
                <w:color w:val="000000"/>
              </w:rPr>
            </w:pPr>
            <w:r>
              <w:rPr>
                <w:rFonts w:hint="eastAsia"/>
                <w:color w:val="000000"/>
              </w:rPr>
              <w:t>201</w:t>
            </w:r>
            <w:r>
              <w:rPr>
                <w:color w:val="000000"/>
              </w:rPr>
              <w:t>8.6.19</w:t>
            </w:r>
          </w:p>
        </w:tc>
        <w:tc>
          <w:tcPr>
            <w:tcW w:w="4820" w:type="dxa"/>
            <w:tcBorders>
              <w:top w:val="single" w:sz="6" w:space="0" w:color="auto"/>
              <w:left w:val="single" w:sz="6" w:space="0" w:color="auto"/>
              <w:bottom w:val="single" w:sz="6" w:space="0" w:color="auto"/>
              <w:right w:val="single" w:sz="6" w:space="0" w:color="auto"/>
            </w:tcBorders>
          </w:tcPr>
          <w:p w14:paraId="2FF666C6" w14:textId="379A4F18" w:rsidR="00BD14BF" w:rsidRDefault="00BD14BF" w:rsidP="00BA7BDC">
            <w:pPr>
              <w:spacing w:line="360" w:lineRule="auto"/>
              <w:rPr>
                <w:color w:val="000000"/>
              </w:rPr>
            </w:pPr>
            <w:r>
              <w:rPr>
                <w:rFonts w:hint="eastAsia"/>
                <w:color w:val="000000"/>
              </w:rPr>
              <w:t>语言润色</w:t>
            </w:r>
          </w:p>
        </w:tc>
        <w:tc>
          <w:tcPr>
            <w:tcW w:w="1069" w:type="dxa"/>
            <w:tcBorders>
              <w:top w:val="single" w:sz="6" w:space="0" w:color="auto"/>
              <w:left w:val="single" w:sz="6" w:space="0" w:color="auto"/>
              <w:bottom w:val="single" w:sz="6" w:space="0" w:color="auto"/>
              <w:right w:val="single" w:sz="6" w:space="0" w:color="auto"/>
            </w:tcBorders>
          </w:tcPr>
          <w:p w14:paraId="1AD17C65" w14:textId="77777777" w:rsidR="00BD14BF" w:rsidRPr="00B14008" w:rsidRDefault="00BD14BF" w:rsidP="00BA7BDC">
            <w:pPr>
              <w:spacing w:line="360" w:lineRule="auto"/>
              <w:rPr>
                <w:color w:val="000000"/>
              </w:rPr>
            </w:pPr>
            <w:r>
              <w:rPr>
                <w:rFonts w:hint="eastAsia"/>
                <w:color w:val="000000"/>
              </w:rPr>
              <w:t>黄海广</w:t>
            </w:r>
          </w:p>
        </w:tc>
      </w:tr>
      <w:tr w:rsidR="00BA7BDC" w:rsidRPr="00B14008" w14:paraId="7A07674D" w14:textId="77777777" w:rsidTr="00BA7BDC">
        <w:trPr>
          <w:cantSplit/>
        </w:trPr>
        <w:tc>
          <w:tcPr>
            <w:tcW w:w="960" w:type="dxa"/>
            <w:tcBorders>
              <w:top w:val="single" w:sz="6" w:space="0" w:color="auto"/>
              <w:left w:val="single" w:sz="6" w:space="0" w:color="auto"/>
              <w:bottom w:val="single" w:sz="6" w:space="0" w:color="auto"/>
              <w:right w:val="single" w:sz="6" w:space="0" w:color="auto"/>
            </w:tcBorders>
          </w:tcPr>
          <w:p w14:paraId="3BDB7B7D" w14:textId="43A3BDA8" w:rsidR="00BA7BDC" w:rsidRDefault="00BA7BDC" w:rsidP="00BA7BDC">
            <w:pPr>
              <w:spacing w:line="360" w:lineRule="auto"/>
              <w:rPr>
                <w:color w:val="000000"/>
              </w:rPr>
            </w:pPr>
            <w:r>
              <w:rPr>
                <w:color w:val="000000"/>
              </w:rPr>
              <w:t>5.4</w:t>
            </w:r>
          </w:p>
        </w:tc>
        <w:tc>
          <w:tcPr>
            <w:tcW w:w="1450" w:type="dxa"/>
            <w:tcBorders>
              <w:top w:val="single" w:sz="6" w:space="0" w:color="auto"/>
              <w:left w:val="single" w:sz="6" w:space="0" w:color="auto"/>
              <w:bottom w:val="single" w:sz="6" w:space="0" w:color="auto"/>
              <w:right w:val="single" w:sz="6" w:space="0" w:color="auto"/>
            </w:tcBorders>
          </w:tcPr>
          <w:p w14:paraId="6E1D34F6" w14:textId="4705AAAB" w:rsidR="00BA7BDC" w:rsidRDefault="00BA7BDC" w:rsidP="00A91650">
            <w:pPr>
              <w:spacing w:line="360" w:lineRule="auto"/>
              <w:rPr>
                <w:color w:val="000000"/>
              </w:rPr>
            </w:pPr>
            <w:r>
              <w:rPr>
                <w:rFonts w:hint="eastAsia"/>
                <w:color w:val="000000"/>
              </w:rPr>
              <w:t>201</w:t>
            </w:r>
            <w:r>
              <w:rPr>
                <w:color w:val="000000"/>
              </w:rPr>
              <w:t>9.</w:t>
            </w:r>
            <w:r w:rsidR="00A91650">
              <w:rPr>
                <w:color w:val="000000"/>
              </w:rPr>
              <w:t>3.9</w:t>
            </w:r>
          </w:p>
        </w:tc>
        <w:tc>
          <w:tcPr>
            <w:tcW w:w="4820" w:type="dxa"/>
            <w:tcBorders>
              <w:top w:val="single" w:sz="6" w:space="0" w:color="auto"/>
              <w:left w:val="single" w:sz="6" w:space="0" w:color="auto"/>
              <w:bottom w:val="single" w:sz="6" w:space="0" w:color="auto"/>
              <w:right w:val="single" w:sz="6" w:space="0" w:color="auto"/>
            </w:tcBorders>
          </w:tcPr>
          <w:p w14:paraId="7185B74D" w14:textId="14F52D98" w:rsidR="00BA7BDC" w:rsidRDefault="00A91650" w:rsidP="00BA7BDC">
            <w:pPr>
              <w:spacing w:line="360" w:lineRule="auto"/>
              <w:rPr>
                <w:color w:val="000000"/>
              </w:rPr>
            </w:pPr>
            <w:r>
              <w:rPr>
                <w:rFonts w:hint="eastAsia"/>
                <w:color w:val="000000"/>
              </w:rPr>
              <w:t>修改部分小错误，增加知识星球链接</w:t>
            </w:r>
          </w:p>
        </w:tc>
        <w:tc>
          <w:tcPr>
            <w:tcW w:w="1069" w:type="dxa"/>
            <w:tcBorders>
              <w:top w:val="single" w:sz="6" w:space="0" w:color="auto"/>
              <w:left w:val="single" w:sz="6" w:space="0" w:color="auto"/>
              <w:bottom w:val="single" w:sz="6" w:space="0" w:color="auto"/>
              <w:right w:val="single" w:sz="6" w:space="0" w:color="auto"/>
            </w:tcBorders>
          </w:tcPr>
          <w:p w14:paraId="31D60194" w14:textId="77777777" w:rsidR="00BA7BDC" w:rsidRPr="00B14008" w:rsidRDefault="00BA7BDC" w:rsidP="00BA7BDC">
            <w:pPr>
              <w:spacing w:line="360" w:lineRule="auto"/>
              <w:rPr>
                <w:color w:val="000000"/>
              </w:rPr>
            </w:pPr>
            <w:r>
              <w:rPr>
                <w:rFonts w:hint="eastAsia"/>
                <w:color w:val="000000"/>
              </w:rPr>
              <w:t>黄海广</w:t>
            </w:r>
          </w:p>
        </w:tc>
      </w:tr>
      <w:tr w:rsidR="00DF5F1A" w:rsidRPr="00B14008" w14:paraId="46FA7A46" w14:textId="77777777" w:rsidTr="004D4756">
        <w:trPr>
          <w:cantSplit/>
        </w:trPr>
        <w:tc>
          <w:tcPr>
            <w:tcW w:w="960" w:type="dxa"/>
            <w:tcBorders>
              <w:top w:val="single" w:sz="6" w:space="0" w:color="auto"/>
              <w:left w:val="single" w:sz="6" w:space="0" w:color="auto"/>
              <w:bottom w:val="single" w:sz="6" w:space="0" w:color="auto"/>
              <w:right w:val="single" w:sz="6" w:space="0" w:color="auto"/>
            </w:tcBorders>
          </w:tcPr>
          <w:p w14:paraId="4432A471" w14:textId="029542E3" w:rsidR="00DF5F1A" w:rsidRDefault="00DF5F1A" w:rsidP="00DF5F1A">
            <w:pPr>
              <w:spacing w:line="360" w:lineRule="auto"/>
              <w:rPr>
                <w:color w:val="000000"/>
              </w:rPr>
            </w:pPr>
            <w:r>
              <w:rPr>
                <w:color w:val="000000"/>
              </w:rPr>
              <w:t>5.5</w:t>
            </w:r>
          </w:p>
        </w:tc>
        <w:tc>
          <w:tcPr>
            <w:tcW w:w="1450" w:type="dxa"/>
            <w:tcBorders>
              <w:top w:val="single" w:sz="6" w:space="0" w:color="auto"/>
              <w:left w:val="single" w:sz="6" w:space="0" w:color="auto"/>
              <w:bottom w:val="single" w:sz="6" w:space="0" w:color="auto"/>
              <w:right w:val="single" w:sz="6" w:space="0" w:color="auto"/>
            </w:tcBorders>
          </w:tcPr>
          <w:p w14:paraId="65DB51BA" w14:textId="568B775D" w:rsidR="00DF5F1A" w:rsidRDefault="00DF5F1A" w:rsidP="00DF5F1A">
            <w:pPr>
              <w:spacing w:line="360" w:lineRule="auto"/>
              <w:rPr>
                <w:color w:val="000000"/>
              </w:rPr>
            </w:pPr>
            <w:r>
              <w:rPr>
                <w:rFonts w:hint="eastAsia"/>
                <w:color w:val="000000"/>
              </w:rPr>
              <w:t>20</w:t>
            </w:r>
            <w:r>
              <w:rPr>
                <w:color w:val="000000"/>
              </w:rPr>
              <w:t>20.4.26</w:t>
            </w:r>
          </w:p>
        </w:tc>
        <w:tc>
          <w:tcPr>
            <w:tcW w:w="4820" w:type="dxa"/>
            <w:tcBorders>
              <w:top w:val="single" w:sz="6" w:space="0" w:color="auto"/>
              <w:left w:val="single" w:sz="6" w:space="0" w:color="auto"/>
              <w:bottom w:val="single" w:sz="6" w:space="0" w:color="auto"/>
              <w:right w:val="single" w:sz="6" w:space="0" w:color="auto"/>
            </w:tcBorders>
          </w:tcPr>
          <w:p w14:paraId="29DB32C6" w14:textId="2B3432C8" w:rsidR="00DF5F1A" w:rsidRDefault="00DF5F1A" w:rsidP="004D4756">
            <w:pPr>
              <w:spacing w:line="360" w:lineRule="auto"/>
              <w:rPr>
                <w:color w:val="000000"/>
              </w:rPr>
            </w:pPr>
            <w:r>
              <w:rPr>
                <w:rFonts w:hint="eastAsia"/>
                <w:color w:val="000000"/>
              </w:rPr>
              <w:t>增加</w:t>
            </w:r>
            <w:r>
              <w:rPr>
                <w:rFonts w:hint="eastAsia"/>
                <w:color w:val="000000"/>
              </w:rPr>
              <w:t>C</w:t>
            </w:r>
            <w:r>
              <w:rPr>
                <w:color w:val="000000"/>
              </w:rPr>
              <w:t>S229</w:t>
            </w:r>
            <w:r>
              <w:rPr>
                <w:rFonts w:hint="eastAsia"/>
                <w:color w:val="000000"/>
              </w:rPr>
              <w:t>数学基础</w:t>
            </w:r>
          </w:p>
        </w:tc>
        <w:tc>
          <w:tcPr>
            <w:tcW w:w="1069" w:type="dxa"/>
            <w:tcBorders>
              <w:top w:val="single" w:sz="6" w:space="0" w:color="auto"/>
              <w:left w:val="single" w:sz="6" w:space="0" w:color="auto"/>
              <w:bottom w:val="single" w:sz="6" w:space="0" w:color="auto"/>
              <w:right w:val="single" w:sz="6" w:space="0" w:color="auto"/>
            </w:tcBorders>
          </w:tcPr>
          <w:p w14:paraId="5937A67A" w14:textId="77777777" w:rsidR="00DF5F1A" w:rsidRPr="00B14008" w:rsidRDefault="00DF5F1A" w:rsidP="004D4756">
            <w:pPr>
              <w:spacing w:line="360" w:lineRule="auto"/>
              <w:rPr>
                <w:color w:val="000000"/>
              </w:rPr>
            </w:pPr>
            <w:r>
              <w:rPr>
                <w:rFonts w:hint="eastAsia"/>
                <w:color w:val="000000"/>
              </w:rPr>
              <w:t>黄海广</w:t>
            </w:r>
          </w:p>
        </w:tc>
      </w:tr>
    </w:tbl>
    <w:p w14:paraId="62719750" w14:textId="77777777" w:rsidR="00BF3657" w:rsidRDefault="00BF3657">
      <w:pPr>
        <w:pStyle w:val="af"/>
        <w:jc w:val="left"/>
      </w:pPr>
    </w:p>
    <w:p w14:paraId="3AC6CD7A" w14:textId="15A004A6" w:rsidR="00BF3657" w:rsidRPr="009725F5" w:rsidRDefault="00E30402">
      <w:pPr>
        <w:pStyle w:val="af"/>
        <w:ind w:firstLine="440"/>
        <w:jc w:val="left"/>
        <w:rPr>
          <w:kern w:val="0"/>
          <w:sz w:val="22"/>
        </w:rPr>
        <w:sectPr w:rsidR="00BF3657" w:rsidRPr="009725F5">
          <w:footerReference w:type="first" r:id="rId21"/>
          <w:pgSz w:w="11906" w:h="16838"/>
          <w:pgMar w:top="1440" w:right="1800" w:bottom="1440" w:left="1800" w:header="851" w:footer="992" w:gutter="0"/>
          <w:pgNumType w:fmt="upperRoman" w:start="1"/>
          <w:cols w:space="425"/>
          <w:titlePg/>
          <w:docGrid w:type="lines" w:linePitch="312"/>
        </w:sectPr>
      </w:pPr>
      <w:r w:rsidRPr="009725F5">
        <w:rPr>
          <w:kern w:val="0"/>
          <w:sz w:val="22"/>
        </w:rPr>
        <w:br w:type="page"/>
      </w:r>
    </w:p>
    <w:p w14:paraId="77C58CFF" w14:textId="77777777" w:rsidR="00BF3657" w:rsidRDefault="00BF3657">
      <w:pPr>
        <w:widowControl/>
        <w:jc w:val="left"/>
        <w:rPr>
          <w:sz w:val="24"/>
          <w:szCs w:val="24"/>
        </w:rPr>
      </w:pPr>
    </w:p>
    <w:p w14:paraId="70BEFE02" w14:textId="77777777" w:rsidR="00BF3657" w:rsidRDefault="00E30402">
      <w:pPr>
        <w:widowControl/>
        <w:jc w:val="center"/>
        <w:rPr>
          <w:sz w:val="24"/>
          <w:szCs w:val="24"/>
        </w:rPr>
      </w:pPr>
      <w:r>
        <w:rPr>
          <w:rFonts w:hint="eastAsia"/>
          <w:sz w:val="24"/>
          <w:szCs w:val="24"/>
        </w:rPr>
        <w:t>目录</w:t>
      </w:r>
    </w:p>
    <w:p w14:paraId="64E1ADE7" w14:textId="582D531B" w:rsidR="0058263C" w:rsidRDefault="00E30402">
      <w:pPr>
        <w:pStyle w:val="TOC1"/>
        <w:tabs>
          <w:tab w:val="right" w:leader="dot" w:pos="8296"/>
        </w:tabs>
        <w:rPr>
          <w:rFonts w:asciiTheme="minorHAnsi" w:eastAsiaTheme="minorEastAsia" w:hAnsiTheme="minorHAnsi" w:cstheme="minorBidi"/>
          <w:noProof/>
        </w:rPr>
      </w:pPr>
      <w:r>
        <w:fldChar w:fldCharType="begin"/>
      </w:r>
      <w:r>
        <w:instrText xml:space="preserve"> TOC \o "1-3" \h \z \u </w:instrText>
      </w:r>
      <w:r>
        <w:fldChar w:fldCharType="separate"/>
      </w:r>
      <w:hyperlink w:anchor="_Toc38636774" w:history="1">
        <w:r w:rsidR="0058263C" w:rsidRPr="00CC1B67">
          <w:rPr>
            <w:rStyle w:val="ad"/>
            <w:noProof/>
          </w:rPr>
          <w:t>第</w:t>
        </w:r>
        <w:r w:rsidR="0058263C" w:rsidRPr="00CC1B67">
          <w:rPr>
            <w:rStyle w:val="ad"/>
            <w:noProof/>
          </w:rPr>
          <w:t>1</w:t>
        </w:r>
        <w:r w:rsidR="0058263C" w:rsidRPr="00CC1B67">
          <w:rPr>
            <w:rStyle w:val="ad"/>
            <w:noProof/>
          </w:rPr>
          <w:t>周</w:t>
        </w:r>
        <w:r w:rsidR="0058263C">
          <w:rPr>
            <w:noProof/>
            <w:webHidden/>
          </w:rPr>
          <w:tab/>
        </w:r>
        <w:r w:rsidR="0058263C">
          <w:rPr>
            <w:noProof/>
            <w:webHidden/>
          </w:rPr>
          <w:fldChar w:fldCharType="begin"/>
        </w:r>
        <w:r w:rsidR="0058263C">
          <w:rPr>
            <w:noProof/>
            <w:webHidden/>
          </w:rPr>
          <w:instrText xml:space="preserve"> PAGEREF _Toc38636774 \h </w:instrText>
        </w:r>
        <w:r w:rsidR="0058263C">
          <w:rPr>
            <w:noProof/>
            <w:webHidden/>
          </w:rPr>
        </w:r>
        <w:r w:rsidR="0058263C">
          <w:rPr>
            <w:noProof/>
            <w:webHidden/>
          </w:rPr>
          <w:fldChar w:fldCharType="separate"/>
        </w:r>
        <w:r w:rsidR="00AC019F">
          <w:rPr>
            <w:noProof/>
            <w:webHidden/>
          </w:rPr>
          <w:t>1</w:t>
        </w:r>
        <w:r w:rsidR="0058263C">
          <w:rPr>
            <w:noProof/>
            <w:webHidden/>
          </w:rPr>
          <w:fldChar w:fldCharType="end"/>
        </w:r>
      </w:hyperlink>
    </w:p>
    <w:p w14:paraId="40D96E94" w14:textId="1176F24F" w:rsidR="0058263C" w:rsidRDefault="00000000">
      <w:pPr>
        <w:pStyle w:val="TOC2"/>
        <w:tabs>
          <w:tab w:val="left" w:pos="1260"/>
          <w:tab w:val="right" w:leader="dot" w:pos="8296"/>
        </w:tabs>
        <w:rPr>
          <w:rFonts w:asciiTheme="minorHAnsi" w:eastAsiaTheme="minorEastAsia" w:hAnsiTheme="minorHAnsi" w:cstheme="minorBidi"/>
          <w:noProof/>
        </w:rPr>
      </w:pPr>
      <w:hyperlink w:anchor="_Toc38636775" w:history="1">
        <w:r w:rsidR="0058263C" w:rsidRPr="00CC1B67">
          <w:rPr>
            <w:rStyle w:val="ad"/>
            <w:noProof/>
          </w:rPr>
          <w:t>1</w:t>
        </w:r>
        <w:r w:rsidR="0058263C" w:rsidRPr="00CC1B67">
          <w:rPr>
            <w:rStyle w:val="ad"/>
            <w:noProof/>
          </w:rPr>
          <w:t>、</w:t>
        </w:r>
        <w:r w:rsidR="0058263C">
          <w:rPr>
            <w:rFonts w:asciiTheme="minorHAnsi" w:eastAsiaTheme="minorEastAsia" w:hAnsiTheme="minorHAnsi" w:cstheme="minorBidi"/>
            <w:noProof/>
          </w:rPr>
          <w:tab/>
        </w:r>
        <w:r w:rsidR="0058263C" w:rsidRPr="00CC1B67">
          <w:rPr>
            <w:rStyle w:val="ad"/>
            <w:noProof/>
          </w:rPr>
          <w:t>引言</w:t>
        </w:r>
        <w:r w:rsidR="0058263C" w:rsidRPr="00CC1B67">
          <w:rPr>
            <w:rStyle w:val="ad"/>
            <w:noProof/>
          </w:rPr>
          <w:t>(Introduction)</w:t>
        </w:r>
        <w:r w:rsidR="0058263C">
          <w:rPr>
            <w:noProof/>
            <w:webHidden/>
          </w:rPr>
          <w:tab/>
        </w:r>
        <w:r w:rsidR="0058263C">
          <w:rPr>
            <w:noProof/>
            <w:webHidden/>
          </w:rPr>
          <w:fldChar w:fldCharType="begin"/>
        </w:r>
        <w:r w:rsidR="0058263C">
          <w:rPr>
            <w:noProof/>
            <w:webHidden/>
          </w:rPr>
          <w:instrText xml:space="preserve"> PAGEREF _Toc38636775 \h </w:instrText>
        </w:r>
        <w:r w:rsidR="0058263C">
          <w:rPr>
            <w:noProof/>
            <w:webHidden/>
          </w:rPr>
        </w:r>
        <w:r w:rsidR="0058263C">
          <w:rPr>
            <w:noProof/>
            <w:webHidden/>
          </w:rPr>
          <w:fldChar w:fldCharType="separate"/>
        </w:r>
        <w:r w:rsidR="00AC019F">
          <w:rPr>
            <w:noProof/>
            <w:webHidden/>
          </w:rPr>
          <w:t>1</w:t>
        </w:r>
        <w:r w:rsidR="0058263C">
          <w:rPr>
            <w:noProof/>
            <w:webHidden/>
          </w:rPr>
          <w:fldChar w:fldCharType="end"/>
        </w:r>
      </w:hyperlink>
    </w:p>
    <w:p w14:paraId="707400AD" w14:textId="2D7C0907" w:rsidR="0058263C" w:rsidRDefault="00000000">
      <w:pPr>
        <w:pStyle w:val="TOC3"/>
        <w:tabs>
          <w:tab w:val="right" w:leader="dot" w:pos="8296"/>
        </w:tabs>
        <w:rPr>
          <w:rFonts w:asciiTheme="minorHAnsi" w:eastAsiaTheme="minorEastAsia" w:hAnsiTheme="minorHAnsi" w:cstheme="minorBidi"/>
          <w:noProof/>
        </w:rPr>
      </w:pPr>
      <w:hyperlink w:anchor="_Toc38636776" w:history="1">
        <w:r w:rsidR="0058263C" w:rsidRPr="00CC1B67">
          <w:rPr>
            <w:rStyle w:val="ad"/>
            <w:noProof/>
          </w:rPr>
          <w:t xml:space="preserve">1.1 </w:t>
        </w:r>
        <w:r w:rsidR="0058263C" w:rsidRPr="00CC1B67">
          <w:rPr>
            <w:rStyle w:val="ad"/>
            <w:noProof/>
          </w:rPr>
          <w:t>欢迎</w:t>
        </w:r>
        <w:r w:rsidR="0058263C">
          <w:rPr>
            <w:noProof/>
            <w:webHidden/>
          </w:rPr>
          <w:tab/>
        </w:r>
        <w:r w:rsidR="0058263C">
          <w:rPr>
            <w:noProof/>
            <w:webHidden/>
          </w:rPr>
          <w:fldChar w:fldCharType="begin"/>
        </w:r>
        <w:r w:rsidR="0058263C">
          <w:rPr>
            <w:noProof/>
            <w:webHidden/>
          </w:rPr>
          <w:instrText xml:space="preserve"> PAGEREF _Toc38636776 \h </w:instrText>
        </w:r>
        <w:r w:rsidR="0058263C">
          <w:rPr>
            <w:noProof/>
            <w:webHidden/>
          </w:rPr>
        </w:r>
        <w:r w:rsidR="0058263C">
          <w:rPr>
            <w:noProof/>
            <w:webHidden/>
          </w:rPr>
          <w:fldChar w:fldCharType="separate"/>
        </w:r>
        <w:r w:rsidR="00AC019F">
          <w:rPr>
            <w:noProof/>
            <w:webHidden/>
          </w:rPr>
          <w:t>1</w:t>
        </w:r>
        <w:r w:rsidR="0058263C">
          <w:rPr>
            <w:noProof/>
            <w:webHidden/>
          </w:rPr>
          <w:fldChar w:fldCharType="end"/>
        </w:r>
      </w:hyperlink>
    </w:p>
    <w:p w14:paraId="2D4ACFAE" w14:textId="7E8249B6" w:rsidR="0058263C" w:rsidRDefault="00000000">
      <w:pPr>
        <w:pStyle w:val="TOC3"/>
        <w:tabs>
          <w:tab w:val="right" w:leader="dot" w:pos="8296"/>
        </w:tabs>
        <w:rPr>
          <w:rFonts w:asciiTheme="minorHAnsi" w:eastAsiaTheme="minorEastAsia" w:hAnsiTheme="minorHAnsi" w:cstheme="minorBidi"/>
          <w:noProof/>
        </w:rPr>
      </w:pPr>
      <w:hyperlink w:anchor="_Toc38636777" w:history="1">
        <w:r w:rsidR="0058263C" w:rsidRPr="00CC1B67">
          <w:rPr>
            <w:rStyle w:val="ad"/>
            <w:noProof/>
          </w:rPr>
          <w:t xml:space="preserve">1.2 </w:t>
        </w:r>
        <w:r w:rsidR="0058263C" w:rsidRPr="00CC1B67">
          <w:rPr>
            <w:rStyle w:val="ad"/>
            <w:noProof/>
          </w:rPr>
          <w:t>机器学习是什么？</w:t>
        </w:r>
        <w:r w:rsidR="0058263C">
          <w:rPr>
            <w:noProof/>
            <w:webHidden/>
          </w:rPr>
          <w:tab/>
        </w:r>
        <w:r w:rsidR="0058263C">
          <w:rPr>
            <w:noProof/>
            <w:webHidden/>
          </w:rPr>
          <w:fldChar w:fldCharType="begin"/>
        </w:r>
        <w:r w:rsidR="0058263C">
          <w:rPr>
            <w:noProof/>
            <w:webHidden/>
          </w:rPr>
          <w:instrText xml:space="preserve"> PAGEREF _Toc38636777 \h </w:instrText>
        </w:r>
        <w:r w:rsidR="0058263C">
          <w:rPr>
            <w:noProof/>
            <w:webHidden/>
          </w:rPr>
        </w:r>
        <w:r w:rsidR="0058263C">
          <w:rPr>
            <w:noProof/>
            <w:webHidden/>
          </w:rPr>
          <w:fldChar w:fldCharType="separate"/>
        </w:r>
        <w:r w:rsidR="00AC019F">
          <w:rPr>
            <w:noProof/>
            <w:webHidden/>
          </w:rPr>
          <w:t>4</w:t>
        </w:r>
        <w:r w:rsidR="0058263C">
          <w:rPr>
            <w:noProof/>
            <w:webHidden/>
          </w:rPr>
          <w:fldChar w:fldCharType="end"/>
        </w:r>
      </w:hyperlink>
    </w:p>
    <w:p w14:paraId="2A0E102B" w14:textId="6D54C5B6" w:rsidR="0058263C" w:rsidRDefault="00000000">
      <w:pPr>
        <w:pStyle w:val="TOC3"/>
        <w:tabs>
          <w:tab w:val="right" w:leader="dot" w:pos="8296"/>
        </w:tabs>
        <w:rPr>
          <w:rFonts w:asciiTheme="minorHAnsi" w:eastAsiaTheme="minorEastAsia" w:hAnsiTheme="minorHAnsi" w:cstheme="minorBidi"/>
          <w:noProof/>
        </w:rPr>
      </w:pPr>
      <w:hyperlink w:anchor="_Toc38636778" w:history="1">
        <w:r w:rsidR="0058263C" w:rsidRPr="00CC1B67">
          <w:rPr>
            <w:rStyle w:val="ad"/>
            <w:noProof/>
          </w:rPr>
          <w:t xml:space="preserve">1.3 </w:t>
        </w:r>
        <w:r w:rsidR="0058263C" w:rsidRPr="00CC1B67">
          <w:rPr>
            <w:rStyle w:val="ad"/>
            <w:noProof/>
          </w:rPr>
          <w:t>监督学习</w:t>
        </w:r>
        <w:r w:rsidR="0058263C">
          <w:rPr>
            <w:noProof/>
            <w:webHidden/>
          </w:rPr>
          <w:tab/>
        </w:r>
        <w:r w:rsidR="0058263C">
          <w:rPr>
            <w:noProof/>
            <w:webHidden/>
          </w:rPr>
          <w:fldChar w:fldCharType="begin"/>
        </w:r>
        <w:r w:rsidR="0058263C">
          <w:rPr>
            <w:noProof/>
            <w:webHidden/>
          </w:rPr>
          <w:instrText xml:space="preserve"> PAGEREF _Toc38636778 \h </w:instrText>
        </w:r>
        <w:r w:rsidR="0058263C">
          <w:rPr>
            <w:noProof/>
            <w:webHidden/>
          </w:rPr>
        </w:r>
        <w:r w:rsidR="0058263C">
          <w:rPr>
            <w:noProof/>
            <w:webHidden/>
          </w:rPr>
          <w:fldChar w:fldCharType="separate"/>
        </w:r>
        <w:r w:rsidR="00AC019F">
          <w:rPr>
            <w:noProof/>
            <w:webHidden/>
          </w:rPr>
          <w:t>6</w:t>
        </w:r>
        <w:r w:rsidR="0058263C">
          <w:rPr>
            <w:noProof/>
            <w:webHidden/>
          </w:rPr>
          <w:fldChar w:fldCharType="end"/>
        </w:r>
      </w:hyperlink>
    </w:p>
    <w:p w14:paraId="788EFFCF" w14:textId="574A02B6" w:rsidR="0058263C" w:rsidRDefault="00000000">
      <w:pPr>
        <w:pStyle w:val="TOC3"/>
        <w:tabs>
          <w:tab w:val="right" w:leader="dot" w:pos="8296"/>
        </w:tabs>
        <w:rPr>
          <w:rFonts w:asciiTheme="minorHAnsi" w:eastAsiaTheme="minorEastAsia" w:hAnsiTheme="minorHAnsi" w:cstheme="minorBidi"/>
          <w:noProof/>
        </w:rPr>
      </w:pPr>
      <w:hyperlink w:anchor="_Toc38636779" w:history="1">
        <w:r w:rsidR="0058263C" w:rsidRPr="00CC1B67">
          <w:rPr>
            <w:rStyle w:val="ad"/>
            <w:noProof/>
          </w:rPr>
          <w:t xml:space="preserve">1.4 </w:t>
        </w:r>
        <w:r w:rsidR="0058263C" w:rsidRPr="00CC1B67">
          <w:rPr>
            <w:rStyle w:val="ad"/>
            <w:noProof/>
          </w:rPr>
          <w:t>无监督学习</w:t>
        </w:r>
        <w:r w:rsidR="0058263C">
          <w:rPr>
            <w:noProof/>
            <w:webHidden/>
          </w:rPr>
          <w:tab/>
        </w:r>
        <w:r w:rsidR="0058263C">
          <w:rPr>
            <w:noProof/>
            <w:webHidden/>
          </w:rPr>
          <w:fldChar w:fldCharType="begin"/>
        </w:r>
        <w:r w:rsidR="0058263C">
          <w:rPr>
            <w:noProof/>
            <w:webHidden/>
          </w:rPr>
          <w:instrText xml:space="preserve"> PAGEREF _Toc38636779 \h </w:instrText>
        </w:r>
        <w:r w:rsidR="0058263C">
          <w:rPr>
            <w:noProof/>
            <w:webHidden/>
          </w:rPr>
        </w:r>
        <w:r w:rsidR="0058263C">
          <w:rPr>
            <w:noProof/>
            <w:webHidden/>
          </w:rPr>
          <w:fldChar w:fldCharType="separate"/>
        </w:r>
        <w:r w:rsidR="00AC019F">
          <w:rPr>
            <w:noProof/>
            <w:webHidden/>
          </w:rPr>
          <w:t>10</w:t>
        </w:r>
        <w:r w:rsidR="0058263C">
          <w:rPr>
            <w:noProof/>
            <w:webHidden/>
          </w:rPr>
          <w:fldChar w:fldCharType="end"/>
        </w:r>
      </w:hyperlink>
    </w:p>
    <w:p w14:paraId="20F89F43" w14:textId="17DA7ED8" w:rsidR="0058263C" w:rsidRDefault="00000000">
      <w:pPr>
        <w:pStyle w:val="TOC2"/>
        <w:tabs>
          <w:tab w:val="left" w:pos="1260"/>
          <w:tab w:val="right" w:leader="dot" w:pos="8296"/>
        </w:tabs>
        <w:rPr>
          <w:rFonts w:asciiTheme="minorHAnsi" w:eastAsiaTheme="minorEastAsia" w:hAnsiTheme="minorHAnsi" w:cstheme="minorBidi"/>
          <w:noProof/>
        </w:rPr>
      </w:pPr>
      <w:hyperlink w:anchor="_Toc38636780" w:history="1">
        <w:r w:rsidR="0058263C" w:rsidRPr="00CC1B67">
          <w:rPr>
            <w:rStyle w:val="ad"/>
            <w:noProof/>
          </w:rPr>
          <w:t>2</w:t>
        </w:r>
        <w:r w:rsidR="0058263C" w:rsidRPr="00CC1B67">
          <w:rPr>
            <w:rStyle w:val="ad"/>
            <w:noProof/>
          </w:rPr>
          <w:t>、</w:t>
        </w:r>
        <w:r w:rsidR="0058263C">
          <w:rPr>
            <w:rFonts w:asciiTheme="minorHAnsi" w:eastAsiaTheme="minorEastAsia" w:hAnsiTheme="minorHAnsi" w:cstheme="minorBidi"/>
            <w:noProof/>
          </w:rPr>
          <w:tab/>
        </w:r>
        <w:r w:rsidR="0058263C" w:rsidRPr="00CC1B67">
          <w:rPr>
            <w:rStyle w:val="ad"/>
            <w:noProof/>
          </w:rPr>
          <w:t>单变量线性回归</w:t>
        </w:r>
        <w:r w:rsidR="0058263C" w:rsidRPr="00CC1B67">
          <w:rPr>
            <w:rStyle w:val="ad"/>
            <w:noProof/>
          </w:rPr>
          <w:t>(Linear Regression with One Variable)</w:t>
        </w:r>
        <w:r w:rsidR="0058263C">
          <w:rPr>
            <w:noProof/>
            <w:webHidden/>
          </w:rPr>
          <w:tab/>
        </w:r>
        <w:r w:rsidR="0058263C">
          <w:rPr>
            <w:noProof/>
            <w:webHidden/>
          </w:rPr>
          <w:fldChar w:fldCharType="begin"/>
        </w:r>
        <w:r w:rsidR="0058263C">
          <w:rPr>
            <w:noProof/>
            <w:webHidden/>
          </w:rPr>
          <w:instrText xml:space="preserve"> PAGEREF _Toc38636780 \h </w:instrText>
        </w:r>
        <w:r w:rsidR="0058263C">
          <w:rPr>
            <w:noProof/>
            <w:webHidden/>
          </w:rPr>
        </w:r>
        <w:r w:rsidR="0058263C">
          <w:rPr>
            <w:noProof/>
            <w:webHidden/>
          </w:rPr>
          <w:fldChar w:fldCharType="separate"/>
        </w:r>
        <w:r w:rsidR="00AC019F">
          <w:rPr>
            <w:noProof/>
            <w:webHidden/>
          </w:rPr>
          <w:t>15</w:t>
        </w:r>
        <w:r w:rsidR="0058263C">
          <w:rPr>
            <w:noProof/>
            <w:webHidden/>
          </w:rPr>
          <w:fldChar w:fldCharType="end"/>
        </w:r>
      </w:hyperlink>
    </w:p>
    <w:p w14:paraId="7D0298F0" w14:textId="36671390" w:rsidR="0058263C" w:rsidRDefault="00000000">
      <w:pPr>
        <w:pStyle w:val="TOC3"/>
        <w:tabs>
          <w:tab w:val="right" w:leader="dot" w:pos="8296"/>
        </w:tabs>
        <w:rPr>
          <w:rFonts w:asciiTheme="minorHAnsi" w:eastAsiaTheme="minorEastAsia" w:hAnsiTheme="minorHAnsi" w:cstheme="minorBidi"/>
          <w:noProof/>
        </w:rPr>
      </w:pPr>
      <w:hyperlink w:anchor="_Toc38636781" w:history="1">
        <w:r w:rsidR="0058263C" w:rsidRPr="00CC1B67">
          <w:rPr>
            <w:rStyle w:val="ad"/>
            <w:noProof/>
          </w:rPr>
          <w:t xml:space="preserve">2.1 </w:t>
        </w:r>
        <w:r w:rsidR="0058263C" w:rsidRPr="00CC1B67">
          <w:rPr>
            <w:rStyle w:val="ad"/>
            <w:noProof/>
          </w:rPr>
          <w:t>模型表示</w:t>
        </w:r>
        <w:r w:rsidR="0058263C">
          <w:rPr>
            <w:noProof/>
            <w:webHidden/>
          </w:rPr>
          <w:tab/>
        </w:r>
        <w:r w:rsidR="0058263C">
          <w:rPr>
            <w:noProof/>
            <w:webHidden/>
          </w:rPr>
          <w:fldChar w:fldCharType="begin"/>
        </w:r>
        <w:r w:rsidR="0058263C">
          <w:rPr>
            <w:noProof/>
            <w:webHidden/>
          </w:rPr>
          <w:instrText xml:space="preserve"> PAGEREF _Toc38636781 \h </w:instrText>
        </w:r>
        <w:r w:rsidR="0058263C">
          <w:rPr>
            <w:noProof/>
            <w:webHidden/>
          </w:rPr>
        </w:r>
        <w:r w:rsidR="0058263C">
          <w:rPr>
            <w:noProof/>
            <w:webHidden/>
          </w:rPr>
          <w:fldChar w:fldCharType="separate"/>
        </w:r>
        <w:r w:rsidR="00AC019F">
          <w:rPr>
            <w:noProof/>
            <w:webHidden/>
          </w:rPr>
          <w:t>15</w:t>
        </w:r>
        <w:r w:rsidR="0058263C">
          <w:rPr>
            <w:noProof/>
            <w:webHidden/>
          </w:rPr>
          <w:fldChar w:fldCharType="end"/>
        </w:r>
      </w:hyperlink>
    </w:p>
    <w:p w14:paraId="67B239F4" w14:textId="0CC14EAB" w:rsidR="0058263C" w:rsidRDefault="00000000">
      <w:pPr>
        <w:pStyle w:val="TOC3"/>
        <w:tabs>
          <w:tab w:val="right" w:leader="dot" w:pos="8296"/>
        </w:tabs>
        <w:rPr>
          <w:rFonts w:asciiTheme="minorHAnsi" w:eastAsiaTheme="minorEastAsia" w:hAnsiTheme="minorHAnsi" w:cstheme="minorBidi"/>
          <w:noProof/>
        </w:rPr>
      </w:pPr>
      <w:hyperlink w:anchor="_Toc38636782" w:history="1">
        <w:r w:rsidR="0058263C" w:rsidRPr="00CC1B67">
          <w:rPr>
            <w:rStyle w:val="ad"/>
            <w:noProof/>
          </w:rPr>
          <w:t xml:space="preserve">2.2 </w:t>
        </w:r>
        <w:r w:rsidR="0058263C" w:rsidRPr="00CC1B67">
          <w:rPr>
            <w:rStyle w:val="ad"/>
            <w:noProof/>
          </w:rPr>
          <w:t>代价函数</w:t>
        </w:r>
        <w:r w:rsidR="0058263C">
          <w:rPr>
            <w:noProof/>
            <w:webHidden/>
          </w:rPr>
          <w:tab/>
        </w:r>
        <w:r w:rsidR="0058263C">
          <w:rPr>
            <w:noProof/>
            <w:webHidden/>
          </w:rPr>
          <w:fldChar w:fldCharType="begin"/>
        </w:r>
        <w:r w:rsidR="0058263C">
          <w:rPr>
            <w:noProof/>
            <w:webHidden/>
          </w:rPr>
          <w:instrText xml:space="preserve"> PAGEREF _Toc38636782 \h </w:instrText>
        </w:r>
        <w:r w:rsidR="0058263C">
          <w:rPr>
            <w:noProof/>
            <w:webHidden/>
          </w:rPr>
        </w:r>
        <w:r w:rsidR="0058263C">
          <w:rPr>
            <w:noProof/>
            <w:webHidden/>
          </w:rPr>
          <w:fldChar w:fldCharType="separate"/>
        </w:r>
        <w:r w:rsidR="00AC019F">
          <w:rPr>
            <w:noProof/>
            <w:webHidden/>
          </w:rPr>
          <w:t>17</w:t>
        </w:r>
        <w:r w:rsidR="0058263C">
          <w:rPr>
            <w:noProof/>
            <w:webHidden/>
          </w:rPr>
          <w:fldChar w:fldCharType="end"/>
        </w:r>
      </w:hyperlink>
    </w:p>
    <w:p w14:paraId="3B662EC4" w14:textId="13459533" w:rsidR="0058263C" w:rsidRDefault="00000000">
      <w:pPr>
        <w:pStyle w:val="TOC3"/>
        <w:tabs>
          <w:tab w:val="right" w:leader="dot" w:pos="8296"/>
        </w:tabs>
        <w:rPr>
          <w:rFonts w:asciiTheme="minorHAnsi" w:eastAsiaTheme="minorEastAsia" w:hAnsiTheme="minorHAnsi" w:cstheme="minorBidi"/>
          <w:noProof/>
        </w:rPr>
      </w:pPr>
      <w:hyperlink w:anchor="_Toc38636783" w:history="1">
        <w:r w:rsidR="0058263C" w:rsidRPr="00CC1B67">
          <w:rPr>
            <w:rStyle w:val="ad"/>
            <w:noProof/>
          </w:rPr>
          <w:t xml:space="preserve">2.3 </w:t>
        </w:r>
        <w:r w:rsidR="0058263C" w:rsidRPr="00CC1B67">
          <w:rPr>
            <w:rStyle w:val="ad"/>
            <w:noProof/>
          </w:rPr>
          <w:t>代价函数的直观理解</w:t>
        </w:r>
        <w:r w:rsidR="0058263C" w:rsidRPr="00CC1B67">
          <w:rPr>
            <w:rStyle w:val="ad"/>
            <w:noProof/>
          </w:rPr>
          <w:t>I</w:t>
        </w:r>
        <w:r w:rsidR="0058263C">
          <w:rPr>
            <w:noProof/>
            <w:webHidden/>
          </w:rPr>
          <w:tab/>
        </w:r>
        <w:r w:rsidR="0058263C">
          <w:rPr>
            <w:noProof/>
            <w:webHidden/>
          </w:rPr>
          <w:fldChar w:fldCharType="begin"/>
        </w:r>
        <w:r w:rsidR="0058263C">
          <w:rPr>
            <w:noProof/>
            <w:webHidden/>
          </w:rPr>
          <w:instrText xml:space="preserve"> PAGEREF _Toc38636783 \h </w:instrText>
        </w:r>
        <w:r w:rsidR="0058263C">
          <w:rPr>
            <w:noProof/>
            <w:webHidden/>
          </w:rPr>
        </w:r>
        <w:r w:rsidR="0058263C">
          <w:rPr>
            <w:noProof/>
            <w:webHidden/>
          </w:rPr>
          <w:fldChar w:fldCharType="separate"/>
        </w:r>
        <w:r w:rsidR="00AC019F">
          <w:rPr>
            <w:noProof/>
            <w:webHidden/>
          </w:rPr>
          <w:t>19</w:t>
        </w:r>
        <w:r w:rsidR="0058263C">
          <w:rPr>
            <w:noProof/>
            <w:webHidden/>
          </w:rPr>
          <w:fldChar w:fldCharType="end"/>
        </w:r>
      </w:hyperlink>
    </w:p>
    <w:p w14:paraId="5A1CE8F9" w14:textId="227FE8E6" w:rsidR="0058263C" w:rsidRDefault="00000000">
      <w:pPr>
        <w:pStyle w:val="TOC3"/>
        <w:tabs>
          <w:tab w:val="right" w:leader="dot" w:pos="8296"/>
        </w:tabs>
        <w:rPr>
          <w:rFonts w:asciiTheme="minorHAnsi" w:eastAsiaTheme="minorEastAsia" w:hAnsiTheme="minorHAnsi" w:cstheme="minorBidi"/>
          <w:noProof/>
        </w:rPr>
      </w:pPr>
      <w:hyperlink w:anchor="_Toc38636784" w:history="1">
        <w:r w:rsidR="0058263C" w:rsidRPr="00CC1B67">
          <w:rPr>
            <w:rStyle w:val="ad"/>
            <w:noProof/>
          </w:rPr>
          <w:t xml:space="preserve">2.4 </w:t>
        </w:r>
        <w:r w:rsidR="0058263C" w:rsidRPr="00CC1B67">
          <w:rPr>
            <w:rStyle w:val="ad"/>
            <w:noProof/>
          </w:rPr>
          <w:t>代价函数的直观理解</w:t>
        </w:r>
        <w:r w:rsidR="0058263C" w:rsidRPr="00CC1B67">
          <w:rPr>
            <w:rStyle w:val="ad"/>
            <w:noProof/>
          </w:rPr>
          <w:t>II</w:t>
        </w:r>
        <w:r w:rsidR="0058263C">
          <w:rPr>
            <w:noProof/>
            <w:webHidden/>
          </w:rPr>
          <w:tab/>
        </w:r>
        <w:r w:rsidR="0058263C">
          <w:rPr>
            <w:noProof/>
            <w:webHidden/>
          </w:rPr>
          <w:fldChar w:fldCharType="begin"/>
        </w:r>
        <w:r w:rsidR="0058263C">
          <w:rPr>
            <w:noProof/>
            <w:webHidden/>
          </w:rPr>
          <w:instrText xml:space="preserve"> PAGEREF _Toc38636784 \h </w:instrText>
        </w:r>
        <w:r w:rsidR="0058263C">
          <w:rPr>
            <w:noProof/>
            <w:webHidden/>
          </w:rPr>
        </w:r>
        <w:r w:rsidR="0058263C">
          <w:rPr>
            <w:noProof/>
            <w:webHidden/>
          </w:rPr>
          <w:fldChar w:fldCharType="separate"/>
        </w:r>
        <w:r w:rsidR="00AC019F">
          <w:rPr>
            <w:noProof/>
            <w:webHidden/>
          </w:rPr>
          <w:t>20</w:t>
        </w:r>
        <w:r w:rsidR="0058263C">
          <w:rPr>
            <w:noProof/>
            <w:webHidden/>
          </w:rPr>
          <w:fldChar w:fldCharType="end"/>
        </w:r>
      </w:hyperlink>
    </w:p>
    <w:p w14:paraId="22227525" w14:textId="1B7826DA" w:rsidR="0058263C" w:rsidRDefault="00000000">
      <w:pPr>
        <w:pStyle w:val="TOC3"/>
        <w:tabs>
          <w:tab w:val="right" w:leader="dot" w:pos="8296"/>
        </w:tabs>
        <w:rPr>
          <w:rFonts w:asciiTheme="minorHAnsi" w:eastAsiaTheme="minorEastAsia" w:hAnsiTheme="minorHAnsi" w:cstheme="minorBidi"/>
          <w:noProof/>
        </w:rPr>
      </w:pPr>
      <w:hyperlink w:anchor="_Toc38636785" w:history="1">
        <w:r w:rsidR="0058263C" w:rsidRPr="00CC1B67">
          <w:rPr>
            <w:rStyle w:val="ad"/>
            <w:noProof/>
          </w:rPr>
          <w:t xml:space="preserve">2.5 </w:t>
        </w:r>
        <w:r w:rsidR="0058263C" w:rsidRPr="00CC1B67">
          <w:rPr>
            <w:rStyle w:val="ad"/>
            <w:noProof/>
          </w:rPr>
          <w:t>梯度下降</w:t>
        </w:r>
        <w:r w:rsidR="0058263C">
          <w:rPr>
            <w:noProof/>
            <w:webHidden/>
          </w:rPr>
          <w:tab/>
        </w:r>
        <w:r w:rsidR="0058263C">
          <w:rPr>
            <w:noProof/>
            <w:webHidden/>
          </w:rPr>
          <w:fldChar w:fldCharType="begin"/>
        </w:r>
        <w:r w:rsidR="0058263C">
          <w:rPr>
            <w:noProof/>
            <w:webHidden/>
          </w:rPr>
          <w:instrText xml:space="preserve"> PAGEREF _Toc38636785 \h </w:instrText>
        </w:r>
        <w:r w:rsidR="0058263C">
          <w:rPr>
            <w:noProof/>
            <w:webHidden/>
          </w:rPr>
        </w:r>
        <w:r w:rsidR="0058263C">
          <w:rPr>
            <w:noProof/>
            <w:webHidden/>
          </w:rPr>
          <w:fldChar w:fldCharType="separate"/>
        </w:r>
        <w:r w:rsidR="00AC019F">
          <w:rPr>
            <w:noProof/>
            <w:webHidden/>
          </w:rPr>
          <w:t>21</w:t>
        </w:r>
        <w:r w:rsidR="0058263C">
          <w:rPr>
            <w:noProof/>
            <w:webHidden/>
          </w:rPr>
          <w:fldChar w:fldCharType="end"/>
        </w:r>
      </w:hyperlink>
    </w:p>
    <w:p w14:paraId="1EF4DA5F" w14:textId="58BCB457" w:rsidR="0058263C" w:rsidRDefault="00000000">
      <w:pPr>
        <w:pStyle w:val="TOC3"/>
        <w:tabs>
          <w:tab w:val="right" w:leader="dot" w:pos="8296"/>
        </w:tabs>
        <w:rPr>
          <w:rFonts w:asciiTheme="minorHAnsi" w:eastAsiaTheme="minorEastAsia" w:hAnsiTheme="minorHAnsi" w:cstheme="minorBidi"/>
          <w:noProof/>
        </w:rPr>
      </w:pPr>
      <w:hyperlink w:anchor="_Toc38636786" w:history="1">
        <w:r w:rsidR="0058263C" w:rsidRPr="00CC1B67">
          <w:rPr>
            <w:rStyle w:val="ad"/>
            <w:noProof/>
          </w:rPr>
          <w:t xml:space="preserve">2.6 </w:t>
        </w:r>
        <w:r w:rsidR="0058263C" w:rsidRPr="00CC1B67">
          <w:rPr>
            <w:rStyle w:val="ad"/>
            <w:noProof/>
          </w:rPr>
          <w:t>梯度下降的直观理解</w:t>
        </w:r>
        <w:r w:rsidR="0058263C">
          <w:rPr>
            <w:noProof/>
            <w:webHidden/>
          </w:rPr>
          <w:tab/>
        </w:r>
        <w:r w:rsidR="0058263C">
          <w:rPr>
            <w:noProof/>
            <w:webHidden/>
          </w:rPr>
          <w:fldChar w:fldCharType="begin"/>
        </w:r>
        <w:r w:rsidR="0058263C">
          <w:rPr>
            <w:noProof/>
            <w:webHidden/>
          </w:rPr>
          <w:instrText xml:space="preserve"> PAGEREF _Toc38636786 \h </w:instrText>
        </w:r>
        <w:r w:rsidR="0058263C">
          <w:rPr>
            <w:noProof/>
            <w:webHidden/>
          </w:rPr>
        </w:r>
        <w:r w:rsidR="0058263C">
          <w:rPr>
            <w:noProof/>
            <w:webHidden/>
          </w:rPr>
          <w:fldChar w:fldCharType="separate"/>
        </w:r>
        <w:r w:rsidR="00AC019F">
          <w:rPr>
            <w:noProof/>
            <w:webHidden/>
          </w:rPr>
          <w:t>24</w:t>
        </w:r>
        <w:r w:rsidR="0058263C">
          <w:rPr>
            <w:noProof/>
            <w:webHidden/>
          </w:rPr>
          <w:fldChar w:fldCharType="end"/>
        </w:r>
      </w:hyperlink>
    </w:p>
    <w:p w14:paraId="326A1E64" w14:textId="17808CD8" w:rsidR="0058263C" w:rsidRDefault="00000000">
      <w:pPr>
        <w:pStyle w:val="TOC3"/>
        <w:tabs>
          <w:tab w:val="right" w:leader="dot" w:pos="8296"/>
        </w:tabs>
        <w:rPr>
          <w:rFonts w:asciiTheme="minorHAnsi" w:eastAsiaTheme="minorEastAsia" w:hAnsiTheme="minorHAnsi" w:cstheme="minorBidi"/>
          <w:noProof/>
        </w:rPr>
      </w:pPr>
      <w:hyperlink w:anchor="_Toc38636787" w:history="1">
        <w:r w:rsidR="0058263C" w:rsidRPr="00CC1B67">
          <w:rPr>
            <w:rStyle w:val="ad"/>
            <w:noProof/>
          </w:rPr>
          <w:t xml:space="preserve">2.7 </w:t>
        </w:r>
        <w:r w:rsidR="0058263C" w:rsidRPr="00CC1B67">
          <w:rPr>
            <w:rStyle w:val="ad"/>
            <w:noProof/>
          </w:rPr>
          <w:t>梯度下降的线性回归</w:t>
        </w:r>
        <w:r w:rsidR="0058263C">
          <w:rPr>
            <w:noProof/>
            <w:webHidden/>
          </w:rPr>
          <w:tab/>
        </w:r>
        <w:r w:rsidR="0058263C">
          <w:rPr>
            <w:noProof/>
            <w:webHidden/>
          </w:rPr>
          <w:fldChar w:fldCharType="begin"/>
        </w:r>
        <w:r w:rsidR="0058263C">
          <w:rPr>
            <w:noProof/>
            <w:webHidden/>
          </w:rPr>
          <w:instrText xml:space="preserve"> PAGEREF _Toc38636787 \h </w:instrText>
        </w:r>
        <w:r w:rsidR="0058263C">
          <w:rPr>
            <w:noProof/>
            <w:webHidden/>
          </w:rPr>
        </w:r>
        <w:r w:rsidR="0058263C">
          <w:rPr>
            <w:noProof/>
            <w:webHidden/>
          </w:rPr>
          <w:fldChar w:fldCharType="separate"/>
        </w:r>
        <w:r w:rsidR="00AC019F">
          <w:rPr>
            <w:noProof/>
            <w:webHidden/>
          </w:rPr>
          <w:t>27</w:t>
        </w:r>
        <w:r w:rsidR="0058263C">
          <w:rPr>
            <w:noProof/>
            <w:webHidden/>
          </w:rPr>
          <w:fldChar w:fldCharType="end"/>
        </w:r>
      </w:hyperlink>
    </w:p>
    <w:p w14:paraId="2C1CBECB" w14:textId="7AAAEB38" w:rsidR="0058263C" w:rsidRDefault="00000000">
      <w:pPr>
        <w:pStyle w:val="TOC3"/>
        <w:tabs>
          <w:tab w:val="right" w:leader="dot" w:pos="8296"/>
        </w:tabs>
        <w:rPr>
          <w:rFonts w:asciiTheme="minorHAnsi" w:eastAsiaTheme="minorEastAsia" w:hAnsiTheme="minorHAnsi" w:cstheme="minorBidi"/>
          <w:noProof/>
        </w:rPr>
      </w:pPr>
      <w:hyperlink w:anchor="_Toc38636788" w:history="1">
        <w:r w:rsidR="0058263C" w:rsidRPr="00CC1B67">
          <w:rPr>
            <w:rStyle w:val="ad"/>
            <w:noProof/>
          </w:rPr>
          <w:t xml:space="preserve">2.8 </w:t>
        </w:r>
        <w:r w:rsidR="0058263C" w:rsidRPr="00CC1B67">
          <w:rPr>
            <w:rStyle w:val="ad"/>
            <w:noProof/>
          </w:rPr>
          <w:t>接下来的内容</w:t>
        </w:r>
        <w:r w:rsidR="0058263C">
          <w:rPr>
            <w:noProof/>
            <w:webHidden/>
          </w:rPr>
          <w:tab/>
        </w:r>
        <w:r w:rsidR="0058263C">
          <w:rPr>
            <w:noProof/>
            <w:webHidden/>
          </w:rPr>
          <w:fldChar w:fldCharType="begin"/>
        </w:r>
        <w:r w:rsidR="0058263C">
          <w:rPr>
            <w:noProof/>
            <w:webHidden/>
          </w:rPr>
          <w:instrText xml:space="preserve"> PAGEREF _Toc38636788 \h </w:instrText>
        </w:r>
        <w:r w:rsidR="0058263C">
          <w:rPr>
            <w:noProof/>
            <w:webHidden/>
          </w:rPr>
        </w:r>
        <w:r w:rsidR="0058263C">
          <w:rPr>
            <w:noProof/>
            <w:webHidden/>
          </w:rPr>
          <w:fldChar w:fldCharType="separate"/>
        </w:r>
        <w:r w:rsidR="00AC019F">
          <w:rPr>
            <w:noProof/>
            <w:webHidden/>
          </w:rPr>
          <w:t>29</w:t>
        </w:r>
        <w:r w:rsidR="0058263C">
          <w:rPr>
            <w:noProof/>
            <w:webHidden/>
          </w:rPr>
          <w:fldChar w:fldCharType="end"/>
        </w:r>
      </w:hyperlink>
    </w:p>
    <w:p w14:paraId="65D02AC4" w14:textId="749016AC" w:rsidR="0058263C" w:rsidRDefault="00000000">
      <w:pPr>
        <w:pStyle w:val="TOC2"/>
        <w:tabs>
          <w:tab w:val="left" w:pos="1260"/>
          <w:tab w:val="right" w:leader="dot" w:pos="8296"/>
        </w:tabs>
        <w:rPr>
          <w:rFonts w:asciiTheme="minorHAnsi" w:eastAsiaTheme="minorEastAsia" w:hAnsiTheme="minorHAnsi" w:cstheme="minorBidi"/>
          <w:noProof/>
        </w:rPr>
      </w:pPr>
      <w:hyperlink w:anchor="_Toc38636789" w:history="1">
        <w:r w:rsidR="0058263C" w:rsidRPr="00CC1B67">
          <w:rPr>
            <w:rStyle w:val="ad"/>
            <w:noProof/>
          </w:rPr>
          <w:t>3</w:t>
        </w:r>
        <w:r w:rsidR="0058263C" w:rsidRPr="00CC1B67">
          <w:rPr>
            <w:rStyle w:val="ad"/>
            <w:noProof/>
          </w:rPr>
          <w:t>、</w:t>
        </w:r>
        <w:r w:rsidR="0058263C">
          <w:rPr>
            <w:rFonts w:asciiTheme="minorHAnsi" w:eastAsiaTheme="minorEastAsia" w:hAnsiTheme="minorHAnsi" w:cstheme="minorBidi"/>
            <w:noProof/>
          </w:rPr>
          <w:tab/>
        </w:r>
        <w:r w:rsidR="0058263C" w:rsidRPr="00CC1B67">
          <w:rPr>
            <w:rStyle w:val="ad"/>
            <w:noProof/>
          </w:rPr>
          <w:t>线性代数回顾</w:t>
        </w:r>
        <w:r w:rsidR="0058263C" w:rsidRPr="00CC1B67">
          <w:rPr>
            <w:rStyle w:val="ad"/>
            <w:noProof/>
          </w:rPr>
          <w:t>(Linear Algebra Review)</w:t>
        </w:r>
        <w:r w:rsidR="0058263C">
          <w:rPr>
            <w:noProof/>
            <w:webHidden/>
          </w:rPr>
          <w:tab/>
        </w:r>
        <w:r w:rsidR="0058263C">
          <w:rPr>
            <w:noProof/>
            <w:webHidden/>
          </w:rPr>
          <w:fldChar w:fldCharType="begin"/>
        </w:r>
        <w:r w:rsidR="0058263C">
          <w:rPr>
            <w:noProof/>
            <w:webHidden/>
          </w:rPr>
          <w:instrText xml:space="preserve"> PAGEREF _Toc38636789 \h </w:instrText>
        </w:r>
        <w:r w:rsidR="0058263C">
          <w:rPr>
            <w:noProof/>
            <w:webHidden/>
          </w:rPr>
        </w:r>
        <w:r w:rsidR="0058263C">
          <w:rPr>
            <w:noProof/>
            <w:webHidden/>
          </w:rPr>
          <w:fldChar w:fldCharType="separate"/>
        </w:r>
        <w:r w:rsidR="00AC019F">
          <w:rPr>
            <w:noProof/>
            <w:webHidden/>
          </w:rPr>
          <w:t>30</w:t>
        </w:r>
        <w:r w:rsidR="0058263C">
          <w:rPr>
            <w:noProof/>
            <w:webHidden/>
          </w:rPr>
          <w:fldChar w:fldCharType="end"/>
        </w:r>
      </w:hyperlink>
    </w:p>
    <w:p w14:paraId="7E0583CE" w14:textId="05B62BA8" w:rsidR="0058263C" w:rsidRDefault="00000000">
      <w:pPr>
        <w:pStyle w:val="TOC3"/>
        <w:tabs>
          <w:tab w:val="right" w:leader="dot" w:pos="8296"/>
        </w:tabs>
        <w:rPr>
          <w:rFonts w:asciiTheme="minorHAnsi" w:eastAsiaTheme="minorEastAsia" w:hAnsiTheme="minorHAnsi" w:cstheme="minorBidi"/>
          <w:noProof/>
        </w:rPr>
      </w:pPr>
      <w:hyperlink w:anchor="_Toc38636790" w:history="1">
        <w:r w:rsidR="0058263C" w:rsidRPr="00CC1B67">
          <w:rPr>
            <w:rStyle w:val="ad"/>
            <w:noProof/>
          </w:rPr>
          <w:t xml:space="preserve">3.1 </w:t>
        </w:r>
        <w:r w:rsidR="0058263C" w:rsidRPr="00CC1B67">
          <w:rPr>
            <w:rStyle w:val="ad"/>
            <w:noProof/>
          </w:rPr>
          <w:t>矩阵和向量</w:t>
        </w:r>
        <w:r w:rsidR="0058263C">
          <w:rPr>
            <w:noProof/>
            <w:webHidden/>
          </w:rPr>
          <w:tab/>
        </w:r>
        <w:r w:rsidR="0058263C">
          <w:rPr>
            <w:noProof/>
            <w:webHidden/>
          </w:rPr>
          <w:fldChar w:fldCharType="begin"/>
        </w:r>
        <w:r w:rsidR="0058263C">
          <w:rPr>
            <w:noProof/>
            <w:webHidden/>
          </w:rPr>
          <w:instrText xml:space="preserve"> PAGEREF _Toc38636790 \h </w:instrText>
        </w:r>
        <w:r w:rsidR="0058263C">
          <w:rPr>
            <w:noProof/>
            <w:webHidden/>
          </w:rPr>
        </w:r>
        <w:r w:rsidR="0058263C">
          <w:rPr>
            <w:noProof/>
            <w:webHidden/>
          </w:rPr>
          <w:fldChar w:fldCharType="separate"/>
        </w:r>
        <w:r w:rsidR="00AC019F">
          <w:rPr>
            <w:noProof/>
            <w:webHidden/>
          </w:rPr>
          <w:t>30</w:t>
        </w:r>
        <w:r w:rsidR="0058263C">
          <w:rPr>
            <w:noProof/>
            <w:webHidden/>
          </w:rPr>
          <w:fldChar w:fldCharType="end"/>
        </w:r>
      </w:hyperlink>
    </w:p>
    <w:p w14:paraId="349E778A" w14:textId="24E99B69" w:rsidR="0058263C" w:rsidRDefault="00000000">
      <w:pPr>
        <w:pStyle w:val="TOC3"/>
        <w:tabs>
          <w:tab w:val="right" w:leader="dot" w:pos="8296"/>
        </w:tabs>
        <w:rPr>
          <w:rFonts w:asciiTheme="minorHAnsi" w:eastAsiaTheme="minorEastAsia" w:hAnsiTheme="minorHAnsi" w:cstheme="minorBidi"/>
          <w:noProof/>
        </w:rPr>
      </w:pPr>
      <w:hyperlink w:anchor="_Toc38636791" w:history="1">
        <w:r w:rsidR="0058263C" w:rsidRPr="00CC1B67">
          <w:rPr>
            <w:rStyle w:val="ad"/>
            <w:noProof/>
          </w:rPr>
          <w:t xml:space="preserve">3.2 </w:t>
        </w:r>
        <w:r w:rsidR="0058263C" w:rsidRPr="00CC1B67">
          <w:rPr>
            <w:rStyle w:val="ad"/>
            <w:noProof/>
          </w:rPr>
          <w:t>加法和标量乘法</w:t>
        </w:r>
        <w:r w:rsidR="0058263C">
          <w:rPr>
            <w:noProof/>
            <w:webHidden/>
          </w:rPr>
          <w:tab/>
        </w:r>
        <w:r w:rsidR="0058263C">
          <w:rPr>
            <w:noProof/>
            <w:webHidden/>
          </w:rPr>
          <w:fldChar w:fldCharType="begin"/>
        </w:r>
        <w:r w:rsidR="0058263C">
          <w:rPr>
            <w:noProof/>
            <w:webHidden/>
          </w:rPr>
          <w:instrText xml:space="preserve"> PAGEREF _Toc38636791 \h </w:instrText>
        </w:r>
        <w:r w:rsidR="0058263C">
          <w:rPr>
            <w:noProof/>
            <w:webHidden/>
          </w:rPr>
        </w:r>
        <w:r w:rsidR="0058263C">
          <w:rPr>
            <w:noProof/>
            <w:webHidden/>
          </w:rPr>
          <w:fldChar w:fldCharType="separate"/>
        </w:r>
        <w:r w:rsidR="00AC019F">
          <w:rPr>
            <w:noProof/>
            <w:webHidden/>
          </w:rPr>
          <w:t>31</w:t>
        </w:r>
        <w:r w:rsidR="0058263C">
          <w:rPr>
            <w:noProof/>
            <w:webHidden/>
          </w:rPr>
          <w:fldChar w:fldCharType="end"/>
        </w:r>
      </w:hyperlink>
    </w:p>
    <w:p w14:paraId="3E5CACCB" w14:textId="47F46718" w:rsidR="0058263C" w:rsidRDefault="00000000">
      <w:pPr>
        <w:pStyle w:val="TOC3"/>
        <w:tabs>
          <w:tab w:val="right" w:leader="dot" w:pos="8296"/>
        </w:tabs>
        <w:rPr>
          <w:rFonts w:asciiTheme="minorHAnsi" w:eastAsiaTheme="minorEastAsia" w:hAnsiTheme="minorHAnsi" w:cstheme="minorBidi"/>
          <w:noProof/>
        </w:rPr>
      </w:pPr>
      <w:hyperlink w:anchor="_Toc38636792" w:history="1">
        <w:r w:rsidR="0058263C" w:rsidRPr="00CC1B67">
          <w:rPr>
            <w:rStyle w:val="ad"/>
            <w:noProof/>
          </w:rPr>
          <w:t xml:space="preserve">3.3 </w:t>
        </w:r>
        <w:r w:rsidR="0058263C" w:rsidRPr="00CC1B67">
          <w:rPr>
            <w:rStyle w:val="ad"/>
            <w:noProof/>
          </w:rPr>
          <w:t>矩阵向量乘法</w:t>
        </w:r>
        <w:r w:rsidR="0058263C">
          <w:rPr>
            <w:noProof/>
            <w:webHidden/>
          </w:rPr>
          <w:tab/>
        </w:r>
        <w:r w:rsidR="0058263C">
          <w:rPr>
            <w:noProof/>
            <w:webHidden/>
          </w:rPr>
          <w:fldChar w:fldCharType="begin"/>
        </w:r>
        <w:r w:rsidR="0058263C">
          <w:rPr>
            <w:noProof/>
            <w:webHidden/>
          </w:rPr>
          <w:instrText xml:space="preserve"> PAGEREF _Toc38636792 \h </w:instrText>
        </w:r>
        <w:r w:rsidR="0058263C">
          <w:rPr>
            <w:noProof/>
            <w:webHidden/>
          </w:rPr>
        </w:r>
        <w:r w:rsidR="0058263C">
          <w:rPr>
            <w:noProof/>
            <w:webHidden/>
          </w:rPr>
          <w:fldChar w:fldCharType="separate"/>
        </w:r>
        <w:r w:rsidR="00AC019F">
          <w:rPr>
            <w:noProof/>
            <w:webHidden/>
          </w:rPr>
          <w:t>32</w:t>
        </w:r>
        <w:r w:rsidR="0058263C">
          <w:rPr>
            <w:noProof/>
            <w:webHidden/>
          </w:rPr>
          <w:fldChar w:fldCharType="end"/>
        </w:r>
      </w:hyperlink>
    </w:p>
    <w:p w14:paraId="045DC26A" w14:textId="27D535AF" w:rsidR="0058263C" w:rsidRDefault="00000000">
      <w:pPr>
        <w:pStyle w:val="TOC3"/>
        <w:tabs>
          <w:tab w:val="right" w:leader="dot" w:pos="8296"/>
        </w:tabs>
        <w:rPr>
          <w:rFonts w:asciiTheme="minorHAnsi" w:eastAsiaTheme="minorEastAsia" w:hAnsiTheme="minorHAnsi" w:cstheme="minorBidi"/>
          <w:noProof/>
        </w:rPr>
      </w:pPr>
      <w:hyperlink w:anchor="_Toc38636793" w:history="1">
        <w:r w:rsidR="0058263C" w:rsidRPr="00CC1B67">
          <w:rPr>
            <w:rStyle w:val="ad"/>
            <w:noProof/>
          </w:rPr>
          <w:t xml:space="preserve">3.4 </w:t>
        </w:r>
        <w:r w:rsidR="0058263C" w:rsidRPr="00CC1B67">
          <w:rPr>
            <w:rStyle w:val="ad"/>
            <w:noProof/>
          </w:rPr>
          <w:t>矩阵乘法</w:t>
        </w:r>
        <w:r w:rsidR="0058263C">
          <w:rPr>
            <w:noProof/>
            <w:webHidden/>
          </w:rPr>
          <w:tab/>
        </w:r>
        <w:r w:rsidR="0058263C">
          <w:rPr>
            <w:noProof/>
            <w:webHidden/>
          </w:rPr>
          <w:fldChar w:fldCharType="begin"/>
        </w:r>
        <w:r w:rsidR="0058263C">
          <w:rPr>
            <w:noProof/>
            <w:webHidden/>
          </w:rPr>
          <w:instrText xml:space="preserve"> PAGEREF _Toc38636793 \h </w:instrText>
        </w:r>
        <w:r w:rsidR="0058263C">
          <w:rPr>
            <w:noProof/>
            <w:webHidden/>
          </w:rPr>
        </w:r>
        <w:r w:rsidR="0058263C">
          <w:rPr>
            <w:noProof/>
            <w:webHidden/>
          </w:rPr>
          <w:fldChar w:fldCharType="separate"/>
        </w:r>
        <w:r w:rsidR="00AC019F">
          <w:rPr>
            <w:noProof/>
            <w:webHidden/>
          </w:rPr>
          <w:t>33</w:t>
        </w:r>
        <w:r w:rsidR="0058263C">
          <w:rPr>
            <w:noProof/>
            <w:webHidden/>
          </w:rPr>
          <w:fldChar w:fldCharType="end"/>
        </w:r>
      </w:hyperlink>
    </w:p>
    <w:p w14:paraId="1BF807BE" w14:textId="7DB9A2E9" w:rsidR="0058263C" w:rsidRDefault="00000000">
      <w:pPr>
        <w:pStyle w:val="TOC3"/>
        <w:tabs>
          <w:tab w:val="right" w:leader="dot" w:pos="8296"/>
        </w:tabs>
        <w:rPr>
          <w:rFonts w:asciiTheme="minorHAnsi" w:eastAsiaTheme="minorEastAsia" w:hAnsiTheme="minorHAnsi" w:cstheme="minorBidi"/>
          <w:noProof/>
        </w:rPr>
      </w:pPr>
      <w:hyperlink w:anchor="_Toc38636794" w:history="1">
        <w:r w:rsidR="0058263C" w:rsidRPr="00CC1B67">
          <w:rPr>
            <w:rStyle w:val="ad"/>
            <w:noProof/>
          </w:rPr>
          <w:t xml:space="preserve">3.5 </w:t>
        </w:r>
        <w:r w:rsidR="0058263C" w:rsidRPr="00CC1B67">
          <w:rPr>
            <w:rStyle w:val="ad"/>
            <w:noProof/>
          </w:rPr>
          <w:t>矩阵乘法的性质</w:t>
        </w:r>
        <w:r w:rsidR="0058263C">
          <w:rPr>
            <w:noProof/>
            <w:webHidden/>
          </w:rPr>
          <w:tab/>
        </w:r>
        <w:r w:rsidR="0058263C">
          <w:rPr>
            <w:noProof/>
            <w:webHidden/>
          </w:rPr>
          <w:fldChar w:fldCharType="begin"/>
        </w:r>
        <w:r w:rsidR="0058263C">
          <w:rPr>
            <w:noProof/>
            <w:webHidden/>
          </w:rPr>
          <w:instrText xml:space="preserve"> PAGEREF _Toc38636794 \h </w:instrText>
        </w:r>
        <w:r w:rsidR="0058263C">
          <w:rPr>
            <w:noProof/>
            <w:webHidden/>
          </w:rPr>
        </w:r>
        <w:r w:rsidR="0058263C">
          <w:rPr>
            <w:noProof/>
            <w:webHidden/>
          </w:rPr>
          <w:fldChar w:fldCharType="separate"/>
        </w:r>
        <w:r w:rsidR="00AC019F">
          <w:rPr>
            <w:noProof/>
            <w:webHidden/>
          </w:rPr>
          <w:t>34</w:t>
        </w:r>
        <w:r w:rsidR="0058263C">
          <w:rPr>
            <w:noProof/>
            <w:webHidden/>
          </w:rPr>
          <w:fldChar w:fldCharType="end"/>
        </w:r>
      </w:hyperlink>
    </w:p>
    <w:p w14:paraId="154DD673" w14:textId="391EB0FE" w:rsidR="0058263C" w:rsidRDefault="00000000">
      <w:pPr>
        <w:pStyle w:val="TOC3"/>
        <w:tabs>
          <w:tab w:val="right" w:leader="dot" w:pos="8296"/>
        </w:tabs>
        <w:rPr>
          <w:rFonts w:asciiTheme="minorHAnsi" w:eastAsiaTheme="minorEastAsia" w:hAnsiTheme="minorHAnsi" w:cstheme="minorBidi"/>
          <w:noProof/>
        </w:rPr>
      </w:pPr>
      <w:hyperlink w:anchor="_Toc38636795" w:history="1">
        <w:r w:rsidR="0058263C" w:rsidRPr="00CC1B67">
          <w:rPr>
            <w:rStyle w:val="ad"/>
            <w:noProof/>
          </w:rPr>
          <w:t xml:space="preserve">3.6 </w:t>
        </w:r>
        <w:r w:rsidR="0058263C" w:rsidRPr="00CC1B67">
          <w:rPr>
            <w:rStyle w:val="ad"/>
            <w:noProof/>
          </w:rPr>
          <w:t>逆、转置</w:t>
        </w:r>
        <w:r w:rsidR="0058263C">
          <w:rPr>
            <w:noProof/>
            <w:webHidden/>
          </w:rPr>
          <w:tab/>
        </w:r>
        <w:r w:rsidR="0058263C">
          <w:rPr>
            <w:noProof/>
            <w:webHidden/>
          </w:rPr>
          <w:fldChar w:fldCharType="begin"/>
        </w:r>
        <w:r w:rsidR="0058263C">
          <w:rPr>
            <w:noProof/>
            <w:webHidden/>
          </w:rPr>
          <w:instrText xml:space="preserve"> PAGEREF _Toc38636795 \h </w:instrText>
        </w:r>
        <w:r w:rsidR="0058263C">
          <w:rPr>
            <w:noProof/>
            <w:webHidden/>
          </w:rPr>
        </w:r>
        <w:r w:rsidR="0058263C">
          <w:rPr>
            <w:noProof/>
            <w:webHidden/>
          </w:rPr>
          <w:fldChar w:fldCharType="separate"/>
        </w:r>
        <w:r w:rsidR="00AC019F">
          <w:rPr>
            <w:noProof/>
            <w:webHidden/>
          </w:rPr>
          <w:t>35</w:t>
        </w:r>
        <w:r w:rsidR="0058263C">
          <w:rPr>
            <w:noProof/>
            <w:webHidden/>
          </w:rPr>
          <w:fldChar w:fldCharType="end"/>
        </w:r>
      </w:hyperlink>
    </w:p>
    <w:p w14:paraId="6628A5C2" w14:textId="5A1E15AF" w:rsidR="0058263C" w:rsidRDefault="00000000">
      <w:pPr>
        <w:pStyle w:val="TOC1"/>
        <w:tabs>
          <w:tab w:val="right" w:leader="dot" w:pos="8296"/>
        </w:tabs>
        <w:rPr>
          <w:rFonts w:asciiTheme="minorHAnsi" w:eastAsiaTheme="minorEastAsia" w:hAnsiTheme="minorHAnsi" w:cstheme="minorBidi"/>
          <w:noProof/>
        </w:rPr>
      </w:pPr>
      <w:hyperlink w:anchor="_Toc38636796" w:history="1">
        <w:r w:rsidR="0058263C" w:rsidRPr="00CC1B67">
          <w:rPr>
            <w:rStyle w:val="ad"/>
            <w:noProof/>
          </w:rPr>
          <w:t>第</w:t>
        </w:r>
        <w:r w:rsidR="0058263C" w:rsidRPr="00CC1B67">
          <w:rPr>
            <w:rStyle w:val="ad"/>
            <w:noProof/>
          </w:rPr>
          <w:t>2</w:t>
        </w:r>
        <w:r w:rsidR="0058263C" w:rsidRPr="00CC1B67">
          <w:rPr>
            <w:rStyle w:val="ad"/>
            <w:noProof/>
          </w:rPr>
          <w:t>周</w:t>
        </w:r>
        <w:r w:rsidR="0058263C">
          <w:rPr>
            <w:noProof/>
            <w:webHidden/>
          </w:rPr>
          <w:tab/>
        </w:r>
        <w:r w:rsidR="0058263C">
          <w:rPr>
            <w:noProof/>
            <w:webHidden/>
          </w:rPr>
          <w:fldChar w:fldCharType="begin"/>
        </w:r>
        <w:r w:rsidR="0058263C">
          <w:rPr>
            <w:noProof/>
            <w:webHidden/>
          </w:rPr>
          <w:instrText xml:space="preserve"> PAGEREF _Toc38636796 \h </w:instrText>
        </w:r>
        <w:r w:rsidR="0058263C">
          <w:rPr>
            <w:noProof/>
            <w:webHidden/>
          </w:rPr>
        </w:r>
        <w:r w:rsidR="0058263C">
          <w:rPr>
            <w:noProof/>
            <w:webHidden/>
          </w:rPr>
          <w:fldChar w:fldCharType="separate"/>
        </w:r>
        <w:r w:rsidR="00AC019F">
          <w:rPr>
            <w:noProof/>
            <w:webHidden/>
          </w:rPr>
          <w:t>36</w:t>
        </w:r>
        <w:r w:rsidR="0058263C">
          <w:rPr>
            <w:noProof/>
            <w:webHidden/>
          </w:rPr>
          <w:fldChar w:fldCharType="end"/>
        </w:r>
      </w:hyperlink>
    </w:p>
    <w:p w14:paraId="406BF538" w14:textId="681D6E38" w:rsidR="0058263C" w:rsidRDefault="00000000">
      <w:pPr>
        <w:pStyle w:val="TOC2"/>
        <w:tabs>
          <w:tab w:val="left" w:pos="1260"/>
          <w:tab w:val="right" w:leader="dot" w:pos="8296"/>
        </w:tabs>
        <w:rPr>
          <w:rFonts w:asciiTheme="minorHAnsi" w:eastAsiaTheme="minorEastAsia" w:hAnsiTheme="minorHAnsi" w:cstheme="minorBidi"/>
          <w:noProof/>
        </w:rPr>
      </w:pPr>
      <w:hyperlink w:anchor="_Toc38636797" w:history="1">
        <w:r w:rsidR="0058263C" w:rsidRPr="00CC1B67">
          <w:rPr>
            <w:rStyle w:val="ad"/>
            <w:noProof/>
          </w:rPr>
          <w:t>4</w:t>
        </w:r>
        <w:r w:rsidR="0058263C" w:rsidRPr="00CC1B67">
          <w:rPr>
            <w:rStyle w:val="ad"/>
            <w:noProof/>
          </w:rPr>
          <w:t>、</w:t>
        </w:r>
        <w:r w:rsidR="0058263C">
          <w:rPr>
            <w:rFonts w:asciiTheme="minorHAnsi" w:eastAsiaTheme="minorEastAsia" w:hAnsiTheme="minorHAnsi" w:cstheme="minorBidi"/>
            <w:noProof/>
          </w:rPr>
          <w:tab/>
        </w:r>
        <w:r w:rsidR="0058263C" w:rsidRPr="00CC1B67">
          <w:rPr>
            <w:rStyle w:val="ad"/>
            <w:noProof/>
          </w:rPr>
          <w:t>多变量线性回归</w:t>
        </w:r>
        <w:r w:rsidR="0058263C" w:rsidRPr="00CC1B67">
          <w:rPr>
            <w:rStyle w:val="ad"/>
            <w:noProof/>
          </w:rPr>
          <w:t>(Linear Regression with Multiple Variables)</w:t>
        </w:r>
        <w:r w:rsidR="0058263C">
          <w:rPr>
            <w:noProof/>
            <w:webHidden/>
          </w:rPr>
          <w:tab/>
        </w:r>
        <w:r w:rsidR="0058263C">
          <w:rPr>
            <w:noProof/>
            <w:webHidden/>
          </w:rPr>
          <w:fldChar w:fldCharType="begin"/>
        </w:r>
        <w:r w:rsidR="0058263C">
          <w:rPr>
            <w:noProof/>
            <w:webHidden/>
          </w:rPr>
          <w:instrText xml:space="preserve"> PAGEREF _Toc38636797 \h </w:instrText>
        </w:r>
        <w:r w:rsidR="0058263C">
          <w:rPr>
            <w:noProof/>
            <w:webHidden/>
          </w:rPr>
        </w:r>
        <w:r w:rsidR="0058263C">
          <w:rPr>
            <w:noProof/>
            <w:webHidden/>
          </w:rPr>
          <w:fldChar w:fldCharType="separate"/>
        </w:r>
        <w:r w:rsidR="00AC019F">
          <w:rPr>
            <w:noProof/>
            <w:webHidden/>
          </w:rPr>
          <w:t>36</w:t>
        </w:r>
        <w:r w:rsidR="0058263C">
          <w:rPr>
            <w:noProof/>
            <w:webHidden/>
          </w:rPr>
          <w:fldChar w:fldCharType="end"/>
        </w:r>
      </w:hyperlink>
    </w:p>
    <w:p w14:paraId="08AB34D9" w14:textId="286FB149" w:rsidR="0058263C" w:rsidRDefault="00000000">
      <w:pPr>
        <w:pStyle w:val="TOC3"/>
        <w:tabs>
          <w:tab w:val="right" w:leader="dot" w:pos="8296"/>
        </w:tabs>
        <w:rPr>
          <w:rFonts w:asciiTheme="minorHAnsi" w:eastAsiaTheme="minorEastAsia" w:hAnsiTheme="minorHAnsi" w:cstheme="minorBidi"/>
          <w:noProof/>
        </w:rPr>
      </w:pPr>
      <w:hyperlink w:anchor="_Toc38636798" w:history="1">
        <w:r w:rsidR="0058263C" w:rsidRPr="00CC1B67">
          <w:rPr>
            <w:rStyle w:val="ad"/>
            <w:noProof/>
          </w:rPr>
          <w:t xml:space="preserve">4.1 </w:t>
        </w:r>
        <w:r w:rsidR="0058263C" w:rsidRPr="00CC1B67">
          <w:rPr>
            <w:rStyle w:val="ad"/>
            <w:noProof/>
          </w:rPr>
          <w:t>多维特征</w:t>
        </w:r>
        <w:r w:rsidR="0058263C">
          <w:rPr>
            <w:noProof/>
            <w:webHidden/>
          </w:rPr>
          <w:tab/>
        </w:r>
        <w:r w:rsidR="0058263C">
          <w:rPr>
            <w:noProof/>
            <w:webHidden/>
          </w:rPr>
          <w:fldChar w:fldCharType="begin"/>
        </w:r>
        <w:r w:rsidR="0058263C">
          <w:rPr>
            <w:noProof/>
            <w:webHidden/>
          </w:rPr>
          <w:instrText xml:space="preserve"> PAGEREF _Toc38636798 \h </w:instrText>
        </w:r>
        <w:r w:rsidR="0058263C">
          <w:rPr>
            <w:noProof/>
            <w:webHidden/>
          </w:rPr>
        </w:r>
        <w:r w:rsidR="0058263C">
          <w:rPr>
            <w:noProof/>
            <w:webHidden/>
          </w:rPr>
          <w:fldChar w:fldCharType="separate"/>
        </w:r>
        <w:r w:rsidR="00AC019F">
          <w:rPr>
            <w:noProof/>
            <w:webHidden/>
          </w:rPr>
          <w:t>36</w:t>
        </w:r>
        <w:r w:rsidR="0058263C">
          <w:rPr>
            <w:noProof/>
            <w:webHidden/>
          </w:rPr>
          <w:fldChar w:fldCharType="end"/>
        </w:r>
      </w:hyperlink>
    </w:p>
    <w:p w14:paraId="2B171198" w14:textId="3C98F2EF" w:rsidR="0058263C" w:rsidRDefault="00000000">
      <w:pPr>
        <w:pStyle w:val="TOC3"/>
        <w:tabs>
          <w:tab w:val="right" w:leader="dot" w:pos="8296"/>
        </w:tabs>
        <w:rPr>
          <w:rFonts w:asciiTheme="minorHAnsi" w:eastAsiaTheme="minorEastAsia" w:hAnsiTheme="minorHAnsi" w:cstheme="minorBidi"/>
          <w:noProof/>
        </w:rPr>
      </w:pPr>
      <w:hyperlink w:anchor="_Toc38636799" w:history="1">
        <w:r w:rsidR="0058263C" w:rsidRPr="00CC1B67">
          <w:rPr>
            <w:rStyle w:val="ad"/>
            <w:noProof/>
          </w:rPr>
          <w:t xml:space="preserve">4.2 </w:t>
        </w:r>
        <w:r w:rsidR="0058263C" w:rsidRPr="00CC1B67">
          <w:rPr>
            <w:rStyle w:val="ad"/>
            <w:noProof/>
          </w:rPr>
          <w:t>多变量梯度下降</w:t>
        </w:r>
        <w:r w:rsidR="0058263C">
          <w:rPr>
            <w:noProof/>
            <w:webHidden/>
          </w:rPr>
          <w:tab/>
        </w:r>
        <w:r w:rsidR="0058263C">
          <w:rPr>
            <w:noProof/>
            <w:webHidden/>
          </w:rPr>
          <w:fldChar w:fldCharType="begin"/>
        </w:r>
        <w:r w:rsidR="0058263C">
          <w:rPr>
            <w:noProof/>
            <w:webHidden/>
          </w:rPr>
          <w:instrText xml:space="preserve"> PAGEREF _Toc38636799 \h </w:instrText>
        </w:r>
        <w:r w:rsidR="0058263C">
          <w:rPr>
            <w:noProof/>
            <w:webHidden/>
          </w:rPr>
        </w:r>
        <w:r w:rsidR="0058263C">
          <w:rPr>
            <w:noProof/>
            <w:webHidden/>
          </w:rPr>
          <w:fldChar w:fldCharType="separate"/>
        </w:r>
        <w:r w:rsidR="00AC019F">
          <w:rPr>
            <w:noProof/>
            <w:webHidden/>
          </w:rPr>
          <w:t>38</w:t>
        </w:r>
        <w:r w:rsidR="0058263C">
          <w:rPr>
            <w:noProof/>
            <w:webHidden/>
          </w:rPr>
          <w:fldChar w:fldCharType="end"/>
        </w:r>
      </w:hyperlink>
    </w:p>
    <w:p w14:paraId="2F0AC6DE" w14:textId="417CB32E" w:rsidR="0058263C" w:rsidRDefault="00000000">
      <w:pPr>
        <w:pStyle w:val="TOC3"/>
        <w:tabs>
          <w:tab w:val="right" w:leader="dot" w:pos="8296"/>
        </w:tabs>
        <w:rPr>
          <w:rFonts w:asciiTheme="minorHAnsi" w:eastAsiaTheme="minorEastAsia" w:hAnsiTheme="minorHAnsi" w:cstheme="minorBidi"/>
          <w:noProof/>
        </w:rPr>
      </w:pPr>
      <w:hyperlink w:anchor="_Toc38636800" w:history="1">
        <w:r w:rsidR="0058263C" w:rsidRPr="00CC1B67">
          <w:rPr>
            <w:rStyle w:val="ad"/>
            <w:noProof/>
          </w:rPr>
          <w:t xml:space="preserve">4.3 </w:t>
        </w:r>
        <w:r w:rsidR="0058263C" w:rsidRPr="00CC1B67">
          <w:rPr>
            <w:rStyle w:val="ad"/>
            <w:noProof/>
          </w:rPr>
          <w:t>梯度下降法实践</w:t>
        </w:r>
        <w:r w:rsidR="0058263C" w:rsidRPr="00CC1B67">
          <w:rPr>
            <w:rStyle w:val="ad"/>
            <w:noProof/>
          </w:rPr>
          <w:t>1-</w:t>
        </w:r>
        <w:r w:rsidR="0058263C" w:rsidRPr="00CC1B67">
          <w:rPr>
            <w:rStyle w:val="ad"/>
            <w:noProof/>
          </w:rPr>
          <w:t>特征缩放</w:t>
        </w:r>
        <w:r w:rsidR="0058263C">
          <w:rPr>
            <w:noProof/>
            <w:webHidden/>
          </w:rPr>
          <w:tab/>
        </w:r>
        <w:r w:rsidR="0058263C">
          <w:rPr>
            <w:noProof/>
            <w:webHidden/>
          </w:rPr>
          <w:fldChar w:fldCharType="begin"/>
        </w:r>
        <w:r w:rsidR="0058263C">
          <w:rPr>
            <w:noProof/>
            <w:webHidden/>
          </w:rPr>
          <w:instrText xml:space="preserve"> PAGEREF _Toc38636800 \h </w:instrText>
        </w:r>
        <w:r w:rsidR="0058263C">
          <w:rPr>
            <w:noProof/>
            <w:webHidden/>
          </w:rPr>
        </w:r>
        <w:r w:rsidR="0058263C">
          <w:rPr>
            <w:noProof/>
            <w:webHidden/>
          </w:rPr>
          <w:fldChar w:fldCharType="separate"/>
        </w:r>
        <w:r w:rsidR="00AC019F">
          <w:rPr>
            <w:noProof/>
            <w:webHidden/>
          </w:rPr>
          <w:t>40</w:t>
        </w:r>
        <w:r w:rsidR="0058263C">
          <w:rPr>
            <w:noProof/>
            <w:webHidden/>
          </w:rPr>
          <w:fldChar w:fldCharType="end"/>
        </w:r>
      </w:hyperlink>
    </w:p>
    <w:p w14:paraId="4B7BF389" w14:textId="6829DD0A" w:rsidR="0058263C" w:rsidRDefault="00000000">
      <w:pPr>
        <w:pStyle w:val="TOC3"/>
        <w:tabs>
          <w:tab w:val="right" w:leader="dot" w:pos="8296"/>
        </w:tabs>
        <w:rPr>
          <w:rFonts w:asciiTheme="minorHAnsi" w:eastAsiaTheme="minorEastAsia" w:hAnsiTheme="minorHAnsi" w:cstheme="minorBidi"/>
          <w:noProof/>
        </w:rPr>
      </w:pPr>
      <w:hyperlink w:anchor="_Toc38636801" w:history="1">
        <w:r w:rsidR="0058263C" w:rsidRPr="00CC1B67">
          <w:rPr>
            <w:rStyle w:val="ad"/>
            <w:noProof/>
          </w:rPr>
          <w:t xml:space="preserve">4.4 </w:t>
        </w:r>
        <w:r w:rsidR="0058263C" w:rsidRPr="00CC1B67">
          <w:rPr>
            <w:rStyle w:val="ad"/>
            <w:noProof/>
          </w:rPr>
          <w:t>梯度下降法实践</w:t>
        </w:r>
        <w:r w:rsidR="0058263C" w:rsidRPr="00CC1B67">
          <w:rPr>
            <w:rStyle w:val="ad"/>
            <w:noProof/>
          </w:rPr>
          <w:t>2-</w:t>
        </w:r>
        <w:r w:rsidR="0058263C" w:rsidRPr="00CC1B67">
          <w:rPr>
            <w:rStyle w:val="ad"/>
            <w:noProof/>
          </w:rPr>
          <w:t>学习率</w:t>
        </w:r>
        <w:r w:rsidR="0058263C">
          <w:rPr>
            <w:noProof/>
            <w:webHidden/>
          </w:rPr>
          <w:tab/>
        </w:r>
        <w:r w:rsidR="0058263C">
          <w:rPr>
            <w:noProof/>
            <w:webHidden/>
          </w:rPr>
          <w:fldChar w:fldCharType="begin"/>
        </w:r>
        <w:r w:rsidR="0058263C">
          <w:rPr>
            <w:noProof/>
            <w:webHidden/>
          </w:rPr>
          <w:instrText xml:space="preserve"> PAGEREF _Toc38636801 \h </w:instrText>
        </w:r>
        <w:r w:rsidR="0058263C">
          <w:rPr>
            <w:noProof/>
            <w:webHidden/>
          </w:rPr>
        </w:r>
        <w:r w:rsidR="0058263C">
          <w:rPr>
            <w:noProof/>
            <w:webHidden/>
          </w:rPr>
          <w:fldChar w:fldCharType="separate"/>
        </w:r>
        <w:r w:rsidR="00AC019F">
          <w:rPr>
            <w:noProof/>
            <w:webHidden/>
          </w:rPr>
          <w:t>41</w:t>
        </w:r>
        <w:r w:rsidR="0058263C">
          <w:rPr>
            <w:noProof/>
            <w:webHidden/>
          </w:rPr>
          <w:fldChar w:fldCharType="end"/>
        </w:r>
      </w:hyperlink>
    </w:p>
    <w:p w14:paraId="6D3AB425" w14:textId="2644DA1A" w:rsidR="0058263C" w:rsidRDefault="00000000">
      <w:pPr>
        <w:pStyle w:val="TOC3"/>
        <w:tabs>
          <w:tab w:val="right" w:leader="dot" w:pos="8296"/>
        </w:tabs>
        <w:rPr>
          <w:rFonts w:asciiTheme="minorHAnsi" w:eastAsiaTheme="minorEastAsia" w:hAnsiTheme="minorHAnsi" w:cstheme="minorBidi"/>
          <w:noProof/>
        </w:rPr>
      </w:pPr>
      <w:hyperlink w:anchor="_Toc38636802" w:history="1">
        <w:r w:rsidR="0058263C" w:rsidRPr="00CC1B67">
          <w:rPr>
            <w:rStyle w:val="ad"/>
            <w:noProof/>
          </w:rPr>
          <w:t xml:space="preserve">4.5 </w:t>
        </w:r>
        <w:r w:rsidR="0058263C" w:rsidRPr="00CC1B67">
          <w:rPr>
            <w:rStyle w:val="ad"/>
            <w:noProof/>
          </w:rPr>
          <w:t>特征和多项式回归</w:t>
        </w:r>
        <w:r w:rsidR="0058263C">
          <w:rPr>
            <w:noProof/>
            <w:webHidden/>
          </w:rPr>
          <w:tab/>
        </w:r>
        <w:r w:rsidR="0058263C">
          <w:rPr>
            <w:noProof/>
            <w:webHidden/>
          </w:rPr>
          <w:fldChar w:fldCharType="begin"/>
        </w:r>
        <w:r w:rsidR="0058263C">
          <w:rPr>
            <w:noProof/>
            <w:webHidden/>
          </w:rPr>
          <w:instrText xml:space="preserve"> PAGEREF _Toc38636802 \h </w:instrText>
        </w:r>
        <w:r w:rsidR="0058263C">
          <w:rPr>
            <w:noProof/>
            <w:webHidden/>
          </w:rPr>
        </w:r>
        <w:r w:rsidR="0058263C">
          <w:rPr>
            <w:noProof/>
            <w:webHidden/>
          </w:rPr>
          <w:fldChar w:fldCharType="separate"/>
        </w:r>
        <w:r w:rsidR="00AC019F">
          <w:rPr>
            <w:noProof/>
            <w:webHidden/>
          </w:rPr>
          <w:t>42</w:t>
        </w:r>
        <w:r w:rsidR="0058263C">
          <w:rPr>
            <w:noProof/>
            <w:webHidden/>
          </w:rPr>
          <w:fldChar w:fldCharType="end"/>
        </w:r>
      </w:hyperlink>
    </w:p>
    <w:p w14:paraId="001DE66F" w14:textId="72323E94" w:rsidR="0058263C" w:rsidRDefault="00000000">
      <w:pPr>
        <w:pStyle w:val="TOC3"/>
        <w:tabs>
          <w:tab w:val="right" w:leader="dot" w:pos="8296"/>
        </w:tabs>
        <w:rPr>
          <w:rFonts w:asciiTheme="minorHAnsi" w:eastAsiaTheme="minorEastAsia" w:hAnsiTheme="minorHAnsi" w:cstheme="minorBidi"/>
          <w:noProof/>
        </w:rPr>
      </w:pPr>
      <w:hyperlink w:anchor="_Toc38636803" w:history="1">
        <w:r w:rsidR="0058263C" w:rsidRPr="00CC1B67">
          <w:rPr>
            <w:rStyle w:val="ad"/>
            <w:noProof/>
          </w:rPr>
          <w:t xml:space="preserve">4.6 </w:t>
        </w:r>
        <w:r w:rsidR="0058263C" w:rsidRPr="00CC1B67">
          <w:rPr>
            <w:rStyle w:val="ad"/>
            <w:noProof/>
          </w:rPr>
          <w:t>正规方程</w:t>
        </w:r>
        <w:r w:rsidR="0058263C">
          <w:rPr>
            <w:noProof/>
            <w:webHidden/>
          </w:rPr>
          <w:tab/>
        </w:r>
        <w:r w:rsidR="0058263C">
          <w:rPr>
            <w:noProof/>
            <w:webHidden/>
          </w:rPr>
          <w:fldChar w:fldCharType="begin"/>
        </w:r>
        <w:r w:rsidR="0058263C">
          <w:rPr>
            <w:noProof/>
            <w:webHidden/>
          </w:rPr>
          <w:instrText xml:space="preserve"> PAGEREF _Toc38636803 \h </w:instrText>
        </w:r>
        <w:r w:rsidR="0058263C">
          <w:rPr>
            <w:noProof/>
            <w:webHidden/>
          </w:rPr>
        </w:r>
        <w:r w:rsidR="0058263C">
          <w:rPr>
            <w:noProof/>
            <w:webHidden/>
          </w:rPr>
          <w:fldChar w:fldCharType="separate"/>
        </w:r>
        <w:r w:rsidR="00AC019F">
          <w:rPr>
            <w:noProof/>
            <w:webHidden/>
          </w:rPr>
          <w:t>43</w:t>
        </w:r>
        <w:r w:rsidR="0058263C">
          <w:rPr>
            <w:noProof/>
            <w:webHidden/>
          </w:rPr>
          <w:fldChar w:fldCharType="end"/>
        </w:r>
      </w:hyperlink>
    </w:p>
    <w:p w14:paraId="161DCE86" w14:textId="318FB20C" w:rsidR="0058263C" w:rsidRDefault="00000000">
      <w:pPr>
        <w:pStyle w:val="TOC3"/>
        <w:tabs>
          <w:tab w:val="right" w:leader="dot" w:pos="8296"/>
        </w:tabs>
        <w:rPr>
          <w:rFonts w:asciiTheme="minorHAnsi" w:eastAsiaTheme="minorEastAsia" w:hAnsiTheme="minorHAnsi" w:cstheme="minorBidi"/>
          <w:noProof/>
        </w:rPr>
      </w:pPr>
      <w:hyperlink w:anchor="_Toc38636804" w:history="1">
        <w:r w:rsidR="0058263C" w:rsidRPr="00CC1B67">
          <w:rPr>
            <w:rStyle w:val="ad"/>
            <w:noProof/>
          </w:rPr>
          <w:t xml:space="preserve">4.7 </w:t>
        </w:r>
        <w:r w:rsidR="0058263C" w:rsidRPr="00CC1B67">
          <w:rPr>
            <w:rStyle w:val="ad"/>
            <w:noProof/>
          </w:rPr>
          <w:t>正规方程及不可逆性（选修）</w:t>
        </w:r>
        <w:r w:rsidR="0058263C">
          <w:rPr>
            <w:noProof/>
            <w:webHidden/>
          </w:rPr>
          <w:tab/>
        </w:r>
        <w:r w:rsidR="0058263C">
          <w:rPr>
            <w:noProof/>
            <w:webHidden/>
          </w:rPr>
          <w:fldChar w:fldCharType="begin"/>
        </w:r>
        <w:r w:rsidR="0058263C">
          <w:rPr>
            <w:noProof/>
            <w:webHidden/>
          </w:rPr>
          <w:instrText xml:space="preserve"> PAGEREF _Toc38636804 \h </w:instrText>
        </w:r>
        <w:r w:rsidR="0058263C">
          <w:rPr>
            <w:noProof/>
            <w:webHidden/>
          </w:rPr>
        </w:r>
        <w:r w:rsidR="0058263C">
          <w:rPr>
            <w:noProof/>
            <w:webHidden/>
          </w:rPr>
          <w:fldChar w:fldCharType="separate"/>
        </w:r>
        <w:r w:rsidR="00AC019F">
          <w:rPr>
            <w:noProof/>
            <w:webHidden/>
          </w:rPr>
          <w:t>45</w:t>
        </w:r>
        <w:r w:rsidR="0058263C">
          <w:rPr>
            <w:noProof/>
            <w:webHidden/>
          </w:rPr>
          <w:fldChar w:fldCharType="end"/>
        </w:r>
      </w:hyperlink>
    </w:p>
    <w:p w14:paraId="1088A5E1" w14:textId="69D1AB80" w:rsidR="0058263C" w:rsidRDefault="00000000">
      <w:pPr>
        <w:pStyle w:val="TOC2"/>
        <w:tabs>
          <w:tab w:val="left" w:pos="1260"/>
          <w:tab w:val="right" w:leader="dot" w:pos="8296"/>
        </w:tabs>
        <w:rPr>
          <w:rFonts w:asciiTheme="minorHAnsi" w:eastAsiaTheme="minorEastAsia" w:hAnsiTheme="minorHAnsi" w:cstheme="minorBidi"/>
          <w:noProof/>
        </w:rPr>
      </w:pPr>
      <w:hyperlink w:anchor="_Toc38636805" w:history="1">
        <w:r w:rsidR="0058263C" w:rsidRPr="00CC1B67">
          <w:rPr>
            <w:rStyle w:val="ad"/>
            <w:noProof/>
          </w:rPr>
          <w:t>5</w:t>
        </w:r>
        <w:r w:rsidR="0058263C" w:rsidRPr="00CC1B67">
          <w:rPr>
            <w:rStyle w:val="ad"/>
            <w:noProof/>
          </w:rPr>
          <w:t>、</w:t>
        </w:r>
        <w:r w:rsidR="0058263C">
          <w:rPr>
            <w:rFonts w:asciiTheme="minorHAnsi" w:eastAsiaTheme="minorEastAsia" w:hAnsiTheme="minorHAnsi" w:cstheme="minorBidi"/>
            <w:noProof/>
          </w:rPr>
          <w:tab/>
        </w:r>
        <w:r w:rsidR="0058263C" w:rsidRPr="00CC1B67">
          <w:rPr>
            <w:rStyle w:val="ad"/>
            <w:noProof/>
          </w:rPr>
          <w:t>Octave</w:t>
        </w:r>
        <w:r w:rsidR="0058263C" w:rsidRPr="00CC1B67">
          <w:rPr>
            <w:rStyle w:val="ad"/>
            <w:noProof/>
          </w:rPr>
          <w:t>教程</w:t>
        </w:r>
        <w:r w:rsidR="0058263C" w:rsidRPr="00CC1B67">
          <w:rPr>
            <w:rStyle w:val="ad"/>
            <w:noProof/>
          </w:rPr>
          <w:t>(Octave Tutorial)</w:t>
        </w:r>
        <w:r w:rsidR="0058263C">
          <w:rPr>
            <w:noProof/>
            <w:webHidden/>
          </w:rPr>
          <w:tab/>
        </w:r>
        <w:r w:rsidR="0058263C">
          <w:rPr>
            <w:noProof/>
            <w:webHidden/>
          </w:rPr>
          <w:fldChar w:fldCharType="begin"/>
        </w:r>
        <w:r w:rsidR="0058263C">
          <w:rPr>
            <w:noProof/>
            <w:webHidden/>
          </w:rPr>
          <w:instrText xml:space="preserve"> PAGEREF _Toc38636805 \h </w:instrText>
        </w:r>
        <w:r w:rsidR="0058263C">
          <w:rPr>
            <w:noProof/>
            <w:webHidden/>
          </w:rPr>
        </w:r>
        <w:r w:rsidR="0058263C">
          <w:rPr>
            <w:noProof/>
            <w:webHidden/>
          </w:rPr>
          <w:fldChar w:fldCharType="separate"/>
        </w:r>
        <w:r w:rsidR="00AC019F">
          <w:rPr>
            <w:noProof/>
            <w:webHidden/>
          </w:rPr>
          <w:t>48</w:t>
        </w:r>
        <w:r w:rsidR="0058263C">
          <w:rPr>
            <w:noProof/>
            <w:webHidden/>
          </w:rPr>
          <w:fldChar w:fldCharType="end"/>
        </w:r>
      </w:hyperlink>
    </w:p>
    <w:p w14:paraId="65505740" w14:textId="2F0FAC28" w:rsidR="0058263C" w:rsidRDefault="00000000">
      <w:pPr>
        <w:pStyle w:val="TOC3"/>
        <w:tabs>
          <w:tab w:val="right" w:leader="dot" w:pos="8296"/>
        </w:tabs>
        <w:rPr>
          <w:rFonts w:asciiTheme="minorHAnsi" w:eastAsiaTheme="minorEastAsia" w:hAnsiTheme="minorHAnsi" w:cstheme="minorBidi"/>
          <w:noProof/>
        </w:rPr>
      </w:pPr>
      <w:hyperlink w:anchor="_Toc38636806" w:history="1">
        <w:r w:rsidR="0058263C" w:rsidRPr="00CC1B67">
          <w:rPr>
            <w:rStyle w:val="ad"/>
            <w:noProof/>
          </w:rPr>
          <w:t xml:space="preserve">5.1 </w:t>
        </w:r>
        <w:r w:rsidR="0058263C" w:rsidRPr="00CC1B67">
          <w:rPr>
            <w:rStyle w:val="ad"/>
            <w:noProof/>
          </w:rPr>
          <w:t>基本操作</w:t>
        </w:r>
        <w:r w:rsidR="0058263C">
          <w:rPr>
            <w:noProof/>
            <w:webHidden/>
          </w:rPr>
          <w:tab/>
        </w:r>
        <w:r w:rsidR="0058263C">
          <w:rPr>
            <w:noProof/>
            <w:webHidden/>
          </w:rPr>
          <w:fldChar w:fldCharType="begin"/>
        </w:r>
        <w:r w:rsidR="0058263C">
          <w:rPr>
            <w:noProof/>
            <w:webHidden/>
          </w:rPr>
          <w:instrText xml:space="preserve"> PAGEREF _Toc38636806 \h </w:instrText>
        </w:r>
        <w:r w:rsidR="0058263C">
          <w:rPr>
            <w:noProof/>
            <w:webHidden/>
          </w:rPr>
        </w:r>
        <w:r w:rsidR="0058263C">
          <w:rPr>
            <w:noProof/>
            <w:webHidden/>
          </w:rPr>
          <w:fldChar w:fldCharType="separate"/>
        </w:r>
        <w:r w:rsidR="00AC019F">
          <w:rPr>
            <w:noProof/>
            <w:webHidden/>
          </w:rPr>
          <w:t>48</w:t>
        </w:r>
        <w:r w:rsidR="0058263C">
          <w:rPr>
            <w:noProof/>
            <w:webHidden/>
          </w:rPr>
          <w:fldChar w:fldCharType="end"/>
        </w:r>
      </w:hyperlink>
    </w:p>
    <w:p w14:paraId="56300C38" w14:textId="12374143" w:rsidR="0058263C" w:rsidRDefault="00000000">
      <w:pPr>
        <w:pStyle w:val="TOC3"/>
        <w:tabs>
          <w:tab w:val="right" w:leader="dot" w:pos="8296"/>
        </w:tabs>
        <w:rPr>
          <w:rFonts w:asciiTheme="minorHAnsi" w:eastAsiaTheme="minorEastAsia" w:hAnsiTheme="minorHAnsi" w:cstheme="minorBidi"/>
          <w:noProof/>
        </w:rPr>
      </w:pPr>
      <w:hyperlink w:anchor="_Toc38636807" w:history="1">
        <w:r w:rsidR="0058263C" w:rsidRPr="00CC1B67">
          <w:rPr>
            <w:rStyle w:val="ad"/>
            <w:noProof/>
          </w:rPr>
          <w:t xml:space="preserve">5.2 </w:t>
        </w:r>
        <w:r w:rsidR="0058263C" w:rsidRPr="00CC1B67">
          <w:rPr>
            <w:rStyle w:val="ad"/>
            <w:noProof/>
          </w:rPr>
          <w:t>移动数据</w:t>
        </w:r>
        <w:r w:rsidR="0058263C">
          <w:rPr>
            <w:noProof/>
            <w:webHidden/>
          </w:rPr>
          <w:tab/>
        </w:r>
        <w:r w:rsidR="0058263C">
          <w:rPr>
            <w:noProof/>
            <w:webHidden/>
          </w:rPr>
          <w:fldChar w:fldCharType="begin"/>
        </w:r>
        <w:r w:rsidR="0058263C">
          <w:rPr>
            <w:noProof/>
            <w:webHidden/>
          </w:rPr>
          <w:instrText xml:space="preserve"> PAGEREF _Toc38636807 \h </w:instrText>
        </w:r>
        <w:r w:rsidR="0058263C">
          <w:rPr>
            <w:noProof/>
            <w:webHidden/>
          </w:rPr>
        </w:r>
        <w:r w:rsidR="0058263C">
          <w:rPr>
            <w:noProof/>
            <w:webHidden/>
          </w:rPr>
          <w:fldChar w:fldCharType="separate"/>
        </w:r>
        <w:r w:rsidR="00AC019F">
          <w:rPr>
            <w:noProof/>
            <w:webHidden/>
          </w:rPr>
          <w:t>55</w:t>
        </w:r>
        <w:r w:rsidR="0058263C">
          <w:rPr>
            <w:noProof/>
            <w:webHidden/>
          </w:rPr>
          <w:fldChar w:fldCharType="end"/>
        </w:r>
      </w:hyperlink>
    </w:p>
    <w:p w14:paraId="0C51A7D3" w14:textId="6A600FA5" w:rsidR="0058263C" w:rsidRDefault="00000000">
      <w:pPr>
        <w:pStyle w:val="TOC3"/>
        <w:tabs>
          <w:tab w:val="right" w:leader="dot" w:pos="8296"/>
        </w:tabs>
        <w:rPr>
          <w:rFonts w:asciiTheme="minorHAnsi" w:eastAsiaTheme="minorEastAsia" w:hAnsiTheme="minorHAnsi" w:cstheme="minorBidi"/>
          <w:noProof/>
        </w:rPr>
      </w:pPr>
      <w:hyperlink w:anchor="_Toc38636808" w:history="1">
        <w:r w:rsidR="0058263C" w:rsidRPr="00CC1B67">
          <w:rPr>
            <w:rStyle w:val="ad"/>
            <w:noProof/>
          </w:rPr>
          <w:t xml:space="preserve">5.3 </w:t>
        </w:r>
        <w:r w:rsidR="0058263C" w:rsidRPr="00CC1B67">
          <w:rPr>
            <w:rStyle w:val="ad"/>
            <w:noProof/>
          </w:rPr>
          <w:t>计算数据</w:t>
        </w:r>
        <w:r w:rsidR="0058263C">
          <w:rPr>
            <w:noProof/>
            <w:webHidden/>
          </w:rPr>
          <w:tab/>
        </w:r>
        <w:r w:rsidR="0058263C">
          <w:rPr>
            <w:noProof/>
            <w:webHidden/>
          </w:rPr>
          <w:fldChar w:fldCharType="begin"/>
        </w:r>
        <w:r w:rsidR="0058263C">
          <w:rPr>
            <w:noProof/>
            <w:webHidden/>
          </w:rPr>
          <w:instrText xml:space="preserve"> PAGEREF _Toc38636808 \h </w:instrText>
        </w:r>
        <w:r w:rsidR="0058263C">
          <w:rPr>
            <w:noProof/>
            <w:webHidden/>
          </w:rPr>
        </w:r>
        <w:r w:rsidR="0058263C">
          <w:rPr>
            <w:noProof/>
            <w:webHidden/>
          </w:rPr>
          <w:fldChar w:fldCharType="separate"/>
        </w:r>
        <w:r w:rsidR="00AC019F">
          <w:rPr>
            <w:noProof/>
            <w:webHidden/>
          </w:rPr>
          <w:t>63</w:t>
        </w:r>
        <w:r w:rsidR="0058263C">
          <w:rPr>
            <w:noProof/>
            <w:webHidden/>
          </w:rPr>
          <w:fldChar w:fldCharType="end"/>
        </w:r>
      </w:hyperlink>
    </w:p>
    <w:p w14:paraId="339FF736" w14:textId="3326B303" w:rsidR="0058263C" w:rsidRDefault="00000000">
      <w:pPr>
        <w:pStyle w:val="TOC3"/>
        <w:tabs>
          <w:tab w:val="right" w:leader="dot" w:pos="8296"/>
        </w:tabs>
        <w:rPr>
          <w:rFonts w:asciiTheme="minorHAnsi" w:eastAsiaTheme="minorEastAsia" w:hAnsiTheme="minorHAnsi" w:cstheme="minorBidi"/>
          <w:noProof/>
        </w:rPr>
      </w:pPr>
      <w:hyperlink w:anchor="_Toc38636809" w:history="1">
        <w:r w:rsidR="0058263C" w:rsidRPr="00CC1B67">
          <w:rPr>
            <w:rStyle w:val="ad"/>
            <w:noProof/>
          </w:rPr>
          <w:t xml:space="preserve">5.4 </w:t>
        </w:r>
        <w:r w:rsidR="0058263C" w:rsidRPr="00CC1B67">
          <w:rPr>
            <w:rStyle w:val="ad"/>
            <w:noProof/>
          </w:rPr>
          <w:t>绘图数据</w:t>
        </w:r>
        <w:r w:rsidR="0058263C">
          <w:rPr>
            <w:noProof/>
            <w:webHidden/>
          </w:rPr>
          <w:tab/>
        </w:r>
        <w:r w:rsidR="0058263C">
          <w:rPr>
            <w:noProof/>
            <w:webHidden/>
          </w:rPr>
          <w:fldChar w:fldCharType="begin"/>
        </w:r>
        <w:r w:rsidR="0058263C">
          <w:rPr>
            <w:noProof/>
            <w:webHidden/>
          </w:rPr>
          <w:instrText xml:space="preserve"> PAGEREF _Toc38636809 \h </w:instrText>
        </w:r>
        <w:r w:rsidR="0058263C">
          <w:rPr>
            <w:noProof/>
            <w:webHidden/>
          </w:rPr>
        </w:r>
        <w:r w:rsidR="0058263C">
          <w:rPr>
            <w:noProof/>
            <w:webHidden/>
          </w:rPr>
          <w:fldChar w:fldCharType="separate"/>
        </w:r>
        <w:r w:rsidR="00AC019F">
          <w:rPr>
            <w:noProof/>
            <w:webHidden/>
          </w:rPr>
          <w:t>71</w:t>
        </w:r>
        <w:r w:rsidR="0058263C">
          <w:rPr>
            <w:noProof/>
            <w:webHidden/>
          </w:rPr>
          <w:fldChar w:fldCharType="end"/>
        </w:r>
      </w:hyperlink>
    </w:p>
    <w:p w14:paraId="1ADB96E1" w14:textId="2D72A132" w:rsidR="0058263C" w:rsidRDefault="00000000">
      <w:pPr>
        <w:pStyle w:val="TOC3"/>
        <w:tabs>
          <w:tab w:val="right" w:leader="dot" w:pos="8296"/>
        </w:tabs>
        <w:rPr>
          <w:rFonts w:asciiTheme="minorHAnsi" w:eastAsiaTheme="minorEastAsia" w:hAnsiTheme="minorHAnsi" w:cstheme="minorBidi"/>
          <w:noProof/>
        </w:rPr>
      </w:pPr>
      <w:hyperlink w:anchor="_Toc38636810" w:history="1">
        <w:r w:rsidR="0058263C" w:rsidRPr="00CC1B67">
          <w:rPr>
            <w:rStyle w:val="ad"/>
            <w:noProof/>
          </w:rPr>
          <w:t xml:space="preserve">5.5 </w:t>
        </w:r>
        <w:r w:rsidR="0058263C" w:rsidRPr="00CC1B67">
          <w:rPr>
            <w:rStyle w:val="ad"/>
            <w:noProof/>
          </w:rPr>
          <w:t>控制语句：</w:t>
        </w:r>
        <w:r w:rsidR="0058263C" w:rsidRPr="00CC1B67">
          <w:rPr>
            <w:rStyle w:val="ad"/>
            <w:noProof/>
          </w:rPr>
          <w:t>for</w:t>
        </w:r>
        <w:r w:rsidR="0058263C" w:rsidRPr="00CC1B67">
          <w:rPr>
            <w:rStyle w:val="ad"/>
            <w:noProof/>
          </w:rPr>
          <w:t>，</w:t>
        </w:r>
        <w:r w:rsidR="0058263C" w:rsidRPr="00CC1B67">
          <w:rPr>
            <w:rStyle w:val="ad"/>
            <w:noProof/>
          </w:rPr>
          <w:t>while</w:t>
        </w:r>
        <w:r w:rsidR="0058263C" w:rsidRPr="00CC1B67">
          <w:rPr>
            <w:rStyle w:val="ad"/>
            <w:noProof/>
          </w:rPr>
          <w:t>，</w:t>
        </w:r>
        <w:r w:rsidR="0058263C" w:rsidRPr="00CC1B67">
          <w:rPr>
            <w:rStyle w:val="ad"/>
            <w:noProof/>
          </w:rPr>
          <w:t>if</w:t>
        </w:r>
        <w:r w:rsidR="0058263C" w:rsidRPr="00CC1B67">
          <w:rPr>
            <w:rStyle w:val="ad"/>
            <w:noProof/>
          </w:rPr>
          <w:t>语句</w:t>
        </w:r>
        <w:r w:rsidR="0058263C">
          <w:rPr>
            <w:noProof/>
            <w:webHidden/>
          </w:rPr>
          <w:tab/>
        </w:r>
        <w:r w:rsidR="0058263C">
          <w:rPr>
            <w:noProof/>
            <w:webHidden/>
          </w:rPr>
          <w:fldChar w:fldCharType="begin"/>
        </w:r>
        <w:r w:rsidR="0058263C">
          <w:rPr>
            <w:noProof/>
            <w:webHidden/>
          </w:rPr>
          <w:instrText xml:space="preserve"> PAGEREF _Toc38636810 \h </w:instrText>
        </w:r>
        <w:r w:rsidR="0058263C">
          <w:rPr>
            <w:noProof/>
            <w:webHidden/>
          </w:rPr>
        </w:r>
        <w:r w:rsidR="0058263C">
          <w:rPr>
            <w:noProof/>
            <w:webHidden/>
          </w:rPr>
          <w:fldChar w:fldCharType="separate"/>
        </w:r>
        <w:r w:rsidR="00AC019F">
          <w:rPr>
            <w:noProof/>
            <w:webHidden/>
          </w:rPr>
          <w:t>77</w:t>
        </w:r>
        <w:r w:rsidR="0058263C">
          <w:rPr>
            <w:noProof/>
            <w:webHidden/>
          </w:rPr>
          <w:fldChar w:fldCharType="end"/>
        </w:r>
      </w:hyperlink>
    </w:p>
    <w:p w14:paraId="7537FB6B" w14:textId="60BE0E51" w:rsidR="0058263C" w:rsidRDefault="00000000">
      <w:pPr>
        <w:pStyle w:val="TOC3"/>
        <w:tabs>
          <w:tab w:val="right" w:leader="dot" w:pos="8296"/>
        </w:tabs>
        <w:rPr>
          <w:rFonts w:asciiTheme="minorHAnsi" w:eastAsiaTheme="minorEastAsia" w:hAnsiTheme="minorHAnsi" w:cstheme="minorBidi"/>
          <w:noProof/>
        </w:rPr>
      </w:pPr>
      <w:hyperlink w:anchor="_Toc38636811" w:history="1">
        <w:r w:rsidR="0058263C" w:rsidRPr="00CC1B67">
          <w:rPr>
            <w:rStyle w:val="ad"/>
            <w:noProof/>
          </w:rPr>
          <w:t xml:space="preserve">5.6 </w:t>
        </w:r>
        <w:r w:rsidR="0058263C" w:rsidRPr="00CC1B67">
          <w:rPr>
            <w:rStyle w:val="ad"/>
            <w:noProof/>
          </w:rPr>
          <w:t>向量化</w:t>
        </w:r>
        <w:r w:rsidR="0058263C">
          <w:rPr>
            <w:noProof/>
            <w:webHidden/>
          </w:rPr>
          <w:tab/>
        </w:r>
        <w:r w:rsidR="0058263C">
          <w:rPr>
            <w:noProof/>
            <w:webHidden/>
          </w:rPr>
          <w:fldChar w:fldCharType="begin"/>
        </w:r>
        <w:r w:rsidR="0058263C">
          <w:rPr>
            <w:noProof/>
            <w:webHidden/>
          </w:rPr>
          <w:instrText xml:space="preserve"> PAGEREF _Toc38636811 \h </w:instrText>
        </w:r>
        <w:r w:rsidR="0058263C">
          <w:rPr>
            <w:noProof/>
            <w:webHidden/>
          </w:rPr>
        </w:r>
        <w:r w:rsidR="0058263C">
          <w:rPr>
            <w:noProof/>
            <w:webHidden/>
          </w:rPr>
          <w:fldChar w:fldCharType="separate"/>
        </w:r>
        <w:r w:rsidR="00AC019F">
          <w:rPr>
            <w:noProof/>
            <w:webHidden/>
          </w:rPr>
          <w:t>83</w:t>
        </w:r>
        <w:r w:rsidR="0058263C">
          <w:rPr>
            <w:noProof/>
            <w:webHidden/>
          </w:rPr>
          <w:fldChar w:fldCharType="end"/>
        </w:r>
      </w:hyperlink>
    </w:p>
    <w:p w14:paraId="7FB53539" w14:textId="61B21914" w:rsidR="0058263C" w:rsidRDefault="00000000">
      <w:pPr>
        <w:pStyle w:val="TOC3"/>
        <w:tabs>
          <w:tab w:val="right" w:leader="dot" w:pos="8296"/>
        </w:tabs>
        <w:rPr>
          <w:rFonts w:asciiTheme="minorHAnsi" w:eastAsiaTheme="minorEastAsia" w:hAnsiTheme="minorHAnsi" w:cstheme="minorBidi"/>
          <w:noProof/>
        </w:rPr>
      </w:pPr>
      <w:hyperlink w:anchor="_Toc38636812" w:history="1">
        <w:r w:rsidR="0058263C" w:rsidRPr="00CC1B67">
          <w:rPr>
            <w:rStyle w:val="ad"/>
            <w:noProof/>
          </w:rPr>
          <w:t xml:space="preserve">5.7 </w:t>
        </w:r>
        <w:r w:rsidR="0058263C" w:rsidRPr="00CC1B67">
          <w:rPr>
            <w:rStyle w:val="ad"/>
            <w:noProof/>
          </w:rPr>
          <w:t>工作和提交的编程练习</w:t>
        </w:r>
        <w:r w:rsidR="0058263C">
          <w:rPr>
            <w:noProof/>
            <w:webHidden/>
          </w:rPr>
          <w:tab/>
        </w:r>
        <w:r w:rsidR="0058263C">
          <w:rPr>
            <w:noProof/>
            <w:webHidden/>
          </w:rPr>
          <w:fldChar w:fldCharType="begin"/>
        </w:r>
        <w:r w:rsidR="0058263C">
          <w:rPr>
            <w:noProof/>
            <w:webHidden/>
          </w:rPr>
          <w:instrText xml:space="preserve"> PAGEREF _Toc38636812 \h </w:instrText>
        </w:r>
        <w:r w:rsidR="0058263C">
          <w:rPr>
            <w:noProof/>
            <w:webHidden/>
          </w:rPr>
        </w:r>
        <w:r w:rsidR="0058263C">
          <w:rPr>
            <w:noProof/>
            <w:webHidden/>
          </w:rPr>
          <w:fldChar w:fldCharType="separate"/>
        </w:r>
        <w:r w:rsidR="00AC019F">
          <w:rPr>
            <w:noProof/>
            <w:webHidden/>
          </w:rPr>
          <w:t>87</w:t>
        </w:r>
        <w:r w:rsidR="0058263C">
          <w:rPr>
            <w:noProof/>
            <w:webHidden/>
          </w:rPr>
          <w:fldChar w:fldCharType="end"/>
        </w:r>
      </w:hyperlink>
    </w:p>
    <w:p w14:paraId="65C7C790" w14:textId="24EE357B" w:rsidR="0058263C" w:rsidRDefault="00000000">
      <w:pPr>
        <w:pStyle w:val="TOC1"/>
        <w:tabs>
          <w:tab w:val="right" w:leader="dot" w:pos="8296"/>
        </w:tabs>
        <w:rPr>
          <w:rFonts w:asciiTheme="minorHAnsi" w:eastAsiaTheme="minorEastAsia" w:hAnsiTheme="minorHAnsi" w:cstheme="minorBidi"/>
          <w:noProof/>
        </w:rPr>
      </w:pPr>
      <w:hyperlink w:anchor="_Toc38636813" w:history="1">
        <w:r w:rsidR="0058263C" w:rsidRPr="00CC1B67">
          <w:rPr>
            <w:rStyle w:val="ad"/>
            <w:noProof/>
          </w:rPr>
          <w:t>第</w:t>
        </w:r>
        <w:r w:rsidR="0058263C" w:rsidRPr="00CC1B67">
          <w:rPr>
            <w:rStyle w:val="ad"/>
            <w:noProof/>
          </w:rPr>
          <w:t>3</w:t>
        </w:r>
        <w:r w:rsidR="0058263C" w:rsidRPr="00CC1B67">
          <w:rPr>
            <w:rStyle w:val="ad"/>
            <w:noProof/>
          </w:rPr>
          <w:t>周</w:t>
        </w:r>
        <w:r w:rsidR="0058263C">
          <w:rPr>
            <w:noProof/>
            <w:webHidden/>
          </w:rPr>
          <w:tab/>
        </w:r>
        <w:r w:rsidR="0058263C">
          <w:rPr>
            <w:noProof/>
            <w:webHidden/>
          </w:rPr>
          <w:fldChar w:fldCharType="begin"/>
        </w:r>
        <w:r w:rsidR="0058263C">
          <w:rPr>
            <w:noProof/>
            <w:webHidden/>
          </w:rPr>
          <w:instrText xml:space="preserve"> PAGEREF _Toc38636813 \h </w:instrText>
        </w:r>
        <w:r w:rsidR="0058263C">
          <w:rPr>
            <w:noProof/>
            <w:webHidden/>
          </w:rPr>
        </w:r>
        <w:r w:rsidR="0058263C">
          <w:rPr>
            <w:noProof/>
            <w:webHidden/>
          </w:rPr>
          <w:fldChar w:fldCharType="separate"/>
        </w:r>
        <w:r w:rsidR="00AC019F">
          <w:rPr>
            <w:noProof/>
            <w:webHidden/>
          </w:rPr>
          <w:t>89</w:t>
        </w:r>
        <w:r w:rsidR="0058263C">
          <w:rPr>
            <w:noProof/>
            <w:webHidden/>
          </w:rPr>
          <w:fldChar w:fldCharType="end"/>
        </w:r>
      </w:hyperlink>
    </w:p>
    <w:p w14:paraId="3C3FC2E5" w14:textId="7BF8A92A" w:rsidR="0058263C" w:rsidRDefault="00000000">
      <w:pPr>
        <w:pStyle w:val="TOC2"/>
        <w:tabs>
          <w:tab w:val="left" w:pos="1260"/>
          <w:tab w:val="right" w:leader="dot" w:pos="8296"/>
        </w:tabs>
        <w:rPr>
          <w:rFonts w:asciiTheme="minorHAnsi" w:eastAsiaTheme="minorEastAsia" w:hAnsiTheme="minorHAnsi" w:cstheme="minorBidi"/>
          <w:noProof/>
        </w:rPr>
      </w:pPr>
      <w:hyperlink w:anchor="_Toc38636814" w:history="1">
        <w:r w:rsidR="0058263C" w:rsidRPr="00CC1B67">
          <w:rPr>
            <w:rStyle w:val="ad"/>
            <w:noProof/>
          </w:rPr>
          <w:t>6</w:t>
        </w:r>
        <w:r w:rsidR="0058263C" w:rsidRPr="00CC1B67">
          <w:rPr>
            <w:rStyle w:val="ad"/>
            <w:noProof/>
          </w:rPr>
          <w:t>、</w:t>
        </w:r>
        <w:r w:rsidR="0058263C">
          <w:rPr>
            <w:rFonts w:asciiTheme="minorHAnsi" w:eastAsiaTheme="minorEastAsia" w:hAnsiTheme="minorHAnsi" w:cstheme="minorBidi"/>
            <w:noProof/>
          </w:rPr>
          <w:tab/>
        </w:r>
        <w:r w:rsidR="0058263C" w:rsidRPr="00CC1B67">
          <w:rPr>
            <w:rStyle w:val="ad"/>
            <w:noProof/>
          </w:rPr>
          <w:t>逻辑回归</w:t>
        </w:r>
        <w:r w:rsidR="0058263C" w:rsidRPr="00CC1B67">
          <w:rPr>
            <w:rStyle w:val="ad"/>
            <w:noProof/>
          </w:rPr>
          <w:t>(Logistic Regression)</w:t>
        </w:r>
        <w:r w:rsidR="0058263C">
          <w:rPr>
            <w:noProof/>
            <w:webHidden/>
          </w:rPr>
          <w:tab/>
        </w:r>
        <w:r w:rsidR="0058263C">
          <w:rPr>
            <w:noProof/>
            <w:webHidden/>
          </w:rPr>
          <w:fldChar w:fldCharType="begin"/>
        </w:r>
        <w:r w:rsidR="0058263C">
          <w:rPr>
            <w:noProof/>
            <w:webHidden/>
          </w:rPr>
          <w:instrText xml:space="preserve"> PAGEREF _Toc38636814 \h </w:instrText>
        </w:r>
        <w:r w:rsidR="0058263C">
          <w:rPr>
            <w:noProof/>
            <w:webHidden/>
          </w:rPr>
        </w:r>
        <w:r w:rsidR="0058263C">
          <w:rPr>
            <w:noProof/>
            <w:webHidden/>
          </w:rPr>
          <w:fldChar w:fldCharType="separate"/>
        </w:r>
        <w:r w:rsidR="00AC019F">
          <w:rPr>
            <w:noProof/>
            <w:webHidden/>
          </w:rPr>
          <w:t>89</w:t>
        </w:r>
        <w:r w:rsidR="0058263C">
          <w:rPr>
            <w:noProof/>
            <w:webHidden/>
          </w:rPr>
          <w:fldChar w:fldCharType="end"/>
        </w:r>
      </w:hyperlink>
    </w:p>
    <w:p w14:paraId="75248E06" w14:textId="5232DA5E" w:rsidR="0058263C" w:rsidRDefault="00000000">
      <w:pPr>
        <w:pStyle w:val="TOC3"/>
        <w:tabs>
          <w:tab w:val="right" w:leader="dot" w:pos="8296"/>
        </w:tabs>
        <w:rPr>
          <w:rFonts w:asciiTheme="minorHAnsi" w:eastAsiaTheme="minorEastAsia" w:hAnsiTheme="minorHAnsi" w:cstheme="minorBidi"/>
          <w:noProof/>
        </w:rPr>
      </w:pPr>
      <w:hyperlink w:anchor="_Toc38636815" w:history="1">
        <w:r w:rsidR="0058263C" w:rsidRPr="00CC1B67">
          <w:rPr>
            <w:rStyle w:val="ad"/>
            <w:noProof/>
          </w:rPr>
          <w:t xml:space="preserve">6.1 </w:t>
        </w:r>
        <w:r w:rsidR="0058263C" w:rsidRPr="00CC1B67">
          <w:rPr>
            <w:rStyle w:val="ad"/>
            <w:noProof/>
          </w:rPr>
          <w:t>分类问题</w:t>
        </w:r>
        <w:r w:rsidR="0058263C">
          <w:rPr>
            <w:noProof/>
            <w:webHidden/>
          </w:rPr>
          <w:tab/>
        </w:r>
        <w:r w:rsidR="0058263C">
          <w:rPr>
            <w:noProof/>
            <w:webHidden/>
          </w:rPr>
          <w:fldChar w:fldCharType="begin"/>
        </w:r>
        <w:r w:rsidR="0058263C">
          <w:rPr>
            <w:noProof/>
            <w:webHidden/>
          </w:rPr>
          <w:instrText xml:space="preserve"> PAGEREF _Toc38636815 \h </w:instrText>
        </w:r>
        <w:r w:rsidR="0058263C">
          <w:rPr>
            <w:noProof/>
            <w:webHidden/>
          </w:rPr>
        </w:r>
        <w:r w:rsidR="0058263C">
          <w:rPr>
            <w:noProof/>
            <w:webHidden/>
          </w:rPr>
          <w:fldChar w:fldCharType="separate"/>
        </w:r>
        <w:r w:rsidR="00AC019F">
          <w:rPr>
            <w:noProof/>
            <w:webHidden/>
          </w:rPr>
          <w:t>89</w:t>
        </w:r>
        <w:r w:rsidR="0058263C">
          <w:rPr>
            <w:noProof/>
            <w:webHidden/>
          </w:rPr>
          <w:fldChar w:fldCharType="end"/>
        </w:r>
      </w:hyperlink>
    </w:p>
    <w:p w14:paraId="16697D49" w14:textId="32512AAC" w:rsidR="0058263C" w:rsidRDefault="00000000">
      <w:pPr>
        <w:pStyle w:val="TOC3"/>
        <w:tabs>
          <w:tab w:val="right" w:leader="dot" w:pos="8296"/>
        </w:tabs>
        <w:rPr>
          <w:rFonts w:asciiTheme="minorHAnsi" w:eastAsiaTheme="minorEastAsia" w:hAnsiTheme="minorHAnsi" w:cstheme="minorBidi"/>
          <w:noProof/>
        </w:rPr>
      </w:pPr>
      <w:hyperlink w:anchor="_Toc38636816" w:history="1">
        <w:r w:rsidR="0058263C" w:rsidRPr="00CC1B67">
          <w:rPr>
            <w:rStyle w:val="ad"/>
            <w:noProof/>
          </w:rPr>
          <w:t xml:space="preserve">6.2 </w:t>
        </w:r>
        <w:r w:rsidR="0058263C" w:rsidRPr="00CC1B67">
          <w:rPr>
            <w:rStyle w:val="ad"/>
            <w:noProof/>
          </w:rPr>
          <w:t>假说表示</w:t>
        </w:r>
        <w:r w:rsidR="0058263C">
          <w:rPr>
            <w:noProof/>
            <w:webHidden/>
          </w:rPr>
          <w:tab/>
        </w:r>
        <w:r w:rsidR="0058263C">
          <w:rPr>
            <w:noProof/>
            <w:webHidden/>
          </w:rPr>
          <w:fldChar w:fldCharType="begin"/>
        </w:r>
        <w:r w:rsidR="0058263C">
          <w:rPr>
            <w:noProof/>
            <w:webHidden/>
          </w:rPr>
          <w:instrText xml:space="preserve"> PAGEREF _Toc38636816 \h </w:instrText>
        </w:r>
        <w:r w:rsidR="0058263C">
          <w:rPr>
            <w:noProof/>
            <w:webHidden/>
          </w:rPr>
        </w:r>
        <w:r w:rsidR="0058263C">
          <w:rPr>
            <w:noProof/>
            <w:webHidden/>
          </w:rPr>
          <w:fldChar w:fldCharType="separate"/>
        </w:r>
        <w:r w:rsidR="00AC019F">
          <w:rPr>
            <w:noProof/>
            <w:webHidden/>
          </w:rPr>
          <w:t>91</w:t>
        </w:r>
        <w:r w:rsidR="0058263C">
          <w:rPr>
            <w:noProof/>
            <w:webHidden/>
          </w:rPr>
          <w:fldChar w:fldCharType="end"/>
        </w:r>
      </w:hyperlink>
    </w:p>
    <w:p w14:paraId="67F80BCB" w14:textId="76C5C585" w:rsidR="0058263C" w:rsidRDefault="00000000">
      <w:pPr>
        <w:pStyle w:val="TOC3"/>
        <w:tabs>
          <w:tab w:val="right" w:leader="dot" w:pos="8296"/>
        </w:tabs>
        <w:rPr>
          <w:rFonts w:asciiTheme="minorHAnsi" w:eastAsiaTheme="minorEastAsia" w:hAnsiTheme="minorHAnsi" w:cstheme="minorBidi"/>
          <w:noProof/>
        </w:rPr>
      </w:pPr>
      <w:hyperlink w:anchor="_Toc38636817" w:history="1">
        <w:r w:rsidR="0058263C" w:rsidRPr="00CC1B67">
          <w:rPr>
            <w:rStyle w:val="ad"/>
            <w:noProof/>
          </w:rPr>
          <w:t xml:space="preserve">6.3 </w:t>
        </w:r>
        <w:r w:rsidR="0058263C" w:rsidRPr="00CC1B67">
          <w:rPr>
            <w:rStyle w:val="ad"/>
            <w:noProof/>
          </w:rPr>
          <w:t>判定边界</w:t>
        </w:r>
        <w:r w:rsidR="0058263C">
          <w:rPr>
            <w:noProof/>
            <w:webHidden/>
          </w:rPr>
          <w:tab/>
        </w:r>
        <w:r w:rsidR="0058263C">
          <w:rPr>
            <w:noProof/>
            <w:webHidden/>
          </w:rPr>
          <w:fldChar w:fldCharType="begin"/>
        </w:r>
        <w:r w:rsidR="0058263C">
          <w:rPr>
            <w:noProof/>
            <w:webHidden/>
          </w:rPr>
          <w:instrText xml:space="preserve"> PAGEREF _Toc38636817 \h </w:instrText>
        </w:r>
        <w:r w:rsidR="0058263C">
          <w:rPr>
            <w:noProof/>
            <w:webHidden/>
          </w:rPr>
        </w:r>
        <w:r w:rsidR="0058263C">
          <w:rPr>
            <w:noProof/>
            <w:webHidden/>
          </w:rPr>
          <w:fldChar w:fldCharType="separate"/>
        </w:r>
        <w:r w:rsidR="00AC019F">
          <w:rPr>
            <w:noProof/>
            <w:webHidden/>
          </w:rPr>
          <w:t>93</w:t>
        </w:r>
        <w:r w:rsidR="0058263C">
          <w:rPr>
            <w:noProof/>
            <w:webHidden/>
          </w:rPr>
          <w:fldChar w:fldCharType="end"/>
        </w:r>
      </w:hyperlink>
    </w:p>
    <w:p w14:paraId="31E96661" w14:textId="1868DFF6" w:rsidR="0058263C" w:rsidRDefault="00000000">
      <w:pPr>
        <w:pStyle w:val="TOC3"/>
        <w:tabs>
          <w:tab w:val="right" w:leader="dot" w:pos="8296"/>
        </w:tabs>
        <w:rPr>
          <w:rFonts w:asciiTheme="minorHAnsi" w:eastAsiaTheme="minorEastAsia" w:hAnsiTheme="minorHAnsi" w:cstheme="minorBidi"/>
          <w:noProof/>
        </w:rPr>
      </w:pPr>
      <w:hyperlink w:anchor="_Toc38636818" w:history="1">
        <w:r w:rsidR="0058263C" w:rsidRPr="00CC1B67">
          <w:rPr>
            <w:rStyle w:val="ad"/>
            <w:noProof/>
          </w:rPr>
          <w:t xml:space="preserve">6.4 </w:t>
        </w:r>
        <w:r w:rsidR="0058263C" w:rsidRPr="00CC1B67">
          <w:rPr>
            <w:rStyle w:val="ad"/>
            <w:noProof/>
          </w:rPr>
          <w:t>代价函数</w:t>
        </w:r>
        <w:r w:rsidR="0058263C">
          <w:rPr>
            <w:noProof/>
            <w:webHidden/>
          </w:rPr>
          <w:tab/>
        </w:r>
        <w:r w:rsidR="0058263C">
          <w:rPr>
            <w:noProof/>
            <w:webHidden/>
          </w:rPr>
          <w:fldChar w:fldCharType="begin"/>
        </w:r>
        <w:r w:rsidR="0058263C">
          <w:rPr>
            <w:noProof/>
            <w:webHidden/>
          </w:rPr>
          <w:instrText xml:space="preserve"> PAGEREF _Toc38636818 \h </w:instrText>
        </w:r>
        <w:r w:rsidR="0058263C">
          <w:rPr>
            <w:noProof/>
            <w:webHidden/>
          </w:rPr>
        </w:r>
        <w:r w:rsidR="0058263C">
          <w:rPr>
            <w:noProof/>
            <w:webHidden/>
          </w:rPr>
          <w:fldChar w:fldCharType="separate"/>
        </w:r>
        <w:r w:rsidR="00AC019F">
          <w:rPr>
            <w:noProof/>
            <w:webHidden/>
          </w:rPr>
          <w:t>95</w:t>
        </w:r>
        <w:r w:rsidR="0058263C">
          <w:rPr>
            <w:noProof/>
            <w:webHidden/>
          </w:rPr>
          <w:fldChar w:fldCharType="end"/>
        </w:r>
      </w:hyperlink>
    </w:p>
    <w:p w14:paraId="620965D6" w14:textId="52EF8FF4" w:rsidR="0058263C" w:rsidRDefault="00000000">
      <w:pPr>
        <w:pStyle w:val="TOC3"/>
        <w:tabs>
          <w:tab w:val="right" w:leader="dot" w:pos="8296"/>
        </w:tabs>
        <w:rPr>
          <w:rFonts w:asciiTheme="minorHAnsi" w:eastAsiaTheme="minorEastAsia" w:hAnsiTheme="minorHAnsi" w:cstheme="minorBidi"/>
          <w:noProof/>
        </w:rPr>
      </w:pPr>
      <w:hyperlink w:anchor="_Toc38636819" w:history="1">
        <w:r w:rsidR="0058263C" w:rsidRPr="00CC1B67">
          <w:rPr>
            <w:rStyle w:val="ad"/>
            <w:noProof/>
          </w:rPr>
          <w:t xml:space="preserve">6.5 </w:t>
        </w:r>
        <w:r w:rsidR="0058263C" w:rsidRPr="00CC1B67">
          <w:rPr>
            <w:rStyle w:val="ad"/>
            <w:noProof/>
          </w:rPr>
          <w:t>简化的成本函数和梯度下降</w:t>
        </w:r>
        <w:r w:rsidR="0058263C">
          <w:rPr>
            <w:noProof/>
            <w:webHidden/>
          </w:rPr>
          <w:tab/>
        </w:r>
        <w:r w:rsidR="0058263C">
          <w:rPr>
            <w:noProof/>
            <w:webHidden/>
          </w:rPr>
          <w:fldChar w:fldCharType="begin"/>
        </w:r>
        <w:r w:rsidR="0058263C">
          <w:rPr>
            <w:noProof/>
            <w:webHidden/>
          </w:rPr>
          <w:instrText xml:space="preserve"> PAGEREF _Toc38636819 \h </w:instrText>
        </w:r>
        <w:r w:rsidR="0058263C">
          <w:rPr>
            <w:noProof/>
            <w:webHidden/>
          </w:rPr>
        </w:r>
        <w:r w:rsidR="0058263C">
          <w:rPr>
            <w:noProof/>
            <w:webHidden/>
          </w:rPr>
          <w:fldChar w:fldCharType="separate"/>
        </w:r>
        <w:r w:rsidR="00AC019F">
          <w:rPr>
            <w:noProof/>
            <w:webHidden/>
          </w:rPr>
          <w:t>99</w:t>
        </w:r>
        <w:r w:rsidR="0058263C">
          <w:rPr>
            <w:noProof/>
            <w:webHidden/>
          </w:rPr>
          <w:fldChar w:fldCharType="end"/>
        </w:r>
      </w:hyperlink>
    </w:p>
    <w:p w14:paraId="1D94B157" w14:textId="7FFFCC41" w:rsidR="0058263C" w:rsidRDefault="00000000">
      <w:pPr>
        <w:pStyle w:val="TOC3"/>
        <w:tabs>
          <w:tab w:val="right" w:leader="dot" w:pos="8296"/>
        </w:tabs>
        <w:rPr>
          <w:rFonts w:asciiTheme="minorHAnsi" w:eastAsiaTheme="minorEastAsia" w:hAnsiTheme="minorHAnsi" w:cstheme="minorBidi"/>
          <w:noProof/>
        </w:rPr>
      </w:pPr>
      <w:hyperlink w:anchor="_Toc38636820" w:history="1">
        <w:r w:rsidR="0058263C" w:rsidRPr="00CC1B67">
          <w:rPr>
            <w:rStyle w:val="ad"/>
            <w:noProof/>
          </w:rPr>
          <w:t xml:space="preserve">6.6 </w:t>
        </w:r>
        <w:r w:rsidR="0058263C" w:rsidRPr="00CC1B67">
          <w:rPr>
            <w:rStyle w:val="ad"/>
            <w:noProof/>
          </w:rPr>
          <w:t>高级优化</w:t>
        </w:r>
        <w:r w:rsidR="0058263C">
          <w:rPr>
            <w:noProof/>
            <w:webHidden/>
          </w:rPr>
          <w:tab/>
        </w:r>
        <w:r w:rsidR="0058263C">
          <w:rPr>
            <w:noProof/>
            <w:webHidden/>
          </w:rPr>
          <w:fldChar w:fldCharType="begin"/>
        </w:r>
        <w:r w:rsidR="0058263C">
          <w:rPr>
            <w:noProof/>
            <w:webHidden/>
          </w:rPr>
          <w:instrText xml:space="preserve"> PAGEREF _Toc38636820 \h </w:instrText>
        </w:r>
        <w:r w:rsidR="0058263C">
          <w:rPr>
            <w:noProof/>
            <w:webHidden/>
          </w:rPr>
        </w:r>
        <w:r w:rsidR="0058263C">
          <w:rPr>
            <w:noProof/>
            <w:webHidden/>
          </w:rPr>
          <w:fldChar w:fldCharType="separate"/>
        </w:r>
        <w:r w:rsidR="00AC019F">
          <w:rPr>
            <w:noProof/>
            <w:webHidden/>
          </w:rPr>
          <w:t>102</w:t>
        </w:r>
        <w:r w:rsidR="0058263C">
          <w:rPr>
            <w:noProof/>
            <w:webHidden/>
          </w:rPr>
          <w:fldChar w:fldCharType="end"/>
        </w:r>
      </w:hyperlink>
    </w:p>
    <w:p w14:paraId="6C640DFA" w14:textId="5EE4A4C6" w:rsidR="0058263C" w:rsidRDefault="00000000">
      <w:pPr>
        <w:pStyle w:val="TOC3"/>
        <w:tabs>
          <w:tab w:val="right" w:leader="dot" w:pos="8296"/>
        </w:tabs>
        <w:rPr>
          <w:rFonts w:asciiTheme="minorHAnsi" w:eastAsiaTheme="minorEastAsia" w:hAnsiTheme="minorHAnsi" w:cstheme="minorBidi"/>
          <w:noProof/>
        </w:rPr>
      </w:pPr>
      <w:hyperlink w:anchor="_Toc38636821" w:history="1">
        <w:r w:rsidR="0058263C" w:rsidRPr="00CC1B67">
          <w:rPr>
            <w:rStyle w:val="ad"/>
            <w:noProof/>
          </w:rPr>
          <w:t xml:space="preserve">6.7 </w:t>
        </w:r>
        <w:r w:rsidR="0058263C" w:rsidRPr="00CC1B67">
          <w:rPr>
            <w:rStyle w:val="ad"/>
            <w:noProof/>
          </w:rPr>
          <w:t>多类别分类：一对多</w:t>
        </w:r>
        <w:r w:rsidR="0058263C">
          <w:rPr>
            <w:noProof/>
            <w:webHidden/>
          </w:rPr>
          <w:tab/>
        </w:r>
        <w:r w:rsidR="0058263C">
          <w:rPr>
            <w:noProof/>
            <w:webHidden/>
          </w:rPr>
          <w:fldChar w:fldCharType="begin"/>
        </w:r>
        <w:r w:rsidR="0058263C">
          <w:rPr>
            <w:noProof/>
            <w:webHidden/>
          </w:rPr>
          <w:instrText xml:space="preserve"> PAGEREF _Toc38636821 \h </w:instrText>
        </w:r>
        <w:r w:rsidR="0058263C">
          <w:rPr>
            <w:noProof/>
            <w:webHidden/>
          </w:rPr>
        </w:r>
        <w:r w:rsidR="0058263C">
          <w:rPr>
            <w:noProof/>
            <w:webHidden/>
          </w:rPr>
          <w:fldChar w:fldCharType="separate"/>
        </w:r>
        <w:r w:rsidR="00AC019F">
          <w:rPr>
            <w:noProof/>
            <w:webHidden/>
          </w:rPr>
          <w:t>106</w:t>
        </w:r>
        <w:r w:rsidR="0058263C">
          <w:rPr>
            <w:noProof/>
            <w:webHidden/>
          </w:rPr>
          <w:fldChar w:fldCharType="end"/>
        </w:r>
      </w:hyperlink>
    </w:p>
    <w:p w14:paraId="55791293" w14:textId="75EA759A" w:rsidR="0058263C" w:rsidRDefault="00000000">
      <w:pPr>
        <w:pStyle w:val="TOC2"/>
        <w:tabs>
          <w:tab w:val="left" w:pos="1260"/>
          <w:tab w:val="right" w:leader="dot" w:pos="8296"/>
        </w:tabs>
        <w:rPr>
          <w:rFonts w:asciiTheme="minorHAnsi" w:eastAsiaTheme="minorEastAsia" w:hAnsiTheme="minorHAnsi" w:cstheme="minorBidi"/>
          <w:noProof/>
        </w:rPr>
      </w:pPr>
      <w:hyperlink w:anchor="_Toc38636822" w:history="1">
        <w:r w:rsidR="0058263C" w:rsidRPr="00CC1B67">
          <w:rPr>
            <w:rStyle w:val="ad"/>
            <w:noProof/>
          </w:rPr>
          <w:t>7</w:t>
        </w:r>
        <w:r w:rsidR="0058263C" w:rsidRPr="00CC1B67">
          <w:rPr>
            <w:rStyle w:val="ad"/>
            <w:noProof/>
          </w:rPr>
          <w:t>、</w:t>
        </w:r>
        <w:r w:rsidR="0058263C">
          <w:rPr>
            <w:rFonts w:asciiTheme="minorHAnsi" w:eastAsiaTheme="minorEastAsia" w:hAnsiTheme="minorHAnsi" w:cstheme="minorBidi"/>
            <w:noProof/>
          </w:rPr>
          <w:tab/>
        </w:r>
        <w:r w:rsidR="0058263C" w:rsidRPr="00CC1B67">
          <w:rPr>
            <w:rStyle w:val="ad"/>
            <w:noProof/>
          </w:rPr>
          <w:t>正则化</w:t>
        </w:r>
        <w:r w:rsidR="0058263C" w:rsidRPr="00CC1B67">
          <w:rPr>
            <w:rStyle w:val="ad"/>
            <w:noProof/>
          </w:rPr>
          <w:t>(Regularization)</w:t>
        </w:r>
        <w:r w:rsidR="0058263C">
          <w:rPr>
            <w:noProof/>
            <w:webHidden/>
          </w:rPr>
          <w:tab/>
        </w:r>
        <w:r w:rsidR="0058263C">
          <w:rPr>
            <w:noProof/>
            <w:webHidden/>
          </w:rPr>
          <w:fldChar w:fldCharType="begin"/>
        </w:r>
        <w:r w:rsidR="0058263C">
          <w:rPr>
            <w:noProof/>
            <w:webHidden/>
          </w:rPr>
          <w:instrText xml:space="preserve"> PAGEREF _Toc38636822 \h </w:instrText>
        </w:r>
        <w:r w:rsidR="0058263C">
          <w:rPr>
            <w:noProof/>
            <w:webHidden/>
          </w:rPr>
        </w:r>
        <w:r w:rsidR="0058263C">
          <w:rPr>
            <w:noProof/>
            <w:webHidden/>
          </w:rPr>
          <w:fldChar w:fldCharType="separate"/>
        </w:r>
        <w:r w:rsidR="00AC019F">
          <w:rPr>
            <w:noProof/>
            <w:webHidden/>
          </w:rPr>
          <w:t>109</w:t>
        </w:r>
        <w:r w:rsidR="0058263C">
          <w:rPr>
            <w:noProof/>
            <w:webHidden/>
          </w:rPr>
          <w:fldChar w:fldCharType="end"/>
        </w:r>
      </w:hyperlink>
    </w:p>
    <w:p w14:paraId="20CA7AD4" w14:textId="4BB377EE" w:rsidR="0058263C" w:rsidRDefault="00000000">
      <w:pPr>
        <w:pStyle w:val="TOC3"/>
        <w:tabs>
          <w:tab w:val="right" w:leader="dot" w:pos="8296"/>
        </w:tabs>
        <w:rPr>
          <w:rFonts w:asciiTheme="minorHAnsi" w:eastAsiaTheme="minorEastAsia" w:hAnsiTheme="minorHAnsi" w:cstheme="minorBidi"/>
          <w:noProof/>
        </w:rPr>
      </w:pPr>
      <w:hyperlink w:anchor="_Toc38636823" w:history="1">
        <w:r w:rsidR="0058263C" w:rsidRPr="00CC1B67">
          <w:rPr>
            <w:rStyle w:val="ad"/>
            <w:noProof/>
          </w:rPr>
          <w:t xml:space="preserve">7.1 </w:t>
        </w:r>
        <w:r w:rsidR="0058263C" w:rsidRPr="00CC1B67">
          <w:rPr>
            <w:rStyle w:val="ad"/>
            <w:noProof/>
          </w:rPr>
          <w:t>过拟合的问题</w:t>
        </w:r>
        <w:r w:rsidR="0058263C">
          <w:rPr>
            <w:noProof/>
            <w:webHidden/>
          </w:rPr>
          <w:tab/>
        </w:r>
        <w:r w:rsidR="0058263C">
          <w:rPr>
            <w:noProof/>
            <w:webHidden/>
          </w:rPr>
          <w:fldChar w:fldCharType="begin"/>
        </w:r>
        <w:r w:rsidR="0058263C">
          <w:rPr>
            <w:noProof/>
            <w:webHidden/>
          </w:rPr>
          <w:instrText xml:space="preserve"> PAGEREF _Toc38636823 \h </w:instrText>
        </w:r>
        <w:r w:rsidR="0058263C">
          <w:rPr>
            <w:noProof/>
            <w:webHidden/>
          </w:rPr>
        </w:r>
        <w:r w:rsidR="0058263C">
          <w:rPr>
            <w:noProof/>
            <w:webHidden/>
          </w:rPr>
          <w:fldChar w:fldCharType="separate"/>
        </w:r>
        <w:r w:rsidR="00AC019F">
          <w:rPr>
            <w:noProof/>
            <w:webHidden/>
          </w:rPr>
          <w:t>109</w:t>
        </w:r>
        <w:r w:rsidR="0058263C">
          <w:rPr>
            <w:noProof/>
            <w:webHidden/>
          </w:rPr>
          <w:fldChar w:fldCharType="end"/>
        </w:r>
      </w:hyperlink>
    </w:p>
    <w:p w14:paraId="12D6E04C" w14:textId="6A583902" w:rsidR="0058263C" w:rsidRDefault="00000000">
      <w:pPr>
        <w:pStyle w:val="TOC3"/>
        <w:tabs>
          <w:tab w:val="right" w:leader="dot" w:pos="8296"/>
        </w:tabs>
        <w:rPr>
          <w:rFonts w:asciiTheme="minorHAnsi" w:eastAsiaTheme="minorEastAsia" w:hAnsiTheme="minorHAnsi" w:cstheme="minorBidi"/>
          <w:noProof/>
        </w:rPr>
      </w:pPr>
      <w:hyperlink w:anchor="_Toc38636824" w:history="1">
        <w:r w:rsidR="0058263C" w:rsidRPr="00CC1B67">
          <w:rPr>
            <w:rStyle w:val="ad"/>
            <w:noProof/>
          </w:rPr>
          <w:t xml:space="preserve">7.2 </w:t>
        </w:r>
        <w:r w:rsidR="0058263C" w:rsidRPr="00CC1B67">
          <w:rPr>
            <w:rStyle w:val="ad"/>
            <w:noProof/>
          </w:rPr>
          <w:t>代价函数</w:t>
        </w:r>
        <w:r w:rsidR="0058263C">
          <w:rPr>
            <w:noProof/>
            <w:webHidden/>
          </w:rPr>
          <w:tab/>
        </w:r>
        <w:r w:rsidR="0058263C">
          <w:rPr>
            <w:noProof/>
            <w:webHidden/>
          </w:rPr>
          <w:fldChar w:fldCharType="begin"/>
        </w:r>
        <w:r w:rsidR="0058263C">
          <w:rPr>
            <w:noProof/>
            <w:webHidden/>
          </w:rPr>
          <w:instrText xml:space="preserve"> PAGEREF _Toc38636824 \h </w:instrText>
        </w:r>
        <w:r w:rsidR="0058263C">
          <w:rPr>
            <w:noProof/>
            <w:webHidden/>
          </w:rPr>
        </w:r>
        <w:r w:rsidR="0058263C">
          <w:rPr>
            <w:noProof/>
            <w:webHidden/>
          </w:rPr>
          <w:fldChar w:fldCharType="separate"/>
        </w:r>
        <w:r w:rsidR="00AC019F">
          <w:rPr>
            <w:noProof/>
            <w:webHidden/>
          </w:rPr>
          <w:t>111</w:t>
        </w:r>
        <w:r w:rsidR="0058263C">
          <w:rPr>
            <w:noProof/>
            <w:webHidden/>
          </w:rPr>
          <w:fldChar w:fldCharType="end"/>
        </w:r>
      </w:hyperlink>
    </w:p>
    <w:p w14:paraId="58678FCF" w14:textId="0F174B1D" w:rsidR="0058263C" w:rsidRDefault="00000000">
      <w:pPr>
        <w:pStyle w:val="TOC3"/>
        <w:tabs>
          <w:tab w:val="right" w:leader="dot" w:pos="8296"/>
        </w:tabs>
        <w:rPr>
          <w:rFonts w:asciiTheme="minorHAnsi" w:eastAsiaTheme="minorEastAsia" w:hAnsiTheme="minorHAnsi" w:cstheme="minorBidi"/>
          <w:noProof/>
        </w:rPr>
      </w:pPr>
      <w:hyperlink w:anchor="_Toc38636825" w:history="1">
        <w:r w:rsidR="0058263C" w:rsidRPr="00CC1B67">
          <w:rPr>
            <w:rStyle w:val="ad"/>
            <w:noProof/>
          </w:rPr>
          <w:t xml:space="preserve">7.3 </w:t>
        </w:r>
        <w:r w:rsidR="0058263C" w:rsidRPr="00CC1B67">
          <w:rPr>
            <w:rStyle w:val="ad"/>
            <w:noProof/>
          </w:rPr>
          <w:t>正则化线性回归</w:t>
        </w:r>
        <w:r w:rsidR="0058263C">
          <w:rPr>
            <w:noProof/>
            <w:webHidden/>
          </w:rPr>
          <w:tab/>
        </w:r>
        <w:r w:rsidR="0058263C">
          <w:rPr>
            <w:noProof/>
            <w:webHidden/>
          </w:rPr>
          <w:fldChar w:fldCharType="begin"/>
        </w:r>
        <w:r w:rsidR="0058263C">
          <w:rPr>
            <w:noProof/>
            <w:webHidden/>
          </w:rPr>
          <w:instrText xml:space="preserve"> PAGEREF _Toc38636825 \h </w:instrText>
        </w:r>
        <w:r w:rsidR="0058263C">
          <w:rPr>
            <w:noProof/>
            <w:webHidden/>
          </w:rPr>
        </w:r>
        <w:r w:rsidR="0058263C">
          <w:rPr>
            <w:noProof/>
            <w:webHidden/>
          </w:rPr>
          <w:fldChar w:fldCharType="separate"/>
        </w:r>
        <w:r w:rsidR="00AC019F">
          <w:rPr>
            <w:noProof/>
            <w:webHidden/>
          </w:rPr>
          <w:t>113</w:t>
        </w:r>
        <w:r w:rsidR="0058263C">
          <w:rPr>
            <w:noProof/>
            <w:webHidden/>
          </w:rPr>
          <w:fldChar w:fldCharType="end"/>
        </w:r>
      </w:hyperlink>
    </w:p>
    <w:p w14:paraId="1804EDFD" w14:textId="7839A910" w:rsidR="0058263C" w:rsidRDefault="00000000">
      <w:pPr>
        <w:pStyle w:val="TOC3"/>
        <w:tabs>
          <w:tab w:val="right" w:leader="dot" w:pos="8296"/>
        </w:tabs>
        <w:rPr>
          <w:rFonts w:asciiTheme="minorHAnsi" w:eastAsiaTheme="minorEastAsia" w:hAnsiTheme="minorHAnsi" w:cstheme="minorBidi"/>
          <w:noProof/>
        </w:rPr>
      </w:pPr>
      <w:hyperlink w:anchor="_Toc38636826" w:history="1">
        <w:r w:rsidR="0058263C" w:rsidRPr="00CC1B67">
          <w:rPr>
            <w:rStyle w:val="ad"/>
            <w:noProof/>
          </w:rPr>
          <w:t xml:space="preserve">7.4 </w:t>
        </w:r>
        <w:r w:rsidR="0058263C" w:rsidRPr="00CC1B67">
          <w:rPr>
            <w:rStyle w:val="ad"/>
            <w:noProof/>
          </w:rPr>
          <w:t>正则化的逻辑回归模型</w:t>
        </w:r>
        <w:r w:rsidR="0058263C">
          <w:rPr>
            <w:noProof/>
            <w:webHidden/>
          </w:rPr>
          <w:tab/>
        </w:r>
        <w:r w:rsidR="0058263C">
          <w:rPr>
            <w:noProof/>
            <w:webHidden/>
          </w:rPr>
          <w:fldChar w:fldCharType="begin"/>
        </w:r>
        <w:r w:rsidR="0058263C">
          <w:rPr>
            <w:noProof/>
            <w:webHidden/>
          </w:rPr>
          <w:instrText xml:space="preserve"> PAGEREF _Toc38636826 \h </w:instrText>
        </w:r>
        <w:r w:rsidR="0058263C">
          <w:rPr>
            <w:noProof/>
            <w:webHidden/>
          </w:rPr>
        </w:r>
        <w:r w:rsidR="0058263C">
          <w:rPr>
            <w:noProof/>
            <w:webHidden/>
          </w:rPr>
          <w:fldChar w:fldCharType="separate"/>
        </w:r>
        <w:r w:rsidR="00AC019F">
          <w:rPr>
            <w:noProof/>
            <w:webHidden/>
          </w:rPr>
          <w:t>114</w:t>
        </w:r>
        <w:r w:rsidR="0058263C">
          <w:rPr>
            <w:noProof/>
            <w:webHidden/>
          </w:rPr>
          <w:fldChar w:fldCharType="end"/>
        </w:r>
      </w:hyperlink>
    </w:p>
    <w:p w14:paraId="102ACB12" w14:textId="43563258" w:rsidR="0058263C" w:rsidRDefault="00000000">
      <w:pPr>
        <w:pStyle w:val="TOC1"/>
        <w:tabs>
          <w:tab w:val="right" w:leader="dot" w:pos="8296"/>
        </w:tabs>
        <w:rPr>
          <w:rFonts w:asciiTheme="minorHAnsi" w:eastAsiaTheme="minorEastAsia" w:hAnsiTheme="minorHAnsi" w:cstheme="minorBidi"/>
          <w:noProof/>
        </w:rPr>
      </w:pPr>
      <w:hyperlink w:anchor="_Toc38636827" w:history="1">
        <w:r w:rsidR="0058263C" w:rsidRPr="00CC1B67">
          <w:rPr>
            <w:rStyle w:val="ad"/>
            <w:noProof/>
          </w:rPr>
          <w:t>第</w:t>
        </w:r>
        <w:r w:rsidR="0058263C" w:rsidRPr="00CC1B67">
          <w:rPr>
            <w:rStyle w:val="ad"/>
            <w:noProof/>
          </w:rPr>
          <w:t>4</w:t>
        </w:r>
        <w:r w:rsidR="0058263C" w:rsidRPr="00CC1B67">
          <w:rPr>
            <w:rStyle w:val="ad"/>
            <w:noProof/>
          </w:rPr>
          <w:t>周</w:t>
        </w:r>
        <w:r w:rsidR="0058263C">
          <w:rPr>
            <w:noProof/>
            <w:webHidden/>
          </w:rPr>
          <w:tab/>
        </w:r>
        <w:r w:rsidR="0058263C">
          <w:rPr>
            <w:noProof/>
            <w:webHidden/>
          </w:rPr>
          <w:fldChar w:fldCharType="begin"/>
        </w:r>
        <w:r w:rsidR="0058263C">
          <w:rPr>
            <w:noProof/>
            <w:webHidden/>
          </w:rPr>
          <w:instrText xml:space="preserve"> PAGEREF _Toc38636827 \h </w:instrText>
        </w:r>
        <w:r w:rsidR="0058263C">
          <w:rPr>
            <w:noProof/>
            <w:webHidden/>
          </w:rPr>
        </w:r>
        <w:r w:rsidR="0058263C">
          <w:rPr>
            <w:noProof/>
            <w:webHidden/>
          </w:rPr>
          <w:fldChar w:fldCharType="separate"/>
        </w:r>
        <w:r w:rsidR="00AC019F">
          <w:rPr>
            <w:noProof/>
            <w:webHidden/>
          </w:rPr>
          <w:t>116</w:t>
        </w:r>
        <w:r w:rsidR="0058263C">
          <w:rPr>
            <w:noProof/>
            <w:webHidden/>
          </w:rPr>
          <w:fldChar w:fldCharType="end"/>
        </w:r>
      </w:hyperlink>
    </w:p>
    <w:p w14:paraId="54BD21F1" w14:textId="22D5E39F" w:rsidR="0058263C" w:rsidRDefault="00000000">
      <w:pPr>
        <w:pStyle w:val="TOC2"/>
        <w:tabs>
          <w:tab w:val="left" w:pos="1260"/>
          <w:tab w:val="right" w:leader="dot" w:pos="8296"/>
        </w:tabs>
        <w:rPr>
          <w:rFonts w:asciiTheme="minorHAnsi" w:eastAsiaTheme="minorEastAsia" w:hAnsiTheme="minorHAnsi" w:cstheme="minorBidi"/>
          <w:noProof/>
        </w:rPr>
      </w:pPr>
      <w:hyperlink w:anchor="_Toc38636828" w:history="1">
        <w:r w:rsidR="0058263C" w:rsidRPr="00CC1B67">
          <w:rPr>
            <w:rStyle w:val="ad"/>
            <w:noProof/>
          </w:rPr>
          <w:t>8</w:t>
        </w:r>
        <w:r w:rsidR="0058263C" w:rsidRPr="00CC1B67">
          <w:rPr>
            <w:rStyle w:val="ad"/>
            <w:noProof/>
          </w:rPr>
          <w:t>、</w:t>
        </w:r>
        <w:r w:rsidR="0058263C">
          <w:rPr>
            <w:rFonts w:asciiTheme="minorHAnsi" w:eastAsiaTheme="minorEastAsia" w:hAnsiTheme="minorHAnsi" w:cstheme="minorBidi"/>
            <w:noProof/>
          </w:rPr>
          <w:tab/>
        </w:r>
        <w:r w:rsidR="0058263C" w:rsidRPr="00CC1B67">
          <w:rPr>
            <w:rStyle w:val="ad"/>
            <w:noProof/>
          </w:rPr>
          <w:t>神经网络：表述</w:t>
        </w:r>
        <w:r w:rsidR="0058263C" w:rsidRPr="00CC1B67">
          <w:rPr>
            <w:rStyle w:val="ad"/>
            <w:noProof/>
          </w:rPr>
          <w:t>(Neural Networks: Representation)</w:t>
        </w:r>
        <w:r w:rsidR="0058263C">
          <w:rPr>
            <w:noProof/>
            <w:webHidden/>
          </w:rPr>
          <w:tab/>
        </w:r>
        <w:r w:rsidR="0058263C">
          <w:rPr>
            <w:noProof/>
            <w:webHidden/>
          </w:rPr>
          <w:fldChar w:fldCharType="begin"/>
        </w:r>
        <w:r w:rsidR="0058263C">
          <w:rPr>
            <w:noProof/>
            <w:webHidden/>
          </w:rPr>
          <w:instrText xml:space="preserve"> PAGEREF _Toc38636828 \h </w:instrText>
        </w:r>
        <w:r w:rsidR="0058263C">
          <w:rPr>
            <w:noProof/>
            <w:webHidden/>
          </w:rPr>
        </w:r>
        <w:r w:rsidR="0058263C">
          <w:rPr>
            <w:noProof/>
            <w:webHidden/>
          </w:rPr>
          <w:fldChar w:fldCharType="separate"/>
        </w:r>
        <w:r w:rsidR="00AC019F">
          <w:rPr>
            <w:noProof/>
            <w:webHidden/>
          </w:rPr>
          <w:t>116</w:t>
        </w:r>
        <w:r w:rsidR="0058263C">
          <w:rPr>
            <w:noProof/>
            <w:webHidden/>
          </w:rPr>
          <w:fldChar w:fldCharType="end"/>
        </w:r>
      </w:hyperlink>
    </w:p>
    <w:p w14:paraId="76CC016D" w14:textId="03F68FCF" w:rsidR="0058263C" w:rsidRDefault="00000000">
      <w:pPr>
        <w:pStyle w:val="TOC3"/>
        <w:tabs>
          <w:tab w:val="right" w:leader="dot" w:pos="8296"/>
        </w:tabs>
        <w:rPr>
          <w:rFonts w:asciiTheme="minorHAnsi" w:eastAsiaTheme="minorEastAsia" w:hAnsiTheme="minorHAnsi" w:cstheme="minorBidi"/>
          <w:noProof/>
        </w:rPr>
      </w:pPr>
      <w:hyperlink w:anchor="_Toc38636829" w:history="1">
        <w:r w:rsidR="0058263C" w:rsidRPr="00CC1B67">
          <w:rPr>
            <w:rStyle w:val="ad"/>
            <w:noProof/>
          </w:rPr>
          <w:t xml:space="preserve">8.1 </w:t>
        </w:r>
        <w:r w:rsidR="0058263C" w:rsidRPr="00CC1B67">
          <w:rPr>
            <w:rStyle w:val="ad"/>
            <w:noProof/>
          </w:rPr>
          <w:t>非线性假设</w:t>
        </w:r>
        <w:r w:rsidR="0058263C">
          <w:rPr>
            <w:noProof/>
            <w:webHidden/>
          </w:rPr>
          <w:tab/>
        </w:r>
        <w:r w:rsidR="0058263C">
          <w:rPr>
            <w:noProof/>
            <w:webHidden/>
          </w:rPr>
          <w:fldChar w:fldCharType="begin"/>
        </w:r>
        <w:r w:rsidR="0058263C">
          <w:rPr>
            <w:noProof/>
            <w:webHidden/>
          </w:rPr>
          <w:instrText xml:space="preserve"> PAGEREF _Toc38636829 \h </w:instrText>
        </w:r>
        <w:r w:rsidR="0058263C">
          <w:rPr>
            <w:noProof/>
            <w:webHidden/>
          </w:rPr>
        </w:r>
        <w:r w:rsidR="0058263C">
          <w:rPr>
            <w:noProof/>
            <w:webHidden/>
          </w:rPr>
          <w:fldChar w:fldCharType="separate"/>
        </w:r>
        <w:r w:rsidR="00AC019F">
          <w:rPr>
            <w:noProof/>
            <w:webHidden/>
          </w:rPr>
          <w:t>116</w:t>
        </w:r>
        <w:r w:rsidR="0058263C">
          <w:rPr>
            <w:noProof/>
            <w:webHidden/>
          </w:rPr>
          <w:fldChar w:fldCharType="end"/>
        </w:r>
      </w:hyperlink>
    </w:p>
    <w:p w14:paraId="0B5F9B80" w14:textId="4C7F14A4" w:rsidR="0058263C" w:rsidRDefault="00000000">
      <w:pPr>
        <w:pStyle w:val="TOC3"/>
        <w:tabs>
          <w:tab w:val="right" w:leader="dot" w:pos="8296"/>
        </w:tabs>
        <w:rPr>
          <w:rFonts w:asciiTheme="minorHAnsi" w:eastAsiaTheme="minorEastAsia" w:hAnsiTheme="minorHAnsi" w:cstheme="minorBidi"/>
          <w:noProof/>
        </w:rPr>
      </w:pPr>
      <w:hyperlink w:anchor="_Toc38636830" w:history="1">
        <w:r w:rsidR="0058263C" w:rsidRPr="00CC1B67">
          <w:rPr>
            <w:rStyle w:val="ad"/>
            <w:noProof/>
          </w:rPr>
          <w:t xml:space="preserve">8.2 </w:t>
        </w:r>
        <w:r w:rsidR="0058263C" w:rsidRPr="00CC1B67">
          <w:rPr>
            <w:rStyle w:val="ad"/>
            <w:noProof/>
          </w:rPr>
          <w:t>神经元和大脑</w:t>
        </w:r>
        <w:r w:rsidR="0058263C">
          <w:rPr>
            <w:noProof/>
            <w:webHidden/>
          </w:rPr>
          <w:tab/>
        </w:r>
        <w:r w:rsidR="0058263C">
          <w:rPr>
            <w:noProof/>
            <w:webHidden/>
          </w:rPr>
          <w:fldChar w:fldCharType="begin"/>
        </w:r>
        <w:r w:rsidR="0058263C">
          <w:rPr>
            <w:noProof/>
            <w:webHidden/>
          </w:rPr>
          <w:instrText xml:space="preserve"> PAGEREF _Toc38636830 \h </w:instrText>
        </w:r>
        <w:r w:rsidR="0058263C">
          <w:rPr>
            <w:noProof/>
            <w:webHidden/>
          </w:rPr>
        </w:r>
        <w:r w:rsidR="0058263C">
          <w:rPr>
            <w:noProof/>
            <w:webHidden/>
          </w:rPr>
          <w:fldChar w:fldCharType="separate"/>
        </w:r>
        <w:r w:rsidR="00AC019F">
          <w:rPr>
            <w:noProof/>
            <w:webHidden/>
          </w:rPr>
          <w:t>118</w:t>
        </w:r>
        <w:r w:rsidR="0058263C">
          <w:rPr>
            <w:noProof/>
            <w:webHidden/>
          </w:rPr>
          <w:fldChar w:fldCharType="end"/>
        </w:r>
      </w:hyperlink>
    </w:p>
    <w:p w14:paraId="6DDD3C5D" w14:textId="5615F8EB" w:rsidR="0058263C" w:rsidRDefault="00000000">
      <w:pPr>
        <w:pStyle w:val="TOC3"/>
        <w:tabs>
          <w:tab w:val="right" w:leader="dot" w:pos="8296"/>
        </w:tabs>
        <w:rPr>
          <w:rFonts w:asciiTheme="minorHAnsi" w:eastAsiaTheme="minorEastAsia" w:hAnsiTheme="minorHAnsi" w:cstheme="minorBidi"/>
          <w:noProof/>
        </w:rPr>
      </w:pPr>
      <w:hyperlink w:anchor="_Toc38636831" w:history="1">
        <w:r w:rsidR="0058263C" w:rsidRPr="00CC1B67">
          <w:rPr>
            <w:rStyle w:val="ad"/>
            <w:noProof/>
          </w:rPr>
          <w:t xml:space="preserve">8.3 </w:t>
        </w:r>
        <w:r w:rsidR="0058263C" w:rsidRPr="00CC1B67">
          <w:rPr>
            <w:rStyle w:val="ad"/>
            <w:noProof/>
          </w:rPr>
          <w:t>模型表示</w:t>
        </w:r>
        <w:r w:rsidR="0058263C" w:rsidRPr="00CC1B67">
          <w:rPr>
            <w:rStyle w:val="ad"/>
            <w:noProof/>
          </w:rPr>
          <w:t>1</w:t>
        </w:r>
        <w:r w:rsidR="0058263C">
          <w:rPr>
            <w:noProof/>
            <w:webHidden/>
          </w:rPr>
          <w:tab/>
        </w:r>
        <w:r w:rsidR="0058263C">
          <w:rPr>
            <w:noProof/>
            <w:webHidden/>
          </w:rPr>
          <w:fldChar w:fldCharType="begin"/>
        </w:r>
        <w:r w:rsidR="0058263C">
          <w:rPr>
            <w:noProof/>
            <w:webHidden/>
          </w:rPr>
          <w:instrText xml:space="preserve"> PAGEREF _Toc38636831 \h </w:instrText>
        </w:r>
        <w:r w:rsidR="0058263C">
          <w:rPr>
            <w:noProof/>
            <w:webHidden/>
          </w:rPr>
        </w:r>
        <w:r w:rsidR="0058263C">
          <w:rPr>
            <w:noProof/>
            <w:webHidden/>
          </w:rPr>
          <w:fldChar w:fldCharType="separate"/>
        </w:r>
        <w:r w:rsidR="00AC019F">
          <w:rPr>
            <w:noProof/>
            <w:webHidden/>
          </w:rPr>
          <w:t>122</w:t>
        </w:r>
        <w:r w:rsidR="0058263C">
          <w:rPr>
            <w:noProof/>
            <w:webHidden/>
          </w:rPr>
          <w:fldChar w:fldCharType="end"/>
        </w:r>
      </w:hyperlink>
    </w:p>
    <w:p w14:paraId="5B61A4D5" w14:textId="783D2DB2" w:rsidR="0058263C" w:rsidRDefault="00000000">
      <w:pPr>
        <w:pStyle w:val="TOC3"/>
        <w:tabs>
          <w:tab w:val="right" w:leader="dot" w:pos="8296"/>
        </w:tabs>
        <w:rPr>
          <w:rFonts w:asciiTheme="minorHAnsi" w:eastAsiaTheme="minorEastAsia" w:hAnsiTheme="minorHAnsi" w:cstheme="minorBidi"/>
          <w:noProof/>
        </w:rPr>
      </w:pPr>
      <w:hyperlink w:anchor="_Toc38636832" w:history="1">
        <w:r w:rsidR="0058263C" w:rsidRPr="00CC1B67">
          <w:rPr>
            <w:rStyle w:val="ad"/>
            <w:noProof/>
          </w:rPr>
          <w:t xml:space="preserve">8.4 </w:t>
        </w:r>
        <w:r w:rsidR="0058263C" w:rsidRPr="00CC1B67">
          <w:rPr>
            <w:rStyle w:val="ad"/>
            <w:noProof/>
          </w:rPr>
          <w:t>模型表示</w:t>
        </w:r>
        <w:r w:rsidR="0058263C" w:rsidRPr="00CC1B67">
          <w:rPr>
            <w:rStyle w:val="ad"/>
            <w:noProof/>
          </w:rPr>
          <w:t>2</w:t>
        </w:r>
        <w:r w:rsidR="0058263C">
          <w:rPr>
            <w:noProof/>
            <w:webHidden/>
          </w:rPr>
          <w:tab/>
        </w:r>
        <w:r w:rsidR="0058263C">
          <w:rPr>
            <w:noProof/>
            <w:webHidden/>
          </w:rPr>
          <w:fldChar w:fldCharType="begin"/>
        </w:r>
        <w:r w:rsidR="0058263C">
          <w:rPr>
            <w:noProof/>
            <w:webHidden/>
          </w:rPr>
          <w:instrText xml:space="preserve"> PAGEREF _Toc38636832 \h </w:instrText>
        </w:r>
        <w:r w:rsidR="0058263C">
          <w:rPr>
            <w:noProof/>
            <w:webHidden/>
          </w:rPr>
        </w:r>
        <w:r w:rsidR="0058263C">
          <w:rPr>
            <w:noProof/>
            <w:webHidden/>
          </w:rPr>
          <w:fldChar w:fldCharType="separate"/>
        </w:r>
        <w:r w:rsidR="00AC019F">
          <w:rPr>
            <w:noProof/>
            <w:webHidden/>
          </w:rPr>
          <w:t>125</w:t>
        </w:r>
        <w:r w:rsidR="0058263C">
          <w:rPr>
            <w:noProof/>
            <w:webHidden/>
          </w:rPr>
          <w:fldChar w:fldCharType="end"/>
        </w:r>
      </w:hyperlink>
    </w:p>
    <w:p w14:paraId="4BFD72B1" w14:textId="00E82CD5" w:rsidR="0058263C" w:rsidRDefault="00000000">
      <w:pPr>
        <w:pStyle w:val="TOC3"/>
        <w:tabs>
          <w:tab w:val="right" w:leader="dot" w:pos="8296"/>
        </w:tabs>
        <w:rPr>
          <w:rFonts w:asciiTheme="minorHAnsi" w:eastAsiaTheme="minorEastAsia" w:hAnsiTheme="minorHAnsi" w:cstheme="minorBidi"/>
          <w:noProof/>
        </w:rPr>
      </w:pPr>
      <w:hyperlink w:anchor="_Toc38636833" w:history="1">
        <w:r w:rsidR="0058263C" w:rsidRPr="00CC1B67">
          <w:rPr>
            <w:rStyle w:val="ad"/>
            <w:noProof/>
          </w:rPr>
          <w:t xml:space="preserve">8.5 </w:t>
        </w:r>
        <w:r w:rsidR="0058263C" w:rsidRPr="00CC1B67">
          <w:rPr>
            <w:rStyle w:val="ad"/>
            <w:noProof/>
          </w:rPr>
          <w:t>特征和直观理解</w:t>
        </w:r>
        <w:r w:rsidR="0058263C" w:rsidRPr="00CC1B67">
          <w:rPr>
            <w:rStyle w:val="ad"/>
            <w:noProof/>
          </w:rPr>
          <w:t>1</w:t>
        </w:r>
        <w:r w:rsidR="0058263C">
          <w:rPr>
            <w:noProof/>
            <w:webHidden/>
          </w:rPr>
          <w:tab/>
        </w:r>
        <w:r w:rsidR="0058263C">
          <w:rPr>
            <w:noProof/>
            <w:webHidden/>
          </w:rPr>
          <w:fldChar w:fldCharType="begin"/>
        </w:r>
        <w:r w:rsidR="0058263C">
          <w:rPr>
            <w:noProof/>
            <w:webHidden/>
          </w:rPr>
          <w:instrText xml:space="preserve"> PAGEREF _Toc38636833 \h </w:instrText>
        </w:r>
        <w:r w:rsidR="0058263C">
          <w:rPr>
            <w:noProof/>
            <w:webHidden/>
          </w:rPr>
        </w:r>
        <w:r w:rsidR="0058263C">
          <w:rPr>
            <w:noProof/>
            <w:webHidden/>
          </w:rPr>
          <w:fldChar w:fldCharType="separate"/>
        </w:r>
        <w:r w:rsidR="00AC019F">
          <w:rPr>
            <w:noProof/>
            <w:webHidden/>
          </w:rPr>
          <w:t>127</w:t>
        </w:r>
        <w:r w:rsidR="0058263C">
          <w:rPr>
            <w:noProof/>
            <w:webHidden/>
          </w:rPr>
          <w:fldChar w:fldCharType="end"/>
        </w:r>
      </w:hyperlink>
    </w:p>
    <w:p w14:paraId="5525DF0B" w14:textId="0AC90A51" w:rsidR="0058263C" w:rsidRDefault="00000000">
      <w:pPr>
        <w:pStyle w:val="TOC3"/>
        <w:tabs>
          <w:tab w:val="right" w:leader="dot" w:pos="8296"/>
        </w:tabs>
        <w:rPr>
          <w:rFonts w:asciiTheme="minorHAnsi" w:eastAsiaTheme="minorEastAsia" w:hAnsiTheme="minorHAnsi" w:cstheme="minorBidi"/>
          <w:noProof/>
        </w:rPr>
      </w:pPr>
      <w:hyperlink w:anchor="_Toc38636834" w:history="1">
        <w:r w:rsidR="0058263C" w:rsidRPr="00CC1B67">
          <w:rPr>
            <w:rStyle w:val="ad"/>
            <w:noProof/>
          </w:rPr>
          <w:t xml:space="preserve">8.6 </w:t>
        </w:r>
        <w:r w:rsidR="0058263C" w:rsidRPr="00CC1B67">
          <w:rPr>
            <w:rStyle w:val="ad"/>
            <w:noProof/>
          </w:rPr>
          <w:t>样本和直观理解</w:t>
        </w:r>
        <w:r w:rsidR="0058263C" w:rsidRPr="00CC1B67">
          <w:rPr>
            <w:rStyle w:val="ad"/>
            <w:noProof/>
          </w:rPr>
          <w:t>II</w:t>
        </w:r>
        <w:r w:rsidR="0058263C">
          <w:rPr>
            <w:noProof/>
            <w:webHidden/>
          </w:rPr>
          <w:tab/>
        </w:r>
        <w:r w:rsidR="0058263C">
          <w:rPr>
            <w:noProof/>
            <w:webHidden/>
          </w:rPr>
          <w:fldChar w:fldCharType="begin"/>
        </w:r>
        <w:r w:rsidR="0058263C">
          <w:rPr>
            <w:noProof/>
            <w:webHidden/>
          </w:rPr>
          <w:instrText xml:space="preserve"> PAGEREF _Toc38636834 \h </w:instrText>
        </w:r>
        <w:r w:rsidR="0058263C">
          <w:rPr>
            <w:noProof/>
            <w:webHidden/>
          </w:rPr>
        </w:r>
        <w:r w:rsidR="0058263C">
          <w:rPr>
            <w:noProof/>
            <w:webHidden/>
          </w:rPr>
          <w:fldChar w:fldCharType="separate"/>
        </w:r>
        <w:r w:rsidR="00AC019F">
          <w:rPr>
            <w:noProof/>
            <w:webHidden/>
          </w:rPr>
          <w:t>129</w:t>
        </w:r>
        <w:r w:rsidR="0058263C">
          <w:rPr>
            <w:noProof/>
            <w:webHidden/>
          </w:rPr>
          <w:fldChar w:fldCharType="end"/>
        </w:r>
      </w:hyperlink>
    </w:p>
    <w:p w14:paraId="28EA94AB" w14:textId="7C091509" w:rsidR="0058263C" w:rsidRDefault="00000000">
      <w:pPr>
        <w:pStyle w:val="TOC3"/>
        <w:tabs>
          <w:tab w:val="right" w:leader="dot" w:pos="8296"/>
        </w:tabs>
        <w:rPr>
          <w:rFonts w:asciiTheme="minorHAnsi" w:eastAsiaTheme="minorEastAsia" w:hAnsiTheme="minorHAnsi" w:cstheme="minorBidi"/>
          <w:noProof/>
        </w:rPr>
      </w:pPr>
      <w:hyperlink w:anchor="_Toc38636835" w:history="1">
        <w:r w:rsidR="0058263C" w:rsidRPr="00CC1B67">
          <w:rPr>
            <w:rStyle w:val="ad"/>
            <w:noProof/>
          </w:rPr>
          <w:t xml:space="preserve">8.7 </w:t>
        </w:r>
        <w:r w:rsidR="0058263C" w:rsidRPr="00CC1B67">
          <w:rPr>
            <w:rStyle w:val="ad"/>
            <w:noProof/>
          </w:rPr>
          <w:t>多类分类</w:t>
        </w:r>
        <w:r w:rsidR="0058263C">
          <w:rPr>
            <w:noProof/>
            <w:webHidden/>
          </w:rPr>
          <w:tab/>
        </w:r>
        <w:r w:rsidR="0058263C">
          <w:rPr>
            <w:noProof/>
            <w:webHidden/>
          </w:rPr>
          <w:fldChar w:fldCharType="begin"/>
        </w:r>
        <w:r w:rsidR="0058263C">
          <w:rPr>
            <w:noProof/>
            <w:webHidden/>
          </w:rPr>
          <w:instrText xml:space="preserve"> PAGEREF _Toc38636835 \h </w:instrText>
        </w:r>
        <w:r w:rsidR="0058263C">
          <w:rPr>
            <w:noProof/>
            <w:webHidden/>
          </w:rPr>
        </w:r>
        <w:r w:rsidR="0058263C">
          <w:rPr>
            <w:noProof/>
            <w:webHidden/>
          </w:rPr>
          <w:fldChar w:fldCharType="separate"/>
        </w:r>
        <w:r w:rsidR="00AC019F">
          <w:rPr>
            <w:noProof/>
            <w:webHidden/>
          </w:rPr>
          <w:t>131</w:t>
        </w:r>
        <w:r w:rsidR="0058263C">
          <w:rPr>
            <w:noProof/>
            <w:webHidden/>
          </w:rPr>
          <w:fldChar w:fldCharType="end"/>
        </w:r>
      </w:hyperlink>
    </w:p>
    <w:p w14:paraId="4A563EA2" w14:textId="54197B19" w:rsidR="0058263C" w:rsidRDefault="00000000">
      <w:pPr>
        <w:pStyle w:val="TOC1"/>
        <w:tabs>
          <w:tab w:val="right" w:leader="dot" w:pos="8296"/>
        </w:tabs>
        <w:rPr>
          <w:rFonts w:asciiTheme="minorHAnsi" w:eastAsiaTheme="minorEastAsia" w:hAnsiTheme="minorHAnsi" w:cstheme="minorBidi"/>
          <w:noProof/>
        </w:rPr>
      </w:pPr>
      <w:hyperlink w:anchor="_Toc38636836" w:history="1">
        <w:r w:rsidR="0058263C" w:rsidRPr="00CC1B67">
          <w:rPr>
            <w:rStyle w:val="ad"/>
            <w:noProof/>
          </w:rPr>
          <w:t>第</w:t>
        </w:r>
        <w:r w:rsidR="0058263C" w:rsidRPr="00CC1B67">
          <w:rPr>
            <w:rStyle w:val="ad"/>
            <w:noProof/>
          </w:rPr>
          <w:t>5</w:t>
        </w:r>
        <w:r w:rsidR="0058263C" w:rsidRPr="00CC1B67">
          <w:rPr>
            <w:rStyle w:val="ad"/>
            <w:noProof/>
          </w:rPr>
          <w:t>周</w:t>
        </w:r>
        <w:r w:rsidR="0058263C">
          <w:rPr>
            <w:noProof/>
            <w:webHidden/>
          </w:rPr>
          <w:tab/>
        </w:r>
        <w:r w:rsidR="0058263C">
          <w:rPr>
            <w:noProof/>
            <w:webHidden/>
          </w:rPr>
          <w:fldChar w:fldCharType="begin"/>
        </w:r>
        <w:r w:rsidR="0058263C">
          <w:rPr>
            <w:noProof/>
            <w:webHidden/>
          </w:rPr>
          <w:instrText xml:space="preserve"> PAGEREF _Toc38636836 \h </w:instrText>
        </w:r>
        <w:r w:rsidR="0058263C">
          <w:rPr>
            <w:noProof/>
            <w:webHidden/>
          </w:rPr>
        </w:r>
        <w:r w:rsidR="0058263C">
          <w:rPr>
            <w:noProof/>
            <w:webHidden/>
          </w:rPr>
          <w:fldChar w:fldCharType="separate"/>
        </w:r>
        <w:r w:rsidR="00AC019F">
          <w:rPr>
            <w:noProof/>
            <w:webHidden/>
          </w:rPr>
          <w:t>132</w:t>
        </w:r>
        <w:r w:rsidR="0058263C">
          <w:rPr>
            <w:noProof/>
            <w:webHidden/>
          </w:rPr>
          <w:fldChar w:fldCharType="end"/>
        </w:r>
      </w:hyperlink>
    </w:p>
    <w:p w14:paraId="69ADB6DF" w14:textId="05ABC27C" w:rsidR="0058263C" w:rsidRDefault="00000000">
      <w:pPr>
        <w:pStyle w:val="TOC2"/>
        <w:tabs>
          <w:tab w:val="left" w:pos="1260"/>
          <w:tab w:val="right" w:leader="dot" w:pos="8296"/>
        </w:tabs>
        <w:rPr>
          <w:rFonts w:asciiTheme="minorHAnsi" w:eastAsiaTheme="minorEastAsia" w:hAnsiTheme="minorHAnsi" w:cstheme="minorBidi"/>
          <w:noProof/>
        </w:rPr>
      </w:pPr>
      <w:hyperlink w:anchor="_Toc38636837" w:history="1">
        <w:r w:rsidR="0058263C" w:rsidRPr="00CC1B67">
          <w:rPr>
            <w:rStyle w:val="ad"/>
            <w:noProof/>
          </w:rPr>
          <w:t>9</w:t>
        </w:r>
        <w:r w:rsidR="0058263C" w:rsidRPr="00CC1B67">
          <w:rPr>
            <w:rStyle w:val="ad"/>
            <w:noProof/>
          </w:rPr>
          <w:t>、</w:t>
        </w:r>
        <w:r w:rsidR="0058263C">
          <w:rPr>
            <w:rFonts w:asciiTheme="minorHAnsi" w:eastAsiaTheme="minorEastAsia" w:hAnsiTheme="minorHAnsi" w:cstheme="minorBidi"/>
            <w:noProof/>
          </w:rPr>
          <w:tab/>
        </w:r>
        <w:r w:rsidR="0058263C" w:rsidRPr="00CC1B67">
          <w:rPr>
            <w:rStyle w:val="ad"/>
            <w:noProof/>
          </w:rPr>
          <w:t>神经网络的学习</w:t>
        </w:r>
        <w:r w:rsidR="0058263C" w:rsidRPr="00CC1B67">
          <w:rPr>
            <w:rStyle w:val="ad"/>
            <w:noProof/>
          </w:rPr>
          <w:t>(Neural Networks: Learning)</w:t>
        </w:r>
        <w:r w:rsidR="0058263C">
          <w:rPr>
            <w:noProof/>
            <w:webHidden/>
          </w:rPr>
          <w:tab/>
        </w:r>
        <w:r w:rsidR="0058263C">
          <w:rPr>
            <w:noProof/>
            <w:webHidden/>
          </w:rPr>
          <w:fldChar w:fldCharType="begin"/>
        </w:r>
        <w:r w:rsidR="0058263C">
          <w:rPr>
            <w:noProof/>
            <w:webHidden/>
          </w:rPr>
          <w:instrText xml:space="preserve"> PAGEREF _Toc38636837 \h </w:instrText>
        </w:r>
        <w:r w:rsidR="0058263C">
          <w:rPr>
            <w:noProof/>
            <w:webHidden/>
          </w:rPr>
        </w:r>
        <w:r w:rsidR="0058263C">
          <w:rPr>
            <w:noProof/>
            <w:webHidden/>
          </w:rPr>
          <w:fldChar w:fldCharType="separate"/>
        </w:r>
        <w:r w:rsidR="00AC019F">
          <w:rPr>
            <w:noProof/>
            <w:webHidden/>
          </w:rPr>
          <w:t>132</w:t>
        </w:r>
        <w:r w:rsidR="0058263C">
          <w:rPr>
            <w:noProof/>
            <w:webHidden/>
          </w:rPr>
          <w:fldChar w:fldCharType="end"/>
        </w:r>
      </w:hyperlink>
    </w:p>
    <w:p w14:paraId="484D8A0A" w14:textId="1AEFD898" w:rsidR="0058263C" w:rsidRDefault="00000000">
      <w:pPr>
        <w:pStyle w:val="TOC3"/>
        <w:tabs>
          <w:tab w:val="right" w:leader="dot" w:pos="8296"/>
        </w:tabs>
        <w:rPr>
          <w:rFonts w:asciiTheme="minorHAnsi" w:eastAsiaTheme="minorEastAsia" w:hAnsiTheme="minorHAnsi" w:cstheme="minorBidi"/>
          <w:noProof/>
        </w:rPr>
      </w:pPr>
      <w:hyperlink w:anchor="_Toc38636838" w:history="1">
        <w:r w:rsidR="0058263C" w:rsidRPr="00CC1B67">
          <w:rPr>
            <w:rStyle w:val="ad"/>
            <w:noProof/>
          </w:rPr>
          <w:t xml:space="preserve">9.1 </w:t>
        </w:r>
        <w:r w:rsidR="0058263C" w:rsidRPr="00CC1B67">
          <w:rPr>
            <w:rStyle w:val="ad"/>
            <w:noProof/>
          </w:rPr>
          <w:t>代价函数</w:t>
        </w:r>
        <w:r w:rsidR="0058263C">
          <w:rPr>
            <w:noProof/>
            <w:webHidden/>
          </w:rPr>
          <w:tab/>
        </w:r>
        <w:r w:rsidR="0058263C">
          <w:rPr>
            <w:noProof/>
            <w:webHidden/>
          </w:rPr>
          <w:fldChar w:fldCharType="begin"/>
        </w:r>
        <w:r w:rsidR="0058263C">
          <w:rPr>
            <w:noProof/>
            <w:webHidden/>
          </w:rPr>
          <w:instrText xml:space="preserve"> PAGEREF _Toc38636838 \h </w:instrText>
        </w:r>
        <w:r w:rsidR="0058263C">
          <w:rPr>
            <w:noProof/>
            <w:webHidden/>
          </w:rPr>
        </w:r>
        <w:r w:rsidR="0058263C">
          <w:rPr>
            <w:noProof/>
            <w:webHidden/>
          </w:rPr>
          <w:fldChar w:fldCharType="separate"/>
        </w:r>
        <w:r w:rsidR="00AC019F">
          <w:rPr>
            <w:noProof/>
            <w:webHidden/>
          </w:rPr>
          <w:t>132</w:t>
        </w:r>
        <w:r w:rsidR="0058263C">
          <w:rPr>
            <w:noProof/>
            <w:webHidden/>
          </w:rPr>
          <w:fldChar w:fldCharType="end"/>
        </w:r>
      </w:hyperlink>
    </w:p>
    <w:p w14:paraId="61B5733A" w14:textId="1F0E8463" w:rsidR="0058263C" w:rsidRDefault="00000000">
      <w:pPr>
        <w:pStyle w:val="TOC3"/>
        <w:tabs>
          <w:tab w:val="right" w:leader="dot" w:pos="8296"/>
        </w:tabs>
        <w:rPr>
          <w:rFonts w:asciiTheme="minorHAnsi" w:eastAsiaTheme="minorEastAsia" w:hAnsiTheme="minorHAnsi" w:cstheme="minorBidi"/>
          <w:noProof/>
        </w:rPr>
      </w:pPr>
      <w:hyperlink w:anchor="_Toc38636839" w:history="1">
        <w:r w:rsidR="0058263C" w:rsidRPr="00CC1B67">
          <w:rPr>
            <w:rStyle w:val="ad"/>
            <w:noProof/>
          </w:rPr>
          <w:t xml:space="preserve">9.2 </w:t>
        </w:r>
        <w:r w:rsidR="0058263C" w:rsidRPr="00CC1B67">
          <w:rPr>
            <w:rStyle w:val="ad"/>
            <w:noProof/>
          </w:rPr>
          <w:t>反向传播算法</w:t>
        </w:r>
        <w:r w:rsidR="0058263C">
          <w:rPr>
            <w:noProof/>
            <w:webHidden/>
          </w:rPr>
          <w:tab/>
        </w:r>
        <w:r w:rsidR="0058263C">
          <w:rPr>
            <w:noProof/>
            <w:webHidden/>
          </w:rPr>
          <w:fldChar w:fldCharType="begin"/>
        </w:r>
        <w:r w:rsidR="0058263C">
          <w:rPr>
            <w:noProof/>
            <w:webHidden/>
          </w:rPr>
          <w:instrText xml:space="preserve"> PAGEREF _Toc38636839 \h </w:instrText>
        </w:r>
        <w:r w:rsidR="0058263C">
          <w:rPr>
            <w:noProof/>
            <w:webHidden/>
          </w:rPr>
        </w:r>
        <w:r w:rsidR="0058263C">
          <w:rPr>
            <w:noProof/>
            <w:webHidden/>
          </w:rPr>
          <w:fldChar w:fldCharType="separate"/>
        </w:r>
        <w:r w:rsidR="00AC019F">
          <w:rPr>
            <w:noProof/>
            <w:webHidden/>
          </w:rPr>
          <w:t>134</w:t>
        </w:r>
        <w:r w:rsidR="0058263C">
          <w:rPr>
            <w:noProof/>
            <w:webHidden/>
          </w:rPr>
          <w:fldChar w:fldCharType="end"/>
        </w:r>
      </w:hyperlink>
    </w:p>
    <w:p w14:paraId="091270DC" w14:textId="21062173" w:rsidR="0058263C" w:rsidRDefault="00000000">
      <w:pPr>
        <w:pStyle w:val="TOC3"/>
        <w:tabs>
          <w:tab w:val="right" w:leader="dot" w:pos="8296"/>
        </w:tabs>
        <w:rPr>
          <w:rFonts w:asciiTheme="minorHAnsi" w:eastAsiaTheme="minorEastAsia" w:hAnsiTheme="minorHAnsi" w:cstheme="minorBidi"/>
          <w:noProof/>
        </w:rPr>
      </w:pPr>
      <w:hyperlink w:anchor="_Toc38636840" w:history="1">
        <w:r w:rsidR="0058263C" w:rsidRPr="00CC1B67">
          <w:rPr>
            <w:rStyle w:val="ad"/>
            <w:noProof/>
          </w:rPr>
          <w:t xml:space="preserve">9.3 </w:t>
        </w:r>
        <w:r w:rsidR="0058263C" w:rsidRPr="00CC1B67">
          <w:rPr>
            <w:rStyle w:val="ad"/>
            <w:noProof/>
          </w:rPr>
          <w:t>反向传播算法的直观理解</w:t>
        </w:r>
        <w:r w:rsidR="0058263C">
          <w:rPr>
            <w:noProof/>
            <w:webHidden/>
          </w:rPr>
          <w:tab/>
        </w:r>
        <w:r w:rsidR="0058263C">
          <w:rPr>
            <w:noProof/>
            <w:webHidden/>
          </w:rPr>
          <w:fldChar w:fldCharType="begin"/>
        </w:r>
        <w:r w:rsidR="0058263C">
          <w:rPr>
            <w:noProof/>
            <w:webHidden/>
          </w:rPr>
          <w:instrText xml:space="preserve"> PAGEREF _Toc38636840 \h </w:instrText>
        </w:r>
        <w:r w:rsidR="0058263C">
          <w:rPr>
            <w:noProof/>
            <w:webHidden/>
          </w:rPr>
        </w:r>
        <w:r w:rsidR="0058263C">
          <w:rPr>
            <w:noProof/>
            <w:webHidden/>
          </w:rPr>
          <w:fldChar w:fldCharType="separate"/>
        </w:r>
        <w:r w:rsidR="00AC019F">
          <w:rPr>
            <w:noProof/>
            <w:webHidden/>
          </w:rPr>
          <w:t>137</w:t>
        </w:r>
        <w:r w:rsidR="0058263C">
          <w:rPr>
            <w:noProof/>
            <w:webHidden/>
          </w:rPr>
          <w:fldChar w:fldCharType="end"/>
        </w:r>
      </w:hyperlink>
    </w:p>
    <w:p w14:paraId="238053E8" w14:textId="7A4403C8" w:rsidR="0058263C" w:rsidRDefault="00000000">
      <w:pPr>
        <w:pStyle w:val="TOC3"/>
        <w:tabs>
          <w:tab w:val="right" w:leader="dot" w:pos="8296"/>
        </w:tabs>
        <w:rPr>
          <w:rFonts w:asciiTheme="minorHAnsi" w:eastAsiaTheme="minorEastAsia" w:hAnsiTheme="minorHAnsi" w:cstheme="minorBidi"/>
          <w:noProof/>
        </w:rPr>
      </w:pPr>
      <w:hyperlink w:anchor="_Toc38636841" w:history="1">
        <w:r w:rsidR="0058263C" w:rsidRPr="00CC1B67">
          <w:rPr>
            <w:rStyle w:val="ad"/>
            <w:noProof/>
          </w:rPr>
          <w:t xml:space="preserve">9.4 </w:t>
        </w:r>
        <w:r w:rsidR="0058263C" w:rsidRPr="00CC1B67">
          <w:rPr>
            <w:rStyle w:val="ad"/>
            <w:noProof/>
          </w:rPr>
          <w:t>实现注意：展开参数</w:t>
        </w:r>
        <w:r w:rsidR="0058263C">
          <w:rPr>
            <w:noProof/>
            <w:webHidden/>
          </w:rPr>
          <w:tab/>
        </w:r>
        <w:r w:rsidR="0058263C">
          <w:rPr>
            <w:noProof/>
            <w:webHidden/>
          </w:rPr>
          <w:fldChar w:fldCharType="begin"/>
        </w:r>
        <w:r w:rsidR="0058263C">
          <w:rPr>
            <w:noProof/>
            <w:webHidden/>
          </w:rPr>
          <w:instrText xml:space="preserve"> PAGEREF _Toc38636841 \h </w:instrText>
        </w:r>
        <w:r w:rsidR="0058263C">
          <w:rPr>
            <w:noProof/>
            <w:webHidden/>
          </w:rPr>
        </w:r>
        <w:r w:rsidR="0058263C">
          <w:rPr>
            <w:noProof/>
            <w:webHidden/>
          </w:rPr>
          <w:fldChar w:fldCharType="separate"/>
        </w:r>
        <w:r w:rsidR="00AC019F">
          <w:rPr>
            <w:noProof/>
            <w:webHidden/>
          </w:rPr>
          <w:t>139</w:t>
        </w:r>
        <w:r w:rsidR="0058263C">
          <w:rPr>
            <w:noProof/>
            <w:webHidden/>
          </w:rPr>
          <w:fldChar w:fldCharType="end"/>
        </w:r>
      </w:hyperlink>
    </w:p>
    <w:p w14:paraId="0D1FB6AA" w14:textId="4BD2E3A2" w:rsidR="0058263C" w:rsidRDefault="00000000">
      <w:pPr>
        <w:pStyle w:val="TOC3"/>
        <w:tabs>
          <w:tab w:val="right" w:leader="dot" w:pos="8296"/>
        </w:tabs>
        <w:rPr>
          <w:rFonts w:asciiTheme="minorHAnsi" w:eastAsiaTheme="minorEastAsia" w:hAnsiTheme="minorHAnsi" w:cstheme="minorBidi"/>
          <w:noProof/>
        </w:rPr>
      </w:pPr>
      <w:hyperlink w:anchor="_Toc38636842" w:history="1">
        <w:r w:rsidR="0058263C" w:rsidRPr="00CC1B67">
          <w:rPr>
            <w:rStyle w:val="ad"/>
            <w:noProof/>
          </w:rPr>
          <w:t xml:space="preserve">9.5 </w:t>
        </w:r>
        <w:r w:rsidR="0058263C" w:rsidRPr="00CC1B67">
          <w:rPr>
            <w:rStyle w:val="ad"/>
            <w:noProof/>
          </w:rPr>
          <w:t>梯度检验</w:t>
        </w:r>
        <w:r w:rsidR="0058263C">
          <w:rPr>
            <w:noProof/>
            <w:webHidden/>
          </w:rPr>
          <w:tab/>
        </w:r>
        <w:r w:rsidR="0058263C">
          <w:rPr>
            <w:noProof/>
            <w:webHidden/>
          </w:rPr>
          <w:fldChar w:fldCharType="begin"/>
        </w:r>
        <w:r w:rsidR="0058263C">
          <w:rPr>
            <w:noProof/>
            <w:webHidden/>
          </w:rPr>
          <w:instrText xml:space="preserve"> PAGEREF _Toc38636842 \h </w:instrText>
        </w:r>
        <w:r w:rsidR="0058263C">
          <w:rPr>
            <w:noProof/>
            <w:webHidden/>
          </w:rPr>
        </w:r>
        <w:r w:rsidR="0058263C">
          <w:rPr>
            <w:noProof/>
            <w:webHidden/>
          </w:rPr>
          <w:fldChar w:fldCharType="separate"/>
        </w:r>
        <w:r w:rsidR="00AC019F">
          <w:rPr>
            <w:noProof/>
            <w:webHidden/>
          </w:rPr>
          <w:t>140</w:t>
        </w:r>
        <w:r w:rsidR="0058263C">
          <w:rPr>
            <w:noProof/>
            <w:webHidden/>
          </w:rPr>
          <w:fldChar w:fldCharType="end"/>
        </w:r>
      </w:hyperlink>
    </w:p>
    <w:p w14:paraId="14AF40E5" w14:textId="11F98E31" w:rsidR="0058263C" w:rsidRDefault="00000000">
      <w:pPr>
        <w:pStyle w:val="TOC3"/>
        <w:tabs>
          <w:tab w:val="right" w:leader="dot" w:pos="8296"/>
        </w:tabs>
        <w:rPr>
          <w:rFonts w:asciiTheme="minorHAnsi" w:eastAsiaTheme="minorEastAsia" w:hAnsiTheme="minorHAnsi" w:cstheme="minorBidi"/>
          <w:noProof/>
        </w:rPr>
      </w:pPr>
      <w:hyperlink w:anchor="_Toc38636843" w:history="1">
        <w:r w:rsidR="0058263C" w:rsidRPr="00CC1B67">
          <w:rPr>
            <w:rStyle w:val="ad"/>
            <w:noProof/>
          </w:rPr>
          <w:t xml:space="preserve">9.6 </w:t>
        </w:r>
        <w:r w:rsidR="0058263C" w:rsidRPr="00CC1B67">
          <w:rPr>
            <w:rStyle w:val="ad"/>
            <w:noProof/>
          </w:rPr>
          <w:t>随机初始化</w:t>
        </w:r>
        <w:r w:rsidR="0058263C">
          <w:rPr>
            <w:noProof/>
            <w:webHidden/>
          </w:rPr>
          <w:tab/>
        </w:r>
        <w:r w:rsidR="0058263C">
          <w:rPr>
            <w:noProof/>
            <w:webHidden/>
          </w:rPr>
          <w:fldChar w:fldCharType="begin"/>
        </w:r>
        <w:r w:rsidR="0058263C">
          <w:rPr>
            <w:noProof/>
            <w:webHidden/>
          </w:rPr>
          <w:instrText xml:space="preserve"> PAGEREF _Toc38636843 \h </w:instrText>
        </w:r>
        <w:r w:rsidR="0058263C">
          <w:rPr>
            <w:noProof/>
            <w:webHidden/>
          </w:rPr>
        </w:r>
        <w:r w:rsidR="0058263C">
          <w:rPr>
            <w:noProof/>
            <w:webHidden/>
          </w:rPr>
          <w:fldChar w:fldCharType="separate"/>
        </w:r>
        <w:r w:rsidR="00AC019F">
          <w:rPr>
            <w:noProof/>
            <w:webHidden/>
          </w:rPr>
          <w:t>142</w:t>
        </w:r>
        <w:r w:rsidR="0058263C">
          <w:rPr>
            <w:noProof/>
            <w:webHidden/>
          </w:rPr>
          <w:fldChar w:fldCharType="end"/>
        </w:r>
      </w:hyperlink>
    </w:p>
    <w:p w14:paraId="22596051" w14:textId="37DEF16E" w:rsidR="0058263C" w:rsidRDefault="00000000">
      <w:pPr>
        <w:pStyle w:val="TOC3"/>
        <w:tabs>
          <w:tab w:val="right" w:leader="dot" w:pos="8296"/>
        </w:tabs>
        <w:rPr>
          <w:rFonts w:asciiTheme="minorHAnsi" w:eastAsiaTheme="minorEastAsia" w:hAnsiTheme="minorHAnsi" w:cstheme="minorBidi"/>
          <w:noProof/>
        </w:rPr>
      </w:pPr>
      <w:hyperlink w:anchor="_Toc38636844" w:history="1">
        <w:r w:rsidR="0058263C" w:rsidRPr="00CC1B67">
          <w:rPr>
            <w:rStyle w:val="ad"/>
            <w:noProof/>
          </w:rPr>
          <w:t xml:space="preserve">9.7 </w:t>
        </w:r>
        <w:r w:rsidR="0058263C" w:rsidRPr="00CC1B67">
          <w:rPr>
            <w:rStyle w:val="ad"/>
            <w:noProof/>
          </w:rPr>
          <w:t>综合起来</w:t>
        </w:r>
        <w:r w:rsidR="0058263C">
          <w:rPr>
            <w:noProof/>
            <w:webHidden/>
          </w:rPr>
          <w:tab/>
        </w:r>
        <w:r w:rsidR="0058263C">
          <w:rPr>
            <w:noProof/>
            <w:webHidden/>
          </w:rPr>
          <w:fldChar w:fldCharType="begin"/>
        </w:r>
        <w:r w:rsidR="0058263C">
          <w:rPr>
            <w:noProof/>
            <w:webHidden/>
          </w:rPr>
          <w:instrText xml:space="preserve"> PAGEREF _Toc38636844 \h </w:instrText>
        </w:r>
        <w:r w:rsidR="0058263C">
          <w:rPr>
            <w:noProof/>
            <w:webHidden/>
          </w:rPr>
        </w:r>
        <w:r w:rsidR="0058263C">
          <w:rPr>
            <w:noProof/>
            <w:webHidden/>
          </w:rPr>
          <w:fldChar w:fldCharType="separate"/>
        </w:r>
        <w:r w:rsidR="00AC019F">
          <w:rPr>
            <w:noProof/>
            <w:webHidden/>
          </w:rPr>
          <w:t>143</w:t>
        </w:r>
        <w:r w:rsidR="0058263C">
          <w:rPr>
            <w:noProof/>
            <w:webHidden/>
          </w:rPr>
          <w:fldChar w:fldCharType="end"/>
        </w:r>
      </w:hyperlink>
    </w:p>
    <w:p w14:paraId="59D0D612" w14:textId="15275B9D" w:rsidR="0058263C" w:rsidRDefault="00000000">
      <w:pPr>
        <w:pStyle w:val="TOC3"/>
        <w:tabs>
          <w:tab w:val="right" w:leader="dot" w:pos="8296"/>
        </w:tabs>
        <w:rPr>
          <w:rFonts w:asciiTheme="minorHAnsi" w:eastAsiaTheme="minorEastAsia" w:hAnsiTheme="minorHAnsi" w:cstheme="minorBidi"/>
          <w:noProof/>
        </w:rPr>
      </w:pPr>
      <w:hyperlink w:anchor="_Toc38636845" w:history="1">
        <w:r w:rsidR="0058263C" w:rsidRPr="00CC1B67">
          <w:rPr>
            <w:rStyle w:val="ad"/>
            <w:noProof/>
          </w:rPr>
          <w:t xml:space="preserve">9.8 </w:t>
        </w:r>
        <w:r w:rsidR="0058263C" w:rsidRPr="00CC1B67">
          <w:rPr>
            <w:rStyle w:val="ad"/>
            <w:noProof/>
          </w:rPr>
          <w:t>自主驾驶</w:t>
        </w:r>
        <w:r w:rsidR="0058263C">
          <w:rPr>
            <w:noProof/>
            <w:webHidden/>
          </w:rPr>
          <w:tab/>
        </w:r>
        <w:r w:rsidR="0058263C">
          <w:rPr>
            <w:noProof/>
            <w:webHidden/>
          </w:rPr>
          <w:fldChar w:fldCharType="begin"/>
        </w:r>
        <w:r w:rsidR="0058263C">
          <w:rPr>
            <w:noProof/>
            <w:webHidden/>
          </w:rPr>
          <w:instrText xml:space="preserve"> PAGEREF _Toc38636845 \h </w:instrText>
        </w:r>
        <w:r w:rsidR="0058263C">
          <w:rPr>
            <w:noProof/>
            <w:webHidden/>
          </w:rPr>
        </w:r>
        <w:r w:rsidR="0058263C">
          <w:rPr>
            <w:noProof/>
            <w:webHidden/>
          </w:rPr>
          <w:fldChar w:fldCharType="separate"/>
        </w:r>
        <w:r w:rsidR="00AC019F">
          <w:rPr>
            <w:noProof/>
            <w:webHidden/>
          </w:rPr>
          <w:t>144</w:t>
        </w:r>
        <w:r w:rsidR="0058263C">
          <w:rPr>
            <w:noProof/>
            <w:webHidden/>
          </w:rPr>
          <w:fldChar w:fldCharType="end"/>
        </w:r>
      </w:hyperlink>
    </w:p>
    <w:p w14:paraId="3BB157CA" w14:textId="66657EFC" w:rsidR="0058263C" w:rsidRDefault="00000000">
      <w:pPr>
        <w:pStyle w:val="TOC1"/>
        <w:tabs>
          <w:tab w:val="right" w:leader="dot" w:pos="8296"/>
        </w:tabs>
        <w:rPr>
          <w:rFonts w:asciiTheme="minorHAnsi" w:eastAsiaTheme="minorEastAsia" w:hAnsiTheme="minorHAnsi" w:cstheme="minorBidi"/>
          <w:noProof/>
        </w:rPr>
      </w:pPr>
      <w:hyperlink w:anchor="_Toc38636846" w:history="1">
        <w:r w:rsidR="0058263C" w:rsidRPr="00CC1B67">
          <w:rPr>
            <w:rStyle w:val="ad"/>
            <w:noProof/>
          </w:rPr>
          <w:t>第</w:t>
        </w:r>
        <w:r w:rsidR="0058263C" w:rsidRPr="00CC1B67">
          <w:rPr>
            <w:rStyle w:val="ad"/>
            <w:noProof/>
          </w:rPr>
          <w:t>6</w:t>
        </w:r>
        <w:r w:rsidR="0058263C" w:rsidRPr="00CC1B67">
          <w:rPr>
            <w:rStyle w:val="ad"/>
            <w:noProof/>
          </w:rPr>
          <w:t>周</w:t>
        </w:r>
        <w:r w:rsidR="0058263C">
          <w:rPr>
            <w:noProof/>
            <w:webHidden/>
          </w:rPr>
          <w:tab/>
        </w:r>
        <w:r w:rsidR="0058263C">
          <w:rPr>
            <w:noProof/>
            <w:webHidden/>
          </w:rPr>
          <w:fldChar w:fldCharType="begin"/>
        </w:r>
        <w:r w:rsidR="0058263C">
          <w:rPr>
            <w:noProof/>
            <w:webHidden/>
          </w:rPr>
          <w:instrText xml:space="preserve"> PAGEREF _Toc38636846 \h </w:instrText>
        </w:r>
        <w:r w:rsidR="0058263C">
          <w:rPr>
            <w:noProof/>
            <w:webHidden/>
          </w:rPr>
        </w:r>
        <w:r w:rsidR="0058263C">
          <w:rPr>
            <w:noProof/>
            <w:webHidden/>
          </w:rPr>
          <w:fldChar w:fldCharType="separate"/>
        </w:r>
        <w:r w:rsidR="00AC019F">
          <w:rPr>
            <w:noProof/>
            <w:webHidden/>
          </w:rPr>
          <w:t>147</w:t>
        </w:r>
        <w:r w:rsidR="0058263C">
          <w:rPr>
            <w:noProof/>
            <w:webHidden/>
          </w:rPr>
          <w:fldChar w:fldCharType="end"/>
        </w:r>
      </w:hyperlink>
    </w:p>
    <w:p w14:paraId="1D81C5C3" w14:textId="58CFB89D" w:rsidR="0058263C" w:rsidRDefault="00000000">
      <w:pPr>
        <w:pStyle w:val="TOC2"/>
        <w:tabs>
          <w:tab w:val="left" w:pos="1260"/>
          <w:tab w:val="right" w:leader="dot" w:pos="8296"/>
        </w:tabs>
        <w:rPr>
          <w:rFonts w:asciiTheme="minorHAnsi" w:eastAsiaTheme="minorEastAsia" w:hAnsiTheme="minorHAnsi" w:cstheme="minorBidi"/>
          <w:noProof/>
        </w:rPr>
      </w:pPr>
      <w:hyperlink w:anchor="_Toc38636847" w:history="1">
        <w:r w:rsidR="0058263C" w:rsidRPr="00CC1B67">
          <w:rPr>
            <w:rStyle w:val="ad"/>
            <w:noProof/>
          </w:rPr>
          <w:t>10</w:t>
        </w:r>
        <w:r w:rsidR="0058263C" w:rsidRPr="00CC1B67">
          <w:rPr>
            <w:rStyle w:val="ad"/>
            <w:noProof/>
          </w:rPr>
          <w:t>、</w:t>
        </w:r>
        <w:r w:rsidR="0058263C">
          <w:rPr>
            <w:rFonts w:asciiTheme="minorHAnsi" w:eastAsiaTheme="minorEastAsia" w:hAnsiTheme="minorHAnsi" w:cstheme="minorBidi"/>
            <w:noProof/>
          </w:rPr>
          <w:tab/>
        </w:r>
        <w:r w:rsidR="0058263C" w:rsidRPr="00CC1B67">
          <w:rPr>
            <w:rStyle w:val="ad"/>
            <w:noProof/>
          </w:rPr>
          <w:t>应用机器学习的建议</w:t>
        </w:r>
        <w:r w:rsidR="0058263C" w:rsidRPr="00CC1B67">
          <w:rPr>
            <w:rStyle w:val="ad"/>
            <w:noProof/>
          </w:rPr>
          <w:t>(Advice for Applying Machine Learning)</w:t>
        </w:r>
        <w:r w:rsidR="0058263C">
          <w:rPr>
            <w:noProof/>
            <w:webHidden/>
          </w:rPr>
          <w:tab/>
        </w:r>
        <w:r w:rsidR="0058263C">
          <w:rPr>
            <w:noProof/>
            <w:webHidden/>
          </w:rPr>
          <w:fldChar w:fldCharType="begin"/>
        </w:r>
        <w:r w:rsidR="0058263C">
          <w:rPr>
            <w:noProof/>
            <w:webHidden/>
          </w:rPr>
          <w:instrText xml:space="preserve"> PAGEREF _Toc38636847 \h </w:instrText>
        </w:r>
        <w:r w:rsidR="0058263C">
          <w:rPr>
            <w:noProof/>
            <w:webHidden/>
          </w:rPr>
        </w:r>
        <w:r w:rsidR="0058263C">
          <w:rPr>
            <w:noProof/>
            <w:webHidden/>
          </w:rPr>
          <w:fldChar w:fldCharType="separate"/>
        </w:r>
        <w:r w:rsidR="00AC019F">
          <w:rPr>
            <w:noProof/>
            <w:webHidden/>
          </w:rPr>
          <w:t>147</w:t>
        </w:r>
        <w:r w:rsidR="0058263C">
          <w:rPr>
            <w:noProof/>
            <w:webHidden/>
          </w:rPr>
          <w:fldChar w:fldCharType="end"/>
        </w:r>
      </w:hyperlink>
    </w:p>
    <w:p w14:paraId="168C9A77" w14:textId="3DEAA026" w:rsidR="0058263C" w:rsidRDefault="00000000">
      <w:pPr>
        <w:pStyle w:val="TOC3"/>
        <w:tabs>
          <w:tab w:val="right" w:leader="dot" w:pos="8296"/>
        </w:tabs>
        <w:rPr>
          <w:rFonts w:asciiTheme="minorHAnsi" w:eastAsiaTheme="minorEastAsia" w:hAnsiTheme="minorHAnsi" w:cstheme="minorBidi"/>
          <w:noProof/>
        </w:rPr>
      </w:pPr>
      <w:hyperlink w:anchor="_Toc38636848" w:history="1">
        <w:r w:rsidR="0058263C" w:rsidRPr="00CC1B67">
          <w:rPr>
            <w:rStyle w:val="ad"/>
            <w:noProof/>
          </w:rPr>
          <w:t xml:space="preserve">10.1 </w:t>
        </w:r>
        <w:r w:rsidR="0058263C" w:rsidRPr="00CC1B67">
          <w:rPr>
            <w:rStyle w:val="ad"/>
            <w:noProof/>
          </w:rPr>
          <w:t>决定下一步做什么</w:t>
        </w:r>
        <w:r w:rsidR="0058263C">
          <w:rPr>
            <w:noProof/>
            <w:webHidden/>
          </w:rPr>
          <w:tab/>
        </w:r>
        <w:r w:rsidR="0058263C">
          <w:rPr>
            <w:noProof/>
            <w:webHidden/>
          </w:rPr>
          <w:fldChar w:fldCharType="begin"/>
        </w:r>
        <w:r w:rsidR="0058263C">
          <w:rPr>
            <w:noProof/>
            <w:webHidden/>
          </w:rPr>
          <w:instrText xml:space="preserve"> PAGEREF _Toc38636848 \h </w:instrText>
        </w:r>
        <w:r w:rsidR="0058263C">
          <w:rPr>
            <w:noProof/>
            <w:webHidden/>
          </w:rPr>
        </w:r>
        <w:r w:rsidR="0058263C">
          <w:rPr>
            <w:noProof/>
            <w:webHidden/>
          </w:rPr>
          <w:fldChar w:fldCharType="separate"/>
        </w:r>
        <w:r w:rsidR="00AC019F">
          <w:rPr>
            <w:noProof/>
            <w:webHidden/>
          </w:rPr>
          <w:t>147</w:t>
        </w:r>
        <w:r w:rsidR="0058263C">
          <w:rPr>
            <w:noProof/>
            <w:webHidden/>
          </w:rPr>
          <w:fldChar w:fldCharType="end"/>
        </w:r>
      </w:hyperlink>
    </w:p>
    <w:p w14:paraId="2B0E8BCB" w14:textId="64D08226" w:rsidR="0058263C" w:rsidRDefault="00000000">
      <w:pPr>
        <w:pStyle w:val="TOC3"/>
        <w:tabs>
          <w:tab w:val="right" w:leader="dot" w:pos="8296"/>
        </w:tabs>
        <w:rPr>
          <w:rFonts w:asciiTheme="minorHAnsi" w:eastAsiaTheme="minorEastAsia" w:hAnsiTheme="minorHAnsi" w:cstheme="minorBidi"/>
          <w:noProof/>
        </w:rPr>
      </w:pPr>
      <w:hyperlink w:anchor="_Toc38636849" w:history="1">
        <w:r w:rsidR="0058263C" w:rsidRPr="00CC1B67">
          <w:rPr>
            <w:rStyle w:val="ad"/>
            <w:noProof/>
          </w:rPr>
          <w:t xml:space="preserve">10.2 </w:t>
        </w:r>
        <w:r w:rsidR="0058263C" w:rsidRPr="00CC1B67">
          <w:rPr>
            <w:rStyle w:val="ad"/>
            <w:noProof/>
          </w:rPr>
          <w:t>评估一个假设</w:t>
        </w:r>
        <w:r w:rsidR="0058263C">
          <w:rPr>
            <w:noProof/>
            <w:webHidden/>
          </w:rPr>
          <w:tab/>
        </w:r>
        <w:r w:rsidR="0058263C">
          <w:rPr>
            <w:noProof/>
            <w:webHidden/>
          </w:rPr>
          <w:fldChar w:fldCharType="begin"/>
        </w:r>
        <w:r w:rsidR="0058263C">
          <w:rPr>
            <w:noProof/>
            <w:webHidden/>
          </w:rPr>
          <w:instrText xml:space="preserve"> PAGEREF _Toc38636849 \h </w:instrText>
        </w:r>
        <w:r w:rsidR="0058263C">
          <w:rPr>
            <w:noProof/>
            <w:webHidden/>
          </w:rPr>
        </w:r>
        <w:r w:rsidR="0058263C">
          <w:rPr>
            <w:noProof/>
            <w:webHidden/>
          </w:rPr>
          <w:fldChar w:fldCharType="separate"/>
        </w:r>
        <w:r w:rsidR="00AC019F">
          <w:rPr>
            <w:noProof/>
            <w:webHidden/>
          </w:rPr>
          <w:t>150</w:t>
        </w:r>
        <w:r w:rsidR="0058263C">
          <w:rPr>
            <w:noProof/>
            <w:webHidden/>
          </w:rPr>
          <w:fldChar w:fldCharType="end"/>
        </w:r>
      </w:hyperlink>
    </w:p>
    <w:p w14:paraId="6815A5F0" w14:textId="4A4D78EB" w:rsidR="0058263C" w:rsidRDefault="00000000">
      <w:pPr>
        <w:pStyle w:val="TOC3"/>
        <w:tabs>
          <w:tab w:val="right" w:leader="dot" w:pos="8296"/>
        </w:tabs>
        <w:rPr>
          <w:rFonts w:asciiTheme="minorHAnsi" w:eastAsiaTheme="minorEastAsia" w:hAnsiTheme="minorHAnsi" w:cstheme="minorBidi"/>
          <w:noProof/>
        </w:rPr>
      </w:pPr>
      <w:hyperlink w:anchor="_Toc38636850" w:history="1">
        <w:r w:rsidR="0058263C" w:rsidRPr="00CC1B67">
          <w:rPr>
            <w:rStyle w:val="ad"/>
            <w:noProof/>
          </w:rPr>
          <w:t xml:space="preserve">10.3 </w:t>
        </w:r>
        <w:r w:rsidR="0058263C" w:rsidRPr="00CC1B67">
          <w:rPr>
            <w:rStyle w:val="ad"/>
            <w:noProof/>
          </w:rPr>
          <w:t>模型选择和交叉验证集</w:t>
        </w:r>
        <w:r w:rsidR="0058263C">
          <w:rPr>
            <w:noProof/>
            <w:webHidden/>
          </w:rPr>
          <w:tab/>
        </w:r>
        <w:r w:rsidR="0058263C">
          <w:rPr>
            <w:noProof/>
            <w:webHidden/>
          </w:rPr>
          <w:fldChar w:fldCharType="begin"/>
        </w:r>
        <w:r w:rsidR="0058263C">
          <w:rPr>
            <w:noProof/>
            <w:webHidden/>
          </w:rPr>
          <w:instrText xml:space="preserve"> PAGEREF _Toc38636850 \h </w:instrText>
        </w:r>
        <w:r w:rsidR="0058263C">
          <w:rPr>
            <w:noProof/>
            <w:webHidden/>
          </w:rPr>
        </w:r>
        <w:r w:rsidR="0058263C">
          <w:rPr>
            <w:noProof/>
            <w:webHidden/>
          </w:rPr>
          <w:fldChar w:fldCharType="separate"/>
        </w:r>
        <w:r w:rsidR="00AC019F">
          <w:rPr>
            <w:noProof/>
            <w:webHidden/>
          </w:rPr>
          <w:t>152</w:t>
        </w:r>
        <w:r w:rsidR="0058263C">
          <w:rPr>
            <w:noProof/>
            <w:webHidden/>
          </w:rPr>
          <w:fldChar w:fldCharType="end"/>
        </w:r>
      </w:hyperlink>
    </w:p>
    <w:p w14:paraId="218BD50F" w14:textId="307077CA" w:rsidR="0058263C" w:rsidRDefault="00000000">
      <w:pPr>
        <w:pStyle w:val="TOC3"/>
        <w:tabs>
          <w:tab w:val="right" w:leader="dot" w:pos="8296"/>
        </w:tabs>
        <w:rPr>
          <w:rFonts w:asciiTheme="minorHAnsi" w:eastAsiaTheme="minorEastAsia" w:hAnsiTheme="minorHAnsi" w:cstheme="minorBidi"/>
          <w:noProof/>
        </w:rPr>
      </w:pPr>
      <w:hyperlink w:anchor="_Toc38636851" w:history="1">
        <w:r w:rsidR="0058263C" w:rsidRPr="00CC1B67">
          <w:rPr>
            <w:rStyle w:val="ad"/>
            <w:noProof/>
          </w:rPr>
          <w:t xml:space="preserve">10.4 </w:t>
        </w:r>
        <w:r w:rsidR="0058263C" w:rsidRPr="00CC1B67">
          <w:rPr>
            <w:rStyle w:val="ad"/>
            <w:noProof/>
          </w:rPr>
          <w:t>诊断偏差和方差</w:t>
        </w:r>
        <w:r w:rsidR="0058263C">
          <w:rPr>
            <w:noProof/>
            <w:webHidden/>
          </w:rPr>
          <w:tab/>
        </w:r>
        <w:r w:rsidR="0058263C">
          <w:rPr>
            <w:noProof/>
            <w:webHidden/>
          </w:rPr>
          <w:fldChar w:fldCharType="begin"/>
        </w:r>
        <w:r w:rsidR="0058263C">
          <w:rPr>
            <w:noProof/>
            <w:webHidden/>
          </w:rPr>
          <w:instrText xml:space="preserve"> PAGEREF _Toc38636851 \h </w:instrText>
        </w:r>
        <w:r w:rsidR="0058263C">
          <w:rPr>
            <w:noProof/>
            <w:webHidden/>
          </w:rPr>
        </w:r>
        <w:r w:rsidR="0058263C">
          <w:rPr>
            <w:noProof/>
            <w:webHidden/>
          </w:rPr>
          <w:fldChar w:fldCharType="separate"/>
        </w:r>
        <w:r w:rsidR="00AC019F">
          <w:rPr>
            <w:noProof/>
            <w:webHidden/>
          </w:rPr>
          <w:t>154</w:t>
        </w:r>
        <w:r w:rsidR="0058263C">
          <w:rPr>
            <w:noProof/>
            <w:webHidden/>
          </w:rPr>
          <w:fldChar w:fldCharType="end"/>
        </w:r>
      </w:hyperlink>
    </w:p>
    <w:p w14:paraId="0C79775F" w14:textId="35773CF0" w:rsidR="0058263C" w:rsidRDefault="00000000">
      <w:pPr>
        <w:pStyle w:val="TOC3"/>
        <w:tabs>
          <w:tab w:val="right" w:leader="dot" w:pos="8296"/>
        </w:tabs>
        <w:rPr>
          <w:rFonts w:asciiTheme="minorHAnsi" w:eastAsiaTheme="minorEastAsia" w:hAnsiTheme="minorHAnsi" w:cstheme="minorBidi"/>
          <w:noProof/>
        </w:rPr>
      </w:pPr>
      <w:hyperlink w:anchor="_Toc38636852" w:history="1">
        <w:r w:rsidR="0058263C" w:rsidRPr="00CC1B67">
          <w:rPr>
            <w:rStyle w:val="ad"/>
            <w:noProof/>
          </w:rPr>
          <w:t xml:space="preserve">10.5 </w:t>
        </w:r>
        <w:r w:rsidR="0058263C" w:rsidRPr="00CC1B67">
          <w:rPr>
            <w:rStyle w:val="ad"/>
            <w:noProof/>
          </w:rPr>
          <w:t>正则化和偏差</w:t>
        </w:r>
        <w:r w:rsidR="0058263C" w:rsidRPr="00CC1B67">
          <w:rPr>
            <w:rStyle w:val="ad"/>
            <w:noProof/>
          </w:rPr>
          <w:t>/</w:t>
        </w:r>
        <w:r w:rsidR="0058263C" w:rsidRPr="00CC1B67">
          <w:rPr>
            <w:rStyle w:val="ad"/>
            <w:noProof/>
          </w:rPr>
          <w:t>方差</w:t>
        </w:r>
        <w:r w:rsidR="0058263C">
          <w:rPr>
            <w:noProof/>
            <w:webHidden/>
          </w:rPr>
          <w:tab/>
        </w:r>
        <w:r w:rsidR="0058263C">
          <w:rPr>
            <w:noProof/>
            <w:webHidden/>
          </w:rPr>
          <w:fldChar w:fldCharType="begin"/>
        </w:r>
        <w:r w:rsidR="0058263C">
          <w:rPr>
            <w:noProof/>
            <w:webHidden/>
          </w:rPr>
          <w:instrText xml:space="preserve"> PAGEREF _Toc38636852 \h </w:instrText>
        </w:r>
        <w:r w:rsidR="0058263C">
          <w:rPr>
            <w:noProof/>
            <w:webHidden/>
          </w:rPr>
        </w:r>
        <w:r w:rsidR="0058263C">
          <w:rPr>
            <w:noProof/>
            <w:webHidden/>
          </w:rPr>
          <w:fldChar w:fldCharType="separate"/>
        </w:r>
        <w:r w:rsidR="00AC019F">
          <w:rPr>
            <w:noProof/>
            <w:webHidden/>
          </w:rPr>
          <w:t>156</w:t>
        </w:r>
        <w:r w:rsidR="0058263C">
          <w:rPr>
            <w:noProof/>
            <w:webHidden/>
          </w:rPr>
          <w:fldChar w:fldCharType="end"/>
        </w:r>
      </w:hyperlink>
    </w:p>
    <w:p w14:paraId="2AE51F9A" w14:textId="7EC5BDB7" w:rsidR="0058263C" w:rsidRDefault="00000000">
      <w:pPr>
        <w:pStyle w:val="TOC3"/>
        <w:tabs>
          <w:tab w:val="right" w:leader="dot" w:pos="8296"/>
        </w:tabs>
        <w:rPr>
          <w:rFonts w:asciiTheme="minorHAnsi" w:eastAsiaTheme="minorEastAsia" w:hAnsiTheme="minorHAnsi" w:cstheme="minorBidi"/>
          <w:noProof/>
        </w:rPr>
      </w:pPr>
      <w:hyperlink w:anchor="_Toc38636853" w:history="1">
        <w:r w:rsidR="0058263C" w:rsidRPr="00CC1B67">
          <w:rPr>
            <w:rStyle w:val="ad"/>
            <w:noProof/>
          </w:rPr>
          <w:t xml:space="preserve">10.6 </w:t>
        </w:r>
        <w:r w:rsidR="0058263C" w:rsidRPr="00CC1B67">
          <w:rPr>
            <w:rStyle w:val="ad"/>
            <w:noProof/>
          </w:rPr>
          <w:t>学习曲线</w:t>
        </w:r>
        <w:r w:rsidR="0058263C">
          <w:rPr>
            <w:noProof/>
            <w:webHidden/>
          </w:rPr>
          <w:tab/>
        </w:r>
        <w:r w:rsidR="0058263C">
          <w:rPr>
            <w:noProof/>
            <w:webHidden/>
          </w:rPr>
          <w:fldChar w:fldCharType="begin"/>
        </w:r>
        <w:r w:rsidR="0058263C">
          <w:rPr>
            <w:noProof/>
            <w:webHidden/>
          </w:rPr>
          <w:instrText xml:space="preserve"> PAGEREF _Toc38636853 \h </w:instrText>
        </w:r>
        <w:r w:rsidR="0058263C">
          <w:rPr>
            <w:noProof/>
            <w:webHidden/>
          </w:rPr>
        </w:r>
        <w:r w:rsidR="0058263C">
          <w:rPr>
            <w:noProof/>
            <w:webHidden/>
          </w:rPr>
          <w:fldChar w:fldCharType="separate"/>
        </w:r>
        <w:r w:rsidR="00AC019F">
          <w:rPr>
            <w:noProof/>
            <w:webHidden/>
          </w:rPr>
          <w:t>158</w:t>
        </w:r>
        <w:r w:rsidR="0058263C">
          <w:rPr>
            <w:noProof/>
            <w:webHidden/>
          </w:rPr>
          <w:fldChar w:fldCharType="end"/>
        </w:r>
      </w:hyperlink>
    </w:p>
    <w:p w14:paraId="32FA113E" w14:textId="7FD14187" w:rsidR="0058263C" w:rsidRDefault="00000000">
      <w:pPr>
        <w:pStyle w:val="TOC3"/>
        <w:tabs>
          <w:tab w:val="right" w:leader="dot" w:pos="8296"/>
        </w:tabs>
        <w:rPr>
          <w:rFonts w:asciiTheme="minorHAnsi" w:eastAsiaTheme="minorEastAsia" w:hAnsiTheme="minorHAnsi" w:cstheme="minorBidi"/>
          <w:noProof/>
        </w:rPr>
      </w:pPr>
      <w:hyperlink w:anchor="_Toc38636854" w:history="1">
        <w:r w:rsidR="0058263C" w:rsidRPr="00CC1B67">
          <w:rPr>
            <w:rStyle w:val="ad"/>
            <w:noProof/>
          </w:rPr>
          <w:t xml:space="preserve">10.7 </w:t>
        </w:r>
        <w:r w:rsidR="0058263C" w:rsidRPr="00CC1B67">
          <w:rPr>
            <w:rStyle w:val="ad"/>
            <w:noProof/>
          </w:rPr>
          <w:t>决定下一步做什么</w:t>
        </w:r>
        <w:r w:rsidR="0058263C">
          <w:rPr>
            <w:noProof/>
            <w:webHidden/>
          </w:rPr>
          <w:tab/>
        </w:r>
        <w:r w:rsidR="0058263C">
          <w:rPr>
            <w:noProof/>
            <w:webHidden/>
          </w:rPr>
          <w:fldChar w:fldCharType="begin"/>
        </w:r>
        <w:r w:rsidR="0058263C">
          <w:rPr>
            <w:noProof/>
            <w:webHidden/>
          </w:rPr>
          <w:instrText xml:space="preserve"> PAGEREF _Toc38636854 \h </w:instrText>
        </w:r>
        <w:r w:rsidR="0058263C">
          <w:rPr>
            <w:noProof/>
            <w:webHidden/>
          </w:rPr>
        </w:r>
        <w:r w:rsidR="0058263C">
          <w:rPr>
            <w:noProof/>
            <w:webHidden/>
          </w:rPr>
          <w:fldChar w:fldCharType="separate"/>
        </w:r>
        <w:r w:rsidR="00AC019F">
          <w:rPr>
            <w:noProof/>
            <w:webHidden/>
          </w:rPr>
          <w:t>160</w:t>
        </w:r>
        <w:r w:rsidR="0058263C">
          <w:rPr>
            <w:noProof/>
            <w:webHidden/>
          </w:rPr>
          <w:fldChar w:fldCharType="end"/>
        </w:r>
      </w:hyperlink>
    </w:p>
    <w:p w14:paraId="3E743723" w14:textId="3AFA7FBC" w:rsidR="0058263C" w:rsidRDefault="00000000">
      <w:pPr>
        <w:pStyle w:val="TOC2"/>
        <w:tabs>
          <w:tab w:val="left" w:pos="1260"/>
          <w:tab w:val="right" w:leader="dot" w:pos="8296"/>
        </w:tabs>
        <w:rPr>
          <w:rFonts w:asciiTheme="minorHAnsi" w:eastAsiaTheme="minorEastAsia" w:hAnsiTheme="minorHAnsi" w:cstheme="minorBidi"/>
          <w:noProof/>
        </w:rPr>
      </w:pPr>
      <w:hyperlink w:anchor="_Toc38636855" w:history="1">
        <w:r w:rsidR="0058263C" w:rsidRPr="00CC1B67">
          <w:rPr>
            <w:rStyle w:val="ad"/>
            <w:noProof/>
          </w:rPr>
          <w:t>11</w:t>
        </w:r>
        <w:r w:rsidR="0058263C" w:rsidRPr="00CC1B67">
          <w:rPr>
            <w:rStyle w:val="ad"/>
            <w:noProof/>
          </w:rPr>
          <w:t>、</w:t>
        </w:r>
        <w:r w:rsidR="0058263C">
          <w:rPr>
            <w:rFonts w:asciiTheme="minorHAnsi" w:eastAsiaTheme="minorEastAsia" w:hAnsiTheme="minorHAnsi" w:cstheme="minorBidi"/>
            <w:noProof/>
          </w:rPr>
          <w:tab/>
        </w:r>
        <w:r w:rsidR="0058263C" w:rsidRPr="00CC1B67">
          <w:rPr>
            <w:rStyle w:val="ad"/>
            <w:noProof/>
          </w:rPr>
          <w:t>机器学习系统的设计</w:t>
        </w:r>
        <w:r w:rsidR="0058263C" w:rsidRPr="00CC1B67">
          <w:rPr>
            <w:rStyle w:val="ad"/>
            <w:noProof/>
          </w:rPr>
          <w:t>(Machine Learning System Design)</w:t>
        </w:r>
        <w:r w:rsidR="0058263C">
          <w:rPr>
            <w:noProof/>
            <w:webHidden/>
          </w:rPr>
          <w:tab/>
        </w:r>
        <w:r w:rsidR="0058263C">
          <w:rPr>
            <w:noProof/>
            <w:webHidden/>
          </w:rPr>
          <w:fldChar w:fldCharType="begin"/>
        </w:r>
        <w:r w:rsidR="0058263C">
          <w:rPr>
            <w:noProof/>
            <w:webHidden/>
          </w:rPr>
          <w:instrText xml:space="preserve"> PAGEREF _Toc38636855 \h </w:instrText>
        </w:r>
        <w:r w:rsidR="0058263C">
          <w:rPr>
            <w:noProof/>
            <w:webHidden/>
          </w:rPr>
        </w:r>
        <w:r w:rsidR="0058263C">
          <w:rPr>
            <w:noProof/>
            <w:webHidden/>
          </w:rPr>
          <w:fldChar w:fldCharType="separate"/>
        </w:r>
        <w:r w:rsidR="00AC019F">
          <w:rPr>
            <w:noProof/>
            <w:webHidden/>
          </w:rPr>
          <w:t>162</w:t>
        </w:r>
        <w:r w:rsidR="0058263C">
          <w:rPr>
            <w:noProof/>
            <w:webHidden/>
          </w:rPr>
          <w:fldChar w:fldCharType="end"/>
        </w:r>
      </w:hyperlink>
    </w:p>
    <w:p w14:paraId="0B741BB9" w14:textId="0D3FED0F" w:rsidR="0058263C" w:rsidRDefault="00000000">
      <w:pPr>
        <w:pStyle w:val="TOC3"/>
        <w:tabs>
          <w:tab w:val="right" w:leader="dot" w:pos="8296"/>
        </w:tabs>
        <w:rPr>
          <w:rFonts w:asciiTheme="minorHAnsi" w:eastAsiaTheme="minorEastAsia" w:hAnsiTheme="minorHAnsi" w:cstheme="minorBidi"/>
          <w:noProof/>
        </w:rPr>
      </w:pPr>
      <w:hyperlink w:anchor="_Toc38636856" w:history="1">
        <w:r w:rsidR="0058263C" w:rsidRPr="00CC1B67">
          <w:rPr>
            <w:rStyle w:val="ad"/>
            <w:noProof/>
          </w:rPr>
          <w:t xml:space="preserve">11.1 </w:t>
        </w:r>
        <w:r w:rsidR="0058263C" w:rsidRPr="00CC1B67">
          <w:rPr>
            <w:rStyle w:val="ad"/>
            <w:noProof/>
          </w:rPr>
          <w:t>首先要做什么</w:t>
        </w:r>
        <w:r w:rsidR="0058263C">
          <w:rPr>
            <w:noProof/>
            <w:webHidden/>
          </w:rPr>
          <w:tab/>
        </w:r>
        <w:r w:rsidR="0058263C">
          <w:rPr>
            <w:noProof/>
            <w:webHidden/>
          </w:rPr>
          <w:fldChar w:fldCharType="begin"/>
        </w:r>
        <w:r w:rsidR="0058263C">
          <w:rPr>
            <w:noProof/>
            <w:webHidden/>
          </w:rPr>
          <w:instrText xml:space="preserve"> PAGEREF _Toc38636856 \h </w:instrText>
        </w:r>
        <w:r w:rsidR="0058263C">
          <w:rPr>
            <w:noProof/>
            <w:webHidden/>
          </w:rPr>
        </w:r>
        <w:r w:rsidR="0058263C">
          <w:rPr>
            <w:noProof/>
            <w:webHidden/>
          </w:rPr>
          <w:fldChar w:fldCharType="separate"/>
        </w:r>
        <w:r w:rsidR="00AC019F">
          <w:rPr>
            <w:noProof/>
            <w:webHidden/>
          </w:rPr>
          <w:t>162</w:t>
        </w:r>
        <w:r w:rsidR="0058263C">
          <w:rPr>
            <w:noProof/>
            <w:webHidden/>
          </w:rPr>
          <w:fldChar w:fldCharType="end"/>
        </w:r>
      </w:hyperlink>
    </w:p>
    <w:p w14:paraId="0058522A" w14:textId="11AC0C2E" w:rsidR="0058263C" w:rsidRDefault="00000000">
      <w:pPr>
        <w:pStyle w:val="TOC3"/>
        <w:tabs>
          <w:tab w:val="right" w:leader="dot" w:pos="8296"/>
        </w:tabs>
        <w:rPr>
          <w:rFonts w:asciiTheme="minorHAnsi" w:eastAsiaTheme="minorEastAsia" w:hAnsiTheme="minorHAnsi" w:cstheme="minorBidi"/>
          <w:noProof/>
        </w:rPr>
      </w:pPr>
      <w:hyperlink w:anchor="_Toc38636857" w:history="1">
        <w:r w:rsidR="0058263C" w:rsidRPr="00CC1B67">
          <w:rPr>
            <w:rStyle w:val="ad"/>
            <w:noProof/>
          </w:rPr>
          <w:t xml:space="preserve">11.2 </w:t>
        </w:r>
        <w:r w:rsidR="0058263C" w:rsidRPr="00CC1B67">
          <w:rPr>
            <w:rStyle w:val="ad"/>
            <w:noProof/>
          </w:rPr>
          <w:t>误差分析</w:t>
        </w:r>
        <w:r w:rsidR="0058263C">
          <w:rPr>
            <w:noProof/>
            <w:webHidden/>
          </w:rPr>
          <w:tab/>
        </w:r>
        <w:r w:rsidR="0058263C">
          <w:rPr>
            <w:noProof/>
            <w:webHidden/>
          </w:rPr>
          <w:fldChar w:fldCharType="begin"/>
        </w:r>
        <w:r w:rsidR="0058263C">
          <w:rPr>
            <w:noProof/>
            <w:webHidden/>
          </w:rPr>
          <w:instrText xml:space="preserve"> PAGEREF _Toc38636857 \h </w:instrText>
        </w:r>
        <w:r w:rsidR="0058263C">
          <w:rPr>
            <w:noProof/>
            <w:webHidden/>
          </w:rPr>
        </w:r>
        <w:r w:rsidR="0058263C">
          <w:rPr>
            <w:noProof/>
            <w:webHidden/>
          </w:rPr>
          <w:fldChar w:fldCharType="separate"/>
        </w:r>
        <w:r w:rsidR="00AC019F">
          <w:rPr>
            <w:noProof/>
            <w:webHidden/>
          </w:rPr>
          <w:t>163</w:t>
        </w:r>
        <w:r w:rsidR="0058263C">
          <w:rPr>
            <w:noProof/>
            <w:webHidden/>
          </w:rPr>
          <w:fldChar w:fldCharType="end"/>
        </w:r>
      </w:hyperlink>
    </w:p>
    <w:p w14:paraId="5754D372" w14:textId="352EEA88" w:rsidR="0058263C" w:rsidRDefault="00000000">
      <w:pPr>
        <w:pStyle w:val="TOC3"/>
        <w:tabs>
          <w:tab w:val="right" w:leader="dot" w:pos="8296"/>
        </w:tabs>
        <w:rPr>
          <w:rFonts w:asciiTheme="minorHAnsi" w:eastAsiaTheme="minorEastAsia" w:hAnsiTheme="minorHAnsi" w:cstheme="minorBidi"/>
          <w:noProof/>
        </w:rPr>
      </w:pPr>
      <w:hyperlink w:anchor="_Toc38636858" w:history="1">
        <w:r w:rsidR="0058263C" w:rsidRPr="00CC1B67">
          <w:rPr>
            <w:rStyle w:val="ad"/>
            <w:noProof/>
          </w:rPr>
          <w:t xml:space="preserve">11.3 </w:t>
        </w:r>
        <w:r w:rsidR="0058263C" w:rsidRPr="00CC1B67">
          <w:rPr>
            <w:rStyle w:val="ad"/>
            <w:noProof/>
          </w:rPr>
          <w:t>类偏斜的误差度量</w:t>
        </w:r>
        <w:r w:rsidR="0058263C">
          <w:rPr>
            <w:noProof/>
            <w:webHidden/>
          </w:rPr>
          <w:tab/>
        </w:r>
        <w:r w:rsidR="0058263C">
          <w:rPr>
            <w:noProof/>
            <w:webHidden/>
          </w:rPr>
          <w:fldChar w:fldCharType="begin"/>
        </w:r>
        <w:r w:rsidR="0058263C">
          <w:rPr>
            <w:noProof/>
            <w:webHidden/>
          </w:rPr>
          <w:instrText xml:space="preserve"> PAGEREF _Toc38636858 \h </w:instrText>
        </w:r>
        <w:r w:rsidR="0058263C">
          <w:rPr>
            <w:noProof/>
            <w:webHidden/>
          </w:rPr>
        </w:r>
        <w:r w:rsidR="0058263C">
          <w:rPr>
            <w:noProof/>
            <w:webHidden/>
          </w:rPr>
          <w:fldChar w:fldCharType="separate"/>
        </w:r>
        <w:r w:rsidR="00AC019F">
          <w:rPr>
            <w:noProof/>
            <w:webHidden/>
          </w:rPr>
          <w:t>166</w:t>
        </w:r>
        <w:r w:rsidR="0058263C">
          <w:rPr>
            <w:noProof/>
            <w:webHidden/>
          </w:rPr>
          <w:fldChar w:fldCharType="end"/>
        </w:r>
      </w:hyperlink>
    </w:p>
    <w:p w14:paraId="6C40B379" w14:textId="5B2FBD59" w:rsidR="0058263C" w:rsidRDefault="00000000">
      <w:pPr>
        <w:pStyle w:val="TOC3"/>
        <w:tabs>
          <w:tab w:val="right" w:leader="dot" w:pos="8296"/>
        </w:tabs>
        <w:rPr>
          <w:rFonts w:asciiTheme="minorHAnsi" w:eastAsiaTheme="minorEastAsia" w:hAnsiTheme="minorHAnsi" w:cstheme="minorBidi"/>
          <w:noProof/>
        </w:rPr>
      </w:pPr>
      <w:hyperlink w:anchor="_Toc38636859" w:history="1">
        <w:r w:rsidR="0058263C" w:rsidRPr="00CC1B67">
          <w:rPr>
            <w:rStyle w:val="ad"/>
            <w:noProof/>
          </w:rPr>
          <w:t xml:space="preserve">11.4 </w:t>
        </w:r>
        <w:r w:rsidR="0058263C" w:rsidRPr="00CC1B67">
          <w:rPr>
            <w:rStyle w:val="ad"/>
            <w:noProof/>
          </w:rPr>
          <w:t>查准率和查全率之间的权衡</w:t>
        </w:r>
        <w:r w:rsidR="0058263C">
          <w:rPr>
            <w:noProof/>
            <w:webHidden/>
          </w:rPr>
          <w:tab/>
        </w:r>
        <w:r w:rsidR="0058263C">
          <w:rPr>
            <w:noProof/>
            <w:webHidden/>
          </w:rPr>
          <w:fldChar w:fldCharType="begin"/>
        </w:r>
        <w:r w:rsidR="0058263C">
          <w:rPr>
            <w:noProof/>
            <w:webHidden/>
          </w:rPr>
          <w:instrText xml:space="preserve"> PAGEREF _Toc38636859 \h </w:instrText>
        </w:r>
        <w:r w:rsidR="0058263C">
          <w:rPr>
            <w:noProof/>
            <w:webHidden/>
          </w:rPr>
        </w:r>
        <w:r w:rsidR="0058263C">
          <w:rPr>
            <w:noProof/>
            <w:webHidden/>
          </w:rPr>
          <w:fldChar w:fldCharType="separate"/>
        </w:r>
        <w:r w:rsidR="00AC019F">
          <w:rPr>
            <w:noProof/>
            <w:webHidden/>
          </w:rPr>
          <w:t>167</w:t>
        </w:r>
        <w:r w:rsidR="0058263C">
          <w:rPr>
            <w:noProof/>
            <w:webHidden/>
          </w:rPr>
          <w:fldChar w:fldCharType="end"/>
        </w:r>
      </w:hyperlink>
    </w:p>
    <w:p w14:paraId="0932293D" w14:textId="32B807C4" w:rsidR="0058263C" w:rsidRDefault="00000000">
      <w:pPr>
        <w:pStyle w:val="TOC3"/>
        <w:tabs>
          <w:tab w:val="right" w:leader="dot" w:pos="8296"/>
        </w:tabs>
        <w:rPr>
          <w:rFonts w:asciiTheme="minorHAnsi" w:eastAsiaTheme="minorEastAsia" w:hAnsiTheme="minorHAnsi" w:cstheme="minorBidi"/>
          <w:noProof/>
        </w:rPr>
      </w:pPr>
      <w:hyperlink w:anchor="_Toc38636860" w:history="1">
        <w:r w:rsidR="0058263C" w:rsidRPr="00CC1B67">
          <w:rPr>
            <w:rStyle w:val="ad"/>
            <w:noProof/>
          </w:rPr>
          <w:t xml:space="preserve">11.5 </w:t>
        </w:r>
        <w:r w:rsidR="0058263C" w:rsidRPr="00CC1B67">
          <w:rPr>
            <w:rStyle w:val="ad"/>
            <w:noProof/>
          </w:rPr>
          <w:t>机器学习的数据</w:t>
        </w:r>
        <w:r w:rsidR="0058263C">
          <w:rPr>
            <w:noProof/>
            <w:webHidden/>
          </w:rPr>
          <w:tab/>
        </w:r>
        <w:r w:rsidR="0058263C">
          <w:rPr>
            <w:noProof/>
            <w:webHidden/>
          </w:rPr>
          <w:fldChar w:fldCharType="begin"/>
        </w:r>
        <w:r w:rsidR="0058263C">
          <w:rPr>
            <w:noProof/>
            <w:webHidden/>
          </w:rPr>
          <w:instrText xml:space="preserve"> PAGEREF _Toc38636860 \h </w:instrText>
        </w:r>
        <w:r w:rsidR="0058263C">
          <w:rPr>
            <w:noProof/>
            <w:webHidden/>
          </w:rPr>
        </w:r>
        <w:r w:rsidR="0058263C">
          <w:rPr>
            <w:noProof/>
            <w:webHidden/>
          </w:rPr>
          <w:fldChar w:fldCharType="separate"/>
        </w:r>
        <w:r w:rsidR="00AC019F">
          <w:rPr>
            <w:noProof/>
            <w:webHidden/>
          </w:rPr>
          <w:t>169</w:t>
        </w:r>
        <w:r w:rsidR="0058263C">
          <w:rPr>
            <w:noProof/>
            <w:webHidden/>
          </w:rPr>
          <w:fldChar w:fldCharType="end"/>
        </w:r>
      </w:hyperlink>
    </w:p>
    <w:p w14:paraId="6464BB6F" w14:textId="265E4D5A" w:rsidR="0058263C" w:rsidRDefault="00000000">
      <w:pPr>
        <w:pStyle w:val="TOC1"/>
        <w:tabs>
          <w:tab w:val="right" w:leader="dot" w:pos="8296"/>
        </w:tabs>
        <w:rPr>
          <w:rFonts w:asciiTheme="minorHAnsi" w:eastAsiaTheme="minorEastAsia" w:hAnsiTheme="minorHAnsi" w:cstheme="minorBidi"/>
          <w:noProof/>
        </w:rPr>
      </w:pPr>
      <w:hyperlink w:anchor="_Toc38636861" w:history="1">
        <w:r w:rsidR="0058263C" w:rsidRPr="00CC1B67">
          <w:rPr>
            <w:rStyle w:val="ad"/>
            <w:noProof/>
          </w:rPr>
          <w:t>第</w:t>
        </w:r>
        <w:r w:rsidR="0058263C" w:rsidRPr="00CC1B67">
          <w:rPr>
            <w:rStyle w:val="ad"/>
            <w:noProof/>
          </w:rPr>
          <w:t>7</w:t>
        </w:r>
        <w:r w:rsidR="0058263C" w:rsidRPr="00CC1B67">
          <w:rPr>
            <w:rStyle w:val="ad"/>
            <w:noProof/>
          </w:rPr>
          <w:t>周</w:t>
        </w:r>
        <w:r w:rsidR="0058263C">
          <w:rPr>
            <w:noProof/>
            <w:webHidden/>
          </w:rPr>
          <w:tab/>
        </w:r>
        <w:r w:rsidR="0058263C">
          <w:rPr>
            <w:noProof/>
            <w:webHidden/>
          </w:rPr>
          <w:fldChar w:fldCharType="begin"/>
        </w:r>
        <w:r w:rsidR="0058263C">
          <w:rPr>
            <w:noProof/>
            <w:webHidden/>
          </w:rPr>
          <w:instrText xml:space="preserve"> PAGEREF _Toc38636861 \h </w:instrText>
        </w:r>
        <w:r w:rsidR="0058263C">
          <w:rPr>
            <w:noProof/>
            <w:webHidden/>
          </w:rPr>
        </w:r>
        <w:r w:rsidR="0058263C">
          <w:rPr>
            <w:noProof/>
            <w:webHidden/>
          </w:rPr>
          <w:fldChar w:fldCharType="separate"/>
        </w:r>
        <w:r w:rsidR="00AC019F">
          <w:rPr>
            <w:noProof/>
            <w:webHidden/>
          </w:rPr>
          <w:t>173</w:t>
        </w:r>
        <w:r w:rsidR="0058263C">
          <w:rPr>
            <w:noProof/>
            <w:webHidden/>
          </w:rPr>
          <w:fldChar w:fldCharType="end"/>
        </w:r>
      </w:hyperlink>
    </w:p>
    <w:p w14:paraId="07778CF6" w14:textId="0AD0952F" w:rsidR="0058263C" w:rsidRDefault="00000000">
      <w:pPr>
        <w:pStyle w:val="TOC2"/>
        <w:tabs>
          <w:tab w:val="left" w:pos="1260"/>
          <w:tab w:val="right" w:leader="dot" w:pos="8296"/>
        </w:tabs>
        <w:rPr>
          <w:rFonts w:asciiTheme="minorHAnsi" w:eastAsiaTheme="minorEastAsia" w:hAnsiTheme="minorHAnsi" w:cstheme="minorBidi"/>
          <w:noProof/>
        </w:rPr>
      </w:pPr>
      <w:hyperlink w:anchor="_Toc38636862" w:history="1">
        <w:r w:rsidR="0058263C" w:rsidRPr="00CC1B67">
          <w:rPr>
            <w:rStyle w:val="ad"/>
            <w:noProof/>
          </w:rPr>
          <w:t>12</w:t>
        </w:r>
        <w:r w:rsidR="0058263C" w:rsidRPr="00CC1B67">
          <w:rPr>
            <w:rStyle w:val="ad"/>
            <w:noProof/>
          </w:rPr>
          <w:t>、</w:t>
        </w:r>
        <w:r w:rsidR="0058263C">
          <w:rPr>
            <w:rFonts w:asciiTheme="minorHAnsi" w:eastAsiaTheme="minorEastAsia" w:hAnsiTheme="minorHAnsi" w:cstheme="minorBidi"/>
            <w:noProof/>
          </w:rPr>
          <w:tab/>
        </w:r>
        <w:r w:rsidR="0058263C" w:rsidRPr="00CC1B67">
          <w:rPr>
            <w:rStyle w:val="ad"/>
            <w:noProof/>
          </w:rPr>
          <w:t>支持向量机</w:t>
        </w:r>
        <w:r w:rsidR="0058263C" w:rsidRPr="00CC1B67">
          <w:rPr>
            <w:rStyle w:val="ad"/>
            <w:noProof/>
          </w:rPr>
          <w:t>(Support Vector Machines)</w:t>
        </w:r>
        <w:r w:rsidR="0058263C">
          <w:rPr>
            <w:noProof/>
            <w:webHidden/>
          </w:rPr>
          <w:tab/>
        </w:r>
        <w:r w:rsidR="0058263C">
          <w:rPr>
            <w:noProof/>
            <w:webHidden/>
          </w:rPr>
          <w:fldChar w:fldCharType="begin"/>
        </w:r>
        <w:r w:rsidR="0058263C">
          <w:rPr>
            <w:noProof/>
            <w:webHidden/>
          </w:rPr>
          <w:instrText xml:space="preserve"> PAGEREF _Toc38636862 \h </w:instrText>
        </w:r>
        <w:r w:rsidR="0058263C">
          <w:rPr>
            <w:noProof/>
            <w:webHidden/>
          </w:rPr>
        </w:r>
        <w:r w:rsidR="0058263C">
          <w:rPr>
            <w:noProof/>
            <w:webHidden/>
          </w:rPr>
          <w:fldChar w:fldCharType="separate"/>
        </w:r>
        <w:r w:rsidR="00AC019F">
          <w:rPr>
            <w:noProof/>
            <w:webHidden/>
          </w:rPr>
          <w:t>173</w:t>
        </w:r>
        <w:r w:rsidR="0058263C">
          <w:rPr>
            <w:noProof/>
            <w:webHidden/>
          </w:rPr>
          <w:fldChar w:fldCharType="end"/>
        </w:r>
      </w:hyperlink>
    </w:p>
    <w:p w14:paraId="1067619B" w14:textId="05482169" w:rsidR="0058263C" w:rsidRDefault="00000000">
      <w:pPr>
        <w:pStyle w:val="TOC3"/>
        <w:tabs>
          <w:tab w:val="right" w:leader="dot" w:pos="8296"/>
        </w:tabs>
        <w:rPr>
          <w:rFonts w:asciiTheme="minorHAnsi" w:eastAsiaTheme="minorEastAsia" w:hAnsiTheme="minorHAnsi" w:cstheme="minorBidi"/>
          <w:noProof/>
        </w:rPr>
      </w:pPr>
      <w:hyperlink w:anchor="_Toc38636863" w:history="1">
        <w:r w:rsidR="0058263C" w:rsidRPr="00CC1B67">
          <w:rPr>
            <w:rStyle w:val="ad"/>
            <w:noProof/>
          </w:rPr>
          <w:t xml:space="preserve">12.1 </w:t>
        </w:r>
        <w:r w:rsidR="0058263C" w:rsidRPr="00CC1B67">
          <w:rPr>
            <w:rStyle w:val="ad"/>
            <w:noProof/>
          </w:rPr>
          <w:t>优化目标</w:t>
        </w:r>
        <w:r w:rsidR="0058263C">
          <w:rPr>
            <w:noProof/>
            <w:webHidden/>
          </w:rPr>
          <w:tab/>
        </w:r>
        <w:r w:rsidR="0058263C">
          <w:rPr>
            <w:noProof/>
            <w:webHidden/>
          </w:rPr>
          <w:fldChar w:fldCharType="begin"/>
        </w:r>
        <w:r w:rsidR="0058263C">
          <w:rPr>
            <w:noProof/>
            <w:webHidden/>
          </w:rPr>
          <w:instrText xml:space="preserve"> PAGEREF _Toc38636863 \h </w:instrText>
        </w:r>
        <w:r w:rsidR="0058263C">
          <w:rPr>
            <w:noProof/>
            <w:webHidden/>
          </w:rPr>
        </w:r>
        <w:r w:rsidR="0058263C">
          <w:rPr>
            <w:noProof/>
            <w:webHidden/>
          </w:rPr>
          <w:fldChar w:fldCharType="separate"/>
        </w:r>
        <w:r w:rsidR="00AC019F">
          <w:rPr>
            <w:noProof/>
            <w:webHidden/>
          </w:rPr>
          <w:t>173</w:t>
        </w:r>
        <w:r w:rsidR="0058263C">
          <w:rPr>
            <w:noProof/>
            <w:webHidden/>
          </w:rPr>
          <w:fldChar w:fldCharType="end"/>
        </w:r>
      </w:hyperlink>
    </w:p>
    <w:p w14:paraId="69183F8A" w14:textId="2F5CBF2E" w:rsidR="0058263C" w:rsidRDefault="00000000">
      <w:pPr>
        <w:pStyle w:val="TOC3"/>
        <w:tabs>
          <w:tab w:val="right" w:leader="dot" w:pos="8296"/>
        </w:tabs>
        <w:rPr>
          <w:rFonts w:asciiTheme="minorHAnsi" w:eastAsiaTheme="minorEastAsia" w:hAnsiTheme="minorHAnsi" w:cstheme="minorBidi"/>
          <w:noProof/>
        </w:rPr>
      </w:pPr>
      <w:hyperlink w:anchor="_Toc38636864" w:history="1">
        <w:r w:rsidR="0058263C" w:rsidRPr="00CC1B67">
          <w:rPr>
            <w:rStyle w:val="ad"/>
            <w:noProof/>
          </w:rPr>
          <w:t xml:space="preserve">12.2 </w:t>
        </w:r>
        <w:r w:rsidR="0058263C" w:rsidRPr="00CC1B67">
          <w:rPr>
            <w:rStyle w:val="ad"/>
            <w:noProof/>
          </w:rPr>
          <w:t>大边界的直观理解</w:t>
        </w:r>
        <w:r w:rsidR="0058263C">
          <w:rPr>
            <w:noProof/>
            <w:webHidden/>
          </w:rPr>
          <w:tab/>
        </w:r>
        <w:r w:rsidR="0058263C">
          <w:rPr>
            <w:noProof/>
            <w:webHidden/>
          </w:rPr>
          <w:fldChar w:fldCharType="begin"/>
        </w:r>
        <w:r w:rsidR="0058263C">
          <w:rPr>
            <w:noProof/>
            <w:webHidden/>
          </w:rPr>
          <w:instrText xml:space="preserve"> PAGEREF _Toc38636864 \h </w:instrText>
        </w:r>
        <w:r w:rsidR="0058263C">
          <w:rPr>
            <w:noProof/>
            <w:webHidden/>
          </w:rPr>
        </w:r>
        <w:r w:rsidR="0058263C">
          <w:rPr>
            <w:noProof/>
            <w:webHidden/>
          </w:rPr>
          <w:fldChar w:fldCharType="separate"/>
        </w:r>
        <w:r w:rsidR="00AC019F">
          <w:rPr>
            <w:noProof/>
            <w:webHidden/>
          </w:rPr>
          <w:t>179</w:t>
        </w:r>
        <w:r w:rsidR="0058263C">
          <w:rPr>
            <w:noProof/>
            <w:webHidden/>
          </w:rPr>
          <w:fldChar w:fldCharType="end"/>
        </w:r>
      </w:hyperlink>
    </w:p>
    <w:p w14:paraId="624A6EDE" w14:textId="07968413" w:rsidR="0058263C" w:rsidRDefault="00000000">
      <w:pPr>
        <w:pStyle w:val="TOC3"/>
        <w:tabs>
          <w:tab w:val="right" w:leader="dot" w:pos="8296"/>
        </w:tabs>
        <w:rPr>
          <w:rFonts w:asciiTheme="minorHAnsi" w:eastAsiaTheme="minorEastAsia" w:hAnsiTheme="minorHAnsi" w:cstheme="minorBidi"/>
          <w:noProof/>
        </w:rPr>
      </w:pPr>
      <w:hyperlink w:anchor="_Toc38636865" w:history="1">
        <w:r w:rsidR="0058263C" w:rsidRPr="00CC1B67">
          <w:rPr>
            <w:rStyle w:val="ad"/>
            <w:noProof/>
          </w:rPr>
          <w:t>12.3</w:t>
        </w:r>
        <w:r w:rsidR="0058263C" w:rsidRPr="00CC1B67">
          <w:rPr>
            <w:rStyle w:val="ad"/>
            <w:noProof/>
          </w:rPr>
          <w:t>大边界分类背后的数学（选修）</w:t>
        </w:r>
        <w:r w:rsidR="0058263C">
          <w:rPr>
            <w:noProof/>
            <w:webHidden/>
          </w:rPr>
          <w:tab/>
        </w:r>
        <w:r w:rsidR="0058263C">
          <w:rPr>
            <w:noProof/>
            <w:webHidden/>
          </w:rPr>
          <w:fldChar w:fldCharType="begin"/>
        </w:r>
        <w:r w:rsidR="0058263C">
          <w:rPr>
            <w:noProof/>
            <w:webHidden/>
          </w:rPr>
          <w:instrText xml:space="preserve"> PAGEREF _Toc38636865 \h </w:instrText>
        </w:r>
        <w:r w:rsidR="0058263C">
          <w:rPr>
            <w:noProof/>
            <w:webHidden/>
          </w:rPr>
        </w:r>
        <w:r w:rsidR="0058263C">
          <w:rPr>
            <w:noProof/>
            <w:webHidden/>
          </w:rPr>
          <w:fldChar w:fldCharType="separate"/>
        </w:r>
        <w:r w:rsidR="00AC019F">
          <w:rPr>
            <w:noProof/>
            <w:webHidden/>
          </w:rPr>
          <w:t>184</w:t>
        </w:r>
        <w:r w:rsidR="0058263C">
          <w:rPr>
            <w:noProof/>
            <w:webHidden/>
          </w:rPr>
          <w:fldChar w:fldCharType="end"/>
        </w:r>
      </w:hyperlink>
    </w:p>
    <w:p w14:paraId="5C8C1D67" w14:textId="4DB52BB9" w:rsidR="0058263C" w:rsidRDefault="00000000">
      <w:pPr>
        <w:pStyle w:val="TOC3"/>
        <w:tabs>
          <w:tab w:val="right" w:leader="dot" w:pos="8296"/>
        </w:tabs>
        <w:rPr>
          <w:rFonts w:asciiTheme="minorHAnsi" w:eastAsiaTheme="minorEastAsia" w:hAnsiTheme="minorHAnsi" w:cstheme="minorBidi"/>
          <w:noProof/>
        </w:rPr>
      </w:pPr>
      <w:hyperlink w:anchor="_Toc38636866" w:history="1">
        <w:r w:rsidR="0058263C" w:rsidRPr="00CC1B67">
          <w:rPr>
            <w:rStyle w:val="ad"/>
            <w:noProof/>
          </w:rPr>
          <w:t xml:space="preserve">12.4 </w:t>
        </w:r>
        <w:r w:rsidR="0058263C" w:rsidRPr="00CC1B67">
          <w:rPr>
            <w:rStyle w:val="ad"/>
            <w:noProof/>
          </w:rPr>
          <w:t>核函数</w:t>
        </w:r>
        <w:r w:rsidR="0058263C" w:rsidRPr="00CC1B67">
          <w:rPr>
            <w:rStyle w:val="ad"/>
            <w:noProof/>
          </w:rPr>
          <w:t>1</w:t>
        </w:r>
        <w:r w:rsidR="0058263C">
          <w:rPr>
            <w:noProof/>
            <w:webHidden/>
          </w:rPr>
          <w:tab/>
        </w:r>
        <w:r w:rsidR="0058263C">
          <w:rPr>
            <w:noProof/>
            <w:webHidden/>
          </w:rPr>
          <w:fldChar w:fldCharType="begin"/>
        </w:r>
        <w:r w:rsidR="0058263C">
          <w:rPr>
            <w:noProof/>
            <w:webHidden/>
          </w:rPr>
          <w:instrText xml:space="preserve"> PAGEREF _Toc38636866 \h </w:instrText>
        </w:r>
        <w:r w:rsidR="0058263C">
          <w:rPr>
            <w:noProof/>
            <w:webHidden/>
          </w:rPr>
        </w:r>
        <w:r w:rsidR="0058263C">
          <w:rPr>
            <w:noProof/>
            <w:webHidden/>
          </w:rPr>
          <w:fldChar w:fldCharType="separate"/>
        </w:r>
        <w:r w:rsidR="00AC019F">
          <w:rPr>
            <w:noProof/>
            <w:webHidden/>
          </w:rPr>
          <w:t>191</w:t>
        </w:r>
        <w:r w:rsidR="0058263C">
          <w:rPr>
            <w:noProof/>
            <w:webHidden/>
          </w:rPr>
          <w:fldChar w:fldCharType="end"/>
        </w:r>
      </w:hyperlink>
    </w:p>
    <w:p w14:paraId="0650E1B2" w14:textId="5756CB22" w:rsidR="0058263C" w:rsidRDefault="00000000">
      <w:pPr>
        <w:pStyle w:val="TOC3"/>
        <w:tabs>
          <w:tab w:val="right" w:leader="dot" w:pos="8296"/>
        </w:tabs>
        <w:rPr>
          <w:rFonts w:asciiTheme="minorHAnsi" w:eastAsiaTheme="minorEastAsia" w:hAnsiTheme="minorHAnsi" w:cstheme="minorBidi"/>
          <w:noProof/>
        </w:rPr>
      </w:pPr>
      <w:hyperlink w:anchor="_Toc38636867" w:history="1">
        <w:r w:rsidR="0058263C" w:rsidRPr="00CC1B67">
          <w:rPr>
            <w:rStyle w:val="ad"/>
            <w:noProof/>
          </w:rPr>
          <w:t xml:space="preserve">12.5 </w:t>
        </w:r>
        <w:r w:rsidR="0058263C" w:rsidRPr="00CC1B67">
          <w:rPr>
            <w:rStyle w:val="ad"/>
            <w:noProof/>
          </w:rPr>
          <w:t>核函数</w:t>
        </w:r>
        <w:r w:rsidR="0058263C" w:rsidRPr="00CC1B67">
          <w:rPr>
            <w:rStyle w:val="ad"/>
            <w:noProof/>
          </w:rPr>
          <w:t>2</w:t>
        </w:r>
        <w:r w:rsidR="0058263C">
          <w:rPr>
            <w:noProof/>
            <w:webHidden/>
          </w:rPr>
          <w:tab/>
        </w:r>
        <w:r w:rsidR="0058263C">
          <w:rPr>
            <w:noProof/>
            <w:webHidden/>
          </w:rPr>
          <w:fldChar w:fldCharType="begin"/>
        </w:r>
        <w:r w:rsidR="0058263C">
          <w:rPr>
            <w:noProof/>
            <w:webHidden/>
          </w:rPr>
          <w:instrText xml:space="preserve"> PAGEREF _Toc38636867 \h </w:instrText>
        </w:r>
        <w:r w:rsidR="0058263C">
          <w:rPr>
            <w:noProof/>
            <w:webHidden/>
          </w:rPr>
        </w:r>
        <w:r w:rsidR="0058263C">
          <w:rPr>
            <w:noProof/>
            <w:webHidden/>
          </w:rPr>
          <w:fldChar w:fldCharType="separate"/>
        </w:r>
        <w:r w:rsidR="00AC019F">
          <w:rPr>
            <w:noProof/>
            <w:webHidden/>
          </w:rPr>
          <w:t>193</w:t>
        </w:r>
        <w:r w:rsidR="0058263C">
          <w:rPr>
            <w:noProof/>
            <w:webHidden/>
          </w:rPr>
          <w:fldChar w:fldCharType="end"/>
        </w:r>
      </w:hyperlink>
    </w:p>
    <w:p w14:paraId="67EF2501" w14:textId="39CB10F8" w:rsidR="0058263C" w:rsidRDefault="00000000">
      <w:pPr>
        <w:pStyle w:val="TOC3"/>
        <w:tabs>
          <w:tab w:val="right" w:leader="dot" w:pos="8296"/>
        </w:tabs>
        <w:rPr>
          <w:rFonts w:asciiTheme="minorHAnsi" w:eastAsiaTheme="minorEastAsia" w:hAnsiTheme="minorHAnsi" w:cstheme="minorBidi"/>
          <w:noProof/>
        </w:rPr>
      </w:pPr>
      <w:hyperlink w:anchor="_Toc38636868" w:history="1">
        <w:r w:rsidR="0058263C" w:rsidRPr="00CC1B67">
          <w:rPr>
            <w:rStyle w:val="ad"/>
            <w:noProof/>
          </w:rPr>
          <w:t xml:space="preserve">12.6 </w:t>
        </w:r>
        <w:r w:rsidR="0058263C" w:rsidRPr="00CC1B67">
          <w:rPr>
            <w:rStyle w:val="ad"/>
            <w:noProof/>
          </w:rPr>
          <w:t>使用支持向量机</w:t>
        </w:r>
        <w:r w:rsidR="0058263C">
          <w:rPr>
            <w:noProof/>
            <w:webHidden/>
          </w:rPr>
          <w:tab/>
        </w:r>
        <w:r w:rsidR="0058263C">
          <w:rPr>
            <w:noProof/>
            <w:webHidden/>
          </w:rPr>
          <w:fldChar w:fldCharType="begin"/>
        </w:r>
        <w:r w:rsidR="0058263C">
          <w:rPr>
            <w:noProof/>
            <w:webHidden/>
          </w:rPr>
          <w:instrText xml:space="preserve"> PAGEREF _Toc38636868 \h </w:instrText>
        </w:r>
        <w:r w:rsidR="0058263C">
          <w:rPr>
            <w:noProof/>
            <w:webHidden/>
          </w:rPr>
        </w:r>
        <w:r w:rsidR="0058263C">
          <w:rPr>
            <w:noProof/>
            <w:webHidden/>
          </w:rPr>
          <w:fldChar w:fldCharType="separate"/>
        </w:r>
        <w:r w:rsidR="00AC019F">
          <w:rPr>
            <w:noProof/>
            <w:webHidden/>
          </w:rPr>
          <w:t>195</w:t>
        </w:r>
        <w:r w:rsidR="0058263C">
          <w:rPr>
            <w:noProof/>
            <w:webHidden/>
          </w:rPr>
          <w:fldChar w:fldCharType="end"/>
        </w:r>
      </w:hyperlink>
    </w:p>
    <w:p w14:paraId="5C6B922B" w14:textId="231BD45D" w:rsidR="0058263C" w:rsidRDefault="00000000">
      <w:pPr>
        <w:pStyle w:val="TOC1"/>
        <w:tabs>
          <w:tab w:val="right" w:leader="dot" w:pos="8296"/>
        </w:tabs>
        <w:rPr>
          <w:rFonts w:asciiTheme="minorHAnsi" w:eastAsiaTheme="minorEastAsia" w:hAnsiTheme="minorHAnsi" w:cstheme="minorBidi"/>
          <w:noProof/>
        </w:rPr>
      </w:pPr>
      <w:hyperlink w:anchor="_Toc38636869" w:history="1">
        <w:r w:rsidR="0058263C" w:rsidRPr="00CC1B67">
          <w:rPr>
            <w:rStyle w:val="ad"/>
            <w:noProof/>
          </w:rPr>
          <w:t>第</w:t>
        </w:r>
        <w:r w:rsidR="0058263C" w:rsidRPr="00CC1B67">
          <w:rPr>
            <w:rStyle w:val="ad"/>
            <w:noProof/>
          </w:rPr>
          <w:t>8</w:t>
        </w:r>
        <w:r w:rsidR="0058263C" w:rsidRPr="00CC1B67">
          <w:rPr>
            <w:rStyle w:val="ad"/>
            <w:noProof/>
          </w:rPr>
          <w:t>周</w:t>
        </w:r>
        <w:r w:rsidR="0058263C">
          <w:rPr>
            <w:noProof/>
            <w:webHidden/>
          </w:rPr>
          <w:tab/>
        </w:r>
        <w:r w:rsidR="0058263C">
          <w:rPr>
            <w:noProof/>
            <w:webHidden/>
          </w:rPr>
          <w:fldChar w:fldCharType="begin"/>
        </w:r>
        <w:r w:rsidR="0058263C">
          <w:rPr>
            <w:noProof/>
            <w:webHidden/>
          </w:rPr>
          <w:instrText xml:space="preserve"> PAGEREF _Toc38636869 \h </w:instrText>
        </w:r>
        <w:r w:rsidR="0058263C">
          <w:rPr>
            <w:noProof/>
            <w:webHidden/>
          </w:rPr>
        </w:r>
        <w:r w:rsidR="0058263C">
          <w:rPr>
            <w:noProof/>
            <w:webHidden/>
          </w:rPr>
          <w:fldChar w:fldCharType="separate"/>
        </w:r>
        <w:r w:rsidR="00AC019F">
          <w:rPr>
            <w:noProof/>
            <w:webHidden/>
          </w:rPr>
          <w:t>198</w:t>
        </w:r>
        <w:r w:rsidR="0058263C">
          <w:rPr>
            <w:noProof/>
            <w:webHidden/>
          </w:rPr>
          <w:fldChar w:fldCharType="end"/>
        </w:r>
      </w:hyperlink>
    </w:p>
    <w:p w14:paraId="25D370A9" w14:textId="3064C63D" w:rsidR="0058263C" w:rsidRDefault="00000000">
      <w:pPr>
        <w:pStyle w:val="TOC2"/>
        <w:tabs>
          <w:tab w:val="left" w:pos="1260"/>
          <w:tab w:val="right" w:leader="dot" w:pos="8296"/>
        </w:tabs>
        <w:rPr>
          <w:rFonts w:asciiTheme="minorHAnsi" w:eastAsiaTheme="minorEastAsia" w:hAnsiTheme="minorHAnsi" w:cstheme="minorBidi"/>
          <w:noProof/>
        </w:rPr>
      </w:pPr>
      <w:hyperlink w:anchor="_Toc38636870" w:history="1">
        <w:r w:rsidR="0058263C" w:rsidRPr="00CC1B67">
          <w:rPr>
            <w:rStyle w:val="ad"/>
            <w:noProof/>
          </w:rPr>
          <w:t>13</w:t>
        </w:r>
        <w:r w:rsidR="0058263C" w:rsidRPr="00CC1B67">
          <w:rPr>
            <w:rStyle w:val="ad"/>
            <w:noProof/>
          </w:rPr>
          <w:t>、</w:t>
        </w:r>
        <w:r w:rsidR="0058263C">
          <w:rPr>
            <w:rFonts w:asciiTheme="minorHAnsi" w:eastAsiaTheme="minorEastAsia" w:hAnsiTheme="minorHAnsi" w:cstheme="minorBidi"/>
            <w:noProof/>
          </w:rPr>
          <w:tab/>
        </w:r>
        <w:r w:rsidR="0058263C" w:rsidRPr="00CC1B67">
          <w:rPr>
            <w:rStyle w:val="ad"/>
            <w:noProof/>
          </w:rPr>
          <w:t>聚类</w:t>
        </w:r>
        <w:r w:rsidR="0058263C" w:rsidRPr="00CC1B67">
          <w:rPr>
            <w:rStyle w:val="ad"/>
            <w:noProof/>
          </w:rPr>
          <w:t>(Clustering)</w:t>
        </w:r>
        <w:r w:rsidR="0058263C">
          <w:rPr>
            <w:noProof/>
            <w:webHidden/>
          </w:rPr>
          <w:tab/>
        </w:r>
        <w:r w:rsidR="0058263C">
          <w:rPr>
            <w:noProof/>
            <w:webHidden/>
          </w:rPr>
          <w:fldChar w:fldCharType="begin"/>
        </w:r>
        <w:r w:rsidR="0058263C">
          <w:rPr>
            <w:noProof/>
            <w:webHidden/>
          </w:rPr>
          <w:instrText xml:space="preserve"> PAGEREF _Toc38636870 \h </w:instrText>
        </w:r>
        <w:r w:rsidR="0058263C">
          <w:rPr>
            <w:noProof/>
            <w:webHidden/>
          </w:rPr>
        </w:r>
        <w:r w:rsidR="0058263C">
          <w:rPr>
            <w:noProof/>
            <w:webHidden/>
          </w:rPr>
          <w:fldChar w:fldCharType="separate"/>
        </w:r>
        <w:r w:rsidR="00AC019F">
          <w:rPr>
            <w:noProof/>
            <w:webHidden/>
          </w:rPr>
          <w:t>198</w:t>
        </w:r>
        <w:r w:rsidR="0058263C">
          <w:rPr>
            <w:noProof/>
            <w:webHidden/>
          </w:rPr>
          <w:fldChar w:fldCharType="end"/>
        </w:r>
      </w:hyperlink>
    </w:p>
    <w:p w14:paraId="3B95D298" w14:textId="5145B920" w:rsidR="0058263C" w:rsidRDefault="00000000">
      <w:pPr>
        <w:pStyle w:val="TOC3"/>
        <w:tabs>
          <w:tab w:val="right" w:leader="dot" w:pos="8296"/>
        </w:tabs>
        <w:rPr>
          <w:rFonts w:asciiTheme="minorHAnsi" w:eastAsiaTheme="minorEastAsia" w:hAnsiTheme="minorHAnsi" w:cstheme="minorBidi"/>
          <w:noProof/>
        </w:rPr>
      </w:pPr>
      <w:hyperlink w:anchor="_Toc38636871" w:history="1">
        <w:r w:rsidR="0058263C" w:rsidRPr="00CC1B67">
          <w:rPr>
            <w:rStyle w:val="ad"/>
            <w:noProof/>
          </w:rPr>
          <w:t xml:space="preserve">13.1 </w:t>
        </w:r>
        <w:r w:rsidR="0058263C" w:rsidRPr="00CC1B67">
          <w:rPr>
            <w:rStyle w:val="ad"/>
            <w:noProof/>
          </w:rPr>
          <w:t>无监督学习：简介</w:t>
        </w:r>
        <w:r w:rsidR="0058263C">
          <w:rPr>
            <w:noProof/>
            <w:webHidden/>
          </w:rPr>
          <w:tab/>
        </w:r>
        <w:r w:rsidR="0058263C">
          <w:rPr>
            <w:noProof/>
            <w:webHidden/>
          </w:rPr>
          <w:fldChar w:fldCharType="begin"/>
        </w:r>
        <w:r w:rsidR="0058263C">
          <w:rPr>
            <w:noProof/>
            <w:webHidden/>
          </w:rPr>
          <w:instrText xml:space="preserve"> PAGEREF _Toc38636871 \h </w:instrText>
        </w:r>
        <w:r w:rsidR="0058263C">
          <w:rPr>
            <w:noProof/>
            <w:webHidden/>
          </w:rPr>
        </w:r>
        <w:r w:rsidR="0058263C">
          <w:rPr>
            <w:noProof/>
            <w:webHidden/>
          </w:rPr>
          <w:fldChar w:fldCharType="separate"/>
        </w:r>
        <w:r w:rsidR="00AC019F">
          <w:rPr>
            <w:noProof/>
            <w:webHidden/>
          </w:rPr>
          <w:t>198</w:t>
        </w:r>
        <w:r w:rsidR="0058263C">
          <w:rPr>
            <w:noProof/>
            <w:webHidden/>
          </w:rPr>
          <w:fldChar w:fldCharType="end"/>
        </w:r>
      </w:hyperlink>
    </w:p>
    <w:p w14:paraId="7DBCEAD4" w14:textId="5FD19378" w:rsidR="0058263C" w:rsidRDefault="00000000">
      <w:pPr>
        <w:pStyle w:val="TOC3"/>
        <w:tabs>
          <w:tab w:val="right" w:leader="dot" w:pos="8296"/>
        </w:tabs>
        <w:rPr>
          <w:rFonts w:asciiTheme="minorHAnsi" w:eastAsiaTheme="minorEastAsia" w:hAnsiTheme="minorHAnsi" w:cstheme="minorBidi"/>
          <w:noProof/>
        </w:rPr>
      </w:pPr>
      <w:hyperlink w:anchor="_Toc38636872" w:history="1">
        <w:r w:rsidR="0058263C" w:rsidRPr="00CC1B67">
          <w:rPr>
            <w:rStyle w:val="ad"/>
            <w:noProof/>
          </w:rPr>
          <w:t>13.2 K-</w:t>
        </w:r>
        <w:r w:rsidR="0058263C" w:rsidRPr="00CC1B67">
          <w:rPr>
            <w:rStyle w:val="ad"/>
            <w:noProof/>
          </w:rPr>
          <w:t>均值算法</w:t>
        </w:r>
        <w:r w:rsidR="0058263C">
          <w:rPr>
            <w:noProof/>
            <w:webHidden/>
          </w:rPr>
          <w:tab/>
        </w:r>
        <w:r w:rsidR="0058263C">
          <w:rPr>
            <w:noProof/>
            <w:webHidden/>
          </w:rPr>
          <w:fldChar w:fldCharType="begin"/>
        </w:r>
        <w:r w:rsidR="0058263C">
          <w:rPr>
            <w:noProof/>
            <w:webHidden/>
          </w:rPr>
          <w:instrText xml:space="preserve"> PAGEREF _Toc38636872 \h </w:instrText>
        </w:r>
        <w:r w:rsidR="0058263C">
          <w:rPr>
            <w:noProof/>
            <w:webHidden/>
          </w:rPr>
        </w:r>
        <w:r w:rsidR="0058263C">
          <w:rPr>
            <w:noProof/>
            <w:webHidden/>
          </w:rPr>
          <w:fldChar w:fldCharType="separate"/>
        </w:r>
        <w:r w:rsidR="00AC019F">
          <w:rPr>
            <w:noProof/>
            <w:webHidden/>
          </w:rPr>
          <w:t>201</w:t>
        </w:r>
        <w:r w:rsidR="0058263C">
          <w:rPr>
            <w:noProof/>
            <w:webHidden/>
          </w:rPr>
          <w:fldChar w:fldCharType="end"/>
        </w:r>
      </w:hyperlink>
    </w:p>
    <w:p w14:paraId="5389D082" w14:textId="2DBFA071" w:rsidR="0058263C" w:rsidRDefault="00000000">
      <w:pPr>
        <w:pStyle w:val="TOC3"/>
        <w:tabs>
          <w:tab w:val="right" w:leader="dot" w:pos="8296"/>
        </w:tabs>
        <w:rPr>
          <w:rFonts w:asciiTheme="minorHAnsi" w:eastAsiaTheme="minorEastAsia" w:hAnsiTheme="minorHAnsi" w:cstheme="minorBidi"/>
          <w:noProof/>
        </w:rPr>
      </w:pPr>
      <w:hyperlink w:anchor="_Toc38636873" w:history="1">
        <w:r w:rsidR="0058263C" w:rsidRPr="00CC1B67">
          <w:rPr>
            <w:rStyle w:val="ad"/>
            <w:noProof/>
          </w:rPr>
          <w:t xml:space="preserve">13.3 </w:t>
        </w:r>
        <w:r w:rsidR="0058263C" w:rsidRPr="00CC1B67">
          <w:rPr>
            <w:rStyle w:val="ad"/>
            <w:noProof/>
          </w:rPr>
          <w:t>优化目标</w:t>
        </w:r>
        <w:r w:rsidR="0058263C">
          <w:rPr>
            <w:noProof/>
            <w:webHidden/>
          </w:rPr>
          <w:tab/>
        </w:r>
        <w:r w:rsidR="0058263C">
          <w:rPr>
            <w:noProof/>
            <w:webHidden/>
          </w:rPr>
          <w:fldChar w:fldCharType="begin"/>
        </w:r>
        <w:r w:rsidR="0058263C">
          <w:rPr>
            <w:noProof/>
            <w:webHidden/>
          </w:rPr>
          <w:instrText xml:space="preserve"> PAGEREF _Toc38636873 \h </w:instrText>
        </w:r>
        <w:r w:rsidR="0058263C">
          <w:rPr>
            <w:noProof/>
            <w:webHidden/>
          </w:rPr>
        </w:r>
        <w:r w:rsidR="0058263C">
          <w:rPr>
            <w:noProof/>
            <w:webHidden/>
          </w:rPr>
          <w:fldChar w:fldCharType="separate"/>
        </w:r>
        <w:r w:rsidR="00AC019F">
          <w:rPr>
            <w:noProof/>
            <w:webHidden/>
          </w:rPr>
          <w:t>203</w:t>
        </w:r>
        <w:r w:rsidR="0058263C">
          <w:rPr>
            <w:noProof/>
            <w:webHidden/>
          </w:rPr>
          <w:fldChar w:fldCharType="end"/>
        </w:r>
      </w:hyperlink>
    </w:p>
    <w:p w14:paraId="6910F10D" w14:textId="23FD933F" w:rsidR="0058263C" w:rsidRDefault="00000000">
      <w:pPr>
        <w:pStyle w:val="TOC3"/>
        <w:tabs>
          <w:tab w:val="right" w:leader="dot" w:pos="8296"/>
        </w:tabs>
        <w:rPr>
          <w:rFonts w:asciiTheme="minorHAnsi" w:eastAsiaTheme="minorEastAsia" w:hAnsiTheme="minorHAnsi" w:cstheme="minorBidi"/>
          <w:noProof/>
        </w:rPr>
      </w:pPr>
      <w:hyperlink w:anchor="_Toc38636874" w:history="1">
        <w:r w:rsidR="0058263C" w:rsidRPr="00CC1B67">
          <w:rPr>
            <w:rStyle w:val="ad"/>
            <w:noProof/>
          </w:rPr>
          <w:t xml:space="preserve">13.4 </w:t>
        </w:r>
        <w:r w:rsidR="0058263C" w:rsidRPr="00CC1B67">
          <w:rPr>
            <w:rStyle w:val="ad"/>
            <w:noProof/>
          </w:rPr>
          <w:t>随机初始化</w:t>
        </w:r>
        <w:r w:rsidR="0058263C">
          <w:rPr>
            <w:noProof/>
            <w:webHidden/>
          </w:rPr>
          <w:tab/>
        </w:r>
        <w:r w:rsidR="0058263C">
          <w:rPr>
            <w:noProof/>
            <w:webHidden/>
          </w:rPr>
          <w:fldChar w:fldCharType="begin"/>
        </w:r>
        <w:r w:rsidR="0058263C">
          <w:rPr>
            <w:noProof/>
            <w:webHidden/>
          </w:rPr>
          <w:instrText xml:space="preserve"> PAGEREF _Toc38636874 \h </w:instrText>
        </w:r>
        <w:r w:rsidR="0058263C">
          <w:rPr>
            <w:noProof/>
            <w:webHidden/>
          </w:rPr>
        </w:r>
        <w:r w:rsidR="0058263C">
          <w:rPr>
            <w:noProof/>
            <w:webHidden/>
          </w:rPr>
          <w:fldChar w:fldCharType="separate"/>
        </w:r>
        <w:r w:rsidR="00AC019F">
          <w:rPr>
            <w:noProof/>
            <w:webHidden/>
          </w:rPr>
          <w:t>204</w:t>
        </w:r>
        <w:r w:rsidR="0058263C">
          <w:rPr>
            <w:noProof/>
            <w:webHidden/>
          </w:rPr>
          <w:fldChar w:fldCharType="end"/>
        </w:r>
      </w:hyperlink>
    </w:p>
    <w:p w14:paraId="49FC7A28" w14:textId="617630F0" w:rsidR="0058263C" w:rsidRDefault="00000000">
      <w:pPr>
        <w:pStyle w:val="TOC3"/>
        <w:tabs>
          <w:tab w:val="right" w:leader="dot" w:pos="8296"/>
        </w:tabs>
        <w:rPr>
          <w:rFonts w:asciiTheme="minorHAnsi" w:eastAsiaTheme="minorEastAsia" w:hAnsiTheme="minorHAnsi" w:cstheme="minorBidi"/>
          <w:noProof/>
        </w:rPr>
      </w:pPr>
      <w:hyperlink w:anchor="_Toc38636875" w:history="1">
        <w:r w:rsidR="0058263C" w:rsidRPr="00CC1B67">
          <w:rPr>
            <w:rStyle w:val="ad"/>
            <w:noProof/>
          </w:rPr>
          <w:t xml:space="preserve">13.5 </w:t>
        </w:r>
        <w:r w:rsidR="0058263C" w:rsidRPr="00CC1B67">
          <w:rPr>
            <w:rStyle w:val="ad"/>
            <w:noProof/>
          </w:rPr>
          <w:t>选择聚类数</w:t>
        </w:r>
        <w:r w:rsidR="0058263C">
          <w:rPr>
            <w:noProof/>
            <w:webHidden/>
          </w:rPr>
          <w:tab/>
        </w:r>
        <w:r w:rsidR="0058263C">
          <w:rPr>
            <w:noProof/>
            <w:webHidden/>
          </w:rPr>
          <w:fldChar w:fldCharType="begin"/>
        </w:r>
        <w:r w:rsidR="0058263C">
          <w:rPr>
            <w:noProof/>
            <w:webHidden/>
          </w:rPr>
          <w:instrText xml:space="preserve"> PAGEREF _Toc38636875 \h </w:instrText>
        </w:r>
        <w:r w:rsidR="0058263C">
          <w:rPr>
            <w:noProof/>
            <w:webHidden/>
          </w:rPr>
        </w:r>
        <w:r w:rsidR="0058263C">
          <w:rPr>
            <w:noProof/>
            <w:webHidden/>
          </w:rPr>
          <w:fldChar w:fldCharType="separate"/>
        </w:r>
        <w:r w:rsidR="00AC019F">
          <w:rPr>
            <w:noProof/>
            <w:webHidden/>
          </w:rPr>
          <w:t>205</w:t>
        </w:r>
        <w:r w:rsidR="0058263C">
          <w:rPr>
            <w:noProof/>
            <w:webHidden/>
          </w:rPr>
          <w:fldChar w:fldCharType="end"/>
        </w:r>
      </w:hyperlink>
    </w:p>
    <w:p w14:paraId="75E722BA" w14:textId="529B34BF" w:rsidR="0058263C" w:rsidRDefault="00000000">
      <w:pPr>
        <w:pStyle w:val="TOC2"/>
        <w:tabs>
          <w:tab w:val="left" w:pos="1260"/>
          <w:tab w:val="right" w:leader="dot" w:pos="8296"/>
        </w:tabs>
        <w:rPr>
          <w:rFonts w:asciiTheme="minorHAnsi" w:eastAsiaTheme="minorEastAsia" w:hAnsiTheme="minorHAnsi" w:cstheme="minorBidi"/>
          <w:noProof/>
        </w:rPr>
      </w:pPr>
      <w:hyperlink w:anchor="_Toc38636876" w:history="1">
        <w:r w:rsidR="0058263C" w:rsidRPr="00CC1B67">
          <w:rPr>
            <w:rStyle w:val="ad"/>
            <w:noProof/>
          </w:rPr>
          <w:t>14</w:t>
        </w:r>
        <w:r w:rsidR="0058263C" w:rsidRPr="00CC1B67">
          <w:rPr>
            <w:rStyle w:val="ad"/>
            <w:noProof/>
          </w:rPr>
          <w:t>、</w:t>
        </w:r>
        <w:r w:rsidR="0058263C">
          <w:rPr>
            <w:rFonts w:asciiTheme="minorHAnsi" w:eastAsiaTheme="minorEastAsia" w:hAnsiTheme="minorHAnsi" w:cstheme="minorBidi"/>
            <w:noProof/>
          </w:rPr>
          <w:tab/>
        </w:r>
        <w:r w:rsidR="0058263C" w:rsidRPr="00CC1B67">
          <w:rPr>
            <w:rStyle w:val="ad"/>
            <w:noProof/>
          </w:rPr>
          <w:t>降维</w:t>
        </w:r>
        <w:r w:rsidR="0058263C" w:rsidRPr="00CC1B67">
          <w:rPr>
            <w:rStyle w:val="ad"/>
            <w:noProof/>
          </w:rPr>
          <w:t>(Dimensionality Reduction)</w:t>
        </w:r>
        <w:r w:rsidR="0058263C">
          <w:rPr>
            <w:noProof/>
            <w:webHidden/>
          </w:rPr>
          <w:tab/>
        </w:r>
        <w:r w:rsidR="0058263C">
          <w:rPr>
            <w:noProof/>
            <w:webHidden/>
          </w:rPr>
          <w:fldChar w:fldCharType="begin"/>
        </w:r>
        <w:r w:rsidR="0058263C">
          <w:rPr>
            <w:noProof/>
            <w:webHidden/>
          </w:rPr>
          <w:instrText xml:space="preserve"> PAGEREF _Toc38636876 \h </w:instrText>
        </w:r>
        <w:r w:rsidR="0058263C">
          <w:rPr>
            <w:noProof/>
            <w:webHidden/>
          </w:rPr>
        </w:r>
        <w:r w:rsidR="0058263C">
          <w:rPr>
            <w:noProof/>
            <w:webHidden/>
          </w:rPr>
          <w:fldChar w:fldCharType="separate"/>
        </w:r>
        <w:r w:rsidR="00AC019F">
          <w:rPr>
            <w:noProof/>
            <w:webHidden/>
          </w:rPr>
          <w:t>208</w:t>
        </w:r>
        <w:r w:rsidR="0058263C">
          <w:rPr>
            <w:noProof/>
            <w:webHidden/>
          </w:rPr>
          <w:fldChar w:fldCharType="end"/>
        </w:r>
      </w:hyperlink>
    </w:p>
    <w:p w14:paraId="3F2C1D60" w14:textId="61E8A2E0" w:rsidR="0058263C" w:rsidRDefault="00000000">
      <w:pPr>
        <w:pStyle w:val="TOC3"/>
        <w:tabs>
          <w:tab w:val="right" w:leader="dot" w:pos="8296"/>
        </w:tabs>
        <w:rPr>
          <w:rFonts w:asciiTheme="minorHAnsi" w:eastAsiaTheme="minorEastAsia" w:hAnsiTheme="minorHAnsi" w:cstheme="minorBidi"/>
          <w:noProof/>
        </w:rPr>
      </w:pPr>
      <w:hyperlink w:anchor="_Toc38636877" w:history="1">
        <w:r w:rsidR="0058263C" w:rsidRPr="00CC1B67">
          <w:rPr>
            <w:rStyle w:val="ad"/>
            <w:noProof/>
          </w:rPr>
          <w:t xml:space="preserve">14.1 </w:t>
        </w:r>
        <w:r w:rsidR="0058263C" w:rsidRPr="00CC1B67">
          <w:rPr>
            <w:rStyle w:val="ad"/>
            <w:noProof/>
          </w:rPr>
          <w:t>动机一：数据压缩</w:t>
        </w:r>
        <w:r w:rsidR="0058263C">
          <w:rPr>
            <w:noProof/>
            <w:webHidden/>
          </w:rPr>
          <w:tab/>
        </w:r>
        <w:r w:rsidR="0058263C">
          <w:rPr>
            <w:noProof/>
            <w:webHidden/>
          </w:rPr>
          <w:fldChar w:fldCharType="begin"/>
        </w:r>
        <w:r w:rsidR="0058263C">
          <w:rPr>
            <w:noProof/>
            <w:webHidden/>
          </w:rPr>
          <w:instrText xml:space="preserve"> PAGEREF _Toc38636877 \h </w:instrText>
        </w:r>
        <w:r w:rsidR="0058263C">
          <w:rPr>
            <w:noProof/>
            <w:webHidden/>
          </w:rPr>
        </w:r>
        <w:r w:rsidR="0058263C">
          <w:rPr>
            <w:noProof/>
            <w:webHidden/>
          </w:rPr>
          <w:fldChar w:fldCharType="separate"/>
        </w:r>
        <w:r w:rsidR="00AC019F">
          <w:rPr>
            <w:noProof/>
            <w:webHidden/>
          </w:rPr>
          <w:t>208</w:t>
        </w:r>
        <w:r w:rsidR="0058263C">
          <w:rPr>
            <w:noProof/>
            <w:webHidden/>
          </w:rPr>
          <w:fldChar w:fldCharType="end"/>
        </w:r>
      </w:hyperlink>
    </w:p>
    <w:p w14:paraId="1A6FC39E" w14:textId="5C545DCE" w:rsidR="0058263C" w:rsidRDefault="00000000">
      <w:pPr>
        <w:pStyle w:val="TOC3"/>
        <w:tabs>
          <w:tab w:val="right" w:leader="dot" w:pos="8296"/>
        </w:tabs>
        <w:rPr>
          <w:rFonts w:asciiTheme="minorHAnsi" w:eastAsiaTheme="minorEastAsia" w:hAnsiTheme="minorHAnsi" w:cstheme="minorBidi"/>
          <w:noProof/>
        </w:rPr>
      </w:pPr>
      <w:hyperlink w:anchor="_Toc38636878" w:history="1">
        <w:r w:rsidR="0058263C" w:rsidRPr="00CC1B67">
          <w:rPr>
            <w:rStyle w:val="ad"/>
            <w:noProof/>
          </w:rPr>
          <w:t xml:space="preserve">14.2 </w:t>
        </w:r>
        <w:r w:rsidR="0058263C" w:rsidRPr="00CC1B67">
          <w:rPr>
            <w:rStyle w:val="ad"/>
            <w:noProof/>
          </w:rPr>
          <w:t>动机二：数据可视化</w:t>
        </w:r>
        <w:r w:rsidR="0058263C">
          <w:rPr>
            <w:noProof/>
            <w:webHidden/>
          </w:rPr>
          <w:tab/>
        </w:r>
        <w:r w:rsidR="0058263C">
          <w:rPr>
            <w:noProof/>
            <w:webHidden/>
          </w:rPr>
          <w:fldChar w:fldCharType="begin"/>
        </w:r>
        <w:r w:rsidR="0058263C">
          <w:rPr>
            <w:noProof/>
            <w:webHidden/>
          </w:rPr>
          <w:instrText xml:space="preserve"> PAGEREF _Toc38636878 \h </w:instrText>
        </w:r>
        <w:r w:rsidR="0058263C">
          <w:rPr>
            <w:noProof/>
            <w:webHidden/>
          </w:rPr>
        </w:r>
        <w:r w:rsidR="0058263C">
          <w:rPr>
            <w:noProof/>
            <w:webHidden/>
          </w:rPr>
          <w:fldChar w:fldCharType="separate"/>
        </w:r>
        <w:r w:rsidR="00AC019F">
          <w:rPr>
            <w:noProof/>
            <w:webHidden/>
          </w:rPr>
          <w:t>211</w:t>
        </w:r>
        <w:r w:rsidR="0058263C">
          <w:rPr>
            <w:noProof/>
            <w:webHidden/>
          </w:rPr>
          <w:fldChar w:fldCharType="end"/>
        </w:r>
      </w:hyperlink>
    </w:p>
    <w:p w14:paraId="4CB052C6" w14:textId="24D67223" w:rsidR="0058263C" w:rsidRDefault="00000000">
      <w:pPr>
        <w:pStyle w:val="TOC3"/>
        <w:tabs>
          <w:tab w:val="right" w:leader="dot" w:pos="8296"/>
        </w:tabs>
        <w:rPr>
          <w:rFonts w:asciiTheme="minorHAnsi" w:eastAsiaTheme="minorEastAsia" w:hAnsiTheme="minorHAnsi" w:cstheme="minorBidi"/>
          <w:noProof/>
        </w:rPr>
      </w:pPr>
      <w:hyperlink w:anchor="_Toc38636879" w:history="1">
        <w:r w:rsidR="0058263C" w:rsidRPr="00CC1B67">
          <w:rPr>
            <w:rStyle w:val="ad"/>
            <w:noProof/>
          </w:rPr>
          <w:t xml:space="preserve">14.3 </w:t>
        </w:r>
        <w:r w:rsidR="0058263C" w:rsidRPr="00CC1B67">
          <w:rPr>
            <w:rStyle w:val="ad"/>
            <w:noProof/>
          </w:rPr>
          <w:t>主成分分析问题</w:t>
        </w:r>
        <w:r w:rsidR="0058263C">
          <w:rPr>
            <w:noProof/>
            <w:webHidden/>
          </w:rPr>
          <w:tab/>
        </w:r>
        <w:r w:rsidR="0058263C">
          <w:rPr>
            <w:noProof/>
            <w:webHidden/>
          </w:rPr>
          <w:fldChar w:fldCharType="begin"/>
        </w:r>
        <w:r w:rsidR="0058263C">
          <w:rPr>
            <w:noProof/>
            <w:webHidden/>
          </w:rPr>
          <w:instrText xml:space="preserve"> PAGEREF _Toc38636879 \h </w:instrText>
        </w:r>
        <w:r w:rsidR="0058263C">
          <w:rPr>
            <w:noProof/>
            <w:webHidden/>
          </w:rPr>
        </w:r>
        <w:r w:rsidR="0058263C">
          <w:rPr>
            <w:noProof/>
            <w:webHidden/>
          </w:rPr>
          <w:fldChar w:fldCharType="separate"/>
        </w:r>
        <w:r w:rsidR="00AC019F">
          <w:rPr>
            <w:noProof/>
            <w:webHidden/>
          </w:rPr>
          <w:t>212</w:t>
        </w:r>
        <w:r w:rsidR="0058263C">
          <w:rPr>
            <w:noProof/>
            <w:webHidden/>
          </w:rPr>
          <w:fldChar w:fldCharType="end"/>
        </w:r>
      </w:hyperlink>
    </w:p>
    <w:p w14:paraId="23644F9F" w14:textId="6A952CDD" w:rsidR="0058263C" w:rsidRDefault="00000000">
      <w:pPr>
        <w:pStyle w:val="TOC3"/>
        <w:tabs>
          <w:tab w:val="right" w:leader="dot" w:pos="8296"/>
        </w:tabs>
        <w:rPr>
          <w:rFonts w:asciiTheme="minorHAnsi" w:eastAsiaTheme="minorEastAsia" w:hAnsiTheme="minorHAnsi" w:cstheme="minorBidi"/>
          <w:noProof/>
        </w:rPr>
      </w:pPr>
      <w:hyperlink w:anchor="_Toc38636880" w:history="1">
        <w:r w:rsidR="0058263C" w:rsidRPr="00CC1B67">
          <w:rPr>
            <w:rStyle w:val="ad"/>
            <w:noProof/>
          </w:rPr>
          <w:t xml:space="preserve">14.4 </w:t>
        </w:r>
        <w:r w:rsidR="0058263C" w:rsidRPr="00CC1B67">
          <w:rPr>
            <w:rStyle w:val="ad"/>
            <w:noProof/>
          </w:rPr>
          <w:t>主成分分析算法</w:t>
        </w:r>
        <w:r w:rsidR="0058263C">
          <w:rPr>
            <w:noProof/>
            <w:webHidden/>
          </w:rPr>
          <w:tab/>
        </w:r>
        <w:r w:rsidR="0058263C">
          <w:rPr>
            <w:noProof/>
            <w:webHidden/>
          </w:rPr>
          <w:fldChar w:fldCharType="begin"/>
        </w:r>
        <w:r w:rsidR="0058263C">
          <w:rPr>
            <w:noProof/>
            <w:webHidden/>
          </w:rPr>
          <w:instrText xml:space="preserve"> PAGEREF _Toc38636880 \h </w:instrText>
        </w:r>
        <w:r w:rsidR="0058263C">
          <w:rPr>
            <w:noProof/>
            <w:webHidden/>
          </w:rPr>
        </w:r>
        <w:r w:rsidR="0058263C">
          <w:rPr>
            <w:noProof/>
            <w:webHidden/>
          </w:rPr>
          <w:fldChar w:fldCharType="separate"/>
        </w:r>
        <w:r w:rsidR="00AC019F">
          <w:rPr>
            <w:noProof/>
            <w:webHidden/>
          </w:rPr>
          <w:t>214</w:t>
        </w:r>
        <w:r w:rsidR="0058263C">
          <w:rPr>
            <w:noProof/>
            <w:webHidden/>
          </w:rPr>
          <w:fldChar w:fldCharType="end"/>
        </w:r>
      </w:hyperlink>
    </w:p>
    <w:p w14:paraId="5A4F4A7F" w14:textId="73ABB039" w:rsidR="0058263C" w:rsidRDefault="00000000">
      <w:pPr>
        <w:pStyle w:val="TOC3"/>
        <w:tabs>
          <w:tab w:val="right" w:leader="dot" w:pos="8296"/>
        </w:tabs>
        <w:rPr>
          <w:rFonts w:asciiTheme="minorHAnsi" w:eastAsiaTheme="minorEastAsia" w:hAnsiTheme="minorHAnsi" w:cstheme="minorBidi"/>
          <w:noProof/>
        </w:rPr>
      </w:pPr>
      <w:hyperlink w:anchor="_Toc38636881" w:history="1">
        <w:r w:rsidR="0058263C" w:rsidRPr="00CC1B67">
          <w:rPr>
            <w:rStyle w:val="ad"/>
            <w:noProof/>
          </w:rPr>
          <w:t xml:space="preserve">14.5 </w:t>
        </w:r>
        <w:r w:rsidR="0058263C" w:rsidRPr="00CC1B67">
          <w:rPr>
            <w:rStyle w:val="ad"/>
            <w:noProof/>
          </w:rPr>
          <w:t>选择主成分的数量</w:t>
        </w:r>
        <w:r w:rsidR="0058263C">
          <w:rPr>
            <w:noProof/>
            <w:webHidden/>
          </w:rPr>
          <w:tab/>
        </w:r>
        <w:r w:rsidR="0058263C">
          <w:rPr>
            <w:noProof/>
            <w:webHidden/>
          </w:rPr>
          <w:fldChar w:fldCharType="begin"/>
        </w:r>
        <w:r w:rsidR="0058263C">
          <w:rPr>
            <w:noProof/>
            <w:webHidden/>
          </w:rPr>
          <w:instrText xml:space="preserve"> PAGEREF _Toc38636881 \h </w:instrText>
        </w:r>
        <w:r w:rsidR="0058263C">
          <w:rPr>
            <w:noProof/>
            <w:webHidden/>
          </w:rPr>
        </w:r>
        <w:r w:rsidR="0058263C">
          <w:rPr>
            <w:noProof/>
            <w:webHidden/>
          </w:rPr>
          <w:fldChar w:fldCharType="separate"/>
        </w:r>
        <w:r w:rsidR="00AC019F">
          <w:rPr>
            <w:noProof/>
            <w:webHidden/>
          </w:rPr>
          <w:t>215</w:t>
        </w:r>
        <w:r w:rsidR="0058263C">
          <w:rPr>
            <w:noProof/>
            <w:webHidden/>
          </w:rPr>
          <w:fldChar w:fldCharType="end"/>
        </w:r>
      </w:hyperlink>
    </w:p>
    <w:p w14:paraId="2EE9CBC5" w14:textId="06281ACF" w:rsidR="0058263C" w:rsidRDefault="00000000">
      <w:pPr>
        <w:pStyle w:val="TOC3"/>
        <w:tabs>
          <w:tab w:val="right" w:leader="dot" w:pos="8296"/>
        </w:tabs>
        <w:rPr>
          <w:rFonts w:asciiTheme="minorHAnsi" w:eastAsiaTheme="minorEastAsia" w:hAnsiTheme="minorHAnsi" w:cstheme="minorBidi"/>
          <w:noProof/>
        </w:rPr>
      </w:pPr>
      <w:hyperlink w:anchor="_Toc38636882" w:history="1">
        <w:r w:rsidR="0058263C" w:rsidRPr="00CC1B67">
          <w:rPr>
            <w:rStyle w:val="ad"/>
            <w:noProof/>
          </w:rPr>
          <w:t xml:space="preserve">14.6 </w:t>
        </w:r>
        <w:r w:rsidR="0058263C" w:rsidRPr="00CC1B67">
          <w:rPr>
            <w:rStyle w:val="ad"/>
            <w:noProof/>
          </w:rPr>
          <w:t>重建的压缩表示</w:t>
        </w:r>
        <w:r w:rsidR="0058263C">
          <w:rPr>
            <w:noProof/>
            <w:webHidden/>
          </w:rPr>
          <w:tab/>
        </w:r>
        <w:r w:rsidR="0058263C">
          <w:rPr>
            <w:noProof/>
            <w:webHidden/>
          </w:rPr>
          <w:fldChar w:fldCharType="begin"/>
        </w:r>
        <w:r w:rsidR="0058263C">
          <w:rPr>
            <w:noProof/>
            <w:webHidden/>
          </w:rPr>
          <w:instrText xml:space="preserve"> PAGEREF _Toc38636882 \h </w:instrText>
        </w:r>
        <w:r w:rsidR="0058263C">
          <w:rPr>
            <w:noProof/>
            <w:webHidden/>
          </w:rPr>
        </w:r>
        <w:r w:rsidR="0058263C">
          <w:rPr>
            <w:noProof/>
            <w:webHidden/>
          </w:rPr>
          <w:fldChar w:fldCharType="separate"/>
        </w:r>
        <w:r w:rsidR="00AC019F">
          <w:rPr>
            <w:noProof/>
            <w:webHidden/>
          </w:rPr>
          <w:t>216</w:t>
        </w:r>
        <w:r w:rsidR="0058263C">
          <w:rPr>
            <w:noProof/>
            <w:webHidden/>
          </w:rPr>
          <w:fldChar w:fldCharType="end"/>
        </w:r>
      </w:hyperlink>
    </w:p>
    <w:p w14:paraId="5A3B120A" w14:textId="50CD0093" w:rsidR="0058263C" w:rsidRDefault="00000000">
      <w:pPr>
        <w:pStyle w:val="TOC3"/>
        <w:tabs>
          <w:tab w:val="right" w:leader="dot" w:pos="8296"/>
        </w:tabs>
        <w:rPr>
          <w:rFonts w:asciiTheme="minorHAnsi" w:eastAsiaTheme="minorEastAsia" w:hAnsiTheme="minorHAnsi" w:cstheme="minorBidi"/>
          <w:noProof/>
        </w:rPr>
      </w:pPr>
      <w:hyperlink w:anchor="_Toc38636883" w:history="1">
        <w:r w:rsidR="0058263C" w:rsidRPr="00CC1B67">
          <w:rPr>
            <w:rStyle w:val="ad"/>
            <w:noProof/>
          </w:rPr>
          <w:t xml:space="preserve">14.7 </w:t>
        </w:r>
        <w:r w:rsidR="0058263C" w:rsidRPr="00CC1B67">
          <w:rPr>
            <w:rStyle w:val="ad"/>
            <w:noProof/>
          </w:rPr>
          <w:t>主成分分析法的应用建议</w:t>
        </w:r>
        <w:r w:rsidR="0058263C">
          <w:rPr>
            <w:noProof/>
            <w:webHidden/>
          </w:rPr>
          <w:tab/>
        </w:r>
        <w:r w:rsidR="0058263C">
          <w:rPr>
            <w:noProof/>
            <w:webHidden/>
          </w:rPr>
          <w:fldChar w:fldCharType="begin"/>
        </w:r>
        <w:r w:rsidR="0058263C">
          <w:rPr>
            <w:noProof/>
            <w:webHidden/>
          </w:rPr>
          <w:instrText xml:space="preserve"> PAGEREF _Toc38636883 \h </w:instrText>
        </w:r>
        <w:r w:rsidR="0058263C">
          <w:rPr>
            <w:noProof/>
            <w:webHidden/>
          </w:rPr>
        </w:r>
        <w:r w:rsidR="0058263C">
          <w:rPr>
            <w:noProof/>
            <w:webHidden/>
          </w:rPr>
          <w:fldChar w:fldCharType="separate"/>
        </w:r>
        <w:r w:rsidR="00AC019F">
          <w:rPr>
            <w:noProof/>
            <w:webHidden/>
          </w:rPr>
          <w:t>218</w:t>
        </w:r>
        <w:r w:rsidR="0058263C">
          <w:rPr>
            <w:noProof/>
            <w:webHidden/>
          </w:rPr>
          <w:fldChar w:fldCharType="end"/>
        </w:r>
      </w:hyperlink>
    </w:p>
    <w:p w14:paraId="273002CB" w14:textId="70BA9B0F" w:rsidR="0058263C" w:rsidRDefault="00000000">
      <w:pPr>
        <w:pStyle w:val="TOC1"/>
        <w:tabs>
          <w:tab w:val="right" w:leader="dot" w:pos="8296"/>
        </w:tabs>
        <w:rPr>
          <w:rFonts w:asciiTheme="minorHAnsi" w:eastAsiaTheme="minorEastAsia" w:hAnsiTheme="minorHAnsi" w:cstheme="minorBidi"/>
          <w:noProof/>
        </w:rPr>
      </w:pPr>
      <w:hyperlink w:anchor="_Toc38636884" w:history="1">
        <w:r w:rsidR="0058263C" w:rsidRPr="00CC1B67">
          <w:rPr>
            <w:rStyle w:val="ad"/>
            <w:noProof/>
          </w:rPr>
          <w:t>第</w:t>
        </w:r>
        <w:r w:rsidR="0058263C" w:rsidRPr="00CC1B67">
          <w:rPr>
            <w:rStyle w:val="ad"/>
            <w:noProof/>
          </w:rPr>
          <w:t>9</w:t>
        </w:r>
        <w:r w:rsidR="0058263C" w:rsidRPr="00CC1B67">
          <w:rPr>
            <w:rStyle w:val="ad"/>
            <w:noProof/>
          </w:rPr>
          <w:t>周</w:t>
        </w:r>
        <w:r w:rsidR="0058263C">
          <w:rPr>
            <w:noProof/>
            <w:webHidden/>
          </w:rPr>
          <w:tab/>
        </w:r>
        <w:r w:rsidR="0058263C">
          <w:rPr>
            <w:noProof/>
            <w:webHidden/>
          </w:rPr>
          <w:fldChar w:fldCharType="begin"/>
        </w:r>
        <w:r w:rsidR="0058263C">
          <w:rPr>
            <w:noProof/>
            <w:webHidden/>
          </w:rPr>
          <w:instrText xml:space="preserve"> PAGEREF _Toc38636884 \h </w:instrText>
        </w:r>
        <w:r w:rsidR="0058263C">
          <w:rPr>
            <w:noProof/>
            <w:webHidden/>
          </w:rPr>
        </w:r>
        <w:r w:rsidR="0058263C">
          <w:rPr>
            <w:noProof/>
            <w:webHidden/>
          </w:rPr>
          <w:fldChar w:fldCharType="separate"/>
        </w:r>
        <w:r w:rsidR="00AC019F">
          <w:rPr>
            <w:noProof/>
            <w:webHidden/>
          </w:rPr>
          <w:t>219</w:t>
        </w:r>
        <w:r w:rsidR="0058263C">
          <w:rPr>
            <w:noProof/>
            <w:webHidden/>
          </w:rPr>
          <w:fldChar w:fldCharType="end"/>
        </w:r>
      </w:hyperlink>
    </w:p>
    <w:p w14:paraId="77E7F491" w14:textId="1EC01135" w:rsidR="0058263C" w:rsidRDefault="00000000">
      <w:pPr>
        <w:pStyle w:val="TOC2"/>
        <w:tabs>
          <w:tab w:val="left" w:pos="1260"/>
          <w:tab w:val="right" w:leader="dot" w:pos="8296"/>
        </w:tabs>
        <w:rPr>
          <w:rFonts w:asciiTheme="minorHAnsi" w:eastAsiaTheme="minorEastAsia" w:hAnsiTheme="minorHAnsi" w:cstheme="minorBidi"/>
          <w:noProof/>
        </w:rPr>
      </w:pPr>
      <w:hyperlink w:anchor="_Toc38636885" w:history="1">
        <w:r w:rsidR="0058263C" w:rsidRPr="00CC1B67">
          <w:rPr>
            <w:rStyle w:val="ad"/>
            <w:noProof/>
          </w:rPr>
          <w:t>15</w:t>
        </w:r>
        <w:r w:rsidR="0058263C" w:rsidRPr="00CC1B67">
          <w:rPr>
            <w:rStyle w:val="ad"/>
            <w:noProof/>
          </w:rPr>
          <w:t>、</w:t>
        </w:r>
        <w:r w:rsidR="0058263C">
          <w:rPr>
            <w:rFonts w:asciiTheme="minorHAnsi" w:eastAsiaTheme="minorEastAsia" w:hAnsiTheme="minorHAnsi" w:cstheme="minorBidi"/>
            <w:noProof/>
          </w:rPr>
          <w:tab/>
        </w:r>
        <w:r w:rsidR="0058263C" w:rsidRPr="00CC1B67">
          <w:rPr>
            <w:rStyle w:val="ad"/>
            <w:noProof/>
          </w:rPr>
          <w:t>异常检测</w:t>
        </w:r>
        <w:r w:rsidR="0058263C" w:rsidRPr="00CC1B67">
          <w:rPr>
            <w:rStyle w:val="ad"/>
            <w:noProof/>
          </w:rPr>
          <w:t>(Anomaly Detection)</w:t>
        </w:r>
        <w:r w:rsidR="0058263C">
          <w:rPr>
            <w:noProof/>
            <w:webHidden/>
          </w:rPr>
          <w:tab/>
        </w:r>
        <w:r w:rsidR="0058263C">
          <w:rPr>
            <w:noProof/>
            <w:webHidden/>
          </w:rPr>
          <w:fldChar w:fldCharType="begin"/>
        </w:r>
        <w:r w:rsidR="0058263C">
          <w:rPr>
            <w:noProof/>
            <w:webHidden/>
          </w:rPr>
          <w:instrText xml:space="preserve"> PAGEREF _Toc38636885 \h </w:instrText>
        </w:r>
        <w:r w:rsidR="0058263C">
          <w:rPr>
            <w:noProof/>
            <w:webHidden/>
          </w:rPr>
        </w:r>
        <w:r w:rsidR="0058263C">
          <w:rPr>
            <w:noProof/>
            <w:webHidden/>
          </w:rPr>
          <w:fldChar w:fldCharType="separate"/>
        </w:r>
        <w:r w:rsidR="00AC019F">
          <w:rPr>
            <w:noProof/>
            <w:webHidden/>
          </w:rPr>
          <w:t>219</w:t>
        </w:r>
        <w:r w:rsidR="0058263C">
          <w:rPr>
            <w:noProof/>
            <w:webHidden/>
          </w:rPr>
          <w:fldChar w:fldCharType="end"/>
        </w:r>
      </w:hyperlink>
    </w:p>
    <w:p w14:paraId="189E622D" w14:textId="25D8BC63" w:rsidR="0058263C" w:rsidRDefault="00000000">
      <w:pPr>
        <w:pStyle w:val="TOC3"/>
        <w:tabs>
          <w:tab w:val="right" w:leader="dot" w:pos="8296"/>
        </w:tabs>
        <w:rPr>
          <w:rFonts w:asciiTheme="minorHAnsi" w:eastAsiaTheme="minorEastAsia" w:hAnsiTheme="minorHAnsi" w:cstheme="minorBidi"/>
          <w:noProof/>
        </w:rPr>
      </w:pPr>
      <w:hyperlink w:anchor="_Toc38636886" w:history="1">
        <w:r w:rsidR="0058263C" w:rsidRPr="00CC1B67">
          <w:rPr>
            <w:rStyle w:val="ad"/>
            <w:noProof/>
          </w:rPr>
          <w:t xml:space="preserve">15.1 </w:t>
        </w:r>
        <w:r w:rsidR="0058263C" w:rsidRPr="00CC1B67">
          <w:rPr>
            <w:rStyle w:val="ad"/>
            <w:noProof/>
          </w:rPr>
          <w:t>问题的动机</w:t>
        </w:r>
        <w:r w:rsidR="0058263C">
          <w:rPr>
            <w:noProof/>
            <w:webHidden/>
          </w:rPr>
          <w:tab/>
        </w:r>
        <w:r w:rsidR="0058263C">
          <w:rPr>
            <w:noProof/>
            <w:webHidden/>
          </w:rPr>
          <w:fldChar w:fldCharType="begin"/>
        </w:r>
        <w:r w:rsidR="0058263C">
          <w:rPr>
            <w:noProof/>
            <w:webHidden/>
          </w:rPr>
          <w:instrText xml:space="preserve"> PAGEREF _Toc38636886 \h </w:instrText>
        </w:r>
        <w:r w:rsidR="0058263C">
          <w:rPr>
            <w:noProof/>
            <w:webHidden/>
          </w:rPr>
        </w:r>
        <w:r w:rsidR="0058263C">
          <w:rPr>
            <w:noProof/>
            <w:webHidden/>
          </w:rPr>
          <w:fldChar w:fldCharType="separate"/>
        </w:r>
        <w:r w:rsidR="00AC019F">
          <w:rPr>
            <w:noProof/>
            <w:webHidden/>
          </w:rPr>
          <w:t>219</w:t>
        </w:r>
        <w:r w:rsidR="0058263C">
          <w:rPr>
            <w:noProof/>
            <w:webHidden/>
          </w:rPr>
          <w:fldChar w:fldCharType="end"/>
        </w:r>
      </w:hyperlink>
    </w:p>
    <w:p w14:paraId="0F2929CC" w14:textId="0BC1DB51" w:rsidR="0058263C" w:rsidRDefault="00000000">
      <w:pPr>
        <w:pStyle w:val="TOC3"/>
        <w:tabs>
          <w:tab w:val="right" w:leader="dot" w:pos="8296"/>
        </w:tabs>
        <w:rPr>
          <w:rFonts w:asciiTheme="minorHAnsi" w:eastAsiaTheme="minorEastAsia" w:hAnsiTheme="minorHAnsi" w:cstheme="minorBidi"/>
          <w:noProof/>
        </w:rPr>
      </w:pPr>
      <w:hyperlink w:anchor="_Toc38636887" w:history="1">
        <w:r w:rsidR="0058263C" w:rsidRPr="00CC1B67">
          <w:rPr>
            <w:rStyle w:val="ad"/>
            <w:noProof/>
          </w:rPr>
          <w:t xml:space="preserve">15.2 </w:t>
        </w:r>
        <w:r w:rsidR="0058263C" w:rsidRPr="00CC1B67">
          <w:rPr>
            <w:rStyle w:val="ad"/>
            <w:noProof/>
          </w:rPr>
          <w:t>高斯分布</w:t>
        </w:r>
        <w:r w:rsidR="0058263C">
          <w:rPr>
            <w:noProof/>
            <w:webHidden/>
          </w:rPr>
          <w:tab/>
        </w:r>
        <w:r w:rsidR="0058263C">
          <w:rPr>
            <w:noProof/>
            <w:webHidden/>
          </w:rPr>
          <w:fldChar w:fldCharType="begin"/>
        </w:r>
        <w:r w:rsidR="0058263C">
          <w:rPr>
            <w:noProof/>
            <w:webHidden/>
          </w:rPr>
          <w:instrText xml:space="preserve"> PAGEREF _Toc38636887 \h </w:instrText>
        </w:r>
        <w:r w:rsidR="0058263C">
          <w:rPr>
            <w:noProof/>
            <w:webHidden/>
          </w:rPr>
        </w:r>
        <w:r w:rsidR="0058263C">
          <w:rPr>
            <w:noProof/>
            <w:webHidden/>
          </w:rPr>
          <w:fldChar w:fldCharType="separate"/>
        </w:r>
        <w:r w:rsidR="00AC019F">
          <w:rPr>
            <w:noProof/>
            <w:webHidden/>
          </w:rPr>
          <w:t>221</w:t>
        </w:r>
        <w:r w:rsidR="0058263C">
          <w:rPr>
            <w:noProof/>
            <w:webHidden/>
          </w:rPr>
          <w:fldChar w:fldCharType="end"/>
        </w:r>
      </w:hyperlink>
    </w:p>
    <w:p w14:paraId="39353B98" w14:textId="6258BB07" w:rsidR="0058263C" w:rsidRDefault="00000000">
      <w:pPr>
        <w:pStyle w:val="TOC3"/>
        <w:tabs>
          <w:tab w:val="right" w:leader="dot" w:pos="8296"/>
        </w:tabs>
        <w:rPr>
          <w:rFonts w:asciiTheme="minorHAnsi" w:eastAsiaTheme="minorEastAsia" w:hAnsiTheme="minorHAnsi" w:cstheme="minorBidi"/>
          <w:noProof/>
        </w:rPr>
      </w:pPr>
      <w:hyperlink w:anchor="_Toc38636888" w:history="1">
        <w:r w:rsidR="0058263C" w:rsidRPr="00CC1B67">
          <w:rPr>
            <w:rStyle w:val="ad"/>
            <w:noProof/>
          </w:rPr>
          <w:t xml:space="preserve">15.3 </w:t>
        </w:r>
        <w:r w:rsidR="0058263C" w:rsidRPr="00CC1B67">
          <w:rPr>
            <w:rStyle w:val="ad"/>
            <w:noProof/>
          </w:rPr>
          <w:t>算法</w:t>
        </w:r>
        <w:r w:rsidR="0058263C">
          <w:rPr>
            <w:noProof/>
            <w:webHidden/>
          </w:rPr>
          <w:tab/>
        </w:r>
        <w:r w:rsidR="0058263C">
          <w:rPr>
            <w:noProof/>
            <w:webHidden/>
          </w:rPr>
          <w:fldChar w:fldCharType="begin"/>
        </w:r>
        <w:r w:rsidR="0058263C">
          <w:rPr>
            <w:noProof/>
            <w:webHidden/>
          </w:rPr>
          <w:instrText xml:space="preserve"> PAGEREF _Toc38636888 \h </w:instrText>
        </w:r>
        <w:r w:rsidR="0058263C">
          <w:rPr>
            <w:noProof/>
            <w:webHidden/>
          </w:rPr>
        </w:r>
        <w:r w:rsidR="0058263C">
          <w:rPr>
            <w:noProof/>
            <w:webHidden/>
          </w:rPr>
          <w:fldChar w:fldCharType="separate"/>
        </w:r>
        <w:r w:rsidR="00AC019F">
          <w:rPr>
            <w:noProof/>
            <w:webHidden/>
          </w:rPr>
          <w:t>222</w:t>
        </w:r>
        <w:r w:rsidR="0058263C">
          <w:rPr>
            <w:noProof/>
            <w:webHidden/>
          </w:rPr>
          <w:fldChar w:fldCharType="end"/>
        </w:r>
      </w:hyperlink>
    </w:p>
    <w:p w14:paraId="4A3C10CF" w14:textId="402529D5" w:rsidR="0058263C" w:rsidRDefault="00000000">
      <w:pPr>
        <w:pStyle w:val="TOC3"/>
        <w:tabs>
          <w:tab w:val="right" w:leader="dot" w:pos="8296"/>
        </w:tabs>
        <w:rPr>
          <w:rFonts w:asciiTheme="minorHAnsi" w:eastAsiaTheme="minorEastAsia" w:hAnsiTheme="minorHAnsi" w:cstheme="minorBidi"/>
          <w:noProof/>
        </w:rPr>
      </w:pPr>
      <w:hyperlink w:anchor="_Toc38636889" w:history="1">
        <w:r w:rsidR="0058263C" w:rsidRPr="00CC1B67">
          <w:rPr>
            <w:rStyle w:val="ad"/>
            <w:noProof/>
          </w:rPr>
          <w:t xml:space="preserve">15.4 </w:t>
        </w:r>
        <w:r w:rsidR="0058263C" w:rsidRPr="00CC1B67">
          <w:rPr>
            <w:rStyle w:val="ad"/>
            <w:noProof/>
          </w:rPr>
          <w:t>开发和评价一个异常检测系统</w:t>
        </w:r>
        <w:r w:rsidR="0058263C">
          <w:rPr>
            <w:noProof/>
            <w:webHidden/>
          </w:rPr>
          <w:tab/>
        </w:r>
        <w:r w:rsidR="0058263C">
          <w:rPr>
            <w:noProof/>
            <w:webHidden/>
          </w:rPr>
          <w:fldChar w:fldCharType="begin"/>
        </w:r>
        <w:r w:rsidR="0058263C">
          <w:rPr>
            <w:noProof/>
            <w:webHidden/>
          </w:rPr>
          <w:instrText xml:space="preserve"> PAGEREF _Toc38636889 \h </w:instrText>
        </w:r>
        <w:r w:rsidR="0058263C">
          <w:rPr>
            <w:noProof/>
            <w:webHidden/>
          </w:rPr>
        </w:r>
        <w:r w:rsidR="0058263C">
          <w:rPr>
            <w:noProof/>
            <w:webHidden/>
          </w:rPr>
          <w:fldChar w:fldCharType="separate"/>
        </w:r>
        <w:r w:rsidR="00AC019F">
          <w:rPr>
            <w:noProof/>
            <w:webHidden/>
          </w:rPr>
          <w:t>224</w:t>
        </w:r>
        <w:r w:rsidR="0058263C">
          <w:rPr>
            <w:noProof/>
            <w:webHidden/>
          </w:rPr>
          <w:fldChar w:fldCharType="end"/>
        </w:r>
      </w:hyperlink>
    </w:p>
    <w:p w14:paraId="7D5D9FD3" w14:textId="013A384E" w:rsidR="0058263C" w:rsidRDefault="00000000">
      <w:pPr>
        <w:pStyle w:val="TOC3"/>
        <w:tabs>
          <w:tab w:val="right" w:leader="dot" w:pos="8296"/>
        </w:tabs>
        <w:rPr>
          <w:rFonts w:asciiTheme="minorHAnsi" w:eastAsiaTheme="minorEastAsia" w:hAnsiTheme="minorHAnsi" w:cstheme="minorBidi"/>
          <w:noProof/>
        </w:rPr>
      </w:pPr>
      <w:hyperlink w:anchor="_Toc38636890" w:history="1">
        <w:r w:rsidR="0058263C" w:rsidRPr="00CC1B67">
          <w:rPr>
            <w:rStyle w:val="ad"/>
            <w:noProof/>
          </w:rPr>
          <w:t xml:space="preserve">15.5 </w:t>
        </w:r>
        <w:r w:rsidR="0058263C" w:rsidRPr="00CC1B67">
          <w:rPr>
            <w:rStyle w:val="ad"/>
            <w:noProof/>
          </w:rPr>
          <w:t>异常检测与监督学习对比</w:t>
        </w:r>
        <w:r w:rsidR="0058263C">
          <w:rPr>
            <w:noProof/>
            <w:webHidden/>
          </w:rPr>
          <w:tab/>
        </w:r>
        <w:r w:rsidR="0058263C">
          <w:rPr>
            <w:noProof/>
            <w:webHidden/>
          </w:rPr>
          <w:fldChar w:fldCharType="begin"/>
        </w:r>
        <w:r w:rsidR="0058263C">
          <w:rPr>
            <w:noProof/>
            <w:webHidden/>
          </w:rPr>
          <w:instrText xml:space="preserve"> PAGEREF _Toc38636890 \h </w:instrText>
        </w:r>
        <w:r w:rsidR="0058263C">
          <w:rPr>
            <w:noProof/>
            <w:webHidden/>
          </w:rPr>
        </w:r>
        <w:r w:rsidR="0058263C">
          <w:rPr>
            <w:noProof/>
            <w:webHidden/>
          </w:rPr>
          <w:fldChar w:fldCharType="separate"/>
        </w:r>
        <w:r w:rsidR="00AC019F">
          <w:rPr>
            <w:noProof/>
            <w:webHidden/>
          </w:rPr>
          <w:t>225</w:t>
        </w:r>
        <w:r w:rsidR="0058263C">
          <w:rPr>
            <w:noProof/>
            <w:webHidden/>
          </w:rPr>
          <w:fldChar w:fldCharType="end"/>
        </w:r>
      </w:hyperlink>
    </w:p>
    <w:p w14:paraId="0BC95E90" w14:textId="4C3AE710" w:rsidR="0058263C" w:rsidRDefault="00000000">
      <w:pPr>
        <w:pStyle w:val="TOC3"/>
        <w:tabs>
          <w:tab w:val="right" w:leader="dot" w:pos="8296"/>
        </w:tabs>
        <w:rPr>
          <w:rFonts w:asciiTheme="minorHAnsi" w:eastAsiaTheme="minorEastAsia" w:hAnsiTheme="minorHAnsi" w:cstheme="minorBidi"/>
          <w:noProof/>
        </w:rPr>
      </w:pPr>
      <w:hyperlink w:anchor="_Toc38636891" w:history="1">
        <w:r w:rsidR="0058263C" w:rsidRPr="00CC1B67">
          <w:rPr>
            <w:rStyle w:val="ad"/>
            <w:noProof/>
          </w:rPr>
          <w:t xml:space="preserve">15.6 </w:t>
        </w:r>
        <w:r w:rsidR="0058263C" w:rsidRPr="00CC1B67">
          <w:rPr>
            <w:rStyle w:val="ad"/>
            <w:noProof/>
          </w:rPr>
          <w:t>选择特征</w:t>
        </w:r>
        <w:r w:rsidR="0058263C">
          <w:rPr>
            <w:noProof/>
            <w:webHidden/>
          </w:rPr>
          <w:tab/>
        </w:r>
        <w:r w:rsidR="0058263C">
          <w:rPr>
            <w:noProof/>
            <w:webHidden/>
          </w:rPr>
          <w:fldChar w:fldCharType="begin"/>
        </w:r>
        <w:r w:rsidR="0058263C">
          <w:rPr>
            <w:noProof/>
            <w:webHidden/>
          </w:rPr>
          <w:instrText xml:space="preserve"> PAGEREF _Toc38636891 \h </w:instrText>
        </w:r>
        <w:r w:rsidR="0058263C">
          <w:rPr>
            <w:noProof/>
            <w:webHidden/>
          </w:rPr>
        </w:r>
        <w:r w:rsidR="0058263C">
          <w:rPr>
            <w:noProof/>
            <w:webHidden/>
          </w:rPr>
          <w:fldChar w:fldCharType="separate"/>
        </w:r>
        <w:r w:rsidR="00AC019F">
          <w:rPr>
            <w:noProof/>
            <w:webHidden/>
          </w:rPr>
          <w:t>226</w:t>
        </w:r>
        <w:r w:rsidR="0058263C">
          <w:rPr>
            <w:noProof/>
            <w:webHidden/>
          </w:rPr>
          <w:fldChar w:fldCharType="end"/>
        </w:r>
      </w:hyperlink>
    </w:p>
    <w:p w14:paraId="473D65FF" w14:textId="62C72AF5" w:rsidR="0058263C" w:rsidRDefault="00000000">
      <w:pPr>
        <w:pStyle w:val="TOC3"/>
        <w:tabs>
          <w:tab w:val="right" w:leader="dot" w:pos="8296"/>
        </w:tabs>
        <w:rPr>
          <w:rFonts w:asciiTheme="minorHAnsi" w:eastAsiaTheme="minorEastAsia" w:hAnsiTheme="minorHAnsi" w:cstheme="minorBidi"/>
          <w:noProof/>
        </w:rPr>
      </w:pPr>
      <w:hyperlink w:anchor="_Toc38636892" w:history="1">
        <w:r w:rsidR="0058263C" w:rsidRPr="00CC1B67">
          <w:rPr>
            <w:rStyle w:val="ad"/>
            <w:noProof/>
          </w:rPr>
          <w:t xml:space="preserve">15.7 </w:t>
        </w:r>
        <w:r w:rsidR="0058263C" w:rsidRPr="00CC1B67">
          <w:rPr>
            <w:rStyle w:val="ad"/>
            <w:noProof/>
          </w:rPr>
          <w:t>多元高斯分布（选修）</w:t>
        </w:r>
        <w:r w:rsidR="0058263C">
          <w:rPr>
            <w:noProof/>
            <w:webHidden/>
          </w:rPr>
          <w:tab/>
        </w:r>
        <w:r w:rsidR="0058263C">
          <w:rPr>
            <w:noProof/>
            <w:webHidden/>
          </w:rPr>
          <w:fldChar w:fldCharType="begin"/>
        </w:r>
        <w:r w:rsidR="0058263C">
          <w:rPr>
            <w:noProof/>
            <w:webHidden/>
          </w:rPr>
          <w:instrText xml:space="preserve"> PAGEREF _Toc38636892 \h </w:instrText>
        </w:r>
        <w:r w:rsidR="0058263C">
          <w:rPr>
            <w:noProof/>
            <w:webHidden/>
          </w:rPr>
        </w:r>
        <w:r w:rsidR="0058263C">
          <w:rPr>
            <w:noProof/>
            <w:webHidden/>
          </w:rPr>
          <w:fldChar w:fldCharType="separate"/>
        </w:r>
        <w:r w:rsidR="00AC019F">
          <w:rPr>
            <w:noProof/>
            <w:webHidden/>
          </w:rPr>
          <w:t>228</w:t>
        </w:r>
        <w:r w:rsidR="0058263C">
          <w:rPr>
            <w:noProof/>
            <w:webHidden/>
          </w:rPr>
          <w:fldChar w:fldCharType="end"/>
        </w:r>
      </w:hyperlink>
    </w:p>
    <w:p w14:paraId="197EBD82" w14:textId="492C54E5" w:rsidR="0058263C" w:rsidRDefault="00000000">
      <w:pPr>
        <w:pStyle w:val="TOC3"/>
        <w:tabs>
          <w:tab w:val="right" w:leader="dot" w:pos="8296"/>
        </w:tabs>
        <w:rPr>
          <w:rFonts w:asciiTheme="minorHAnsi" w:eastAsiaTheme="minorEastAsia" w:hAnsiTheme="minorHAnsi" w:cstheme="minorBidi"/>
          <w:noProof/>
        </w:rPr>
      </w:pPr>
      <w:hyperlink w:anchor="_Toc38636893" w:history="1">
        <w:r w:rsidR="0058263C" w:rsidRPr="00CC1B67">
          <w:rPr>
            <w:rStyle w:val="ad"/>
            <w:noProof/>
          </w:rPr>
          <w:t xml:space="preserve">15.8 </w:t>
        </w:r>
        <w:r w:rsidR="0058263C" w:rsidRPr="00CC1B67">
          <w:rPr>
            <w:rStyle w:val="ad"/>
            <w:noProof/>
          </w:rPr>
          <w:t>使用多元高斯分布进行异常检测（选修）</w:t>
        </w:r>
        <w:r w:rsidR="0058263C">
          <w:rPr>
            <w:noProof/>
            <w:webHidden/>
          </w:rPr>
          <w:tab/>
        </w:r>
        <w:r w:rsidR="0058263C">
          <w:rPr>
            <w:noProof/>
            <w:webHidden/>
          </w:rPr>
          <w:fldChar w:fldCharType="begin"/>
        </w:r>
        <w:r w:rsidR="0058263C">
          <w:rPr>
            <w:noProof/>
            <w:webHidden/>
          </w:rPr>
          <w:instrText xml:space="preserve"> PAGEREF _Toc38636893 \h </w:instrText>
        </w:r>
        <w:r w:rsidR="0058263C">
          <w:rPr>
            <w:noProof/>
            <w:webHidden/>
          </w:rPr>
        </w:r>
        <w:r w:rsidR="0058263C">
          <w:rPr>
            <w:noProof/>
            <w:webHidden/>
          </w:rPr>
          <w:fldChar w:fldCharType="separate"/>
        </w:r>
        <w:r w:rsidR="00AC019F">
          <w:rPr>
            <w:noProof/>
            <w:webHidden/>
          </w:rPr>
          <w:t>231</w:t>
        </w:r>
        <w:r w:rsidR="0058263C">
          <w:rPr>
            <w:noProof/>
            <w:webHidden/>
          </w:rPr>
          <w:fldChar w:fldCharType="end"/>
        </w:r>
      </w:hyperlink>
    </w:p>
    <w:p w14:paraId="2E38DDD9" w14:textId="55AF5437" w:rsidR="0058263C" w:rsidRDefault="00000000">
      <w:pPr>
        <w:pStyle w:val="TOC2"/>
        <w:tabs>
          <w:tab w:val="left" w:pos="1260"/>
          <w:tab w:val="right" w:leader="dot" w:pos="8296"/>
        </w:tabs>
        <w:rPr>
          <w:rFonts w:asciiTheme="minorHAnsi" w:eastAsiaTheme="minorEastAsia" w:hAnsiTheme="minorHAnsi" w:cstheme="minorBidi"/>
          <w:noProof/>
        </w:rPr>
      </w:pPr>
      <w:hyperlink w:anchor="_Toc38636894" w:history="1">
        <w:r w:rsidR="0058263C" w:rsidRPr="00CC1B67">
          <w:rPr>
            <w:rStyle w:val="ad"/>
            <w:noProof/>
          </w:rPr>
          <w:t>16</w:t>
        </w:r>
        <w:r w:rsidR="0058263C" w:rsidRPr="00CC1B67">
          <w:rPr>
            <w:rStyle w:val="ad"/>
            <w:noProof/>
          </w:rPr>
          <w:t>、</w:t>
        </w:r>
        <w:r w:rsidR="0058263C">
          <w:rPr>
            <w:rFonts w:asciiTheme="minorHAnsi" w:eastAsiaTheme="minorEastAsia" w:hAnsiTheme="minorHAnsi" w:cstheme="minorBidi"/>
            <w:noProof/>
          </w:rPr>
          <w:tab/>
        </w:r>
        <w:r w:rsidR="0058263C" w:rsidRPr="00CC1B67">
          <w:rPr>
            <w:rStyle w:val="ad"/>
            <w:noProof/>
          </w:rPr>
          <w:t>推荐系统</w:t>
        </w:r>
        <w:r w:rsidR="0058263C" w:rsidRPr="00CC1B67">
          <w:rPr>
            <w:rStyle w:val="ad"/>
            <w:noProof/>
          </w:rPr>
          <w:t>(Recommender Systems)</w:t>
        </w:r>
        <w:r w:rsidR="0058263C">
          <w:rPr>
            <w:noProof/>
            <w:webHidden/>
          </w:rPr>
          <w:tab/>
        </w:r>
        <w:r w:rsidR="0058263C">
          <w:rPr>
            <w:noProof/>
            <w:webHidden/>
          </w:rPr>
          <w:fldChar w:fldCharType="begin"/>
        </w:r>
        <w:r w:rsidR="0058263C">
          <w:rPr>
            <w:noProof/>
            <w:webHidden/>
          </w:rPr>
          <w:instrText xml:space="preserve"> PAGEREF _Toc38636894 \h </w:instrText>
        </w:r>
        <w:r w:rsidR="0058263C">
          <w:rPr>
            <w:noProof/>
            <w:webHidden/>
          </w:rPr>
        </w:r>
        <w:r w:rsidR="0058263C">
          <w:rPr>
            <w:noProof/>
            <w:webHidden/>
          </w:rPr>
          <w:fldChar w:fldCharType="separate"/>
        </w:r>
        <w:r w:rsidR="00AC019F">
          <w:rPr>
            <w:noProof/>
            <w:webHidden/>
          </w:rPr>
          <w:t>234</w:t>
        </w:r>
        <w:r w:rsidR="0058263C">
          <w:rPr>
            <w:noProof/>
            <w:webHidden/>
          </w:rPr>
          <w:fldChar w:fldCharType="end"/>
        </w:r>
      </w:hyperlink>
    </w:p>
    <w:p w14:paraId="56A39B75" w14:textId="780C0C06" w:rsidR="0058263C" w:rsidRDefault="00000000">
      <w:pPr>
        <w:pStyle w:val="TOC3"/>
        <w:tabs>
          <w:tab w:val="right" w:leader="dot" w:pos="8296"/>
        </w:tabs>
        <w:rPr>
          <w:rFonts w:asciiTheme="minorHAnsi" w:eastAsiaTheme="minorEastAsia" w:hAnsiTheme="minorHAnsi" w:cstheme="minorBidi"/>
          <w:noProof/>
        </w:rPr>
      </w:pPr>
      <w:hyperlink w:anchor="_Toc38636895" w:history="1">
        <w:r w:rsidR="0058263C" w:rsidRPr="00CC1B67">
          <w:rPr>
            <w:rStyle w:val="ad"/>
            <w:noProof/>
          </w:rPr>
          <w:t xml:space="preserve">16.1 </w:t>
        </w:r>
        <w:r w:rsidR="0058263C" w:rsidRPr="00CC1B67">
          <w:rPr>
            <w:rStyle w:val="ad"/>
            <w:noProof/>
          </w:rPr>
          <w:t>问题形式化</w:t>
        </w:r>
        <w:r w:rsidR="0058263C">
          <w:rPr>
            <w:noProof/>
            <w:webHidden/>
          </w:rPr>
          <w:tab/>
        </w:r>
        <w:r w:rsidR="0058263C">
          <w:rPr>
            <w:noProof/>
            <w:webHidden/>
          </w:rPr>
          <w:fldChar w:fldCharType="begin"/>
        </w:r>
        <w:r w:rsidR="0058263C">
          <w:rPr>
            <w:noProof/>
            <w:webHidden/>
          </w:rPr>
          <w:instrText xml:space="preserve"> PAGEREF _Toc38636895 \h </w:instrText>
        </w:r>
        <w:r w:rsidR="0058263C">
          <w:rPr>
            <w:noProof/>
            <w:webHidden/>
          </w:rPr>
        </w:r>
        <w:r w:rsidR="0058263C">
          <w:rPr>
            <w:noProof/>
            <w:webHidden/>
          </w:rPr>
          <w:fldChar w:fldCharType="separate"/>
        </w:r>
        <w:r w:rsidR="00AC019F">
          <w:rPr>
            <w:noProof/>
            <w:webHidden/>
          </w:rPr>
          <w:t>234</w:t>
        </w:r>
        <w:r w:rsidR="0058263C">
          <w:rPr>
            <w:noProof/>
            <w:webHidden/>
          </w:rPr>
          <w:fldChar w:fldCharType="end"/>
        </w:r>
      </w:hyperlink>
    </w:p>
    <w:p w14:paraId="5D8FB83C" w14:textId="1B07AB0E" w:rsidR="0058263C" w:rsidRDefault="00000000">
      <w:pPr>
        <w:pStyle w:val="TOC3"/>
        <w:tabs>
          <w:tab w:val="right" w:leader="dot" w:pos="8296"/>
        </w:tabs>
        <w:rPr>
          <w:rFonts w:asciiTheme="minorHAnsi" w:eastAsiaTheme="minorEastAsia" w:hAnsiTheme="minorHAnsi" w:cstheme="minorBidi"/>
          <w:noProof/>
        </w:rPr>
      </w:pPr>
      <w:hyperlink w:anchor="_Toc38636896" w:history="1">
        <w:r w:rsidR="0058263C" w:rsidRPr="00CC1B67">
          <w:rPr>
            <w:rStyle w:val="ad"/>
            <w:noProof/>
          </w:rPr>
          <w:t xml:space="preserve">16.2 </w:t>
        </w:r>
        <w:r w:rsidR="0058263C" w:rsidRPr="00CC1B67">
          <w:rPr>
            <w:rStyle w:val="ad"/>
            <w:noProof/>
          </w:rPr>
          <w:t>基于内容的推荐系统</w:t>
        </w:r>
        <w:r w:rsidR="0058263C">
          <w:rPr>
            <w:noProof/>
            <w:webHidden/>
          </w:rPr>
          <w:tab/>
        </w:r>
        <w:r w:rsidR="0058263C">
          <w:rPr>
            <w:noProof/>
            <w:webHidden/>
          </w:rPr>
          <w:fldChar w:fldCharType="begin"/>
        </w:r>
        <w:r w:rsidR="0058263C">
          <w:rPr>
            <w:noProof/>
            <w:webHidden/>
          </w:rPr>
          <w:instrText xml:space="preserve"> PAGEREF _Toc38636896 \h </w:instrText>
        </w:r>
        <w:r w:rsidR="0058263C">
          <w:rPr>
            <w:noProof/>
            <w:webHidden/>
          </w:rPr>
        </w:r>
        <w:r w:rsidR="0058263C">
          <w:rPr>
            <w:noProof/>
            <w:webHidden/>
          </w:rPr>
          <w:fldChar w:fldCharType="separate"/>
        </w:r>
        <w:r w:rsidR="00AC019F">
          <w:rPr>
            <w:noProof/>
            <w:webHidden/>
          </w:rPr>
          <w:t>236</w:t>
        </w:r>
        <w:r w:rsidR="0058263C">
          <w:rPr>
            <w:noProof/>
            <w:webHidden/>
          </w:rPr>
          <w:fldChar w:fldCharType="end"/>
        </w:r>
      </w:hyperlink>
    </w:p>
    <w:p w14:paraId="6D9BC2BD" w14:textId="1CB50675" w:rsidR="0058263C" w:rsidRDefault="00000000">
      <w:pPr>
        <w:pStyle w:val="TOC3"/>
        <w:tabs>
          <w:tab w:val="right" w:leader="dot" w:pos="8296"/>
        </w:tabs>
        <w:rPr>
          <w:rFonts w:asciiTheme="minorHAnsi" w:eastAsiaTheme="minorEastAsia" w:hAnsiTheme="minorHAnsi" w:cstheme="minorBidi"/>
          <w:noProof/>
        </w:rPr>
      </w:pPr>
      <w:hyperlink w:anchor="_Toc38636897" w:history="1">
        <w:r w:rsidR="0058263C" w:rsidRPr="00CC1B67">
          <w:rPr>
            <w:rStyle w:val="ad"/>
            <w:noProof/>
          </w:rPr>
          <w:t xml:space="preserve">16.3 </w:t>
        </w:r>
        <w:r w:rsidR="0058263C" w:rsidRPr="00CC1B67">
          <w:rPr>
            <w:rStyle w:val="ad"/>
            <w:noProof/>
          </w:rPr>
          <w:t>协同过滤</w:t>
        </w:r>
        <w:r w:rsidR="0058263C">
          <w:rPr>
            <w:noProof/>
            <w:webHidden/>
          </w:rPr>
          <w:tab/>
        </w:r>
        <w:r w:rsidR="0058263C">
          <w:rPr>
            <w:noProof/>
            <w:webHidden/>
          </w:rPr>
          <w:fldChar w:fldCharType="begin"/>
        </w:r>
        <w:r w:rsidR="0058263C">
          <w:rPr>
            <w:noProof/>
            <w:webHidden/>
          </w:rPr>
          <w:instrText xml:space="preserve"> PAGEREF _Toc38636897 \h </w:instrText>
        </w:r>
        <w:r w:rsidR="0058263C">
          <w:rPr>
            <w:noProof/>
            <w:webHidden/>
          </w:rPr>
        </w:r>
        <w:r w:rsidR="0058263C">
          <w:rPr>
            <w:noProof/>
            <w:webHidden/>
          </w:rPr>
          <w:fldChar w:fldCharType="separate"/>
        </w:r>
        <w:r w:rsidR="00AC019F">
          <w:rPr>
            <w:noProof/>
            <w:webHidden/>
          </w:rPr>
          <w:t>238</w:t>
        </w:r>
        <w:r w:rsidR="0058263C">
          <w:rPr>
            <w:noProof/>
            <w:webHidden/>
          </w:rPr>
          <w:fldChar w:fldCharType="end"/>
        </w:r>
      </w:hyperlink>
    </w:p>
    <w:p w14:paraId="0B8AD0EA" w14:textId="1E21A588" w:rsidR="0058263C" w:rsidRDefault="00000000">
      <w:pPr>
        <w:pStyle w:val="TOC3"/>
        <w:tabs>
          <w:tab w:val="right" w:leader="dot" w:pos="8296"/>
        </w:tabs>
        <w:rPr>
          <w:rFonts w:asciiTheme="minorHAnsi" w:eastAsiaTheme="minorEastAsia" w:hAnsiTheme="minorHAnsi" w:cstheme="minorBidi"/>
          <w:noProof/>
        </w:rPr>
      </w:pPr>
      <w:hyperlink w:anchor="_Toc38636898" w:history="1">
        <w:r w:rsidR="0058263C" w:rsidRPr="00CC1B67">
          <w:rPr>
            <w:rStyle w:val="ad"/>
            <w:noProof/>
          </w:rPr>
          <w:t xml:space="preserve">16.4 </w:t>
        </w:r>
        <w:r w:rsidR="0058263C" w:rsidRPr="00CC1B67">
          <w:rPr>
            <w:rStyle w:val="ad"/>
            <w:noProof/>
          </w:rPr>
          <w:t>协同过滤算法</w:t>
        </w:r>
        <w:r w:rsidR="0058263C">
          <w:rPr>
            <w:noProof/>
            <w:webHidden/>
          </w:rPr>
          <w:tab/>
        </w:r>
        <w:r w:rsidR="0058263C">
          <w:rPr>
            <w:noProof/>
            <w:webHidden/>
          </w:rPr>
          <w:fldChar w:fldCharType="begin"/>
        </w:r>
        <w:r w:rsidR="0058263C">
          <w:rPr>
            <w:noProof/>
            <w:webHidden/>
          </w:rPr>
          <w:instrText xml:space="preserve"> PAGEREF _Toc38636898 \h </w:instrText>
        </w:r>
        <w:r w:rsidR="0058263C">
          <w:rPr>
            <w:noProof/>
            <w:webHidden/>
          </w:rPr>
        </w:r>
        <w:r w:rsidR="0058263C">
          <w:rPr>
            <w:noProof/>
            <w:webHidden/>
          </w:rPr>
          <w:fldChar w:fldCharType="separate"/>
        </w:r>
        <w:r w:rsidR="00AC019F">
          <w:rPr>
            <w:noProof/>
            <w:webHidden/>
          </w:rPr>
          <w:t>240</w:t>
        </w:r>
        <w:r w:rsidR="0058263C">
          <w:rPr>
            <w:noProof/>
            <w:webHidden/>
          </w:rPr>
          <w:fldChar w:fldCharType="end"/>
        </w:r>
      </w:hyperlink>
    </w:p>
    <w:p w14:paraId="677D450C" w14:textId="7B1E4CFC" w:rsidR="0058263C" w:rsidRDefault="00000000">
      <w:pPr>
        <w:pStyle w:val="TOC3"/>
        <w:tabs>
          <w:tab w:val="right" w:leader="dot" w:pos="8296"/>
        </w:tabs>
        <w:rPr>
          <w:rFonts w:asciiTheme="minorHAnsi" w:eastAsiaTheme="minorEastAsia" w:hAnsiTheme="minorHAnsi" w:cstheme="minorBidi"/>
          <w:noProof/>
        </w:rPr>
      </w:pPr>
      <w:hyperlink w:anchor="_Toc38636899" w:history="1">
        <w:r w:rsidR="0058263C" w:rsidRPr="00CC1B67">
          <w:rPr>
            <w:rStyle w:val="ad"/>
            <w:noProof/>
          </w:rPr>
          <w:t xml:space="preserve">16.5 </w:t>
        </w:r>
        <w:r w:rsidR="0058263C" w:rsidRPr="00CC1B67">
          <w:rPr>
            <w:rStyle w:val="ad"/>
            <w:noProof/>
          </w:rPr>
          <w:t>向量化：低秩矩阵分解</w:t>
        </w:r>
        <w:r w:rsidR="0058263C">
          <w:rPr>
            <w:noProof/>
            <w:webHidden/>
          </w:rPr>
          <w:tab/>
        </w:r>
        <w:r w:rsidR="0058263C">
          <w:rPr>
            <w:noProof/>
            <w:webHidden/>
          </w:rPr>
          <w:fldChar w:fldCharType="begin"/>
        </w:r>
        <w:r w:rsidR="0058263C">
          <w:rPr>
            <w:noProof/>
            <w:webHidden/>
          </w:rPr>
          <w:instrText xml:space="preserve"> PAGEREF _Toc38636899 \h </w:instrText>
        </w:r>
        <w:r w:rsidR="0058263C">
          <w:rPr>
            <w:noProof/>
            <w:webHidden/>
          </w:rPr>
        </w:r>
        <w:r w:rsidR="0058263C">
          <w:rPr>
            <w:noProof/>
            <w:webHidden/>
          </w:rPr>
          <w:fldChar w:fldCharType="separate"/>
        </w:r>
        <w:r w:rsidR="00AC019F">
          <w:rPr>
            <w:noProof/>
            <w:webHidden/>
          </w:rPr>
          <w:t>241</w:t>
        </w:r>
        <w:r w:rsidR="0058263C">
          <w:rPr>
            <w:noProof/>
            <w:webHidden/>
          </w:rPr>
          <w:fldChar w:fldCharType="end"/>
        </w:r>
      </w:hyperlink>
    </w:p>
    <w:p w14:paraId="4BCEC55C" w14:textId="3FDFD830" w:rsidR="0058263C" w:rsidRDefault="00000000">
      <w:pPr>
        <w:pStyle w:val="TOC3"/>
        <w:tabs>
          <w:tab w:val="right" w:leader="dot" w:pos="8296"/>
        </w:tabs>
        <w:rPr>
          <w:rFonts w:asciiTheme="minorHAnsi" w:eastAsiaTheme="minorEastAsia" w:hAnsiTheme="minorHAnsi" w:cstheme="minorBidi"/>
          <w:noProof/>
        </w:rPr>
      </w:pPr>
      <w:hyperlink w:anchor="_Toc38636900" w:history="1">
        <w:r w:rsidR="0058263C" w:rsidRPr="00CC1B67">
          <w:rPr>
            <w:rStyle w:val="ad"/>
            <w:noProof/>
          </w:rPr>
          <w:t xml:space="preserve">16.6 </w:t>
        </w:r>
        <w:r w:rsidR="0058263C" w:rsidRPr="00CC1B67">
          <w:rPr>
            <w:rStyle w:val="ad"/>
            <w:noProof/>
          </w:rPr>
          <w:t>推行工作上的细节：均值归一化</w:t>
        </w:r>
        <w:r w:rsidR="0058263C">
          <w:rPr>
            <w:noProof/>
            <w:webHidden/>
          </w:rPr>
          <w:tab/>
        </w:r>
        <w:r w:rsidR="0058263C">
          <w:rPr>
            <w:noProof/>
            <w:webHidden/>
          </w:rPr>
          <w:fldChar w:fldCharType="begin"/>
        </w:r>
        <w:r w:rsidR="0058263C">
          <w:rPr>
            <w:noProof/>
            <w:webHidden/>
          </w:rPr>
          <w:instrText xml:space="preserve"> PAGEREF _Toc38636900 \h </w:instrText>
        </w:r>
        <w:r w:rsidR="0058263C">
          <w:rPr>
            <w:noProof/>
            <w:webHidden/>
          </w:rPr>
        </w:r>
        <w:r w:rsidR="0058263C">
          <w:rPr>
            <w:noProof/>
            <w:webHidden/>
          </w:rPr>
          <w:fldChar w:fldCharType="separate"/>
        </w:r>
        <w:r w:rsidR="00AC019F">
          <w:rPr>
            <w:noProof/>
            <w:webHidden/>
          </w:rPr>
          <w:t>243</w:t>
        </w:r>
        <w:r w:rsidR="0058263C">
          <w:rPr>
            <w:noProof/>
            <w:webHidden/>
          </w:rPr>
          <w:fldChar w:fldCharType="end"/>
        </w:r>
      </w:hyperlink>
    </w:p>
    <w:p w14:paraId="567638C1" w14:textId="7BF22FB2" w:rsidR="0058263C" w:rsidRDefault="00000000">
      <w:pPr>
        <w:pStyle w:val="TOC1"/>
        <w:tabs>
          <w:tab w:val="right" w:leader="dot" w:pos="8296"/>
        </w:tabs>
        <w:rPr>
          <w:rFonts w:asciiTheme="minorHAnsi" w:eastAsiaTheme="minorEastAsia" w:hAnsiTheme="minorHAnsi" w:cstheme="minorBidi"/>
          <w:noProof/>
        </w:rPr>
      </w:pPr>
      <w:hyperlink w:anchor="_Toc38636901" w:history="1">
        <w:r w:rsidR="0058263C" w:rsidRPr="00CC1B67">
          <w:rPr>
            <w:rStyle w:val="ad"/>
            <w:noProof/>
          </w:rPr>
          <w:t>第</w:t>
        </w:r>
        <w:r w:rsidR="0058263C" w:rsidRPr="00CC1B67">
          <w:rPr>
            <w:rStyle w:val="ad"/>
            <w:noProof/>
          </w:rPr>
          <w:t>10</w:t>
        </w:r>
        <w:r w:rsidR="0058263C" w:rsidRPr="00CC1B67">
          <w:rPr>
            <w:rStyle w:val="ad"/>
            <w:noProof/>
          </w:rPr>
          <w:t>周</w:t>
        </w:r>
        <w:r w:rsidR="0058263C">
          <w:rPr>
            <w:noProof/>
            <w:webHidden/>
          </w:rPr>
          <w:tab/>
        </w:r>
        <w:r w:rsidR="0058263C">
          <w:rPr>
            <w:noProof/>
            <w:webHidden/>
          </w:rPr>
          <w:fldChar w:fldCharType="begin"/>
        </w:r>
        <w:r w:rsidR="0058263C">
          <w:rPr>
            <w:noProof/>
            <w:webHidden/>
          </w:rPr>
          <w:instrText xml:space="preserve"> PAGEREF _Toc38636901 \h </w:instrText>
        </w:r>
        <w:r w:rsidR="0058263C">
          <w:rPr>
            <w:noProof/>
            <w:webHidden/>
          </w:rPr>
        </w:r>
        <w:r w:rsidR="0058263C">
          <w:rPr>
            <w:noProof/>
            <w:webHidden/>
          </w:rPr>
          <w:fldChar w:fldCharType="separate"/>
        </w:r>
        <w:r w:rsidR="00AC019F">
          <w:rPr>
            <w:noProof/>
            <w:webHidden/>
          </w:rPr>
          <w:t>244</w:t>
        </w:r>
        <w:r w:rsidR="0058263C">
          <w:rPr>
            <w:noProof/>
            <w:webHidden/>
          </w:rPr>
          <w:fldChar w:fldCharType="end"/>
        </w:r>
      </w:hyperlink>
    </w:p>
    <w:p w14:paraId="106C3841" w14:textId="09196EEC" w:rsidR="0058263C" w:rsidRDefault="00000000">
      <w:pPr>
        <w:pStyle w:val="TOC2"/>
        <w:tabs>
          <w:tab w:val="left" w:pos="1260"/>
          <w:tab w:val="right" w:leader="dot" w:pos="8296"/>
        </w:tabs>
        <w:rPr>
          <w:rFonts w:asciiTheme="minorHAnsi" w:eastAsiaTheme="minorEastAsia" w:hAnsiTheme="minorHAnsi" w:cstheme="minorBidi"/>
          <w:noProof/>
        </w:rPr>
      </w:pPr>
      <w:hyperlink w:anchor="_Toc38636902" w:history="1">
        <w:r w:rsidR="0058263C" w:rsidRPr="00CC1B67">
          <w:rPr>
            <w:rStyle w:val="ad"/>
            <w:noProof/>
          </w:rPr>
          <w:t>17</w:t>
        </w:r>
        <w:r w:rsidR="0058263C" w:rsidRPr="00CC1B67">
          <w:rPr>
            <w:rStyle w:val="ad"/>
            <w:noProof/>
          </w:rPr>
          <w:t>、</w:t>
        </w:r>
        <w:r w:rsidR="0058263C">
          <w:rPr>
            <w:rFonts w:asciiTheme="minorHAnsi" w:eastAsiaTheme="minorEastAsia" w:hAnsiTheme="minorHAnsi" w:cstheme="minorBidi"/>
            <w:noProof/>
          </w:rPr>
          <w:tab/>
        </w:r>
        <w:r w:rsidR="0058263C" w:rsidRPr="00CC1B67">
          <w:rPr>
            <w:rStyle w:val="ad"/>
            <w:noProof/>
          </w:rPr>
          <w:t>大规模机器学习</w:t>
        </w:r>
        <w:r w:rsidR="0058263C" w:rsidRPr="00CC1B67">
          <w:rPr>
            <w:rStyle w:val="ad"/>
            <w:noProof/>
          </w:rPr>
          <w:t>(Large Scale Machine Learning)</w:t>
        </w:r>
        <w:r w:rsidR="0058263C">
          <w:rPr>
            <w:noProof/>
            <w:webHidden/>
          </w:rPr>
          <w:tab/>
        </w:r>
        <w:r w:rsidR="0058263C">
          <w:rPr>
            <w:noProof/>
            <w:webHidden/>
          </w:rPr>
          <w:fldChar w:fldCharType="begin"/>
        </w:r>
        <w:r w:rsidR="0058263C">
          <w:rPr>
            <w:noProof/>
            <w:webHidden/>
          </w:rPr>
          <w:instrText xml:space="preserve"> PAGEREF _Toc38636902 \h </w:instrText>
        </w:r>
        <w:r w:rsidR="0058263C">
          <w:rPr>
            <w:noProof/>
            <w:webHidden/>
          </w:rPr>
        </w:r>
        <w:r w:rsidR="0058263C">
          <w:rPr>
            <w:noProof/>
            <w:webHidden/>
          </w:rPr>
          <w:fldChar w:fldCharType="separate"/>
        </w:r>
        <w:r w:rsidR="00AC019F">
          <w:rPr>
            <w:noProof/>
            <w:webHidden/>
          </w:rPr>
          <w:t>244</w:t>
        </w:r>
        <w:r w:rsidR="0058263C">
          <w:rPr>
            <w:noProof/>
            <w:webHidden/>
          </w:rPr>
          <w:fldChar w:fldCharType="end"/>
        </w:r>
      </w:hyperlink>
    </w:p>
    <w:p w14:paraId="22B6DDEC" w14:textId="1AD41914" w:rsidR="0058263C" w:rsidRDefault="00000000">
      <w:pPr>
        <w:pStyle w:val="TOC3"/>
        <w:tabs>
          <w:tab w:val="right" w:leader="dot" w:pos="8296"/>
        </w:tabs>
        <w:rPr>
          <w:rFonts w:asciiTheme="minorHAnsi" w:eastAsiaTheme="minorEastAsia" w:hAnsiTheme="minorHAnsi" w:cstheme="minorBidi"/>
          <w:noProof/>
        </w:rPr>
      </w:pPr>
      <w:hyperlink w:anchor="_Toc38636903" w:history="1">
        <w:r w:rsidR="0058263C" w:rsidRPr="00CC1B67">
          <w:rPr>
            <w:rStyle w:val="ad"/>
            <w:noProof/>
          </w:rPr>
          <w:t xml:space="preserve">17.1 </w:t>
        </w:r>
        <w:r w:rsidR="0058263C" w:rsidRPr="00CC1B67">
          <w:rPr>
            <w:rStyle w:val="ad"/>
            <w:noProof/>
          </w:rPr>
          <w:t>大型数据集的学习</w:t>
        </w:r>
        <w:r w:rsidR="0058263C">
          <w:rPr>
            <w:noProof/>
            <w:webHidden/>
          </w:rPr>
          <w:tab/>
        </w:r>
        <w:r w:rsidR="0058263C">
          <w:rPr>
            <w:noProof/>
            <w:webHidden/>
          </w:rPr>
          <w:fldChar w:fldCharType="begin"/>
        </w:r>
        <w:r w:rsidR="0058263C">
          <w:rPr>
            <w:noProof/>
            <w:webHidden/>
          </w:rPr>
          <w:instrText xml:space="preserve"> PAGEREF _Toc38636903 \h </w:instrText>
        </w:r>
        <w:r w:rsidR="0058263C">
          <w:rPr>
            <w:noProof/>
            <w:webHidden/>
          </w:rPr>
        </w:r>
        <w:r w:rsidR="0058263C">
          <w:rPr>
            <w:noProof/>
            <w:webHidden/>
          </w:rPr>
          <w:fldChar w:fldCharType="separate"/>
        </w:r>
        <w:r w:rsidR="00AC019F">
          <w:rPr>
            <w:noProof/>
            <w:webHidden/>
          </w:rPr>
          <w:t>244</w:t>
        </w:r>
        <w:r w:rsidR="0058263C">
          <w:rPr>
            <w:noProof/>
            <w:webHidden/>
          </w:rPr>
          <w:fldChar w:fldCharType="end"/>
        </w:r>
      </w:hyperlink>
    </w:p>
    <w:p w14:paraId="5C6C6513" w14:textId="120EF828" w:rsidR="0058263C" w:rsidRDefault="00000000">
      <w:pPr>
        <w:pStyle w:val="TOC3"/>
        <w:tabs>
          <w:tab w:val="right" w:leader="dot" w:pos="8296"/>
        </w:tabs>
        <w:rPr>
          <w:rFonts w:asciiTheme="minorHAnsi" w:eastAsiaTheme="minorEastAsia" w:hAnsiTheme="minorHAnsi" w:cstheme="minorBidi"/>
          <w:noProof/>
        </w:rPr>
      </w:pPr>
      <w:hyperlink w:anchor="_Toc38636904" w:history="1">
        <w:r w:rsidR="0058263C" w:rsidRPr="00CC1B67">
          <w:rPr>
            <w:rStyle w:val="ad"/>
            <w:noProof/>
          </w:rPr>
          <w:t xml:space="preserve">17.2 </w:t>
        </w:r>
        <w:r w:rsidR="0058263C" w:rsidRPr="00CC1B67">
          <w:rPr>
            <w:rStyle w:val="ad"/>
            <w:noProof/>
          </w:rPr>
          <w:t>随机梯度下降法</w:t>
        </w:r>
        <w:r w:rsidR="0058263C">
          <w:rPr>
            <w:noProof/>
            <w:webHidden/>
          </w:rPr>
          <w:tab/>
        </w:r>
        <w:r w:rsidR="0058263C">
          <w:rPr>
            <w:noProof/>
            <w:webHidden/>
          </w:rPr>
          <w:fldChar w:fldCharType="begin"/>
        </w:r>
        <w:r w:rsidR="0058263C">
          <w:rPr>
            <w:noProof/>
            <w:webHidden/>
          </w:rPr>
          <w:instrText xml:space="preserve"> PAGEREF _Toc38636904 \h </w:instrText>
        </w:r>
        <w:r w:rsidR="0058263C">
          <w:rPr>
            <w:noProof/>
            <w:webHidden/>
          </w:rPr>
        </w:r>
        <w:r w:rsidR="0058263C">
          <w:rPr>
            <w:noProof/>
            <w:webHidden/>
          </w:rPr>
          <w:fldChar w:fldCharType="separate"/>
        </w:r>
        <w:r w:rsidR="00AC019F">
          <w:rPr>
            <w:noProof/>
            <w:webHidden/>
          </w:rPr>
          <w:t>245</w:t>
        </w:r>
        <w:r w:rsidR="0058263C">
          <w:rPr>
            <w:noProof/>
            <w:webHidden/>
          </w:rPr>
          <w:fldChar w:fldCharType="end"/>
        </w:r>
      </w:hyperlink>
    </w:p>
    <w:p w14:paraId="456E6889" w14:textId="7A479E75" w:rsidR="0058263C" w:rsidRDefault="00000000">
      <w:pPr>
        <w:pStyle w:val="TOC3"/>
        <w:tabs>
          <w:tab w:val="right" w:leader="dot" w:pos="8296"/>
        </w:tabs>
        <w:rPr>
          <w:rFonts w:asciiTheme="minorHAnsi" w:eastAsiaTheme="minorEastAsia" w:hAnsiTheme="minorHAnsi" w:cstheme="minorBidi"/>
          <w:noProof/>
        </w:rPr>
      </w:pPr>
      <w:hyperlink w:anchor="_Toc38636905" w:history="1">
        <w:r w:rsidR="0058263C" w:rsidRPr="00CC1B67">
          <w:rPr>
            <w:rStyle w:val="ad"/>
            <w:noProof/>
          </w:rPr>
          <w:t xml:space="preserve">17.3 </w:t>
        </w:r>
        <w:r w:rsidR="0058263C" w:rsidRPr="00CC1B67">
          <w:rPr>
            <w:rStyle w:val="ad"/>
            <w:noProof/>
          </w:rPr>
          <w:t>小批量梯度下降</w:t>
        </w:r>
        <w:r w:rsidR="0058263C">
          <w:rPr>
            <w:noProof/>
            <w:webHidden/>
          </w:rPr>
          <w:tab/>
        </w:r>
        <w:r w:rsidR="0058263C">
          <w:rPr>
            <w:noProof/>
            <w:webHidden/>
          </w:rPr>
          <w:fldChar w:fldCharType="begin"/>
        </w:r>
        <w:r w:rsidR="0058263C">
          <w:rPr>
            <w:noProof/>
            <w:webHidden/>
          </w:rPr>
          <w:instrText xml:space="preserve"> PAGEREF _Toc38636905 \h </w:instrText>
        </w:r>
        <w:r w:rsidR="0058263C">
          <w:rPr>
            <w:noProof/>
            <w:webHidden/>
          </w:rPr>
        </w:r>
        <w:r w:rsidR="0058263C">
          <w:rPr>
            <w:noProof/>
            <w:webHidden/>
          </w:rPr>
          <w:fldChar w:fldCharType="separate"/>
        </w:r>
        <w:r w:rsidR="00AC019F">
          <w:rPr>
            <w:noProof/>
            <w:webHidden/>
          </w:rPr>
          <w:t>246</w:t>
        </w:r>
        <w:r w:rsidR="0058263C">
          <w:rPr>
            <w:noProof/>
            <w:webHidden/>
          </w:rPr>
          <w:fldChar w:fldCharType="end"/>
        </w:r>
      </w:hyperlink>
    </w:p>
    <w:p w14:paraId="37AD396B" w14:textId="3DBB70AE" w:rsidR="0058263C" w:rsidRDefault="00000000">
      <w:pPr>
        <w:pStyle w:val="TOC3"/>
        <w:tabs>
          <w:tab w:val="right" w:leader="dot" w:pos="8296"/>
        </w:tabs>
        <w:rPr>
          <w:rFonts w:asciiTheme="minorHAnsi" w:eastAsiaTheme="minorEastAsia" w:hAnsiTheme="minorHAnsi" w:cstheme="minorBidi"/>
          <w:noProof/>
        </w:rPr>
      </w:pPr>
      <w:hyperlink w:anchor="_Toc38636906" w:history="1">
        <w:r w:rsidR="0058263C" w:rsidRPr="00CC1B67">
          <w:rPr>
            <w:rStyle w:val="ad"/>
            <w:noProof/>
          </w:rPr>
          <w:t xml:space="preserve">17.4 </w:t>
        </w:r>
        <w:r w:rsidR="0058263C" w:rsidRPr="00CC1B67">
          <w:rPr>
            <w:rStyle w:val="ad"/>
            <w:noProof/>
          </w:rPr>
          <w:t>随机梯度下降收敛</w:t>
        </w:r>
        <w:r w:rsidR="0058263C">
          <w:rPr>
            <w:noProof/>
            <w:webHidden/>
          </w:rPr>
          <w:tab/>
        </w:r>
        <w:r w:rsidR="0058263C">
          <w:rPr>
            <w:noProof/>
            <w:webHidden/>
          </w:rPr>
          <w:fldChar w:fldCharType="begin"/>
        </w:r>
        <w:r w:rsidR="0058263C">
          <w:rPr>
            <w:noProof/>
            <w:webHidden/>
          </w:rPr>
          <w:instrText xml:space="preserve"> PAGEREF _Toc38636906 \h </w:instrText>
        </w:r>
        <w:r w:rsidR="0058263C">
          <w:rPr>
            <w:noProof/>
            <w:webHidden/>
          </w:rPr>
        </w:r>
        <w:r w:rsidR="0058263C">
          <w:rPr>
            <w:noProof/>
            <w:webHidden/>
          </w:rPr>
          <w:fldChar w:fldCharType="separate"/>
        </w:r>
        <w:r w:rsidR="00AC019F">
          <w:rPr>
            <w:noProof/>
            <w:webHidden/>
          </w:rPr>
          <w:t>247</w:t>
        </w:r>
        <w:r w:rsidR="0058263C">
          <w:rPr>
            <w:noProof/>
            <w:webHidden/>
          </w:rPr>
          <w:fldChar w:fldCharType="end"/>
        </w:r>
      </w:hyperlink>
    </w:p>
    <w:p w14:paraId="0B809C0F" w14:textId="2AB45C74" w:rsidR="0058263C" w:rsidRDefault="00000000">
      <w:pPr>
        <w:pStyle w:val="TOC3"/>
        <w:tabs>
          <w:tab w:val="right" w:leader="dot" w:pos="8296"/>
        </w:tabs>
        <w:rPr>
          <w:rFonts w:asciiTheme="minorHAnsi" w:eastAsiaTheme="minorEastAsia" w:hAnsiTheme="minorHAnsi" w:cstheme="minorBidi"/>
          <w:noProof/>
        </w:rPr>
      </w:pPr>
      <w:hyperlink w:anchor="_Toc38636907" w:history="1">
        <w:r w:rsidR="0058263C" w:rsidRPr="00CC1B67">
          <w:rPr>
            <w:rStyle w:val="ad"/>
            <w:noProof/>
          </w:rPr>
          <w:t xml:space="preserve">17.5 </w:t>
        </w:r>
        <w:r w:rsidR="0058263C" w:rsidRPr="00CC1B67">
          <w:rPr>
            <w:rStyle w:val="ad"/>
            <w:noProof/>
          </w:rPr>
          <w:t>在线学习</w:t>
        </w:r>
        <w:r w:rsidR="0058263C">
          <w:rPr>
            <w:noProof/>
            <w:webHidden/>
          </w:rPr>
          <w:tab/>
        </w:r>
        <w:r w:rsidR="0058263C">
          <w:rPr>
            <w:noProof/>
            <w:webHidden/>
          </w:rPr>
          <w:fldChar w:fldCharType="begin"/>
        </w:r>
        <w:r w:rsidR="0058263C">
          <w:rPr>
            <w:noProof/>
            <w:webHidden/>
          </w:rPr>
          <w:instrText xml:space="preserve"> PAGEREF _Toc38636907 \h </w:instrText>
        </w:r>
        <w:r w:rsidR="0058263C">
          <w:rPr>
            <w:noProof/>
            <w:webHidden/>
          </w:rPr>
        </w:r>
        <w:r w:rsidR="0058263C">
          <w:rPr>
            <w:noProof/>
            <w:webHidden/>
          </w:rPr>
          <w:fldChar w:fldCharType="separate"/>
        </w:r>
        <w:r w:rsidR="00AC019F">
          <w:rPr>
            <w:noProof/>
            <w:webHidden/>
          </w:rPr>
          <w:t>249</w:t>
        </w:r>
        <w:r w:rsidR="0058263C">
          <w:rPr>
            <w:noProof/>
            <w:webHidden/>
          </w:rPr>
          <w:fldChar w:fldCharType="end"/>
        </w:r>
      </w:hyperlink>
    </w:p>
    <w:p w14:paraId="5FEFAB49" w14:textId="44FC7F6B" w:rsidR="0058263C" w:rsidRDefault="00000000">
      <w:pPr>
        <w:pStyle w:val="TOC3"/>
        <w:tabs>
          <w:tab w:val="right" w:leader="dot" w:pos="8296"/>
        </w:tabs>
        <w:rPr>
          <w:rFonts w:asciiTheme="minorHAnsi" w:eastAsiaTheme="minorEastAsia" w:hAnsiTheme="minorHAnsi" w:cstheme="minorBidi"/>
          <w:noProof/>
        </w:rPr>
      </w:pPr>
      <w:hyperlink w:anchor="_Toc38636908" w:history="1">
        <w:r w:rsidR="0058263C" w:rsidRPr="00CC1B67">
          <w:rPr>
            <w:rStyle w:val="ad"/>
            <w:noProof/>
          </w:rPr>
          <w:t xml:space="preserve">17.6 </w:t>
        </w:r>
        <w:r w:rsidR="0058263C" w:rsidRPr="00CC1B67">
          <w:rPr>
            <w:rStyle w:val="ad"/>
            <w:noProof/>
          </w:rPr>
          <w:t>映射化简和数据并行</w:t>
        </w:r>
        <w:r w:rsidR="0058263C">
          <w:rPr>
            <w:noProof/>
            <w:webHidden/>
          </w:rPr>
          <w:tab/>
        </w:r>
        <w:r w:rsidR="0058263C">
          <w:rPr>
            <w:noProof/>
            <w:webHidden/>
          </w:rPr>
          <w:fldChar w:fldCharType="begin"/>
        </w:r>
        <w:r w:rsidR="0058263C">
          <w:rPr>
            <w:noProof/>
            <w:webHidden/>
          </w:rPr>
          <w:instrText xml:space="preserve"> PAGEREF _Toc38636908 \h </w:instrText>
        </w:r>
        <w:r w:rsidR="0058263C">
          <w:rPr>
            <w:noProof/>
            <w:webHidden/>
          </w:rPr>
        </w:r>
        <w:r w:rsidR="0058263C">
          <w:rPr>
            <w:noProof/>
            <w:webHidden/>
          </w:rPr>
          <w:fldChar w:fldCharType="separate"/>
        </w:r>
        <w:r w:rsidR="00AC019F">
          <w:rPr>
            <w:noProof/>
            <w:webHidden/>
          </w:rPr>
          <w:t>251</w:t>
        </w:r>
        <w:r w:rsidR="0058263C">
          <w:rPr>
            <w:noProof/>
            <w:webHidden/>
          </w:rPr>
          <w:fldChar w:fldCharType="end"/>
        </w:r>
      </w:hyperlink>
    </w:p>
    <w:p w14:paraId="088B066F" w14:textId="10F322C9" w:rsidR="0058263C" w:rsidRDefault="00000000">
      <w:pPr>
        <w:pStyle w:val="TOC2"/>
        <w:tabs>
          <w:tab w:val="left" w:pos="1260"/>
          <w:tab w:val="right" w:leader="dot" w:pos="8296"/>
        </w:tabs>
        <w:rPr>
          <w:rFonts w:asciiTheme="minorHAnsi" w:eastAsiaTheme="minorEastAsia" w:hAnsiTheme="minorHAnsi" w:cstheme="minorBidi"/>
          <w:noProof/>
        </w:rPr>
      </w:pPr>
      <w:hyperlink w:anchor="_Toc38636909" w:history="1">
        <w:r w:rsidR="0058263C" w:rsidRPr="00CC1B67">
          <w:rPr>
            <w:rStyle w:val="ad"/>
            <w:noProof/>
          </w:rPr>
          <w:t>18</w:t>
        </w:r>
        <w:r w:rsidR="0058263C" w:rsidRPr="00CC1B67">
          <w:rPr>
            <w:rStyle w:val="ad"/>
            <w:noProof/>
          </w:rPr>
          <w:t>、</w:t>
        </w:r>
        <w:r w:rsidR="0058263C">
          <w:rPr>
            <w:rFonts w:asciiTheme="minorHAnsi" w:eastAsiaTheme="minorEastAsia" w:hAnsiTheme="minorHAnsi" w:cstheme="minorBidi"/>
            <w:noProof/>
          </w:rPr>
          <w:tab/>
        </w:r>
        <w:r w:rsidR="0058263C" w:rsidRPr="00CC1B67">
          <w:rPr>
            <w:rStyle w:val="ad"/>
            <w:noProof/>
          </w:rPr>
          <w:t>应用实例：图片文字识别</w:t>
        </w:r>
        <w:r w:rsidR="0058263C" w:rsidRPr="00CC1B67">
          <w:rPr>
            <w:rStyle w:val="ad"/>
            <w:noProof/>
          </w:rPr>
          <w:t>(Application Example: Photo OCR)</w:t>
        </w:r>
        <w:r w:rsidR="0058263C">
          <w:rPr>
            <w:noProof/>
            <w:webHidden/>
          </w:rPr>
          <w:tab/>
        </w:r>
        <w:r w:rsidR="0058263C">
          <w:rPr>
            <w:noProof/>
            <w:webHidden/>
          </w:rPr>
          <w:fldChar w:fldCharType="begin"/>
        </w:r>
        <w:r w:rsidR="0058263C">
          <w:rPr>
            <w:noProof/>
            <w:webHidden/>
          </w:rPr>
          <w:instrText xml:space="preserve"> PAGEREF _Toc38636909 \h </w:instrText>
        </w:r>
        <w:r w:rsidR="0058263C">
          <w:rPr>
            <w:noProof/>
            <w:webHidden/>
          </w:rPr>
        </w:r>
        <w:r w:rsidR="0058263C">
          <w:rPr>
            <w:noProof/>
            <w:webHidden/>
          </w:rPr>
          <w:fldChar w:fldCharType="separate"/>
        </w:r>
        <w:r w:rsidR="00AC019F">
          <w:rPr>
            <w:noProof/>
            <w:webHidden/>
          </w:rPr>
          <w:t>252</w:t>
        </w:r>
        <w:r w:rsidR="0058263C">
          <w:rPr>
            <w:noProof/>
            <w:webHidden/>
          </w:rPr>
          <w:fldChar w:fldCharType="end"/>
        </w:r>
      </w:hyperlink>
    </w:p>
    <w:p w14:paraId="58828DEA" w14:textId="052F8F67" w:rsidR="0058263C" w:rsidRDefault="00000000">
      <w:pPr>
        <w:pStyle w:val="TOC3"/>
        <w:tabs>
          <w:tab w:val="right" w:leader="dot" w:pos="8296"/>
        </w:tabs>
        <w:rPr>
          <w:rFonts w:asciiTheme="minorHAnsi" w:eastAsiaTheme="minorEastAsia" w:hAnsiTheme="minorHAnsi" w:cstheme="minorBidi"/>
          <w:noProof/>
        </w:rPr>
      </w:pPr>
      <w:hyperlink w:anchor="_Toc38636910" w:history="1">
        <w:r w:rsidR="0058263C" w:rsidRPr="00CC1B67">
          <w:rPr>
            <w:rStyle w:val="ad"/>
            <w:noProof/>
          </w:rPr>
          <w:t xml:space="preserve">18.1 </w:t>
        </w:r>
        <w:r w:rsidR="0058263C" w:rsidRPr="00CC1B67">
          <w:rPr>
            <w:rStyle w:val="ad"/>
            <w:noProof/>
          </w:rPr>
          <w:t>问题描述和流程图</w:t>
        </w:r>
        <w:r w:rsidR="0058263C">
          <w:rPr>
            <w:noProof/>
            <w:webHidden/>
          </w:rPr>
          <w:tab/>
        </w:r>
        <w:r w:rsidR="0058263C">
          <w:rPr>
            <w:noProof/>
            <w:webHidden/>
          </w:rPr>
          <w:fldChar w:fldCharType="begin"/>
        </w:r>
        <w:r w:rsidR="0058263C">
          <w:rPr>
            <w:noProof/>
            <w:webHidden/>
          </w:rPr>
          <w:instrText xml:space="preserve"> PAGEREF _Toc38636910 \h </w:instrText>
        </w:r>
        <w:r w:rsidR="0058263C">
          <w:rPr>
            <w:noProof/>
            <w:webHidden/>
          </w:rPr>
        </w:r>
        <w:r w:rsidR="0058263C">
          <w:rPr>
            <w:noProof/>
            <w:webHidden/>
          </w:rPr>
          <w:fldChar w:fldCharType="separate"/>
        </w:r>
        <w:r w:rsidR="00AC019F">
          <w:rPr>
            <w:noProof/>
            <w:webHidden/>
          </w:rPr>
          <w:t>252</w:t>
        </w:r>
        <w:r w:rsidR="0058263C">
          <w:rPr>
            <w:noProof/>
            <w:webHidden/>
          </w:rPr>
          <w:fldChar w:fldCharType="end"/>
        </w:r>
      </w:hyperlink>
    </w:p>
    <w:p w14:paraId="238B2FB0" w14:textId="01D95E4E" w:rsidR="0058263C" w:rsidRDefault="00000000">
      <w:pPr>
        <w:pStyle w:val="TOC3"/>
        <w:tabs>
          <w:tab w:val="right" w:leader="dot" w:pos="8296"/>
        </w:tabs>
        <w:rPr>
          <w:rFonts w:asciiTheme="minorHAnsi" w:eastAsiaTheme="minorEastAsia" w:hAnsiTheme="minorHAnsi" w:cstheme="minorBidi"/>
          <w:noProof/>
        </w:rPr>
      </w:pPr>
      <w:hyperlink w:anchor="_Toc38636911" w:history="1">
        <w:r w:rsidR="0058263C" w:rsidRPr="00CC1B67">
          <w:rPr>
            <w:rStyle w:val="ad"/>
            <w:noProof/>
          </w:rPr>
          <w:t xml:space="preserve">18.2 </w:t>
        </w:r>
        <w:r w:rsidR="0058263C" w:rsidRPr="00CC1B67">
          <w:rPr>
            <w:rStyle w:val="ad"/>
            <w:noProof/>
          </w:rPr>
          <w:t>滑动窗口</w:t>
        </w:r>
        <w:r w:rsidR="0058263C">
          <w:rPr>
            <w:noProof/>
            <w:webHidden/>
          </w:rPr>
          <w:tab/>
        </w:r>
        <w:r w:rsidR="0058263C">
          <w:rPr>
            <w:noProof/>
            <w:webHidden/>
          </w:rPr>
          <w:fldChar w:fldCharType="begin"/>
        </w:r>
        <w:r w:rsidR="0058263C">
          <w:rPr>
            <w:noProof/>
            <w:webHidden/>
          </w:rPr>
          <w:instrText xml:space="preserve"> PAGEREF _Toc38636911 \h </w:instrText>
        </w:r>
        <w:r w:rsidR="0058263C">
          <w:rPr>
            <w:noProof/>
            <w:webHidden/>
          </w:rPr>
        </w:r>
        <w:r w:rsidR="0058263C">
          <w:rPr>
            <w:noProof/>
            <w:webHidden/>
          </w:rPr>
          <w:fldChar w:fldCharType="separate"/>
        </w:r>
        <w:r w:rsidR="00AC019F">
          <w:rPr>
            <w:noProof/>
            <w:webHidden/>
          </w:rPr>
          <w:t>253</w:t>
        </w:r>
        <w:r w:rsidR="0058263C">
          <w:rPr>
            <w:noProof/>
            <w:webHidden/>
          </w:rPr>
          <w:fldChar w:fldCharType="end"/>
        </w:r>
      </w:hyperlink>
    </w:p>
    <w:p w14:paraId="2DB13912" w14:textId="23EA09CC" w:rsidR="0058263C" w:rsidRDefault="00000000">
      <w:pPr>
        <w:pStyle w:val="TOC3"/>
        <w:tabs>
          <w:tab w:val="right" w:leader="dot" w:pos="8296"/>
        </w:tabs>
        <w:rPr>
          <w:rFonts w:asciiTheme="minorHAnsi" w:eastAsiaTheme="minorEastAsia" w:hAnsiTheme="minorHAnsi" w:cstheme="minorBidi"/>
          <w:noProof/>
        </w:rPr>
      </w:pPr>
      <w:hyperlink w:anchor="_Toc38636912" w:history="1">
        <w:r w:rsidR="0058263C" w:rsidRPr="00CC1B67">
          <w:rPr>
            <w:rStyle w:val="ad"/>
            <w:noProof/>
          </w:rPr>
          <w:t xml:space="preserve">18.3 </w:t>
        </w:r>
        <w:r w:rsidR="0058263C" w:rsidRPr="00CC1B67">
          <w:rPr>
            <w:rStyle w:val="ad"/>
            <w:noProof/>
          </w:rPr>
          <w:t>获取大量数据和人工数据</w:t>
        </w:r>
        <w:r w:rsidR="0058263C">
          <w:rPr>
            <w:noProof/>
            <w:webHidden/>
          </w:rPr>
          <w:tab/>
        </w:r>
        <w:r w:rsidR="0058263C">
          <w:rPr>
            <w:noProof/>
            <w:webHidden/>
          </w:rPr>
          <w:fldChar w:fldCharType="begin"/>
        </w:r>
        <w:r w:rsidR="0058263C">
          <w:rPr>
            <w:noProof/>
            <w:webHidden/>
          </w:rPr>
          <w:instrText xml:space="preserve"> PAGEREF _Toc38636912 \h </w:instrText>
        </w:r>
        <w:r w:rsidR="0058263C">
          <w:rPr>
            <w:noProof/>
            <w:webHidden/>
          </w:rPr>
        </w:r>
        <w:r w:rsidR="0058263C">
          <w:rPr>
            <w:noProof/>
            <w:webHidden/>
          </w:rPr>
          <w:fldChar w:fldCharType="separate"/>
        </w:r>
        <w:r w:rsidR="00AC019F">
          <w:rPr>
            <w:noProof/>
            <w:webHidden/>
          </w:rPr>
          <w:t>255</w:t>
        </w:r>
        <w:r w:rsidR="0058263C">
          <w:rPr>
            <w:noProof/>
            <w:webHidden/>
          </w:rPr>
          <w:fldChar w:fldCharType="end"/>
        </w:r>
      </w:hyperlink>
    </w:p>
    <w:p w14:paraId="02E741FB" w14:textId="1A22BF50" w:rsidR="0058263C" w:rsidRDefault="00000000">
      <w:pPr>
        <w:pStyle w:val="TOC3"/>
        <w:tabs>
          <w:tab w:val="right" w:leader="dot" w:pos="8296"/>
        </w:tabs>
        <w:rPr>
          <w:rFonts w:asciiTheme="minorHAnsi" w:eastAsiaTheme="minorEastAsia" w:hAnsiTheme="minorHAnsi" w:cstheme="minorBidi"/>
          <w:noProof/>
        </w:rPr>
      </w:pPr>
      <w:hyperlink w:anchor="_Toc38636913" w:history="1">
        <w:r w:rsidR="0058263C" w:rsidRPr="00CC1B67">
          <w:rPr>
            <w:rStyle w:val="ad"/>
            <w:noProof/>
          </w:rPr>
          <w:t xml:space="preserve">18.4 </w:t>
        </w:r>
        <w:r w:rsidR="0058263C" w:rsidRPr="00CC1B67">
          <w:rPr>
            <w:rStyle w:val="ad"/>
            <w:noProof/>
          </w:rPr>
          <w:t>上限分析：哪部分管道的接下去做</w:t>
        </w:r>
        <w:r w:rsidR="0058263C">
          <w:rPr>
            <w:noProof/>
            <w:webHidden/>
          </w:rPr>
          <w:tab/>
        </w:r>
        <w:r w:rsidR="0058263C">
          <w:rPr>
            <w:noProof/>
            <w:webHidden/>
          </w:rPr>
          <w:fldChar w:fldCharType="begin"/>
        </w:r>
        <w:r w:rsidR="0058263C">
          <w:rPr>
            <w:noProof/>
            <w:webHidden/>
          </w:rPr>
          <w:instrText xml:space="preserve"> PAGEREF _Toc38636913 \h </w:instrText>
        </w:r>
        <w:r w:rsidR="0058263C">
          <w:rPr>
            <w:noProof/>
            <w:webHidden/>
          </w:rPr>
        </w:r>
        <w:r w:rsidR="0058263C">
          <w:rPr>
            <w:noProof/>
            <w:webHidden/>
          </w:rPr>
          <w:fldChar w:fldCharType="separate"/>
        </w:r>
        <w:r w:rsidR="00AC019F">
          <w:rPr>
            <w:noProof/>
            <w:webHidden/>
          </w:rPr>
          <w:t>256</w:t>
        </w:r>
        <w:r w:rsidR="0058263C">
          <w:rPr>
            <w:noProof/>
            <w:webHidden/>
          </w:rPr>
          <w:fldChar w:fldCharType="end"/>
        </w:r>
      </w:hyperlink>
    </w:p>
    <w:p w14:paraId="7CDAF6DF" w14:textId="499B9148" w:rsidR="0058263C" w:rsidRDefault="00000000">
      <w:pPr>
        <w:pStyle w:val="TOC2"/>
        <w:tabs>
          <w:tab w:val="left" w:pos="1260"/>
          <w:tab w:val="right" w:leader="dot" w:pos="8296"/>
        </w:tabs>
        <w:rPr>
          <w:rFonts w:asciiTheme="minorHAnsi" w:eastAsiaTheme="minorEastAsia" w:hAnsiTheme="minorHAnsi" w:cstheme="minorBidi"/>
          <w:noProof/>
        </w:rPr>
      </w:pPr>
      <w:hyperlink w:anchor="_Toc38636914" w:history="1">
        <w:r w:rsidR="0058263C" w:rsidRPr="00CC1B67">
          <w:rPr>
            <w:rStyle w:val="ad"/>
            <w:noProof/>
          </w:rPr>
          <w:t>19</w:t>
        </w:r>
        <w:r w:rsidR="0058263C" w:rsidRPr="00CC1B67">
          <w:rPr>
            <w:rStyle w:val="ad"/>
            <w:noProof/>
          </w:rPr>
          <w:t>、</w:t>
        </w:r>
        <w:r w:rsidR="0058263C">
          <w:rPr>
            <w:rFonts w:asciiTheme="minorHAnsi" w:eastAsiaTheme="minorEastAsia" w:hAnsiTheme="minorHAnsi" w:cstheme="minorBidi"/>
            <w:noProof/>
          </w:rPr>
          <w:tab/>
        </w:r>
        <w:r w:rsidR="0058263C" w:rsidRPr="00CC1B67">
          <w:rPr>
            <w:rStyle w:val="ad"/>
            <w:noProof/>
          </w:rPr>
          <w:t>总结</w:t>
        </w:r>
        <w:r w:rsidR="0058263C" w:rsidRPr="00CC1B67">
          <w:rPr>
            <w:rStyle w:val="ad"/>
            <w:noProof/>
          </w:rPr>
          <w:t>(Conclusion)</w:t>
        </w:r>
        <w:r w:rsidR="0058263C">
          <w:rPr>
            <w:noProof/>
            <w:webHidden/>
          </w:rPr>
          <w:tab/>
        </w:r>
        <w:r w:rsidR="0058263C">
          <w:rPr>
            <w:noProof/>
            <w:webHidden/>
          </w:rPr>
          <w:fldChar w:fldCharType="begin"/>
        </w:r>
        <w:r w:rsidR="0058263C">
          <w:rPr>
            <w:noProof/>
            <w:webHidden/>
          </w:rPr>
          <w:instrText xml:space="preserve"> PAGEREF _Toc38636914 \h </w:instrText>
        </w:r>
        <w:r w:rsidR="0058263C">
          <w:rPr>
            <w:noProof/>
            <w:webHidden/>
          </w:rPr>
        </w:r>
        <w:r w:rsidR="0058263C">
          <w:rPr>
            <w:noProof/>
            <w:webHidden/>
          </w:rPr>
          <w:fldChar w:fldCharType="separate"/>
        </w:r>
        <w:r w:rsidR="00AC019F">
          <w:rPr>
            <w:noProof/>
            <w:webHidden/>
          </w:rPr>
          <w:t>257</w:t>
        </w:r>
        <w:r w:rsidR="0058263C">
          <w:rPr>
            <w:noProof/>
            <w:webHidden/>
          </w:rPr>
          <w:fldChar w:fldCharType="end"/>
        </w:r>
      </w:hyperlink>
    </w:p>
    <w:p w14:paraId="773DCE29" w14:textId="47640CDF" w:rsidR="0058263C" w:rsidRDefault="00000000">
      <w:pPr>
        <w:pStyle w:val="TOC3"/>
        <w:tabs>
          <w:tab w:val="right" w:leader="dot" w:pos="8296"/>
        </w:tabs>
        <w:rPr>
          <w:rFonts w:asciiTheme="minorHAnsi" w:eastAsiaTheme="minorEastAsia" w:hAnsiTheme="minorHAnsi" w:cstheme="minorBidi"/>
          <w:noProof/>
        </w:rPr>
      </w:pPr>
      <w:hyperlink w:anchor="_Toc38636915" w:history="1">
        <w:r w:rsidR="0058263C" w:rsidRPr="00CC1B67">
          <w:rPr>
            <w:rStyle w:val="ad"/>
            <w:noProof/>
          </w:rPr>
          <w:t xml:space="preserve">19.1 </w:t>
        </w:r>
        <w:r w:rsidR="0058263C" w:rsidRPr="00CC1B67">
          <w:rPr>
            <w:rStyle w:val="ad"/>
            <w:noProof/>
          </w:rPr>
          <w:t>总结和致谢</w:t>
        </w:r>
        <w:r w:rsidR="0058263C">
          <w:rPr>
            <w:noProof/>
            <w:webHidden/>
          </w:rPr>
          <w:tab/>
        </w:r>
        <w:r w:rsidR="0058263C">
          <w:rPr>
            <w:noProof/>
            <w:webHidden/>
          </w:rPr>
          <w:fldChar w:fldCharType="begin"/>
        </w:r>
        <w:r w:rsidR="0058263C">
          <w:rPr>
            <w:noProof/>
            <w:webHidden/>
          </w:rPr>
          <w:instrText xml:space="preserve"> PAGEREF _Toc38636915 \h </w:instrText>
        </w:r>
        <w:r w:rsidR="0058263C">
          <w:rPr>
            <w:noProof/>
            <w:webHidden/>
          </w:rPr>
        </w:r>
        <w:r w:rsidR="0058263C">
          <w:rPr>
            <w:noProof/>
            <w:webHidden/>
          </w:rPr>
          <w:fldChar w:fldCharType="separate"/>
        </w:r>
        <w:r w:rsidR="00AC019F">
          <w:rPr>
            <w:noProof/>
            <w:webHidden/>
          </w:rPr>
          <w:t>257</w:t>
        </w:r>
        <w:r w:rsidR="0058263C">
          <w:rPr>
            <w:noProof/>
            <w:webHidden/>
          </w:rPr>
          <w:fldChar w:fldCharType="end"/>
        </w:r>
      </w:hyperlink>
    </w:p>
    <w:p w14:paraId="191AE31F" w14:textId="37E51836" w:rsidR="0058263C" w:rsidRDefault="00000000">
      <w:pPr>
        <w:pStyle w:val="TOC1"/>
        <w:tabs>
          <w:tab w:val="right" w:leader="dot" w:pos="8296"/>
        </w:tabs>
        <w:rPr>
          <w:rFonts w:asciiTheme="minorHAnsi" w:eastAsiaTheme="minorEastAsia" w:hAnsiTheme="minorHAnsi" w:cstheme="minorBidi"/>
          <w:noProof/>
        </w:rPr>
      </w:pPr>
      <w:hyperlink w:anchor="_Toc38636916" w:history="1">
        <w:r w:rsidR="0058263C" w:rsidRPr="00CC1B67">
          <w:rPr>
            <w:rStyle w:val="ad"/>
            <w:noProof/>
          </w:rPr>
          <w:t>附件</w:t>
        </w:r>
        <w:r w:rsidR="0058263C">
          <w:rPr>
            <w:noProof/>
            <w:webHidden/>
          </w:rPr>
          <w:tab/>
        </w:r>
        <w:r w:rsidR="0058263C">
          <w:rPr>
            <w:noProof/>
            <w:webHidden/>
          </w:rPr>
          <w:fldChar w:fldCharType="begin"/>
        </w:r>
        <w:r w:rsidR="0058263C">
          <w:rPr>
            <w:noProof/>
            <w:webHidden/>
          </w:rPr>
          <w:instrText xml:space="preserve"> PAGEREF _Toc38636916 \h </w:instrText>
        </w:r>
        <w:r w:rsidR="0058263C">
          <w:rPr>
            <w:noProof/>
            <w:webHidden/>
          </w:rPr>
        </w:r>
        <w:r w:rsidR="0058263C">
          <w:rPr>
            <w:noProof/>
            <w:webHidden/>
          </w:rPr>
          <w:fldChar w:fldCharType="separate"/>
        </w:r>
        <w:r w:rsidR="00AC019F">
          <w:rPr>
            <w:noProof/>
            <w:webHidden/>
          </w:rPr>
          <w:t>259</w:t>
        </w:r>
        <w:r w:rsidR="0058263C">
          <w:rPr>
            <w:noProof/>
            <w:webHidden/>
          </w:rPr>
          <w:fldChar w:fldCharType="end"/>
        </w:r>
      </w:hyperlink>
    </w:p>
    <w:p w14:paraId="3787E937" w14:textId="7BC9F727" w:rsidR="0058263C" w:rsidRDefault="00000000">
      <w:pPr>
        <w:pStyle w:val="TOC2"/>
        <w:tabs>
          <w:tab w:val="right" w:leader="dot" w:pos="8296"/>
        </w:tabs>
        <w:rPr>
          <w:rFonts w:asciiTheme="minorHAnsi" w:eastAsiaTheme="minorEastAsia" w:hAnsiTheme="minorHAnsi" w:cstheme="minorBidi"/>
          <w:noProof/>
        </w:rPr>
      </w:pPr>
      <w:hyperlink w:anchor="_Toc38636917" w:history="1">
        <w:r w:rsidR="0058263C" w:rsidRPr="00CC1B67">
          <w:rPr>
            <w:rStyle w:val="ad"/>
            <w:noProof/>
          </w:rPr>
          <w:t xml:space="preserve">CS229 </w:t>
        </w:r>
        <w:r w:rsidR="0058263C" w:rsidRPr="00CC1B67">
          <w:rPr>
            <w:rStyle w:val="ad"/>
            <w:noProof/>
          </w:rPr>
          <w:t>机器学习课程复习材料</w:t>
        </w:r>
        <w:r w:rsidR="0058263C" w:rsidRPr="00CC1B67">
          <w:rPr>
            <w:rStyle w:val="ad"/>
            <w:noProof/>
          </w:rPr>
          <w:t>-</w:t>
        </w:r>
        <w:r w:rsidR="0058263C" w:rsidRPr="00CC1B67">
          <w:rPr>
            <w:rStyle w:val="ad"/>
            <w:noProof/>
          </w:rPr>
          <w:t>线性代数</w:t>
        </w:r>
        <w:r w:rsidR="0058263C">
          <w:rPr>
            <w:noProof/>
            <w:webHidden/>
          </w:rPr>
          <w:tab/>
        </w:r>
        <w:r w:rsidR="0058263C">
          <w:rPr>
            <w:noProof/>
            <w:webHidden/>
          </w:rPr>
          <w:fldChar w:fldCharType="begin"/>
        </w:r>
        <w:r w:rsidR="0058263C">
          <w:rPr>
            <w:noProof/>
            <w:webHidden/>
          </w:rPr>
          <w:instrText xml:space="preserve"> PAGEREF _Toc38636917 \h </w:instrText>
        </w:r>
        <w:r w:rsidR="0058263C">
          <w:rPr>
            <w:noProof/>
            <w:webHidden/>
          </w:rPr>
        </w:r>
        <w:r w:rsidR="0058263C">
          <w:rPr>
            <w:noProof/>
            <w:webHidden/>
          </w:rPr>
          <w:fldChar w:fldCharType="separate"/>
        </w:r>
        <w:r w:rsidR="00AC019F">
          <w:rPr>
            <w:noProof/>
            <w:webHidden/>
          </w:rPr>
          <w:t>259</w:t>
        </w:r>
        <w:r w:rsidR="0058263C">
          <w:rPr>
            <w:noProof/>
            <w:webHidden/>
          </w:rPr>
          <w:fldChar w:fldCharType="end"/>
        </w:r>
      </w:hyperlink>
    </w:p>
    <w:p w14:paraId="740AAB5C" w14:textId="54D45F88" w:rsidR="0058263C" w:rsidRDefault="00000000">
      <w:pPr>
        <w:pStyle w:val="TOC3"/>
        <w:tabs>
          <w:tab w:val="right" w:leader="dot" w:pos="8296"/>
        </w:tabs>
        <w:rPr>
          <w:rFonts w:asciiTheme="minorHAnsi" w:eastAsiaTheme="minorEastAsia" w:hAnsiTheme="minorHAnsi" w:cstheme="minorBidi"/>
          <w:noProof/>
        </w:rPr>
      </w:pPr>
      <w:hyperlink w:anchor="_Toc38636918" w:history="1">
        <w:r w:rsidR="0058263C" w:rsidRPr="00CC1B67">
          <w:rPr>
            <w:rStyle w:val="ad"/>
            <w:noProof/>
          </w:rPr>
          <w:t xml:space="preserve">1. </w:t>
        </w:r>
        <w:r w:rsidR="0058263C" w:rsidRPr="00CC1B67">
          <w:rPr>
            <w:rStyle w:val="ad"/>
            <w:noProof/>
          </w:rPr>
          <w:t>基础概念和符号</w:t>
        </w:r>
        <w:r w:rsidR="0058263C">
          <w:rPr>
            <w:noProof/>
            <w:webHidden/>
          </w:rPr>
          <w:tab/>
        </w:r>
        <w:r w:rsidR="0058263C">
          <w:rPr>
            <w:noProof/>
            <w:webHidden/>
          </w:rPr>
          <w:fldChar w:fldCharType="begin"/>
        </w:r>
        <w:r w:rsidR="0058263C">
          <w:rPr>
            <w:noProof/>
            <w:webHidden/>
          </w:rPr>
          <w:instrText xml:space="preserve"> PAGEREF _Toc38636918 \h </w:instrText>
        </w:r>
        <w:r w:rsidR="0058263C">
          <w:rPr>
            <w:noProof/>
            <w:webHidden/>
          </w:rPr>
        </w:r>
        <w:r w:rsidR="0058263C">
          <w:rPr>
            <w:noProof/>
            <w:webHidden/>
          </w:rPr>
          <w:fldChar w:fldCharType="separate"/>
        </w:r>
        <w:r w:rsidR="00AC019F">
          <w:rPr>
            <w:noProof/>
            <w:webHidden/>
          </w:rPr>
          <w:t>259</w:t>
        </w:r>
        <w:r w:rsidR="0058263C">
          <w:rPr>
            <w:noProof/>
            <w:webHidden/>
          </w:rPr>
          <w:fldChar w:fldCharType="end"/>
        </w:r>
      </w:hyperlink>
    </w:p>
    <w:p w14:paraId="585CD418" w14:textId="2B81606A" w:rsidR="0058263C" w:rsidRDefault="00000000">
      <w:pPr>
        <w:pStyle w:val="TOC3"/>
        <w:tabs>
          <w:tab w:val="right" w:leader="dot" w:pos="8296"/>
        </w:tabs>
        <w:rPr>
          <w:rFonts w:asciiTheme="minorHAnsi" w:eastAsiaTheme="minorEastAsia" w:hAnsiTheme="minorHAnsi" w:cstheme="minorBidi"/>
          <w:noProof/>
        </w:rPr>
      </w:pPr>
      <w:hyperlink w:anchor="_Toc38636919" w:history="1">
        <w:r w:rsidR="0058263C" w:rsidRPr="00CC1B67">
          <w:rPr>
            <w:rStyle w:val="ad"/>
            <w:noProof/>
          </w:rPr>
          <w:t xml:space="preserve">2. </w:t>
        </w:r>
        <w:r w:rsidR="0058263C" w:rsidRPr="00CC1B67">
          <w:rPr>
            <w:rStyle w:val="ad"/>
            <w:noProof/>
          </w:rPr>
          <w:t>矩阵乘法</w:t>
        </w:r>
        <w:r w:rsidR="0058263C">
          <w:rPr>
            <w:noProof/>
            <w:webHidden/>
          </w:rPr>
          <w:tab/>
        </w:r>
        <w:r w:rsidR="0058263C">
          <w:rPr>
            <w:noProof/>
            <w:webHidden/>
          </w:rPr>
          <w:fldChar w:fldCharType="begin"/>
        </w:r>
        <w:r w:rsidR="0058263C">
          <w:rPr>
            <w:noProof/>
            <w:webHidden/>
          </w:rPr>
          <w:instrText xml:space="preserve"> PAGEREF _Toc38636919 \h </w:instrText>
        </w:r>
        <w:r w:rsidR="0058263C">
          <w:rPr>
            <w:noProof/>
            <w:webHidden/>
          </w:rPr>
        </w:r>
        <w:r w:rsidR="0058263C">
          <w:rPr>
            <w:noProof/>
            <w:webHidden/>
          </w:rPr>
          <w:fldChar w:fldCharType="separate"/>
        </w:r>
        <w:r w:rsidR="00AC019F">
          <w:rPr>
            <w:noProof/>
            <w:webHidden/>
          </w:rPr>
          <w:t>260</w:t>
        </w:r>
        <w:r w:rsidR="0058263C">
          <w:rPr>
            <w:noProof/>
            <w:webHidden/>
          </w:rPr>
          <w:fldChar w:fldCharType="end"/>
        </w:r>
      </w:hyperlink>
    </w:p>
    <w:p w14:paraId="7C41774E" w14:textId="006EC77B" w:rsidR="0058263C" w:rsidRDefault="00000000">
      <w:pPr>
        <w:pStyle w:val="TOC3"/>
        <w:tabs>
          <w:tab w:val="right" w:leader="dot" w:pos="8296"/>
        </w:tabs>
        <w:rPr>
          <w:rFonts w:asciiTheme="minorHAnsi" w:eastAsiaTheme="minorEastAsia" w:hAnsiTheme="minorHAnsi" w:cstheme="minorBidi"/>
          <w:noProof/>
        </w:rPr>
      </w:pPr>
      <w:hyperlink w:anchor="_Toc38636920" w:history="1">
        <w:r w:rsidR="0058263C" w:rsidRPr="00CC1B67">
          <w:rPr>
            <w:rStyle w:val="ad"/>
            <w:noProof/>
          </w:rPr>
          <w:t xml:space="preserve">3 </w:t>
        </w:r>
        <w:r w:rsidR="0058263C" w:rsidRPr="00CC1B67">
          <w:rPr>
            <w:rStyle w:val="ad"/>
            <w:noProof/>
          </w:rPr>
          <w:t>运算和属性</w:t>
        </w:r>
        <w:r w:rsidR="0058263C">
          <w:rPr>
            <w:noProof/>
            <w:webHidden/>
          </w:rPr>
          <w:tab/>
        </w:r>
        <w:r w:rsidR="0058263C">
          <w:rPr>
            <w:noProof/>
            <w:webHidden/>
          </w:rPr>
          <w:fldChar w:fldCharType="begin"/>
        </w:r>
        <w:r w:rsidR="0058263C">
          <w:rPr>
            <w:noProof/>
            <w:webHidden/>
          </w:rPr>
          <w:instrText xml:space="preserve"> PAGEREF _Toc38636920 \h </w:instrText>
        </w:r>
        <w:r w:rsidR="0058263C">
          <w:rPr>
            <w:noProof/>
            <w:webHidden/>
          </w:rPr>
        </w:r>
        <w:r w:rsidR="0058263C">
          <w:rPr>
            <w:noProof/>
            <w:webHidden/>
          </w:rPr>
          <w:fldChar w:fldCharType="separate"/>
        </w:r>
        <w:r w:rsidR="00AC019F">
          <w:rPr>
            <w:noProof/>
            <w:webHidden/>
          </w:rPr>
          <w:t>264</w:t>
        </w:r>
        <w:r w:rsidR="0058263C">
          <w:rPr>
            <w:noProof/>
            <w:webHidden/>
          </w:rPr>
          <w:fldChar w:fldCharType="end"/>
        </w:r>
      </w:hyperlink>
    </w:p>
    <w:p w14:paraId="768ADC53" w14:textId="2BD820A4" w:rsidR="0058263C" w:rsidRDefault="00000000">
      <w:pPr>
        <w:pStyle w:val="TOC3"/>
        <w:tabs>
          <w:tab w:val="right" w:leader="dot" w:pos="8296"/>
        </w:tabs>
        <w:rPr>
          <w:rFonts w:asciiTheme="minorHAnsi" w:eastAsiaTheme="minorEastAsia" w:hAnsiTheme="minorHAnsi" w:cstheme="minorBidi"/>
          <w:noProof/>
        </w:rPr>
      </w:pPr>
      <w:hyperlink w:anchor="_Toc38636921" w:history="1">
        <w:r w:rsidR="0058263C" w:rsidRPr="00CC1B67">
          <w:rPr>
            <w:rStyle w:val="ad"/>
            <w:noProof/>
          </w:rPr>
          <w:t>4.</w:t>
        </w:r>
        <w:r w:rsidR="0058263C" w:rsidRPr="00CC1B67">
          <w:rPr>
            <w:rStyle w:val="ad"/>
            <w:noProof/>
          </w:rPr>
          <w:t>矩阵微积分</w:t>
        </w:r>
        <w:r w:rsidR="0058263C">
          <w:rPr>
            <w:noProof/>
            <w:webHidden/>
          </w:rPr>
          <w:tab/>
        </w:r>
        <w:r w:rsidR="0058263C">
          <w:rPr>
            <w:noProof/>
            <w:webHidden/>
          </w:rPr>
          <w:fldChar w:fldCharType="begin"/>
        </w:r>
        <w:r w:rsidR="0058263C">
          <w:rPr>
            <w:noProof/>
            <w:webHidden/>
          </w:rPr>
          <w:instrText xml:space="preserve"> PAGEREF _Toc38636921 \h </w:instrText>
        </w:r>
        <w:r w:rsidR="0058263C">
          <w:rPr>
            <w:noProof/>
            <w:webHidden/>
          </w:rPr>
        </w:r>
        <w:r w:rsidR="0058263C">
          <w:rPr>
            <w:noProof/>
            <w:webHidden/>
          </w:rPr>
          <w:fldChar w:fldCharType="separate"/>
        </w:r>
        <w:r w:rsidR="00AC019F">
          <w:rPr>
            <w:noProof/>
            <w:webHidden/>
          </w:rPr>
          <w:t>277</w:t>
        </w:r>
        <w:r w:rsidR="0058263C">
          <w:rPr>
            <w:noProof/>
            <w:webHidden/>
          </w:rPr>
          <w:fldChar w:fldCharType="end"/>
        </w:r>
      </w:hyperlink>
    </w:p>
    <w:p w14:paraId="4833590F" w14:textId="5F2546C8" w:rsidR="0058263C" w:rsidRDefault="00000000">
      <w:pPr>
        <w:pStyle w:val="TOC2"/>
        <w:tabs>
          <w:tab w:val="right" w:leader="dot" w:pos="8296"/>
        </w:tabs>
        <w:rPr>
          <w:rFonts w:asciiTheme="minorHAnsi" w:eastAsiaTheme="minorEastAsia" w:hAnsiTheme="minorHAnsi" w:cstheme="minorBidi"/>
          <w:noProof/>
        </w:rPr>
      </w:pPr>
      <w:hyperlink w:anchor="_Toc38636922" w:history="1">
        <w:r w:rsidR="0058263C" w:rsidRPr="00CC1B67">
          <w:rPr>
            <w:rStyle w:val="ad"/>
            <w:noProof/>
          </w:rPr>
          <w:t xml:space="preserve">CS229 </w:t>
        </w:r>
        <w:r w:rsidR="0058263C" w:rsidRPr="00CC1B67">
          <w:rPr>
            <w:rStyle w:val="ad"/>
            <w:noProof/>
          </w:rPr>
          <w:t>机器学习课程复习材料</w:t>
        </w:r>
        <w:r w:rsidR="0058263C" w:rsidRPr="00CC1B67">
          <w:rPr>
            <w:rStyle w:val="ad"/>
            <w:noProof/>
          </w:rPr>
          <w:t>-</w:t>
        </w:r>
        <w:r w:rsidR="0058263C" w:rsidRPr="00CC1B67">
          <w:rPr>
            <w:rStyle w:val="ad"/>
            <w:noProof/>
          </w:rPr>
          <w:t>概率论</w:t>
        </w:r>
        <w:r w:rsidR="0058263C">
          <w:rPr>
            <w:noProof/>
            <w:webHidden/>
          </w:rPr>
          <w:tab/>
        </w:r>
        <w:r w:rsidR="0058263C">
          <w:rPr>
            <w:noProof/>
            <w:webHidden/>
          </w:rPr>
          <w:fldChar w:fldCharType="begin"/>
        </w:r>
        <w:r w:rsidR="0058263C">
          <w:rPr>
            <w:noProof/>
            <w:webHidden/>
          </w:rPr>
          <w:instrText xml:space="preserve"> PAGEREF _Toc38636922 \h </w:instrText>
        </w:r>
        <w:r w:rsidR="0058263C">
          <w:rPr>
            <w:noProof/>
            <w:webHidden/>
          </w:rPr>
        </w:r>
        <w:r w:rsidR="0058263C">
          <w:rPr>
            <w:noProof/>
            <w:webHidden/>
          </w:rPr>
          <w:fldChar w:fldCharType="separate"/>
        </w:r>
        <w:r w:rsidR="00AC019F">
          <w:rPr>
            <w:noProof/>
            <w:webHidden/>
          </w:rPr>
          <w:t>284</w:t>
        </w:r>
        <w:r w:rsidR="0058263C">
          <w:rPr>
            <w:noProof/>
            <w:webHidden/>
          </w:rPr>
          <w:fldChar w:fldCharType="end"/>
        </w:r>
      </w:hyperlink>
    </w:p>
    <w:p w14:paraId="74EC667E" w14:textId="4C2BB779" w:rsidR="0058263C" w:rsidRDefault="00000000">
      <w:pPr>
        <w:pStyle w:val="TOC3"/>
        <w:tabs>
          <w:tab w:val="right" w:leader="dot" w:pos="8296"/>
        </w:tabs>
        <w:rPr>
          <w:rFonts w:asciiTheme="minorHAnsi" w:eastAsiaTheme="minorEastAsia" w:hAnsiTheme="minorHAnsi" w:cstheme="minorBidi"/>
          <w:noProof/>
        </w:rPr>
      </w:pPr>
      <w:hyperlink w:anchor="_Toc38636923" w:history="1">
        <w:r w:rsidR="0058263C" w:rsidRPr="00CC1B67">
          <w:rPr>
            <w:rStyle w:val="ad"/>
            <w:noProof/>
          </w:rPr>
          <w:t xml:space="preserve">1. </w:t>
        </w:r>
        <w:r w:rsidR="0058263C" w:rsidRPr="00CC1B67">
          <w:rPr>
            <w:rStyle w:val="ad"/>
            <w:noProof/>
          </w:rPr>
          <w:t>概率的基本要素</w:t>
        </w:r>
        <w:r w:rsidR="0058263C">
          <w:rPr>
            <w:noProof/>
            <w:webHidden/>
          </w:rPr>
          <w:tab/>
        </w:r>
        <w:r w:rsidR="0058263C">
          <w:rPr>
            <w:noProof/>
            <w:webHidden/>
          </w:rPr>
          <w:fldChar w:fldCharType="begin"/>
        </w:r>
        <w:r w:rsidR="0058263C">
          <w:rPr>
            <w:noProof/>
            <w:webHidden/>
          </w:rPr>
          <w:instrText xml:space="preserve"> PAGEREF _Toc38636923 \h </w:instrText>
        </w:r>
        <w:r w:rsidR="0058263C">
          <w:rPr>
            <w:noProof/>
            <w:webHidden/>
          </w:rPr>
        </w:r>
        <w:r w:rsidR="0058263C">
          <w:rPr>
            <w:noProof/>
            <w:webHidden/>
          </w:rPr>
          <w:fldChar w:fldCharType="separate"/>
        </w:r>
        <w:r w:rsidR="00AC019F">
          <w:rPr>
            <w:noProof/>
            <w:webHidden/>
          </w:rPr>
          <w:t>284</w:t>
        </w:r>
        <w:r w:rsidR="0058263C">
          <w:rPr>
            <w:noProof/>
            <w:webHidden/>
          </w:rPr>
          <w:fldChar w:fldCharType="end"/>
        </w:r>
      </w:hyperlink>
    </w:p>
    <w:p w14:paraId="2C24EC02" w14:textId="2D7AF201" w:rsidR="0058263C" w:rsidRDefault="00000000">
      <w:pPr>
        <w:pStyle w:val="TOC3"/>
        <w:tabs>
          <w:tab w:val="right" w:leader="dot" w:pos="8296"/>
        </w:tabs>
        <w:rPr>
          <w:rFonts w:asciiTheme="minorHAnsi" w:eastAsiaTheme="minorEastAsia" w:hAnsiTheme="minorHAnsi" w:cstheme="minorBidi"/>
          <w:noProof/>
        </w:rPr>
      </w:pPr>
      <w:hyperlink w:anchor="_Toc38636924" w:history="1">
        <w:r w:rsidR="0058263C" w:rsidRPr="00CC1B67">
          <w:rPr>
            <w:rStyle w:val="ad"/>
            <w:noProof/>
          </w:rPr>
          <w:t xml:space="preserve">2. </w:t>
        </w:r>
        <w:r w:rsidR="0058263C" w:rsidRPr="00CC1B67">
          <w:rPr>
            <w:rStyle w:val="ad"/>
            <w:noProof/>
          </w:rPr>
          <w:t>随机变量</w:t>
        </w:r>
        <w:r w:rsidR="0058263C">
          <w:rPr>
            <w:noProof/>
            <w:webHidden/>
          </w:rPr>
          <w:tab/>
        </w:r>
        <w:r w:rsidR="0058263C">
          <w:rPr>
            <w:noProof/>
            <w:webHidden/>
          </w:rPr>
          <w:fldChar w:fldCharType="begin"/>
        </w:r>
        <w:r w:rsidR="0058263C">
          <w:rPr>
            <w:noProof/>
            <w:webHidden/>
          </w:rPr>
          <w:instrText xml:space="preserve"> PAGEREF _Toc38636924 \h </w:instrText>
        </w:r>
        <w:r w:rsidR="0058263C">
          <w:rPr>
            <w:noProof/>
            <w:webHidden/>
          </w:rPr>
        </w:r>
        <w:r w:rsidR="0058263C">
          <w:rPr>
            <w:noProof/>
            <w:webHidden/>
          </w:rPr>
          <w:fldChar w:fldCharType="separate"/>
        </w:r>
        <w:r w:rsidR="00AC019F">
          <w:rPr>
            <w:noProof/>
            <w:webHidden/>
          </w:rPr>
          <w:t>285</w:t>
        </w:r>
        <w:r w:rsidR="0058263C">
          <w:rPr>
            <w:noProof/>
            <w:webHidden/>
          </w:rPr>
          <w:fldChar w:fldCharType="end"/>
        </w:r>
      </w:hyperlink>
    </w:p>
    <w:p w14:paraId="1F7EC280" w14:textId="64532652" w:rsidR="0058263C" w:rsidRDefault="00000000">
      <w:pPr>
        <w:pStyle w:val="TOC3"/>
        <w:tabs>
          <w:tab w:val="right" w:leader="dot" w:pos="8296"/>
        </w:tabs>
        <w:rPr>
          <w:rFonts w:asciiTheme="minorHAnsi" w:eastAsiaTheme="minorEastAsia" w:hAnsiTheme="minorHAnsi" w:cstheme="minorBidi"/>
          <w:noProof/>
        </w:rPr>
      </w:pPr>
      <w:hyperlink w:anchor="_Toc38636925" w:history="1">
        <w:r w:rsidR="0058263C" w:rsidRPr="00CC1B67">
          <w:rPr>
            <w:rStyle w:val="ad"/>
            <w:noProof/>
          </w:rPr>
          <w:t xml:space="preserve">3. </w:t>
        </w:r>
        <w:r w:rsidR="0058263C" w:rsidRPr="00CC1B67">
          <w:rPr>
            <w:rStyle w:val="ad"/>
            <w:noProof/>
          </w:rPr>
          <w:t>两个随机变量</w:t>
        </w:r>
        <w:r w:rsidR="0058263C">
          <w:rPr>
            <w:noProof/>
            <w:webHidden/>
          </w:rPr>
          <w:tab/>
        </w:r>
        <w:r w:rsidR="0058263C">
          <w:rPr>
            <w:noProof/>
            <w:webHidden/>
          </w:rPr>
          <w:fldChar w:fldCharType="begin"/>
        </w:r>
        <w:r w:rsidR="0058263C">
          <w:rPr>
            <w:noProof/>
            <w:webHidden/>
          </w:rPr>
          <w:instrText xml:space="preserve"> PAGEREF _Toc38636925 \h </w:instrText>
        </w:r>
        <w:r w:rsidR="0058263C">
          <w:rPr>
            <w:noProof/>
            <w:webHidden/>
          </w:rPr>
        </w:r>
        <w:r w:rsidR="0058263C">
          <w:rPr>
            <w:noProof/>
            <w:webHidden/>
          </w:rPr>
          <w:fldChar w:fldCharType="separate"/>
        </w:r>
        <w:r w:rsidR="00AC019F">
          <w:rPr>
            <w:noProof/>
            <w:webHidden/>
          </w:rPr>
          <w:t>291</w:t>
        </w:r>
        <w:r w:rsidR="0058263C">
          <w:rPr>
            <w:noProof/>
            <w:webHidden/>
          </w:rPr>
          <w:fldChar w:fldCharType="end"/>
        </w:r>
      </w:hyperlink>
    </w:p>
    <w:p w14:paraId="5CF85DB3" w14:textId="334DA273" w:rsidR="0058263C" w:rsidRDefault="00000000">
      <w:pPr>
        <w:pStyle w:val="TOC3"/>
        <w:tabs>
          <w:tab w:val="right" w:leader="dot" w:pos="8296"/>
        </w:tabs>
        <w:rPr>
          <w:rFonts w:asciiTheme="minorHAnsi" w:eastAsiaTheme="minorEastAsia" w:hAnsiTheme="minorHAnsi" w:cstheme="minorBidi"/>
          <w:noProof/>
        </w:rPr>
      </w:pPr>
      <w:hyperlink w:anchor="_Toc38636926" w:history="1">
        <w:r w:rsidR="0058263C" w:rsidRPr="00CC1B67">
          <w:rPr>
            <w:rStyle w:val="ad"/>
            <w:noProof/>
          </w:rPr>
          <w:t xml:space="preserve">4. </w:t>
        </w:r>
        <w:r w:rsidR="0058263C" w:rsidRPr="00CC1B67">
          <w:rPr>
            <w:rStyle w:val="ad"/>
            <w:noProof/>
          </w:rPr>
          <w:t>多个随机变量</w:t>
        </w:r>
        <w:r w:rsidR="0058263C">
          <w:rPr>
            <w:noProof/>
            <w:webHidden/>
          </w:rPr>
          <w:tab/>
        </w:r>
        <w:r w:rsidR="0058263C">
          <w:rPr>
            <w:noProof/>
            <w:webHidden/>
          </w:rPr>
          <w:fldChar w:fldCharType="begin"/>
        </w:r>
        <w:r w:rsidR="0058263C">
          <w:rPr>
            <w:noProof/>
            <w:webHidden/>
          </w:rPr>
          <w:instrText xml:space="preserve"> PAGEREF _Toc38636926 \h </w:instrText>
        </w:r>
        <w:r w:rsidR="0058263C">
          <w:rPr>
            <w:noProof/>
            <w:webHidden/>
          </w:rPr>
        </w:r>
        <w:r w:rsidR="0058263C">
          <w:rPr>
            <w:noProof/>
            <w:webHidden/>
          </w:rPr>
          <w:fldChar w:fldCharType="separate"/>
        </w:r>
        <w:r w:rsidR="00AC019F">
          <w:rPr>
            <w:noProof/>
            <w:webHidden/>
          </w:rPr>
          <w:t>295</w:t>
        </w:r>
        <w:r w:rsidR="0058263C">
          <w:rPr>
            <w:noProof/>
            <w:webHidden/>
          </w:rPr>
          <w:fldChar w:fldCharType="end"/>
        </w:r>
      </w:hyperlink>
    </w:p>
    <w:p w14:paraId="3F2F7485" w14:textId="638D48C2" w:rsidR="0058263C" w:rsidRDefault="00000000">
      <w:pPr>
        <w:pStyle w:val="TOC3"/>
        <w:tabs>
          <w:tab w:val="right" w:leader="dot" w:pos="8296"/>
        </w:tabs>
        <w:rPr>
          <w:rFonts w:asciiTheme="minorHAnsi" w:eastAsiaTheme="minorEastAsia" w:hAnsiTheme="minorHAnsi" w:cstheme="minorBidi"/>
          <w:noProof/>
        </w:rPr>
      </w:pPr>
      <w:hyperlink w:anchor="_Toc38636927" w:history="1">
        <w:r w:rsidR="0058263C" w:rsidRPr="00CC1B67">
          <w:rPr>
            <w:rStyle w:val="ad"/>
            <w:noProof/>
          </w:rPr>
          <w:t xml:space="preserve">5. </w:t>
        </w:r>
        <w:r w:rsidR="0058263C" w:rsidRPr="00CC1B67">
          <w:rPr>
            <w:rStyle w:val="ad"/>
            <w:noProof/>
          </w:rPr>
          <w:t>其他资源</w:t>
        </w:r>
        <w:r w:rsidR="0058263C">
          <w:rPr>
            <w:noProof/>
            <w:webHidden/>
          </w:rPr>
          <w:tab/>
        </w:r>
        <w:r w:rsidR="0058263C">
          <w:rPr>
            <w:noProof/>
            <w:webHidden/>
          </w:rPr>
          <w:fldChar w:fldCharType="begin"/>
        </w:r>
        <w:r w:rsidR="0058263C">
          <w:rPr>
            <w:noProof/>
            <w:webHidden/>
          </w:rPr>
          <w:instrText xml:space="preserve"> PAGEREF _Toc38636927 \h </w:instrText>
        </w:r>
        <w:r w:rsidR="0058263C">
          <w:rPr>
            <w:noProof/>
            <w:webHidden/>
          </w:rPr>
        </w:r>
        <w:r w:rsidR="0058263C">
          <w:rPr>
            <w:noProof/>
            <w:webHidden/>
          </w:rPr>
          <w:fldChar w:fldCharType="separate"/>
        </w:r>
        <w:r w:rsidR="00AC019F">
          <w:rPr>
            <w:noProof/>
            <w:webHidden/>
          </w:rPr>
          <w:t>299</w:t>
        </w:r>
        <w:r w:rsidR="0058263C">
          <w:rPr>
            <w:noProof/>
            <w:webHidden/>
          </w:rPr>
          <w:fldChar w:fldCharType="end"/>
        </w:r>
      </w:hyperlink>
    </w:p>
    <w:p w14:paraId="1A95D9A7" w14:textId="63E6E849" w:rsidR="0058263C" w:rsidRDefault="00000000">
      <w:pPr>
        <w:pStyle w:val="TOC2"/>
        <w:tabs>
          <w:tab w:val="right" w:leader="dot" w:pos="8296"/>
        </w:tabs>
        <w:rPr>
          <w:rFonts w:asciiTheme="minorHAnsi" w:eastAsiaTheme="minorEastAsia" w:hAnsiTheme="minorHAnsi" w:cstheme="minorBidi"/>
          <w:noProof/>
        </w:rPr>
      </w:pPr>
      <w:hyperlink w:anchor="_Toc38636928" w:history="1">
        <w:r w:rsidR="0058263C" w:rsidRPr="00CC1B67">
          <w:rPr>
            <w:rStyle w:val="ad"/>
            <w:noProof/>
          </w:rPr>
          <w:t>机器学习的数学基础（国内教材）</w:t>
        </w:r>
        <w:r w:rsidR="0058263C">
          <w:rPr>
            <w:noProof/>
            <w:webHidden/>
          </w:rPr>
          <w:tab/>
        </w:r>
        <w:r w:rsidR="0058263C">
          <w:rPr>
            <w:noProof/>
            <w:webHidden/>
          </w:rPr>
          <w:fldChar w:fldCharType="begin"/>
        </w:r>
        <w:r w:rsidR="0058263C">
          <w:rPr>
            <w:noProof/>
            <w:webHidden/>
          </w:rPr>
          <w:instrText xml:space="preserve"> PAGEREF _Toc38636928 \h </w:instrText>
        </w:r>
        <w:r w:rsidR="0058263C">
          <w:rPr>
            <w:noProof/>
            <w:webHidden/>
          </w:rPr>
        </w:r>
        <w:r w:rsidR="0058263C">
          <w:rPr>
            <w:noProof/>
            <w:webHidden/>
          </w:rPr>
          <w:fldChar w:fldCharType="separate"/>
        </w:r>
        <w:r w:rsidR="00AC019F">
          <w:rPr>
            <w:noProof/>
            <w:webHidden/>
          </w:rPr>
          <w:t>300</w:t>
        </w:r>
        <w:r w:rsidR="0058263C">
          <w:rPr>
            <w:noProof/>
            <w:webHidden/>
          </w:rPr>
          <w:fldChar w:fldCharType="end"/>
        </w:r>
      </w:hyperlink>
    </w:p>
    <w:p w14:paraId="01CB8C27" w14:textId="7C71A38A" w:rsidR="0058263C" w:rsidRDefault="00000000">
      <w:pPr>
        <w:pStyle w:val="TOC3"/>
        <w:tabs>
          <w:tab w:val="right" w:leader="dot" w:pos="8296"/>
        </w:tabs>
        <w:rPr>
          <w:rFonts w:asciiTheme="minorHAnsi" w:eastAsiaTheme="minorEastAsia" w:hAnsiTheme="minorHAnsi" w:cstheme="minorBidi"/>
          <w:noProof/>
        </w:rPr>
      </w:pPr>
      <w:hyperlink w:anchor="_Toc38636929" w:history="1">
        <w:r w:rsidR="0058263C" w:rsidRPr="00CC1B67">
          <w:rPr>
            <w:rStyle w:val="ad"/>
            <w:noProof/>
          </w:rPr>
          <w:t>高等数学</w:t>
        </w:r>
        <w:r w:rsidR="0058263C">
          <w:rPr>
            <w:noProof/>
            <w:webHidden/>
          </w:rPr>
          <w:tab/>
        </w:r>
        <w:r w:rsidR="0058263C">
          <w:rPr>
            <w:noProof/>
            <w:webHidden/>
          </w:rPr>
          <w:fldChar w:fldCharType="begin"/>
        </w:r>
        <w:r w:rsidR="0058263C">
          <w:rPr>
            <w:noProof/>
            <w:webHidden/>
          </w:rPr>
          <w:instrText xml:space="preserve"> PAGEREF _Toc38636929 \h </w:instrText>
        </w:r>
        <w:r w:rsidR="0058263C">
          <w:rPr>
            <w:noProof/>
            <w:webHidden/>
          </w:rPr>
        </w:r>
        <w:r w:rsidR="0058263C">
          <w:rPr>
            <w:noProof/>
            <w:webHidden/>
          </w:rPr>
          <w:fldChar w:fldCharType="separate"/>
        </w:r>
        <w:r w:rsidR="00AC019F">
          <w:rPr>
            <w:noProof/>
            <w:webHidden/>
          </w:rPr>
          <w:t>300</w:t>
        </w:r>
        <w:r w:rsidR="0058263C">
          <w:rPr>
            <w:noProof/>
            <w:webHidden/>
          </w:rPr>
          <w:fldChar w:fldCharType="end"/>
        </w:r>
      </w:hyperlink>
    </w:p>
    <w:p w14:paraId="78CC5548" w14:textId="2BFF39E8" w:rsidR="0058263C" w:rsidRDefault="00000000">
      <w:pPr>
        <w:pStyle w:val="TOC3"/>
        <w:tabs>
          <w:tab w:val="right" w:leader="dot" w:pos="8296"/>
        </w:tabs>
        <w:rPr>
          <w:rFonts w:asciiTheme="minorHAnsi" w:eastAsiaTheme="minorEastAsia" w:hAnsiTheme="minorHAnsi" w:cstheme="minorBidi"/>
          <w:noProof/>
        </w:rPr>
      </w:pPr>
      <w:hyperlink w:anchor="_Toc38636930" w:history="1">
        <w:r w:rsidR="0058263C" w:rsidRPr="00CC1B67">
          <w:rPr>
            <w:rStyle w:val="ad"/>
            <w:noProof/>
          </w:rPr>
          <w:t>线性代数</w:t>
        </w:r>
        <w:r w:rsidR="0058263C">
          <w:rPr>
            <w:noProof/>
            <w:webHidden/>
          </w:rPr>
          <w:tab/>
        </w:r>
        <w:r w:rsidR="0058263C">
          <w:rPr>
            <w:noProof/>
            <w:webHidden/>
          </w:rPr>
          <w:fldChar w:fldCharType="begin"/>
        </w:r>
        <w:r w:rsidR="0058263C">
          <w:rPr>
            <w:noProof/>
            <w:webHidden/>
          </w:rPr>
          <w:instrText xml:space="preserve"> PAGEREF _Toc38636930 \h </w:instrText>
        </w:r>
        <w:r w:rsidR="0058263C">
          <w:rPr>
            <w:noProof/>
            <w:webHidden/>
          </w:rPr>
        </w:r>
        <w:r w:rsidR="0058263C">
          <w:rPr>
            <w:noProof/>
            <w:webHidden/>
          </w:rPr>
          <w:fldChar w:fldCharType="separate"/>
        </w:r>
        <w:r w:rsidR="00AC019F">
          <w:rPr>
            <w:noProof/>
            <w:webHidden/>
          </w:rPr>
          <w:t>308</w:t>
        </w:r>
        <w:r w:rsidR="0058263C">
          <w:rPr>
            <w:noProof/>
            <w:webHidden/>
          </w:rPr>
          <w:fldChar w:fldCharType="end"/>
        </w:r>
      </w:hyperlink>
    </w:p>
    <w:p w14:paraId="51F0B64D" w14:textId="0AA410F3" w:rsidR="0058263C" w:rsidRDefault="00000000">
      <w:pPr>
        <w:pStyle w:val="TOC3"/>
        <w:tabs>
          <w:tab w:val="right" w:leader="dot" w:pos="8296"/>
        </w:tabs>
        <w:rPr>
          <w:rFonts w:asciiTheme="minorHAnsi" w:eastAsiaTheme="minorEastAsia" w:hAnsiTheme="minorHAnsi" w:cstheme="minorBidi"/>
          <w:noProof/>
        </w:rPr>
      </w:pPr>
      <w:hyperlink w:anchor="_Toc38636931" w:history="1">
        <w:r w:rsidR="0058263C" w:rsidRPr="00CC1B67">
          <w:rPr>
            <w:rStyle w:val="ad"/>
            <w:noProof/>
          </w:rPr>
          <w:t>概率论和数理统计</w:t>
        </w:r>
        <w:r w:rsidR="0058263C">
          <w:rPr>
            <w:noProof/>
            <w:webHidden/>
          </w:rPr>
          <w:tab/>
        </w:r>
        <w:r w:rsidR="0058263C">
          <w:rPr>
            <w:noProof/>
            <w:webHidden/>
          </w:rPr>
          <w:fldChar w:fldCharType="begin"/>
        </w:r>
        <w:r w:rsidR="0058263C">
          <w:rPr>
            <w:noProof/>
            <w:webHidden/>
          </w:rPr>
          <w:instrText xml:space="preserve"> PAGEREF _Toc38636931 \h </w:instrText>
        </w:r>
        <w:r w:rsidR="0058263C">
          <w:rPr>
            <w:noProof/>
            <w:webHidden/>
          </w:rPr>
        </w:r>
        <w:r w:rsidR="0058263C">
          <w:rPr>
            <w:noProof/>
            <w:webHidden/>
          </w:rPr>
          <w:fldChar w:fldCharType="separate"/>
        </w:r>
        <w:r w:rsidR="00AC019F">
          <w:rPr>
            <w:noProof/>
            <w:webHidden/>
          </w:rPr>
          <w:t>318</w:t>
        </w:r>
        <w:r w:rsidR="0058263C">
          <w:rPr>
            <w:noProof/>
            <w:webHidden/>
          </w:rPr>
          <w:fldChar w:fldCharType="end"/>
        </w:r>
      </w:hyperlink>
    </w:p>
    <w:p w14:paraId="460325E6" w14:textId="76B6FBAA" w:rsidR="00BF3657" w:rsidRDefault="00E30402">
      <w:r>
        <w:rPr>
          <w:b/>
          <w:bCs/>
          <w:lang w:val="zh-CN"/>
        </w:rPr>
        <w:fldChar w:fldCharType="end"/>
      </w:r>
    </w:p>
    <w:p w14:paraId="01D1B476" w14:textId="77777777" w:rsidR="00BF3657" w:rsidRDefault="00BF3657">
      <w:pPr>
        <w:widowControl/>
        <w:jc w:val="left"/>
        <w:rPr>
          <w:sz w:val="24"/>
          <w:szCs w:val="24"/>
        </w:rPr>
        <w:sectPr w:rsidR="00BF3657">
          <w:footerReference w:type="default" r:id="rId22"/>
          <w:footerReference w:type="first" r:id="rId23"/>
          <w:pgSz w:w="11906" w:h="16838"/>
          <w:pgMar w:top="1440" w:right="1800" w:bottom="1440" w:left="1800" w:header="851" w:footer="992" w:gutter="0"/>
          <w:pgNumType w:fmt="upperRoman" w:start="1"/>
          <w:cols w:space="425"/>
          <w:docGrid w:type="lines" w:linePitch="312"/>
        </w:sectPr>
      </w:pPr>
    </w:p>
    <w:p w14:paraId="6504C66A" w14:textId="77777777" w:rsidR="00BF3657" w:rsidRDefault="00E30402">
      <w:pPr>
        <w:pStyle w:val="MMTopic1"/>
      </w:pPr>
      <w:bookmarkStart w:id="2" w:name="_Toc38636774"/>
      <w:r>
        <w:rPr>
          <w:rFonts w:hint="eastAsia"/>
        </w:rPr>
        <w:lastRenderedPageBreak/>
        <w:t>第</w:t>
      </w:r>
      <w:r>
        <w:rPr>
          <w:rFonts w:hint="eastAsia"/>
        </w:rPr>
        <w:t>1</w:t>
      </w:r>
      <w:r>
        <w:rPr>
          <w:rFonts w:hint="eastAsia"/>
        </w:rPr>
        <w:t>周</w:t>
      </w:r>
      <w:bookmarkEnd w:id="2"/>
    </w:p>
    <w:p w14:paraId="033CCF85" w14:textId="77777777" w:rsidR="00BF3657" w:rsidRDefault="00E30402">
      <w:pPr>
        <w:pStyle w:val="MMTopic2"/>
        <w:numPr>
          <w:ilvl w:val="0"/>
          <w:numId w:val="2"/>
        </w:numPr>
      </w:pPr>
      <w:bookmarkStart w:id="3" w:name="_Toc38636775"/>
      <w:r>
        <w:rPr>
          <w:rFonts w:hint="eastAsia"/>
        </w:rPr>
        <w:t>引言</w:t>
      </w:r>
      <w:r>
        <w:rPr>
          <w:rFonts w:hint="eastAsia"/>
        </w:rPr>
        <w:t>(</w:t>
      </w:r>
      <w:r>
        <w:t>Introduction)</w:t>
      </w:r>
      <w:bookmarkEnd w:id="3"/>
    </w:p>
    <w:p w14:paraId="4EF1C0DC" w14:textId="77777777" w:rsidR="00BF3657" w:rsidRDefault="00E30402">
      <w:pPr>
        <w:pStyle w:val="MMTopic3"/>
      </w:pPr>
      <w:bookmarkStart w:id="4" w:name="_Toc38636776"/>
      <w:r>
        <w:rPr>
          <w:rFonts w:hint="eastAsia"/>
        </w:rPr>
        <w:t xml:space="preserve">1.1 </w:t>
      </w:r>
      <w:r>
        <w:rPr>
          <w:rFonts w:hint="eastAsia"/>
        </w:rPr>
        <w:t>欢迎</w:t>
      </w:r>
      <w:bookmarkEnd w:id="4"/>
    </w:p>
    <w:p w14:paraId="2B80A3D3" w14:textId="77777777" w:rsidR="00BF3657" w:rsidRDefault="00E30402">
      <w:pPr>
        <w:pStyle w:val="af0"/>
        <w:rPr>
          <w:rFonts w:ascii="Calibri Light" w:hAnsi="Calibri Light"/>
          <w:bCs/>
          <w:szCs w:val="28"/>
        </w:rPr>
      </w:pPr>
      <w:r>
        <w:rPr>
          <w:rFonts w:hint="eastAsia"/>
        </w:rPr>
        <w:t>参考视频</w:t>
      </w:r>
      <w:r>
        <w:rPr>
          <w:rFonts w:hint="eastAsia"/>
        </w:rPr>
        <w:t xml:space="preserve">: </w:t>
      </w:r>
      <w:r w:rsidRPr="00A51A32">
        <w:t>1 - 1 - Welcome (7 min).</w:t>
      </w:r>
      <w:proofErr w:type="spellStart"/>
      <w:r w:rsidRPr="00A51A32">
        <w:t>mkv</w:t>
      </w:r>
      <w:proofErr w:type="spellEnd"/>
    </w:p>
    <w:p w14:paraId="1E18B75B" w14:textId="77777777" w:rsidR="006C77B1" w:rsidRDefault="006C77B1" w:rsidP="006F76C2">
      <w:pPr>
        <w:pStyle w:val="af"/>
      </w:pPr>
      <w:r>
        <w:t>第一个视频主要讲了什么是机器学习，机器学习能做些什么事情。</w:t>
      </w:r>
    </w:p>
    <w:p w14:paraId="353EDC1A" w14:textId="77777777" w:rsidR="006C77B1" w:rsidRDefault="006C77B1" w:rsidP="006F76C2">
      <w:pPr>
        <w:pStyle w:val="af"/>
      </w:pPr>
      <w:r>
        <w:t>机器学习是目前信息技术中最激动人心的方向之一。在这门课中，你将学习到这门技术的前沿，并可以自己实现学习机器学习的算法。</w:t>
      </w:r>
    </w:p>
    <w:p w14:paraId="478E9435" w14:textId="77777777" w:rsidR="006C77B1" w:rsidRDefault="006C77B1" w:rsidP="006F76C2">
      <w:pPr>
        <w:pStyle w:val="af"/>
      </w:pPr>
      <w:r>
        <w:t>你或许每天都在不知不觉中使用了机器学习的算法每次，你打开谷歌、必应搜索到你需要的内容，正是因为他们有良好的学习算法。</w:t>
      </w:r>
      <w:proofErr w:type="gramStart"/>
      <w:r>
        <w:t>谷歌和</w:t>
      </w:r>
      <w:proofErr w:type="gramEnd"/>
      <w:r>
        <w:t>微软实现了学习算法来排行网页每次，你用</w:t>
      </w:r>
      <w:r>
        <w:rPr>
          <w:b/>
        </w:rPr>
        <w:t>Facebook</w:t>
      </w:r>
      <w:r>
        <w:t>或苹果的图片分类程序他能认出你朋友的照片，这也是机器学习。每次您阅读您的电子邮件垃圾邮件筛选器，可以帮你过滤大量的垃圾邮件这也是一种学习算法。对我来说，我感到激动的原因之一是有一天做出一个和人类一样聪明的机器。实现这个想法任重而道远，许多</w:t>
      </w:r>
      <w:r>
        <w:rPr>
          <w:b/>
        </w:rPr>
        <w:t>AI</w:t>
      </w:r>
      <w:r>
        <w:t>研究者认为，实现这个目标最好的方法是通过让机器试着模仿人的大脑学习我会在这门课中介绍一点这方面的内容。</w:t>
      </w:r>
    </w:p>
    <w:p w14:paraId="43D88906" w14:textId="77777777" w:rsidR="006C77B1" w:rsidRDefault="006C77B1" w:rsidP="006F76C2">
      <w:pPr>
        <w:pStyle w:val="af"/>
      </w:pPr>
      <w:r>
        <w:t>在这门课中，你还讲学习到关于机器学习的前沿状况。但事实上只了解算法、数学并不能解决你关心的实际的问题。所以，我们将花大量的时间做练习，从而你自己能实现每个这些算法，从而了解内部机理。</w:t>
      </w:r>
    </w:p>
    <w:p w14:paraId="650D87DD" w14:textId="77777777" w:rsidR="006C77B1" w:rsidRDefault="006C77B1" w:rsidP="006F76C2">
      <w:pPr>
        <w:pStyle w:val="af"/>
      </w:pPr>
      <w:r>
        <w:t>那么，为什么机器学习如此受欢迎呢？原因是，机器学习不只是用于人工智能领域。</w:t>
      </w:r>
    </w:p>
    <w:p w14:paraId="53221D93" w14:textId="77777777" w:rsidR="006C77B1" w:rsidRDefault="006C77B1" w:rsidP="006F76C2">
      <w:pPr>
        <w:pStyle w:val="af"/>
      </w:pPr>
      <w:r>
        <w:t>我们创造智能的机器，有很多基础的知识。比如，我们可以让机器找到</w:t>
      </w:r>
      <w:r>
        <w:rPr>
          <w:b/>
        </w:rPr>
        <w:t>A</w:t>
      </w:r>
      <w:r>
        <w:t>与</w:t>
      </w:r>
      <w:r>
        <w:rPr>
          <w:b/>
        </w:rPr>
        <w:t>B</w:t>
      </w:r>
      <w:r>
        <w:t>之间的最短路径，但我们仍然不知道怎么让机器做更有趣的事情，如</w:t>
      </w:r>
      <w:r>
        <w:rPr>
          <w:b/>
        </w:rPr>
        <w:t>web</w:t>
      </w:r>
      <w:r>
        <w:t>搜索、照片标记、反垃圾邮件。我们发现，唯一方法是让机器自己学习怎么来解决问题。所以，机器学习已经成为计算机的一个能力。</w:t>
      </w:r>
    </w:p>
    <w:p w14:paraId="5ED566A5" w14:textId="77777777" w:rsidR="006C77B1" w:rsidRDefault="006C77B1" w:rsidP="006F76C2">
      <w:pPr>
        <w:pStyle w:val="af"/>
      </w:pPr>
      <w:r>
        <w:t>现在它涉及到各个行业和基础科学中。我从事于机器学习，但我每个星期都跟直升机飞行员、生物学家、很多计算机系统程序员交流（我在斯坦福大学的同事同时也是这样）和平均每个星期会从硅谷收到两、三个电子邮件，这些联系我的人都对将学习算法应用于他们自</w:t>
      </w:r>
      <w:r>
        <w:lastRenderedPageBreak/>
        <w:t>己的问题感兴趣。这表明机器学习涉及的问题非常广泛。有机器人、计算生物学、硅谷中大量的问题都收到机器学习的影响。</w:t>
      </w:r>
    </w:p>
    <w:p w14:paraId="3BCFA467" w14:textId="77777777" w:rsidR="006C77B1" w:rsidRDefault="006C77B1" w:rsidP="006F76C2">
      <w:pPr>
        <w:pStyle w:val="af"/>
      </w:pPr>
      <w:r>
        <w:t>这里有一些机器学习的案例。比如说，数据库挖掘。机器学习被用于数据挖掘的原因之一是网络和自动化技术的增长，这意味着，我们有史上最大的数据集比如说，大量的硅谷公司正在收集</w:t>
      </w:r>
      <w:r>
        <w:rPr>
          <w:b/>
        </w:rPr>
        <w:t>web</w:t>
      </w:r>
      <w:r>
        <w:t>上的单击数据，也称为点击流数据，并尝试使用机器学习算法来分析数据，更好的了解用户，并为用户提供更好的服务。这在硅谷有巨大的市场。再比如，医疗记录。随着自动化的出现，我们现在有了电子医疗记录。如果我们可以把医疗记录变成医学知识，我们就可以更好地理解疾病。再如，计算生物学。还是因为自动化技术，生物学家们收集的大量基因数据序列、</w:t>
      </w:r>
      <w:r>
        <w:rPr>
          <w:b/>
        </w:rPr>
        <w:t>DNA</w:t>
      </w:r>
      <w:r>
        <w:t>序列和等等，机器运行算法让我们更好地了解人类基因组，大家都知道这对人类意味着什么。再比如，工程方面，在工程的所有领域，我们有越来越大、越来越大的数据集，我们试图使用学习算法，来理解这些数据。另外，在机械应用中，有些人不能直接操作。例如，我已经在无人直升机领域工作了许多年。我们不知道如何写一段程序让直升机自己飞。我们唯一能做的就是让计算机自己学习如何驾驶直升机。</w:t>
      </w:r>
    </w:p>
    <w:p w14:paraId="27E2E2CE" w14:textId="77777777" w:rsidR="006C77B1" w:rsidRDefault="006C77B1" w:rsidP="006F76C2">
      <w:pPr>
        <w:pStyle w:val="af"/>
      </w:pPr>
      <w:r>
        <w:t>手写识别：现在我们能够非常便宜地把信寄到这个美国甚至全世界的原因之一就是当你写一个像这样的信封，一种学习算法已经学会如何读你信封，它可以自动选择路径，所以我们只需要花几个美分把这封信寄到数千英里外。</w:t>
      </w:r>
    </w:p>
    <w:p w14:paraId="4623B514" w14:textId="77777777" w:rsidR="006C77B1" w:rsidRDefault="006C77B1" w:rsidP="006F76C2">
      <w:pPr>
        <w:pStyle w:val="af"/>
      </w:pPr>
      <w:r>
        <w:t>事实上，如果你看过自然语言处理或计算机视觉，这些语言理解或图像理解都是属于</w:t>
      </w:r>
      <w:r>
        <w:t>AI</w:t>
      </w:r>
      <w:r>
        <w:t>领域。大部分的自然语言处理和大部分的计算机视觉，都应用了机器学习。学习算法还广泛用于自定制程序。每次你去亚马逊或</w:t>
      </w:r>
      <w:r>
        <w:rPr>
          <w:b/>
        </w:rPr>
        <w:t>Netflix</w:t>
      </w:r>
      <w:r>
        <w:t>或</w:t>
      </w:r>
      <w:r>
        <w:rPr>
          <w:b/>
        </w:rPr>
        <w:t>iTunes Genius</w:t>
      </w:r>
      <w:r>
        <w:t>，它都会给出其他电影或产品或音乐的建议，这是一种学习算法。仔细想一想，他们有百万的用户；但他们没有办法为百万用户，编写百万个不同程序。软件能给这些自定制的建议的唯一方法是通过学习你的行为，来为你定制服务。</w:t>
      </w:r>
    </w:p>
    <w:p w14:paraId="62E69B9A" w14:textId="77777777" w:rsidR="006C77B1" w:rsidRDefault="006C77B1" w:rsidP="006F76C2">
      <w:pPr>
        <w:pStyle w:val="af"/>
      </w:pPr>
      <w:r>
        <w:t>最后学习算法被用来理解人类的学习和了解大脑。</w:t>
      </w:r>
    </w:p>
    <w:p w14:paraId="43EC4CE5" w14:textId="77777777" w:rsidR="006C77B1" w:rsidRDefault="006C77B1" w:rsidP="006F76C2">
      <w:pPr>
        <w:pStyle w:val="af"/>
      </w:pPr>
      <w:r>
        <w:t>我们将谈论如何用这些推进我们的</w:t>
      </w:r>
      <w:r>
        <w:rPr>
          <w:b/>
        </w:rPr>
        <w:t>AI</w:t>
      </w:r>
      <w:r>
        <w:t xml:space="preserve"> </w:t>
      </w:r>
      <w:r>
        <w:t>梦想。几个月前，一名学生给我一篇文章关于最顶尖的</w:t>
      </w:r>
      <w:r>
        <w:t>12</w:t>
      </w:r>
      <w:r>
        <w:t>个</w:t>
      </w:r>
      <w:r w:rsidRPr="002A2538">
        <w:rPr>
          <w:b/>
        </w:rPr>
        <w:t>IT</w:t>
      </w:r>
      <w:r>
        <w:t>技能。拥有了这些技能</w:t>
      </w:r>
      <w:r w:rsidRPr="002A2538">
        <w:rPr>
          <w:b/>
        </w:rPr>
        <w:t>HR</w:t>
      </w:r>
      <w:r>
        <w:t>绝对不会拒绝你。这是稍显陈旧的文章，但在这个列表最顶部就是机器学习的技能。</w:t>
      </w:r>
    </w:p>
    <w:p w14:paraId="5B4EC0E3" w14:textId="77777777" w:rsidR="006C77B1" w:rsidRDefault="006C77B1" w:rsidP="006F76C2">
      <w:pPr>
        <w:pStyle w:val="af"/>
      </w:pPr>
      <w:r>
        <w:t>在斯坦福大学，招聘人员联系我，让我推荐机器学习学生毕业的人远远多于机器学习的毕业生。所以我认为需求远远没有被满足现在学习</w:t>
      </w:r>
      <w:r>
        <w:t>“</w:t>
      </w:r>
      <w:r>
        <w:t>机器学习</w:t>
      </w:r>
      <w:r>
        <w:t>”</w:t>
      </w:r>
      <w:r>
        <w:t>非常好，在这门课中，我希望能告诉你们很多机器学习的知识。</w:t>
      </w:r>
    </w:p>
    <w:p w14:paraId="774A9A2E" w14:textId="77777777" w:rsidR="006C77B1" w:rsidRDefault="006C77B1" w:rsidP="006F76C2">
      <w:pPr>
        <w:pStyle w:val="af"/>
      </w:pPr>
      <w:r>
        <w:t>在接下来的视频中，我们将开始给更正式的定义，什么是机器学习。然后我们会开始学</w:t>
      </w:r>
      <w:r>
        <w:lastRenderedPageBreak/>
        <w:t>习机器学习的主要问题和算法你会了解一些主要的机器学习的术语，并开始了解不同的算法，用哪种算法更合适。</w:t>
      </w:r>
    </w:p>
    <w:p w14:paraId="37284D2E" w14:textId="77777777" w:rsidR="006F76C2" w:rsidRDefault="006F76C2">
      <w:pPr>
        <w:widowControl/>
        <w:jc w:val="left"/>
        <w:rPr>
          <w:b/>
          <w:bCs/>
          <w:sz w:val="32"/>
          <w:szCs w:val="32"/>
        </w:rPr>
      </w:pPr>
      <w:bookmarkStart w:id="5" w:name="header-n37"/>
      <w:bookmarkEnd w:id="5"/>
      <w:r>
        <w:br w:type="page"/>
      </w:r>
    </w:p>
    <w:p w14:paraId="0409CF20" w14:textId="1999AA55" w:rsidR="006C77B1" w:rsidRDefault="006C77B1">
      <w:pPr>
        <w:pStyle w:val="3"/>
      </w:pPr>
      <w:bookmarkStart w:id="6" w:name="_Toc38636777"/>
      <w:r>
        <w:lastRenderedPageBreak/>
        <w:t xml:space="preserve">1.2 </w:t>
      </w:r>
      <w:r>
        <w:t>机器学习是什么？</w:t>
      </w:r>
      <w:bookmarkEnd w:id="6"/>
    </w:p>
    <w:p w14:paraId="075BAE35" w14:textId="77777777" w:rsidR="006C77B1" w:rsidRDefault="006C77B1" w:rsidP="006F76C2">
      <w:pPr>
        <w:pStyle w:val="af0"/>
      </w:pPr>
      <w:r>
        <w:t>参考视频</w:t>
      </w:r>
      <w:r>
        <w:t>: 1 - 2 - What is Machine Learning_ (7 min).</w:t>
      </w:r>
      <w:proofErr w:type="spellStart"/>
      <w:r>
        <w:t>mkv</w:t>
      </w:r>
      <w:proofErr w:type="spellEnd"/>
    </w:p>
    <w:p w14:paraId="6336E7D7" w14:textId="77777777" w:rsidR="006C77B1" w:rsidRDefault="006C77B1" w:rsidP="006F76C2">
      <w:pPr>
        <w:pStyle w:val="af"/>
      </w:pPr>
      <w:r>
        <w:t>机器学习是什么？在本视频中，我们会尝试着进行定义，同时让你懂得何时会使用机器学习。实际上，即使是在机器学习的专业人士中，也不存在一个被广泛认可的定义来准确定义机器学习是什么或不是什么，现在我将告诉你一些人们尝试定义的示例。第一个机器学习的定义来自于</w:t>
      </w:r>
      <w:r>
        <w:rPr>
          <w:b/>
        </w:rPr>
        <w:t>Arthur Samuel</w:t>
      </w:r>
      <w:r>
        <w:t>。他定义机器学习为，在进行特定编程的情况下，给予计算机学习能力的领域。</w:t>
      </w:r>
      <w:r>
        <w:rPr>
          <w:b/>
        </w:rPr>
        <w:t>Samuel</w:t>
      </w:r>
      <w:r>
        <w:t>的定义可以回溯到</w:t>
      </w:r>
      <w:r>
        <w:t>50</w:t>
      </w:r>
      <w:r>
        <w:t>年代，他编写了一个西洋棋程序。这程序神奇之处在于，编程者自己并不是个下棋高手。但因为他</w:t>
      </w:r>
      <w:proofErr w:type="gramStart"/>
      <w:r>
        <w:t>太</w:t>
      </w:r>
      <w:proofErr w:type="gramEnd"/>
      <w:r>
        <w:t>菜了，于是就通过编程，让西洋</w:t>
      </w:r>
      <w:proofErr w:type="gramStart"/>
      <w:r>
        <w:t>棋程序</w:t>
      </w:r>
      <w:proofErr w:type="gramEnd"/>
      <w:r>
        <w:t>自己跟自己下了上万盘棋。通过观察哪种布局（棋盘位置）会赢，哪种布局会输，久而久之，这西洋</w:t>
      </w:r>
      <w:proofErr w:type="gramStart"/>
      <w:r>
        <w:t>棋程序</w:t>
      </w:r>
      <w:proofErr w:type="gramEnd"/>
      <w:r>
        <w:t>明白了什么是好的布局，什么样是坏的布局。然后就牛逼大发了，程序通过学习后，玩西洋棋的水平超过了</w:t>
      </w:r>
      <w:r>
        <w:rPr>
          <w:b/>
        </w:rPr>
        <w:t>Samuel</w:t>
      </w:r>
      <w:r>
        <w:t>。这绝对是令人注目的成果。</w:t>
      </w:r>
    </w:p>
    <w:p w14:paraId="4C6912F9" w14:textId="77777777" w:rsidR="006C77B1" w:rsidRDefault="006C77B1" w:rsidP="006F76C2">
      <w:pPr>
        <w:pStyle w:val="af"/>
      </w:pPr>
      <w:r>
        <w:t>尽管编写者自己是个菜鸟，但因为计算机有着足够的耐心，去下上万盘的棋，没有人有这耐心去下这么多盘棋。通过这些练习，计算机获得无比丰富的经验，于是渐渐成为了比</w:t>
      </w:r>
      <w:r>
        <w:rPr>
          <w:b/>
        </w:rPr>
        <w:t>Samuel</w:t>
      </w:r>
      <w:r>
        <w:t>更厉害的西洋棋手。上述是个有点不正式的定义，也比较古老。另一个年代近一点的定义，由</w:t>
      </w:r>
      <w:r w:rsidRPr="00A26236">
        <w:rPr>
          <w:b/>
          <w:highlight w:val="yellow"/>
        </w:rPr>
        <w:t>Tom Mitchell</w:t>
      </w:r>
      <w:r w:rsidRPr="00A26236">
        <w:rPr>
          <w:highlight w:val="yellow"/>
        </w:rPr>
        <w:t>提出，来自卡内基梅隆大学，</w:t>
      </w:r>
      <w:r w:rsidRPr="00A26236">
        <w:rPr>
          <w:b/>
          <w:highlight w:val="yellow"/>
        </w:rPr>
        <w:t>Tom</w:t>
      </w:r>
      <w:r w:rsidRPr="00A26236">
        <w:rPr>
          <w:highlight w:val="yellow"/>
        </w:rPr>
        <w:t>定义的机器学习是，一个好的学习问题定义如下，他说，一个程序被认为能从经验</w:t>
      </w:r>
      <w:r w:rsidRPr="00A26236">
        <w:rPr>
          <w:b/>
          <w:highlight w:val="yellow"/>
        </w:rPr>
        <w:t>E</w:t>
      </w:r>
      <w:r w:rsidRPr="00A26236">
        <w:rPr>
          <w:highlight w:val="yellow"/>
        </w:rPr>
        <w:t>中学习，解决任务</w:t>
      </w:r>
      <w:r w:rsidRPr="00A26236">
        <w:rPr>
          <w:b/>
          <w:highlight w:val="yellow"/>
        </w:rPr>
        <w:t>T</w:t>
      </w:r>
      <w:r w:rsidRPr="00A26236">
        <w:rPr>
          <w:highlight w:val="yellow"/>
        </w:rPr>
        <w:t>，达到性能度量值</w:t>
      </w:r>
      <w:r w:rsidRPr="00A26236">
        <w:rPr>
          <w:b/>
          <w:highlight w:val="yellow"/>
        </w:rPr>
        <w:t>P</w:t>
      </w:r>
      <w:r w:rsidRPr="00A26236">
        <w:rPr>
          <w:highlight w:val="yellow"/>
        </w:rPr>
        <w:t>，当且仅当，有了经验</w:t>
      </w:r>
      <w:r w:rsidRPr="00A26236">
        <w:rPr>
          <w:b/>
          <w:highlight w:val="yellow"/>
        </w:rPr>
        <w:t>E</w:t>
      </w:r>
      <w:r w:rsidRPr="00A26236">
        <w:rPr>
          <w:highlight w:val="yellow"/>
        </w:rPr>
        <w:t>后，经过</w:t>
      </w:r>
      <w:r w:rsidRPr="00A26236">
        <w:rPr>
          <w:b/>
          <w:highlight w:val="yellow"/>
        </w:rPr>
        <w:t>P</w:t>
      </w:r>
      <w:r w:rsidRPr="00A26236">
        <w:rPr>
          <w:highlight w:val="yellow"/>
        </w:rPr>
        <w:t>评判，程序在处理</w:t>
      </w:r>
      <w:r w:rsidRPr="00A26236">
        <w:rPr>
          <w:highlight w:val="yellow"/>
        </w:rPr>
        <w:t>T</w:t>
      </w:r>
      <w:r w:rsidRPr="00A26236">
        <w:rPr>
          <w:highlight w:val="yellow"/>
        </w:rPr>
        <w:t>时的性能有所提升。我认为经验</w:t>
      </w:r>
      <w:r w:rsidRPr="00A26236">
        <w:rPr>
          <w:b/>
          <w:highlight w:val="yellow"/>
        </w:rPr>
        <w:t>E</w:t>
      </w:r>
      <w:r w:rsidRPr="00A26236">
        <w:rPr>
          <w:highlight w:val="yellow"/>
        </w:rPr>
        <w:t xml:space="preserve"> </w:t>
      </w:r>
      <w:r w:rsidRPr="00A26236">
        <w:rPr>
          <w:highlight w:val="yellow"/>
        </w:rPr>
        <w:t>就是程序上万次的自我练习的经验而任务</w:t>
      </w:r>
      <w:r w:rsidRPr="00A26236">
        <w:rPr>
          <w:b/>
          <w:highlight w:val="yellow"/>
        </w:rPr>
        <w:t>T</w:t>
      </w:r>
      <w:r w:rsidRPr="00A26236">
        <w:rPr>
          <w:highlight w:val="yellow"/>
        </w:rPr>
        <w:t xml:space="preserve"> </w:t>
      </w:r>
      <w:r w:rsidRPr="00A26236">
        <w:rPr>
          <w:highlight w:val="yellow"/>
        </w:rPr>
        <w:t>就是下棋。性能度量值</w:t>
      </w:r>
      <w:r w:rsidRPr="00A26236">
        <w:rPr>
          <w:b/>
          <w:highlight w:val="yellow"/>
        </w:rPr>
        <w:t>P</w:t>
      </w:r>
      <w:r w:rsidRPr="00A26236">
        <w:rPr>
          <w:highlight w:val="yellow"/>
        </w:rPr>
        <w:t>呢，就是它在与一些新的对手比赛时，赢得比赛的概率。</w:t>
      </w:r>
    </w:p>
    <w:p w14:paraId="7609BB90" w14:textId="77777777" w:rsidR="006C77B1" w:rsidRDefault="006C77B1" w:rsidP="006F76C2">
      <w:pPr>
        <w:pStyle w:val="af"/>
      </w:pPr>
      <w:r>
        <w:t>在这些视频中，除了我教你的内容以外，我偶尔会问你一个问题，确保你对内容有所理解。说曹操，曹操到，顶部是</w:t>
      </w:r>
      <w:r>
        <w:rPr>
          <w:b/>
        </w:rPr>
        <w:t>Tom Mitchell</w:t>
      </w:r>
      <w:r>
        <w:t>的机器学习的定义，我们假设您的电子邮件程序会观察收到的邮件是否被你标记为垃圾邮件。在这种</w:t>
      </w:r>
      <w:r>
        <w:rPr>
          <w:b/>
        </w:rPr>
        <w:t>Email</w:t>
      </w:r>
      <w:r>
        <w:t>客户端中，你点击</w:t>
      </w:r>
      <w:r>
        <w:t>“</w:t>
      </w:r>
      <w:r>
        <w:t>垃圾邮件</w:t>
      </w:r>
      <w:r>
        <w:t>”</w:t>
      </w:r>
      <w:r>
        <w:t>按钮，报告某些</w:t>
      </w:r>
      <w:r>
        <w:rPr>
          <w:b/>
        </w:rPr>
        <w:t>Email</w:t>
      </w:r>
      <w:r>
        <w:t>为垃圾邮件，不会影响别的邮件。</w:t>
      </w:r>
      <w:proofErr w:type="gramStart"/>
      <w:r>
        <w:t>基于被</w:t>
      </w:r>
      <w:proofErr w:type="gramEnd"/>
      <w:r>
        <w:t>标记为垃圾的邮件，您的电子邮件程序能更好地学习如何过滤垃圾邮件。请问，在这个设定中，任务</w:t>
      </w:r>
      <w:r>
        <w:rPr>
          <w:b/>
        </w:rPr>
        <w:t>T</w:t>
      </w:r>
      <w:r>
        <w:t>是什么？几秒钟后，该视频将暂停。当它暂停时，您可以使用鼠标，选择这四个单选按钮中的一个，让我知道这四个，你所认为正确的选项。它可能是性能度量值</w:t>
      </w:r>
      <w:r>
        <w:rPr>
          <w:b/>
        </w:rPr>
        <w:t>P</w:t>
      </w:r>
      <w:r>
        <w:t>。所以，以性能度量值</w:t>
      </w:r>
      <w:r>
        <w:rPr>
          <w:b/>
        </w:rPr>
        <w:t>P</w:t>
      </w:r>
      <w:r>
        <w:t>为标准，这个任务的性能，也就是这个任务</w:t>
      </w:r>
      <w:r>
        <w:t>T</w:t>
      </w:r>
      <w:r>
        <w:t>的系统性能，将在学习经验</w:t>
      </w:r>
      <w:r>
        <w:t>E</w:t>
      </w:r>
      <w:r>
        <w:t>后得到提高。</w:t>
      </w:r>
    </w:p>
    <w:p w14:paraId="6E6D6CBC" w14:textId="77777777" w:rsidR="006C77B1" w:rsidRDefault="006C77B1" w:rsidP="006F76C2">
      <w:pPr>
        <w:pStyle w:val="af"/>
      </w:pPr>
      <w:r>
        <w:t>本课中，我希望教你有关各种不同类型的学习算法。目前存在几种不同类型的学习算法。</w:t>
      </w:r>
      <w:r>
        <w:lastRenderedPageBreak/>
        <w:t>主要的两种类型被我们称之为监督学习和无监督学习。在接下来的几个视频中，我会给出这些术语的定义。这里简单说两句，监督学习这个想法是指，我们将教计算机如何去完成任务，而在无监督学习中，我们打算让它自己进行学习。如果对这两个术语仍一头雾水，请不要担心，在后面的两个视频中，我会具体介绍这两种学习算法。此外你将听到诸如，强化学习和推荐系统等各种术语。这些都是机器学习算法的一员，以后我们都将介绍到，但学习算法最常用两个类型就是监督学习、无监督学习。我会在接下来的两个视频中给出它们的定义。本课中，我们将花费最多的精力来讨论这两种学习算法。而另一个会花费大量时间的任务是了解应用学习算法的实用建议。</w:t>
      </w:r>
    </w:p>
    <w:p w14:paraId="76F15803" w14:textId="77777777" w:rsidR="006C77B1" w:rsidRDefault="006C77B1" w:rsidP="006F76C2">
      <w:pPr>
        <w:pStyle w:val="af"/>
      </w:pPr>
      <w:r>
        <w:t>我非常注重这部分内容，实际上，就这些内容而言我不知道还有哪所大学会介绍到。给你讲授学习算法就好像给你一套工具，相比于提供工具，可能更重要的，是教你如何使用这些工具。我喜欢把这比喻成学习当木匠。想象一下，某人教你如何成为一名木匠，说这是锤子，这是螺丝刀，锯子，祝你好运，再见。这种教法不好，不是吗？你拥有这些工具，但更重要的是，你要学会如何恰当地使用这些工具。会用与不会用的人之间，存在着鸿沟。尤其是知道如何使用这些机器学习算法的，与那些不知道如何使用的人。在硅谷我住的地方，当我走访不同的公司，即使是最顶尖的公司，很多时候我都看到人们试图将机器学习算法应用于某些问题。有时他们甚至已经为此花了六个月之久。但当我看着他们所忙碌的事情时，我想说，哎呀，我本来可以在六个月前就告诉他们，他们应该采取一种学习算法，稍加修改进行使用，然后成功的机会绝对会高得多所以在本课中，我们要花很多时间来探讨，如果你真的试图开发机器学习系统，探讨如何做出最好的实践类型决策，才能决定你的方式来构建你的系统，这样做的话，当你运用学习算法时，就不太容易变成那些为寻找一个解决方案花费</w:t>
      </w:r>
      <w:r>
        <w:t>6</w:t>
      </w:r>
      <w:r>
        <w:t>个月之久的人们的中一员。他们可能已经有了大体的框架，只是没法正确的工作于是这就浪费了六个月的时间。所以我会花很多时间来教你这些机器学习、人工智能的最佳实践以及如何让它们工作，我们该如何去做，硅谷和世界各地最优秀的人是怎样做的。我希望能帮你成为最优秀的人才，通过了解如何设计和构建机器学习和人工智能系统。</w:t>
      </w:r>
    </w:p>
    <w:p w14:paraId="23CA64B3" w14:textId="77777777" w:rsidR="006C77B1" w:rsidRDefault="006C77B1" w:rsidP="006F76C2">
      <w:pPr>
        <w:pStyle w:val="af"/>
      </w:pPr>
      <w:r>
        <w:t>这就是机器学习，这些都是我希望讲授的主题。在下一个视频里，我会定义什么是监督学习，什么是无监督学习。此外，探讨何时使用二者。</w:t>
      </w:r>
    </w:p>
    <w:p w14:paraId="16DCC255" w14:textId="77777777" w:rsidR="006F76C2" w:rsidRDefault="006F76C2">
      <w:pPr>
        <w:widowControl/>
        <w:jc w:val="left"/>
        <w:rPr>
          <w:b/>
          <w:bCs/>
          <w:sz w:val="32"/>
          <w:szCs w:val="32"/>
        </w:rPr>
      </w:pPr>
      <w:bookmarkStart w:id="7" w:name="header-n52"/>
      <w:bookmarkEnd w:id="7"/>
      <w:r>
        <w:br w:type="page"/>
      </w:r>
    </w:p>
    <w:p w14:paraId="2685F960" w14:textId="0D3A7665" w:rsidR="006C77B1" w:rsidRDefault="006C77B1">
      <w:pPr>
        <w:pStyle w:val="3"/>
      </w:pPr>
      <w:bookmarkStart w:id="8" w:name="_Toc38636778"/>
      <w:r>
        <w:lastRenderedPageBreak/>
        <w:t xml:space="preserve">1.3 </w:t>
      </w:r>
      <w:r>
        <w:t>监督学习</w:t>
      </w:r>
      <w:bookmarkEnd w:id="8"/>
    </w:p>
    <w:p w14:paraId="7CBCA340" w14:textId="77777777" w:rsidR="006C77B1" w:rsidRDefault="006C77B1" w:rsidP="006F76C2">
      <w:pPr>
        <w:pStyle w:val="af0"/>
      </w:pPr>
      <w:r>
        <w:t>参考视频</w:t>
      </w:r>
      <w:r>
        <w:t>: 1 - 3 - Supervised Learning (12 min).</w:t>
      </w:r>
      <w:proofErr w:type="spellStart"/>
      <w:r>
        <w:t>mkv</w:t>
      </w:r>
      <w:proofErr w:type="spellEnd"/>
    </w:p>
    <w:p w14:paraId="6BCFC41C" w14:textId="77777777" w:rsidR="006C77B1" w:rsidRDefault="006C77B1" w:rsidP="006F76C2">
      <w:pPr>
        <w:pStyle w:val="af"/>
      </w:pPr>
      <w:r>
        <w:t>在这段视频中，我要定义可能是最常见一种机器学习问题：那就是监督学习。我将在后面正式定义监督学习。</w:t>
      </w:r>
    </w:p>
    <w:p w14:paraId="1CA35BBD" w14:textId="77777777" w:rsidR="006C77B1" w:rsidRDefault="006C77B1" w:rsidP="006F76C2">
      <w:pPr>
        <w:pStyle w:val="af"/>
      </w:pPr>
      <w:r>
        <w:t>我们用一个例子介绍什么是监督学习把正式的定义放在后面介绍。假如说你想预测房价。</w:t>
      </w:r>
    </w:p>
    <w:p w14:paraId="420314FC" w14:textId="77777777" w:rsidR="006C77B1" w:rsidRDefault="006C77B1" w:rsidP="006F76C2">
      <w:pPr>
        <w:pStyle w:val="af"/>
      </w:pPr>
      <w:r>
        <w:t>前阵子，一个学生从</w:t>
      </w:r>
      <w:proofErr w:type="gramStart"/>
      <w:r>
        <w:t>波特兰俄勒冈州</w:t>
      </w:r>
      <w:proofErr w:type="gramEnd"/>
      <w:r>
        <w:t>的研究所收集了一些房价的数据。你把这些数据画出来，看起来是这个样子：横轴表示房子的面积，单位是平方英尺，纵轴表示房价，单位是千美元。那基于这组数据，假如你有一个朋友，他有一套</w:t>
      </w:r>
      <w:r>
        <w:t>750</w:t>
      </w:r>
      <w:r>
        <w:t>平方英尺房子，现在他希望把房子卖掉，他想知道这房子能卖多少钱。</w:t>
      </w:r>
    </w:p>
    <w:p w14:paraId="0B48F1A6" w14:textId="77777777" w:rsidR="006C77B1" w:rsidRDefault="006C77B1" w:rsidP="006F76C2">
      <w:pPr>
        <w:pStyle w:val="af"/>
      </w:pPr>
      <w:r>
        <w:t>那么关于这个问题，机器学习算法将会怎么帮助你呢？</w:t>
      </w:r>
    </w:p>
    <w:p w14:paraId="086B2894" w14:textId="77777777" w:rsidR="006C77B1" w:rsidRDefault="006C77B1" w:rsidP="006F76C2">
      <w:pPr>
        <w:pStyle w:val="af"/>
      </w:pPr>
      <w:r>
        <w:rPr>
          <w:noProof/>
        </w:rPr>
        <w:drawing>
          <wp:inline distT="0" distB="0" distL="0" distR="0" wp14:anchorId="411631CC" wp14:editId="0809CA24">
            <wp:extent cx="4305300" cy="2500630"/>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d99281dfc992452c9d32e022ce71161.png"/>
                    <pic:cNvPicPr>
                      <a:picLocks noChangeAspect="1" noChangeArrowheads="1"/>
                    </pic:cNvPicPr>
                  </pic:nvPicPr>
                  <pic:blipFill>
                    <a:blip r:embed="rId24"/>
                    <a:stretch>
                      <a:fillRect/>
                    </a:stretch>
                  </pic:blipFill>
                  <pic:spPr bwMode="auto">
                    <a:xfrm>
                      <a:off x="0" y="0"/>
                      <a:ext cx="4305300" cy="2500630"/>
                    </a:xfrm>
                    <a:prstGeom prst="rect">
                      <a:avLst/>
                    </a:prstGeom>
                    <a:noFill/>
                    <a:ln w="9525">
                      <a:noFill/>
                      <a:headEnd/>
                      <a:tailEnd/>
                    </a:ln>
                  </pic:spPr>
                </pic:pic>
              </a:graphicData>
            </a:graphic>
          </wp:inline>
        </w:drawing>
      </w:r>
    </w:p>
    <w:p w14:paraId="32F7F689" w14:textId="77777777" w:rsidR="006C77B1" w:rsidRDefault="006C77B1" w:rsidP="006F76C2">
      <w:pPr>
        <w:pStyle w:val="af"/>
      </w:pPr>
      <w:r>
        <w:t>我们应用学习算法，可以在这组数据中画一条直线，或者换句话说，拟合一条直线，根据这条线我们可以推测出，这套房子可能卖</w:t>
      </w:r>
      <m:oMath>
        <m:r>
          <w:rPr>
            <w:rFonts w:ascii="Cambria Math" w:hAnsi="Cambria Math"/>
          </w:rPr>
          <m:t>$150,000</m:t>
        </m:r>
      </m:oMath>
      <w:r>
        <w:t>，当然这不是唯一的算法。可能还有更好的，比如我们不用直线拟合这些数据，用二次方程去拟合可能效果会更好。根据二次方程的曲线，我们可以从这个点推测出，这套房子能卖接近</w:t>
      </w:r>
      <m:oMath>
        <m:r>
          <w:rPr>
            <w:rFonts w:ascii="Cambria Math" w:hAnsi="Cambria Math"/>
          </w:rPr>
          <m:t>$200,000</m:t>
        </m:r>
      </m:oMath>
      <w:r>
        <w:t>。稍后我们将讨论如何选择学习算法，如何决定用直线还是二次方程来拟合。两个方案中有一个能让你朋友的房子出售得更合理。这些都是学习算法里面很好的例子。以上就是监督学习的例子。</w:t>
      </w:r>
    </w:p>
    <w:p w14:paraId="6DB9B497" w14:textId="77777777" w:rsidR="006C77B1" w:rsidRDefault="006C77B1" w:rsidP="006F76C2">
      <w:pPr>
        <w:pStyle w:val="af"/>
      </w:pPr>
      <w:r>
        <w:t>可以看出，监督学习指的就是我们给学习算法一个数据集。这个数据集由</w:t>
      </w:r>
      <w:r>
        <w:t>“</w:t>
      </w:r>
      <w:r>
        <w:t>正确答案</w:t>
      </w:r>
      <w:r>
        <w:t>”</w:t>
      </w:r>
      <w:r>
        <w:t>组成。在房价的例子中，我们给了一系列房子的数据，我们给定数据集中每个样本的正确价格，即它们实际的售价然后运用学习算法，算出更多的正确答案。比如你朋友那个新房子的价格。</w:t>
      </w:r>
      <w:r>
        <w:lastRenderedPageBreak/>
        <w:t>用术语来讲，这叫做回归问题。我们试着推测出一个连续值的结果，即房子的价格。</w:t>
      </w:r>
    </w:p>
    <w:p w14:paraId="0852085C" w14:textId="77777777" w:rsidR="006C77B1" w:rsidRDefault="006C77B1" w:rsidP="006F76C2">
      <w:pPr>
        <w:pStyle w:val="af"/>
      </w:pPr>
      <w:r>
        <w:t>一般房子的价格会记到美分，所以房价实际上是一系列离散的值，但是我们通常又把房价看成实数，看成是标量，所以又把它看成一个连续的数值。</w:t>
      </w:r>
    </w:p>
    <w:p w14:paraId="4E175C81" w14:textId="77777777" w:rsidR="006C77B1" w:rsidRDefault="006C77B1" w:rsidP="006F76C2">
      <w:pPr>
        <w:pStyle w:val="af"/>
      </w:pPr>
      <w:r>
        <w:t>回归这个词的意思是，我们在试着推测出这一系列连续值属性。</w:t>
      </w:r>
    </w:p>
    <w:p w14:paraId="7144ABB5" w14:textId="77777777" w:rsidR="006C77B1" w:rsidRDefault="006C77B1" w:rsidP="006F76C2">
      <w:pPr>
        <w:pStyle w:val="af"/>
      </w:pPr>
      <w:r>
        <w:t>我再举另外一个监督学习的例子。我和一些朋友之前研究过这个。假设说你想通过查看病历来推测乳腺癌良性与否，假如有人检测出乳腺肿瘤，恶性肿瘤有害并且十分危险，而良性的肿瘤危害就没那么大，所以人们显然会很在意这个问题。</w:t>
      </w:r>
    </w:p>
    <w:p w14:paraId="727C3FB4" w14:textId="77777777" w:rsidR="006C77B1" w:rsidRDefault="006C77B1" w:rsidP="006F76C2">
      <w:pPr>
        <w:pStyle w:val="af"/>
      </w:pPr>
      <w:r>
        <w:rPr>
          <w:noProof/>
        </w:rPr>
        <w:drawing>
          <wp:inline distT="0" distB="0" distL="0" distR="0" wp14:anchorId="744DB828" wp14:editId="3802A8E2">
            <wp:extent cx="4102100" cy="2052320"/>
            <wp:effectExtent l="0" t="0" r="0" b="5080"/>
            <wp:docPr id="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f80108ebbb6707d39b7a6da4d2a7a4e.png"/>
                    <pic:cNvPicPr>
                      <a:picLocks noChangeAspect="1" noChangeArrowheads="1"/>
                    </pic:cNvPicPr>
                  </pic:nvPicPr>
                  <pic:blipFill>
                    <a:blip r:embed="rId25"/>
                    <a:stretch>
                      <a:fillRect/>
                    </a:stretch>
                  </pic:blipFill>
                  <pic:spPr bwMode="auto">
                    <a:xfrm>
                      <a:off x="0" y="0"/>
                      <a:ext cx="4102100" cy="2052320"/>
                    </a:xfrm>
                    <a:prstGeom prst="rect">
                      <a:avLst/>
                    </a:prstGeom>
                    <a:noFill/>
                    <a:ln w="9525">
                      <a:noFill/>
                      <a:headEnd/>
                      <a:tailEnd/>
                    </a:ln>
                  </pic:spPr>
                </pic:pic>
              </a:graphicData>
            </a:graphic>
          </wp:inline>
        </w:drawing>
      </w:r>
    </w:p>
    <w:p w14:paraId="046ADF18" w14:textId="77777777" w:rsidR="006C77B1" w:rsidRDefault="006C77B1" w:rsidP="006F76C2">
      <w:pPr>
        <w:pStyle w:val="af"/>
      </w:pPr>
      <w:r>
        <w:t>让我们来看一组数据：这个数据集中，横轴表示肿瘤的大小，纵轴上，我标出</w:t>
      </w:r>
      <w:r>
        <w:t>1</w:t>
      </w:r>
      <w:r>
        <w:t>和</w:t>
      </w:r>
      <w:r>
        <w:t>0</w:t>
      </w:r>
      <w:r>
        <w:t>表示是或者不是恶性肿瘤。我们之前见过的肿瘤，如果是恶性则记为</w:t>
      </w:r>
      <w:r>
        <w:t>1</w:t>
      </w:r>
      <w:r>
        <w:t>，不是恶性，或者说良性记为</w:t>
      </w:r>
      <w:r>
        <w:t>0</w:t>
      </w:r>
      <w:r>
        <w:t>。</w:t>
      </w:r>
    </w:p>
    <w:p w14:paraId="12FD4A2D" w14:textId="77777777" w:rsidR="006C77B1" w:rsidRDefault="006C77B1" w:rsidP="006F76C2">
      <w:pPr>
        <w:pStyle w:val="af"/>
      </w:pPr>
      <w:r>
        <w:t>我有</w:t>
      </w:r>
      <w:r>
        <w:t>5</w:t>
      </w:r>
      <w:r>
        <w:t>个良性肿瘤样本，在</w:t>
      </w:r>
      <w:r>
        <w:t>1</w:t>
      </w:r>
      <w:r>
        <w:t>的位置有</w:t>
      </w:r>
      <w:r>
        <w:t>5</w:t>
      </w:r>
      <w:r>
        <w:t>个恶性肿瘤样本。现在我们有一个朋友很不幸检查出乳腺肿瘤。假设说她的肿瘤大概这么大，那么机器学习的问题就在于，你能否估算出肿瘤是恶性的或是良性的概率。用术语来讲，这是一个分类问题。</w:t>
      </w:r>
    </w:p>
    <w:p w14:paraId="1A136B81" w14:textId="77777777" w:rsidR="006C77B1" w:rsidRDefault="006C77B1" w:rsidP="006F76C2">
      <w:pPr>
        <w:pStyle w:val="af"/>
      </w:pPr>
      <w:r>
        <w:t>分类指的是，我们试着推测出离散的输出值：</w:t>
      </w:r>
      <w:r>
        <w:t>0</w:t>
      </w:r>
      <w:r>
        <w:t>或</w:t>
      </w:r>
      <w:r>
        <w:t>1</w:t>
      </w:r>
      <w:r>
        <w:t>良性或恶性，而事实上在分类问题中，输出可能不止两个值。比如说可能有三种乳腺癌，所以你希望预测离散输出</w:t>
      </w:r>
      <w:r>
        <w:t>0</w:t>
      </w:r>
      <w:r>
        <w:t>、</w:t>
      </w:r>
      <w:r>
        <w:t>1</w:t>
      </w:r>
      <w:r>
        <w:t>、</w:t>
      </w:r>
      <w:r>
        <w:t>2</w:t>
      </w:r>
      <w:r>
        <w:t>、</w:t>
      </w:r>
      <w:r>
        <w:t>3</w:t>
      </w:r>
      <w:r>
        <w:t>。</w:t>
      </w:r>
      <w:r>
        <w:t xml:space="preserve">0 </w:t>
      </w:r>
      <w:r>
        <w:t>代表良性，</w:t>
      </w:r>
      <w:r>
        <w:t xml:space="preserve">1 </w:t>
      </w:r>
      <w:r>
        <w:t>表示第</w:t>
      </w:r>
      <w:r>
        <w:t>1</w:t>
      </w:r>
      <w:r>
        <w:t>类乳腺癌，</w:t>
      </w:r>
      <w:r>
        <w:t>2</w:t>
      </w:r>
      <w:r>
        <w:t>表示第</w:t>
      </w:r>
      <w:r>
        <w:t>2</w:t>
      </w:r>
      <w:r>
        <w:t>类癌症，</w:t>
      </w:r>
      <w:r>
        <w:t>3</w:t>
      </w:r>
      <w:r>
        <w:t>表示第</w:t>
      </w:r>
      <w:r>
        <w:t>3</w:t>
      </w:r>
      <w:r>
        <w:t>类，但这也是分类问题。</w:t>
      </w:r>
    </w:p>
    <w:p w14:paraId="760FEE74" w14:textId="77777777" w:rsidR="006C77B1" w:rsidRDefault="006C77B1" w:rsidP="006F76C2">
      <w:pPr>
        <w:pStyle w:val="af"/>
      </w:pPr>
      <w:r>
        <w:t>因为这几个离散的输出分别对应良性，第一类第二类或者第三类癌症，在分类问题中我们可以用另一种方式绘制这些数据点。</w:t>
      </w:r>
    </w:p>
    <w:p w14:paraId="5C3BD9FD" w14:textId="77777777" w:rsidR="006C77B1" w:rsidRDefault="006C77B1" w:rsidP="006F76C2">
      <w:pPr>
        <w:pStyle w:val="af"/>
      </w:pPr>
      <w:r>
        <w:t>现在我用不同的符号来表示这些数据。既然我们把肿瘤的尺寸</w:t>
      </w:r>
      <w:proofErr w:type="gramStart"/>
      <w:r>
        <w:t>看做</w:t>
      </w:r>
      <w:proofErr w:type="gramEnd"/>
      <w:r>
        <w:t>区分恶性或良性的特征，那么我可以这么画，我用不同的符号来表示良性和恶性肿瘤。或者说是负样本和正样本现在我们不全部画</w:t>
      </w:r>
      <w:r>
        <w:rPr>
          <w:b/>
        </w:rPr>
        <w:t>X</w:t>
      </w:r>
      <w:r>
        <w:t>，良性的肿瘤改成用</w:t>
      </w:r>
      <w:r>
        <w:t xml:space="preserve"> </w:t>
      </w:r>
      <w:r>
        <w:rPr>
          <w:b/>
        </w:rPr>
        <w:t>O</w:t>
      </w:r>
      <w:r>
        <w:t xml:space="preserve"> </w:t>
      </w:r>
      <w:r>
        <w:t>表示，恶性的继续用</w:t>
      </w:r>
      <w:r>
        <w:t xml:space="preserve"> </w:t>
      </w:r>
      <w:r>
        <w:rPr>
          <w:b/>
        </w:rPr>
        <w:t>X</w:t>
      </w:r>
      <w:r>
        <w:t xml:space="preserve"> </w:t>
      </w:r>
      <w:r>
        <w:t>表示。来预测肿瘤的恶</w:t>
      </w:r>
      <w:r>
        <w:lastRenderedPageBreak/>
        <w:t>性与否。</w:t>
      </w:r>
    </w:p>
    <w:p w14:paraId="7F26B6DE" w14:textId="77777777" w:rsidR="006C77B1" w:rsidRDefault="006C77B1" w:rsidP="006F76C2">
      <w:pPr>
        <w:pStyle w:val="af"/>
      </w:pPr>
      <w:r>
        <w:t>在其它一些机器学习问题中，可能会遇到不止一种特征。举个例子，我们不仅知道肿瘤的尺寸，还知道对应患者的年龄。在其他机器学习问题中，我们通常有更多的特征，我朋友研究这个问题时，通常采用这些特征，比如肿块密度，肿瘤细胞尺寸的一致性和形状的一致性等等，还有一些其他的特征。这就是我们即将学到最有趣的学习算法之一。</w:t>
      </w:r>
    </w:p>
    <w:p w14:paraId="0B425B70" w14:textId="77777777" w:rsidR="006C77B1" w:rsidRDefault="006C77B1" w:rsidP="006F76C2">
      <w:pPr>
        <w:pStyle w:val="af"/>
      </w:pPr>
      <w:r>
        <w:t>那种算法不仅能处理</w:t>
      </w:r>
      <w:r>
        <w:t>2</w:t>
      </w:r>
      <w:r>
        <w:t>种</w:t>
      </w:r>
      <w:r>
        <w:t>3</w:t>
      </w:r>
      <w:r>
        <w:t>种或</w:t>
      </w:r>
      <w:r>
        <w:t>5</w:t>
      </w:r>
      <w:r>
        <w:t>种特征，即使有无限多种特征都可以处理。</w:t>
      </w:r>
    </w:p>
    <w:p w14:paraId="0BBA83AD" w14:textId="77777777" w:rsidR="006C77B1" w:rsidRDefault="006C77B1" w:rsidP="006F76C2">
      <w:r>
        <w:rPr>
          <w:noProof/>
        </w:rPr>
        <w:drawing>
          <wp:inline distT="0" distB="0" distL="0" distR="0" wp14:anchorId="3D0277A6" wp14:editId="10EADF74">
            <wp:extent cx="4705350" cy="1701800"/>
            <wp:effectExtent l="0" t="0" r="0" b="0"/>
            <wp:docPr id="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34fa10153f223aa955d6717663a9f91.png"/>
                    <pic:cNvPicPr>
                      <a:picLocks noChangeAspect="1" noChangeArrowheads="1"/>
                    </pic:cNvPicPr>
                  </pic:nvPicPr>
                  <pic:blipFill rotWithShape="1">
                    <a:blip r:embed="rId26"/>
                    <a:srcRect t="14859"/>
                    <a:stretch/>
                  </pic:blipFill>
                  <pic:spPr bwMode="auto">
                    <a:xfrm>
                      <a:off x="0" y="0"/>
                      <a:ext cx="4705350" cy="1701800"/>
                    </a:xfrm>
                    <a:prstGeom prst="rect">
                      <a:avLst/>
                    </a:prstGeom>
                    <a:noFill/>
                    <a:ln>
                      <a:noFill/>
                    </a:ln>
                    <a:extLst>
                      <a:ext uri="{53640926-AAD7-44D8-BBD7-CCE9431645EC}">
                        <a14:shadowObscured xmlns:a14="http://schemas.microsoft.com/office/drawing/2010/main"/>
                      </a:ext>
                    </a:extLst>
                  </pic:spPr>
                </pic:pic>
              </a:graphicData>
            </a:graphic>
          </wp:inline>
        </w:drawing>
      </w:r>
    </w:p>
    <w:p w14:paraId="56DE75C8" w14:textId="27931A11" w:rsidR="006C77B1" w:rsidRDefault="006C77B1" w:rsidP="006F76C2">
      <w:pPr>
        <w:pStyle w:val="af"/>
      </w:pPr>
      <w:r>
        <w:t>上图中，我列举了总共</w:t>
      </w:r>
      <w:r>
        <w:t>5</w:t>
      </w:r>
      <w:r>
        <w:t>种不同的特征，坐标轴上的两种和右边的</w:t>
      </w:r>
      <w:r>
        <w:t>3</w:t>
      </w:r>
      <w:r>
        <w:t>种，但是在一些学习问题中，你希望</w:t>
      </w:r>
      <w:proofErr w:type="gramStart"/>
      <w:r>
        <w:t>不</w:t>
      </w:r>
      <w:proofErr w:type="gramEnd"/>
      <w:r>
        <w:t>只用</w:t>
      </w:r>
      <w:r>
        <w:t>3</w:t>
      </w:r>
      <w:r>
        <w:t>种或</w:t>
      </w:r>
      <w:r>
        <w:t>5</w:t>
      </w:r>
      <w:r>
        <w:t>种特征。相反，你想用无限多种特征，好让你的算法可以利用大量的特征，或者说线索来做推测。那你怎么处理无限多个特征，甚至怎么存储这些特征都存在问题，</w:t>
      </w:r>
      <w:proofErr w:type="gramStart"/>
      <w:r>
        <w:t>你电脑</w:t>
      </w:r>
      <w:proofErr w:type="gramEnd"/>
      <w:r>
        <w:t>的内存肯定不够用。</w:t>
      </w:r>
      <w:r>
        <w:rPr>
          <w:b/>
        </w:rPr>
        <w:t>我们以后会讲一个算法，</w:t>
      </w:r>
      <w:proofErr w:type="gramStart"/>
      <w:r>
        <w:rPr>
          <w:b/>
        </w:rPr>
        <w:t>叫支持</w:t>
      </w:r>
      <w:proofErr w:type="gramEnd"/>
      <w:r>
        <w:rPr>
          <w:b/>
        </w:rPr>
        <w:t>向量机，里面有一个巧妙的数学技巧，能让计算机处理无限多个特征。</w:t>
      </w:r>
      <w:r>
        <w:t>想象一下，我没有写下</w:t>
      </w:r>
      <w:r w:rsidR="00A26236">
        <w:rPr>
          <w:rFonts w:hint="eastAsia"/>
        </w:rPr>
        <w:t>图中</w:t>
      </w:r>
      <w:r w:rsidR="00EE5F8C">
        <w:rPr>
          <w:rFonts w:hint="eastAsia"/>
        </w:rPr>
        <w:t>坐标系中的</w:t>
      </w:r>
      <w:r>
        <w:t>两种和右边的三种特征，而是在一个无限长的列表里面，</w:t>
      </w:r>
      <w:proofErr w:type="gramStart"/>
      <w:r>
        <w:t>一直写一直写</w:t>
      </w:r>
      <w:proofErr w:type="gramEnd"/>
      <w:r>
        <w:t>不停的写，写下无限多个特征，事实上，我们能用算法来处理它们。</w:t>
      </w:r>
    </w:p>
    <w:p w14:paraId="2F596F25" w14:textId="77777777" w:rsidR="006C77B1" w:rsidRDefault="006C77B1" w:rsidP="006F76C2">
      <w:pPr>
        <w:pStyle w:val="af"/>
      </w:pPr>
      <w:r>
        <w:t>现在来回顾一下，这节课我们介绍了监督学习。其基本思想是，我们数据集中的每个样本都有相应的</w:t>
      </w:r>
      <w:r>
        <w:t>“</w:t>
      </w:r>
      <w:r>
        <w:t>正确答案</w:t>
      </w:r>
      <w:r>
        <w:t>”</w:t>
      </w:r>
      <w:r>
        <w:t>。再根据这些样本</w:t>
      </w:r>
      <w:proofErr w:type="gramStart"/>
      <w:r>
        <w:t>作出</w:t>
      </w:r>
      <w:proofErr w:type="gramEnd"/>
      <w:r>
        <w:t>预测，就像房子和肿瘤的例子中做的那样。我们还介绍了回归问题，即通过回归来推出一个连续的输出，之后我们介绍了分类问题，其目标是推出一组离散的结果。</w:t>
      </w:r>
    </w:p>
    <w:p w14:paraId="1509B117" w14:textId="77777777" w:rsidR="006C77B1" w:rsidRDefault="006C77B1" w:rsidP="006F76C2">
      <w:pPr>
        <w:pStyle w:val="af"/>
      </w:pPr>
      <w:r>
        <w:t>现在来个小测验：假设你经营着一家公司，你想开发学习算法来处理这两个问题：</w:t>
      </w:r>
    </w:p>
    <w:p w14:paraId="2FDB803F" w14:textId="486B8FF8" w:rsidR="006C77B1" w:rsidRDefault="006C77B1" w:rsidP="002A2538">
      <w:pPr>
        <w:pStyle w:val="af"/>
        <w:numPr>
          <w:ilvl w:val="0"/>
          <w:numId w:val="8"/>
        </w:numPr>
        <w:ind w:firstLineChars="0"/>
      </w:pPr>
      <w:r>
        <w:t>你有一大批同样的货物，想象一下，你有上千件一模一样的货物等待出售，这时你想预测接下来的三个月能卖多少件？</w:t>
      </w:r>
    </w:p>
    <w:p w14:paraId="12D3AFE8" w14:textId="4B4BE611" w:rsidR="006C77B1" w:rsidRDefault="006C77B1" w:rsidP="002A2538">
      <w:pPr>
        <w:pStyle w:val="af"/>
        <w:numPr>
          <w:ilvl w:val="0"/>
          <w:numId w:val="8"/>
        </w:numPr>
        <w:ind w:firstLineChars="0"/>
      </w:pPr>
      <w:r>
        <w:t>你有许多客户，这时你想写一个软件来检验每一个用户的账户。对于每一个账户，你要判断它们是否曾经被盗过？</w:t>
      </w:r>
    </w:p>
    <w:p w14:paraId="5E10018A" w14:textId="77777777" w:rsidR="006C77B1" w:rsidRDefault="006C77B1" w:rsidP="006F76C2">
      <w:pPr>
        <w:pStyle w:val="af"/>
      </w:pPr>
      <w:r>
        <w:t>那这两个问题，它们属于分类问题、还是回归问题</w:t>
      </w:r>
      <w:r>
        <w:t>?</w:t>
      </w:r>
    </w:p>
    <w:p w14:paraId="2717F60F" w14:textId="77777777" w:rsidR="006C77B1" w:rsidRDefault="006C77B1" w:rsidP="006F76C2">
      <w:pPr>
        <w:pStyle w:val="af"/>
      </w:pPr>
      <w:r>
        <w:t>问题一是一</w:t>
      </w:r>
      <w:proofErr w:type="gramStart"/>
      <w:r>
        <w:t>个</w:t>
      </w:r>
      <w:proofErr w:type="gramEnd"/>
      <w:r>
        <w:t>回归问题，因为你知道，如果我有数千件货物，我会把它看成一个实数，</w:t>
      </w:r>
      <w:r>
        <w:lastRenderedPageBreak/>
        <w:t>一个连续的值。因此卖出的物品数，也是一个连续的值。</w:t>
      </w:r>
    </w:p>
    <w:p w14:paraId="5D4758A4" w14:textId="77777777" w:rsidR="006C77B1" w:rsidRDefault="006C77B1" w:rsidP="006F76C2">
      <w:pPr>
        <w:pStyle w:val="af"/>
      </w:pPr>
      <w:r>
        <w:t>问题二是一个分类问题，因为我会把预测的值，用</w:t>
      </w:r>
      <w:r>
        <w:t xml:space="preserve"> 0 </w:t>
      </w:r>
      <w:r>
        <w:t>来表示账户未被盗，用</w:t>
      </w:r>
      <w:r>
        <w:t xml:space="preserve"> 1 </w:t>
      </w:r>
      <w:r>
        <w:t>表示账户曾经被盗过。所以我们根据账号是否被盗过，把它们定为</w:t>
      </w:r>
      <w:r>
        <w:t xml:space="preserve">0 </w:t>
      </w:r>
      <w:r>
        <w:t>或</w:t>
      </w:r>
      <w:r>
        <w:t xml:space="preserve"> 1</w:t>
      </w:r>
      <w:r>
        <w:t>，然后用算法推测一个账号是</w:t>
      </w:r>
      <w:r>
        <w:t xml:space="preserve"> 0 </w:t>
      </w:r>
      <w:r>
        <w:t>还是</w:t>
      </w:r>
      <w:r>
        <w:t xml:space="preserve"> 1</w:t>
      </w:r>
      <w:r>
        <w:t>，因为只有少数的离散值，所以我把它归为分类问题。</w:t>
      </w:r>
    </w:p>
    <w:p w14:paraId="15207874" w14:textId="77777777" w:rsidR="006C77B1" w:rsidRDefault="006C77B1" w:rsidP="006F76C2">
      <w:pPr>
        <w:pStyle w:val="af"/>
      </w:pPr>
      <w:r>
        <w:t>以上就是监督学习的内容。</w:t>
      </w:r>
    </w:p>
    <w:p w14:paraId="1F8F8E09" w14:textId="77777777" w:rsidR="006F76C2" w:rsidRDefault="006F76C2">
      <w:pPr>
        <w:widowControl/>
        <w:jc w:val="left"/>
        <w:rPr>
          <w:b/>
          <w:bCs/>
          <w:sz w:val="32"/>
          <w:szCs w:val="32"/>
        </w:rPr>
      </w:pPr>
      <w:bookmarkStart w:id="9" w:name="header-n114"/>
      <w:bookmarkEnd w:id="9"/>
      <w:r>
        <w:br w:type="page"/>
      </w:r>
    </w:p>
    <w:p w14:paraId="19B9AAB2" w14:textId="4F202746" w:rsidR="006C77B1" w:rsidRDefault="006C77B1">
      <w:pPr>
        <w:pStyle w:val="3"/>
      </w:pPr>
      <w:bookmarkStart w:id="10" w:name="_Toc38636779"/>
      <w:r>
        <w:lastRenderedPageBreak/>
        <w:t xml:space="preserve">1.4 </w:t>
      </w:r>
      <w:r>
        <w:t>无监督学习</w:t>
      </w:r>
      <w:bookmarkEnd w:id="10"/>
    </w:p>
    <w:p w14:paraId="02D63D1E" w14:textId="77777777" w:rsidR="006C77B1" w:rsidRDefault="006C77B1" w:rsidP="006F76C2">
      <w:pPr>
        <w:pStyle w:val="af0"/>
      </w:pPr>
      <w:r>
        <w:t>参考视频</w:t>
      </w:r>
      <w:r>
        <w:t>: 1 - 4 - Unsupervised Learning (14 min).</w:t>
      </w:r>
      <w:proofErr w:type="spellStart"/>
      <w:r>
        <w:t>mkv</w:t>
      </w:r>
      <w:proofErr w:type="spellEnd"/>
    </w:p>
    <w:p w14:paraId="6FF36231" w14:textId="77777777" w:rsidR="006C77B1" w:rsidRDefault="006C77B1" w:rsidP="006F76C2">
      <w:pPr>
        <w:pStyle w:val="af"/>
      </w:pPr>
      <w:r>
        <w:t>本次视频中，我们将介绍第二种主要的机器学习问题。叫做无监督学习。</w:t>
      </w:r>
    </w:p>
    <w:p w14:paraId="2503FF3A" w14:textId="24FDBBF0" w:rsidR="006C77B1" w:rsidRDefault="006C77B1" w:rsidP="006F76C2">
      <w:pPr>
        <w:pStyle w:val="af"/>
      </w:pPr>
      <w:r>
        <w:rPr>
          <w:noProof/>
        </w:rPr>
        <w:drawing>
          <wp:inline distT="0" distB="0" distL="0" distR="0" wp14:anchorId="10675E0F" wp14:editId="4148220E">
            <wp:extent cx="1574800" cy="1670050"/>
            <wp:effectExtent l="0" t="0" r="6350" b="6350"/>
            <wp:docPr id="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c93b5efd5fd5601ed475d2c8a0e6dcd.png"/>
                    <pic:cNvPicPr>
                      <a:picLocks noChangeAspect="1" noChangeArrowheads="1"/>
                    </pic:cNvPicPr>
                  </pic:nvPicPr>
                  <pic:blipFill>
                    <a:blip r:embed="rId27"/>
                    <a:stretch>
                      <a:fillRect/>
                    </a:stretch>
                  </pic:blipFill>
                  <pic:spPr bwMode="auto">
                    <a:xfrm>
                      <a:off x="0" y="0"/>
                      <a:ext cx="1574800" cy="1670050"/>
                    </a:xfrm>
                    <a:prstGeom prst="rect">
                      <a:avLst/>
                    </a:prstGeom>
                    <a:noFill/>
                    <a:ln w="9525">
                      <a:noFill/>
                      <a:headEnd/>
                      <a:tailEnd/>
                    </a:ln>
                  </pic:spPr>
                </pic:pic>
              </a:graphicData>
            </a:graphic>
          </wp:inline>
        </w:drawing>
      </w:r>
      <w:r>
        <w:rPr>
          <w:noProof/>
        </w:rPr>
        <w:drawing>
          <wp:inline distT="0" distB="0" distL="0" distR="0" wp14:anchorId="7E188B3C" wp14:editId="299C752E">
            <wp:extent cx="1758950" cy="1670050"/>
            <wp:effectExtent l="0" t="0" r="0" b="6350"/>
            <wp:docPr id="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4f0b1d26de3923fc4ae934ec05c66ab.png"/>
                    <pic:cNvPicPr>
                      <a:picLocks noChangeAspect="1" noChangeArrowheads="1"/>
                    </pic:cNvPicPr>
                  </pic:nvPicPr>
                  <pic:blipFill>
                    <a:blip r:embed="rId28"/>
                    <a:stretch>
                      <a:fillRect/>
                    </a:stretch>
                  </pic:blipFill>
                  <pic:spPr bwMode="auto">
                    <a:xfrm>
                      <a:off x="0" y="0"/>
                      <a:ext cx="1758950" cy="1670050"/>
                    </a:xfrm>
                    <a:prstGeom prst="rect">
                      <a:avLst/>
                    </a:prstGeom>
                    <a:noFill/>
                    <a:ln w="9525">
                      <a:noFill/>
                      <a:headEnd/>
                      <a:tailEnd/>
                    </a:ln>
                  </pic:spPr>
                </pic:pic>
              </a:graphicData>
            </a:graphic>
          </wp:inline>
        </w:drawing>
      </w:r>
    </w:p>
    <w:p w14:paraId="64E0039D" w14:textId="77777777" w:rsidR="006C77B1" w:rsidRDefault="006C77B1" w:rsidP="006F76C2">
      <w:pPr>
        <w:pStyle w:val="af"/>
      </w:pPr>
      <w:r>
        <w:t>上个视频中，已经介绍了监督学习。回想当时的数据集，如图表所示，这个数据集中每条数据都已经标明是阴性或阳性，即是良性或恶性肿瘤。所以，对于监督学习里的每条数据，我们已经清楚地知道，训练集对应的正确答案，是良性或恶性了。</w:t>
      </w:r>
    </w:p>
    <w:p w14:paraId="00F788F6" w14:textId="77777777" w:rsidR="006C77B1" w:rsidRDefault="006C77B1" w:rsidP="006F76C2">
      <w:pPr>
        <w:pStyle w:val="af"/>
      </w:pPr>
      <w:r>
        <w:t>在无监督学习中，我们已知的数据。看上去有点不一样，不同于监督学习的数据的样子，即无监督学习中没有任何的标签或者是有相同的标签或者就是没标签。所以我们已知数据集，却不知如何处理，也未告知每个数据点是什么。别的都不知道，就是一个数据集。你能从数据中找到某种结构吗？针对数据集，无监督学习就能判断出数据有两个不同的聚集簇。这是一个，那是另一个，二者不同。是的，无监督学习算法可能会把这些数据分成两个不同的簇。所以叫做聚类算法。事实证明，它能被用在很多地方。</w:t>
      </w:r>
    </w:p>
    <w:p w14:paraId="334E0090" w14:textId="77777777" w:rsidR="006C77B1" w:rsidRDefault="006C77B1" w:rsidP="006F76C2">
      <w:pPr>
        <w:pStyle w:val="af"/>
      </w:pPr>
      <w:r>
        <w:t>聚类应用的一个例子就是在</w:t>
      </w:r>
      <w:proofErr w:type="gramStart"/>
      <w:r>
        <w:t>谷歌新闻</w:t>
      </w:r>
      <w:proofErr w:type="gramEnd"/>
      <w:r>
        <w:t>中。如果你以前从来没见过它，你可以到这个</w:t>
      </w:r>
      <w:r>
        <w:t>URL</w:t>
      </w:r>
      <w:r>
        <w:t>网址</w:t>
      </w:r>
      <w:r>
        <w:t>news.google.com</w:t>
      </w:r>
      <w:r>
        <w:t>去看看。</w:t>
      </w:r>
      <w:proofErr w:type="gramStart"/>
      <w:r>
        <w:t>谷歌新闻</w:t>
      </w:r>
      <w:proofErr w:type="gramEnd"/>
      <w:r>
        <w:t>每天都在，收集非常多，非常多的网络的新闻内容。它再将这些新闻分组，组成有关联的新闻。所以</w:t>
      </w:r>
      <w:proofErr w:type="gramStart"/>
      <w:r>
        <w:t>谷歌新闻</w:t>
      </w:r>
      <w:proofErr w:type="gramEnd"/>
      <w:r>
        <w:t>做的就是搜索非常多的新闻事件，自动地把它们聚类到一起。所以，这些新闻事件全是同一主题的，所以显示到一起。</w:t>
      </w:r>
    </w:p>
    <w:p w14:paraId="52785AD2" w14:textId="77777777" w:rsidR="006C77B1" w:rsidRDefault="006C77B1" w:rsidP="006F76C2">
      <w:pPr>
        <w:pStyle w:val="af"/>
      </w:pPr>
      <w:r>
        <w:t>事实证明，聚类算法和无监督学习算法同样还用在很多其它的问题上。</w:t>
      </w:r>
    </w:p>
    <w:p w14:paraId="12B9027B" w14:textId="77777777" w:rsidR="002A2538" w:rsidRDefault="006C77B1" w:rsidP="006F76C2">
      <w:pPr>
        <w:pStyle w:val="af"/>
      </w:pPr>
      <w:r>
        <w:rPr>
          <w:noProof/>
        </w:rPr>
        <w:lastRenderedPageBreak/>
        <w:drawing>
          <wp:inline distT="0" distB="0" distL="0" distR="0" wp14:anchorId="0C65865F" wp14:editId="2ACEFA19">
            <wp:extent cx="4159250" cy="1971040"/>
            <wp:effectExtent l="0" t="0" r="0" b="0"/>
            <wp:docPr id="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03868fb76c706f1e2f96d8e26e0074e.png"/>
                    <pic:cNvPicPr>
                      <a:picLocks noChangeAspect="1" noChangeArrowheads="1"/>
                    </pic:cNvPicPr>
                  </pic:nvPicPr>
                  <pic:blipFill>
                    <a:blip r:embed="rId29"/>
                    <a:stretch>
                      <a:fillRect/>
                    </a:stretch>
                  </pic:blipFill>
                  <pic:spPr bwMode="auto">
                    <a:xfrm>
                      <a:off x="0" y="0"/>
                      <a:ext cx="4159250" cy="1971040"/>
                    </a:xfrm>
                    <a:prstGeom prst="rect">
                      <a:avLst/>
                    </a:prstGeom>
                    <a:noFill/>
                    <a:ln w="9525">
                      <a:noFill/>
                      <a:headEnd/>
                      <a:tailEnd/>
                    </a:ln>
                  </pic:spPr>
                </pic:pic>
              </a:graphicData>
            </a:graphic>
          </wp:inline>
        </w:drawing>
      </w:r>
    </w:p>
    <w:p w14:paraId="7309147A" w14:textId="36BD2ECB" w:rsidR="006C77B1" w:rsidRDefault="006C77B1" w:rsidP="006F76C2">
      <w:pPr>
        <w:pStyle w:val="af"/>
      </w:pPr>
      <w:r>
        <w:t>其中就有基因学的理解应用。一个</w:t>
      </w:r>
      <w:r>
        <w:rPr>
          <w:b/>
        </w:rPr>
        <w:t>DNA</w:t>
      </w:r>
      <w:r>
        <w:t>微观数据的例子。基本思想是输入一组不同个体，对其中的每个个体，你要分析出它们是否有一个特定的基因。技术上，你要分析多少特定基因已经表达。所以这些颜色，红，绿，灰等等颜色，这些颜色展示了相应的程度，即不同的个体是否有着一个特定的基因。你能做的就是运行一个聚类算法，把个体聚类到不同的类或不同类型的组（人）</w:t>
      </w:r>
      <w:r>
        <w:t>……</w:t>
      </w:r>
    </w:p>
    <w:p w14:paraId="3E638242" w14:textId="77777777" w:rsidR="006C77B1" w:rsidRDefault="006C77B1" w:rsidP="006F76C2">
      <w:pPr>
        <w:pStyle w:val="af"/>
      </w:pPr>
      <w:r>
        <w:t>所以这个就是无监督学习，因为我们没有提前告知算法一些信息，比如，这是第一类的人，那些是第二类的人，还有第三类，等等。我们只是说，是的，这是有一堆数据。我不知道数据里面有什么。我不知道谁是什么类型。我甚至不知道人们有哪些不同的类型，这些类型又是什么。但你能自动地找到数据中的结构吗？就是说你要自动地聚类那些个体到各个类，我没法提前知道哪些是哪些。因为我们没有给算法正确答案来回应数据集中的数据，所以这就是无监督学习。</w:t>
      </w:r>
    </w:p>
    <w:p w14:paraId="0A88F439" w14:textId="77777777" w:rsidR="006C77B1" w:rsidRDefault="006C77B1" w:rsidP="006F76C2">
      <w:pPr>
        <w:pStyle w:val="af"/>
      </w:pPr>
      <w:r>
        <w:t>无监督学习或聚集有着大量的应用。它用于组织大型计算机集群。我有些朋友在大数据中心工作，那里有大型的计算机集群，他们想解决什么样的机器易于协同地工作，如果你能够让那些机器协同工作，你就能让你的数据中心工作得更高效。第二种应用就是社交网络的分析。所以已知你朋友的信息，比如你经常发</w:t>
      </w:r>
      <w:r>
        <w:rPr>
          <w:b/>
        </w:rPr>
        <w:t>email</w:t>
      </w:r>
      <w:r>
        <w:t>的，或是你</w:t>
      </w:r>
      <w:r>
        <w:rPr>
          <w:b/>
        </w:rPr>
        <w:t>Facebook</w:t>
      </w:r>
      <w:r>
        <w:t>的朋友、</w:t>
      </w:r>
      <w:r>
        <w:rPr>
          <w:b/>
        </w:rPr>
        <w:t>谷歌</w:t>
      </w:r>
      <w:r>
        <w:rPr>
          <w:b/>
        </w:rPr>
        <w:t>+</w:t>
      </w:r>
      <w:r>
        <w:t>圈子的朋友，我们能否自动地给出朋友的分组呢？即每组里的人们彼此都熟识，认识组里的所有人？还有市场分割。许多公司有大型的数据库，存储消费者信息。所以，你能检索这些顾客数据集，自动地发现市场分类，并自动地把顾客划分到不同的细分市场中，你才能自动并更有效地销售或不同的细分市场一起进行销售。这也是无监督学习，因为我们拥有所有的顾客数据，但我们没有提前知道是什么的细分市场，以及分别有哪些我们数据集中的顾客。我们不知道谁是在一号细分市场，谁在二号市场，等等。那我们就必须让算法从数据中发现这一切。最后，无监督学习也可用于天文数据分析，这些聚类算法给出了令人惊讶、有趣、有用的理论，解释了星系是如何诞生的。这些都是聚类的例子，聚类只是无监督学习中的一种。</w:t>
      </w:r>
    </w:p>
    <w:p w14:paraId="430DE4CE" w14:textId="77777777" w:rsidR="006C77B1" w:rsidRDefault="006C77B1" w:rsidP="006F76C2">
      <w:pPr>
        <w:pStyle w:val="af"/>
      </w:pPr>
      <w:r>
        <w:lastRenderedPageBreak/>
        <w:t>我现在告诉你们另一种。我先来介绍鸡尾酒宴问题。嗯，你参加过鸡尾酒宴吧？你可以</w:t>
      </w:r>
      <w:proofErr w:type="gramStart"/>
      <w:r>
        <w:t>想像</w:t>
      </w:r>
      <w:proofErr w:type="gramEnd"/>
      <w:r>
        <w:t>下，有个宴会房间里满是人，全部坐着，都在聊天，这么多人同时在聊天，声音彼此重叠，因为每个人都在说话，同一时间都在说话，你几乎听不到你面前那人的声音。所以，可能在一个这样的鸡尾酒宴中的两个人，他俩同时都在说话，假设现在是在个有些小的鸡尾酒宴中。我们放两个麦克风在房间中，因为这些麦克风在两个地方，离说话人的距离不同每个麦克风记录下不同的声音，虽然是同样的两个说话人。听起来像是两份录音被叠加到一起，或是被归结到一起，产生了我们现在的这些录音。另外，这个算法还会区分出两个音频资源，这两个可以合成或合并成之前的录音，实际上，鸡尾酒算法的第一个输出结果是：</w:t>
      </w:r>
    </w:p>
    <w:p w14:paraId="070F9239" w14:textId="77777777" w:rsidR="006C77B1" w:rsidRDefault="006C77B1" w:rsidP="006F76C2">
      <w:pPr>
        <w:pStyle w:val="af"/>
      </w:pPr>
      <w:r>
        <w:t>1</w:t>
      </w:r>
      <w:r>
        <w:t>，</w:t>
      </w:r>
      <w:r>
        <w:t>2</w:t>
      </w:r>
      <w:r>
        <w:t>，</w:t>
      </w:r>
      <w:r>
        <w:t>3</w:t>
      </w:r>
      <w:r>
        <w:t>，</w:t>
      </w:r>
      <w:r>
        <w:t>4</w:t>
      </w:r>
      <w:r>
        <w:t>，</w:t>
      </w:r>
      <w:r>
        <w:t>5</w:t>
      </w:r>
      <w:r>
        <w:t>，</w:t>
      </w:r>
      <w:r>
        <w:t>6</w:t>
      </w:r>
      <w:r>
        <w:t>，</w:t>
      </w:r>
      <w:r>
        <w:t>7</w:t>
      </w:r>
      <w:r>
        <w:t>，</w:t>
      </w:r>
      <w:r>
        <w:t>8</w:t>
      </w:r>
      <w:r>
        <w:t>，</w:t>
      </w:r>
      <w:r>
        <w:t>9</w:t>
      </w:r>
      <w:r>
        <w:t>，</w:t>
      </w:r>
      <w:r>
        <w:t>10,</w:t>
      </w:r>
    </w:p>
    <w:p w14:paraId="7B6950F2" w14:textId="77777777" w:rsidR="006C77B1" w:rsidRDefault="006C77B1" w:rsidP="006F76C2">
      <w:pPr>
        <w:pStyle w:val="af"/>
      </w:pPr>
      <w:r>
        <w:t>所以，已经把英语的声音从录音中分离出来了。</w:t>
      </w:r>
    </w:p>
    <w:p w14:paraId="1253559E" w14:textId="77777777" w:rsidR="006C77B1" w:rsidRDefault="006C77B1" w:rsidP="006F76C2">
      <w:pPr>
        <w:pStyle w:val="af"/>
      </w:pPr>
      <w:r>
        <w:t>第二个输出是这样：</w:t>
      </w:r>
    </w:p>
    <w:p w14:paraId="22085210" w14:textId="77777777" w:rsidR="006C77B1" w:rsidRDefault="006C77B1" w:rsidP="006F76C2">
      <w:pPr>
        <w:pStyle w:val="af"/>
      </w:pPr>
      <w:r>
        <w:t>1</w:t>
      </w:r>
      <w:r>
        <w:t>，</w:t>
      </w:r>
      <w:r>
        <w:t>2</w:t>
      </w:r>
      <w:r>
        <w:t>，</w:t>
      </w:r>
      <w:r>
        <w:t>3</w:t>
      </w:r>
      <w:r>
        <w:t>，</w:t>
      </w:r>
      <w:r>
        <w:t>4</w:t>
      </w:r>
      <w:r>
        <w:t>，</w:t>
      </w:r>
      <w:r>
        <w:t>5</w:t>
      </w:r>
      <w:r>
        <w:t>，</w:t>
      </w:r>
      <w:r>
        <w:t>6</w:t>
      </w:r>
      <w:r>
        <w:t>，</w:t>
      </w:r>
      <w:r>
        <w:t>7</w:t>
      </w:r>
      <w:r>
        <w:t>，</w:t>
      </w:r>
      <w:r>
        <w:t>8</w:t>
      </w:r>
      <w:r>
        <w:t>，</w:t>
      </w:r>
      <w:r>
        <w:t>9</w:t>
      </w:r>
      <w:r>
        <w:t>，</w:t>
      </w:r>
      <w:r>
        <w:t>10</w:t>
      </w:r>
      <w:r>
        <w:t>。</w:t>
      </w:r>
    </w:p>
    <w:p w14:paraId="3440E41D" w14:textId="77777777" w:rsidR="006C77B1" w:rsidRDefault="006C77B1" w:rsidP="006F76C2">
      <w:pPr>
        <w:pStyle w:val="af"/>
      </w:pPr>
      <w:r>
        <w:rPr>
          <w:noProof/>
        </w:rPr>
        <w:drawing>
          <wp:inline distT="0" distB="0" distL="0" distR="0" wp14:anchorId="1DCEDC70" wp14:editId="105897D7">
            <wp:extent cx="2743200" cy="2025650"/>
            <wp:effectExtent l="0" t="0" r="0" b="0"/>
            <wp:docPr id="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43c1d46d4288f8884f0981d437a15c1.png"/>
                    <pic:cNvPicPr>
                      <a:picLocks noChangeAspect="1" noChangeArrowheads="1"/>
                    </pic:cNvPicPr>
                  </pic:nvPicPr>
                  <pic:blipFill>
                    <a:blip r:embed="rId30"/>
                    <a:stretch>
                      <a:fillRect/>
                    </a:stretch>
                  </pic:blipFill>
                  <pic:spPr bwMode="auto">
                    <a:xfrm>
                      <a:off x="0" y="0"/>
                      <a:ext cx="2743200" cy="2025650"/>
                    </a:xfrm>
                    <a:prstGeom prst="rect">
                      <a:avLst/>
                    </a:prstGeom>
                    <a:noFill/>
                    <a:ln w="9525">
                      <a:noFill/>
                      <a:headEnd/>
                      <a:tailEnd/>
                    </a:ln>
                  </pic:spPr>
                </pic:pic>
              </a:graphicData>
            </a:graphic>
          </wp:inline>
        </w:drawing>
      </w:r>
    </w:p>
    <w:p w14:paraId="07D130C7" w14:textId="77777777" w:rsidR="006C77B1" w:rsidRDefault="006C77B1" w:rsidP="006F76C2">
      <w:pPr>
        <w:pStyle w:val="af"/>
      </w:pPr>
      <w:r>
        <w:t>看看这个无监督学习算法，实现这个得要多么的复杂，是吧？它似乎是这样，为了构建这个应用，完成这个音频处理似乎需要你去</w:t>
      </w:r>
      <w:proofErr w:type="gramStart"/>
      <w:r>
        <w:t>写大量</w:t>
      </w:r>
      <w:proofErr w:type="gramEnd"/>
      <w:r>
        <w:t>的代码或链接到一堆的合成器</w:t>
      </w:r>
      <w:r>
        <w:rPr>
          <w:b/>
        </w:rPr>
        <w:t>JAVA</w:t>
      </w:r>
      <w:r>
        <w:t>库，处理音频的库，看上去绝对是个复杂的程序，去完成这个从音频中分离出音频。事实上，这个算法对应你刚才知道的那个问题的算法可以就用一行代码来完成。</w:t>
      </w:r>
    </w:p>
    <w:p w14:paraId="3855A36E" w14:textId="77777777" w:rsidR="006F76C2" w:rsidRDefault="006C77B1" w:rsidP="006F76C2">
      <w:pPr>
        <w:pStyle w:val="af"/>
      </w:pPr>
      <w:r>
        <w:t>就是这里展示的代码：</w:t>
      </w:r>
    </w:p>
    <w:p w14:paraId="7F48EE46" w14:textId="38E4B08B" w:rsidR="006C77B1" w:rsidRDefault="006C77B1" w:rsidP="006F76C2">
      <w:pPr>
        <w:pStyle w:val="af"/>
        <w:ind w:firstLine="440"/>
      </w:pPr>
      <w:r w:rsidRPr="008654D8">
        <w:rPr>
          <w:rStyle w:val="VerbatimChar"/>
          <w:color w:val="FF0000"/>
        </w:rPr>
        <w:t>[</w:t>
      </w:r>
      <w:proofErr w:type="spellStart"/>
      <w:proofErr w:type="gramStart"/>
      <w:r w:rsidRPr="008654D8">
        <w:rPr>
          <w:rStyle w:val="VerbatimChar"/>
          <w:color w:val="FF0000"/>
        </w:rPr>
        <w:t>W,s</w:t>
      </w:r>
      <w:proofErr w:type="gramEnd"/>
      <w:r w:rsidRPr="008654D8">
        <w:rPr>
          <w:rStyle w:val="VerbatimChar"/>
          <w:color w:val="FF0000"/>
        </w:rPr>
        <w:t>,v</w:t>
      </w:r>
      <w:proofErr w:type="spellEnd"/>
      <w:r w:rsidRPr="008654D8">
        <w:rPr>
          <w:rStyle w:val="VerbatimChar"/>
          <w:color w:val="FF0000"/>
        </w:rPr>
        <w:t xml:space="preserve">] = </w:t>
      </w:r>
      <w:proofErr w:type="spellStart"/>
      <w:r w:rsidRPr="008654D8">
        <w:rPr>
          <w:rStyle w:val="VerbatimChar"/>
          <w:color w:val="FF0000"/>
        </w:rPr>
        <w:t>svd</w:t>
      </w:r>
      <w:proofErr w:type="spellEnd"/>
      <w:r w:rsidRPr="008654D8">
        <w:rPr>
          <w:rStyle w:val="VerbatimChar"/>
          <w:color w:val="FF0000"/>
        </w:rPr>
        <w:t>((</w:t>
      </w:r>
      <w:proofErr w:type="spellStart"/>
      <w:r w:rsidRPr="008654D8">
        <w:rPr>
          <w:rStyle w:val="VerbatimChar"/>
          <w:color w:val="FF0000"/>
        </w:rPr>
        <w:t>repmat</w:t>
      </w:r>
      <w:proofErr w:type="spellEnd"/>
      <w:r w:rsidRPr="008654D8">
        <w:rPr>
          <w:rStyle w:val="VerbatimChar"/>
          <w:color w:val="FF0000"/>
        </w:rPr>
        <w:t>(sum(x.*x,1),size(x,1),1).*x)*x');</w:t>
      </w:r>
    </w:p>
    <w:p w14:paraId="2BE9E52C" w14:textId="77777777" w:rsidR="006C77B1" w:rsidRDefault="006C77B1" w:rsidP="006F76C2">
      <w:pPr>
        <w:pStyle w:val="af"/>
      </w:pPr>
      <w:r>
        <w:t>研究人员花费了大量时间才最终实现这行代码。我不是说这个是简单的问题，但它证明了，当你使用正确的编程环境，许多学习算法是相当短的程序。所以，这也是为什么在本课中，我们打算使用</w:t>
      </w:r>
      <w:r>
        <w:rPr>
          <w:b/>
        </w:rPr>
        <w:t>Octave</w:t>
      </w:r>
      <w:r>
        <w:t>编程环境。</w:t>
      </w:r>
      <w:r>
        <w:rPr>
          <w:b/>
        </w:rPr>
        <w:t>Octave</w:t>
      </w:r>
      <w:r>
        <w:t>,</w:t>
      </w:r>
      <w:r>
        <w:t>是免费的开源软件，使用一个像</w:t>
      </w:r>
      <w:r>
        <w:rPr>
          <w:b/>
        </w:rPr>
        <w:t>Octave</w:t>
      </w:r>
      <w:r>
        <w:t>或</w:t>
      </w:r>
      <w:proofErr w:type="spellStart"/>
      <w:r>
        <w:rPr>
          <w:b/>
        </w:rPr>
        <w:t>Matlab</w:t>
      </w:r>
      <w:proofErr w:type="spellEnd"/>
      <w:r>
        <w:t>的工具，许多学习算法变得只有几行代码就可实现。</w:t>
      </w:r>
    </w:p>
    <w:p w14:paraId="470998A2" w14:textId="77777777" w:rsidR="006C77B1" w:rsidRDefault="006C77B1" w:rsidP="006F76C2">
      <w:pPr>
        <w:pStyle w:val="af"/>
      </w:pPr>
      <w:r>
        <w:lastRenderedPageBreak/>
        <w:t>后面，我会教你们一点关于如何使用</w:t>
      </w:r>
      <w:r>
        <w:rPr>
          <w:b/>
        </w:rPr>
        <w:t>Octave</w:t>
      </w:r>
      <w:r>
        <w:t>的知识，你就可以用</w:t>
      </w:r>
      <w:r>
        <w:rPr>
          <w:b/>
        </w:rPr>
        <w:t>Octave</w:t>
      </w:r>
      <w:r>
        <w:t>来实现一些算法了。或者，如果你有</w:t>
      </w:r>
      <w:proofErr w:type="spellStart"/>
      <w:r>
        <w:rPr>
          <w:b/>
        </w:rPr>
        <w:t>Matlab</w:t>
      </w:r>
      <w:proofErr w:type="spellEnd"/>
      <w:r>
        <w:t>（盗版？），你也可以用</w:t>
      </w:r>
      <w:proofErr w:type="spellStart"/>
      <w:r>
        <w:rPr>
          <w:b/>
        </w:rPr>
        <w:t>Matlab</w:t>
      </w:r>
      <w:proofErr w:type="spellEnd"/>
      <w:r>
        <w:t>。事实上，在硅谷里，对大量机器学习算法，我们第一步就是建原型，在</w:t>
      </w:r>
      <w:r>
        <w:rPr>
          <w:b/>
        </w:rPr>
        <w:t>Octave</w:t>
      </w:r>
      <w:proofErr w:type="gramStart"/>
      <w:r>
        <w:t>建软件</w:t>
      </w:r>
      <w:proofErr w:type="gramEnd"/>
      <w:r>
        <w:t>原型，因为软件在</w:t>
      </w:r>
      <w:r>
        <w:rPr>
          <w:b/>
        </w:rPr>
        <w:t>Octave</w:t>
      </w:r>
      <w:r>
        <w:t>中可以令人难以置信地、快速地实现这些学习算法。这里的这些函数比如</w:t>
      </w:r>
      <w:r>
        <w:rPr>
          <w:b/>
        </w:rPr>
        <w:t>SVM</w:t>
      </w:r>
      <w:r>
        <w:t>（</w:t>
      </w:r>
      <w:r>
        <w:rPr>
          <w:b/>
        </w:rPr>
        <w:t>支持向量机</w:t>
      </w:r>
      <w:r>
        <w:t>）函数，</w:t>
      </w:r>
      <w:r>
        <w:rPr>
          <w:b/>
        </w:rPr>
        <w:t>奇异值分解</w:t>
      </w:r>
      <w:r>
        <w:t>，</w:t>
      </w:r>
      <w:r>
        <w:rPr>
          <w:b/>
        </w:rPr>
        <w:t>Octave</w:t>
      </w:r>
      <w:r>
        <w:t>里已经建好了。如果你试图完成这个工作，但借助</w:t>
      </w:r>
      <w:r>
        <w:rPr>
          <w:b/>
        </w:rPr>
        <w:t>C++</w:t>
      </w:r>
      <w:r>
        <w:t>或</w:t>
      </w:r>
      <w:r>
        <w:rPr>
          <w:b/>
        </w:rPr>
        <w:t>JAVA</w:t>
      </w:r>
      <w:r>
        <w:t>的话，你会需要很多很多行的代码，并链接复杂的</w:t>
      </w:r>
      <w:r>
        <w:rPr>
          <w:b/>
        </w:rPr>
        <w:t>C++</w:t>
      </w:r>
      <w:r>
        <w:t>或</w:t>
      </w:r>
      <w:r>
        <w:rPr>
          <w:b/>
        </w:rPr>
        <w:t>Java</w:t>
      </w:r>
      <w:r>
        <w:t>库。所以，你可以实现这些算法，借助</w:t>
      </w:r>
      <w:r>
        <w:rPr>
          <w:b/>
        </w:rPr>
        <w:t>C++</w:t>
      </w:r>
      <w:r>
        <w:t>或</w:t>
      </w:r>
      <w:r>
        <w:rPr>
          <w:b/>
        </w:rPr>
        <w:t>Java</w:t>
      </w:r>
      <w:r>
        <w:t>或</w:t>
      </w:r>
      <w:r>
        <w:rPr>
          <w:b/>
        </w:rPr>
        <w:t>Python</w:t>
      </w:r>
      <w:r>
        <w:t>，它只是用这些语言来实现会更加复杂。</w:t>
      </w:r>
      <w:r>
        <w:t>(</w:t>
      </w:r>
      <w:r>
        <w:t>编者注：这个是当时的情况，现在</w:t>
      </w:r>
      <w:r>
        <w:rPr>
          <w:b/>
        </w:rPr>
        <w:t>Python</w:t>
      </w:r>
      <w:r>
        <w:t>变主流了</w:t>
      </w:r>
      <w:r>
        <w:t>)</w:t>
      </w:r>
    </w:p>
    <w:p w14:paraId="56315BE9" w14:textId="77777777" w:rsidR="006C77B1" w:rsidRDefault="006C77B1" w:rsidP="006F76C2">
      <w:pPr>
        <w:pStyle w:val="af"/>
      </w:pPr>
      <w:r>
        <w:t>我已经见到，在我教机器学习将近十年后的现在，发现，学习可以更加高速，如果使用</w:t>
      </w:r>
      <w:r>
        <w:rPr>
          <w:b/>
        </w:rPr>
        <w:t>Octave</w:t>
      </w:r>
      <w:r>
        <w:t>作为编程环境，如果使用</w:t>
      </w:r>
      <w:r>
        <w:rPr>
          <w:b/>
        </w:rPr>
        <w:t>Octave</w:t>
      </w:r>
      <w:r>
        <w:t>作为学习工具，以及作为原型工具，它会让你对学习算法的学习和建原型快上许多。</w:t>
      </w:r>
    </w:p>
    <w:p w14:paraId="3E9FEA69" w14:textId="77777777" w:rsidR="006C77B1" w:rsidRDefault="006C77B1" w:rsidP="006F76C2">
      <w:pPr>
        <w:pStyle w:val="af"/>
      </w:pPr>
      <w:r>
        <w:t>事实上，许多人在大硅谷的公司里做的其实就是，使用一种工具像</w:t>
      </w:r>
      <w:r>
        <w:rPr>
          <w:b/>
        </w:rPr>
        <w:t>Octave</w:t>
      </w:r>
      <w:r>
        <w:t>来做第一步的学习算法的原型搭建，只有在你已经让它工作后，你才移植它到</w:t>
      </w:r>
      <w:r>
        <w:rPr>
          <w:b/>
        </w:rPr>
        <w:t>C++</w:t>
      </w:r>
      <w:r>
        <w:t>或</w:t>
      </w:r>
      <w:r>
        <w:rPr>
          <w:b/>
        </w:rPr>
        <w:t>Java</w:t>
      </w:r>
      <w:r>
        <w:t>或别的语言。事实证明，这样做通常可以让你的算法运行得比直接用</w:t>
      </w:r>
      <w:r>
        <w:rPr>
          <w:b/>
        </w:rPr>
        <w:t>C++</w:t>
      </w:r>
      <w:r>
        <w:t>实现更快，所以，我知道，作为一名指导者，我必须说</w:t>
      </w:r>
      <w:r>
        <w:t>“</w:t>
      </w:r>
      <w:r>
        <w:t>相信我</w:t>
      </w:r>
      <w:r>
        <w:t>”</w:t>
      </w:r>
      <w:r>
        <w:t>，但对你们中从未使用过</w:t>
      </w:r>
      <w:r>
        <w:rPr>
          <w:b/>
        </w:rPr>
        <w:t>Octave</w:t>
      </w:r>
      <w:r>
        <w:t>这种编程环境的人，我还是要告诉你们这一点一定要相信我，我想，对你们而言，我认为你们的时间，你们的开发时间是最有价值的资源。我已经见过很多人这样做了，我把你看作是机器学习研究员，或机器学习开发人员，想更加高产的话，你要学会使用这个原型工具，开始使用</w:t>
      </w:r>
      <w:r>
        <w:rPr>
          <w:b/>
        </w:rPr>
        <w:t>Octave</w:t>
      </w:r>
      <w:r>
        <w:t>。</w:t>
      </w:r>
    </w:p>
    <w:p w14:paraId="17F0A626" w14:textId="77777777" w:rsidR="006C77B1" w:rsidRDefault="006C77B1" w:rsidP="006F76C2">
      <w:pPr>
        <w:pStyle w:val="af"/>
      </w:pPr>
      <w:r>
        <w:t>最后，总结下本视频内容，我有个简短的复习题给你们。</w:t>
      </w:r>
    </w:p>
    <w:p w14:paraId="0622B7C8" w14:textId="77777777" w:rsidR="006C77B1" w:rsidRDefault="006C77B1" w:rsidP="006F76C2">
      <w:pPr>
        <w:pStyle w:val="af"/>
      </w:pPr>
      <w:r>
        <w:t>我们介绍了无监督学习，它是学习策略，交给算法大量的数据，并让算法为我们从数据中找出某种结构。</w:t>
      </w:r>
    </w:p>
    <w:p w14:paraId="7CF11B11" w14:textId="77777777" w:rsidR="006C77B1" w:rsidRDefault="006C77B1" w:rsidP="006F76C2">
      <w:pPr>
        <w:pStyle w:val="af"/>
      </w:pPr>
      <w:r>
        <w:t>好的，希望你们还记得</w:t>
      </w:r>
      <w:r>
        <w:rPr>
          <w:b/>
        </w:rPr>
        <w:t>垃圾邮件问题</w:t>
      </w:r>
      <w:r>
        <w:t>。如果你有标记好的数据，区别好是垃圾还是非垃圾邮件，我们把这个当作</w:t>
      </w:r>
      <w:r>
        <w:rPr>
          <w:b/>
        </w:rPr>
        <w:t>监督学习问题</w:t>
      </w:r>
      <w:r>
        <w:t>。</w:t>
      </w:r>
    </w:p>
    <w:p w14:paraId="48A849D8" w14:textId="77777777" w:rsidR="006C77B1" w:rsidRDefault="006C77B1" w:rsidP="006F76C2">
      <w:pPr>
        <w:pStyle w:val="af"/>
        <w:ind w:firstLine="422"/>
      </w:pPr>
      <w:r>
        <w:rPr>
          <w:b/>
        </w:rPr>
        <w:t>新闻事件分类</w:t>
      </w:r>
      <w:r>
        <w:t>的例子，就是那个谷歌新闻的例子，我们在本视频中有见到了，我们看到，可以用一个聚类算法来聚类这些文章到一起，所以是</w:t>
      </w:r>
      <w:r>
        <w:rPr>
          <w:b/>
        </w:rPr>
        <w:t>无监督学习</w:t>
      </w:r>
      <w:r>
        <w:t>。</w:t>
      </w:r>
    </w:p>
    <w:p w14:paraId="7B25C83E" w14:textId="77777777" w:rsidR="006C77B1" w:rsidRDefault="006C77B1" w:rsidP="006F76C2">
      <w:pPr>
        <w:pStyle w:val="af"/>
        <w:ind w:firstLine="422"/>
      </w:pPr>
      <w:r>
        <w:rPr>
          <w:b/>
        </w:rPr>
        <w:t>细分市场</w:t>
      </w:r>
      <w:r>
        <w:t>的例子，我在更早一点的时间讲过，你可以当作</w:t>
      </w:r>
      <w:r>
        <w:rPr>
          <w:b/>
        </w:rPr>
        <w:t>无监督学习</w:t>
      </w:r>
      <w:r>
        <w:t>问题，因为我只是拿到算法数据，再让算法去自动地发现细分市场。</w:t>
      </w:r>
    </w:p>
    <w:p w14:paraId="737FFE7D" w14:textId="77777777" w:rsidR="006C77B1" w:rsidRDefault="006C77B1" w:rsidP="006F76C2">
      <w:pPr>
        <w:pStyle w:val="af"/>
      </w:pPr>
      <w:r>
        <w:t>最后一个例子，</w:t>
      </w:r>
      <w:r>
        <w:rPr>
          <w:b/>
        </w:rPr>
        <w:t>糖尿病</w:t>
      </w:r>
      <w:r>
        <w:t>，这个其实就像是我们的乳腺癌，上个视频里的。只是替换了好、坏肿瘤，良性、恶性肿瘤，我们改用糖尿病或没病。所以我们把这个当作</w:t>
      </w:r>
      <w:r>
        <w:rPr>
          <w:b/>
        </w:rPr>
        <w:t>监督学习</w:t>
      </w:r>
      <w:r>
        <w:t>，我们能够解决它，作为一个监督学习问题，就像我们在乳腺癌数据中做的一样。</w:t>
      </w:r>
    </w:p>
    <w:p w14:paraId="1052E6F1" w14:textId="77777777" w:rsidR="006C77B1" w:rsidRDefault="006C77B1" w:rsidP="006F76C2">
      <w:pPr>
        <w:pStyle w:val="af"/>
      </w:pPr>
      <w:r>
        <w:lastRenderedPageBreak/>
        <w:t>好了，以上就是无监督学习的视频内容，在下一个视频中，我们将深入探究特定的学习算法，开始介绍这些算法是如何工作的，和我们还有你如何来实现它们。</w:t>
      </w:r>
    </w:p>
    <w:p w14:paraId="72649AD0" w14:textId="77777777" w:rsidR="006F76C2" w:rsidRDefault="006F76C2">
      <w:pPr>
        <w:widowControl/>
        <w:jc w:val="left"/>
        <w:rPr>
          <w:rFonts w:ascii="Calibri Light" w:hAnsi="Calibri Light"/>
          <w:b/>
          <w:bCs/>
          <w:sz w:val="32"/>
          <w:szCs w:val="32"/>
        </w:rPr>
      </w:pPr>
      <w:bookmarkStart w:id="11" w:name="header-n178"/>
      <w:bookmarkEnd w:id="11"/>
      <w:r>
        <w:br w:type="page"/>
      </w:r>
    </w:p>
    <w:p w14:paraId="577263D2" w14:textId="53137377" w:rsidR="006C77B1" w:rsidRDefault="006C77B1" w:rsidP="00D15056">
      <w:pPr>
        <w:pStyle w:val="MMTopic2"/>
        <w:numPr>
          <w:ilvl w:val="0"/>
          <w:numId w:val="2"/>
        </w:numPr>
      </w:pPr>
      <w:bookmarkStart w:id="12" w:name="_Toc38636780"/>
      <w:r>
        <w:lastRenderedPageBreak/>
        <w:t>单变量线性回归</w:t>
      </w:r>
      <w:r>
        <w:t>(Linear Regression with One Variable)</w:t>
      </w:r>
      <w:bookmarkEnd w:id="12"/>
    </w:p>
    <w:p w14:paraId="5A6C58F0" w14:textId="77777777" w:rsidR="006C77B1" w:rsidRDefault="006C77B1">
      <w:pPr>
        <w:pStyle w:val="3"/>
      </w:pPr>
      <w:bookmarkStart w:id="13" w:name="header-n179"/>
      <w:bookmarkStart w:id="14" w:name="_Toc38636781"/>
      <w:bookmarkEnd w:id="13"/>
      <w:r>
        <w:t xml:space="preserve">2.1 </w:t>
      </w:r>
      <w:r>
        <w:t>模型表示</w:t>
      </w:r>
      <w:bookmarkEnd w:id="14"/>
    </w:p>
    <w:p w14:paraId="099CCD60" w14:textId="77777777" w:rsidR="006C77B1" w:rsidRDefault="006C77B1" w:rsidP="006F76C2">
      <w:pPr>
        <w:pStyle w:val="af0"/>
      </w:pPr>
      <w:r>
        <w:t>参考视频</w:t>
      </w:r>
      <w:r>
        <w:t>: 2 - 1 - Model Representation (8 min).</w:t>
      </w:r>
      <w:proofErr w:type="spellStart"/>
      <w:r>
        <w:t>mkv</w:t>
      </w:r>
      <w:proofErr w:type="spellEnd"/>
    </w:p>
    <w:p w14:paraId="5F7F9BB6" w14:textId="77777777" w:rsidR="006C77B1" w:rsidRDefault="006C77B1" w:rsidP="0000041E">
      <w:pPr>
        <w:pStyle w:val="af"/>
      </w:pPr>
      <w:r>
        <w:t>我们的第一个学习算法是线性回归算法。在这段视频中，你会看到这个算法的概况，更重要的是你将会了解监督学习过程完整的流程。</w:t>
      </w:r>
    </w:p>
    <w:p w14:paraId="3D858C07" w14:textId="77777777" w:rsidR="006C77B1" w:rsidRDefault="006C77B1" w:rsidP="0000041E">
      <w:pPr>
        <w:pStyle w:val="af"/>
      </w:pPr>
      <w:r>
        <w:t>让我们通过一个例子来开始：这个例子是预测住房价格的，我们要使用一个数据集，数据集</w:t>
      </w:r>
      <w:proofErr w:type="gramStart"/>
      <w:r>
        <w:t>包含俄</w:t>
      </w:r>
      <w:proofErr w:type="gramEnd"/>
      <w:r>
        <w:t>勒冈州波特兰市的住房价格。在这里，我要根据不同房屋尺寸所售出的价格，画出我的数据集。比方说，如果你朋友的房子是</w:t>
      </w:r>
      <w:r>
        <w:t>1250</w:t>
      </w:r>
      <w:r>
        <w:t>平方尺大小，你要告诉他们这房子能卖多少钱。那么，你可以做的一件事就是构建一个模型，也许是条直线，从这个数据模型上来看，也许你可以告诉你的朋友，他能以大约</w:t>
      </w:r>
      <w:r>
        <w:t>220000(</w:t>
      </w:r>
      <w:r>
        <w:t>美元</w:t>
      </w:r>
      <w:r>
        <w:t>)</w:t>
      </w:r>
      <w:r>
        <w:t>左右的价格卖掉这个房子。这就是监督学习算法的一个例子。</w:t>
      </w:r>
    </w:p>
    <w:p w14:paraId="4759CC7F" w14:textId="77777777" w:rsidR="006C77B1" w:rsidRDefault="006C77B1" w:rsidP="0000041E">
      <w:pPr>
        <w:pStyle w:val="af"/>
      </w:pPr>
      <w:r>
        <w:rPr>
          <w:noProof/>
        </w:rPr>
        <w:drawing>
          <wp:inline distT="0" distB="0" distL="0" distR="0" wp14:anchorId="1A4CB652" wp14:editId="66E7517B">
            <wp:extent cx="4013200" cy="2165350"/>
            <wp:effectExtent l="0" t="0" r="6350" b="6350"/>
            <wp:docPr id="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e76e65ca7098b74a2e9bc8e9577adfc.png"/>
                    <pic:cNvPicPr>
                      <a:picLocks noChangeAspect="1" noChangeArrowheads="1"/>
                    </pic:cNvPicPr>
                  </pic:nvPicPr>
                  <pic:blipFill>
                    <a:blip r:embed="rId31"/>
                    <a:stretch>
                      <a:fillRect/>
                    </a:stretch>
                  </pic:blipFill>
                  <pic:spPr bwMode="auto">
                    <a:xfrm>
                      <a:off x="0" y="0"/>
                      <a:ext cx="4013200" cy="2165350"/>
                    </a:xfrm>
                    <a:prstGeom prst="rect">
                      <a:avLst/>
                    </a:prstGeom>
                    <a:noFill/>
                    <a:ln w="9525">
                      <a:noFill/>
                      <a:headEnd/>
                      <a:tailEnd/>
                    </a:ln>
                  </pic:spPr>
                </pic:pic>
              </a:graphicData>
            </a:graphic>
          </wp:inline>
        </w:drawing>
      </w:r>
    </w:p>
    <w:p w14:paraId="38105D0F" w14:textId="77777777" w:rsidR="006C77B1" w:rsidRDefault="006C77B1" w:rsidP="0000041E">
      <w:pPr>
        <w:pStyle w:val="af"/>
      </w:pPr>
      <w:r>
        <w:t>它被称作监督学习是因为对于每个数据来说，我们给出了</w:t>
      </w:r>
      <w:r>
        <w:t>“</w:t>
      </w:r>
      <w:r>
        <w:t>正确的答案</w:t>
      </w:r>
      <w:r>
        <w:t>”</w:t>
      </w:r>
      <w:r>
        <w:t>，即告诉我们：根据我们的数据来说，房子实际的价格是多少，而且，更具体来说，这是一个回归问题。回归一词指的是，我们根据之前的数据预测出一个准确的输出值，对于这个例子就是价格，同时，还有另一种最常见的监督学习方式，叫做分类问题，当我们想要预测离散的输出值，例如，我们正在寻找癌症肿瘤，并想要确定肿瘤是良性的还是恶性的，这就是</w:t>
      </w:r>
      <w:r>
        <w:t>0/1</w:t>
      </w:r>
      <w:r>
        <w:t>离散输出的问题。更进一步来说，在监督学习中我们有一个数据集，这个数据集被称训练集。</w:t>
      </w:r>
    </w:p>
    <w:p w14:paraId="66CEE2E3" w14:textId="44197640" w:rsidR="006C77B1" w:rsidRPr="008654D8" w:rsidRDefault="006C77B1" w:rsidP="0000041E">
      <w:pPr>
        <w:pStyle w:val="af"/>
      </w:pPr>
      <w:r w:rsidRPr="008654D8">
        <w:t>我将在整个课程中用小写的</w:t>
      </w:r>
      <m:oMath>
        <m:r>
          <w:rPr>
            <w:rFonts w:ascii="Cambria Math" w:hAnsi="Cambria Math"/>
          </w:rPr>
          <m:t>m</m:t>
        </m:r>
      </m:oMath>
      <w:r w:rsidRPr="008654D8">
        <w:t>来表示训练样本的数目。</w:t>
      </w:r>
    </w:p>
    <w:p w14:paraId="29E30186" w14:textId="77777777" w:rsidR="006C77B1" w:rsidRDefault="006C77B1" w:rsidP="0000041E">
      <w:pPr>
        <w:pStyle w:val="af"/>
      </w:pPr>
      <w:proofErr w:type="gramStart"/>
      <w:r>
        <w:t>以之前</w:t>
      </w:r>
      <w:proofErr w:type="gramEnd"/>
      <w:r>
        <w:t>的房屋交易问题为例，假使我们回归问题的训练集（</w:t>
      </w:r>
      <w:r w:rsidRPr="0000041E">
        <w:rPr>
          <w:b/>
        </w:rPr>
        <w:t>Training Set</w:t>
      </w:r>
      <w:r>
        <w:t>）如下表所示：</w:t>
      </w:r>
    </w:p>
    <w:p w14:paraId="04BE2A1B" w14:textId="77777777" w:rsidR="006C77B1" w:rsidRDefault="006C77B1" w:rsidP="0000041E">
      <w:pPr>
        <w:pStyle w:val="af"/>
      </w:pPr>
      <w:r>
        <w:rPr>
          <w:noProof/>
        </w:rPr>
        <w:lastRenderedPageBreak/>
        <w:drawing>
          <wp:inline distT="0" distB="0" distL="0" distR="0" wp14:anchorId="3A747B55" wp14:editId="32139EEB">
            <wp:extent cx="2736850" cy="1162050"/>
            <wp:effectExtent l="0" t="0" r="6350" b="0"/>
            <wp:docPr id="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4c68412e65e62686a96ad16f278571f.png"/>
                    <pic:cNvPicPr>
                      <a:picLocks noChangeAspect="1" noChangeArrowheads="1"/>
                    </pic:cNvPicPr>
                  </pic:nvPicPr>
                  <pic:blipFill>
                    <a:blip r:embed="rId32"/>
                    <a:stretch>
                      <a:fillRect/>
                    </a:stretch>
                  </pic:blipFill>
                  <pic:spPr bwMode="auto">
                    <a:xfrm>
                      <a:off x="0" y="0"/>
                      <a:ext cx="2736850" cy="1162050"/>
                    </a:xfrm>
                    <a:prstGeom prst="rect">
                      <a:avLst/>
                    </a:prstGeom>
                    <a:noFill/>
                    <a:ln w="9525">
                      <a:noFill/>
                      <a:headEnd/>
                      <a:tailEnd/>
                    </a:ln>
                  </pic:spPr>
                </pic:pic>
              </a:graphicData>
            </a:graphic>
          </wp:inline>
        </w:drawing>
      </w:r>
    </w:p>
    <w:p w14:paraId="5F8D8E10" w14:textId="77777777" w:rsidR="006C77B1" w:rsidRDefault="006C77B1" w:rsidP="0000041E">
      <w:pPr>
        <w:pStyle w:val="af"/>
      </w:pPr>
      <w:r>
        <w:t>我们将要用来描述这个回归问题的标记如下</w:t>
      </w:r>
      <w:r>
        <w:t>:</w:t>
      </w:r>
    </w:p>
    <w:p w14:paraId="548FE2C3" w14:textId="77777777" w:rsidR="006C77B1" w:rsidRDefault="006C77B1" w:rsidP="0000041E">
      <w:pPr>
        <w:pStyle w:val="af"/>
      </w:pPr>
      <m:oMath>
        <m:r>
          <w:rPr>
            <w:rFonts w:ascii="Cambria Math" w:hAnsi="Cambria Math"/>
          </w:rPr>
          <m:t>m</m:t>
        </m:r>
      </m:oMath>
      <w:r>
        <w:t xml:space="preserve"> </w:t>
      </w:r>
      <w:r>
        <w:t>代表训练集中实例的数量</w:t>
      </w:r>
    </w:p>
    <w:p w14:paraId="2EFB42B6" w14:textId="77777777" w:rsidR="006C77B1" w:rsidRDefault="006C77B1" w:rsidP="0000041E">
      <w:pPr>
        <w:pStyle w:val="af"/>
      </w:pPr>
      <m:oMath>
        <m:r>
          <w:rPr>
            <w:rFonts w:ascii="Cambria Math" w:hAnsi="Cambria Math"/>
          </w:rPr>
          <m:t>x</m:t>
        </m:r>
      </m:oMath>
      <w:r>
        <w:t xml:space="preserve"> </w:t>
      </w:r>
      <w:r>
        <w:t>代表特征</w:t>
      </w:r>
      <w:r>
        <w:t>/</w:t>
      </w:r>
      <w:r>
        <w:t>输入变量</w:t>
      </w:r>
    </w:p>
    <w:p w14:paraId="783AFADC" w14:textId="77777777" w:rsidR="006C77B1" w:rsidRDefault="006C77B1" w:rsidP="0000041E">
      <w:pPr>
        <w:pStyle w:val="af"/>
      </w:pPr>
      <m:oMath>
        <m:r>
          <w:rPr>
            <w:rFonts w:ascii="Cambria Math" w:hAnsi="Cambria Math"/>
          </w:rPr>
          <m:t>y</m:t>
        </m:r>
      </m:oMath>
      <w:r>
        <w:t xml:space="preserve"> </w:t>
      </w:r>
      <w:r>
        <w:t>代表目标变量</w:t>
      </w:r>
      <w:r>
        <w:t>/</w:t>
      </w:r>
      <w:r>
        <w:t>输出变量</w:t>
      </w:r>
    </w:p>
    <w:p w14:paraId="09B6B35A" w14:textId="77777777" w:rsidR="006C77B1" w:rsidRDefault="00000000" w:rsidP="0000041E">
      <w:pPr>
        <w:pStyle w:val="af"/>
      </w:pPr>
      <m:oMath>
        <m:d>
          <m:dPr>
            <m:ctrlPr>
              <w:rPr>
                <w:rFonts w:ascii="Cambria Math" w:hAnsi="Cambria Math"/>
              </w:rPr>
            </m:ctrlPr>
          </m:dPr>
          <m:e>
            <m:r>
              <w:rPr>
                <w:rFonts w:ascii="Cambria Math" w:hAnsi="Cambria Math"/>
              </w:rPr>
              <m:t>x,y</m:t>
            </m:r>
          </m:e>
        </m:d>
      </m:oMath>
      <w:r w:rsidR="006C77B1">
        <w:t xml:space="preserve"> </w:t>
      </w:r>
      <w:r w:rsidR="006C77B1">
        <w:t>代表训练集中的实例</w:t>
      </w:r>
    </w:p>
    <w:p w14:paraId="410B26B0" w14:textId="77777777" w:rsidR="006C77B1" w:rsidRDefault="006C77B1" w:rsidP="0000041E">
      <w:pPr>
        <w:pStyle w:val="af"/>
      </w:pPr>
      <m:oMath>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oMath>
      <w:r>
        <w:t xml:space="preserve"> </w:t>
      </w:r>
      <w:r>
        <w:t>代表第</w:t>
      </w:r>
      <m:oMath>
        <m:r>
          <w:rPr>
            <w:rFonts w:ascii="Cambria Math" w:hAnsi="Cambria Math"/>
          </w:rPr>
          <m:t>i</m:t>
        </m:r>
      </m:oMath>
      <w:r>
        <w:t xml:space="preserve"> </w:t>
      </w:r>
      <w:proofErr w:type="gramStart"/>
      <w:r>
        <w:t>个</w:t>
      </w:r>
      <w:proofErr w:type="gramEnd"/>
      <w:r>
        <w:t>观察实例</w:t>
      </w:r>
    </w:p>
    <w:p w14:paraId="63D8011B" w14:textId="77777777" w:rsidR="006C77B1" w:rsidRDefault="006C77B1" w:rsidP="0000041E">
      <w:pPr>
        <w:pStyle w:val="af"/>
      </w:pPr>
      <m:oMath>
        <m:r>
          <w:rPr>
            <w:rFonts w:ascii="Cambria Math" w:hAnsi="Cambria Math"/>
          </w:rPr>
          <m:t>h</m:t>
        </m:r>
      </m:oMath>
      <w:r>
        <w:t xml:space="preserve"> </w:t>
      </w:r>
      <w:r>
        <w:t>代表学习算法的解决方案或函数也称为假设（</w:t>
      </w:r>
      <w:r>
        <w:rPr>
          <w:b/>
        </w:rPr>
        <w:t>hypothesis</w:t>
      </w:r>
      <w:r>
        <w:t>）</w:t>
      </w:r>
    </w:p>
    <w:p w14:paraId="70AF5A79" w14:textId="77777777" w:rsidR="006C77B1" w:rsidRDefault="006C77B1" w:rsidP="0000041E">
      <w:pPr>
        <w:pStyle w:val="af"/>
      </w:pPr>
      <w:r>
        <w:rPr>
          <w:noProof/>
        </w:rPr>
        <w:drawing>
          <wp:inline distT="0" distB="0" distL="0" distR="0" wp14:anchorId="6A79C450" wp14:editId="6CC28B46">
            <wp:extent cx="1828800" cy="1397000"/>
            <wp:effectExtent l="0" t="0" r="0" b="0"/>
            <wp:docPr id="1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d0718d6e5218be6e6fce9dc775a38e6.png"/>
                    <pic:cNvPicPr>
                      <a:picLocks noChangeAspect="1" noChangeArrowheads="1"/>
                    </pic:cNvPicPr>
                  </pic:nvPicPr>
                  <pic:blipFill>
                    <a:blip r:embed="rId33"/>
                    <a:stretch>
                      <a:fillRect/>
                    </a:stretch>
                  </pic:blipFill>
                  <pic:spPr bwMode="auto">
                    <a:xfrm>
                      <a:off x="0" y="0"/>
                      <a:ext cx="1828800" cy="1397000"/>
                    </a:xfrm>
                    <a:prstGeom prst="rect">
                      <a:avLst/>
                    </a:prstGeom>
                    <a:noFill/>
                    <a:ln w="9525">
                      <a:noFill/>
                      <a:headEnd/>
                      <a:tailEnd/>
                    </a:ln>
                  </pic:spPr>
                </pic:pic>
              </a:graphicData>
            </a:graphic>
          </wp:inline>
        </w:drawing>
      </w:r>
    </w:p>
    <w:p w14:paraId="26F5F871" w14:textId="77777777" w:rsidR="006C77B1" w:rsidRDefault="006C77B1" w:rsidP="0000041E">
      <w:pPr>
        <w:pStyle w:val="af"/>
      </w:pPr>
      <w:r>
        <w:t>这就是一个监督学习算法的工作方式，我们可以看到这里有我们的训练集里房屋价格</w:t>
      </w:r>
      <w:r>
        <w:t xml:space="preserve"> </w:t>
      </w:r>
      <w:r>
        <w:t>我们把它喂给我们的学习算法，学习算法的工作了，然后输出一个函数，通常表示为小写</w:t>
      </w:r>
      <w:r>
        <w:t xml:space="preserve"> </w:t>
      </w:r>
      <m:oMath>
        <m:r>
          <w:rPr>
            <w:rFonts w:ascii="Cambria Math" w:hAnsi="Cambria Math"/>
          </w:rPr>
          <m:t>h</m:t>
        </m:r>
      </m:oMath>
      <w:r>
        <w:t xml:space="preserve"> </w:t>
      </w:r>
      <w:r>
        <w:t>表示。</w:t>
      </w:r>
      <m:oMath>
        <m:r>
          <w:rPr>
            <w:rFonts w:ascii="Cambria Math" w:hAnsi="Cambria Math"/>
          </w:rPr>
          <m:t>h</m:t>
        </m:r>
      </m:oMath>
      <w:r>
        <w:t xml:space="preserve"> </w:t>
      </w:r>
      <w:r>
        <w:t>代表</w:t>
      </w:r>
      <w:r>
        <w:rPr>
          <w:b/>
        </w:rPr>
        <w:t>hypothesis</w:t>
      </w:r>
      <w:r>
        <w:t>(</w:t>
      </w:r>
      <w:r>
        <w:rPr>
          <w:b/>
        </w:rPr>
        <w:t>假设</w:t>
      </w:r>
      <w:r>
        <w:t>)</w:t>
      </w:r>
      <w:r>
        <w:t>，</w:t>
      </w:r>
      <m:oMath>
        <m:r>
          <w:rPr>
            <w:rFonts w:ascii="Cambria Math" w:hAnsi="Cambria Math"/>
          </w:rPr>
          <m:t>h</m:t>
        </m:r>
      </m:oMath>
      <w:r>
        <w:t>表示一个函数，输入是房屋尺寸大小，就像你朋友想出售的房屋，因此</w:t>
      </w:r>
      <w:r>
        <w:t xml:space="preserve"> </w:t>
      </w:r>
      <m:oMath>
        <m:r>
          <w:rPr>
            <w:rFonts w:ascii="Cambria Math" w:hAnsi="Cambria Math"/>
          </w:rPr>
          <m:t>h</m:t>
        </m:r>
      </m:oMath>
      <w:r>
        <w:t xml:space="preserve"> </w:t>
      </w:r>
      <w:r>
        <w:t>根据输入的</w:t>
      </w:r>
      <w:r>
        <w:t xml:space="preserve"> </w:t>
      </w:r>
      <m:oMath>
        <m:r>
          <w:rPr>
            <w:rFonts w:ascii="Cambria Math" w:hAnsi="Cambria Math"/>
          </w:rPr>
          <m:t>x</m:t>
        </m:r>
      </m:oMath>
      <w:r>
        <w:t>值来得出</w:t>
      </w:r>
      <w:r>
        <w:t xml:space="preserve"> </w:t>
      </w:r>
      <m:oMath>
        <m:r>
          <w:rPr>
            <w:rFonts w:ascii="Cambria Math" w:hAnsi="Cambria Math"/>
          </w:rPr>
          <m:t>y</m:t>
        </m:r>
      </m:oMath>
      <w:r>
        <w:t xml:space="preserve"> </w:t>
      </w:r>
      <w:r>
        <w:t>值，</w:t>
      </w:r>
      <m:oMath>
        <m:r>
          <w:rPr>
            <w:rFonts w:ascii="Cambria Math" w:hAnsi="Cambria Math"/>
          </w:rPr>
          <m:t>y</m:t>
        </m:r>
      </m:oMath>
      <w:r>
        <w:t xml:space="preserve"> </w:t>
      </w:r>
      <w:r>
        <w:t>值对应房子的价格</w:t>
      </w:r>
      <w:r>
        <w:t xml:space="preserve"> </w:t>
      </w:r>
      <w:r>
        <w:t>因此，</w:t>
      </w:r>
      <m:oMath>
        <m:r>
          <w:rPr>
            <w:rFonts w:ascii="Cambria Math" w:hAnsi="Cambria Math"/>
          </w:rPr>
          <m:t>h</m:t>
        </m:r>
      </m:oMath>
      <w:r>
        <w:t xml:space="preserve"> </w:t>
      </w:r>
      <w:r>
        <w:t>是一个从</w:t>
      </w:r>
      <m:oMath>
        <m:r>
          <w:rPr>
            <w:rFonts w:ascii="Cambria Math" w:hAnsi="Cambria Math"/>
          </w:rPr>
          <m:t>x</m:t>
        </m:r>
      </m:oMath>
      <w:r>
        <w:t xml:space="preserve"> </w:t>
      </w:r>
      <w:r>
        <w:t>到</w:t>
      </w:r>
      <w:r>
        <w:t xml:space="preserve"> </w:t>
      </w:r>
      <m:oMath>
        <m:r>
          <w:rPr>
            <w:rFonts w:ascii="Cambria Math" w:hAnsi="Cambria Math"/>
          </w:rPr>
          <m:t>y</m:t>
        </m:r>
      </m:oMath>
      <w:r>
        <w:t xml:space="preserve"> </w:t>
      </w:r>
      <w:r>
        <w:t>的函数映射。</w:t>
      </w:r>
    </w:p>
    <w:p w14:paraId="4548D952" w14:textId="77777777" w:rsidR="006C77B1" w:rsidRDefault="006C77B1" w:rsidP="0000041E">
      <w:pPr>
        <w:pStyle w:val="af"/>
      </w:pPr>
      <w:r>
        <w:t>我将选择最初的使用规则</w:t>
      </w:r>
      <m:oMath>
        <m:r>
          <w:rPr>
            <w:rFonts w:ascii="Cambria Math" w:hAnsi="Cambria Math"/>
          </w:rPr>
          <m:t>h</m:t>
        </m:r>
      </m:oMath>
      <w:r>
        <w:t>代表</w:t>
      </w:r>
      <w:r>
        <w:rPr>
          <w:b/>
        </w:rPr>
        <w:t>hypothesis</w:t>
      </w:r>
      <w:r>
        <w:t>，因而，要解决房价预测问题，我们实际上是要将训练集</w:t>
      </w:r>
      <w:r>
        <w:t>“</w:t>
      </w:r>
      <w:r>
        <w:t>喂</w:t>
      </w:r>
      <w:r>
        <w:t>”</w:t>
      </w:r>
      <w:r>
        <w:t>给我们的学习算法，进而学习得到一个假设</w:t>
      </w:r>
      <m:oMath>
        <m:r>
          <w:rPr>
            <w:rFonts w:ascii="Cambria Math" w:hAnsi="Cambria Math"/>
          </w:rPr>
          <m:t>h</m:t>
        </m:r>
      </m:oMath>
      <w:r>
        <w:t>，然后将我们要预测的房屋的尺寸作为输入变量输入给</w:t>
      </w:r>
      <m:oMath>
        <m:r>
          <w:rPr>
            <w:rFonts w:ascii="Cambria Math" w:hAnsi="Cambria Math"/>
          </w:rPr>
          <m:t>h</m:t>
        </m:r>
      </m:oMath>
      <w:r>
        <w:t>，预测出该房屋的交易价格作为输出变量输出为结果。那么，对于我们的房价预测问题，我们该如何表达</w:t>
      </w:r>
      <w:r>
        <w:t xml:space="preserve"> </w:t>
      </w:r>
      <m:oMath>
        <m:r>
          <w:rPr>
            <w:rFonts w:ascii="Cambria Math" w:hAnsi="Cambria Math"/>
          </w:rPr>
          <m:t>h</m:t>
        </m:r>
      </m:oMath>
      <w:r>
        <w:t>？</w:t>
      </w:r>
    </w:p>
    <w:p w14:paraId="16C60991" w14:textId="77777777" w:rsidR="006C77B1" w:rsidRDefault="006C77B1" w:rsidP="0000041E">
      <w:pPr>
        <w:pStyle w:val="af"/>
      </w:pPr>
      <w:r>
        <w:t>一种可能的表达方式为：</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x</m:t>
        </m:r>
      </m:oMath>
      <w:r>
        <w:t>，因为只含有一个特征</w:t>
      </w:r>
      <w:r>
        <w:t>/</w:t>
      </w:r>
      <w:r>
        <w:t>输入变量，因此这样的问题</w:t>
      </w:r>
      <w:proofErr w:type="gramStart"/>
      <w:r>
        <w:t>叫作</w:t>
      </w:r>
      <w:proofErr w:type="gramEnd"/>
      <w:r>
        <w:t>单变量线性回归问题。</w:t>
      </w:r>
    </w:p>
    <w:p w14:paraId="4669ACEF" w14:textId="77777777" w:rsidR="006C77B1" w:rsidRDefault="006C77B1">
      <w:pPr>
        <w:pStyle w:val="3"/>
      </w:pPr>
      <w:bookmarkStart w:id="15" w:name="header-n219"/>
      <w:bookmarkStart w:id="16" w:name="_Toc38636782"/>
      <w:bookmarkEnd w:id="15"/>
      <w:r>
        <w:lastRenderedPageBreak/>
        <w:t xml:space="preserve">2.2 </w:t>
      </w:r>
      <w:r>
        <w:t>代价函数</w:t>
      </w:r>
      <w:bookmarkEnd w:id="16"/>
    </w:p>
    <w:p w14:paraId="5F1C1B93" w14:textId="77777777" w:rsidR="006C77B1" w:rsidRDefault="006C77B1" w:rsidP="0000041E">
      <w:pPr>
        <w:pStyle w:val="af0"/>
      </w:pPr>
      <w:r>
        <w:t>参考视频</w:t>
      </w:r>
      <w:r>
        <w:t>: 2 - 2 - Cost Function (8 min).</w:t>
      </w:r>
      <w:proofErr w:type="spellStart"/>
      <w:r>
        <w:t>mkv</w:t>
      </w:r>
      <w:proofErr w:type="spellEnd"/>
    </w:p>
    <w:p w14:paraId="545AAC92" w14:textId="77777777" w:rsidR="006C77B1" w:rsidRDefault="006C77B1" w:rsidP="0000041E">
      <w:pPr>
        <w:pStyle w:val="af"/>
      </w:pPr>
      <w:r>
        <w:t>在这段视频中我们将定义代价函数的概念，这有助于我们弄清楚如何把最有可能的直线与我们的数据</w:t>
      </w:r>
      <w:proofErr w:type="gramStart"/>
      <w:r>
        <w:t>相拟</w:t>
      </w:r>
      <w:proofErr w:type="gramEnd"/>
      <w:r>
        <w:t>合。如图：</w:t>
      </w:r>
    </w:p>
    <w:p w14:paraId="359B3289" w14:textId="77777777" w:rsidR="006C77B1" w:rsidRDefault="006C77B1" w:rsidP="0000041E">
      <w:pPr>
        <w:pStyle w:val="af"/>
      </w:pPr>
      <w:r>
        <w:rPr>
          <w:noProof/>
        </w:rPr>
        <w:drawing>
          <wp:inline distT="0" distB="0" distL="0" distR="0" wp14:anchorId="62500329" wp14:editId="7421AB8A">
            <wp:extent cx="3721100" cy="1847850"/>
            <wp:effectExtent l="0" t="0" r="0" b="0"/>
            <wp:docPr id="1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385f8a293b254454746adee51a027d4.png"/>
                    <pic:cNvPicPr>
                      <a:picLocks noChangeAspect="1" noChangeArrowheads="1"/>
                    </pic:cNvPicPr>
                  </pic:nvPicPr>
                  <pic:blipFill>
                    <a:blip r:embed="rId34"/>
                    <a:stretch>
                      <a:fillRect/>
                    </a:stretch>
                  </pic:blipFill>
                  <pic:spPr bwMode="auto">
                    <a:xfrm>
                      <a:off x="0" y="0"/>
                      <a:ext cx="3721100" cy="1847850"/>
                    </a:xfrm>
                    <a:prstGeom prst="rect">
                      <a:avLst/>
                    </a:prstGeom>
                    <a:noFill/>
                    <a:ln w="9525">
                      <a:noFill/>
                      <a:headEnd/>
                      <a:tailEnd/>
                    </a:ln>
                  </pic:spPr>
                </pic:pic>
              </a:graphicData>
            </a:graphic>
          </wp:inline>
        </w:drawing>
      </w:r>
    </w:p>
    <w:p w14:paraId="5F21C2E0" w14:textId="69B4023F" w:rsidR="006C77B1" w:rsidRDefault="006C77B1" w:rsidP="0000041E">
      <w:pPr>
        <w:pStyle w:val="af"/>
      </w:pPr>
      <w:r>
        <w:t>在线性回归中我们有一个像这样的训练集，</w:t>
      </w:r>
      <m:oMath>
        <m:r>
          <w:rPr>
            <w:rFonts w:ascii="Cambria Math" w:hAnsi="Cambria Math"/>
          </w:rPr>
          <m:t>m</m:t>
        </m:r>
      </m:oMath>
      <w:r>
        <w:t>代表了训练样本的数量，比如</w:t>
      </w:r>
      <w:r>
        <w:t xml:space="preserve"> </w:t>
      </w:r>
      <m:oMath>
        <m:r>
          <w:rPr>
            <w:rFonts w:ascii="Cambria Math" w:hAnsi="Cambria Math"/>
          </w:rPr>
          <m:t>m=47</m:t>
        </m:r>
      </m:oMath>
      <w:r>
        <w:t>。而我们的假设函数，也就是用来进行预测的函数，是这样的线性函数形式：</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x</m:t>
        </m:r>
      </m:oMath>
      <w:r>
        <w:t>。</w:t>
      </w:r>
    </w:p>
    <w:p w14:paraId="2D3DEA3C" w14:textId="77777777" w:rsidR="006C77B1" w:rsidRDefault="006C77B1" w:rsidP="0000041E">
      <w:pPr>
        <w:pStyle w:val="af"/>
      </w:pPr>
      <w:r>
        <w:t>接下来我们会引入一些术语我们现在要做的便是为我们的模型选择合适的</w:t>
      </w:r>
      <w:r>
        <w:rPr>
          <w:b/>
        </w:rPr>
        <w:t>参数</w:t>
      </w:r>
      <w:r>
        <w:t>（</w:t>
      </w:r>
      <w:r>
        <w:rPr>
          <w:b/>
        </w:rPr>
        <w:t>parameters</w:t>
      </w:r>
      <w:r>
        <w:t>）</w:t>
      </w:r>
      <m:oMath>
        <m:sSub>
          <m:sSubPr>
            <m:ctrlPr>
              <w:rPr>
                <w:rFonts w:ascii="Cambria Math" w:hAnsi="Cambria Math"/>
              </w:rPr>
            </m:ctrlPr>
          </m:sSubPr>
          <m:e>
            <m:r>
              <w:rPr>
                <w:rFonts w:ascii="Cambria Math" w:hAnsi="Cambria Math"/>
              </w:rPr>
              <m:t>θ</m:t>
            </m:r>
          </m:e>
          <m:sub>
            <m:r>
              <w:rPr>
                <w:rFonts w:ascii="Cambria Math" w:hAnsi="Cambria Math"/>
              </w:rPr>
              <m:t>0</m:t>
            </m:r>
          </m:sub>
        </m:sSub>
      </m:oMath>
      <w:r>
        <w:t xml:space="preserve"> </w:t>
      </w:r>
      <w:r>
        <w:t>和</w:t>
      </w:r>
      <w:r>
        <w:t xml:space="preserve"> </w:t>
      </w:r>
      <m:oMath>
        <m:sSub>
          <m:sSubPr>
            <m:ctrlPr>
              <w:rPr>
                <w:rFonts w:ascii="Cambria Math" w:hAnsi="Cambria Math"/>
              </w:rPr>
            </m:ctrlPr>
          </m:sSubPr>
          <m:e>
            <m:r>
              <w:rPr>
                <w:rFonts w:ascii="Cambria Math" w:hAnsi="Cambria Math"/>
              </w:rPr>
              <m:t>θ</m:t>
            </m:r>
          </m:e>
          <m:sub>
            <m:r>
              <w:rPr>
                <w:rFonts w:ascii="Cambria Math" w:hAnsi="Cambria Math"/>
              </w:rPr>
              <m:t>1</m:t>
            </m:r>
          </m:sub>
        </m:sSub>
      </m:oMath>
      <w:r>
        <w:t>，在房价问题这个例子中便是直线的斜率和在</w:t>
      </w:r>
      <m:oMath>
        <m:r>
          <w:rPr>
            <w:rFonts w:ascii="Cambria Math" w:hAnsi="Cambria Math"/>
          </w:rPr>
          <m:t>y</m:t>
        </m:r>
      </m:oMath>
      <w:r>
        <w:t xml:space="preserve"> </w:t>
      </w:r>
      <w:r>
        <w:t>轴上的截距。</w:t>
      </w:r>
    </w:p>
    <w:p w14:paraId="3B4FD7FD" w14:textId="77777777" w:rsidR="006C77B1" w:rsidRDefault="006C77B1" w:rsidP="0000041E">
      <w:pPr>
        <w:pStyle w:val="af"/>
      </w:pPr>
      <w:r>
        <w:t>我们选择的参数决定了我们得到的直线相对于我们的训练集的准确程度，模型所预测的值与训练集中实际值之间的差距（下图中蓝线所指）就是</w:t>
      </w:r>
      <w:r>
        <w:rPr>
          <w:b/>
        </w:rPr>
        <w:t>建模误差</w:t>
      </w:r>
      <w:r>
        <w:t>（</w:t>
      </w:r>
      <w:r>
        <w:rPr>
          <w:b/>
        </w:rPr>
        <w:t>modeling error</w:t>
      </w:r>
      <w:r>
        <w:t>）。</w:t>
      </w:r>
    </w:p>
    <w:p w14:paraId="011DD6BC" w14:textId="77777777" w:rsidR="006C77B1" w:rsidRDefault="006C77B1" w:rsidP="0000041E">
      <w:pPr>
        <w:pStyle w:val="af"/>
      </w:pPr>
      <w:r>
        <w:rPr>
          <w:noProof/>
        </w:rPr>
        <w:drawing>
          <wp:inline distT="0" distB="0" distL="0" distR="0" wp14:anchorId="453C62E8" wp14:editId="6D628960">
            <wp:extent cx="1866900" cy="1435100"/>
            <wp:effectExtent l="0" t="0" r="0" b="0"/>
            <wp:docPr id="1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168b654649a0537c67df6f2454dc9ba.png"/>
                    <pic:cNvPicPr>
                      <a:picLocks noChangeAspect="1" noChangeArrowheads="1"/>
                    </pic:cNvPicPr>
                  </pic:nvPicPr>
                  <pic:blipFill>
                    <a:blip r:embed="rId35"/>
                    <a:stretch>
                      <a:fillRect/>
                    </a:stretch>
                  </pic:blipFill>
                  <pic:spPr bwMode="auto">
                    <a:xfrm>
                      <a:off x="0" y="0"/>
                      <a:ext cx="1866900" cy="1435100"/>
                    </a:xfrm>
                    <a:prstGeom prst="rect">
                      <a:avLst/>
                    </a:prstGeom>
                    <a:noFill/>
                    <a:ln w="9525">
                      <a:noFill/>
                      <a:headEnd/>
                      <a:tailEnd/>
                    </a:ln>
                  </pic:spPr>
                </pic:pic>
              </a:graphicData>
            </a:graphic>
          </wp:inline>
        </w:drawing>
      </w:r>
    </w:p>
    <w:p w14:paraId="1D8DEF54" w14:textId="77777777" w:rsidR="006C77B1" w:rsidRDefault="006C77B1" w:rsidP="0000041E">
      <w:pPr>
        <w:pStyle w:val="af"/>
      </w:pPr>
      <w:r>
        <w:t>我们的目标便是选择出可以使得建模误差的平方和能够最小的模型参数。</w:t>
      </w:r>
      <w:r>
        <w:t xml:space="preserve"> </w:t>
      </w:r>
      <w:r>
        <w:t>即使得代价函数</w:t>
      </w:r>
      <w:r>
        <w:t xml:space="preserve"> </w:t>
      </w:r>
      <m:oMath>
        <m:r>
          <w:rPr>
            <w:rFonts w:ascii="Cambria Math" w:hAnsi="Cambria Math"/>
          </w:rPr>
          <m:t>J</m:t>
        </m:r>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e>
              <m:sup>
                <m:r>
                  <w:rPr>
                    <w:rFonts w:ascii="Cambria Math" w:hAnsi="Cambria Math"/>
                  </w:rPr>
                  <m:t>2</m:t>
                </m:r>
              </m:sup>
            </m:sSup>
          </m:e>
        </m:nary>
      </m:oMath>
      <w:r>
        <w:t>最小。</w:t>
      </w:r>
    </w:p>
    <w:p w14:paraId="69231B31" w14:textId="77777777" w:rsidR="006C77B1" w:rsidRDefault="006C77B1" w:rsidP="0000041E">
      <w:pPr>
        <w:pStyle w:val="af"/>
      </w:pPr>
      <w:r>
        <w:t>我们绘制一个等高线图，三个坐标分别为</w:t>
      </w:r>
      <m:oMath>
        <m:sSub>
          <m:sSubPr>
            <m:ctrlPr>
              <w:rPr>
                <w:rFonts w:ascii="Cambria Math" w:hAnsi="Cambria Math"/>
              </w:rPr>
            </m:ctrlPr>
          </m:sSubPr>
          <m:e>
            <m:r>
              <w:rPr>
                <w:rFonts w:ascii="Cambria Math" w:hAnsi="Cambria Math"/>
              </w:rPr>
              <m:t>θ</m:t>
            </m:r>
          </m:e>
          <m:sub>
            <m:r>
              <w:rPr>
                <w:rFonts w:ascii="Cambria Math" w:hAnsi="Cambria Math"/>
              </w:rPr>
              <m:t>0</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1</m:t>
            </m:r>
          </m:sub>
        </m:sSub>
      </m:oMath>
      <w:r>
        <w:t xml:space="preserve"> </w:t>
      </w:r>
      <w:r>
        <w:t>和</w:t>
      </w:r>
      <m:oMath>
        <m:r>
          <w:rPr>
            <w:rFonts w:ascii="Cambria Math" w:hAnsi="Cambria Math"/>
          </w:rPr>
          <m:t>J(</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oMath>
      <w:r>
        <w:t>：</w:t>
      </w:r>
    </w:p>
    <w:p w14:paraId="02D7110E" w14:textId="77777777" w:rsidR="006C77B1" w:rsidRDefault="006C77B1" w:rsidP="0000041E">
      <w:pPr>
        <w:pStyle w:val="af"/>
      </w:pPr>
      <w:r>
        <w:rPr>
          <w:noProof/>
        </w:rPr>
        <w:lastRenderedPageBreak/>
        <w:drawing>
          <wp:inline distT="0" distB="0" distL="0" distR="0" wp14:anchorId="19BA8446" wp14:editId="33A5EA50">
            <wp:extent cx="2292350" cy="2133600"/>
            <wp:effectExtent l="0" t="0" r="0" b="0"/>
            <wp:docPr id="1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7ee0db04705fb20fab4574bb03064ab.png"/>
                    <pic:cNvPicPr>
                      <a:picLocks noChangeAspect="1" noChangeArrowheads="1"/>
                    </pic:cNvPicPr>
                  </pic:nvPicPr>
                  <pic:blipFill>
                    <a:blip r:embed="rId36"/>
                    <a:stretch>
                      <a:fillRect/>
                    </a:stretch>
                  </pic:blipFill>
                  <pic:spPr bwMode="auto">
                    <a:xfrm>
                      <a:off x="0" y="0"/>
                      <a:ext cx="2292350" cy="2133600"/>
                    </a:xfrm>
                    <a:prstGeom prst="rect">
                      <a:avLst/>
                    </a:prstGeom>
                    <a:noFill/>
                    <a:ln w="9525">
                      <a:noFill/>
                      <a:headEnd/>
                      <a:tailEnd/>
                    </a:ln>
                  </pic:spPr>
                </pic:pic>
              </a:graphicData>
            </a:graphic>
          </wp:inline>
        </w:drawing>
      </w:r>
    </w:p>
    <w:p w14:paraId="50B5B7B2" w14:textId="77777777" w:rsidR="006C77B1" w:rsidRDefault="006C77B1" w:rsidP="0000041E">
      <w:pPr>
        <w:pStyle w:val="af"/>
      </w:pPr>
      <w:r>
        <w:t>则可以看出在三维空间中存在一个使得</w:t>
      </w:r>
      <m:oMath>
        <m:r>
          <w:rPr>
            <w:rFonts w:ascii="Cambria Math" w:hAnsi="Cambria Math"/>
          </w:rPr>
          <m:t>J(</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oMath>
      <w:r>
        <w:t>最小的点。</w:t>
      </w:r>
    </w:p>
    <w:p w14:paraId="66551236" w14:textId="77777777" w:rsidR="006C77B1" w:rsidRDefault="006C77B1" w:rsidP="0000041E">
      <w:pPr>
        <w:pStyle w:val="af"/>
      </w:pPr>
      <w:r>
        <w:t>代价函数也被称作平方误差函数，有时也被称为平方误差代价函数。我们之所以要求出误差的平方和，是因为误差平方代价函数，对于大多数问题，特别是回归问题，都是一个合理的选择。还有其他的代价函数也能很好地发挥作用，但是平方误差代价函数可能是解决回归问题最常用的手段了。</w:t>
      </w:r>
    </w:p>
    <w:p w14:paraId="68A886B1" w14:textId="77777777" w:rsidR="006C77B1" w:rsidRDefault="006C77B1" w:rsidP="0000041E">
      <w:pPr>
        <w:pStyle w:val="af"/>
      </w:pPr>
      <w:r>
        <w:t>在后续课程中，我们还会谈论其他的代价函数，但我们刚刚讲的选择是对于大多数线性回归问题非常合理的。</w:t>
      </w:r>
    </w:p>
    <w:p w14:paraId="244435C7" w14:textId="1F858316" w:rsidR="006C77B1" w:rsidRDefault="006C77B1" w:rsidP="0000041E">
      <w:pPr>
        <w:pStyle w:val="af"/>
      </w:pPr>
      <w:r>
        <w:t>也许这个函数</w:t>
      </w:r>
      <m:oMath>
        <m:r>
          <w:rPr>
            <w:rFonts w:ascii="Cambria Math" w:hAnsi="Cambria Math"/>
          </w:rPr>
          <m:t>J(</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oMath>
      <w:r>
        <w:t>有点抽象，可能你仍然不知道它的内涵，在接下来的几个视频里，我们要更进一步解释代价函数</w:t>
      </w:r>
      <m:oMath>
        <m:r>
          <w:rPr>
            <w:rFonts w:ascii="Cambria Math" w:hAnsi="Cambria Math"/>
          </w:rPr>
          <m:t>J</m:t>
        </m:r>
      </m:oMath>
      <w:r>
        <w:t>的工作原理，并尝试更直观地解释它在计算什么，以及我们使用它的目的。</w:t>
      </w:r>
    </w:p>
    <w:p w14:paraId="329B04F1" w14:textId="77777777" w:rsidR="0000041E" w:rsidRDefault="0000041E">
      <w:pPr>
        <w:widowControl/>
        <w:jc w:val="left"/>
        <w:rPr>
          <w:b/>
          <w:bCs/>
          <w:sz w:val="32"/>
          <w:szCs w:val="32"/>
        </w:rPr>
      </w:pPr>
      <w:bookmarkStart w:id="17" w:name="header-n248"/>
      <w:bookmarkEnd w:id="17"/>
      <w:r>
        <w:br w:type="page"/>
      </w:r>
    </w:p>
    <w:p w14:paraId="67CFE856" w14:textId="28A73B4F" w:rsidR="006C77B1" w:rsidRDefault="006C77B1">
      <w:pPr>
        <w:pStyle w:val="3"/>
      </w:pPr>
      <w:bookmarkStart w:id="18" w:name="_Toc38636783"/>
      <w:r>
        <w:lastRenderedPageBreak/>
        <w:t xml:space="preserve">2.3 </w:t>
      </w:r>
      <w:r>
        <w:t>代价函数的直观理解</w:t>
      </w:r>
      <w:r>
        <w:t>I</w:t>
      </w:r>
      <w:bookmarkEnd w:id="18"/>
    </w:p>
    <w:p w14:paraId="2E110B4D" w14:textId="77777777" w:rsidR="006C77B1" w:rsidRDefault="006C77B1" w:rsidP="0000041E">
      <w:pPr>
        <w:pStyle w:val="af0"/>
      </w:pPr>
      <w:r>
        <w:t>参考视频</w:t>
      </w:r>
      <w:r>
        <w:t>: 2 - 3 - Cost Function - Intuition I (11 min).</w:t>
      </w:r>
      <w:proofErr w:type="spellStart"/>
      <w:r>
        <w:t>mkv</w:t>
      </w:r>
      <w:proofErr w:type="spellEnd"/>
    </w:p>
    <w:p w14:paraId="5EEB5D91" w14:textId="77777777" w:rsidR="006C77B1" w:rsidRDefault="006C77B1" w:rsidP="0000041E">
      <w:pPr>
        <w:pStyle w:val="af"/>
      </w:pPr>
      <w:r>
        <w:t>在上一个视频中，我们给了代价函数一个数学上的定义。在这个视频里，让我们通过一些例子来获取一些直观的感受，看看代价函数到底是在干什么。</w:t>
      </w:r>
    </w:p>
    <w:p w14:paraId="0671604A" w14:textId="77777777" w:rsidR="006C77B1" w:rsidRDefault="006C77B1" w:rsidP="0000041E">
      <w:pPr>
        <w:pStyle w:val="af"/>
      </w:pPr>
      <w:r>
        <w:rPr>
          <w:noProof/>
        </w:rPr>
        <w:drawing>
          <wp:inline distT="0" distB="0" distL="0" distR="0" wp14:anchorId="4ABADAC0" wp14:editId="2F9F6989">
            <wp:extent cx="2057400" cy="1816100"/>
            <wp:effectExtent l="0" t="0" r="0" b="0"/>
            <wp:docPr id="1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0ba90df2ada721cf1850ab668204dc9.png"/>
                    <pic:cNvPicPr>
                      <a:picLocks noChangeAspect="1" noChangeArrowheads="1"/>
                    </pic:cNvPicPr>
                  </pic:nvPicPr>
                  <pic:blipFill>
                    <a:blip r:embed="rId37"/>
                    <a:stretch>
                      <a:fillRect/>
                    </a:stretch>
                  </pic:blipFill>
                  <pic:spPr bwMode="auto">
                    <a:xfrm>
                      <a:off x="0" y="0"/>
                      <a:ext cx="2057400" cy="1816100"/>
                    </a:xfrm>
                    <a:prstGeom prst="rect">
                      <a:avLst/>
                    </a:prstGeom>
                    <a:noFill/>
                    <a:ln w="9525">
                      <a:noFill/>
                      <a:headEnd/>
                      <a:tailEnd/>
                    </a:ln>
                  </pic:spPr>
                </pic:pic>
              </a:graphicData>
            </a:graphic>
          </wp:inline>
        </w:drawing>
      </w:r>
    </w:p>
    <w:p w14:paraId="608ABB78" w14:textId="77777777" w:rsidR="006C77B1" w:rsidRDefault="006C77B1" w:rsidP="0000041E">
      <w:pPr>
        <w:pStyle w:val="af"/>
      </w:pPr>
      <w:r>
        <w:rPr>
          <w:noProof/>
        </w:rPr>
        <w:drawing>
          <wp:inline distT="0" distB="0" distL="0" distR="0" wp14:anchorId="6B3E8E24" wp14:editId="6E3D463E">
            <wp:extent cx="4038600" cy="2159000"/>
            <wp:effectExtent l="0" t="0" r="0" b="0"/>
            <wp:docPr id="1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c9fe871ca411ba557e65ac15d55745d.png"/>
                    <pic:cNvPicPr>
                      <a:picLocks noChangeAspect="1" noChangeArrowheads="1"/>
                    </pic:cNvPicPr>
                  </pic:nvPicPr>
                  <pic:blipFill>
                    <a:blip r:embed="rId38"/>
                    <a:stretch>
                      <a:fillRect/>
                    </a:stretch>
                  </pic:blipFill>
                  <pic:spPr bwMode="auto">
                    <a:xfrm>
                      <a:off x="0" y="0"/>
                      <a:ext cx="4038600" cy="2159000"/>
                    </a:xfrm>
                    <a:prstGeom prst="rect">
                      <a:avLst/>
                    </a:prstGeom>
                    <a:noFill/>
                    <a:ln w="9525">
                      <a:noFill/>
                      <a:headEnd/>
                      <a:tailEnd/>
                    </a:ln>
                  </pic:spPr>
                </pic:pic>
              </a:graphicData>
            </a:graphic>
          </wp:inline>
        </w:drawing>
      </w:r>
    </w:p>
    <w:p w14:paraId="4546C6AE" w14:textId="77777777" w:rsidR="006C77B1" w:rsidRDefault="006C77B1" w:rsidP="0000041E">
      <w:pPr>
        <w:pStyle w:val="af"/>
      </w:pPr>
    </w:p>
    <w:p w14:paraId="4D2B85F8" w14:textId="77777777" w:rsidR="0000041E" w:rsidRDefault="0000041E">
      <w:pPr>
        <w:widowControl/>
        <w:jc w:val="left"/>
        <w:rPr>
          <w:b/>
          <w:bCs/>
          <w:sz w:val="32"/>
          <w:szCs w:val="32"/>
        </w:rPr>
      </w:pPr>
      <w:bookmarkStart w:id="19" w:name="header-n257"/>
      <w:bookmarkEnd w:id="19"/>
      <w:r>
        <w:br w:type="page"/>
      </w:r>
    </w:p>
    <w:p w14:paraId="4740E41E" w14:textId="21A835FA" w:rsidR="006C77B1" w:rsidRDefault="006C77B1">
      <w:pPr>
        <w:pStyle w:val="3"/>
      </w:pPr>
      <w:bookmarkStart w:id="20" w:name="_Toc38636784"/>
      <w:r>
        <w:lastRenderedPageBreak/>
        <w:t xml:space="preserve">2.4 </w:t>
      </w:r>
      <w:r>
        <w:t>代价函数的直观理解</w:t>
      </w:r>
      <w:r>
        <w:t>II</w:t>
      </w:r>
      <w:bookmarkEnd w:id="20"/>
    </w:p>
    <w:p w14:paraId="1F7C23C0" w14:textId="77777777" w:rsidR="006C77B1" w:rsidRDefault="006C77B1" w:rsidP="0000041E">
      <w:pPr>
        <w:pStyle w:val="af0"/>
      </w:pPr>
      <w:r>
        <w:t>参考视频</w:t>
      </w:r>
      <w:r>
        <w:t>: 2 - 4 - Cost Function - Intuition II (9 min).</w:t>
      </w:r>
      <w:proofErr w:type="spellStart"/>
      <w:r>
        <w:t>mkv</w:t>
      </w:r>
      <w:proofErr w:type="spellEnd"/>
    </w:p>
    <w:p w14:paraId="78742FD9" w14:textId="77777777" w:rsidR="006C77B1" w:rsidRDefault="006C77B1" w:rsidP="0000041E">
      <w:pPr>
        <w:pStyle w:val="af"/>
      </w:pPr>
      <w:r>
        <w:t>这节课中，我们将更深入地学习代价函数的作用，这段视频的内容假设你已经认识等高线图，如果你对等高线图不太熟悉的话，这段视频中的某些内容你可能会听不懂，但不要紧，如果你跳过这段视频的话，也没什么关系，不听这节课对后续课程理解影响不大。</w:t>
      </w:r>
    </w:p>
    <w:p w14:paraId="1C5C9364" w14:textId="77777777" w:rsidR="006C77B1" w:rsidRDefault="006C77B1" w:rsidP="0000041E">
      <w:pPr>
        <w:pStyle w:val="af"/>
      </w:pPr>
      <w:r>
        <w:rPr>
          <w:noProof/>
        </w:rPr>
        <w:drawing>
          <wp:inline distT="0" distB="0" distL="0" distR="0" wp14:anchorId="7BB5C494" wp14:editId="58CB360E">
            <wp:extent cx="2755900" cy="1485900"/>
            <wp:effectExtent l="0" t="0" r="6350" b="0"/>
            <wp:docPr id="1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b789788fc15889fe33fb44818c40852.png"/>
                    <pic:cNvPicPr>
                      <a:picLocks noChangeAspect="1" noChangeArrowheads="1"/>
                    </pic:cNvPicPr>
                  </pic:nvPicPr>
                  <pic:blipFill>
                    <a:blip r:embed="rId39"/>
                    <a:stretch>
                      <a:fillRect/>
                    </a:stretch>
                  </pic:blipFill>
                  <pic:spPr bwMode="auto">
                    <a:xfrm>
                      <a:off x="0" y="0"/>
                      <a:ext cx="2755900" cy="1485900"/>
                    </a:xfrm>
                    <a:prstGeom prst="rect">
                      <a:avLst/>
                    </a:prstGeom>
                    <a:noFill/>
                    <a:ln w="9525">
                      <a:noFill/>
                      <a:headEnd/>
                      <a:tailEnd/>
                    </a:ln>
                  </pic:spPr>
                </pic:pic>
              </a:graphicData>
            </a:graphic>
          </wp:inline>
        </w:drawing>
      </w:r>
    </w:p>
    <w:p w14:paraId="5D72CB97" w14:textId="77777777" w:rsidR="006C77B1" w:rsidRDefault="006C77B1" w:rsidP="0000041E">
      <w:pPr>
        <w:pStyle w:val="af"/>
      </w:pPr>
      <w:r>
        <w:t>代价函数的样子，等高线图，则可以看出在三维空间中存在一个使得</w:t>
      </w:r>
      <m:oMath>
        <m:r>
          <w:rPr>
            <w:rFonts w:ascii="Cambria Math" w:hAnsi="Cambria Math"/>
          </w:rPr>
          <m:t>J(</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oMath>
      <w:r>
        <w:t>最小的点。</w:t>
      </w:r>
    </w:p>
    <w:p w14:paraId="17F93919" w14:textId="77777777" w:rsidR="006C77B1" w:rsidRDefault="006C77B1" w:rsidP="0000041E">
      <w:pPr>
        <w:pStyle w:val="af"/>
      </w:pPr>
      <w:r>
        <w:rPr>
          <w:noProof/>
        </w:rPr>
        <w:drawing>
          <wp:inline distT="0" distB="0" distL="0" distR="0" wp14:anchorId="3F881377" wp14:editId="241E7FF7">
            <wp:extent cx="3886200" cy="1945640"/>
            <wp:effectExtent l="0" t="0" r="0" b="0"/>
            <wp:docPr id="1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6c827fe0978ebdd608505cd45feb774.png"/>
                    <pic:cNvPicPr>
                      <a:picLocks noChangeAspect="1" noChangeArrowheads="1"/>
                    </pic:cNvPicPr>
                  </pic:nvPicPr>
                  <pic:blipFill>
                    <a:blip r:embed="rId40"/>
                    <a:stretch>
                      <a:fillRect/>
                    </a:stretch>
                  </pic:blipFill>
                  <pic:spPr bwMode="auto">
                    <a:xfrm>
                      <a:off x="0" y="0"/>
                      <a:ext cx="3886200" cy="1945640"/>
                    </a:xfrm>
                    <a:prstGeom prst="rect">
                      <a:avLst/>
                    </a:prstGeom>
                    <a:noFill/>
                    <a:ln w="9525">
                      <a:noFill/>
                      <a:headEnd/>
                      <a:tailEnd/>
                    </a:ln>
                  </pic:spPr>
                </pic:pic>
              </a:graphicData>
            </a:graphic>
          </wp:inline>
        </w:drawing>
      </w:r>
    </w:p>
    <w:p w14:paraId="3BB5F482" w14:textId="77777777" w:rsidR="006C77B1" w:rsidRDefault="006C77B1" w:rsidP="0000041E">
      <w:pPr>
        <w:pStyle w:val="af"/>
      </w:pPr>
      <w:r>
        <w:t>通过这些图形，我希望你能更好地理解这些代价函数</w:t>
      </w:r>
      <m:oMath>
        <m:r>
          <w:rPr>
            <w:rFonts w:ascii="Cambria Math" w:hAnsi="Cambria Math"/>
          </w:rPr>
          <m:t>J</m:t>
        </m:r>
      </m:oMath>
      <w:r>
        <w:t>所表达的值是什么样的，它们对应的假设是什么样的，以及什么样的假设对应的点，更接近于代价函数</w:t>
      </w:r>
      <m:oMath>
        <m:r>
          <w:rPr>
            <w:rFonts w:ascii="Cambria Math" w:hAnsi="Cambria Math"/>
          </w:rPr>
          <m:t>J</m:t>
        </m:r>
      </m:oMath>
      <w:r>
        <w:t>的最小值。</w:t>
      </w:r>
    </w:p>
    <w:p w14:paraId="4E71EA74" w14:textId="77777777" w:rsidR="006C77B1" w:rsidRDefault="006C77B1" w:rsidP="0000041E">
      <w:pPr>
        <w:pStyle w:val="af"/>
      </w:pPr>
      <w:r>
        <w:t>当然，我们真正需要的是一种有效的算法，能够自动地找出这些使代价函数</w:t>
      </w:r>
      <m:oMath>
        <m:r>
          <w:rPr>
            <w:rFonts w:ascii="Cambria Math" w:hAnsi="Cambria Math"/>
          </w:rPr>
          <m:t>J</m:t>
        </m:r>
      </m:oMath>
      <w:r>
        <w:t>取最小值的参数</w:t>
      </w:r>
      <m:oMath>
        <m:sSub>
          <m:sSubPr>
            <m:ctrlPr>
              <w:rPr>
                <w:rFonts w:ascii="Cambria Math" w:hAnsi="Cambria Math"/>
              </w:rPr>
            </m:ctrlPr>
          </m:sSubPr>
          <m:e>
            <m:r>
              <w:rPr>
                <w:rFonts w:ascii="Cambria Math" w:hAnsi="Cambria Math"/>
              </w:rPr>
              <m:t>θ</m:t>
            </m:r>
          </m:e>
          <m:sub>
            <m:r>
              <w:rPr>
                <w:rFonts w:ascii="Cambria Math" w:hAnsi="Cambria Math"/>
              </w:rPr>
              <m:t>0</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1</m:t>
            </m:r>
          </m:sub>
        </m:sSub>
      </m:oMath>
      <w:r>
        <w:t>来。</w:t>
      </w:r>
    </w:p>
    <w:p w14:paraId="033C4C12" w14:textId="77777777" w:rsidR="006C77B1" w:rsidRDefault="006C77B1" w:rsidP="0000041E">
      <w:pPr>
        <w:pStyle w:val="af"/>
      </w:pPr>
      <w:r>
        <w:t>我们也不希望编个程序把这些点画出来，然后人工的方法来读出这些点的数值，这很明显不是一个好办法。我们会遇到更复杂、更高维度、更多参数的情况，而这些情况是很难画出图的，因此更无法将其可视化，因此我们真正需要的是编写程序来找出这些最小化代价函数的</w:t>
      </w:r>
      <m:oMath>
        <m:sSub>
          <m:sSubPr>
            <m:ctrlPr>
              <w:rPr>
                <w:rFonts w:ascii="Cambria Math" w:hAnsi="Cambria Math"/>
              </w:rPr>
            </m:ctrlPr>
          </m:sSubPr>
          <m:e>
            <m:r>
              <w:rPr>
                <w:rFonts w:ascii="Cambria Math" w:hAnsi="Cambria Math"/>
              </w:rPr>
              <m:t>θ</m:t>
            </m:r>
          </m:e>
          <m:sub>
            <m:r>
              <w:rPr>
                <w:rFonts w:ascii="Cambria Math" w:hAnsi="Cambria Math"/>
              </w:rPr>
              <m:t>0</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1</m:t>
            </m:r>
          </m:sub>
        </m:sSub>
      </m:oMath>
      <w:r>
        <w:t>的值，在下一节视频中，我们将介绍一种算法，能够自动地找出能使代价函数</w:t>
      </w:r>
      <m:oMath>
        <m:r>
          <w:rPr>
            <w:rFonts w:ascii="Cambria Math" w:hAnsi="Cambria Math"/>
          </w:rPr>
          <m:t>J</m:t>
        </m:r>
      </m:oMath>
      <w:r>
        <w:t>最小化的参数</w:t>
      </w:r>
      <m:oMath>
        <m:sSub>
          <m:sSubPr>
            <m:ctrlPr>
              <w:rPr>
                <w:rFonts w:ascii="Cambria Math" w:hAnsi="Cambria Math"/>
              </w:rPr>
            </m:ctrlPr>
          </m:sSubPr>
          <m:e>
            <m:r>
              <w:rPr>
                <w:rFonts w:ascii="Cambria Math" w:hAnsi="Cambria Math"/>
              </w:rPr>
              <m:t>θ</m:t>
            </m:r>
          </m:e>
          <m:sub>
            <m:r>
              <w:rPr>
                <w:rFonts w:ascii="Cambria Math" w:hAnsi="Cambria Math"/>
              </w:rPr>
              <m:t>0</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1</m:t>
            </m:r>
          </m:sub>
        </m:sSub>
      </m:oMath>
      <w:r>
        <w:t>的值。</w:t>
      </w:r>
    </w:p>
    <w:p w14:paraId="3B3EFF8B" w14:textId="77777777" w:rsidR="006C77B1" w:rsidRDefault="006C77B1">
      <w:pPr>
        <w:pStyle w:val="3"/>
      </w:pPr>
      <w:bookmarkStart w:id="21" w:name="header-n274"/>
      <w:bookmarkStart w:id="22" w:name="_Toc38636785"/>
      <w:bookmarkEnd w:id="21"/>
      <w:r>
        <w:lastRenderedPageBreak/>
        <w:t xml:space="preserve">2.5 </w:t>
      </w:r>
      <w:r>
        <w:t>梯度下降</w:t>
      </w:r>
      <w:bookmarkEnd w:id="22"/>
    </w:p>
    <w:p w14:paraId="7ADE4964" w14:textId="77777777" w:rsidR="006C77B1" w:rsidRDefault="006C77B1" w:rsidP="0000041E">
      <w:pPr>
        <w:pStyle w:val="af0"/>
      </w:pPr>
      <w:r>
        <w:t>参考视频</w:t>
      </w:r>
      <w:r>
        <w:t>: 2 - 5 - Gradient Descent (11 min).</w:t>
      </w:r>
      <w:proofErr w:type="spellStart"/>
      <w:r>
        <w:t>mkv</w:t>
      </w:r>
      <w:proofErr w:type="spellEnd"/>
    </w:p>
    <w:p w14:paraId="3CB286A0" w14:textId="77777777" w:rsidR="006C77B1" w:rsidRDefault="006C77B1" w:rsidP="0000041E">
      <w:pPr>
        <w:pStyle w:val="af"/>
      </w:pPr>
      <w:r>
        <w:t>梯度下降是一个用来求函数最小值的算法，我们将使用梯度下降算法来求出代价函数</w:t>
      </w:r>
      <m:oMath>
        <m:r>
          <w:rPr>
            <w:rFonts w:ascii="Cambria Math" w:hAnsi="Cambria Math"/>
          </w:rPr>
          <m:t>J(</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oMath>
      <w:r>
        <w:t xml:space="preserve"> </w:t>
      </w:r>
      <w:r>
        <w:t>的最小值。</w:t>
      </w:r>
    </w:p>
    <w:p w14:paraId="27E3875C" w14:textId="77777777" w:rsidR="006C77B1" w:rsidRDefault="006C77B1" w:rsidP="0000041E">
      <w:pPr>
        <w:pStyle w:val="af"/>
      </w:pPr>
      <w:r>
        <w:t>梯度下降背后的思想是：开始时我们随机选择一个参数的组合</w:t>
      </w:r>
      <m:oMath>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n</m:t>
                </m:r>
              </m:sub>
            </m:sSub>
          </m:e>
        </m:d>
      </m:oMath>
      <w:r>
        <w:t>，计算代价函数，然后我们寻找下一个能让代价函数值下降最多的参数组合。我们持续这么做直到</w:t>
      </w:r>
      <w:proofErr w:type="gramStart"/>
      <w:r>
        <w:t>到到</w:t>
      </w:r>
      <w:proofErr w:type="gramEnd"/>
      <w:r>
        <w:t>一个局部最小值（</w:t>
      </w:r>
      <w:r>
        <w:rPr>
          <w:b/>
        </w:rPr>
        <w:t>local minimum</w:t>
      </w:r>
      <w:r>
        <w:t>），因为我们并没有尝试完所有的参数组合，所以不能确定我们得到的局部最小值是否便是全局最小值（</w:t>
      </w:r>
      <w:r>
        <w:rPr>
          <w:b/>
        </w:rPr>
        <w:t>global minimum</w:t>
      </w:r>
      <w:r>
        <w:t>），选择不同的初始参数组合，可能会找到不同的局部最小值。</w:t>
      </w:r>
    </w:p>
    <w:p w14:paraId="5ECCA917" w14:textId="77777777" w:rsidR="006C77B1" w:rsidRDefault="006C77B1" w:rsidP="0000041E">
      <w:pPr>
        <w:pStyle w:val="af"/>
      </w:pPr>
      <w:r>
        <w:rPr>
          <w:noProof/>
        </w:rPr>
        <w:drawing>
          <wp:inline distT="0" distB="0" distL="0" distR="0" wp14:anchorId="05A8BDC3" wp14:editId="62B603ED">
            <wp:extent cx="3606800" cy="1562100"/>
            <wp:effectExtent l="0" t="0" r="0" b="0"/>
            <wp:docPr id="1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b48c81304317847870d486ba5bb2015.jpg"/>
                    <pic:cNvPicPr>
                      <a:picLocks noChangeAspect="1" noChangeArrowheads="1"/>
                    </pic:cNvPicPr>
                  </pic:nvPicPr>
                  <pic:blipFill>
                    <a:blip r:embed="rId41"/>
                    <a:stretch>
                      <a:fillRect/>
                    </a:stretch>
                  </pic:blipFill>
                  <pic:spPr bwMode="auto">
                    <a:xfrm>
                      <a:off x="0" y="0"/>
                      <a:ext cx="3606800" cy="1562100"/>
                    </a:xfrm>
                    <a:prstGeom prst="rect">
                      <a:avLst/>
                    </a:prstGeom>
                    <a:noFill/>
                    <a:ln w="9525">
                      <a:noFill/>
                      <a:headEnd/>
                      <a:tailEnd/>
                    </a:ln>
                  </pic:spPr>
                </pic:pic>
              </a:graphicData>
            </a:graphic>
          </wp:inline>
        </w:drawing>
      </w:r>
    </w:p>
    <w:p w14:paraId="7B334C05" w14:textId="77777777" w:rsidR="006C77B1" w:rsidRDefault="006C77B1" w:rsidP="0000041E">
      <w:pPr>
        <w:pStyle w:val="af"/>
      </w:pPr>
      <w:r>
        <w:t>想象一下你正站立在山的这一点上，站立在你想象的公园这座红色山上，在梯度下降算法中，我们要做的就是旋转</w:t>
      </w:r>
      <w:r>
        <w:t>360</w:t>
      </w:r>
      <w:r>
        <w:t>度，看看我们的周围，并问自己要在某个方向上，用小碎步尽快下山。这些小碎步需要朝什么方向？如果我们站在山坡上的这一点，你看一下周围，你会发现最佳的下山方向，你再看看周围，然后再一次想想，我应该从什么方向迈着小碎步下山？然后你按照自己的判断又迈出一步，重复上面的步骤，从这个新的点，你环顾四周，并决定从什么方向将会最快下山，然后又迈进了</w:t>
      </w:r>
      <w:proofErr w:type="gramStart"/>
      <w:r>
        <w:t>一</w:t>
      </w:r>
      <w:proofErr w:type="gramEnd"/>
      <w:r>
        <w:t>小步，并依此类推，直到你接近局部最低点的位置。</w:t>
      </w:r>
    </w:p>
    <w:p w14:paraId="79F85CEA" w14:textId="77777777" w:rsidR="006C77B1" w:rsidRDefault="006C77B1" w:rsidP="0000041E">
      <w:pPr>
        <w:pStyle w:val="af"/>
      </w:pPr>
      <w:r>
        <w:t>批量梯度下降（</w:t>
      </w:r>
      <w:r>
        <w:rPr>
          <w:b/>
        </w:rPr>
        <w:t>batch gradient descent</w:t>
      </w:r>
      <w:r>
        <w:t>）算法的公式为：</w:t>
      </w:r>
    </w:p>
    <w:p w14:paraId="48117C03" w14:textId="77777777" w:rsidR="006C77B1" w:rsidRDefault="006C77B1" w:rsidP="0000041E">
      <w:pPr>
        <w:pStyle w:val="af"/>
      </w:pPr>
      <w:r>
        <w:rPr>
          <w:noProof/>
        </w:rPr>
        <w:drawing>
          <wp:inline distT="0" distB="0" distL="0" distR="0" wp14:anchorId="39A07EC3" wp14:editId="4189E4CF">
            <wp:extent cx="2736850" cy="571500"/>
            <wp:effectExtent l="0" t="0" r="6350" b="0"/>
            <wp:docPr id="1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da5a5f635b1eb552618556f1b4aac1a.png"/>
                    <pic:cNvPicPr>
                      <a:picLocks noChangeAspect="1" noChangeArrowheads="1"/>
                    </pic:cNvPicPr>
                  </pic:nvPicPr>
                  <pic:blipFill>
                    <a:blip r:embed="rId42"/>
                    <a:stretch>
                      <a:fillRect/>
                    </a:stretch>
                  </pic:blipFill>
                  <pic:spPr bwMode="auto">
                    <a:xfrm>
                      <a:off x="0" y="0"/>
                      <a:ext cx="2736850" cy="571500"/>
                    </a:xfrm>
                    <a:prstGeom prst="rect">
                      <a:avLst/>
                    </a:prstGeom>
                    <a:noFill/>
                    <a:ln w="9525">
                      <a:noFill/>
                      <a:headEnd/>
                      <a:tailEnd/>
                    </a:ln>
                  </pic:spPr>
                </pic:pic>
              </a:graphicData>
            </a:graphic>
          </wp:inline>
        </w:drawing>
      </w:r>
    </w:p>
    <w:p w14:paraId="69E6FBE4" w14:textId="77777777" w:rsidR="006C77B1" w:rsidRDefault="006C77B1" w:rsidP="0000041E">
      <w:pPr>
        <w:pStyle w:val="af"/>
      </w:pPr>
      <w:r>
        <w:t>其中</w:t>
      </w:r>
      <m:oMath>
        <m:r>
          <w:rPr>
            <w:rFonts w:ascii="Cambria Math" w:hAnsi="Cambria Math"/>
          </w:rPr>
          <m:t>a</m:t>
        </m:r>
      </m:oMath>
      <w:r>
        <w:t>是学习率（</w:t>
      </w:r>
      <w:r>
        <w:rPr>
          <w:b/>
        </w:rPr>
        <w:t>learning rate</w:t>
      </w:r>
      <w:r>
        <w:t>），它决定了我们沿着能让代价函数下降程度最大的方向向下迈出的步子有多大，在批量梯度下降中，我们每一次都同时让所有的参数减去学习速率乘以代价函数的导数。</w:t>
      </w:r>
    </w:p>
    <w:p w14:paraId="5D5A444D" w14:textId="77777777" w:rsidR="006C77B1" w:rsidRDefault="006C77B1" w:rsidP="0000041E">
      <w:pPr>
        <w:pStyle w:val="af"/>
      </w:pPr>
      <w:r>
        <w:rPr>
          <w:noProof/>
        </w:rPr>
        <w:lastRenderedPageBreak/>
        <w:drawing>
          <wp:inline distT="0" distB="0" distL="0" distR="0" wp14:anchorId="77357098" wp14:editId="6B041582">
            <wp:extent cx="3676650" cy="2165350"/>
            <wp:effectExtent l="0" t="0" r="0" b="6350"/>
            <wp:docPr id="2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f4227864e3cabb9a3938386f857e938.png"/>
                    <pic:cNvPicPr>
                      <a:picLocks noChangeAspect="1" noChangeArrowheads="1"/>
                    </pic:cNvPicPr>
                  </pic:nvPicPr>
                  <pic:blipFill>
                    <a:blip r:embed="rId43"/>
                    <a:stretch>
                      <a:fillRect/>
                    </a:stretch>
                  </pic:blipFill>
                  <pic:spPr bwMode="auto">
                    <a:xfrm>
                      <a:off x="0" y="0"/>
                      <a:ext cx="3676650" cy="2165350"/>
                    </a:xfrm>
                    <a:prstGeom prst="rect">
                      <a:avLst/>
                    </a:prstGeom>
                    <a:noFill/>
                    <a:ln w="9525">
                      <a:noFill/>
                      <a:headEnd/>
                      <a:tailEnd/>
                    </a:ln>
                  </pic:spPr>
                </pic:pic>
              </a:graphicData>
            </a:graphic>
          </wp:inline>
        </w:drawing>
      </w:r>
    </w:p>
    <w:p w14:paraId="3E7130DD" w14:textId="77777777" w:rsidR="006C77B1" w:rsidRDefault="006C77B1" w:rsidP="0000041E">
      <w:pPr>
        <w:pStyle w:val="af"/>
      </w:pPr>
      <w:r>
        <w:t>在梯度下降算法中，还有一个更微妙的问题，梯度下降中，我们要更新</w:t>
      </w:r>
      <m:oMath>
        <m:sSub>
          <m:sSubPr>
            <m:ctrlPr>
              <w:rPr>
                <w:rFonts w:ascii="Cambria Math" w:hAnsi="Cambria Math"/>
              </w:rPr>
            </m:ctrlPr>
          </m:sSubPr>
          <m:e>
            <m:r>
              <w:rPr>
                <w:rFonts w:ascii="Cambria Math" w:hAnsi="Cambria Math"/>
              </w:rPr>
              <m:t>θ</m:t>
            </m:r>
          </m:e>
          <m:sub>
            <m:r>
              <w:rPr>
                <w:rFonts w:ascii="Cambria Math" w:hAnsi="Cambria Math"/>
              </w:rPr>
              <m:t>0</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1</m:t>
            </m:r>
          </m:sub>
        </m:sSub>
      </m:oMath>
      <w:r>
        <w:t xml:space="preserve"> </w:t>
      </w:r>
      <w:r>
        <w:t>，当</w:t>
      </w:r>
      <w:r>
        <w:t xml:space="preserve"> </w:t>
      </w:r>
      <m:oMath>
        <m:r>
          <w:rPr>
            <w:rFonts w:ascii="Cambria Math" w:hAnsi="Cambria Math"/>
          </w:rPr>
          <m:t>j=0</m:t>
        </m:r>
      </m:oMath>
      <w:r>
        <w:t xml:space="preserve"> </w:t>
      </w:r>
      <w:r>
        <w:t>和</w:t>
      </w:r>
      <m:oMath>
        <m:r>
          <w:rPr>
            <w:rFonts w:ascii="Cambria Math" w:hAnsi="Cambria Math"/>
          </w:rPr>
          <m:t>j=1</m:t>
        </m:r>
      </m:oMath>
      <w:r>
        <w:t>时，会产生更新，所以你将更新</w:t>
      </w:r>
      <m:oMath>
        <m:r>
          <w:rPr>
            <w:rFonts w:ascii="Cambria Math" w:hAnsi="Cambria Math"/>
          </w:rPr>
          <m:t>J</m:t>
        </m:r>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0</m:t>
                </m:r>
              </m:sub>
            </m:sSub>
          </m:e>
        </m:d>
      </m:oMath>
      <w:r>
        <w:t>和</w:t>
      </w:r>
      <m:oMath>
        <m:r>
          <w:rPr>
            <w:rFonts w:ascii="Cambria Math" w:hAnsi="Cambria Math"/>
          </w:rPr>
          <m:t>J</m:t>
        </m:r>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1</m:t>
                </m:r>
              </m:sub>
            </m:sSub>
          </m:e>
        </m:d>
      </m:oMath>
      <w:r>
        <w:t>。实现梯度下降算法的微妙之处是，在这个表达式中，如果你要更新这个等式，你需要同时更新</w:t>
      </w:r>
      <m:oMath>
        <m:sSub>
          <m:sSubPr>
            <m:ctrlPr>
              <w:rPr>
                <w:rFonts w:ascii="Cambria Math" w:hAnsi="Cambria Math"/>
              </w:rPr>
            </m:ctrlPr>
          </m:sSubPr>
          <m:e>
            <m:r>
              <w:rPr>
                <w:rFonts w:ascii="Cambria Math" w:hAnsi="Cambria Math"/>
              </w:rPr>
              <m:t>θ</m:t>
            </m:r>
          </m:e>
          <m:sub>
            <m:r>
              <w:rPr>
                <w:rFonts w:ascii="Cambria Math" w:hAnsi="Cambria Math"/>
              </w:rPr>
              <m:t>0</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1</m:t>
            </m:r>
          </m:sub>
        </m:sSub>
      </m:oMath>
      <w:r>
        <w:t>，我的意思是在这个等式中，我们要这样更新：</w:t>
      </w:r>
    </w:p>
    <w:p w14:paraId="176C6308" w14:textId="77777777" w:rsidR="006C77B1" w:rsidRDefault="00000000" w:rsidP="0000041E">
      <w:pPr>
        <w:pStyle w:val="af"/>
      </w:pPr>
      <m:oMath>
        <m:sSub>
          <m:sSubPr>
            <m:ctrlPr>
              <w:rPr>
                <w:rFonts w:ascii="Cambria Math" w:hAnsi="Cambria Math"/>
              </w:rPr>
            </m:ctrlPr>
          </m:sSubPr>
          <m:e>
            <m:r>
              <w:rPr>
                <w:rFonts w:ascii="Cambria Math" w:hAnsi="Cambria Math"/>
              </w:rPr>
              <m:t>θ</m:t>
            </m:r>
          </m:e>
          <m:sub>
            <m:r>
              <w:rPr>
                <w:rFonts w:ascii="Cambria Math" w:hAnsi="Cambria Math"/>
              </w:rPr>
              <m:t>0</m:t>
            </m:r>
          </m:sub>
        </m:sSub>
      </m:oMath>
      <w:r w:rsidR="006C77B1">
        <w:t xml:space="preserve">:= </w:t>
      </w:r>
      <m:oMath>
        <m:sSub>
          <m:sSubPr>
            <m:ctrlPr>
              <w:rPr>
                <w:rFonts w:ascii="Cambria Math" w:hAnsi="Cambria Math"/>
              </w:rPr>
            </m:ctrlPr>
          </m:sSubPr>
          <m:e>
            <m:r>
              <w:rPr>
                <w:rFonts w:ascii="Cambria Math" w:hAnsi="Cambria Math"/>
              </w:rPr>
              <m:t>θ</m:t>
            </m:r>
          </m:e>
          <m:sub>
            <m:r>
              <w:rPr>
                <w:rFonts w:ascii="Cambria Math" w:hAnsi="Cambria Math"/>
              </w:rPr>
              <m:t>0</m:t>
            </m:r>
          </m:sub>
        </m:sSub>
      </m:oMath>
      <w:r w:rsidR="006C77B1">
        <w:t xml:space="preserve"> </w:t>
      </w:r>
      <w:r w:rsidR="006C77B1">
        <w:t>，并更新</w:t>
      </w:r>
      <m:oMath>
        <m:sSub>
          <m:sSubPr>
            <m:ctrlPr>
              <w:rPr>
                <w:rFonts w:ascii="Cambria Math" w:hAnsi="Cambria Math"/>
              </w:rPr>
            </m:ctrlPr>
          </m:sSubPr>
          <m:e>
            <m:r>
              <w:rPr>
                <w:rFonts w:ascii="Cambria Math" w:hAnsi="Cambria Math"/>
              </w:rPr>
              <m:t>θ</m:t>
            </m:r>
          </m:e>
          <m:sub>
            <m:r>
              <w:rPr>
                <w:rFonts w:ascii="Cambria Math" w:hAnsi="Cambria Math"/>
              </w:rPr>
              <m:t>1</m:t>
            </m:r>
          </m:sub>
        </m:sSub>
      </m:oMath>
      <w:r w:rsidR="006C77B1">
        <w:t xml:space="preserve">:= </w:t>
      </w:r>
      <m:oMath>
        <m:sSub>
          <m:sSubPr>
            <m:ctrlPr>
              <w:rPr>
                <w:rFonts w:ascii="Cambria Math" w:hAnsi="Cambria Math"/>
              </w:rPr>
            </m:ctrlPr>
          </m:sSubPr>
          <m:e>
            <m:r>
              <w:rPr>
                <w:rFonts w:ascii="Cambria Math" w:hAnsi="Cambria Math"/>
              </w:rPr>
              <m:t>θ</m:t>
            </m:r>
          </m:e>
          <m:sub>
            <m:r>
              <w:rPr>
                <w:rFonts w:ascii="Cambria Math" w:hAnsi="Cambria Math"/>
              </w:rPr>
              <m:t>1</m:t>
            </m:r>
          </m:sub>
        </m:sSub>
      </m:oMath>
      <w:r w:rsidR="006C77B1">
        <w:t>。</w:t>
      </w:r>
    </w:p>
    <w:p w14:paraId="341FEE18" w14:textId="77777777" w:rsidR="006C77B1" w:rsidRDefault="006C77B1" w:rsidP="0000041E">
      <w:pPr>
        <w:pStyle w:val="af"/>
      </w:pPr>
      <w:r>
        <w:t>实现方法是：你应该计算公式右边的部分，通过那一部分计算出</w:t>
      </w:r>
      <m:oMath>
        <m:sSub>
          <m:sSubPr>
            <m:ctrlPr>
              <w:rPr>
                <w:rFonts w:ascii="Cambria Math" w:hAnsi="Cambria Math"/>
              </w:rPr>
            </m:ctrlPr>
          </m:sSubPr>
          <m:e>
            <m:r>
              <w:rPr>
                <w:rFonts w:ascii="Cambria Math" w:hAnsi="Cambria Math"/>
              </w:rPr>
              <m:t>θ</m:t>
            </m:r>
          </m:e>
          <m:sub>
            <m:r>
              <w:rPr>
                <w:rFonts w:ascii="Cambria Math" w:hAnsi="Cambria Math"/>
              </w:rPr>
              <m:t>0</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1</m:t>
            </m:r>
          </m:sub>
        </m:sSub>
      </m:oMath>
      <w:r>
        <w:t>的值，然后同时更新</w:t>
      </w:r>
      <m:oMath>
        <m:sSub>
          <m:sSubPr>
            <m:ctrlPr>
              <w:rPr>
                <w:rFonts w:ascii="Cambria Math" w:hAnsi="Cambria Math"/>
              </w:rPr>
            </m:ctrlPr>
          </m:sSubPr>
          <m:e>
            <m:r>
              <w:rPr>
                <w:rFonts w:ascii="Cambria Math" w:hAnsi="Cambria Math"/>
              </w:rPr>
              <m:t>θ</m:t>
            </m:r>
          </m:e>
          <m:sub>
            <m:r>
              <w:rPr>
                <w:rFonts w:ascii="Cambria Math" w:hAnsi="Cambria Math"/>
              </w:rPr>
              <m:t>0</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1</m:t>
            </m:r>
          </m:sub>
        </m:sSub>
      </m:oMath>
      <w:r>
        <w:t>。</w:t>
      </w:r>
    </w:p>
    <w:p w14:paraId="47FDCD6F" w14:textId="77777777" w:rsidR="006C77B1" w:rsidRDefault="006C77B1" w:rsidP="0000041E">
      <w:pPr>
        <w:pStyle w:val="af"/>
      </w:pPr>
      <w:r>
        <w:t>让我进一步阐述这个过程：</w:t>
      </w:r>
    </w:p>
    <w:p w14:paraId="6EBEF66F" w14:textId="77777777" w:rsidR="006C77B1" w:rsidRDefault="006C77B1" w:rsidP="0000041E">
      <w:pPr>
        <w:pStyle w:val="af"/>
      </w:pPr>
      <w:r>
        <w:rPr>
          <w:noProof/>
        </w:rPr>
        <w:drawing>
          <wp:inline distT="0" distB="0" distL="0" distR="0" wp14:anchorId="620C2A42" wp14:editId="0B3E2CEE">
            <wp:extent cx="3613150" cy="2317750"/>
            <wp:effectExtent l="0" t="0" r="6350" b="6350"/>
            <wp:docPr id="2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3176da01bb25128c91aca5476c9d464.png"/>
                    <pic:cNvPicPr>
                      <a:picLocks noChangeAspect="1" noChangeArrowheads="1"/>
                    </pic:cNvPicPr>
                  </pic:nvPicPr>
                  <pic:blipFill>
                    <a:blip r:embed="rId44"/>
                    <a:stretch>
                      <a:fillRect/>
                    </a:stretch>
                  </pic:blipFill>
                  <pic:spPr bwMode="auto">
                    <a:xfrm>
                      <a:off x="0" y="0"/>
                      <a:ext cx="3613428" cy="2317928"/>
                    </a:xfrm>
                    <a:prstGeom prst="rect">
                      <a:avLst/>
                    </a:prstGeom>
                    <a:noFill/>
                    <a:ln w="9525">
                      <a:noFill/>
                      <a:headEnd/>
                      <a:tailEnd/>
                    </a:ln>
                  </pic:spPr>
                </pic:pic>
              </a:graphicData>
            </a:graphic>
          </wp:inline>
        </w:drawing>
      </w:r>
    </w:p>
    <w:p w14:paraId="53C61511" w14:textId="77777777" w:rsidR="006C77B1" w:rsidRDefault="006C77B1" w:rsidP="0000041E">
      <w:pPr>
        <w:pStyle w:val="af"/>
      </w:pPr>
      <w:r>
        <w:t>在梯度下降算法中，这是正确实现同时更新的方法。我不打算解释为什么你需要同时更新，同时更新是梯度下降中的一种常用方法。我们之后会讲到，同步更新是更自然的实现方法。当人们谈到梯度下降时，他们的意思就是同步更新。</w:t>
      </w:r>
    </w:p>
    <w:p w14:paraId="712308BC" w14:textId="77777777" w:rsidR="006C77B1" w:rsidRDefault="006C77B1" w:rsidP="0000041E">
      <w:pPr>
        <w:pStyle w:val="af"/>
      </w:pPr>
      <w:r>
        <w:t>在接下来的视频中，我们要进入这个微分项的细节之中。我已经写了出来但没有真正定义，如果你已经修过微积分课程，如果你熟悉偏导数和导数，这其实就是这个微分项：</w:t>
      </w:r>
    </w:p>
    <w:p w14:paraId="2F1E78FA" w14:textId="77777777" w:rsidR="007A5014" w:rsidRDefault="007A5014" w:rsidP="007A5014">
      <w:pPr>
        <w:pStyle w:val="a0"/>
      </w:pPr>
      <m:oMath>
        <m:r>
          <w:rPr>
            <w:rFonts w:ascii="Cambria Math" w:hAnsi="Cambria Math"/>
          </w:rPr>
          <m:t>α</m:t>
        </m:r>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den>
        </m:f>
        <m:r>
          <w:rPr>
            <w:rFonts w:ascii="Cambria Math" w:hAnsi="Cambria Math"/>
          </w:rPr>
          <m:t>J(</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oMath>
      <w:r>
        <w:t>，</w:t>
      </w:r>
      <m:oMath>
        <m:r>
          <w:rPr>
            <w:rFonts w:ascii="Cambria Math" w:hAnsi="Cambria Math"/>
          </w:rPr>
          <m:t>α</m:t>
        </m:r>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den>
        </m:f>
        <m:r>
          <w:rPr>
            <w:rFonts w:ascii="Cambria Math" w:hAnsi="Cambria Math"/>
          </w:rPr>
          <m:t>J(</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oMath>
      <w:r>
        <w:t>。</w:t>
      </w:r>
    </w:p>
    <w:p w14:paraId="2D819337" w14:textId="77777777" w:rsidR="006C77B1" w:rsidRDefault="006C77B1" w:rsidP="0000041E">
      <w:pPr>
        <w:pStyle w:val="af"/>
      </w:pPr>
      <w:r>
        <w:lastRenderedPageBreak/>
        <w:t>如果你不熟悉微积分，不用担心，即使你之前没有看过微积分，或者没有接触过偏导数，在接下来的视频中，你会得到一切你需要知道，如何计算这个微分项的知识。</w:t>
      </w:r>
    </w:p>
    <w:p w14:paraId="5EF96857" w14:textId="77777777" w:rsidR="006C77B1" w:rsidRDefault="006C77B1" w:rsidP="0000041E">
      <w:pPr>
        <w:pStyle w:val="af"/>
      </w:pPr>
      <w:r>
        <w:t>下一个视频中，希望我们能够给出实现梯度下降算法的所有知识</w:t>
      </w:r>
      <w:r>
        <w:t xml:space="preserve"> </w:t>
      </w:r>
      <w:r>
        <w:t>。</w:t>
      </w:r>
    </w:p>
    <w:p w14:paraId="034AB1C8" w14:textId="77777777" w:rsidR="0000041E" w:rsidRDefault="0000041E">
      <w:pPr>
        <w:widowControl/>
        <w:jc w:val="left"/>
        <w:rPr>
          <w:b/>
          <w:bCs/>
          <w:sz w:val="32"/>
          <w:szCs w:val="32"/>
        </w:rPr>
      </w:pPr>
      <w:bookmarkStart w:id="23" w:name="header-n313"/>
      <w:bookmarkEnd w:id="23"/>
      <w:r>
        <w:br w:type="page"/>
      </w:r>
    </w:p>
    <w:p w14:paraId="2124B6C3" w14:textId="17ADD82B" w:rsidR="006C77B1" w:rsidRDefault="006C77B1">
      <w:pPr>
        <w:pStyle w:val="3"/>
      </w:pPr>
      <w:bookmarkStart w:id="24" w:name="_Toc38636786"/>
      <w:r>
        <w:lastRenderedPageBreak/>
        <w:t xml:space="preserve">2.6 </w:t>
      </w:r>
      <w:r>
        <w:t>梯度下降的直观理解</w:t>
      </w:r>
      <w:bookmarkEnd w:id="24"/>
    </w:p>
    <w:p w14:paraId="1884128F" w14:textId="77777777" w:rsidR="006C77B1" w:rsidRDefault="006C77B1" w:rsidP="0000041E">
      <w:pPr>
        <w:pStyle w:val="af0"/>
      </w:pPr>
      <w:r>
        <w:t>参考视频</w:t>
      </w:r>
      <w:r>
        <w:t>: 2 - 6 - Gradient Descent Intuition (12 min).</w:t>
      </w:r>
      <w:proofErr w:type="spellStart"/>
      <w:r>
        <w:t>mkv</w:t>
      </w:r>
      <w:proofErr w:type="spellEnd"/>
    </w:p>
    <w:p w14:paraId="1DC8C8E0" w14:textId="0654B4FA" w:rsidR="006C77B1" w:rsidRDefault="006C77B1" w:rsidP="0000041E">
      <w:pPr>
        <w:pStyle w:val="af"/>
      </w:pPr>
      <w:r>
        <w:t>在之前的视频中，我们给出了一个数学上关于梯度下降的定义，本次视频我们更深入研究一下，更直观地感受一下这个算法是做什么的，以及梯度下降算法的更新过程有什么意义。梯度下降算法如下：</w:t>
      </w:r>
    </w:p>
    <w:p w14:paraId="3ACEF372" w14:textId="77777777" w:rsidR="006C77B1" w:rsidRDefault="00000000" w:rsidP="0000041E">
      <w:pPr>
        <w:pStyle w:val="af"/>
      </w:pPr>
      <m:oMathPara>
        <m:oMath>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-α</m:t>
          </m:r>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den>
          </m:f>
          <m:r>
            <w:rPr>
              <w:rFonts w:ascii="Cambria Math" w:hAnsi="Cambria Math"/>
            </w:rPr>
            <m:t>J</m:t>
          </m:r>
          <m:d>
            <m:dPr>
              <m:ctrlPr>
                <w:rPr>
                  <w:rFonts w:ascii="Cambria Math" w:hAnsi="Cambria Math"/>
                </w:rPr>
              </m:ctrlPr>
            </m:dPr>
            <m:e>
              <m:r>
                <w:rPr>
                  <w:rFonts w:ascii="Cambria Math" w:hAnsi="Cambria Math"/>
                </w:rPr>
                <m:t>θ</m:t>
              </m:r>
            </m:e>
          </m:d>
        </m:oMath>
      </m:oMathPara>
    </w:p>
    <w:p w14:paraId="305E2D7D" w14:textId="77777777" w:rsidR="006C77B1" w:rsidRDefault="006C77B1" w:rsidP="0000041E">
      <w:pPr>
        <w:pStyle w:val="af"/>
      </w:pPr>
      <w:r>
        <w:t>描述：对</w:t>
      </w:r>
      <m:oMath>
        <m:r>
          <w:rPr>
            <w:rFonts w:ascii="Cambria Math" w:hAnsi="Cambria Math"/>
          </w:rPr>
          <m:t>θ</m:t>
        </m:r>
      </m:oMath>
      <w:r>
        <w:t>赋值，使得</w:t>
      </w:r>
      <m:oMath>
        <m:r>
          <w:rPr>
            <w:rFonts w:ascii="Cambria Math" w:hAnsi="Cambria Math"/>
          </w:rPr>
          <m:t>J</m:t>
        </m:r>
        <m:d>
          <m:dPr>
            <m:ctrlPr>
              <w:rPr>
                <w:rFonts w:ascii="Cambria Math" w:hAnsi="Cambria Math"/>
              </w:rPr>
            </m:ctrlPr>
          </m:dPr>
          <m:e>
            <m:r>
              <w:rPr>
                <w:rFonts w:ascii="Cambria Math" w:hAnsi="Cambria Math"/>
              </w:rPr>
              <m:t>θ</m:t>
            </m:r>
          </m:e>
        </m:d>
      </m:oMath>
      <w:r>
        <w:t>按梯度下降最快方向进行，一直迭代下去，最终得到局部最小值。其中</w:t>
      </w:r>
      <m:oMath>
        <m:r>
          <w:rPr>
            <w:rFonts w:ascii="Cambria Math" w:hAnsi="Cambria Math"/>
          </w:rPr>
          <m:t>a</m:t>
        </m:r>
      </m:oMath>
      <w:r>
        <w:t>是学习率（</w:t>
      </w:r>
      <w:r>
        <w:rPr>
          <w:b/>
        </w:rPr>
        <w:t>learning rate</w:t>
      </w:r>
      <w:r>
        <w:t>），它决定了我们沿着能让代价函数下降程度最大的方向向下迈出的步子有多大。</w:t>
      </w:r>
    </w:p>
    <w:p w14:paraId="2803DC6B" w14:textId="77777777" w:rsidR="006C77B1" w:rsidRDefault="006C77B1" w:rsidP="0000041E">
      <w:pPr>
        <w:pStyle w:val="af"/>
      </w:pPr>
      <w:r>
        <w:rPr>
          <w:noProof/>
        </w:rPr>
        <w:drawing>
          <wp:inline distT="0" distB="0" distL="0" distR="0" wp14:anchorId="1637D161" wp14:editId="64E20BEE">
            <wp:extent cx="3759200" cy="1639570"/>
            <wp:effectExtent l="0" t="0" r="0" b="0"/>
            <wp:docPr id="2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e916631a9f386e43ef47efafeb65b0f.png"/>
                    <pic:cNvPicPr>
                      <a:picLocks noChangeAspect="1" noChangeArrowheads="1"/>
                    </pic:cNvPicPr>
                  </pic:nvPicPr>
                  <pic:blipFill>
                    <a:blip r:embed="rId45"/>
                    <a:stretch>
                      <a:fillRect/>
                    </a:stretch>
                  </pic:blipFill>
                  <pic:spPr bwMode="auto">
                    <a:xfrm>
                      <a:off x="0" y="0"/>
                      <a:ext cx="3759200" cy="1639570"/>
                    </a:xfrm>
                    <a:prstGeom prst="rect">
                      <a:avLst/>
                    </a:prstGeom>
                    <a:noFill/>
                    <a:ln w="9525">
                      <a:noFill/>
                      <a:headEnd/>
                      <a:tailEnd/>
                    </a:ln>
                  </pic:spPr>
                </pic:pic>
              </a:graphicData>
            </a:graphic>
          </wp:inline>
        </w:drawing>
      </w:r>
    </w:p>
    <w:p w14:paraId="1EDD5721" w14:textId="77777777" w:rsidR="006C77B1" w:rsidRDefault="006C77B1" w:rsidP="0000041E">
      <w:pPr>
        <w:pStyle w:val="af"/>
      </w:pPr>
      <w:r>
        <w:t>对于这个问题，求导的目的，基本上可以说取这个红点的切线，就是这样一条红色的直线，刚好与函数相切于这一点，让我们看看这条红色直线的斜率，就是这条刚好与函数曲线相切的这条直线，这条直线的斜率正好是这个三角形的高度除以这个水平长度，现在，这条线有一个正斜率，也就是说它有正导数，因此，我得到的新的</w:t>
      </w:r>
      <m:oMath>
        <m:sSub>
          <m:sSubPr>
            <m:ctrlPr>
              <w:rPr>
                <w:rFonts w:ascii="Cambria Math" w:hAnsi="Cambria Math"/>
              </w:rPr>
            </m:ctrlPr>
          </m:sSubPr>
          <m:e>
            <m:r>
              <w:rPr>
                <w:rFonts w:ascii="Cambria Math" w:hAnsi="Cambria Math"/>
              </w:rPr>
              <m:t>θ</m:t>
            </m:r>
          </m:e>
          <m:sub>
            <m:r>
              <w:rPr>
                <w:rFonts w:ascii="Cambria Math" w:hAnsi="Cambria Math"/>
              </w:rPr>
              <m:t>1</m:t>
            </m:r>
          </m:sub>
        </m:sSub>
      </m:oMath>
      <w:r>
        <w:t>，</w:t>
      </w:r>
      <m:oMath>
        <m:sSub>
          <m:sSubPr>
            <m:ctrlPr>
              <w:rPr>
                <w:rFonts w:ascii="Cambria Math" w:hAnsi="Cambria Math"/>
              </w:rPr>
            </m:ctrlPr>
          </m:sSubPr>
          <m:e>
            <m:r>
              <w:rPr>
                <w:rFonts w:ascii="Cambria Math" w:hAnsi="Cambria Math"/>
              </w:rPr>
              <m:t>θ</m:t>
            </m:r>
          </m:e>
          <m:sub>
            <m:r>
              <w:rPr>
                <w:rFonts w:ascii="Cambria Math" w:hAnsi="Cambria Math"/>
              </w:rPr>
              <m:t>1</m:t>
            </m:r>
          </m:sub>
        </m:sSub>
      </m:oMath>
      <w:r>
        <w:t>更新后等于</w:t>
      </w:r>
      <m:oMath>
        <m:sSub>
          <m:sSubPr>
            <m:ctrlPr>
              <w:rPr>
                <w:rFonts w:ascii="Cambria Math" w:hAnsi="Cambria Math"/>
              </w:rPr>
            </m:ctrlPr>
          </m:sSubPr>
          <m:e>
            <m:r>
              <w:rPr>
                <w:rFonts w:ascii="Cambria Math" w:hAnsi="Cambria Math"/>
              </w:rPr>
              <m:t>θ</m:t>
            </m:r>
          </m:e>
          <m:sub>
            <m:r>
              <w:rPr>
                <w:rFonts w:ascii="Cambria Math" w:hAnsi="Cambria Math"/>
              </w:rPr>
              <m:t>1</m:t>
            </m:r>
          </m:sub>
        </m:sSub>
      </m:oMath>
      <w:r>
        <w:t>减去一个正数乘以</w:t>
      </w:r>
      <m:oMath>
        <m:r>
          <w:rPr>
            <w:rFonts w:ascii="Cambria Math" w:hAnsi="Cambria Math"/>
          </w:rPr>
          <m:t>a</m:t>
        </m:r>
      </m:oMath>
      <w:r>
        <w:t>。</w:t>
      </w:r>
    </w:p>
    <w:p w14:paraId="2C645299" w14:textId="77777777" w:rsidR="006C77B1" w:rsidRDefault="006C77B1" w:rsidP="0000041E">
      <w:pPr>
        <w:pStyle w:val="af"/>
      </w:pPr>
      <w:r>
        <w:t>这就是我梯度下降法的更新规则：</w:t>
      </w:r>
      <m:oMath>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-α</m:t>
        </m:r>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den>
        </m:f>
        <m:r>
          <w:rPr>
            <w:rFonts w:ascii="Cambria Math" w:hAnsi="Cambria Math"/>
          </w:rPr>
          <m:t>J</m:t>
        </m:r>
        <m:d>
          <m:dPr>
            <m:ctrlPr>
              <w:rPr>
                <w:rFonts w:ascii="Cambria Math" w:hAnsi="Cambria Math"/>
              </w:rPr>
            </m:ctrlPr>
          </m:dPr>
          <m:e>
            <m:r>
              <w:rPr>
                <w:rFonts w:ascii="Cambria Math" w:hAnsi="Cambria Math"/>
              </w:rPr>
              <m:t>θ</m:t>
            </m:r>
          </m:e>
        </m:d>
      </m:oMath>
    </w:p>
    <w:p w14:paraId="1FC1879C" w14:textId="77777777" w:rsidR="006C77B1" w:rsidRDefault="006C77B1" w:rsidP="0000041E">
      <w:pPr>
        <w:pStyle w:val="af"/>
      </w:pPr>
      <w:r>
        <w:t>让我们来看看如果</w:t>
      </w:r>
      <m:oMath>
        <m:r>
          <w:rPr>
            <w:rFonts w:ascii="Cambria Math" w:hAnsi="Cambria Math"/>
          </w:rPr>
          <m:t>a</m:t>
        </m:r>
      </m:oMath>
      <w:r>
        <w:t>太小或</w:t>
      </w:r>
      <m:oMath>
        <m:r>
          <w:rPr>
            <w:rFonts w:ascii="Cambria Math" w:hAnsi="Cambria Math"/>
          </w:rPr>
          <m:t>a</m:t>
        </m:r>
      </m:oMath>
      <w:r>
        <w:t>太大会出现什么情况：</w:t>
      </w:r>
    </w:p>
    <w:p w14:paraId="5E7C1ED9" w14:textId="77777777" w:rsidR="006C77B1" w:rsidRDefault="006C77B1" w:rsidP="0000041E">
      <w:pPr>
        <w:pStyle w:val="af"/>
      </w:pPr>
      <w:r>
        <w:t>如果</w:t>
      </w:r>
      <m:oMath>
        <m:r>
          <w:rPr>
            <w:rFonts w:ascii="Cambria Math" w:hAnsi="Cambria Math"/>
          </w:rPr>
          <m:t>a</m:t>
        </m:r>
      </m:oMath>
      <w:r>
        <w:t>太小了，即我的学习速率太小，结果就是只能这样像小宝宝一样一点点地挪动，去努力接近最低点，这样就需要很多步才能到达最低点，所以如果</w:t>
      </w:r>
      <m:oMath>
        <m:r>
          <w:rPr>
            <w:rFonts w:ascii="Cambria Math" w:hAnsi="Cambria Math"/>
          </w:rPr>
          <m:t>a</m:t>
        </m:r>
      </m:oMath>
      <w:r>
        <w:t>太小的话，可能会很慢，因为它会一点点挪动，它会需要很多步才能到达全局最低点。</w:t>
      </w:r>
    </w:p>
    <w:p w14:paraId="5AB846FE" w14:textId="77777777" w:rsidR="006C77B1" w:rsidRDefault="006C77B1" w:rsidP="0000041E">
      <w:pPr>
        <w:pStyle w:val="af"/>
      </w:pPr>
      <w:r>
        <w:t>如果</w:t>
      </w:r>
      <m:oMath>
        <m:r>
          <w:rPr>
            <w:rFonts w:ascii="Cambria Math" w:hAnsi="Cambria Math"/>
          </w:rPr>
          <m:t>a</m:t>
        </m:r>
      </m:oMath>
      <w:r>
        <w:t>太大，那么梯度下降法可能会越过最低点，甚至可能无法收敛，下一次迭代又移动了一大步，越过一次，又越过一次，一次次越过最低点，直到你发现实际上离最低点越来</w:t>
      </w:r>
      <w:r>
        <w:lastRenderedPageBreak/>
        <w:t>越远，所以，如果</w:t>
      </w:r>
      <m:oMath>
        <m:r>
          <w:rPr>
            <w:rFonts w:ascii="Cambria Math" w:hAnsi="Cambria Math"/>
          </w:rPr>
          <m:t>a</m:t>
        </m:r>
      </m:oMath>
      <w:r>
        <w:t>太大，它会导致无法收敛，甚至发散。</w:t>
      </w:r>
    </w:p>
    <w:p w14:paraId="6A886825" w14:textId="77777777" w:rsidR="006C77B1" w:rsidRDefault="006C77B1" w:rsidP="0000041E">
      <w:pPr>
        <w:pStyle w:val="af"/>
      </w:pPr>
      <w:r>
        <w:t>现在，我还有一个问题，当我第一次学习这个地方时，我花了很长一段时间才理解这个问题，如果我们预先把</w:t>
      </w:r>
      <m:oMath>
        <m:sSub>
          <m:sSubPr>
            <m:ctrlPr>
              <w:rPr>
                <w:rFonts w:ascii="Cambria Math" w:hAnsi="Cambria Math"/>
              </w:rPr>
            </m:ctrlPr>
          </m:sSubPr>
          <m:e>
            <m:r>
              <w:rPr>
                <w:rFonts w:ascii="Cambria Math" w:hAnsi="Cambria Math"/>
              </w:rPr>
              <m:t>θ</m:t>
            </m:r>
          </m:e>
          <m:sub>
            <m:r>
              <w:rPr>
                <w:rFonts w:ascii="Cambria Math" w:hAnsi="Cambria Math"/>
              </w:rPr>
              <m:t>1</m:t>
            </m:r>
          </m:sub>
        </m:sSub>
      </m:oMath>
      <w:r>
        <w:t>放在一个局部的最低点，你认为下一步梯度下降法会怎样工作？</w:t>
      </w:r>
    </w:p>
    <w:p w14:paraId="0E104689" w14:textId="77777777" w:rsidR="006C77B1" w:rsidRDefault="006C77B1" w:rsidP="0000041E">
      <w:pPr>
        <w:pStyle w:val="af"/>
      </w:pPr>
      <w:r>
        <w:t>假设你将</w:t>
      </w:r>
      <m:oMath>
        <m:sSub>
          <m:sSubPr>
            <m:ctrlPr>
              <w:rPr>
                <w:rFonts w:ascii="Cambria Math" w:hAnsi="Cambria Math"/>
              </w:rPr>
            </m:ctrlPr>
          </m:sSubPr>
          <m:e>
            <m:r>
              <w:rPr>
                <w:rFonts w:ascii="Cambria Math" w:hAnsi="Cambria Math"/>
              </w:rPr>
              <m:t>θ</m:t>
            </m:r>
          </m:e>
          <m:sub>
            <m:r>
              <w:rPr>
                <w:rFonts w:ascii="Cambria Math" w:hAnsi="Cambria Math"/>
              </w:rPr>
              <m:t>1</m:t>
            </m:r>
          </m:sub>
        </m:sSub>
      </m:oMath>
      <w:r>
        <w:t>初始化在局部最低点，在这儿，它已经在一个局部的最优处或局部最低点。结果是局部最优点的导数将等于零，因为它是那条切线的斜率。这意味着你已经在局部最优点，它使得</w:t>
      </w:r>
      <m:oMath>
        <m:sSub>
          <m:sSubPr>
            <m:ctrlPr>
              <w:rPr>
                <w:rFonts w:ascii="Cambria Math" w:hAnsi="Cambria Math"/>
              </w:rPr>
            </m:ctrlPr>
          </m:sSubPr>
          <m:e>
            <m:r>
              <w:rPr>
                <w:rFonts w:ascii="Cambria Math" w:hAnsi="Cambria Math"/>
              </w:rPr>
              <m:t>θ</m:t>
            </m:r>
          </m:e>
          <m:sub>
            <m:r>
              <w:rPr>
                <w:rFonts w:ascii="Cambria Math" w:hAnsi="Cambria Math"/>
              </w:rPr>
              <m:t>1</m:t>
            </m:r>
          </m:sub>
        </m:sSub>
      </m:oMath>
      <w:r>
        <w:t>不再改变，也就是新的</w:t>
      </w:r>
      <m:oMath>
        <m:sSub>
          <m:sSubPr>
            <m:ctrlPr>
              <w:rPr>
                <w:rFonts w:ascii="Cambria Math" w:hAnsi="Cambria Math"/>
              </w:rPr>
            </m:ctrlPr>
          </m:sSubPr>
          <m:e>
            <m:r>
              <w:rPr>
                <w:rFonts w:ascii="Cambria Math" w:hAnsi="Cambria Math"/>
              </w:rPr>
              <m:t>θ</m:t>
            </m:r>
          </m:e>
          <m:sub>
            <m:r>
              <w:rPr>
                <w:rFonts w:ascii="Cambria Math" w:hAnsi="Cambria Math"/>
              </w:rPr>
              <m:t>1</m:t>
            </m:r>
          </m:sub>
        </m:sSub>
      </m:oMath>
      <w:r>
        <w:t>等于原来的</w:t>
      </w:r>
      <m:oMath>
        <m:sSub>
          <m:sSubPr>
            <m:ctrlPr>
              <w:rPr>
                <w:rFonts w:ascii="Cambria Math" w:hAnsi="Cambria Math"/>
              </w:rPr>
            </m:ctrlPr>
          </m:sSubPr>
          <m:e>
            <m:r>
              <w:rPr>
                <w:rFonts w:ascii="Cambria Math" w:hAnsi="Cambria Math"/>
              </w:rPr>
              <m:t>θ</m:t>
            </m:r>
          </m:e>
          <m:sub>
            <m:r>
              <w:rPr>
                <w:rFonts w:ascii="Cambria Math" w:hAnsi="Cambria Math"/>
              </w:rPr>
              <m:t>1</m:t>
            </m:r>
          </m:sub>
        </m:sSub>
      </m:oMath>
      <w:r>
        <w:t>，因此，如果你的参数已经处于局部最低点，那么梯度下降法更新其实什么都没做，它不会改变参数的值。这也解释了为什么即使学习速率</w:t>
      </w:r>
      <m:oMath>
        <m:r>
          <w:rPr>
            <w:rFonts w:ascii="Cambria Math" w:hAnsi="Cambria Math"/>
          </w:rPr>
          <m:t>a</m:t>
        </m:r>
      </m:oMath>
      <w:r>
        <w:t>保持不变时，梯度下降也可以收敛到局部最低点。</w:t>
      </w:r>
    </w:p>
    <w:p w14:paraId="216EA93F" w14:textId="77777777" w:rsidR="006C77B1" w:rsidRDefault="006C77B1" w:rsidP="0000041E">
      <w:pPr>
        <w:pStyle w:val="af"/>
      </w:pPr>
      <w:r>
        <w:t>我们来看一个例子，这是代价函数</w:t>
      </w:r>
      <m:oMath>
        <m:r>
          <w:rPr>
            <w:rFonts w:ascii="Cambria Math" w:hAnsi="Cambria Math"/>
          </w:rPr>
          <m:t>J</m:t>
        </m:r>
        <m:d>
          <m:dPr>
            <m:ctrlPr>
              <w:rPr>
                <w:rFonts w:ascii="Cambria Math" w:hAnsi="Cambria Math"/>
              </w:rPr>
            </m:ctrlPr>
          </m:dPr>
          <m:e>
            <m:r>
              <w:rPr>
                <w:rFonts w:ascii="Cambria Math" w:hAnsi="Cambria Math"/>
              </w:rPr>
              <m:t>θ</m:t>
            </m:r>
          </m:e>
        </m:d>
      </m:oMath>
      <w:r>
        <w:t>。</w:t>
      </w:r>
    </w:p>
    <w:p w14:paraId="2D5FA78F" w14:textId="77777777" w:rsidR="006C77B1" w:rsidRDefault="006C77B1" w:rsidP="0000041E">
      <w:pPr>
        <w:pStyle w:val="af"/>
      </w:pPr>
      <w:r>
        <w:rPr>
          <w:noProof/>
        </w:rPr>
        <w:drawing>
          <wp:inline distT="0" distB="0" distL="0" distR="0" wp14:anchorId="6D92FB82" wp14:editId="47883D45">
            <wp:extent cx="4400550" cy="2336800"/>
            <wp:effectExtent l="0" t="0" r="0" b="6350"/>
            <wp:docPr id="2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668349e04cf0c4489865e133d112e98.png"/>
                    <pic:cNvPicPr>
                      <a:picLocks noChangeAspect="1" noChangeArrowheads="1"/>
                    </pic:cNvPicPr>
                  </pic:nvPicPr>
                  <pic:blipFill>
                    <a:blip r:embed="rId46"/>
                    <a:stretch>
                      <a:fillRect/>
                    </a:stretch>
                  </pic:blipFill>
                  <pic:spPr bwMode="auto">
                    <a:xfrm>
                      <a:off x="0" y="0"/>
                      <a:ext cx="4400550" cy="2336800"/>
                    </a:xfrm>
                    <a:prstGeom prst="rect">
                      <a:avLst/>
                    </a:prstGeom>
                    <a:noFill/>
                    <a:ln w="9525">
                      <a:noFill/>
                      <a:headEnd/>
                      <a:tailEnd/>
                    </a:ln>
                  </pic:spPr>
                </pic:pic>
              </a:graphicData>
            </a:graphic>
          </wp:inline>
        </w:drawing>
      </w:r>
    </w:p>
    <w:p w14:paraId="647CC1D4" w14:textId="77777777" w:rsidR="006C77B1" w:rsidRDefault="006C77B1" w:rsidP="0000041E">
      <w:pPr>
        <w:pStyle w:val="af"/>
      </w:pPr>
      <w:r>
        <w:t>我想找到它的最小值，首先初始化我的梯度下降算法，在那个品红色的点初始化，如果我更新一步梯度下降，也许它会带我到这个点，因为这个点的导数是相当陡的。现在，在这个绿色的点，如果我再更新一步，你会发现我的导数，也即斜率，是没那么陡的。随着我接近最低点，我的导数越来越接近零，所以，梯度下降一步后，新的导数会变小一点点。然后我想再梯度下降一步，在这个绿点，我自然会用一个稍微跟刚才在那个品红点时比，再小一点的一步，到了新的红色点，更接近全局最低点了，因此这点的导数会比在绿点时更小。所以，我再进行一步梯度下降时，我的导数项是更小的，</w:t>
      </w:r>
      <m:oMath>
        <m:sSub>
          <m:sSubPr>
            <m:ctrlPr>
              <w:rPr>
                <w:rFonts w:ascii="Cambria Math" w:hAnsi="Cambria Math"/>
              </w:rPr>
            </m:ctrlPr>
          </m:sSubPr>
          <m:e>
            <m:r>
              <w:rPr>
                <w:rFonts w:ascii="Cambria Math" w:hAnsi="Cambria Math"/>
              </w:rPr>
              <m:t>θ</m:t>
            </m:r>
          </m:e>
          <m:sub>
            <m:r>
              <w:rPr>
                <w:rFonts w:ascii="Cambria Math" w:hAnsi="Cambria Math"/>
              </w:rPr>
              <m:t>1</m:t>
            </m:r>
          </m:sub>
        </m:sSub>
      </m:oMath>
      <w:r>
        <w:t>更新的幅度就会更小。所以随着梯度下降法的运行，你移动的幅度会自动变得越来越小，直到最终移动幅度非常小，你会发现，已经收敛到局部极小值。</w:t>
      </w:r>
    </w:p>
    <w:p w14:paraId="2124D422" w14:textId="77777777" w:rsidR="006C77B1" w:rsidRDefault="006C77B1" w:rsidP="0000041E">
      <w:pPr>
        <w:pStyle w:val="af"/>
      </w:pPr>
      <w:r>
        <w:t>回顾一下，在梯度下降法中，当我们接近局部最低点时，梯度下降法会自动采取更小的幅度，这是因为当我们接近局部最低点时，很显然在局部最低时导数等于零，所以当我们接近局部最低时，导数值会自动变得越来越小，所以梯度下降将自动采取较小的幅度，这就是梯度下降的做法。所以实际上没有必要再另外减小</w:t>
      </w:r>
      <m:oMath>
        <m:r>
          <w:rPr>
            <w:rFonts w:ascii="Cambria Math" w:hAnsi="Cambria Math"/>
          </w:rPr>
          <m:t>a</m:t>
        </m:r>
      </m:oMath>
      <w:r>
        <w:t>。</w:t>
      </w:r>
    </w:p>
    <w:p w14:paraId="1CEAE855" w14:textId="77777777" w:rsidR="006C77B1" w:rsidRDefault="006C77B1" w:rsidP="0000041E">
      <w:pPr>
        <w:pStyle w:val="af"/>
      </w:pPr>
      <w:r>
        <w:lastRenderedPageBreak/>
        <w:t>这就是梯度下降算法，你可以用它来最小</w:t>
      </w:r>
      <w:proofErr w:type="gramStart"/>
      <w:r>
        <w:t>化任何</w:t>
      </w:r>
      <w:proofErr w:type="gramEnd"/>
      <w:r>
        <w:t>代价函数</w:t>
      </w:r>
      <m:oMath>
        <m:r>
          <w:rPr>
            <w:rFonts w:ascii="Cambria Math" w:hAnsi="Cambria Math"/>
          </w:rPr>
          <m:t>J</m:t>
        </m:r>
      </m:oMath>
      <w:r>
        <w:t>，不只是线性回归中的代价函数</w:t>
      </w:r>
      <m:oMath>
        <m:r>
          <w:rPr>
            <w:rFonts w:ascii="Cambria Math" w:hAnsi="Cambria Math"/>
          </w:rPr>
          <m:t>J</m:t>
        </m:r>
      </m:oMath>
      <w:r>
        <w:t>。</w:t>
      </w:r>
    </w:p>
    <w:p w14:paraId="7ADFBF65" w14:textId="77777777" w:rsidR="006C77B1" w:rsidRDefault="006C77B1" w:rsidP="0000041E">
      <w:pPr>
        <w:pStyle w:val="af"/>
      </w:pPr>
      <w:r>
        <w:t>在接下来的视频中，我们要用代价函数</w:t>
      </w:r>
      <m:oMath>
        <m:r>
          <w:rPr>
            <w:rFonts w:ascii="Cambria Math" w:hAnsi="Cambria Math"/>
          </w:rPr>
          <m:t>J</m:t>
        </m:r>
      </m:oMath>
      <w:r>
        <w:t>，回到它的本质，线性回归中的代价函数。也就是我们前面得出的平方误差函数，结合梯度下降法，以及平方代价函数，我们会得出第一个机器学习算法，即线性回归算法。</w:t>
      </w:r>
    </w:p>
    <w:p w14:paraId="1191C489" w14:textId="77777777" w:rsidR="0000041E" w:rsidRDefault="0000041E">
      <w:pPr>
        <w:widowControl/>
        <w:jc w:val="left"/>
        <w:rPr>
          <w:b/>
          <w:bCs/>
          <w:sz w:val="32"/>
          <w:szCs w:val="32"/>
        </w:rPr>
      </w:pPr>
      <w:bookmarkStart w:id="25" w:name="header-n352"/>
      <w:bookmarkEnd w:id="25"/>
      <w:r>
        <w:br w:type="page"/>
      </w:r>
    </w:p>
    <w:p w14:paraId="74BE8092" w14:textId="5009586A" w:rsidR="006C77B1" w:rsidRDefault="006C77B1">
      <w:pPr>
        <w:pStyle w:val="3"/>
      </w:pPr>
      <w:bookmarkStart w:id="26" w:name="_Toc38636787"/>
      <w:r>
        <w:lastRenderedPageBreak/>
        <w:t xml:space="preserve">2.7 </w:t>
      </w:r>
      <w:r>
        <w:t>梯度下降的线性回归</w:t>
      </w:r>
      <w:bookmarkEnd w:id="26"/>
    </w:p>
    <w:p w14:paraId="4B575D0C" w14:textId="77777777" w:rsidR="006C77B1" w:rsidRDefault="006C77B1" w:rsidP="0000041E">
      <w:pPr>
        <w:pStyle w:val="af0"/>
      </w:pPr>
      <w:r>
        <w:t>参考视频</w:t>
      </w:r>
      <w:r>
        <w:t xml:space="preserve">: 2 - 7 - </w:t>
      </w:r>
      <w:proofErr w:type="spellStart"/>
      <w:r>
        <w:t>GradientDescentForLinearRegression</w:t>
      </w:r>
      <w:proofErr w:type="spellEnd"/>
      <w:r>
        <w:t xml:space="preserve"> (6 min).</w:t>
      </w:r>
      <w:proofErr w:type="spellStart"/>
      <w:r>
        <w:t>mkv</w:t>
      </w:r>
      <w:proofErr w:type="spellEnd"/>
    </w:p>
    <w:p w14:paraId="71996082" w14:textId="77777777" w:rsidR="006C77B1" w:rsidRDefault="006C77B1" w:rsidP="00A63B18">
      <w:pPr>
        <w:pStyle w:val="af"/>
      </w:pPr>
      <w:r>
        <w:t>在以前的视频中我们谈到关于梯度下降算法，梯度下降是很常用的算法，它不仅被用在线性回归上和线性回归模型、平方误差代价函数。在这段视频中，我们要将梯度下降和代价函数结合。我们将用到此算法，并将其应用于具体的拟合直线的线性回归算法里。</w:t>
      </w:r>
    </w:p>
    <w:p w14:paraId="2418628D" w14:textId="77777777" w:rsidR="006C77B1" w:rsidRDefault="006C77B1" w:rsidP="00A63B18">
      <w:pPr>
        <w:pStyle w:val="af"/>
      </w:pPr>
      <w:r>
        <w:t>梯度下降算法和线性回归算法比较如图：</w:t>
      </w:r>
    </w:p>
    <w:p w14:paraId="5689707F" w14:textId="77777777" w:rsidR="006C77B1" w:rsidRDefault="006C77B1" w:rsidP="00A63B18">
      <w:pPr>
        <w:pStyle w:val="af"/>
      </w:pPr>
      <w:r>
        <w:rPr>
          <w:noProof/>
        </w:rPr>
        <w:drawing>
          <wp:inline distT="0" distB="0" distL="0" distR="0" wp14:anchorId="16C5A806" wp14:editId="382AB2AB">
            <wp:extent cx="4165600" cy="1365885"/>
            <wp:effectExtent l="0" t="0" r="6350" b="5715"/>
            <wp:docPr id="2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eb364cc5732428c695e2aa90138b01b.png"/>
                    <pic:cNvPicPr>
                      <a:picLocks noChangeAspect="1" noChangeArrowheads="1"/>
                    </pic:cNvPicPr>
                  </pic:nvPicPr>
                  <pic:blipFill>
                    <a:blip r:embed="rId47"/>
                    <a:stretch>
                      <a:fillRect/>
                    </a:stretch>
                  </pic:blipFill>
                  <pic:spPr bwMode="auto">
                    <a:xfrm>
                      <a:off x="0" y="0"/>
                      <a:ext cx="4166527" cy="1366189"/>
                    </a:xfrm>
                    <a:prstGeom prst="rect">
                      <a:avLst/>
                    </a:prstGeom>
                    <a:noFill/>
                    <a:ln w="9525">
                      <a:noFill/>
                      <a:headEnd/>
                      <a:tailEnd/>
                    </a:ln>
                  </pic:spPr>
                </pic:pic>
              </a:graphicData>
            </a:graphic>
          </wp:inline>
        </w:drawing>
      </w:r>
    </w:p>
    <w:p w14:paraId="2B9D8BCB" w14:textId="77777777" w:rsidR="006C77B1" w:rsidRDefault="006C77B1" w:rsidP="00A63B18">
      <w:pPr>
        <w:pStyle w:val="af"/>
      </w:pPr>
      <w:r>
        <w:t>对我们之前的线性回归问题运用梯度下降法，关键在于求出代价函数的导数，即：</w:t>
      </w:r>
    </w:p>
    <w:p w14:paraId="1791EBCF" w14:textId="77777777" w:rsidR="00A63B18" w:rsidRDefault="00000000" w:rsidP="00A63B18">
      <w:pPr>
        <w:pStyle w:val="af"/>
      </w:pPr>
      <m:oMathPara>
        <m:oMath>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den>
          </m:f>
          <m:r>
            <w:rPr>
              <w:rFonts w:ascii="Cambria Math" w:hAnsi="Cambria Math"/>
            </w:rPr>
            <m:t>J(</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den>
          </m:f>
          <m:f>
            <m:fPr>
              <m:ctrlPr>
                <w:rPr>
                  <w:rFonts w:ascii="Cambria Math" w:hAnsi="Cambria Math"/>
                </w:rPr>
              </m:ctrlPr>
            </m:fPr>
            <m:num>
              <m:r>
                <w:rPr>
                  <w:rFonts w:ascii="Cambria Math" w:hAnsi="Cambria Math"/>
                </w:rPr>
                <m:t>1</m:t>
              </m:r>
            </m:num>
            <m:den>
              <m:r>
                <w:rPr>
                  <w:rFonts w:ascii="Cambria Math" w:hAnsi="Cambria Math"/>
                </w:rPr>
                <m:t>2m</m:t>
              </m:r>
            </m:den>
          </m:f>
          <m:sSup>
            <m:sSupPr>
              <m:ctrlPr>
                <w:rPr>
                  <w:rFonts w:ascii="Cambria Math" w:hAnsi="Cambria Math"/>
                </w:rPr>
              </m:ctrlPr>
            </m:sSupPr>
            <m:e>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e>
              </m:nary>
            </m:e>
            <m:sup>
              <m:r>
                <w:rPr>
                  <w:rFonts w:ascii="Cambria Math" w:hAnsi="Cambria Math"/>
                </w:rPr>
                <m:t>2</m:t>
              </m:r>
            </m:sup>
          </m:sSup>
        </m:oMath>
      </m:oMathPara>
    </w:p>
    <w:p w14:paraId="4B72CAD6" w14:textId="0E85D038" w:rsidR="007A5014" w:rsidRDefault="00A63B18" w:rsidP="007A5014">
      <w:pPr>
        <w:pStyle w:val="af"/>
      </w:pPr>
      <m:oMath>
        <m:r>
          <w:rPr>
            <w:rFonts w:ascii="Cambria Math" w:hAnsi="Cambria Math"/>
          </w:rPr>
          <m:t>j=0</m:t>
        </m:r>
      </m:oMath>
      <w:r>
        <w:t xml:space="preserve"> </w:t>
      </w:r>
      <w:r>
        <w:t>时：</w:t>
      </w:r>
      <m:oMath>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den>
        </m:f>
        <m:r>
          <w:rPr>
            <w:rFonts w:ascii="Cambria Math" w:hAnsi="Cambria Math"/>
          </w:rPr>
          <m:t>J(</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e>
        </m:nary>
      </m:oMath>
    </w:p>
    <w:p w14:paraId="15206A81" w14:textId="1F44CAC4" w:rsidR="007A5014" w:rsidRDefault="00A63B18" w:rsidP="007A5014">
      <w:pPr>
        <w:pStyle w:val="af"/>
      </w:pPr>
      <m:oMath>
        <m:r>
          <w:rPr>
            <w:rFonts w:ascii="Cambria Math" w:hAnsi="Cambria Math"/>
          </w:rPr>
          <m:t>j=1</m:t>
        </m:r>
      </m:oMath>
      <w:r>
        <w:t xml:space="preserve"> </w:t>
      </w:r>
      <w:r>
        <w:t>时：</w:t>
      </w:r>
      <m:oMath>
        <m:r>
          <m:rPr>
            <m:sty m:val="p"/>
          </m:rPr>
          <w:rPr>
            <w:rFonts w:ascii="Cambria Math" w:hAnsi="Cambria Math"/>
          </w:rPr>
          <m:t xml:space="preserve"> </m:t>
        </m:r>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den>
        </m:f>
        <m:r>
          <w:rPr>
            <w:rFonts w:ascii="Cambria Math" w:hAnsi="Cambria Math"/>
          </w:rPr>
          <m:t>J(</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d>
              <m:dPr>
                <m:ctrlPr>
                  <w:rPr>
                    <w:rFonts w:ascii="Cambria Math" w:hAnsi="Cambria Math"/>
                  </w:rPr>
                </m:ctrlPr>
              </m:dPr>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e>
            </m:d>
          </m:e>
        </m:nary>
      </m:oMath>
    </w:p>
    <w:p w14:paraId="303EEAB0" w14:textId="77777777" w:rsidR="00A63B18" w:rsidRDefault="00A63B18" w:rsidP="00A63B18">
      <w:pPr>
        <w:pStyle w:val="af"/>
      </w:pPr>
      <w:r>
        <w:t>则算法改写成：</w:t>
      </w:r>
    </w:p>
    <w:p w14:paraId="78BE1E1A" w14:textId="77777777" w:rsidR="00A63B18" w:rsidRDefault="00A63B18" w:rsidP="00A63B18">
      <w:pPr>
        <w:pStyle w:val="af"/>
        <w:ind w:firstLine="422"/>
      </w:pPr>
      <w:r>
        <w:rPr>
          <w:b/>
        </w:rPr>
        <w:t>Repeat {</w:t>
      </w:r>
    </w:p>
    <w:p w14:paraId="3095C62E" w14:textId="36BEAA58" w:rsidR="00A63B18" w:rsidRDefault="00A63B18" w:rsidP="00A63B18">
      <w:pPr>
        <w:pStyle w:val="af"/>
      </w:pPr>
      <w:r>
        <w:t xml:space="preserve"> </w:t>
      </w:r>
      <m:oMath>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-a</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e>
        </m:nary>
      </m:oMath>
    </w:p>
    <w:p w14:paraId="7CE09A90" w14:textId="77777777" w:rsidR="00A63B18" w:rsidRDefault="00A63B18" w:rsidP="00A63B18">
      <w:pPr>
        <w:pStyle w:val="af"/>
      </w:pPr>
      <w:r>
        <w:t xml:space="preserve"> </w:t>
      </w:r>
      <m:oMath>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-a</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d>
              <m:dPr>
                <m:ctrlPr>
                  <w:rPr>
                    <w:rFonts w:ascii="Cambria Math" w:hAnsi="Cambria Math"/>
                  </w:rPr>
                </m:ctrlPr>
              </m:dPr>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e>
            </m:d>
          </m:e>
        </m:nary>
      </m:oMath>
    </w:p>
    <w:p w14:paraId="4F968DEF" w14:textId="77777777" w:rsidR="00A63B18" w:rsidRDefault="00A63B18" w:rsidP="00A63B18">
      <w:pPr>
        <w:pStyle w:val="af"/>
      </w:pPr>
      <w:r>
        <w:t xml:space="preserve"> </w:t>
      </w:r>
      <w:r>
        <w:rPr>
          <w:b/>
        </w:rPr>
        <w:t>}</w:t>
      </w:r>
    </w:p>
    <w:p w14:paraId="6B66B560" w14:textId="77777777" w:rsidR="006C77B1" w:rsidRDefault="006C77B1" w:rsidP="0000041E">
      <w:pPr>
        <w:pStyle w:val="af"/>
      </w:pPr>
      <w:r>
        <w:t>我们刚刚使用的算法，有时也称为批量梯度下降。实际上，在机器学习中，通常不太会给算法起名字，但这个名字</w:t>
      </w:r>
      <w:proofErr w:type="gramStart"/>
      <w:r>
        <w:t>”</w:t>
      </w:r>
      <w:proofErr w:type="gramEnd"/>
      <w:r>
        <w:rPr>
          <w:b/>
        </w:rPr>
        <w:t>批量梯度下降</w:t>
      </w:r>
      <w:proofErr w:type="gramStart"/>
      <w:r>
        <w:t>”</w:t>
      </w:r>
      <w:proofErr w:type="gramEnd"/>
      <w:r>
        <w:t>，指的是在梯度下降的每一步中，我们都用到了所有的训练样本，在梯度下降中，在计算微分求导项时，我们需要进行求和运算，所以，在每一个单独的梯度下降中，我们最终都要计算这样一个东西，这个项需要对所有</w:t>
      </w:r>
      <m:oMath>
        <m:r>
          <w:rPr>
            <w:rFonts w:ascii="Cambria Math" w:hAnsi="Cambria Math"/>
          </w:rPr>
          <m:t>m</m:t>
        </m:r>
      </m:oMath>
      <w:proofErr w:type="gramStart"/>
      <w:r>
        <w:t>个</w:t>
      </w:r>
      <w:proofErr w:type="gramEnd"/>
      <w:r>
        <w:t>训练样本求和。因此，批量梯度下降法这个名字说明了我们需要考虑所有这一</w:t>
      </w:r>
      <w:r>
        <w:t>"</w:t>
      </w:r>
      <w:r>
        <w:t>批</w:t>
      </w:r>
      <w:r>
        <w:t>"</w:t>
      </w:r>
      <w:r>
        <w:t>训练样本，而事实上，有时也有其他类型的梯度下降法，不是这种</w:t>
      </w:r>
      <w:r>
        <w:t>"</w:t>
      </w:r>
      <w:r>
        <w:t>批量</w:t>
      </w:r>
      <w:r>
        <w:t>"</w:t>
      </w:r>
      <w:r>
        <w:t>型的，不考虑整个的训练集，而是</w:t>
      </w:r>
      <w:r>
        <w:lastRenderedPageBreak/>
        <w:t>每次只关注训练集中的一些小的子集。在后面的课程中，我们也将介绍这些方法。</w:t>
      </w:r>
    </w:p>
    <w:p w14:paraId="5E4925A6" w14:textId="77777777" w:rsidR="006C77B1" w:rsidRDefault="006C77B1" w:rsidP="0000041E">
      <w:pPr>
        <w:pStyle w:val="af"/>
      </w:pPr>
      <w:r>
        <w:t>但就目前而言，应用刚刚学到的算法，你应该已经掌握了批量梯度算法，并且能把它应用到线性回归中了，这就是用于线性回归的梯度下降法。</w:t>
      </w:r>
    </w:p>
    <w:p w14:paraId="37364239" w14:textId="77777777" w:rsidR="006C77B1" w:rsidRDefault="006C77B1" w:rsidP="0000041E">
      <w:pPr>
        <w:pStyle w:val="af"/>
      </w:pPr>
      <w:r>
        <w:t>如果你之前学过线性代数，有些同学之前可能已经学过高等线性代数，你应该知道有一种计算代价函数</w:t>
      </w:r>
      <m:oMath>
        <m:r>
          <w:rPr>
            <w:rFonts w:ascii="Cambria Math" w:hAnsi="Cambria Math"/>
          </w:rPr>
          <m:t>J</m:t>
        </m:r>
      </m:oMath>
      <w:r>
        <w:t>最小值的数值解法，不需要梯度下降这种迭代算法。在后面的课程中，我们也会谈到这个方法，它可以在不需要多步梯度下降的情况下，也能解出代价函数</w:t>
      </w:r>
      <m:oMath>
        <m:r>
          <w:rPr>
            <w:rFonts w:ascii="Cambria Math" w:hAnsi="Cambria Math"/>
          </w:rPr>
          <m:t>J</m:t>
        </m:r>
      </m:oMath>
      <w:r>
        <w:t>的最小值，这是另一种称为正规方程</w:t>
      </w:r>
      <w:r>
        <w:t>(</w:t>
      </w:r>
      <w:r>
        <w:rPr>
          <w:b/>
        </w:rPr>
        <w:t>normal equations</w:t>
      </w:r>
      <w:r>
        <w:t>)</w:t>
      </w:r>
      <w:r>
        <w:t>的方法。实际上在数据量较大的情况下，梯度下降法比正规方程要更适用一些。</w:t>
      </w:r>
    </w:p>
    <w:p w14:paraId="37975448" w14:textId="77777777" w:rsidR="006C77B1" w:rsidRDefault="006C77B1" w:rsidP="0000041E">
      <w:pPr>
        <w:pStyle w:val="af"/>
      </w:pPr>
      <w:r>
        <w:t>现在我们已经掌握了梯度下降，我们可以在不同的环境中使用梯度下降法，我们还将在不同的机器学习问题中大量地使用它。所以，祝贺大家成功学会你的第一个机器学习算法。</w:t>
      </w:r>
    </w:p>
    <w:p w14:paraId="43892440" w14:textId="77777777" w:rsidR="006C77B1" w:rsidRDefault="006C77B1" w:rsidP="0000041E">
      <w:pPr>
        <w:pStyle w:val="af"/>
      </w:pPr>
      <w:r>
        <w:t>在下一段视频中，告诉你泛化的梯度下降算法，这将使梯度下降更加强大。</w:t>
      </w:r>
    </w:p>
    <w:p w14:paraId="00F1541A" w14:textId="77777777" w:rsidR="00A63B18" w:rsidRDefault="00A63B18">
      <w:pPr>
        <w:widowControl/>
        <w:jc w:val="left"/>
        <w:rPr>
          <w:b/>
          <w:bCs/>
          <w:sz w:val="32"/>
          <w:szCs w:val="32"/>
        </w:rPr>
      </w:pPr>
      <w:bookmarkStart w:id="27" w:name="header-n387"/>
      <w:bookmarkEnd w:id="27"/>
      <w:r>
        <w:br w:type="page"/>
      </w:r>
    </w:p>
    <w:p w14:paraId="7F4079C5" w14:textId="415BFC78" w:rsidR="006C77B1" w:rsidRDefault="006C77B1">
      <w:pPr>
        <w:pStyle w:val="3"/>
      </w:pPr>
      <w:bookmarkStart w:id="28" w:name="_Toc38636788"/>
      <w:r>
        <w:lastRenderedPageBreak/>
        <w:t xml:space="preserve">2.8 </w:t>
      </w:r>
      <w:r>
        <w:t>接下来的内容</w:t>
      </w:r>
      <w:bookmarkEnd w:id="28"/>
    </w:p>
    <w:p w14:paraId="678C888E" w14:textId="77777777" w:rsidR="006C77B1" w:rsidRDefault="006C77B1" w:rsidP="0000041E">
      <w:pPr>
        <w:pStyle w:val="af0"/>
      </w:pPr>
      <w:r>
        <w:t>参考视频</w:t>
      </w:r>
      <w:r>
        <w:t xml:space="preserve">: 2 - 8 - </w:t>
      </w:r>
      <w:proofErr w:type="spellStart"/>
      <w:r>
        <w:t>What_'s</w:t>
      </w:r>
      <w:proofErr w:type="spellEnd"/>
      <w:r>
        <w:t xml:space="preserve"> Next (6 min).</w:t>
      </w:r>
      <w:proofErr w:type="spellStart"/>
      <w:r>
        <w:t>mkv</w:t>
      </w:r>
      <w:proofErr w:type="spellEnd"/>
    </w:p>
    <w:p w14:paraId="155F9185" w14:textId="77777777" w:rsidR="006C77B1" w:rsidRDefault="006C77B1" w:rsidP="0000041E">
      <w:pPr>
        <w:pStyle w:val="af"/>
      </w:pPr>
      <w:r>
        <w:t>在接下来的一组视频中，我会对线性代数进行一个快速的复习回顾。如果你从来没有接触过向量和矩阵，那么这课件上所有的一切对你来说都是新知识，或者你之前对线性代数有所了解，但由于隔得久了，对其有所遗忘，那就</w:t>
      </w:r>
      <w:proofErr w:type="gramStart"/>
      <w:r>
        <w:t>请学习</w:t>
      </w:r>
      <w:proofErr w:type="gramEnd"/>
      <w:r>
        <w:t>接下来的一组视频，我会快速地回顾你将用到的线性代数知识。</w:t>
      </w:r>
    </w:p>
    <w:p w14:paraId="0E5E5E4E" w14:textId="77777777" w:rsidR="006C77B1" w:rsidRDefault="006C77B1" w:rsidP="0000041E">
      <w:pPr>
        <w:pStyle w:val="af"/>
      </w:pPr>
      <w:r>
        <w:t>通过它们，你可以实现和使用更强大的线性回归模型。事实上，线性代数不仅仅在线性回归中应用广泛，它其中的矩阵和向量将有助于帮助我们实现之后更多的机器学习模型，并在计算上更有效率。正是因为这些矩阵和向量提供了一种有效的方式来组织大量的数据，特别是当我们处理巨大的训练集时，如果你不熟悉线性代数，如果你觉得线性代数看上去是一个复杂、可怕的概念，特别是对于之前从未接触过它的人，不必担心，事实上，为了实现机器学习算法，我们只需要一些非常非常基础的线性代数知识。通过接下来几个视频，你可以很快地学会所有你需要了解的线性代数知识。具体来说，为了帮助你判断是否有需要学习接下来的一组视频，我会讨论什么是矩阵和向量，谈谈如何加、减</w:t>
      </w:r>
      <w:r>
        <w:t xml:space="preserve"> </w:t>
      </w:r>
      <w:r>
        <w:t>、乘矩阵和向量，讨论逆矩阵和转置矩阵的概念。</w:t>
      </w:r>
    </w:p>
    <w:p w14:paraId="555498A6" w14:textId="77777777" w:rsidR="006C77B1" w:rsidRDefault="006C77B1" w:rsidP="0000041E">
      <w:pPr>
        <w:pStyle w:val="af"/>
      </w:pPr>
      <w:r>
        <w:t>如果你十分熟悉这些概念，那么你完全可以跳过这组关于线性代数的选修视频，但是如果你对这些概念仍有些许的不确定，不确定这些数字或这些矩阵的意思，那么请看一看下一组的视频，它会很快地教你一些你需要知道的线性代数的知识，便于之后编写机器学习算法和处理大量数据。</w:t>
      </w:r>
    </w:p>
    <w:p w14:paraId="0435C23F" w14:textId="77777777" w:rsidR="0000041E" w:rsidRDefault="0000041E">
      <w:pPr>
        <w:widowControl/>
        <w:jc w:val="left"/>
        <w:rPr>
          <w:rFonts w:ascii="Calibri Light" w:hAnsi="Calibri Light"/>
          <w:b/>
          <w:bCs/>
          <w:sz w:val="32"/>
          <w:szCs w:val="32"/>
        </w:rPr>
      </w:pPr>
      <w:bookmarkStart w:id="29" w:name="header-n397"/>
      <w:bookmarkEnd w:id="29"/>
      <w:r>
        <w:br w:type="page"/>
      </w:r>
    </w:p>
    <w:p w14:paraId="2970E8A1" w14:textId="1209594F" w:rsidR="006C77B1" w:rsidRDefault="006C77B1" w:rsidP="00D15056">
      <w:pPr>
        <w:pStyle w:val="MMTopic2"/>
        <w:numPr>
          <w:ilvl w:val="0"/>
          <w:numId w:val="2"/>
        </w:numPr>
      </w:pPr>
      <w:bookmarkStart w:id="30" w:name="_Toc38636789"/>
      <w:r>
        <w:lastRenderedPageBreak/>
        <w:t>线性代数回顾</w:t>
      </w:r>
      <w:r>
        <w:t>(Linear Algebra Review)</w:t>
      </w:r>
      <w:bookmarkEnd w:id="30"/>
    </w:p>
    <w:p w14:paraId="6B993789" w14:textId="77777777" w:rsidR="006C77B1" w:rsidRDefault="006C77B1">
      <w:pPr>
        <w:pStyle w:val="3"/>
      </w:pPr>
      <w:bookmarkStart w:id="31" w:name="header-n398"/>
      <w:bookmarkStart w:id="32" w:name="_Toc38636790"/>
      <w:bookmarkEnd w:id="31"/>
      <w:r>
        <w:t xml:space="preserve">3.1 </w:t>
      </w:r>
      <w:r>
        <w:t>矩阵和向量</w:t>
      </w:r>
      <w:bookmarkEnd w:id="32"/>
    </w:p>
    <w:p w14:paraId="6FF474CF" w14:textId="77777777" w:rsidR="006C77B1" w:rsidRDefault="006C77B1" w:rsidP="0000041E">
      <w:pPr>
        <w:pStyle w:val="af0"/>
      </w:pPr>
      <w:r>
        <w:t>参考视频</w:t>
      </w:r>
      <w:r>
        <w:t>: 3 - 1 - Matrices and Vectors (9 min).</w:t>
      </w:r>
      <w:proofErr w:type="spellStart"/>
      <w:r>
        <w:t>mkv</w:t>
      </w:r>
      <w:proofErr w:type="spellEnd"/>
    </w:p>
    <w:p w14:paraId="103214B9" w14:textId="77777777" w:rsidR="006C77B1" w:rsidRDefault="006C77B1" w:rsidP="0000041E">
      <w:pPr>
        <w:pStyle w:val="af"/>
      </w:pPr>
      <w:r>
        <w:t>如图：这个是</w:t>
      </w:r>
      <w:r>
        <w:t>4×2</w:t>
      </w:r>
      <w:r>
        <w:t>矩阵，即</w:t>
      </w:r>
      <w:r>
        <w:t>4</w:t>
      </w:r>
      <w:r>
        <w:t>行</w:t>
      </w:r>
      <w:r>
        <w:t>2</w:t>
      </w:r>
      <w:r>
        <w:t>列，如</w:t>
      </w:r>
      <m:oMath>
        <m:r>
          <w:rPr>
            <w:rFonts w:ascii="Cambria Math" w:hAnsi="Cambria Math"/>
          </w:rPr>
          <m:t>m</m:t>
        </m:r>
      </m:oMath>
      <w:r>
        <w:t>为行，</w:t>
      </w:r>
      <m:oMath>
        <m:r>
          <w:rPr>
            <w:rFonts w:ascii="Cambria Math" w:hAnsi="Cambria Math"/>
          </w:rPr>
          <m:t>n</m:t>
        </m:r>
      </m:oMath>
      <w:r>
        <w:t>为列，那么</w:t>
      </w:r>
      <m:oMath>
        <m:r>
          <w:rPr>
            <w:rFonts w:ascii="Cambria Math" w:hAnsi="Cambria Math"/>
          </w:rPr>
          <m:t>m×n</m:t>
        </m:r>
      </m:oMath>
      <w:r>
        <w:t>即</w:t>
      </w:r>
      <w:r>
        <w:t>4×2</w:t>
      </w:r>
    </w:p>
    <w:p w14:paraId="6C51C9DB" w14:textId="77777777" w:rsidR="006C77B1" w:rsidRDefault="006C77B1" w:rsidP="0000041E">
      <w:pPr>
        <w:pStyle w:val="af"/>
      </w:pPr>
      <w:r>
        <w:rPr>
          <w:noProof/>
        </w:rPr>
        <w:drawing>
          <wp:inline distT="0" distB="0" distL="0" distR="0" wp14:anchorId="54FB0D68" wp14:editId="41DE7C6E">
            <wp:extent cx="1701800" cy="1511300"/>
            <wp:effectExtent l="0" t="0" r="0" b="0"/>
            <wp:docPr id="3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fa04927c2bd15780f92a7fafb539179.png"/>
                    <pic:cNvPicPr>
                      <a:picLocks noChangeAspect="1" noChangeArrowheads="1"/>
                    </pic:cNvPicPr>
                  </pic:nvPicPr>
                  <pic:blipFill>
                    <a:blip r:embed="rId48"/>
                    <a:stretch>
                      <a:fillRect/>
                    </a:stretch>
                  </pic:blipFill>
                  <pic:spPr bwMode="auto">
                    <a:xfrm>
                      <a:off x="0" y="0"/>
                      <a:ext cx="1701800" cy="1511300"/>
                    </a:xfrm>
                    <a:prstGeom prst="rect">
                      <a:avLst/>
                    </a:prstGeom>
                    <a:noFill/>
                    <a:ln w="9525">
                      <a:noFill/>
                      <a:headEnd/>
                      <a:tailEnd/>
                    </a:ln>
                  </pic:spPr>
                </pic:pic>
              </a:graphicData>
            </a:graphic>
          </wp:inline>
        </w:drawing>
      </w:r>
    </w:p>
    <w:p w14:paraId="2B6574B1" w14:textId="77777777" w:rsidR="006C77B1" w:rsidRDefault="006C77B1" w:rsidP="0000041E">
      <w:pPr>
        <w:pStyle w:val="af"/>
      </w:pPr>
      <w:r>
        <w:t>矩阵的维数</w:t>
      </w:r>
      <w:proofErr w:type="gramStart"/>
      <w:r>
        <w:t>即行数</w:t>
      </w:r>
      <w:proofErr w:type="gramEnd"/>
      <w:r>
        <w:t>×</w:t>
      </w:r>
      <w:r>
        <w:t>列数</w:t>
      </w:r>
    </w:p>
    <w:p w14:paraId="6E3A6AE3" w14:textId="77777777" w:rsidR="006C77B1" w:rsidRDefault="006C77B1" w:rsidP="0000041E">
      <w:pPr>
        <w:pStyle w:val="af"/>
      </w:pPr>
      <w:r>
        <w:t>矩阵元素（矩阵项）：</w:t>
      </w:r>
      <m:oMath>
        <m:r>
          <w:rPr>
            <w:rFonts w:ascii="Cambria Math" w:hAnsi="Cambria Math"/>
          </w:rPr>
          <m:t>A=</m:t>
        </m:r>
        <m:d>
          <m:dPr>
            <m:begChr m:val="["/>
            <m:endChr m:val="]"/>
            <m:ctrlPr>
              <w:rPr>
                <w:rFonts w:ascii="Cambria Math" w:hAnsi="Cambria Math"/>
              </w:rPr>
            </m:ctrlPr>
          </m:dPr>
          <m:e>
            <m:m>
              <m:mPr>
                <m:plcHide m:val="1"/>
                <m:mcs>
                  <m:mc>
                    <m:mcPr>
                      <m:count m:val="2"/>
                      <m:mcJc m:val="center"/>
                    </m:mcPr>
                  </m:mc>
                </m:mcs>
                <m:ctrlPr>
                  <w:rPr>
                    <w:rFonts w:ascii="Cambria Math" w:hAnsi="Cambria Math"/>
                  </w:rPr>
                </m:ctrlPr>
              </m:mPr>
              <m:mr>
                <m:e>
                  <m:r>
                    <w:rPr>
                      <w:rFonts w:ascii="Cambria Math" w:hAnsi="Cambria Math"/>
                    </w:rPr>
                    <m:t>1402</m:t>
                  </m:r>
                </m:e>
                <m:e>
                  <m:r>
                    <w:rPr>
                      <w:rFonts w:ascii="Cambria Math" w:hAnsi="Cambria Math"/>
                    </w:rPr>
                    <m:t>191</m:t>
                  </m:r>
                </m:e>
              </m:mr>
              <m:mr>
                <m:e>
                  <m:r>
                    <w:rPr>
                      <w:rFonts w:ascii="Cambria Math" w:hAnsi="Cambria Math"/>
                    </w:rPr>
                    <m:t>1371</m:t>
                  </m:r>
                </m:e>
                <m:e>
                  <m:r>
                    <w:rPr>
                      <w:rFonts w:ascii="Cambria Math" w:hAnsi="Cambria Math"/>
                    </w:rPr>
                    <m:t>821</m:t>
                  </m:r>
                </m:e>
              </m:mr>
              <m:mr>
                <m:e>
                  <m:r>
                    <w:rPr>
                      <w:rFonts w:ascii="Cambria Math" w:hAnsi="Cambria Math"/>
                    </w:rPr>
                    <m:t>949</m:t>
                  </m:r>
                </m:e>
                <m:e>
                  <m:r>
                    <w:rPr>
                      <w:rFonts w:ascii="Cambria Math" w:hAnsi="Cambria Math"/>
                    </w:rPr>
                    <m:t>1437</m:t>
                  </m:r>
                </m:e>
              </m:mr>
              <m:mr>
                <m:e>
                  <m:r>
                    <w:rPr>
                      <w:rFonts w:ascii="Cambria Math" w:hAnsi="Cambria Math"/>
                    </w:rPr>
                    <m:t>147</m:t>
                  </m:r>
                </m:e>
                <m:e>
                  <m:r>
                    <w:rPr>
                      <w:rFonts w:ascii="Cambria Math" w:hAnsi="Cambria Math"/>
                    </w:rPr>
                    <m:t>1448</m:t>
                  </m:r>
                </m:e>
              </m:mr>
            </m:m>
          </m:e>
        </m:d>
      </m:oMath>
    </w:p>
    <w:p w14:paraId="52237655" w14:textId="77777777" w:rsidR="006C77B1" w:rsidRDefault="00000000" w:rsidP="0000041E">
      <w:pPr>
        <w:pStyle w:val="af"/>
      </w:pPr>
      <m:oMath>
        <m:sSub>
          <m:sSubPr>
            <m:ctrlPr>
              <w:rPr>
                <w:rFonts w:ascii="Cambria Math" w:hAnsi="Cambria Math"/>
              </w:rPr>
            </m:ctrlPr>
          </m:sSubPr>
          <m:e>
            <m:r>
              <w:rPr>
                <w:rFonts w:ascii="Cambria Math" w:hAnsi="Cambria Math"/>
              </w:rPr>
              <m:t>A</m:t>
            </m:r>
          </m:e>
          <m:sub>
            <m:r>
              <w:rPr>
                <w:rFonts w:ascii="Cambria Math" w:hAnsi="Cambria Math"/>
              </w:rPr>
              <m:t>ij</m:t>
            </m:r>
          </m:sub>
        </m:sSub>
      </m:oMath>
      <w:proofErr w:type="gramStart"/>
      <w:r w:rsidR="006C77B1">
        <w:t>指第</w:t>
      </w:r>
      <w:proofErr w:type="gramEnd"/>
      <m:oMath>
        <m:r>
          <w:rPr>
            <w:rFonts w:ascii="Cambria Math" w:hAnsi="Cambria Math"/>
          </w:rPr>
          <m:t>i</m:t>
        </m:r>
      </m:oMath>
      <w:r w:rsidR="006C77B1">
        <w:t>行，第</w:t>
      </w:r>
      <m:oMath>
        <m:r>
          <w:rPr>
            <w:rFonts w:ascii="Cambria Math" w:hAnsi="Cambria Math"/>
          </w:rPr>
          <m:t>j</m:t>
        </m:r>
      </m:oMath>
      <w:r w:rsidR="006C77B1">
        <w:t>列的元素。</w:t>
      </w:r>
    </w:p>
    <w:p w14:paraId="357F7C10" w14:textId="77777777" w:rsidR="006C77B1" w:rsidRDefault="006C77B1" w:rsidP="0000041E">
      <w:pPr>
        <w:pStyle w:val="af"/>
      </w:pPr>
      <w:r>
        <w:t>向量是一种特殊的矩阵，讲义中的向量一般都是列向量，如：</w:t>
      </w:r>
      <w:r>
        <w:t xml:space="preserve"> </w:t>
      </w:r>
      <m:oMath>
        <m:r>
          <w:rPr>
            <w:rFonts w:ascii="Cambria Math" w:hAnsi="Cambria Math"/>
          </w:rPr>
          <m:t>y=</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r>
                    <w:rPr>
                      <w:rFonts w:ascii="Cambria Math" w:hAnsi="Cambria Math"/>
                    </w:rPr>
                    <m:t>460</m:t>
                  </m:r>
                </m:e>
              </m:mr>
              <m:mr>
                <m:e>
                  <m:r>
                    <w:rPr>
                      <w:rFonts w:ascii="Cambria Math" w:hAnsi="Cambria Math"/>
                    </w:rPr>
                    <m:t>232</m:t>
                  </m:r>
                </m:e>
              </m:mr>
              <m:mr>
                <m:e>
                  <m:r>
                    <w:rPr>
                      <w:rFonts w:ascii="Cambria Math" w:hAnsi="Cambria Math"/>
                    </w:rPr>
                    <m:t>315</m:t>
                  </m:r>
                </m:e>
              </m:mr>
              <m:mr>
                <m:e>
                  <m:r>
                    <w:rPr>
                      <w:rFonts w:ascii="Cambria Math" w:hAnsi="Cambria Math"/>
                    </w:rPr>
                    <m:t>178</m:t>
                  </m:r>
                </m:e>
              </m:mr>
            </m:m>
          </m:e>
        </m:d>
      </m:oMath>
    </w:p>
    <w:p w14:paraId="76C73BD7" w14:textId="77777777" w:rsidR="006C77B1" w:rsidRDefault="006C77B1" w:rsidP="0000041E">
      <w:pPr>
        <w:pStyle w:val="af"/>
      </w:pPr>
      <w:r>
        <w:t>为四维列向量（</w:t>
      </w:r>
      <w:r>
        <w:t>4×1</w:t>
      </w:r>
      <w:r>
        <w:t>）。</w:t>
      </w:r>
    </w:p>
    <w:p w14:paraId="544F92A0" w14:textId="77777777" w:rsidR="006C77B1" w:rsidRDefault="006C77B1" w:rsidP="0000041E">
      <w:pPr>
        <w:pStyle w:val="af"/>
      </w:pPr>
      <w:r>
        <w:t>如下图为</w:t>
      </w:r>
      <w:r>
        <w:t>1</w:t>
      </w:r>
      <w:r>
        <w:t>索引向量和</w:t>
      </w:r>
      <w:r>
        <w:t>0</w:t>
      </w:r>
      <w:r>
        <w:t>索引向量，左图为</w:t>
      </w:r>
      <w:r>
        <w:t>1</w:t>
      </w:r>
      <w:r>
        <w:t>索引向量，右图为</w:t>
      </w:r>
      <w:r>
        <w:t>0</w:t>
      </w:r>
      <w:r>
        <w:t>索引向量，一般我们用</w:t>
      </w:r>
      <w:r>
        <w:t>1</w:t>
      </w:r>
      <w:r>
        <w:t>索引向量。</w:t>
      </w:r>
    </w:p>
    <w:p w14:paraId="0BB8F725" w14:textId="77777777" w:rsidR="006C77B1" w:rsidRDefault="006C77B1" w:rsidP="0000041E">
      <w:pPr>
        <w:pStyle w:val="af"/>
      </w:pPr>
      <m:oMath>
        <m:r>
          <w:rPr>
            <w:rFonts w:ascii="Cambria Math" w:hAnsi="Cambria Math"/>
          </w:rPr>
          <m:t>y=</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y</m:t>
                      </m:r>
                    </m:e>
                    <m:sub>
                      <m:r>
                        <w:rPr>
                          <w:rFonts w:ascii="Cambria Math" w:hAnsi="Cambria Math"/>
                        </w:rPr>
                        <m:t>1</m:t>
                      </m:r>
                    </m:sub>
                  </m:sSub>
                </m:e>
              </m:mr>
              <m:mr>
                <m:e>
                  <m:sSub>
                    <m:sSubPr>
                      <m:ctrlPr>
                        <w:rPr>
                          <w:rFonts w:ascii="Cambria Math" w:hAnsi="Cambria Math"/>
                        </w:rPr>
                      </m:ctrlPr>
                    </m:sSubPr>
                    <m:e>
                      <m:r>
                        <w:rPr>
                          <w:rFonts w:ascii="Cambria Math" w:hAnsi="Cambria Math"/>
                        </w:rPr>
                        <m:t>y</m:t>
                      </m:r>
                    </m:e>
                    <m:sub>
                      <m:r>
                        <w:rPr>
                          <w:rFonts w:ascii="Cambria Math" w:hAnsi="Cambria Math"/>
                        </w:rPr>
                        <m:t>2</m:t>
                      </m:r>
                    </m:sub>
                  </m:sSub>
                </m:e>
              </m:mr>
              <m:mr>
                <m:e>
                  <m:sSub>
                    <m:sSubPr>
                      <m:ctrlPr>
                        <w:rPr>
                          <w:rFonts w:ascii="Cambria Math" w:hAnsi="Cambria Math"/>
                        </w:rPr>
                      </m:ctrlPr>
                    </m:sSubPr>
                    <m:e>
                      <m:r>
                        <w:rPr>
                          <w:rFonts w:ascii="Cambria Math" w:hAnsi="Cambria Math"/>
                        </w:rPr>
                        <m:t>y</m:t>
                      </m:r>
                    </m:e>
                    <m:sub>
                      <m:r>
                        <w:rPr>
                          <w:rFonts w:ascii="Cambria Math" w:hAnsi="Cambria Math"/>
                        </w:rPr>
                        <m:t>3</m:t>
                      </m:r>
                    </m:sub>
                  </m:sSub>
                </m:e>
              </m:mr>
              <m:mr>
                <m:e>
                  <m:sSub>
                    <m:sSubPr>
                      <m:ctrlPr>
                        <w:rPr>
                          <w:rFonts w:ascii="Cambria Math" w:hAnsi="Cambria Math"/>
                        </w:rPr>
                      </m:ctrlPr>
                    </m:sSubPr>
                    <m:e>
                      <m:r>
                        <w:rPr>
                          <w:rFonts w:ascii="Cambria Math" w:hAnsi="Cambria Math"/>
                        </w:rPr>
                        <m:t>y</m:t>
                      </m:r>
                    </m:e>
                    <m:sub>
                      <m:r>
                        <w:rPr>
                          <w:rFonts w:ascii="Cambria Math" w:hAnsi="Cambria Math"/>
                        </w:rPr>
                        <m:t>4</m:t>
                      </m:r>
                    </m:sub>
                  </m:sSub>
                </m:e>
              </m:mr>
            </m:m>
          </m:e>
        </m:d>
      </m:oMath>
      <w:r>
        <w:t>，</w:t>
      </w:r>
      <m:oMath>
        <m:r>
          <w:rPr>
            <w:rFonts w:ascii="Cambria Math" w:hAnsi="Cambria Math"/>
          </w:rPr>
          <m:t>y=</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y</m:t>
                      </m:r>
                    </m:e>
                    <m:sub>
                      <m:r>
                        <w:rPr>
                          <w:rFonts w:ascii="Cambria Math" w:hAnsi="Cambria Math"/>
                        </w:rPr>
                        <m:t>0</m:t>
                      </m:r>
                    </m:sub>
                  </m:sSub>
                </m:e>
              </m:mr>
              <m:mr>
                <m:e>
                  <m:sSub>
                    <m:sSubPr>
                      <m:ctrlPr>
                        <w:rPr>
                          <w:rFonts w:ascii="Cambria Math" w:hAnsi="Cambria Math"/>
                        </w:rPr>
                      </m:ctrlPr>
                    </m:sSubPr>
                    <m:e>
                      <m:r>
                        <w:rPr>
                          <w:rFonts w:ascii="Cambria Math" w:hAnsi="Cambria Math"/>
                        </w:rPr>
                        <m:t>y</m:t>
                      </m:r>
                    </m:e>
                    <m:sub>
                      <m:r>
                        <w:rPr>
                          <w:rFonts w:ascii="Cambria Math" w:hAnsi="Cambria Math"/>
                        </w:rPr>
                        <m:t>1</m:t>
                      </m:r>
                    </m:sub>
                  </m:sSub>
                </m:e>
              </m:mr>
              <m:mr>
                <m:e>
                  <m:sSub>
                    <m:sSubPr>
                      <m:ctrlPr>
                        <w:rPr>
                          <w:rFonts w:ascii="Cambria Math" w:hAnsi="Cambria Math"/>
                        </w:rPr>
                      </m:ctrlPr>
                    </m:sSubPr>
                    <m:e>
                      <m:r>
                        <w:rPr>
                          <w:rFonts w:ascii="Cambria Math" w:hAnsi="Cambria Math"/>
                        </w:rPr>
                        <m:t>y</m:t>
                      </m:r>
                    </m:e>
                    <m:sub>
                      <m:r>
                        <w:rPr>
                          <w:rFonts w:ascii="Cambria Math" w:hAnsi="Cambria Math"/>
                        </w:rPr>
                        <m:t>2</m:t>
                      </m:r>
                    </m:sub>
                  </m:sSub>
                </m:e>
              </m:mr>
              <m:mr>
                <m:e>
                  <m:sSub>
                    <m:sSubPr>
                      <m:ctrlPr>
                        <w:rPr>
                          <w:rFonts w:ascii="Cambria Math" w:hAnsi="Cambria Math"/>
                        </w:rPr>
                      </m:ctrlPr>
                    </m:sSubPr>
                    <m:e>
                      <m:r>
                        <w:rPr>
                          <w:rFonts w:ascii="Cambria Math" w:hAnsi="Cambria Math"/>
                        </w:rPr>
                        <m:t>y</m:t>
                      </m:r>
                    </m:e>
                    <m:sub>
                      <m:r>
                        <w:rPr>
                          <w:rFonts w:ascii="Cambria Math" w:hAnsi="Cambria Math"/>
                        </w:rPr>
                        <m:t>3</m:t>
                      </m:r>
                    </m:sub>
                  </m:sSub>
                </m:e>
              </m:mr>
            </m:m>
          </m:e>
        </m:d>
      </m:oMath>
    </w:p>
    <w:p w14:paraId="4D4B2940" w14:textId="77777777" w:rsidR="0000041E" w:rsidRDefault="0000041E">
      <w:pPr>
        <w:widowControl/>
        <w:jc w:val="left"/>
        <w:rPr>
          <w:b/>
          <w:bCs/>
          <w:sz w:val="32"/>
          <w:szCs w:val="32"/>
        </w:rPr>
      </w:pPr>
      <w:bookmarkStart w:id="33" w:name="header-n420"/>
      <w:bookmarkEnd w:id="33"/>
      <w:r>
        <w:br w:type="page"/>
      </w:r>
    </w:p>
    <w:p w14:paraId="51EDF2F3" w14:textId="5266D01F" w:rsidR="006C77B1" w:rsidRDefault="006C77B1">
      <w:pPr>
        <w:pStyle w:val="3"/>
      </w:pPr>
      <w:bookmarkStart w:id="34" w:name="_Toc38636791"/>
      <w:r>
        <w:lastRenderedPageBreak/>
        <w:t xml:space="preserve">3.2 </w:t>
      </w:r>
      <w:r>
        <w:t>加法和标量乘法</w:t>
      </w:r>
      <w:bookmarkEnd w:id="34"/>
    </w:p>
    <w:p w14:paraId="308E2A12" w14:textId="77777777" w:rsidR="006C77B1" w:rsidRDefault="006C77B1" w:rsidP="0000041E">
      <w:pPr>
        <w:pStyle w:val="af0"/>
      </w:pPr>
      <w:r>
        <w:t>参考视频</w:t>
      </w:r>
      <w:r>
        <w:t>: 3 - 2 - Addition and Scalar Multiplication (7 min).</w:t>
      </w:r>
      <w:proofErr w:type="spellStart"/>
      <w:r>
        <w:t>mkv</w:t>
      </w:r>
      <w:proofErr w:type="spellEnd"/>
    </w:p>
    <w:p w14:paraId="58F0CD8D" w14:textId="77777777" w:rsidR="006C77B1" w:rsidRDefault="006C77B1" w:rsidP="0000041E">
      <w:pPr>
        <w:pStyle w:val="af"/>
      </w:pPr>
      <w:r>
        <w:t>矩阵的加法：行列数相等的可以加。</w:t>
      </w:r>
    </w:p>
    <w:p w14:paraId="290A9256" w14:textId="77777777" w:rsidR="006C77B1" w:rsidRDefault="006C77B1" w:rsidP="0000041E">
      <w:pPr>
        <w:pStyle w:val="af"/>
      </w:pPr>
      <w:r>
        <w:t>例：</w:t>
      </w:r>
    </w:p>
    <w:p w14:paraId="159CA73D" w14:textId="77777777" w:rsidR="006C77B1" w:rsidRDefault="006C77B1" w:rsidP="0000041E">
      <w:pPr>
        <w:pStyle w:val="af"/>
      </w:pPr>
      <w:r>
        <w:rPr>
          <w:noProof/>
        </w:rPr>
        <w:drawing>
          <wp:inline distT="0" distB="0" distL="0" distR="0" wp14:anchorId="7127D340" wp14:editId="1FE037A3">
            <wp:extent cx="1876926" cy="721894"/>
            <wp:effectExtent l="0" t="0" r="0" b="0"/>
            <wp:docPr id="3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fddfddfdfd.png"/>
                    <pic:cNvPicPr>
                      <a:picLocks noChangeAspect="1" noChangeArrowheads="1"/>
                    </pic:cNvPicPr>
                  </pic:nvPicPr>
                  <pic:blipFill>
                    <a:blip r:embed="rId49"/>
                    <a:stretch>
                      <a:fillRect/>
                    </a:stretch>
                  </pic:blipFill>
                  <pic:spPr bwMode="auto">
                    <a:xfrm>
                      <a:off x="0" y="0"/>
                      <a:ext cx="1876926" cy="721894"/>
                    </a:xfrm>
                    <a:prstGeom prst="rect">
                      <a:avLst/>
                    </a:prstGeom>
                    <a:noFill/>
                    <a:ln w="9525">
                      <a:noFill/>
                      <a:headEnd/>
                      <a:tailEnd/>
                    </a:ln>
                  </pic:spPr>
                </pic:pic>
              </a:graphicData>
            </a:graphic>
          </wp:inline>
        </w:drawing>
      </w:r>
    </w:p>
    <w:p w14:paraId="35C89944" w14:textId="77777777" w:rsidR="006C77B1" w:rsidRDefault="006C77B1" w:rsidP="0000041E">
      <w:pPr>
        <w:pStyle w:val="af"/>
      </w:pPr>
    </w:p>
    <w:p w14:paraId="6BAC91D4" w14:textId="77777777" w:rsidR="006C77B1" w:rsidRDefault="006C77B1" w:rsidP="0000041E">
      <w:pPr>
        <w:pStyle w:val="af"/>
      </w:pPr>
      <w:r>
        <w:t>矩阵的乘法：每个元素都要乘</w:t>
      </w:r>
    </w:p>
    <w:p w14:paraId="566360D5" w14:textId="77777777" w:rsidR="006C77B1" w:rsidRDefault="006C77B1" w:rsidP="0000041E">
      <w:pPr>
        <w:pStyle w:val="af"/>
      </w:pPr>
      <w:r>
        <w:rPr>
          <w:noProof/>
        </w:rPr>
        <w:drawing>
          <wp:inline distT="0" distB="0" distL="0" distR="0" wp14:anchorId="77C32594" wp14:editId="148595E8">
            <wp:extent cx="2088682" cy="721894"/>
            <wp:effectExtent l="0" t="0" r="0" b="0"/>
            <wp:docPr id="3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dddddd.png"/>
                    <pic:cNvPicPr>
                      <a:picLocks noChangeAspect="1" noChangeArrowheads="1"/>
                    </pic:cNvPicPr>
                  </pic:nvPicPr>
                  <pic:blipFill>
                    <a:blip r:embed="rId50"/>
                    <a:stretch>
                      <a:fillRect/>
                    </a:stretch>
                  </pic:blipFill>
                  <pic:spPr bwMode="auto">
                    <a:xfrm>
                      <a:off x="0" y="0"/>
                      <a:ext cx="2088682" cy="721894"/>
                    </a:xfrm>
                    <a:prstGeom prst="rect">
                      <a:avLst/>
                    </a:prstGeom>
                    <a:noFill/>
                    <a:ln w="9525">
                      <a:noFill/>
                      <a:headEnd/>
                      <a:tailEnd/>
                    </a:ln>
                  </pic:spPr>
                </pic:pic>
              </a:graphicData>
            </a:graphic>
          </wp:inline>
        </w:drawing>
      </w:r>
    </w:p>
    <w:p w14:paraId="3D86BE18" w14:textId="77777777" w:rsidR="006C77B1" w:rsidRDefault="006C77B1" w:rsidP="0000041E">
      <w:pPr>
        <w:pStyle w:val="af"/>
      </w:pPr>
    </w:p>
    <w:p w14:paraId="75377C14" w14:textId="77777777" w:rsidR="006C77B1" w:rsidRDefault="006C77B1" w:rsidP="0000041E">
      <w:pPr>
        <w:pStyle w:val="af"/>
      </w:pPr>
      <w:r>
        <w:t>组合算法也类似。</w:t>
      </w:r>
    </w:p>
    <w:p w14:paraId="42508B34" w14:textId="77777777" w:rsidR="0000041E" w:rsidRDefault="0000041E">
      <w:pPr>
        <w:widowControl/>
        <w:jc w:val="left"/>
        <w:rPr>
          <w:b/>
          <w:bCs/>
          <w:sz w:val="32"/>
          <w:szCs w:val="32"/>
        </w:rPr>
      </w:pPr>
      <w:bookmarkStart w:id="35" w:name="header-n435"/>
      <w:bookmarkEnd w:id="35"/>
      <w:r>
        <w:br w:type="page"/>
      </w:r>
    </w:p>
    <w:p w14:paraId="6C9FF18A" w14:textId="0AA6F6A3" w:rsidR="006C77B1" w:rsidRDefault="006C77B1">
      <w:pPr>
        <w:pStyle w:val="3"/>
      </w:pPr>
      <w:bookmarkStart w:id="36" w:name="_Toc38636792"/>
      <w:r>
        <w:lastRenderedPageBreak/>
        <w:t xml:space="preserve">3.3 </w:t>
      </w:r>
      <w:r>
        <w:t>矩阵向量乘法</w:t>
      </w:r>
      <w:bookmarkEnd w:id="36"/>
    </w:p>
    <w:p w14:paraId="4F023916" w14:textId="77777777" w:rsidR="006C77B1" w:rsidRDefault="006C77B1" w:rsidP="0000041E">
      <w:pPr>
        <w:pStyle w:val="af0"/>
      </w:pPr>
      <w:r>
        <w:t>参考视频</w:t>
      </w:r>
      <w:r>
        <w:t>: 3 - 3 - Matrix Vector Multiplication (14 min).</w:t>
      </w:r>
      <w:proofErr w:type="spellStart"/>
      <w:r>
        <w:t>mkv</w:t>
      </w:r>
      <w:proofErr w:type="spellEnd"/>
    </w:p>
    <w:p w14:paraId="2354E7DF" w14:textId="77777777" w:rsidR="006C77B1" w:rsidRDefault="006C77B1" w:rsidP="0000041E">
      <w:pPr>
        <w:pStyle w:val="af"/>
      </w:pPr>
      <w:r>
        <w:t>矩阵和向量的乘法如图：</w:t>
      </w:r>
      <m:oMath>
        <m:r>
          <w:rPr>
            <w:rFonts w:ascii="Cambria Math" w:hAnsi="Cambria Math"/>
          </w:rPr>
          <m:t>m×n</m:t>
        </m:r>
      </m:oMath>
      <w:r>
        <w:t>的矩阵乘以</w:t>
      </w:r>
      <m:oMath>
        <m:r>
          <w:rPr>
            <w:rFonts w:ascii="Cambria Math" w:hAnsi="Cambria Math"/>
          </w:rPr>
          <m:t>n×1</m:t>
        </m:r>
      </m:oMath>
      <w:r>
        <w:t>的向量，得到的是</w:t>
      </w:r>
      <m:oMath>
        <m:r>
          <w:rPr>
            <w:rFonts w:ascii="Cambria Math" w:hAnsi="Cambria Math"/>
          </w:rPr>
          <m:t>m×1</m:t>
        </m:r>
      </m:oMath>
      <w:r>
        <w:t>的向量</w:t>
      </w:r>
    </w:p>
    <w:p w14:paraId="0B50188D" w14:textId="77777777" w:rsidR="006C77B1" w:rsidRDefault="006C77B1" w:rsidP="0000041E">
      <w:pPr>
        <w:pStyle w:val="af"/>
      </w:pPr>
      <w:r>
        <w:rPr>
          <w:noProof/>
        </w:rPr>
        <w:drawing>
          <wp:inline distT="0" distB="0" distL="0" distR="0" wp14:anchorId="63D49190" wp14:editId="5B1E8EF6">
            <wp:extent cx="2470150" cy="1555750"/>
            <wp:effectExtent l="0" t="0" r="6350" b="6350"/>
            <wp:docPr id="3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37ae2333f00286141abe181a1b7c44a.png"/>
                    <pic:cNvPicPr>
                      <a:picLocks noChangeAspect="1" noChangeArrowheads="1"/>
                    </pic:cNvPicPr>
                  </pic:nvPicPr>
                  <pic:blipFill>
                    <a:blip r:embed="rId51"/>
                    <a:stretch>
                      <a:fillRect/>
                    </a:stretch>
                  </pic:blipFill>
                  <pic:spPr bwMode="auto">
                    <a:xfrm>
                      <a:off x="0" y="0"/>
                      <a:ext cx="2470150" cy="1555750"/>
                    </a:xfrm>
                    <a:prstGeom prst="rect">
                      <a:avLst/>
                    </a:prstGeom>
                    <a:noFill/>
                    <a:ln w="9525">
                      <a:noFill/>
                      <a:headEnd/>
                      <a:tailEnd/>
                    </a:ln>
                  </pic:spPr>
                </pic:pic>
              </a:graphicData>
            </a:graphic>
          </wp:inline>
        </w:drawing>
      </w:r>
    </w:p>
    <w:p w14:paraId="69396D0A" w14:textId="77777777" w:rsidR="006C77B1" w:rsidRDefault="006C77B1" w:rsidP="0000041E">
      <w:pPr>
        <w:pStyle w:val="af"/>
      </w:pPr>
      <w:r>
        <w:t>算法举例：</w:t>
      </w:r>
    </w:p>
    <w:p w14:paraId="5B190BCC" w14:textId="77777777" w:rsidR="006C77B1" w:rsidRDefault="006C77B1" w:rsidP="0000041E">
      <w:pPr>
        <w:pStyle w:val="af"/>
      </w:pPr>
      <w:r>
        <w:rPr>
          <w:noProof/>
        </w:rPr>
        <w:drawing>
          <wp:inline distT="0" distB="0" distL="0" distR="0" wp14:anchorId="14DE01B2" wp14:editId="4B152EEF">
            <wp:extent cx="3422650" cy="1822450"/>
            <wp:effectExtent l="0" t="0" r="6350" b="6350"/>
            <wp:docPr id="3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2069e4b3e12618f5405500d058118d7.png"/>
                    <pic:cNvPicPr>
                      <a:picLocks noChangeAspect="1" noChangeArrowheads="1"/>
                    </pic:cNvPicPr>
                  </pic:nvPicPr>
                  <pic:blipFill>
                    <a:blip r:embed="rId52"/>
                    <a:stretch>
                      <a:fillRect/>
                    </a:stretch>
                  </pic:blipFill>
                  <pic:spPr bwMode="auto">
                    <a:xfrm>
                      <a:off x="0" y="0"/>
                      <a:ext cx="3422650" cy="1822450"/>
                    </a:xfrm>
                    <a:prstGeom prst="rect">
                      <a:avLst/>
                    </a:prstGeom>
                    <a:noFill/>
                    <a:ln w="9525">
                      <a:noFill/>
                      <a:headEnd/>
                      <a:tailEnd/>
                    </a:ln>
                  </pic:spPr>
                </pic:pic>
              </a:graphicData>
            </a:graphic>
          </wp:inline>
        </w:drawing>
      </w:r>
    </w:p>
    <w:p w14:paraId="6AE671EA" w14:textId="77777777" w:rsidR="006C77B1" w:rsidRDefault="006C77B1" w:rsidP="0000041E">
      <w:pPr>
        <w:pStyle w:val="af"/>
      </w:pPr>
    </w:p>
    <w:p w14:paraId="05CFB15B" w14:textId="77777777" w:rsidR="00EF4C7E" w:rsidRDefault="00EF4C7E">
      <w:pPr>
        <w:widowControl/>
        <w:jc w:val="left"/>
        <w:rPr>
          <w:b/>
          <w:bCs/>
          <w:sz w:val="32"/>
          <w:szCs w:val="32"/>
        </w:rPr>
      </w:pPr>
      <w:bookmarkStart w:id="37" w:name="header-n446"/>
      <w:bookmarkEnd w:id="37"/>
      <w:r>
        <w:br w:type="page"/>
      </w:r>
    </w:p>
    <w:p w14:paraId="25AD11EC" w14:textId="3986DCC1" w:rsidR="006C77B1" w:rsidRDefault="006C77B1">
      <w:pPr>
        <w:pStyle w:val="3"/>
      </w:pPr>
      <w:bookmarkStart w:id="38" w:name="_Toc38636793"/>
      <w:r>
        <w:lastRenderedPageBreak/>
        <w:t xml:space="preserve">3.4 </w:t>
      </w:r>
      <w:r>
        <w:t>矩阵乘法</w:t>
      </w:r>
      <w:bookmarkEnd w:id="38"/>
    </w:p>
    <w:p w14:paraId="7B956492" w14:textId="77777777" w:rsidR="006C77B1" w:rsidRDefault="006C77B1" w:rsidP="00EF4C7E">
      <w:pPr>
        <w:pStyle w:val="af0"/>
      </w:pPr>
      <w:r>
        <w:t>参考视频</w:t>
      </w:r>
      <w:r>
        <w:t xml:space="preserve">: 3 - 4 - Matrix </w:t>
      </w:r>
      <w:proofErr w:type="spellStart"/>
      <w:r>
        <w:t>Matrix</w:t>
      </w:r>
      <w:proofErr w:type="spellEnd"/>
      <w:r>
        <w:t xml:space="preserve"> Multiplication (11 min).</w:t>
      </w:r>
      <w:proofErr w:type="spellStart"/>
      <w:r>
        <w:t>mkv</w:t>
      </w:r>
      <w:proofErr w:type="spellEnd"/>
    </w:p>
    <w:p w14:paraId="2D402D13" w14:textId="77777777" w:rsidR="006C77B1" w:rsidRDefault="006C77B1" w:rsidP="00EF4C7E">
      <w:pPr>
        <w:pStyle w:val="af"/>
      </w:pPr>
      <w:r>
        <w:t>矩阵乘法：</w:t>
      </w:r>
    </w:p>
    <w:p w14:paraId="120E0B72" w14:textId="77777777" w:rsidR="006C77B1" w:rsidRDefault="006C77B1" w:rsidP="00EF4C7E">
      <w:pPr>
        <w:pStyle w:val="af"/>
      </w:pPr>
      <m:oMath>
        <m:r>
          <w:rPr>
            <w:rFonts w:ascii="Cambria Math" w:hAnsi="Cambria Math"/>
          </w:rPr>
          <m:t>m×n</m:t>
        </m:r>
      </m:oMath>
      <w:r>
        <w:t>矩阵乘以</w:t>
      </w:r>
      <m:oMath>
        <m:r>
          <w:rPr>
            <w:rFonts w:ascii="Cambria Math" w:hAnsi="Cambria Math"/>
          </w:rPr>
          <m:t>n×o</m:t>
        </m:r>
      </m:oMath>
      <w:r>
        <w:t>矩阵，变成</w:t>
      </w:r>
      <m:oMath>
        <m:r>
          <w:rPr>
            <w:rFonts w:ascii="Cambria Math" w:hAnsi="Cambria Math"/>
          </w:rPr>
          <m:t>m×o</m:t>
        </m:r>
      </m:oMath>
      <w:r>
        <w:t>矩阵。</w:t>
      </w:r>
    </w:p>
    <w:p w14:paraId="3FD9CA37" w14:textId="77777777" w:rsidR="006C77B1" w:rsidRDefault="006C77B1" w:rsidP="00EF4C7E">
      <w:pPr>
        <w:pStyle w:val="af"/>
      </w:pPr>
      <w:r>
        <w:t>如果这样说不好理解的话就举一个例子来说明一下，比如说现在有两个矩阵</w:t>
      </w:r>
      <m:oMath>
        <m:r>
          <w:rPr>
            <w:rFonts w:ascii="Cambria Math" w:hAnsi="Cambria Math"/>
          </w:rPr>
          <m:t>A</m:t>
        </m:r>
      </m:oMath>
      <w:r>
        <w:t>和</w:t>
      </w:r>
      <m:oMath>
        <m:r>
          <w:rPr>
            <w:rFonts w:ascii="Cambria Math" w:hAnsi="Cambria Math"/>
          </w:rPr>
          <m:t>B</m:t>
        </m:r>
      </m:oMath>
      <w:r>
        <w:t>，那么它们的乘积就可以表示为图中所示的形式。</w:t>
      </w:r>
    </w:p>
    <w:p w14:paraId="212F637E" w14:textId="77777777" w:rsidR="006C77B1" w:rsidRDefault="006C77B1" w:rsidP="00EF4C7E">
      <w:pPr>
        <w:pStyle w:val="af"/>
      </w:pPr>
      <w:r>
        <w:rPr>
          <w:noProof/>
        </w:rPr>
        <w:drawing>
          <wp:inline distT="0" distB="0" distL="0" distR="0" wp14:anchorId="574D2F87" wp14:editId="4E43BD1A">
            <wp:extent cx="1993900" cy="939800"/>
            <wp:effectExtent l="0" t="0" r="6350" b="0"/>
            <wp:docPr id="36" name="Picture" title="fig:"/>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a9f98df1560724713f6580de27a0bde.jpg"/>
                    <pic:cNvPicPr>
                      <a:picLocks noChangeAspect="1" noChangeArrowheads="1"/>
                    </pic:cNvPicPr>
                  </pic:nvPicPr>
                  <pic:blipFill>
                    <a:blip r:embed="rId53"/>
                    <a:stretch>
                      <a:fillRect/>
                    </a:stretch>
                  </pic:blipFill>
                  <pic:spPr bwMode="auto">
                    <a:xfrm>
                      <a:off x="0" y="0"/>
                      <a:ext cx="1995445" cy="940528"/>
                    </a:xfrm>
                    <a:prstGeom prst="rect">
                      <a:avLst/>
                    </a:prstGeom>
                    <a:noFill/>
                    <a:ln w="9525">
                      <a:noFill/>
                      <a:headEnd/>
                      <a:tailEnd/>
                    </a:ln>
                  </pic:spPr>
                </pic:pic>
              </a:graphicData>
            </a:graphic>
          </wp:inline>
        </w:drawing>
      </w:r>
      <w:r>
        <w:t xml:space="preserve"> </w:t>
      </w:r>
      <w:r>
        <w:rPr>
          <w:noProof/>
        </w:rPr>
        <w:drawing>
          <wp:inline distT="0" distB="0" distL="0" distR="0" wp14:anchorId="7801D490" wp14:editId="5AED69B3">
            <wp:extent cx="1739900" cy="838200"/>
            <wp:effectExtent l="0" t="0" r="0" b="0"/>
            <wp:docPr id="37" name="Picture" title="fig:"/>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ec35206e8ae22668d4b4a3c3ea7b292.jpg"/>
                    <pic:cNvPicPr>
                      <a:picLocks noChangeAspect="1" noChangeArrowheads="1"/>
                    </pic:cNvPicPr>
                  </pic:nvPicPr>
                  <pic:blipFill>
                    <a:blip r:embed="rId54"/>
                    <a:stretch>
                      <a:fillRect/>
                    </a:stretch>
                  </pic:blipFill>
                  <pic:spPr bwMode="auto">
                    <a:xfrm>
                      <a:off x="0" y="0"/>
                      <a:ext cx="1741042" cy="838750"/>
                    </a:xfrm>
                    <a:prstGeom prst="rect">
                      <a:avLst/>
                    </a:prstGeom>
                    <a:noFill/>
                    <a:ln w="9525">
                      <a:noFill/>
                      <a:headEnd/>
                      <a:tailEnd/>
                    </a:ln>
                  </pic:spPr>
                </pic:pic>
              </a:graphicData>
            </a:graphic>
          </wp:inline>
        </w:drawing>
      </w:r>
    </w:p>
    <w:p w14:paraId="538ECB2B" w14:textId="77777777" w:rsidR="00EF4C7E" w:rsidRDefault="00EF4C7E">
      <w:pPr>
        <w:widowControl/>
        <w:jc w:val="left"/>
        <w:rPr>
          <w:b/>
          <w:bCs/>
          <w:sz w:val="32"/>
          <w:szCs w:val="32"/>
        </w:rPr>
      </w:pPr>
      <w:bookmarkStart w:id="39" w:name="header-n458"/>
      <w:bookmarkEnd w:id="39"/>
      <w:r>
        <w:br w:type="page"/>
      </w:r>
    </w:p>
    <w:p w14:paraId="3208A580" w14:textId="11610F25" w:rsidR="006C77B1" w:rsidRDefault="006C77B1">
      <w:pPr>
        <w:pStyle w:val="3"/>
      </w:pPr>
      <w:bookmarkStart w:id="40" w:name="_Toc38636794"/>
      <w:r>
        <w:lastRenderedPageBreak/>
        <w:t xml:space="preserve">3.5 </w:t>
      </w:r>
      <w:r>
        <w:t>矩阵乘法的性质</w:t>
      </w:r>
      <w:bookmarkEnd w:id="40"/>
    </w:p>
    <w:p w14:paraId="10C1F958" w14:textId="77777777" w:rsidR="006C77B1" w:rsidRDefault="006C77B1" w:rsidP="00EF4C7E">
      <w:pPr>
        <w:pStyle w:val="af0"/>
      </w:pPr>
      <w:r>
        <w:t>参考视频</w:t>
      </w:r>
      <w:r>
        <w:t>: 3 - 5 - Matrix Multiplication Properties (9 min).</w:t>
      </w:r>
      <w:proofErr w:type="spellStart"/>
      <w:r>
        <w:t>mkv</w:t>
      </w:r>
      <w:proofErr w:type="spellEnd"/>
    </w:p>
    <w:p w14:paraId="7C875046" w14:textId="77777777" w:rsidR="006C77B1" w:rsidRDefault="006C77B1" w:rsidP="00EF4C7E">
      <w:pPr>
        <w:pStyle w:val="af"/>
      </w:pPr>
      <w:r>
        <w:t>矩阵乘法的性质：</w:t>
      </w:r>
    </w:p>
    <w:p w14:paraId="6E1F8D2E" w14:textId="77777777" w:rsidR="006C77B1" w:rsidRDefault="006C77B1" w:rsidP="00EF4C7E">
      <w:pPr>
        <w:pStyle w:val="af"/>
      </w:pPr>
      <w:r>
        <w:t>矩阵的乘法不满足交换律：</w:t>
      </w:r>
      <m:oMath>
        <m:r>
          <w:rPr>
            <w:rFonts w:ascii="Cambria Math" w:hAnsi="Cambria Math"/>
          </w:rPr>
          <m:t>A×B≠B×A</m:t>
        </m:r>
      </m:oMath>
    </w:p>
    <w:p w14:paraId="4B781260" w14:textId="77777777" w:rsidR="006C77B1" w:rsidRDefault="006C77B1" w:rsidP="00EF4C7E">
      <w:pPr>
        <w:pStyle w:val="af"/>
      </w:pPr>
      <w:r>
        <w:t>矩阵的乘法满足结合律。即：</w:t>
      </w:r>
      <m:oMath>
        <m:r>
          <w:rPr>
            <w:rFonts w:ascii="Cambria Math" w:hAnsi="Cambria Math"/>
          </w:rPr>
          <m:t>A×(B×C)=(A×B)×C</m:t>
        </m:r>
      </m:oMath>
    </w:p>
    <w:p w14:paraId="5865BFAB" w14:textId="77777777" w:rsidR="006C77B1" w:rsidRDefault="006C77B1" w:rsidP="00EF4C7E">
      <w:pPr>
        <w:pStyle w:val="af"/>
      </w:pPr>
      <w:r>
        <w:t>单位矩阵：在矩阵的乘法中，有一种矩阵起着特殊的作用，如同数的乘法中的</w:t>
      </w:r>
      <w:r>
        <w:t>1,</w:t>
      </w:r>
      <w:r>
        <w:t>我们称这种矩阵为单位矩阵．它是个方阵，一般用</w:t>
      </w:r>
      <w:r>
        <w:t xml:space="preserve"> </w:t>
      </w:r>
      <m:oMath>
        <m:r>
          <w:rPr>
            <w:rFonts w:ascii="Cambria Math" w:hAnsi="Cambria Math"/>
          </w:rPr>
          <m:t>I</m:t>
        </m:r>
      </m:oMath>
      <w:r>
        <w:t xml:space="preserve"> </w:t>
      </w:r>
      <w:r>
        <w:t>或者</w:t>
      </w:r>
      <w:r>
        <w:t xml:space="preserve"> </w:t>
      </w:r>
      <m:oMath>
        <m:r>
          <w:rPr>
            <w:rFonts w:ascii="Cambria Math" w:hAnsi="Cambria Math"/>
          </w:rPr>
          <m:t>E</m:t>
        </m:r>
      </m:oMath>
      <w:r>
        <w:t xml:space="preserve"> </w:t>
      </w:r>
      <w:r>
        <w:t>表示，本讲义都用</w:t>
      </w:r>
      <w:r>
        <w:t xml:space="preserve"> </w:t>
      </w:r>
      <m:oMath>
        <m:r>
          <w:rPr>
            <w:rFonts w:ascii="Cambria Math" w:hAnsi="Cambria Math"/>
          </w:rPr>
          <m:t>I</m:t>
        </m:r>
      </m:oMath>
      <w:r>
        <w:t xml:space="preserve"> </w:t>
      </w:r>
      <w:r>
        <w:t>代表单位矩阵，从左上角到右下角的对角线（称为主对角线）上的元素均为</w:t>
      </w:r>
      <w:r>
        <w:t>1</w:t>
      </w:r>
      <w:r>
        <w:t>以外全都为</w:t>
      </w:r>
      <w:r>
        <w:t>0</w:t>
      </w:r>
      <w:r>
        <w:t>。如：</w:t>
      </w:r>
    </w:p>
    <w:p w14:paraId="5276F84F" w14:textId="77777777" w:rsidR="006C77B1" w:rsidRDefault="006C77B1" w:rsidP="00EF4C7E">
      <w:pPr>
        <w:pStyle w:val="af"/>
      </w:pPr>
      <m:oMathPara>
        <m:oMath>
          <m:r>
            <w:rPr>
              <w:rFonts w:ascii="Cambria Math" w:hAnsi="Cambria Math"/>
            </w:rPr>
            <m:t>A</m:t>
          </m:r>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A=I</m:t>
          </m:r>
        </m:oMath>
      </m:oMathPara>
    </w:p>
    <w:p w14:paraId="3920CBD6" w14:textId="77777777" w:rsidR="006C77B1" w:rsidRDefault="006C77B1" w:rsidP="00EF4C7E">
      <w:pPr>
        <w:pStyle w:val="af"/>
      </w:pPr>
      <w:r>
        <w:t>对于单位矩阵，有</w:t>
      </w:r>
      <m:oMath>
        <m:r>
          <w:rPr>
            <w:rFonts w:ascii="Cambria Math" w:hAnsi="Cambria Math"/>
          </w:rPr>
          <m:t>AI=IA=A</m:t>
        </m:r>
      </m:oMath>
    </w:p>
    <w:p w14:paraId="4BA4D9FB" w14:textId="77777777" w:rsidR="00EF4C7E" w:rsidRDefault="00EF4C7E">
      <w:pPr>
        <w:widowControl/>
        <w:jc w:val="left"/>
        <w:rPr>
          <w:b/>
          <w:bCs/>
          <w:sz w:val="32"/>
          <w:szCs w:val="32"/>
        </w:rPr>
      </w:pPr>
      <w:bookmarkStart w:id="41" w:name="header-n473"/>
      <w:bookmarkEnd w:id="41"/>
      <w:r>
        <w:br w:type="page"/>
      </w:r>
    </w:p>
    <w:p w14:paraId="3A38A21D" w14:textId="636C4520" w:rsidR="006C77B1" w:rsidRDefault="006C77B1">
      <w:pPr>
        <w:pStyle w:val="3"/>
      </w:pPr>
      <w:bookmarkStart w:id="42" w:name="_Toc38636795"/>
      <w:r>
        <w:lastRenderedPageBreak/>
        <w:t xml:space="preserve">3.6 </w:t>
      </w:r>
      <w:r>
        <w:t>逆、转置</w:t>
      </w:r>
      <w:bookmarkEnd w:id="42"/>
    </w:p>
    <w:p w14:paraId="29B0166B" w14:textId="77777777" w:rsidR="006C77B1" w:rsidRDefault="006C77B1" w:rsidP="00EF4C7E">
      <w:pPr>
        <w:pStyle w:val="af0"/>
      </w:pPr>
      <w:r>
        <w:t>参考视频</w:t>
      </w:r>
      <w:r>
        <w:t>: 3 - 6 - Inverse and Transpose (11 min).</w:t>
      </w:r>
      <w:proofErr w:type="spellStart"/>
      <w:r>
        <w:t>mkv</w:t>
      </w:r>
      <w:proofErr w:type="spellEnd"/>
    </w:p>
    <w:p w14:paraId="6358BF37" w14:textId="77777777" w:rsidR="006C77B1" w:rsidRDefault="006C77B1" w:rsidP="00EF4C7E">
      <w:pPr>
        <w:pStyle w:val="af"/>
      </w:pPr>
      <w:r>
        <w:t>矩阵的逆：如矩阵</w:t>
      </w:r>
      <m:oMath>
        <m:r>
          <w:rPr>
            <w:rFonts w:ascii="Cambria Math" w:hAnsi="Cambria Math"/>
          </w:rPr>
          <m:t>A</m:t>
        </m:r>
      </m:oMath>
      <w:r>
        <w:t>是一个</w:t>
      </w:r>
      <m:oMath>
        <m:r>
          <w:rPr>
            <w:rFonts w:ascii="Cambria Math" w:hAnsi="Cambria Math"/>
          </w:rPr>
          <m:t>m×m</m:t>
        </m:r>
      </m:oMath>
      <w:r>
        <w:t>矩阵（方阵），如果有逆矩阵，则：</w:t>
      </w:r>
      <m:oMath>
        <m:r>
          <w:rPr>
            <w:rFonts w:ascii="Cambria Math" w:hAnsi="Cambria Math"/>
          </w:rPr>
          <m:t>A</m:t>
        </m:r>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A=I</m:t>
        </m:r>
      </m:oMath>
    </w:p>
    <w:p w14:paraId="5EAC9199" w14:textId="77777777" w:rsidR="006C77B1" w:rsidRDefault="006C77B1" w:rsidP="00EF4C7E">
      <w:pPr>
        <w:pStyle w:val="af"/>
      </w:pPr>
      <w:r>
        <w:t>我们一般在</w:t>
      </w:r>
      <w:r>
        <w:rPr>
          <w:b/>
        </w:rPr>
        <w:t>OCTAVE</w:t>
      </w:r>
      <w:r>
        <w:t>或者</w:t>
      </w:r>
      <w:r>
        <w:rPr>
          <w:b/>
        </w:rPr>
        <w:t>MATLAB</w:t>
      </w:r>
      <w:r>
        <w:t>中进行计算矩阵的逆矩阵。</w:t>
      </w:r>
    </w:p>
    <w:p w14:paraId="1D5A74A6" w14:textId="77777777" w:rsidR="006C77B1" w:rsidRDefault="006C77B1" w:rsidP="00EF4C7E">
      <w:pPr>
        <w:pStyle w:val="af"/>
      </w:pPr>
      <w:r>
        <w:t>矩阵的转置：设</w:t>
      </w:r>
      <m:oMath>
        <m:r>
          <w:rPr>
            <w:rFonts w:ascii="Cambria Math" w:hAnsi="Cambria Math"/>
          </w:rPr>
          <m:t>A</m:t>
        </m:r>
      </m:oMath>
      <w:r>
        <w:t>为</w:t>
      </w:r>
      <m:oMath>
        <m:r>
          <w:rPr>
            <w:rFonts w:ascii="Cambria Math" w:hAnsi="Cambria Math"/>
          </w:rPr>
          <m:t>m×n</m:t>
        </m:r>
      </m:oMath>
      <w:r>
        <w:t>阶矩阵（即</w:t>
      </w:r>
      <m:oMath>
        <m:r>
          <w:rPr>
            <w:rFonts w:ascii="Cambria Math" w:hAnsi="Cambria Math"/>
          </w:rPr>
          <m:t>m</m:t>
        </m:r>
      </m:oMath>
      <w:r>
        <w:t>行</w:t>
      </w:r>
      <m:oMath>
        <m:r>
          <w:rPr>
            <w:rFonts w:ascii="Cambria Math" w:hAnsi="Cambria Math"/>
          </w:rPr>
          <m:t>n</m:t>
        </m:r>
      </m:oMath>
      <w:r>
        <w:t>列），第</w:t>
      </w:r>
      <m:oMath>
        <m:r>
          <w:rPr>
            <w:rFonts w:ascii="Cambria Math" w:hAnsi="Cambria Math"/>
          </w:rPr>
          <m:t>i</m:t>
        </m:r>
      </m:oMath>
      <w:r>
        <w:t>行</w:t>
      </w:r>
      <m:oMath>
        <m:r>
          <w:rPr>
            <w:rFonts w:ascii="Cambria Math" w:hAnsi="Cambria Math"/>
          </w:rPr>
          <m:t>j</m:t>
        </m:r>
      </m:oMath>
      <w:r>
        <w:t>列的元素是</w:t>
      </w:r>
      <m:oMath>
        <m:r>
          <w:rPr>
            <w:rFonts w:ascii="Cambria Math" w:hAnsi="Cambria Math"/>
          </w:rPr>
          <m:t>a(i,j)</m:t>
        </m:r>
      </m:oMath>
      <w:r>
        <w:t>，即：</w:t>
      </w:r>
      <m:oMath>
        <m:r>
          <w:rPr>
            <w:rFonts w:ascii="Cambria Math" w:hAnsi="Cambria Math"/>
          </w:rPr>
          <m:t>A=a(i,j)</m:t>
        </m:r>
      </m:oMath>
    </w:p>
    <w:p w14:paraId="3239C485" w14:textId="77777777" w:rsidR="006C77B1" w:rsidRDefault="006C77B1" w:rsidP="00EF4C7E">
      <w:pPr>
        <w:pStyle w:val="af"/>
      </w:pPr>
      <w:r>
        <w:t>定义</w:t>
      </w:r>
      <m:oMath>
        <m:r>
          <w:rPr>
            <w:rFonts w:ascii="Cambria Math" w:hAnsi="Cambria Math"/>
          </w:rPr>
          <m:t>A</m:t>
        </m:r>
      </m:oMath>
      <w:r>
        <w:t>的转置为这样一个</w:t>
      </w:r>
      <m:oMath>
        <m:r>
          <w:rPr>
            <w:rFonts w:ascii="Cambria Math" w:hAnsi="Cambria Math"/>
          </w:rPr>
          <m:t>n×m</m:t>
        </m:r>
      </m:oMath>
      <w:r>
        <w:t>阶矩阵</w:t>
      </w:r>
      <m:oMath>
        <m:r>
          <w:rPr>
            <w:rFonts w:ascii="Cambria Math" w:hAnsi="Cambria Math"/>
          </w:rPr>
          <m:t>B</m:t>
        </m:r>
      </m:oMath>
      <w:r>
        <w:t>，满足</w:t>
      </w:r>
      <m:oMath>
        <m:r>
          <w:rPr>
            <w:rFonts w:ascii="Cambria Math" w:hAnsi="Cambria Math"/>
          </w:rPr>
          <m:t>B=a(j,i)</m:t>
        </m:r>
      </m:oMath>
      <w:r>
        <w:t>，即</w:t>
      </w:r>
      <w:r>
        <w:t xml:space="preserve"> </w:t>
      </w:r>
      <m:oMath>
        <m:r>
          <w:rPr>
            <w:rFonts w:ascii="Cambria Math" w:hAnsi="Cambria Math"/>
          </w:rPr>
          <m:t>b(i,j)=a(j,i)</m:t>
        </m:r>
      </m:oMath>
      <w:r>
        <w:t>（</w:t>
      </w:r>
      <m:oMath>
        <m:r>
          <w:rPr>
            <w:rFonts w:ascii="Cambria Math" w:hAnsi="Cambria Math"/>
          </w:rPr>
          <m:t>B</m:t>
        </m:r>
      </m:oMath>
      <w:r>
        <w:t>的第</w:t>
      </w:r>
      <m:oMath>
        <m:r>
          <w:rPr>
            <w:rFonts w:ascii="Cambria Math" w:hAnsi="Cambria Math"/>
          </w:rPr>
          <m:t>i</m:t>
        </m:r>
      </m:oMath>
      <w:proofErr w:type="gramStart"/>
      <w:r>
        <w:t>行第</w:t>
      </w:r>
      <w:proofErr w:type="gramEnd"/>
      <m:oMath>
        <m:r>
          <w:rPr>
            <w:rFonts w:ascii="Cambria Math" w:hAnsi="Cambria Math"/>
          </w:rPr>
          <m:t>j</m:t>
        </m:r>
      </m:oMath>
      <w:r>
        <w:t>列元素是</w:t>
      </w:r>
      <m:oMath>
        <m:r>
          <w:rPr>
            <w:rFonts w:ascii="Cambria Math" w:hAnsi="Cambria Math"/>
          </w:rPr>
          <m:t>A</m:t>
        </m:r>
      </m:oMath>
      <w:r>
        <w:t>的第</w:t>
      </w:r>
      <m:oMath>
        <m:r>
          <w:rPr>
            <w:rFonts w:ascii="Cambria Math" w:hAnsi="Cambria Math"/>
          </w:rPr>
          <m:t>j</m:t>
        </m:r>
      </m:oMath>
      <w:proofErr w:type="gramStart"/>
      <w:r>
        <w:t>行第</w:t>
      </w:r>
      <w:proofErr w:type="gramEnd"/>
      <m:oMath>
        <m:r>
          <w:rPr>
            <w:rFonts w:ascii="Cambria Math" w:hAnsi="Cambria Math"/>
          </w:rPr>
          <m:t>i</m:t>
        </m:r>
      </m:oMath>
      <w:r>
        <w:t>列元素），记</w:t>
      </w:r>
      <m:oMath>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=B</m:t>
        </m:r>
      </m:oMath>
      <w:r>
        <w:t>。</w:t>
      </w:r>
      <w:r>
        <w:t>(</w:t>
      </w:r>
      <w:r>
        <w:t>有些书记为</w:t>
      </w:r>
      <w:r>
        <w:t>A'=B</w:t>
      </w:r>
      <w:r>
        <w:t>）</w:t>
      </w:r>
    </w:p>
    <w:p w14:paraId="6D34EF57" w14:textId="77777777" w:rsidR="006C77B1" w:rsidRDefault="006C77B1" w:rsidP="00EF4C7E">
      <w:pPr>
        <w:pStyle w:val="af"/>
      </w:pPr>
      <w:r>
        <w:t>直观来看，将</w:t>
      </w:r>
      <m:oMath>
        <m:r>
          <w:rPr>
            <w:rFonts w:ascii="Cambria Math" w:hAnsi="Cambria Math"/>
          </w:rPr>
          <m:t>A</m:t>
        </m:r>
      </m:oMath>
      <w:r>
        <w:t>的所有元素绕着一条从第</w:t>
      </w:r>
      <w:r>
        <w:t>1</w:t>
      </w:r>
      <w:r>
        <w:t>行第</w:t>
      </w:r>
      <w:r>
        <w:t>1</w:t>
      </w:r>
      <w:r>
        <w:t>列元素出发的右下方</w:t>
      </w:r>
      <w:r>
        <w:t>45</w:t>
      </w:r>
      <w:r>
        <w:t>度的射线作镜面反转，即得到</w:t>
      </w:r>
      <m:oMath>
        <m:r>
          <w:rPr>
            <w:rFonts w:ascii="Cambria Math" w:hAnsi="Cambria Math"/>
          </w:rPr>
          <m:t>A</m:t>
        </m:r>
      </m:oMath>
      <w:r>
        <w:t>的转置。</w:t>
      </w:r>
    </w:p>
    <w:p w14:paraId="22CED252" w14:textId="77777777" w:rsidR="006C77B1" w:rsidRDefault="006C77B1" w:rsidP="00EF4C7E">
      <w:pPr>
        <w:pStyle w:val="af"/>
      </w:pPr>
      <w:r>
        <w:t>例：</w:t>
      </w:r>
    </w:p>
    <w:p w14:paraId="3DCC9765" w14:textId="4C99F9E8" w:rsidR="004A55D4" w:rsidRDefault="00000000" w:rsidP="004A55D4">
      <w:pPr>
        <w:pStyle w:val="a0"/>
      </w:pPr>
      <m:oMathPara>
        <m:oMath>
          <m:sSup>
            <m:sSupPr>
              <m:ctrlPr>
                <w:rPr>
                  <w:rFonts w:ascii="Cambria Math" w:hAnsi="Cambria Math"/>
                </w:rPr>
              </m:ctrlPr>
            </m:sSupPr>
            <m:e>
              <m:d>
                <m:dPr>
                  <m:begChr m:val="|"/>
                  <m:endChr m:val="|"/>
                  <m:ctrlPr>
                    <w:rPr>
                      <w:rFonts w:ascii="Cambria Math" w:hAnsi="Cambria Math"/>
                    </w:rPr>
                  </m:ctrlPr>
                </m:dPr>
                <m:e>
                  <m:m>
                    <m:mPr>
                      <m:plcHide m:val="1"/>
                      <m:mcs>
                        <m:mc>
                          <m:mcPr>
                            <m:count m:val="2"/>
                            <m:mcJc m:val="center"/>
                          </m:mcPr>
                        </m:mc>
                      </m:mcs>
                      <m:ctrlPr>
                        <w:rPr>
                          <w:rFonts w:ascii="Cambria Math" w:hAnsi="Cambria Math"/>
                        </w:rPr>
                      </m:ctrlPr>
                    </m:mPr>
                    <m:mr>
                      <m:e>
                        <m:r>
                          <w:rPr>
                            <w:rFonts w:ascii="Cambria Math" w:hAnsi="Cambria Math"/>
                          </w:rPr>
                          <m:t>a</m:t>
                        </m:r>
                      </m:e>
                      <m:e>
                        <m:r>
                          <w:rPr>
                            <w:rFonts w:ascii="Cambria Math" w:hAnsi="Cambria Math"/>
                          </w:rPr>
                          <m:t>b</m:t>
                        </m:r>
                      </m:e>
                    </m:mr>
                    <m:mr>
                      <m:e>
                        <m:r>
                          <w:rPr>
                            <w:rFonts w:ascii="Cambria Math" w:hAnsi="Cambria Math"/>
                          </w:rPr>
                          <m:t>c</m:t>
                        </m:r>
                      </m:e>
                      <m:e>
                        <m:r>
                          <w:rPr>
                            <w:rFonts w:ascii="Cambria Math" w:hAnsi="Cambria Math"/>
                          </w:rPr>
                          <m:t>d</m:t>
                        </m:r>
                      </m:e>
                    </m:mr>
                    <m:mr>
                      <m:e>
                        <m:r>
                          <w:rPr>
                            <w:rFonts w:ascii="Cambria Math" w:hAnsi="Cambria Math"/>
                          </w:rPr>
                          <m:t>e</m:t>
                        </m:r>
                      </m:e>
                      <m:e>
                        <m:r>
                          <w:rPr>
                            <w:rFonts w:ascii="Cambria Math" w:hAnsi="Cambria Math"/>
                          </w:rPr>
                          <m:t>f</m:t>
                        </m:r>
                      </m:e>
                    </m:mr>
                  </m:m>
                </m:e>
              </m:d>
            </m:e>
            <m:sup>
              <m:r>
                <w:rPr>
                  <w:rFonts w:ascii="Cambria Math" w:hAnsi="Cambria Math"/>
                </w:rPr>
                <m:t>T</m:t>
              </m:r>
            </m:sup>
          </m:sSup>
          <m:r>
            <w:rPr>
              <w:rFonts w:ascii="Cambria Math" w:hAnsi="Cambria Math"/>
            </w:rPr>
            <m:t>=</m:t>
          </m:r>
          <m:d>
            <m:dPr>
              <m:begChr m:val="|"/>
              <m:endChr m:val="|"/>
              <m:ctrlPr>
                <w:rPr>
                  <w:rFonts w:ascii="Cambria Math" w:hAnsi="Cambria Math"/>
                </w:rPr>
              </m:ctrlPr>
            </m:dPr>
            <m:e>
              <m:m>
                <m:mPr>
                  <m:plcHide m:val="1"/>
                  <m:mcs>
                    <m:mc>
                      <m:mcPr>
                        <m:count m:val="3"/>
                        <m:mcJc m:val="center"/>
                      </m:mcPr>
                    </m:mc>
                  </m:mcs>
                  <m:ctrlPr>
                    <w:rPr>
                      <w:rFonts w:ascii="Cambria Math" w:hAnsi="Cambria Math"/>
                    </w:rPr>
                  </m:ctrlPr>
                </m:mPr>
                <m:mr>
                  <m:e>
                    <m:r>
                      <w:rPr>
                        <w:rFonts w:ascii="Cambria Math" w:hAnsi="Cambria Math"/>
                      </w:rPr>
                      <m:t>a</m:t>
                    </m:r>
                  </m:e>
                  <m:e>
                    <m:r>
                      <w:rPr>
                        <w:rFonts w:ascii="Cambria Math" w:hAnsi="Cambria Math"/>
                      </w:rPr>
                      <m:t>c</m:t>
                    </m:r>
                  </m:e>
                  <m:e>
                    <m:r>
                      <w:rPr>
                        <w:rFonts w:ascii="Cambria Math" w:hAnsi="Cambria Math"/>
                      </w:rPr>
                      <m:t>e</m:t>
                    </m:r>
                  </m:e>
                </m:mr>
                <m:mr>
                  <m:e>
                    <m:r>
                      <w:rPr>
                        <w:rFonts w:ascii="Cambria Math" w:hAnsi="Cambria Math"/>
                      </w:rPr>
                      <m:t>b</m:t>
                    </m:r>
                  </m:e>
                  <m:e>
                    <m:r>
                      <w:rPr>
                        <w:rFonts w:ascii="Cambria Math" w:hAnsi="Cambria Math"/>
                      </w:rPr>
                      <m:t>d</m:t>
                    </m:r>
                  </m:e>
                  <m:e>
                    <m:r>
                      <w:rPr>
                        <w:rFonts w:ascii="Cambria Math" w:hAnsi="Cambria Math"/>
                      </w:rPr>
                      <m:t>f</m:t>
                    </m:r>
                  </m:e>
                </m:mr>
              </m:m>
            </m:e>
          </m:d>
        </m:oMath>
      </m:oMathPara>
    </w:p>
    <w:p w14:paraId="73E0D14B" w14:textId="77777777" w:rsidR="006C77B1" w:rsidRDefault="006C77B1" w:rsidP="00EF4C7E">
      <w:pPr>
        <w:pStyle w:val="af"/>
      </w:pPr>
      <w:r>
        <w:t>矩阵的转置基本性质</w:t>
      </w:r>
      <w:r>
        <w:t>:</w:t>
      </w:r>
    </w:p>
    <w:p w14:paraId="27177337" w14:textId="77777777" w:rsidR="004A55D4" w:rsidRPr="004A55D4" w:rsidRDefault="00000000" w:rsidP="00EF4C7E">
      <w:pPr>
        <w:pStyle w:val="af"/>
      </w:pPr>
      <m:oMath>
        <m:sSup>
          <m:sSupPr>
            <m:ctrlPr>
              <w:rPr>
                <w:rFonts w:ascii="Cambria Math" w:hAnsi="Cambria Math"/>
              </w:rPr>
            </m:ctrlPr>
          </m:sSupPr>
          <m:e>
            <m:d>
              <m:dPr>
                <m:ctrlPr>
                  <w:rPr>
                    <w:rFonts w:ascii="Cambria Math" w:hAnsi="Cambria Math"/>
                  </w:rPr>
                </m:ctrlPr>
              </m:dPr>
              <m:e>
                <m:r>
                  <w:rPr>
                    <w:rFonts w:ascii="Cambria Math" w:hAnsi="Cambria Math"/>
                  </w:rPr>
                  <m:t>A±B</m:t>
                </m:r>
              </m:e>
            </m:d>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T</m:t>
            </m:r>
          </m:sup>
        </m:sSup>
      </m:oMath>
      <w:r w:rsidR="006C77B1">
        <w:t xml:space="preserve"> </w:t>
      </w:r>
    </w:p>
    <w:p w14:paraId="12CA24FB" w14:textId="2202B334" w:rsidR="006C77B1" w:rsidRDefault="00000000" w:rsidP="00EF4C7E">
      <w:pPr>
        <w:pStyle w:val="af"/>
      </w:pPr>
      <m:oMath>
        <m:sSup>
          <m:sSupPr>
            <m:ctrlPr>
              <w:rPr>
                <w:rFonts w:ascii="Cambria Math" w:hAnsi="Cambria Math"/>
              </w:rPr>
            </m:ctrlPr>
          </m:sSupPr>
          <m:e>
            <m:d>
              <m:dPr>
                <m:ctrlPr>
                  <w:rPr>
                    <w:rFonts w:ascii="Cambria Math" w:hAnsi="Cambria Math"/>
                  </w:rPr>
                </m:ctrlPr>
              </m:dPr>
              <m:e>
                <m:r>
                  <w:rPr>
                    <w:rFonts w:ascii="Cambria Math" w:hAnsi="Cambria Math"/>
                  </w:rPr>
                  <m:t>A×B</m:t>
                </m:r>
              </m:e>
            </m:d>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T</m:t>
            </m:r>
          </m:sup>
        </m:sSup>
      </m:oMath>
      <w:r w:rsidR="006C77B1">
        <w:t xml:space="preserve"> </w:t>
      </w:r>
    </w:p>
    <w:p w14:paraId="7D21C05E" w14:textId="71D968F8" w:rsidR="004A55D4" w:rsidRDefault="00000000" w:rsidP="004A55D4">
      <w:pPr>
        <w:pStyle w:val="af"/>
      </w:pPr>
      <m:oMath>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A</m:t>
                    </m:r>
                  </m:e>
                  <m:sup>
                    <m:r>
                      <w:rPr>
                        <w:rFonts w:ascii="Cambria Math" w:hAnsi="Cambria Math"/>
                      </w:rPr>
                      <m:t>T</m:t>
                    </m:r>
                  </m:sup>
                </m:sSup>
              </m:e>
            </m:d>
          </m:e>
          <m:sup>
            <m:r>
              <w:rPr>
                <w:rFonts w:ascii="Cambria Math" w:hAnsi="Cambria Math"/>
              </w:rPr>
              <m:t>T</m:t>
            </m:r>
          </m:sup>
        </m:sSup>
        <m:r>
          <w:rPr>
            <w:rFonts w:ascii="Cambria Math" w:hAnsi="Cambria Math"/>
          </w:rPr>
          <m:t>=A</m:t>
        </m:r>
      </m:oMath>
      <w:r w:rsidR="004A55D4">
        <w:t xml:space="preserve"> </w:t>
      </w:r>
    </w:p>
    <w:p w14:paraId="14C98FB3" w14:textId="75EF4C0C" w:rsidR="004A55D4" w:rsidRPr="004A55D4" w:rsidRDefault="004A55D4" w:rsidP="004A55D4">
      <w:pPr>
        <w:pStyle w:val="af"/>
      </w:pPr>
      <m:oMathPara>
        <m:oMathParaPr>
          <m:jc m:val="left"/>
        </m:oMathParaPr>
        <m:oMath>
          <m:r>
            <w:rPr>
              <w:rFonts w:ascii="Cambria Math" w:hAnsi="Cambria Math"/>
            </w:rPr>
            <m:t xml:space="preserve">    </m:t>
          </m:r>
          <m:sSup>
            <m:sSupPr>
              <m:ctrlPr>
                <w:rPr>
                  <w:rFonts w:ascii="Cambria Math" w:hAnsi="Cambria Math"/>
                </w:rPr>
              </m:ctrlPr>
            </m:sSupPr>
            <m:e>
              <m:d>
                <m:dPr>
                  <m:ctrlPr>
                    <w:rPr>
                      <w:rFonts w:ascii="Cambria Math" w:hAnsi="Cambria Math"/>
                    </w:rPr>
                  </m:ctrlPr>
                </m:dPr>
                <m:e>
                  <m:r>
                    <w:rPr>
                      <w:rFonts w:ascii="Cambria Math" w:hAnsi="Cambria Math"/>
                    </w:rPr>
                    <m:t>KA</m:t>
                  </m:r>
                </m:e>
              </m:d>
            </m:e>
            <m:sup>
              <m:r>
                <w:rPr>
                  <w:rFonts w:ascii="Cambria Math" w:hAnsi="Cambria Math"/>
                </w:rPr>
                <m:t>T</m:t>
              </m:r>
            </m:sup>
          </m:sSup>
          <m:r>
            <w:rPr>
              <w:rFonts w:ascii="Cambria Math" w:hAnsi="Cambria Math"/>
            </w:rPr>
            <m:t>=K</m:t>
          </m:r>
          <m:sSup>
            <m:sSupPr>
              <m:ctrlPr>
                <w:rPr>
                  <w:rFonts w:ascii="Cambria Math" w:hAnsi="Cambria Math"/>
                </w:rPr>
              </m:ctrlPr>
            </m:sSupPr>
            <m:e>
              <m:r>
                <w:rPr>
                  <w:rFonts w:ascii="Cambria Math" w:hAnsi="Cambria Math"/>
                </w:rPr>
                <m:t>A</m:t>
              </m:r>
            </m:e>
            <m:sup>
              <m:r>
                <w:rPr>
                  <w:rFonts w:ascii="Cambria Math" w:hAnsi="Cambria Math"/>
                </w:rPr>
                <m:t>T</m:t>
              </m:r>
            </m:sup>
          </m:sSup>
        </m:oMath>
      </m:oMathPara>
    </w:p>
    <w:p w14:paraId="6FF9790A" w14:textId="77777777" w:rsidR="006C77B1" w:rsidRDefault="006C77B1" w:rsidP="00EF4C7E">
      <w:pPr>
        <w:pStyle w:val="af"/>
        <w:ind w:firstLine="422"/>
      </w:pPr>
      <w:proofErr w:type="spellStart"/>
      <w:r>
        <w:rPr>
          <w:b/>
        </w:rPr>
        <w:t>matlab</w:t>
      </w:r>
      <w:proofErr w:type="spellEnd"/>
      <w:r>
        <w:t>中矩阵转置：直接打一撇，</w:t>
      </w:r>
      <w:r w:rsidRPr="004A55D4">
        <w:rPr>
          <w:rStyle w:val="VerbatimChar"/>
          <w:color w:val="FF0000"/>
        </w:rPr>
        <w:t>x=y'</w:t>
      </w:r>
      <w:r>
        <w:t>。</w:t>
      </w:r>
    </w:p>
    <w:p w14:paraId="50A555E4" w14:textId="77777777" w:rsidR="006C77B1" w:rsidRDefault="006C77B1">
      <w:pPr>
        <w:pStyle w:val="a0"/>
      </w:pPr>
    </w:p>
    <w:p w14:paraId="13F6609C" w14:textId="77777777" w:rsidR="006C77B1" w:rsidRDefault="006C77B1">
      <w:pPr>
        <w:widowControl/>
        <w:jc w:val="left"/>
        <w:rPr>
          <w:b/>
          <w:bCs/>
          <w:kern w:val="44"/>
          <w:sz w:val="44"/>
          <w:szCs w:val="44"/>
        </w:rPr>
      </w:pPr>
      <w:r>
        <w:br w:type="page"/>
      </w:r>
    </w:p>
    <w:p w14:paraId="3EA77F5E" w14:textId="7E761AFD" w:rsidR="006C77B1" w:rsidRDefault="006C77B1" w:rsidP="00D15056">
      <w:pPr>
        <w:pStyle w:val="MMTopic1"/>
      </w:pPr>
      <w:bookmarkStart w:id="43" w:name="_Toc38636796"/>
      <w:r>
        <w:lastRenderedPageBreak/>
        <w:t>第</w:t>
      </w:r>
      <w:r>
        <w:t>2</w:t>
      </w:r>
      <w:r>
        <w:t>周</w:t>
      </w:r>
      <w:bookmarkEnd w:id="43"/>
    </w:p>
    <w:p w14:paraId="3ACE1336" w14:textId="15872A94" w:rsidR="006C77B1" w:rsidRDefault="006C77B1" w:rsidP="00D15056">
      <w:pPr>
        <w:pStyle w:val="MMTopic2"/>
        <w:numPr>
          <w:ilvl w:val="0"/>
          <w:numId w:val="2"/>
        </w:numPr>
      </w:pPr>
      <w:bookmarkStart w:id="44" w:name="_Toc38636797"/>
      <w:r>
        <w:t>多变量线性回归</w:t>
      </w:r>
      <w:r>
        <w:t>(Linear Regression with Multiple Variables)</w:t>
      </w:r>
      <w:bookmarkEnd w:id="44"/>
    </w:p>
    <w:p w14:paraId="0EC3E533" w14:textId="77777777" w:rsidR="006C77B1" w:rsidRDefault="006C77B1">
      <w:pPr>
        <w:pStyle w:val="3"/>
      </w:pPr>
      <w:bookmarkStart w:id="45" w:name="_Toc38636798"/>
      <w:r>
        <w:t xml:space="preserve">4.1 </w:t>
      </w:r>
      <w:r>
        <w:t>多维特征</w:t>
      </w:r>
      <w:bookmarkEnd w:id="45"/>
    </w:p>
    <w:p w14:paraId="0C3C7C32" w14:textId="77777777" w:rsidR="006C77B1" w:rsidRDefault="006C77B1" w:rsidP="00A63B18">
      <w:pPr>
        <w:pStyle w:val="af0"/>
      </w:pPr>
      <w:r>
        <w:t>参考视频</w:t>
      </w:r>
      <w:r>
        <w:t>: 4 - 1 - Multiple Features (8 min).</w:t>
      </w:r>
      <w:proofErr w:type="spellStart"/>
      <w:r>
        <w:t>mkv</w:t>
      </w:r>
      <w:proofErr w:type="spellEnd"/>
    </w:p>
    <w:p w14:paraId="07753327" w14:textId="77777777" w:rsidR="006C77B1" w:rsidRDefault="006C77B1" w:rsidP="00A63B18">
      <w:pPr>
        <w:pStyle w:val="af"/>
      </w:pPr>
      <w:r>
        <w:t>目前为止，我们探讨了单变量</w:t>
      </w:r>
      <w:r>
        <w:t>/</w:t>
      </w:r>
      <w:r>
        <w:t>特征的回归模型，现在我们对房价模型增加更多的特征，例如房间数楼层等，构成一个含有多个变量的模型，模型中的特征为</w:t>
      </w:r>
      <m:oMath>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e>
        </m:d>
      </m:oMath>
      <w:r>
        <w:t>。</w:t>
      </w:r>
    </w:p>
    <w:p w14:paraId="3638205B" w14:textId="77777777" w:rsidR="006C77B1" w:rsidRDefault="006C77B1" w:rsidP="00A63B18">
      <w:pPr>
        <w:pStyle w:val="af"/>
      </w:pPr>
      <w:r>
        <w:rPr>
          <w:noProof/>
        </w:rPr>
        <w:drawing>
          <wp:inline distT="0" distB="0" distL="0" distR="0" wp14:anchorId="50AF2F90" wp14:editId="770DD353">
            <wp:extent cx="3009900" cy="1346200"/>
            <wp:effectExtent l="0" t="0" r="0" b="6350"/>
            <wp:docPr id="45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91785837c95bca369021efa14a8bb1c.png"/>
                    <pic:cNvPicPr>
                      <a:picLocks noChangeAspect="1" noChangeArrowheads="1"/>
                    </pic:cNvPicPr>
                  </pic:nvPicPr>
                  <pic:blipFill>
                    <a:blip r:embed="rId55"/>
                    <a:stretch>
                      <a:fillRect/>
                    </a:stretch>
                  </pic:blipFill>
                  <pic:spPr bwMode="auto">
                    <a:xfrm>
                      <a:off x="0" y="0"/>
                      <a:ext cx="3010475" cy="1346457"/>
                    </a:xfrm>
                    <a:prstGeom prst="rect">
                      <a:avLst/>
                    </a:prstGeom>
                    <a:noFill/>
                    <a:ln w="9525">
                      <a:noFill/>
                      <a:headEnd/>
                      <a:tailEnd/>
                    </a:ln>
                  </pic:spPr>
                </pic:pic>
              </a:graphicData>
            </a:graphic>
          </wp:inline>
        </w:drawing>
      </w:r>
    </w:p>
    <w:p w14:paraId="440FB36B" w14:textId="77777777" w:rsidR="006C77B1" w:rsidRDefault="006C77B1" w:rsidP="00A63B18">
      <w:pPr>
        <w:pStyle w:val="af"/>
      </w:pPr>
      <w:r>
        <w:t>增添更多特征后，我们引入一系列新的注释：</w:t>
      </w:r>
    </w:p>
    <w:p w14:paraId="2962D5EE" w14:textId="77777777" w:rsidR="006C77B1" w:rsidRDefault="006C77B1" w:rsidP="00A63B18">
      <w:pPr>
        <w:pStyle w:val="af"/>
      </w:pPr>
      <m:oMath>
        <m:r>
          <w:rPr>
            <w:rFonts w:ascii="Cambria Math" w:hAnsi="Cambria Math"/>
          </w:rPr>
          <m:t>n</m:t>
        </m:r>
      </m:oMath>
      <w:r>
        <w:t xml:space="preserve"> </w:t>
      </w:r>
      <w:r>
        <w:t>代表特征的数量</w:t>
      </w:r>
    </w:p>
    <w:p w14:paraId="4FB5DEEE" w14:textId="77777777" w:rsidR="006C77B1" w:rsidRDefault="00000000" w:rsidP="00A63B18">
      <w:pPr>
        <w:pStyle w:val="af"/>
      </w:pPr>
      <m:oMath>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oMath>
      <w:r w:rsidR="006C77B1">
        <w:t>代表第</w:t>
      </w:r>
      <w:r w:rsidR="006C77B1">
        <w:t xml:space="preserve"> </w:t>
      </w:r>
      <m:oMath>
        <m:r>
          <w:rPr>
            <w:rFonts w:ascii="Cambria Math" w:hAnsi="Cambria Math"/>
          </w:rPr>
          <m:t>i</m:t>
        </m:r>
      </m:oMath>
      <w:r w:rsidR="006C77B1">
        <w:t xml:space="preserve"> </w:t>
      </w:r>
      <w:proofErr w:type="gramStart"/>
      <w:r w:rsidR="006C77B1">
        <w:t>个</w:t>
      </w:r>
      <w:proofErr w:type="gramEnd"/>
      <w:r w:rsidR="006C77B1">
        <w:t>训练实例，是特征矩阵中的第</w:t>
      </w:r>
      <m:oMath>
        <m:r>
          <w:rPr>
            <w:rFonts w:ascii="Cambria Math" w:hAnsi="Cambria Math"/>
          </w:rPr>
          <m:t>i</m:t>
        </m:r>
      </m:oMath>
      <w:r w:rsidR="006C77B1">
        <w:t>行，是一个</w:t>
      </w:r>
      <w:r w:rsidR="006C77B1">
        <w:rPr>
          <w:b/>
        </w:rPr>
        <w:t>向量</w:t>
      </w:r>
      <w:r w:rsidR="006C77B1">
        <w:t>（</w:t>
      </w:r>
      <w:r w:rsidR="006C77B1">
        <w:rPr>
          <w:b/>
        </w:rPr>
        <w:t>vector</w:t>
      </w:r>
      <w:r w:rsidR="006C77B1">
        <w:t>）。</w:t>
      </w:r>
    </w:p>
    <w:p w14:paraId="0F3637A4" w14:textId="77777777" w:rsidR="006C77B1" w:rsidRDefault="006C77B1" w:rsidP="00A63B18">
      <w:pPr>
        <w:pStyle w:val="af"/>
      </w:pPr>
      <w:r>
        <w:t>比方说，上图的</w:t>
      </w:r>
    </w:p>
    <w:p w14:paraId="2E0146A0" w14:textId="77777777" w:rsidR="006C77B1" w:rsidRDefault="00000000" w:rsidP="00A63B18">
      <w:pPr>
        <w:pStyle w:val="af"/>
      </w:pPr>
      <m:oMath>
        <m:sSup>
          <m:sSupPr>
            <m:ctrlPr>
              <w:rPr>
                <w:rFonts w:ascii="Cambria Math" w:hAnsi="Cambria Math"/>
              </w:rPr>
            </m:ctrlPr>
          </m:sSupPr>
          <m:e>
            <m:r>
              <w:rPr>
                <w:rFonts w:ascii="Cambria Math" w:hAnsi="Cambria Math"/>
              </w:rPr>
              <m:t>x</m:t>
            </m:r>
          </m:e>
          <m:sup>
            <m:r>
              <w:rPr>
                <w:rFonts w:ascii="Cambria Math" w:hAnsi="Cambria Math"/>
              </w:rPr>
              <m:t>(2)</m:t>
            </m:r>
          </m:sup>
        </m:sSup>
        <m:r>
          <m:rPr>
            <m:sty m:val="p"/>
          </m:rPr>
          <w:rPr>
            <w:rFonts w:ascii="Cambria Math" w:hAnsi="Cambria Math"/>
          </w:rPr>
          <m:t>=</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r>
                    <w:rPr>
                      <w:rFonts w:ascii="Cambria Math" w:hAnsi="Cambria Math"/>
                    </w:rPr>
                    <m:t>1416</m:t>
                  </m:r>
                </m:e>
              </m:mr>
              <m:mr>
                <m:e>
                  <m:r>
                    <w:rPr>
                      <w:rFonts w:ascii="Cambria Math" w:hAnsi="Cambria Math"/>
                    </w:rPr>
                    <m:t> 3</m:t>
                  </m:r>
                </m:e>
              </m:mr>
              <m:mr>
                <m:e>
                  <m:r>
                    <w:rPr>
                      <w:rFonts w:ascii="Cambria Math" w:hAnsi="Cambria Math"/>
                    </w:rPr>
                    <m:t> 2</m:t>
                  </m:r>
                </m:e>
              </m:mr>
              <m:mr>
                <m:e>
                  <m:r>
                    <w:rPr>
                      <w:rFonts w:ascii="Cambria Math" w:hAnsi="Cambria Math"/>
                    </w:rPr>
                    <m:t> 40</m:t>
                  </m:r>
                </m:e>
              </m:mr>
            </m:m>
          </m:e>
        </m:d>
      </m:oMath>
      <w:r w:rsidR="006C77B1">
        <w:t>，</w:t>
      </w:r>
    </w:p>
    <w:p w14:paraId="01FF3CDF" w14:textId="77777777" w:rsidR="006C77B1" w:rsidRDefault="00000000" w:rsidP="00A63B18">
      <w:pPr>
        <w:pStyle w:val="af"/>
      </w:pPr>
      <m:oMath>
        <m:sSubSup>
          <m:sSubSupPr>
            <m:ctrlPr>
              <w:rPr>
                <w:rFonts w:ascii="Cambria Math" w:hAnsi="Cambria Math"/>
              </w:rPr>
            </m:ctrlPr>
          </m:sSubSupPr>
          <m:e>
            <m:r>
              <w:rPr>
                <w:rFonts w:ascii="Cambria Math" w:hAnsi="Cambria Math"/>
              </w:rPr>
              <m:t>x</m:t>
            </m:r>
          </m:e>
          <m:sub>
            <m:r>
              <w:rPr>
                <w:rFonts w:ascii="Cambria Math" w:hAnsi="Cambria Math"/>
              </w:rPr>
              <m:t>j</m:t>
            </m:r>
          </m:sub>
          <m:sup>
            <m:d>
              <m:dPr>
                <m:ctrlPr>
                  <w:rPr>
                    <w:rFonts w:ascii="Cambria Math" w:hAnsi="Cambria Math"/>
                  </w:rPr>
                </m:ctrlPr>
              </m:dPr>
              <m:e>
                <m:r>
                  <w:rPr>
                    <w:rFonts w:ascii="Cambria Math" w:hAnsi="Cambria Math"/>
                  </w:rPr>
                  <m:t>i</m:t>
                </m:r>
              </m:e>
            </m:d>
          </m:sup>
        </m:sSubSup>
      </m:oMath>
      <w:r w:rsidR="006C77B1">
        <w:t>代表特征矩阵中第</w:t>
      </w:r>
      <w:r w:rsidR="006C77B1">
        <w:t xml:space="preserve"> </w:t>
      </w:r>
      <m:oMath>
        <m:r>
          <w:rPr>
            <w:rFonts w:ascii="Cambria Math" w:hAnsi="Cambria Math"/>
          </w:rPr>
          <m:t>i</m:t>
        </m:r>
      </m:oMath>
      <w:r w:rsidR="006C77B1">
        <w:t xml:space="preserve"> </w:t>
      </w:r>
      <w:r w:rsidR="006C77B1">
        <w:t>行的第</w:t>
      </w:r>
      <w:r w:rsidR="006C77B1">
        <w:t xml:space="preserve"> </w:t>
      </w:r>
      <m:oMath>
        <m:r>
          <w:rPr>
            <w:rFonts w:ascii="Cambria Math" w:hAnsi="Cambria Math"/>
          </w:rPr>
          <m:t>j</m:t>
        </m:r>
      </m:oMath>
      <w:r w:rsidR="006C77B1">
        <w:t xml:space="preserve"> </w:t>
      </w:r>
      <w:proofErr w:type="gramStart"/>
      <w:r w:rsidR="006C77B1">
        <w:t>个</w:t>
      </w:r>
      <w:proofErr w:type="gramEnd"/>
      <w:r w:rsidR="006C77B1">
        <w:t>特征，也就是第</w:t>
      </w:r>
      <w:r w:rsidR="006C77B1">
        <w:t xml:space="preserve"> </w:t>
      </w:r>
      <m:oMath>
        <m:r>
          <w:rPr>
            <w:rFonts w:ascii="Cambria Math" w:hAnsi="Cambria Math"/>
          </w:rPr>
          <m:t>i</m:t>
        </m:r>
      </m:oMath>
      <w:r w:rsidR="006C77B1">
        <w:t xml:space="preserve"> </w:t>
      </w:r>
      <w:proofErr w:type="gramStart"/>
      <w:r w:rsidR="006C77B1">
        <w:t>个</w:t>
      </w:r>
      <w:proofErr w:type="gramEnd"/>
      <w:r w:rsidR="006C77B1">
        <w:t>训练实例的第</w:t>
      </w:r>
      <w:r w:rsidR="006C77B1">
        <w:t xml:space="preserve"> </w:t>
      </w:r>
      <m:oMath>
        <m:r>
          <w:rPr>
            <w:rFonts w:ascii="Cambria Math" w:hAnsi="Cambria Math"/>
          </w:rPr>
          <m:t>j</m:t>
        </m:r>
      </m:oMath>
      <w:r w:rsidR="006C77B1">
        <w:t xml:space="preserve"> </w:t>
      </w:r>
      <w:proofErr w:type="gramStart"/>
      <w:r w:rsidR="006C77B1">
        <w:t>个</w:t>
      </w:r>
      <w:proofErr w:type="gramEnd"/>
      <w:r w:rsidR="006C77B1">
        <w:t>特征。</w:t>
      </w:r>
    </w:p>
    <w:p w14:paraId="37CEFB33" w14:textId="77777777" w:rsidR="006C77B1" w:rsidRDefault="006C77B1" w:rsidP="00A63B18">
      <w:pPr>
        <w:pStyle w:val="af"/>
      </w:pPr>
      <w:r>
        <w:t>如上图的</w:t>
      </w:r>
      <m:oMath>
        <m:sSubSup>
          <m:sSubSupPr>
            <m:ctrlPr>
              <w:rPr>
                <w:rFonts w:ascii="Cambria Math" w:hAnsi="Cambria Math"/>
              </w:rPr>
            </m:ctrlPr>
          </m:sSubSupPr>
          <m:e>
            <m:r>
              <w:rPr>
                <w:rFonts w:ascii="Cambria Math" w:hAnsi="Cambria Math"/>
              </w:rPr>
              <m:t>x</m:t>
            </m:r>
          </m:e>
          <m:sub>
            <m:r>
              <w:rPr>
                <w:rFonts w:ascii="Cambria Math" w:hAnsi="Cambria Math"/>
              </w:rPr>
              <m:t>2</m:t>
            </m:r>
          </m:sub>
          <m:sup>
            <m:d>
              <m:dPr>
                <m:ctrlPr>
                  <w:rPr>
                    <w:rFonts w:ascii="Cambria Math" w:hAnsi="Cambria Math"/>
                  </w:rPr>
                </m:ctrlPr>
              </m:dPr>
              <m:e>
                <m:r>
                  <w:rPr>
                    <w:rFonts w:ascii="Cambria Math" w:hAnsi="Cambria Math"/>
                  </w:rPr>
                  <m:t>2</m:t>
                </m:r>
              </m:e>
            </m:d>
          </m:sup>
        </m:sSubSup>
        <m:r>
          <w:rPr>
            <w:rFonts w:ascii="Cambria Math" w:hAnsi="Cambria Math"/>
          </w:rPr>
          <m:t>=3,</m:t>
        </m:r>
        <m:sSubSup>
          <m:sSubSupPr>
            <m:ctrlPr>
              <w:rPr>
                <w:rFonts w:ascii="Cambria Math" w:hAnsi="Cambria Math"/>
              </w:rPr>
            </m:ctrlPr>
          </m:sSubSupPr>
          <m:e>
            <m:r>
              <w:rPr>
                <w:rFonts w:ascii="Cambria Math" w:hAnsi="Cambria Math"/>
              </w:rPr>
              <m:t>x</m:t>
            </m:r>
          </m:e>
          <m:sub>
            <m:r>
              <w:rPr>
                <w:rFonts w:ascii="Cambria Math" w:hAnsi="Cambria Math"/>
              </w:rPr>
              <m:t>3</m:t>
            </m:r>
          </m:sub>
          <m:sup>
            <m:d>
              <m:dPr>
                <m:ctrlPr>
                  <w:rPr>
                    <w:rFonts w:ascii="Cambria Math" w:hAnsi="Cambria Math"/>
                  </w:rPr>
                </m:ctrlPr>
              </m:dPr>
              <m:e>
                <m:r>
                  <w:rPr>
                    <w:rFonts w:ascii="Cambria Math" w:hAnsi="Cambria Math"/>
                  </w:rPr>
                  <m:t>2</m:t>
                </m:r>
              </m:e>
            </m:d>
          </m:sup>
        </m:sSubSup>
        <m:r>
          <w:rPr>
            <w:rFonts w:ascii="Cambria Math" w:hAnsi="Cambria Math"/>
          </w:rPr>
          <m:t>=2</m:t>
        </m:r>
      </m:oMath>
      <w:r>
        <w:t>，</w:t>
      </w:r>
    </w:p>
    <w:p w14:paraId="1A87923F" w14:textId="77777777" w:rsidR="006C77B1" w:rsidRDefault="006C77B1" w:rsidP="00A63B18">
      <w:pPr>
        <w:pStyle w:val="af"/>
      </w:pPr>
      <w:r>
        <w:t>支持多变量的假设</w:t>
      </w:r>
      <w:r>
        <w:t xml:space="preserve"> </w:t>
      </w:r>
      <m:oMath>
        <m:r>
          <w:rPr>
            <w:rFonts w:ascii="Cambria Math" w:hAnsi="Cambria Math"/>
          </w:rPr>
          <m:t>h</m:t>
        </m:r>
      </m:oMath>
      <w:r>
        <w:t xml:space="preserve"> </w:t>
      </w:r>
      <w:r>
        <w:t>表示为：</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n</m:t>
            </m:r>
          </m:sub>
        </m:sSub>
        <m:sSub>
          <m:sSubPr>
            <m:ctrlPr>
              <w:rPr>
                <w:rFonts w:ascii="Cambria Math" w:hAnsi="Cambria Math"/>
              </w:rPr>
            </m:ctrlPr>
          </m:sSubPr>
          <m:e>
            <m:r>
              <w:rPr>
                <w:rFonts w:ascii="Cambria Math" w:hAnsi="Cambria Math"/>
              </w:rPr>
              <m:t>x</m:t>
            </m:r>
          </m:e>
          <m:sub>
            <m:r>
              <w:rPr>
                <w:rFonts w:ascii="Cambria Math" w:hAnsi="Cambria Math"/>
              </w:rPr>
              <m:t>n</m:t>
            </m:r>
          </m:sub>
        </m:sSub>
      </m:oMath>
      <w:r>
        <w:t>，</w:t>
      </w:r>
    </w:p>
    <w:p w14:paraId="5E0246A3" w14:textId="77777777" w:rsidR="006C77B1" w:rsidRDefault="006C77B1" w:rsidP="00A63B18">
      <w:pPr>
        <w:pStyle w:val="af"/>
      </w:pPr>
      <w:r>
        <w:t>这个公式中有</w:t>
      </w:r>
      <m:oMath>
        <m:r>
          <w:rPr>
            <w:rFonts w:ascii="Cambria Math" w:hAnsi="Cambria Math"/>
          </w:rPr>
          <m:t>n+1</m:t>
        </m:r>
      </m:oMath>
      <w:proofErr w:type="gramStart"/>
      <w:r>
        <w:t>个</w:t>
      </w:r>
      <w:proofErr w:type="gramEnd"/>
      <w:r>
        <w:t>参数和</w:t>
      </w:r>
      <m:oMath>
        <m:r>
          <w:rPr>
            <w:rFonts w:ascii="Cambria Math" w:hAnsi="Cambria Math"/>
          </w:rPr>
          <m:t>n</m:t>
        </m:r>
      </m:oMath>
      <w:proofErr w:type="gramStart"/>
      <w:r>
        <w:t>个</w:t>
      </w:r>
      <w:proofErr w:type="gramEnd"/>
      <w:r>
        <w:t>变量，为了使得公式能够简化一些，引入</w:t>
      </w:r>
      <m:oMath>
        <m:sSub>
          <m:sSubPr>
            <m:ctrlPr>
              <w:rPr>
                <w:rFonts w:ascii="Cambria Math" w:hAnsi="Cambria Math"/>
              </w:rPr>
            </m:ctrlPr>
          </m:sSubPr>
          <m:e>
            <m:r>
              <w:rPr>
                <w:rFonts w:ascii="Cambria Math" w:hAnsi="Cambria Math"/>
              </w:rPr>
              <m:t>x</m:t>
            </m:r>
          </m:e>
          <m:sub>
            <m:r>
              <w:rPr>
                <w:rFonts w:ascii="Cambria Math" w:hAnsi="Cambria Math"/>
              </w:rPr>
              <m:t>0</m:t>
            </m:r>
          </m:sub>
        </m:sSub>
        <m:r>
          <w:rPr>
            <w:rFonts w:ascii="Cambria Math" w:hAnsi="Cambria Math"/>
          </w:rPr>
          <m:t>=1</m:t>
        </m:r>
      </m:oMath>
      <w:r>
        <w:t>，则公式转化为：</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sSub>
          <m:sSubPr>
            <m:ctrlPr>
              <w:rPr>
                <w:rFonts w:ascii="Cambria Math" w:hAnsi="Cambria Math"/>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n</m:t>
            </m:r>
          </m:sub>
        </m:sSub>
        <m:sSub>
          <m:sSubPr>
            <m:ctrlPr>
              <w:rPr>
                <w:rFonts w:ascii="Cambria Math" w:hAnsi="Cambria Math"/>
              </w:rPr>
            </m:ctrlPr>
          </m:sSubPr>
          <m:e>
            <m:r>
              <w:rPr>
                <w:rFonts w:ascii="Cambria Math" w:hAnsi="Cambria Math"/>
              </w:rPr>
              <m:t>x</m:t>
            </m:r>
          </m:e>
          <m:sub>
            <m:r>
              <w:rPr>
                <w:rFonts w:ascii="Cambria Math" w:hAnsi="Cambria Math"/>
              </w:rPr>
              <m:t>n</m:t>
            </m:r>
          </m:sub>
        </m:sSub>
      </m:oMath>
    </w:p>
    <w:p w14:paraId="185CCD8F" w14:textId="2B95AD94" w:rsidR="00A63B18" w:rsidRDefault="006C77B1" w:rsidP="00A63B18">
      <w:pPr>
        <w:pStyle w:val="af"/>
      </w:pPr>
      <w:r>
        <w:t>此时模型中的参数是一个</w:t>
      </w:r>
      <m:oMath>
        <m:r>
          <w:rPr>
            <w:rFonts w:ascii="Cambria Math" w:hAnsi="Cambria Math"/>
          </w:rPr>
          <m:t>n+1</m:t>
        </m:r>
      </m:oMath>
      <w:r>
        <w:t>维的向量，任何一个训练实例也都是</w:t>
      </w:r>
      <m:oMath>
        <m:r>
          <w:rPr>
            <w:rFonts w:ascii="Cambria Math" w:hAnsi="Cambria Math"/>
          </w:rPr>
          <m:t>n+1</m:t>
        </m:r>
      </m:oMath>
      <w:r>
        <w:t>维的向量，特征矩阵</w:t>
      </w:r>
      <m:oMath>
        <m:r>
          <w:rPr>
            <w:rFonts w:ascii="Cambria Math" w:hAnsi="Cambria Math"/>
          </w:rPr>
          <m:t>X</m:t>
        </m:r>
      </m:oMath>
      <w:r>
        <w:t>的维度是</w:t>
      </w:r>
      <w:r>
        <w:t xml:space="preserve"> </w:t>
      </w:r>
      <m:oMath>
        <m:r>
          <w:rPr>
            <w:rFonts w:ascii="Cambria Math" w:hAnsi="Cambria Math"/>
          </w:rPr>
          <m:t>m*(n+1)</m:t>
        </m:r>
      </m:oMath>
      <w:r>
        <w:t>。</w:t>
      </w:r>
      <w:r>
        <w:t xml:space="preserve"> </w:t>
      </w:r>
      <w:r>
        <w:t>因此公式可以简化为：</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，其中上标</w:t>
      </w:r>
      <m:oMath>
        <m:r>
          <w:rPr>
            <w:rFonts w:ascii="Cambria Math" w:hAnsi="Cambria Math"/>
          </w:rPr>
          <m:t>T</m:t>
        </m:r>
      </m:oMath>
      <w:r>
        <w:t>代表矩阵</w:t>
      </w:r>
      <w:r>
        <w:lastRenderedPageBreak/>
        <w:t>转置。</w:t>
      </w:r>
    </w:p>
    <w:p w14:paraId="0FE6E370" w14:textId="77777777" w:rsidR="00A63B18" w:rsidRDefault="00A63B18">
      <w:pPr>
        <w:widowControl/>
        <w:jc w:val="left"/>
      </w:pPr>
      <w:r>
        <w:br w:type="page"/>
      </w:r>
    </w:p>
    <w:p w14:paraId="3B46A178" w14:textId="77777777" w:rsidR="006C77B1" w:rsidRDefault="006C77B1">
      <w:pPr>
        <w:pStyle w:val="3"/>
      </w:pPr>
      <w:bookmarkStart w:id="46" w:name="header-n33"/>
      <w:bookmarkStart w:id="47" w:name="_Toc38636799"/>
      <w:bookmarkEnd w:id="46"/>
      <w:r>
        <w:lastRenderedPageBreak/>
        <w:t xml:space="preserve">4.2 </w:t>
      </w:r>
      <w:r>
        <w:t>多变量梯度下降</w:t>
      </w:r>
      <w:bookmarkEnd w:id="47"/>
    </w:p>
    <w:p w14:paraId="1FAD4D1D" w14:textId="77777777" w:rsidR="006C77B1" w:rsidRDefault="006C77B1" w:rsidP="00A63B18">
      <w:pPr>
        <w:pStyle w:val="af0"/>
      </w:pPr>
      <w:r>
        <w:t>参考视频</w:t>
      </w:r>
      <w:r>
        <w:t>: 4 - 2 - Gradient Descent for Multiple Variables (5 min).</w:t>
      </w:r>
      <w:proofErr w:type="spellStart"/>
      <w:r>
        <w:t>mkv</w:t>
      </w:r>
      <w:proofErr w:type="spellEnd"/>
    </w:p>
    <w:p w14:paraId="5674272D" w14:textId="77777777" w:rsidR="006C77B1" w:rsidRDefault="006C77B1" w:rsidP="00A63B18">
      <w:pPr>
        <w:pStyle w:val="af"/>
      </w:pPr>
      <w:r>
        <w:t>与单变量线性回归类似，在多变量线性回归中，我们也构建一个代价函数，则这个代价函数是所有建模误差的平方和，即：</w:t>
      </w:r>
      <m:oMath>
        <m:r>
          <w:rPr>
            <w:rFonts w:ascii="Cambria Math" w:hAnsi="Cambria Math"/>
          </w:rPr>
          <m:t>J</m:t>
        </m:r>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n</m:t>
                </m:r>
              </m:sub>
            </m:sSub>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e>
                    </m:d>
                    <m:r>
                      <w:rPr>
                        <w:rFonts w:ascii="Cambria Math" w:hAnsi="Cambria Math"/>
                      </w:rPr>
                      <m:t>-</m:t>
                    </m:r>
                    <m:sSup>
                      <m:sSupPr>
                        <m:ctrlPr>
                          <w:rPr>
                            <w:rFonts w:ascii="Cambria Math" w:hAnsi="Cambria Math"/>
                          </w:rPr>
                        </m:ctrlPr>
                      </m:sSupPr>
                      <m:e>
                        <m:r>
                          <w:rPr>
                            <w:rFonts w:ascii="Cambria Math" w:hAnsi="Cambria Math"/>
                          </w:rPr>
                          <m:t>y</m:t>
                        </m:r>
                      </m:e>
                      <m:sup>
                        <m:d>
                          <m:dPr>
                            <m:ctrlPr>
                              <w:rPr>
                                <w:rFonts w:ascii="Cambria Math" w:hAnsi="Cambria Math"/>
                              </w:rPr>
                            </m:ctrlPr>
                          </m:dPr>
                          <m:e>
                            <m:r>
                              <w:rPr>
                                <w:rFonts w:ascii="Cambria Math" w:hAnsi="Cambria Math"/>
                              </w:rPr>
                              <m:t>i</m:t>
                            </m:r>
                          </m:e>
                        </m:d>
                      </m:sup>
                    </m:sSup>
                  </m:e>
                </m:d>
              </m:e>
              <m:sup>
                <m:r>
                  <w:rPr>
                    <w:rFonts w:ascii="Cambria Math" w:hAnsi="Cambria Math"/>
                  </w:rPr>
                  <m:t>2</m:t>
                </m:r>
              </m:sup>
            </m:sSup>
          </m:e>
        </m:nary>
      </m:oMath>
      <w:r>
        <w:t xml:space="preserve"> </w:t>
      </w:r>
      <w:r>
        <w:t>，</w:t>
      </w:r>
    </w:p>
    <w:p w14:paraId="410FDACA" w14:textId="77777777" w:rsidR="006C77B1" w:rsidRDefault="006C77B1" w:rsidP="00A63B18">
      <w:pPr>
        <w:pStyle w:val="af"/>
      </w:pPr>
      <w:r>
        <w:t>其中：</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n</m:t>
            </m:r>
          </m:sub>
        </m:sSub>
        <m:sSub>
          <m:sSubPr>
            <m:ctrlPr>
              <w:rPr>
                <w:rFonts w:ascii="Cambria Math" w:hAnsi="Cambria Math"/>
              </w:rPr>
            </m:ctrlPr>
          </m:sSubPr>
          <m:e>
            <m:r>
              <w:rPr>
                <w:rFonts w:ascii="Cambria Math" w:hAnsi="Cambria Math"/>
              </w:rPr>
              <m:t>x</m:t>
            </m:r>
          </m:e>
          <m:sub>
            <m:r>
              <w:rPr>
                <w:rFonts w:ascii="Cambria Math" w:hAnsi="Cambria Math"/>
              </w:rPr>
              <m:t>n</m:t>
            </m:r>
          </m:sub>
        </m:sSub>
      </m:oMath>
      <w:r>
        <w:t xml:space="preserve"> </w:t>
      </w:r>
      <w:r>
        <w:t>，</w:t>
      </w:r>
    </w:p>
    <w:p w14:paraId="18495160" w14:textId="77777777" w:rsidR="006C77B1" w:rsidRDefault="006C77B1" w:rsidP="00A63B18">
      <w:pPr>
        <w:pStyle w:val="af"/>
      </w:pPr>
      <w:r>
        <w:t>我们的目标和单变量线性回归问题中一样，是要找出使得代价函数最小的一系列参数。</w:t>
      </w:r>
      <w:r>
        <w:t xml:space="preserve"> </w:t>
      </w:r>
      <w:r>
        <w:t>多变量线性回归的批量梯度下降算法为：</w:t>
      </w:r>
    </w:p>
    <w:p w14:paraId="4FC3891F" w14:textId="77777777" w:rsidR="006C77B1" w:rsidRDefault="006C77B1" w:rsidP="00A63B18">
      <w:pPr>
        <w:pStyle w:val="af"/>
      </w:pPr>
      <w:r>
        <w:rPr>
          <w:noProof/>
        </w:rPr>
        <w:drawing>
          <wp:inline distT="0" distB="0" distL="0" distR="0" wp14:anchorId="538F022F" wp14:editId="3F84518F">
            <wp:extent cx="1949450" cy="920750"/>
            <wp:effectExtent l="0" t="0" r="0" b="0"/>
            <wp:docPr id="45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1797ceb7293b838a3125ba945624cf6.png"/>
                    <pic:cNvPicPr>
                      <a:picLocks noChangeAspect="1" noChangeArrowheads="1"/>
                    </pic:cNvPicPr>
                  </pic:nvPicPr>
                  <pic:blipFill>
                    <a:blip r:embed="rId56"/>
                    <a:stretch>
                      <a:fillRect/>
                    </a:stretch>
                  </pic:blipFill>
                  <pic:spPr bwMode="auto">
                    <a:xfrm>
                      <a:off x="0" y="0"/>
                      <a:ext cx="1949450" cy="920750"/>
                    </a:xfrm>
                    <a:prstGeom prst="rect">
                      <a:avLst/>
                    </a:prstGeom>
                    <a:noFill/>
                    <a:ln w="9525">
                      <a:noFill/>
                      <a:headEnd/>
                      <a:tailEnd/>
                    </a:ln>
                  </pic:spPr>
                </pic:pic>
              </a:graphicData>
            </a:graphic>
          </wp:inline>
        </w:drawing>
      </w:r>
    </w:p>
    <w:p w14:paraId="3BA3FA1F" w14:textId="77777777" w:rsidR="006C77B1" w:rsidRDefault="006C77B1" w:rsidP="00A63B18">
      <w:pPr>
        <w:pStyle w:val="af"/>
      </w:pPr>
      <w:r>
        <w:t>即：</w:t>
      </w:r>
    </w:p>
    <w:p w14:paraId="1CBF3BF9" w14:textId="77777777" w:rsidR="006C77B1" w:rsidRDefault="006C77B1" w:rsidP="00A63B18">
      <w:pPr>
        <w:pStyle w:val="af"/>
      </w:pPr>
      <w:r>
        <w:rPr>
          <w:noProof/>
        </w:rPr>
        <w:drawing>
          <wp:inline distT="0" distB="0" distL="0" distR="0" wp14:anchorId="13BC4068" wp14:editId="56B8AB9A">
            <wp:extent cx="2781300" cy="933450"/>
            <wp:effectExtent l="0" t="0" r="0" b="0"/>
            <wp:docPr id="45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bdaff07783e37fcbb1f8765ca06b01b.png"/>
                    <pic:cNvPicPr>
                      <a:picLocks noChangeAspect="1" noChangeArrowheads="1"/>
                    </pic:cNvPicPr>
                  </pic:nvPicPr>
                  <pic:blipFill>
                    <a:blip r:embed="rId57"/>
                    <a:stretch>
                      <a:fillRect/>
                    </a:stretch>
                  </pic:blipFill>
                  <pic:spPr bwMode="auto">
                    <a:xfrm>
                      <a:off x="0" y="0"/>
                      <a:ext cx="2781300" cy="933450"/>
                    </a:xfrm>
                    <a:prstGeom prst="rect">
                      <a:avLst/>
                    </a:prstGeom>
                    <a:noFill/>
                    <a:ln w="9525">
                      <a:noFill/>
                      <a:headEnd/>
                      <a:tailEnd/>
                    </a:ln>
                  </pic:spPr>
                </pic:pic>
              </a:graphicData>
            </a:graphic>
          </wp:inline>
        </w:drawing>
      </w:r>
    </w:p>
    <w:p w14:paraId="31C0C71F" w14:textId="77777777" w:rsidR="006C77B1" w:rsidRDefault="006C77B1" w:rsidP="00A63B18">
      <w:pPr>
        <w:pStyle w:val="af"/>
      </w:pPr>
      <w:proofErr w:type="gramStart"/>
      <w:r>
        <w:t>求导数</w:t>
      </w:r>
      <w:proofErr w:type="gramEnd"/>
      <w:r>
        <w:t>后得到：</w:t>
      </w:r>
    </w:p>
    <w:p w14:paraId="4BA3C801" w14:textId="77777777" w:rsidR="006C77B1" w:rsidRDefault="006C77B1" w:rsidP="00A63B18">
      <w:pPr>
        <w:pStyle w:val="af"/>
      </w:pPr>
      <w:r>
        <w:rPr>
          <w:noProof/>
        </w:rPr>
        <w:drawing>
          <wp:inline distT="0" distB="0" distL="0" distR="0" wp14:anchorId="61E83325" wp14:editId="4FAE3798">
            <wp:extent cx="2660650" cy="1244600"/>
            <wp:effectExtent l="0" t="0" r="6350" b="0"/>
            <wp:docPr id="45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d33179ceccbd8b0b59a5ae698847049.png"/>
                    <pic:cNvPicPr>
                      <a:picLocks noChangeAspect="1" noChangeArrowheads="1"/>
                    </pic:cNvPicPr>
                  </pic:nvPicPr>
                  <pic:blipFill>
                    <a:blip r:embed="rId58"/>
                    <a:stretch>
                      <a:fillRect/>
                    </a:stretch>
                  </pic:blipFill>
                  <pic:spPr bwMode="auto">
                    <a:xfrm>
                      <a:off x="0" y="0"/>
                      <a:ext cx="2660650" cy="1244600"/>
                    </a:xfrm>
                    <a:prstGeom prst="rect">
                      <a:avLst/>
                    </a:prstGeom>
                    <a:noFill/>
                    <a:ln w="9525">
                      <a:noFill/>
                      <a:headEnd/>
                      <a:tailEnd/>
                    </a:ln>
                  </pic:spPr>
                </pic:pic>
              </a:graphicData>
            </a:graphic>
          </wp:inline>
        </w:drawing>
      </w:r>
    </w:p>
    <w:p w14:paraId="716323E7" w14:textId="77777777" w:rsidR="004E32F9" w:rsidRDefault="006C77B1" w:rsidP="00A63B18">
      <w:pPr>
        <w:pStyle w:val="af"/>
      </w:pPr>
      <w:r>
        <w:t>当</w:t>
      </w:r>
      <m:oMath>
        <m:r>
          <w:rPr>
            <w:rFonts w:ascii="Cambria Math" w:hAnsi="Cambria Math"/>
          </w:rPr>
          <m:t>n&gt;=1</m:t>
        </m:r>
      </m:oMath>
      <w:r>
        <w:t>时，</w:t>
      </w:r>
    </w:p>
    <w:p w14:paraId="6155D859" w14:textId="583481C4" w:rsidR="006C77B1" w:rsidRDefault="006C77B1" w:rsidP="00A63B18">
      <w:pPr>
        <w:pStyle w:val="af"/>
      </w:pPr>
      <w:r>
        <w:t xml:space="preserve"> </w:t>
      </w:r>
      <m:oMath>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-a</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e>
        </m:nary>
        <m:sSubSup>
          <m:sSubSupPr>
            <m:ctrlPr>
              <w:rPr>
                <w:rFonts w:ascii="Cambria Math" w:hAnsi="Cambria Math"/>
              </w:rPr>
            </m:ctrlPr>
          </m:sSubSupPr>
          <m:e>
            <m:r>
              <w:rPr>
                <w:rFonts w:ascii="Cambria Math" w:hAnsi="Cambria Math"/>
              </w:rPr>
              <m:t>x</m:t>
            </m:r>
          </m:e>
          <m:sub>
            <m:r>
              <w:rPr>
                <w:rFonts w:ascii="Cambria Math" w:hAnsi="Cambria Math"/>
              </w:rPr>
              <m:t>0</m:t>
            </m:r>
          </m:sub>
          <m:sup>
            <m:r>
              <w:rPr>
                <w:rFonts w:ascii="Cambria Math" w:hAnsi="Cambria Math"/>
              </w:rPr>
              <m:t>(i)</m:t>
            </m:r>
          </m:sup>
        </m:sSubSup>
      </m:oMath>
    </w:p>
    <w:p w14:paraId="3559B86E" w14:textId="77777777" w:rsidR="006C77B1" w:rsidRPr="004E32F9" w:rsidRDefault="00000000" w:rsidP="004E32F9">
      <w:pPr>
        <w:pStyle w:val="af"/>
        <w:ind w:leftChars="270" w:left="567"/>
      </w:pPr>
      <m:oMathPara>
        <m:oMathParaPr>
          <m:jc m:val="left"/>
        </m:oMathParaPr>
        <m:oMath>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-a</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e>
          </m:nary>
          <m:sSubSup>
            <m:sSubSupPr>
              <m:ctrlPr>
                <w:rPr>
                  <w:rFonts w:ascii="Cambria Math" w:hAnsi="Cambria Math"/>
                </w:rPr>
              </m:ctrlPr>
            </m:sSubSupPr>
            <m:e>
              <m:r>
                <w:rPr>
                  <w:rFonts w:ascii="Cambria Math" w:hAnsi="Cambria Math"/>
                </w:rPr>
                <m:t>x</m:t>
              </m:r>
            </m:e>
            <m:sub>
              <m:r>
                <w:rPr>
                  <w:rFonts w:ascii="Cambria Math" w:hAnsi="Cambria Math"/>
                </w:rPr>
                <m:t>1</m:t>
              </m:r>
            </m:sub>
            <m:sup>
              <m:r>
                <w:rPr>
                  <w:rFonts w:ascii="Cambria Math" w:hAnsi="Cambria Math"/>
                </w:rPr>
                <m:t>(i)</m:t>
              </m:r>
            </m:sup>
          </m:sSubSup>
        </m:oMath>
      </m:oMathPara>
    </w:p>
    <w:p w14:paraId="4E053598" w14:textId="77777777" w:rsidR="006C77B1" w:rsidRPr="004E32F9" w:rsidRDefault="00000000" w:rsidP="004E32F9">
      <w:pPr>
        <w:pStyle w:val="af"/>
        <w:ind w:leftChars="270" w:left="567"/>
        <w:rPr>
          <w:color w:val="FF0000"/>
        </w:rPr>
      </w:pPr>
      <m:oMathPara>
        <m:oMathParaPr>
          <m:jc m:val="left"/>
        </m:oMathParaPr>
        <m:oMath>
          <m:sSub>
            <m:sSubPr>
              <m:ctrlPr>
                <w:rPr>
                  <w:rFonts w:ascii="Cambria Math" w:hAnsi="Cambria Math"/>
                </w:rPr>
              </m:ctrlPr>
            </m:sSubPr>
            <m:e>
              <m:r>
                <w:rPr>
                  <w:rFonts w:ascii="Cambria Math" w:hAnsi="Cambria Math"/>
                </w:rPr>
                <m:t>θ</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r>
            <w:rPr>
              <w:rFonts w:ascii="Cambria Math" w:hAnsi="Cambria Math"/>
            </w:rPr>
            <m:t>-a</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e>
          </m:nary>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(i)</m:t>
              </m:r>
            </m:sup>
          </m:sSubSup>
        </m:oMath>
      </m:oMathPara>
    </w:p>
    <w:p w14:paraId="38E5D5B2" w14:textId="77777777" w:rsidR="006C77B1" w:rsidRDefault="006C77B1" w:rsidP="00A63B18">
      <w:pPr>
        <w:pStyle w:val="af"/>
      </w:pPr>
      <w:r>
        <w:t>我们开始随机选择一系列的参数值，计算所有的预测结果后，再给所有的参数一个新的</w:t>
      </w:r>
      <w:r>
        <w:lastRenderedPageBreak/>
        <w:t>值，如此循环直到收敛。</w:t>
      </w:r>
    </w:p>
    <w:p w14:paraId="6443E075" w14:textId="77777777" w:rsidR="006C77B1" w:rsidRDefault="006C77B1" w:rsidP="00A63B18">
      <w:pPr>
        <w:pStyle w:val="af"/>
      </w:pPr>
      <w:r>
        <w:t>代码示例：</w:t>
      </w:r>
    </w:p>
    <w:p w14:paraId="1B06DDB2" w14:textId="77777777" w:rsidR="006C77B1" w:rsidRDefault="006C77B1" w:rsidP="00A63B18">
      <w:pPr>
        <w:pStyle w:val="af"/>
      </w:pPr>
      <w:r>
        <w:t>计算代价函数</w:t>
      </w:r>
      <w:r>
        <w:t xml:space="preserve"> </w:t>
      </w:r>
      <m:oMath>
        <m:r>
          <w:rPr>
            <w:rFonts w:ascii="Cambria Math" w:hAnsi="Cambria Math"/>
          </w:rPr>
          <m:t>J</m:t>
        </m:r>
        <m:d>
          <m:dPr>
            <m:ctrlPr>
              <w:rPr>
                <w:rFonts w:ascii="Cambria Math" w:hAnsi="Cambria Math"/>
              </w:rPr>
            </m:ctrlPr>
          </m:dPr>
          <m:e>
            <m:r>
              <w:rPr>
                <w:rFonts w:ascii="Cambria Math" w:hAnsi="Cambria Math"/>
              </w:rPr>
              <m:t>θ</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e>
              <m:sup>
                <m:r>
                  <w:rPr>
                    <w:rFonts w:ascii="Cambria Math" w:hAnsi="Cambria Math"/>
                  </w:rPr>
                  <m:t>2</m:t>
                </m:r>
              </m:sup>
            </m:sSup>
          </m:e>
        </m:nary>
      </m:oMath>
      <w:r>
        <w:t xml:space="preserve"> </w:t>
      </w:r>
      <w:r>
        <w:t>其中：</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sSub>
          <m:sSubPr>
            <m:ctrlPr>
              <w:rPr>
                <w:rFonts w:ascii="Cambria Math" w:hAnsi="Cambria Math"/>
              </w:rPr>
            </m:ctrlPr>
          </m:sSubPr>
          <m:e>
            <m:r>
              <w:rPr>
                <w:rFonts w:ascii="Cambria Math" w:hAnsi="Cambria Math"/>
              </w:rPr>
              <m:t>θ</m:t>
            </m:r>
          </m:e>
          <m:sub>
            <m:r>
              <w:rPr>
                <w:rFonts w:ascii="Cambria Math" w:hAnsi="Cambria Math"/>
              </w:rPr>
              <m:t>0</m:t>
            </m:r>
          </m:sub>
        </m:sSub>
        <m:sSub>
          <m:sSubPr>
            <m:ctrlPr>
              <w:rPr>
                <w:rFonts w:ascii="Cambria Math" w:hAnsi="Cambria Math"/>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n</m:t>
            </m:r>
          </m:sub>
        </m:sSub>
        <m:sSub>
          <m:sSubPr>
            <m:ctrlPr>
              <w:rPr>
                <w:rFonts w:ascii="Cambria Math" w:hAnsi="Cambria Math"/>
              </w:rPr>
            </m:ctrlPr>
          </m:sSubPr>
          <m:e>
            <m:r>
              <w:rPr>
                <w:rFonts w:ascii="Cambria Math" w:hAnsi="Cambria Math"/>
              </w:rPr>
              <m:t>x</m:t>
            </m:r>
          </m:e>
          <m:sub>
            <m:r>
              <w:rPr>
                <w:rFonts w:ascii="Cambria Math" w:hAnsi="Cambria Math"/>
              </w:rPr>
              <m:t>n</m:t>
            </m:r>
          </m:sub>
        </m:sSub>
      </m:oMath>
    </w:p>
    <w:p w14:paraId="7173AC6F" w14:textId="77777777" w:rsidR="006C77B1" w:rsidRDefault="006C77B1" w:rsidP="00A63B18">
      <w:pPr>
        <w:pStyle w:val="af"/>
        <w:ind w:firstLine="422"/>
      </w:pPr>
      <w:r>
        <w:rPr>
          <w:b/>
        </w:rPr>
        <w:t>Python</w:t>
      </w:r>
      <w:r>
        <w:t xml:space="preserve"> </w:t>
      </w:r>
      <w:r>
        <w:t>代码：</w:t>
      </w:r>
    </w:p>
    <w:p w14:paraId="7DAB160E" w14:textId="77777777" w:rsidR="006C77B1" w:rsidRPr="004E32F9" w:rsidRDefault="006C77B1">
      <w:pPr>
        <w:pStyle w:val="SourceCode"/>
        <w:rPr>
          <w:color w:val="FF0000"/>
        </w:rPr>
      </w:pPr>
      <w:r w:rsidRPr="004E32F9">
        <w:rPr>
          <w:rStyle w:val="KeywordTok"/>
          <w:color w:val="FF0000"/>
        </w:rPr>
        <w:t>def</w:t>
      </w:r>
      <w:r w:rsidRPr="004E32F9">
        <w:rPr>
          <w:rStyle w:val="NormalTok"/>
          <w:color w:val="FF0000"/>
        </w:rPr>
        <w:t xml:space="preserve"> </w:t>
      </w:r>
      <w:proofErr w:type="spellStart"/>
      <w:proofErr w:type="gramStart"/>
      <w:r w:rsidRPr="004E32F9">
        <w:rPr>
          <w:rStyle w:val="NormalTok"/>
          <w:color w:val="FF0000"/>
        </w:rPr>
        <w:t>computeCost</w:t>
      </w:r>
      <w:proofErr w:type="spellEnd"/>
      <w:r w:rsidRPr="004E32F9">
        <w:rPr>
          <w:rStyle w:val="NormalTok"/>
          <w:color w:val="FF0000"/>
        </w:rPr>
        <w:t>(</w:t>
      </w:r>
      <w:proofErr w:type="gramEnd"/>
      <w:r w:rsidRPr="004E32F9">
        <w:rPr>
          <w:rStyle w:val="NormalTok"/>
          <w:color w:val="FF0000"/>
        </w:rPr>
        <w:t>X, y, theta):</w:t>
      </w:r>
      <w:r w:rsidRPr="004E32F9">
        <w:rPr>
          <w:color w:val="FF0000"/>
        </w:rPr>
        <w:br/>
      </w:r>
      <w:r w:rsidRPr="004E32F9">
        <w:rPr>
          <w:rStyle w:val="NormalTok"/>
          <w:color w:val="FF0000"/>
        </w:rPr>
        <w:t xml:space="preserve">    inner </w:t>
      </w:r>
      <w:r w:rsidRPr="004E32F9">
        <w:rPr>
          <w:rStyle w:val="OperatorTok"/>
          <w:color w:val="FF0000"/>
        </w:rPr>
        <w:t>=</w:t>
      </w:r>
      <w:r w:rsidRPr="004E32F9">
        <w:rPr>
          <w:rStyle w:val="NormalTok"/>
          <w:color w:val="FF0000"/>
        </w:rPr>
        <w:t xml:space="preserve"> </w:t>
      </w:r>
      <w:proofErr w:type="spellStart"/>
      <w:r w:rsidRPr="004E32F9">
        <w:rPr>
          <w:rStyle w:val="NormalTok"/>
          <w:color w:val="FF0000"/>
        </w:rPr>
        <w:t>np.power</w:t>
      </w:r>
      <w:proofErr w:type="spellEnd"/>
      <w:r w:rsidRPr="004E32F9">
        <w:rPr>
          <w:rStyle w:val="NormalTok"/>
          <w:color w:val="FF0000"/>
        </w:rPr>
        <w:t xml:space="preserve">(((X </w:t>
      </w:r>
      <w:r w:rsidRPr="004E32F9">
        <w:rPr>
          <w:rStyle w:val="OperatorTok"/>
          <w:color w:val="FF0000"/>
        </w:rPr>
        <w:t>*</w:t>
      </w:r>
      <w:r w:rsidRPr="004E32F9">
        <w:rPr>
          <w:rStyle w:val="NormalTok"/>
          <w:color w:val="FF0000"/>
        </w:rPr>
        <w:t xml:space="preserve"> </w:t>
      </w:r>
      <w:proofErr w:type="spellStart"/>
      <w:r w:rsidRPr="004E32F9">
        <w:rPr>
          <w:rStyle w:val="NormalTok"/>
          <w:color w:val="FF0000"/>
        </w:rPr>
        <w:t>theta.T</w:t>
      </w:r>
      <w:proofErr w:type="spellEnd"/>
      <w:r w:rsidRPr="004E32F9">
        <w:rPr>
          <w:rStyle w:val="NormalTok"/>
          <w:color w:val="FF0000"/>
        </w:rPr>
        <w:t xml:space="preserve">) </w:t>
      </w:r>
      <w:r w:rsidRPr="004E32F9">
        <w:rPr>
          <w:rStyle w:val="OperatorTok"/>
          <w:color w:val="FF0000"/>
        </w:rPr>
        <w:t>-</w:t>
      </w:r>
      <w:r w:rsidRPr="004E32F9">
        <w:rPr>
          <w:rStyle w:val="NormalTok"/>
          <w:color w:val="FF0000"/>
        </w:rPr>
        <w:t xml:space="preserve"> y), </w:t>
      </w:r>
      <w:r w:rsidRPr="004E32F9">
        <w:rPr>
          <w:rStyle w:val="DecValTok"/>
          <w:color w:val="FF0000"/>
        </w:rPr>
        <w:t>2</w:t>
      </w:r>
      <w:r w:rsidRPr="004E32F9">
        <w:rPr>
          <w:rStyle w:val="NormalTok"/>
          <w:color w:val="FF0000"/>
        </w:rPr>
        <w:t>)</w:t>
      </w:r>
      <w:r w:rsidRPr="004E32F9">
        <w:rPr>
          <w:color w:val="FF0000"/>
        </w:rPr>
        <w:br/>
      </w:r>
      <w:r w:rsidRPr="004E32F9">
        <w:rPr>
          <w:rStyle w:val="NormalTok"/>
          <w:color w:val="FF0000"/>
        </w:rPr>
        <w:t xml:space="preserve">    </w:t>
      </w:r>
      <w:r w:rsidRPr="004E32F9">
        <w:rPr>
          <w:rStyle w:val="ControlFlowTok"/>
          <w:color w:val="FF0000"/>
        </w:rPr>
        <w:t>return</w:t>
      </w:r>
      <w:r w:rsidRPr="004E32F9">
        <w:rPr>
          <w:rStyle w:val="NormalTok"/>
          <w:color w:val="FF0000"/>
        </w:rPr>
        <w:t xml:space="preserve"> </w:t>
      </w:r>
      <w:proofErr w:type="spellStart"/>
      <w:r w:rsidRPr="004E32F9">
        <w:rPr>
          <w:rStyle w:val="NormalTok"/>
          <w:color w:val="FF0000"/>
        </w:rPr>
        <w:t>np.</w:t>
      </w:r>
      <w:r w:rsidRPr="004E32F9">
        <w:rPr>
          <w:rStyle w:val="BuiltInTok"/>
          <w:color w:val="FF0000"/>
        </w:rPr>
        <w:t>sum</w:t>
      </w:r>
      <w:proofErr w:type="spellEnd"/>
      <w:r w:rsidRPr="004E32F9">
        <w:rPr>
          <w:rStyle w:val="NormalTok"/>
          <w:color w:val="FF0000"/>
        </w:rPr>
        <w:t xml:space="preserve">(inner) </w:t>
      </w:r>
      <w:r w:rsidRPr="004E32F9">
        <w:rPr>
          <w:rStyle w:val="OperatorTok"/>
          <w:color w:val="FF0000"/>
        </w:rPr>
        <w:t>/</w:t>
      </w:r>
      <w:r w:rsidRPr="004E32F9">
        <w:rPr>
          <w:rStyle w:val="NormalTok"/>
          <w:color w:val="FF0000"/>
        </w:rPr>
        <w:t xml:space="preserve"> (</w:t>
      </w:r>
      <w:r w:rsidRPr="004E32F9">
        <w:rPr>
          <w:rStyle w:val="DecValTok"/>
          <w:color w:val="FF0000"/>
        </w:rPr>
        <w:t>2</w:t>
      </w:r>
      <w:r w:rsidRPr="004E32F9">
        <w:rPr>
          <w:rStyle w:val="NormalTok"/>
          <w:color w:val="FF0000"/>
        </w:rPr>
        <w:t xml:space="preserve"> </w:t>
      </w:r>
      <w:r w:rsidRPr="004E32F9">
        <w:rPr>
          <w:rStyle w:val="OperatorTok"/>
          <w:color w:val="FF0000"/>
        </w:rPr>
        <w:t>*</w:t>
      </w:r>
      <w:r w:rsidRPr="004E32F9">
        <w:rPr>
          <w:rStyle w:val="NormalTok"/>
          <w:color w:val="FF0000"/>
        </w:rPr>
        <w:t xml:space="preserve"> </w:t>
      </w:r>
      <w:proofErr w:type="spellStart"/>
      <w:r w:rsidRPr="004E32F9">
        <w:rPr>
          <w:rStyle w:val="BuiltInTok"/>
          <w:color w:val="FF0000"/>
        </w:rPr>
        <w:t>len</w:t>
      </w:r>
      <w:proofErr w:type="spellEnd"/>
      <w:r w:rsidRPr="004E32F9">
        <w:rPr>
          <w:rStyle w:val="NormalTok"/>
          <w:color w:val="FF0000"/>
        </w:rPr>
        <w:t>(X))</w:t>
      </w:r>
    </w:p>
    <w:p w14:paraId="1EE34E4F" w14:textId="77777777" w:rsidR="00A63B18" w:rsidRDefault="00A63B18">
      <w:pPr>
        <w:widowControl/>
        <w:jc w:val="left"/>
        <w:rPr>
          <w:b/>
          <w:bCs/>
          <w:sz w:val="32"/>
          <w:szCs w:val="32"/>
        </w:rPr>
      </w:pPr>
      <w:bookmarkStart w:id="48" w:name="header-n71"/>
      <w:bookmarkEnd w:id="48"/>
      <w:r>
        <w:br w:type="page"/>
      </w:r>
    </w:p>
    <w:p w14:paraId="277A217B" w14:textId="256E98A9" w:rsidR="006C77B1" w:rsidRDefault="006C77B1">
      <w:pPr>
        <w:pStyle w:val="3"/>
      </w:pPr>
      <w:bookmarkStart w:id="49" w:name="_Toc38636800"/>
      <w:r>
        <w:lastRenderedPageBreak/>
        <w:t xml:space="preserve">4.3 </w:t>
      </w:r>
      <w:r>
        <w:t>梯度下降法实践</w:t>
      </w:r>
      <w:r>
        <w:t>1-</w:t>
      </w:r>
      <w:r>
        <w:t>特征缩放</w:t>
      </w:r>
      <w:bookmarkEnd w:id="49"/>
    </w:p>
    <w:p w14:paraId="1363320B" w14:textId="77777777" w:rsidR="006C77B1" w:rsidRDefault="006C77B1" w:rsidP="00A63B18">
      <w:pPr>
        <w:pStyle w:val="af0"/>
      </w:pPr>
      <w:r>
        <w:t>参考视频</w:t>
      </w:r>
      <w:r>
        <w:t>: 4 - 3 - Gradient Descent in Practice I - Feature Scaling (9 min).</w:t>
      </w:r>
      <w:proofErr w:type="spellStart"/>
      <w:r>
        <w:t>mkv</w:t>
      </w:r>
      <w:proofErr w:type="spellEnd"/>
    </w:p>
    <w:p w14:paraId="5F8398FA" w14:textId="77777777" w:rsidR="006C77B1" w:rsidRDefault="006C77B1" w:rsidP="00A63B18">
      <w:pPr>
        <w:pStyle w:val="af"/>
      </w:pPr>
      <w:r>
        <w:t>在我们面对多维特征问题的时候，我们要保证这些特征都具有相近的尺度，这将帮助梯度下降算法更快地收敛。</w:t>
      </w:r>
    </w:p>
    <w:p w14:paraId="56908583" w14:textId="77777777" w:rsidR="006C77B1" w:rsidRDefault="006C77B1" w:rsidP="00A63B18">
      <w:pPr>
        <w:pStyle w:val="af"/>
      </w:pPr>
      <w:r>
        <w:t>以房价问题为例，假设我们使用两个特征，房屋的尺寸和房间的数量，尺寸的值为</w:t>
      </w:r>
      <w:r>
        <w:t xml:space="preserve"> 0-2000</w:t>
      </w:r>
      <w:r>
        <w:t>平方英尺，而房间数量的值则是</w:t>
      </w:r>
      <w:r>
        <w:t>0-5</w:t>
      </w:r>
      <w:r>
        <w:t>，以两个参数分别为横纵坐标，绘制代价函数的等高线图能，看出图像会显得很扁，梯度下降算法需要非常多次的迭代才能收敛。</w:t>
      </w:r>
    </w:p>
    <w:p w14:paraId="015ED281" w14:textId="77777777" w:rsidR="006C77B1" w:rsidRDefault="006C77B1" w:rsidP="00A63B18">
      <w:pPr>
        <w:pStyle w:val="af"/>
      </w:pPr>
      <w:r>
        <w:rPr>
          <w:noProof/>
        </w:rPr>
        <w:drawing>
          <wp:inline distT="0" distB="0" distL="0" distR="0" wp14:anchorId="0A16A5A7" wp14:editId="6FF82988">
            <wp:extent cx="1314450" cy="1511300"/>
            <wp:effectExtent l="0" t="0" r="0" b="0"/>
            <wp:docPr id="45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66e5a9b00687678374b8221fdd33475.jpg"/>
                    <pic:cNvPicPr>
                      <a:picLocks noChangeAspect="1" noChangeArrowheads="1"/>
                    </pic:cNvPicPr>
                  </pic:nvPicPr>
                  <pic:blipFill>
                    <a:blip r:embed="rId59"/>
                    <a:stretch>
                      <a:fillRect/>
                    </a:stretch>
                  </pic:blipFill>
                  <pic:spPr bwMode="auto">
                    <a:xfrm>
                      <a:off x="0" y="0"/>
                      <a:ext cx="1314450" cy="1511300"/>
                    </a:xfrm>
                    <a:prstGeom prst="rect">
                      <a:avLst/>
                    </a:prstGeom>
                    <a:noFill/>
                    <a:ln w="9525">
                      <a:noFill/>
                      <a:headEnd/>
                      <a:tailEnd/>
                    </a:ln>
                  </pic:spPr>
                </pic:pic>
              </a:graphicData>
            </a:graphic>
          </wp:inline>
        </w:drawing>
      </w:r>
    </w:p>
    <w:p w14:paraId="7689C662" w14:textId="77777777" w:rsidR="006C77B1" w:rsidRDefault="006C77B1" w:rsidP="00A63B18">
      <w:pPr>
        <w:pStyle w:val="af"/>
      </w:pPr>
      <w:r>
        <w:t>解决的方法是尝试将所有特征的尺度都尽量缩放到</w:t>
      </w:r>
      <w:r>
        <w:t>-1</w:t>
      </w:r>
      <w:r>
        <w:t>到</w:t>
      </w:r>
      <w:r>
        <w:t>1</w:t>
      </w:r>
      <w:r>
        <w:t>之间。如图：</w:t>
      </w:r>
    </w:p>
    <w:p w14:paraId="1E8C95AD" w14:textId="77777777" w:rsidR="006C77B1" w:rsidRDefault="006C77B1" w:rsidP="00A63B18">
      <w:pPr>
        <w:pStyle w:val="af"/>
      </w:pPr>
      <w:r>
        <w:rPr>
          <w:noProof/>
        </w:rPr>
        <w:drawing>
          <wp:inline distT="0" distB="0" distL="0" distR="0" wp14:anchorId="51C1A7AE" wp14:editId="51BF20AD">
            <wp:extent cx="4724400" cy="2679700"/>
            <wp:effectExtent l="0" t="0" r="0" b="6350"/>
            <wp:docPr id="45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8167ff0926046e112acf789dba98057.png"/>
                    <pic:cNvPicPr>
                      <a:picLocks noChangeAspect="1" noChangeArrowheads="1"/>
                    </pic:cNvPicPr>
                  </pic:nvPicPr>
                  <pic:blipFill>
                    <a:blip r:embed="rId60"/>
                    <a:stretch>
                      <a:fillRect/>
                    </a:stretch>
                  </pic:blipFill>
                  <pic:spPr bwMode="auto">
                    <a:xfrm>
                      <a:off x="0" y="0"/>
                      <a:ext cx="4724400" cy="2679700"/>
                    </a:xfrm>
                    <a:prstGeom prst="rect">
                      <a:avLst/>
                    </a:prstGeom>
                    <a:noFill/>
                    <a:ln w="9525">
                      <a:noFill/>
                      <a:headEnd/>
                      <a:tailEnd/>
                    </a:ln>
                  </pic:spPr>
                </pic:pic>
              </a:graphicData>
            </a:graphic>
          </wp:inline>
        </w:drawing>
      </w:r>
    </w:p>
    <w:p w14:paraId="289BF849" w14:textId="77777777" w:rsidR="006C77B1" w:rsidRDefault="006C77B1" w:rsidP="00A63B18">
      <w:pPr>
        <w:pStyle w:val="af"/>
      </w:pPr>
      <w:r>
        <w:t>最简单的方法是令：</w:t>
      </w:r>
      <m:oMath>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n</m:t>
                </m:r>
              </m:sub>
            </m:sSub>
          </m:num>
          <m:den>
            <m:sSub>
              <m:sSubPr>
                <m:ctrlPr>
                  <w:rPr>
                    <w:rFonts w:ascii="Cambria Math" w:hAnsi="Cambria Math"/>
                  </w:rPr>
                </m:ctrlPr>
              </m:sSubPr>
              <m:e>
                <m:r>
                  <w:rPr>
                    <w:rFonts w:ascii="Cambria Math" w:hAnsi="Cambria Math"/>
                  </w:rPr>
                  <m:t>s</m:t>
                </m:r>
              </m:e>
              <m:sub>
                <m:r>
                  <w:rPr>
                    <w:rFonts w:ascii="Cambria Math" w:hAnsi="Cambria Math"/>
                  </w:rPr>
                  <m:t>n</m:t>
                </m:r>
              </m:sub>
            </m:sSub>
          </m:den>
        </m:f>
      </m:oMath>
      <w:r>
        <w:t>，其中</w:t>
      </w:r>
      <w:r>
        <w:t xml:space="preserve"> </w:t>
      </w:r>
      <m:oMath>
        <m:sSub>
          <m:sSubPr>
            <m:ctrlPr>
              <w:rPr>
                <w:rFonts w:ascii="Cambria Math" w:hAnsi="Cambria Math"/>
              </w:rPr>
            </m:ctrlPr>
          </m:sSubPr>
          <m:e>
            <m:r>
              <w:rPr>
                <w:rFonts w:ascii="Cambria Math" w:hAnsi="Cambria Math"/>
              </w:rPr>
              <m:t>μ</m:t>
            </m:r>
          </m:e>
          <m:sub>
            <m:r>
              <w:rPr>
                <w:rFonts w:ascii="Cambria Math" w:hAnsi="Cambria Math"/>
              </w:rPr>
              <m:t>n</m:t>
            </m:r>
          </m:sub>
        </m:sSub>
      </m:oMath>
      <w:r>
        <w:t>是平均值，</w:t>
      </w:r>
      <m:oMath>
        <m:sSub>
          <m:sSubPr>
            <m:ctrlPr>
              <w:rPr>
                <w:rFonts w:ascii="Cambria Math" w:hAnsi="Cambria Math"/>
              </w:rPr>
            </m:ctrlPr>
          </m:sSubPr>
          <m:e>
            <m:r>
              <w:rPr>
                <w:rFonts w:ascii="Cambria Math" w:hAnsi="Cambria Math"/>
              </w:rPr>
              <m:t>s</m:t>
            </m:r>
          </m:e>
          <m:sub>
            <m:r>
              <w:rPr>
                <w:rFonts w:ascii="Cambria Math" w:hAnsi="Cambria Math"/>
              </w:rPr>
              <m:t>n</m:t>
            </m:r>
          </m:sub>
        </m:sSub>
      </m:oMath>
      <w:r>
        <w:t>是标准差。</w:t>
      </w:r>
    </w:p>
    <w:p w14:paraId="3B31B510" w14:textId="77777777" w:rsidR="00A63B18" w:rsidRDefault="00A63B18">
      <w:pPr>
        <w:widowControl/>
        <w:jc w:val="left"/>
        <w:rPr>
          <w:b/>
          <w:bCs/>
          <w:sz w:val="32"/>
          <w:szCs w:val="32"/>
        </w:rPr>
      </w:pPr>
      <w:bookmarkStart w:id="50" w:name="header-n87"/>
      <w:bookmarkEnd w:id="50"/>
      <w:r>
        <w:br w:type="page"/>
      </w:r>
    </w:p>
    <w:p w14:paraId="0290E177" w14:textId="6DE311E0" w:rsidR="006C77B1" w:rsidRDefault="006C77B1">
      <w:pPr>
        <w:pStyle w:val="3"/>
      </w:pPr>
      <w:bookmarkStart w:id="51" w:name="_Toc38636801"/>
      <w:r>
        <w:lastRenderedPageBreak/>
        <w:t xml:space="preserve">4.4 </w:t>
      </w:r>
      <w:r>
        <w:t>梯度下降法实践</w:t>
      </w:r>
      <w:r>
        <w:t>2-</w:t>
      </w:r>
      <w:r>
        <w:t>学习率</w:t>
      </w:r>
      <w:bookmarkEnd w:id="51"/>
    </w:p>
    <w:p w14:paraId="0B2636A6" w14:textId="77777777" w:rsidR="006C77B1" w:rsidRDefault="006C77B1" w:rsidP="00A63B18">
      <w:pPr>
        <w:pStyle w:val="af0"/>
      </w:pPr>
      <w:r>
        <w:t>参考视频</w:t>
      </w:r>
      <w:r>
        <w:t>: 4 - 4 - Gradient Descent in Practice II - Learning Rate (9 min).</w:t>
      </w:r>
      <w:proofErr w:type="spellStart"/>
      <w:r>
        <w:t>mkv</w:t>
      </w:r>
      <w:proofErr w:type="spellEnd"/>
    </w:p>
    <w:p w14:paraId="540B3C6C" w14:textId="77777777" w:rsidR="006C77B1" w:rsidRDefault="006C77B1" w:rsidP="00A63B18">
      <w:pPr>
        <w:pStyle w:val="af"/>
      </w:pPr>
      <w:r>
        <w:t>梯度下降算法收敛所需要的迭代次数根据模型的不同而不同，我们不能提前预知，我们可以绘制迭代次数和代价函数的图表来观测算法在何时趋于收敛。</w:t>
      </w:r>
    </w:p>
    <w:p w14:paraId="4E19DBF5" w14:textId="77777777" w:rsidR="006C77B1" w:rsidRDefault="006C77B1" w:rsidP="00A63B18">
      <w:pPr>
        <w:pStyle w:val="af"/>
      </w:pPr>
      <w:r>
        <w:rPr>
          <w:noProof/>
        </w:rPr>
        <w:drawing>
          <wp:inline distT="0" distB="0" distL="0" distR="0" wp14:anchorId="01CEFB5D" wp14:editId="7188C760">
            <wp:extent cx="1917700" cy="1530350"/>
            <wp:effectExtent l="0" t="0" r="6350" b="0"/>
            <wp:docPr id="45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d4e3df45c34f6a8e2bb7cd3a2849e6c.jpg"/>
                    <pic:cNvPicPr>
                      <a:picLocks noChangeAspect="1" noChangeArrowheads="1"/>
                    </pic:cNvPicPr>
                  </pic:nvPicPr>
                  <pic:blipFill>
                    <a:blip r:embed="rId61"/>
                    <a:stretch>
                      <a:fillRect/>
                    </a:stretch>
                  </pic:blipFill>
                  <pic:spPr bwMode="auto">
                    <a:xfrm>
                      <a:off x="0" y="0"/>
                      <a:ext cx="1917700" cy="1530350"/>
                    </a:xfrm>
                    <a:prstGeom prst="rect">
                      <a:avLst/>
                    </a:prstGeom>
                    <a:noFill/>
                    <a:ln w="9525">
                      <a:noFill/>
                      <a:headEnd/>
                      <a:tailEnd/>
                    </a:ln>
                  </pic:spPr>
                </pic:pic>
              </a:graphicData>
            </a:graphic>
          </wp:inline>
        </w:drawing>
      </w:r>
    </w:p>
    <w:p w14:paraId="261D0C8C" w14:textId="77777777" w:rsidR="006C77B1" w:rsidRDefault="006C77B1" w:rsidP="00A63B18">
      <w:pPr>
        <w:pStyle w:val="af"/>
      </w:pPr>
      <w:r>
        <w:t>也有一些自动测试是否收敛的方法，例如将代价函数的变化值与某个阀值（例如</w:t>
      </w:r>
      <w:r>
        <w:t>0.001</w:t>
      </w:r>
      <w:r>
        <w:t>）进行比较，但通常看上面这样的图表更好。</w:t>
      </w:r>
    </w:p>
    <w:p w14:paraId="43771DE4" w14:textId="77777777" w:rsidR="006C77B1" w:rsidRDefault="006C77B1" w:rsidP="00A63B18">
      <w:pPr>
        <w:pStyle w:val="af"/>
      </w:pPr>
      <w:r>
        <w:t>梯度下降算法的每次迭代受到学习率的影响，如果学习率</w:t>
      </w:r>
      <m:oMath>
        <m:r>
          <w:rPr>
            <w:rFonts w:ascii="Cambria Math" w:hAnsi="Cambria Math"/>
          </w:rPr>
          <m:t>a</m:t>
        </m:r>
      </m:oMath>
      <w:r>
        <w:t>过小，则达到收敛所需的迭代次数会非常高；如果学习率</w:t>
      </w:r>
      <m:oMath>
        <m:r>
          <w:rPr>
            <w:rFonts w:ascii="Cambria Math" w:hAnsi="Cambria Math"/>
          </w:rPr>
          <m:t>a</m:t>
        </m:r>
      </m:oMath>
      <w:r>
        <w:t>过大，每次迭代可能不会减小代价函数，可能会越过局部最小值导致无法收敛。</w:t>
      </w:r>
    </w:p>
    <w:p w14:paraId="4BC29529" w14:textId="77777777" w:rsidR="006C77B1" w:rsidRDefault="006C77B1" w:rsidP="00A63B18">
      <w:pPr>
        <w:pStyle w:val="af"/>
      </w:pPr>
      <w:r>
        <w:t>通常可以考虑尝试些学习率：</w:t>
      </w:r>
    </w:p>
    <w:p w14:paraId="02E11DDD" w14:textId="77777777" w:rsidR="006C77B1" w:rsidRPr="0090151F" w:rsidRDefault="006C77B1" w:rsidP="00A63B18">
      <w:pPr>
        <w:pStyle w:val="af"/>
      </w:pPr>
      <m:oMathPara>
        <m:oMathParaPr>
          <m:jc m:val="left"/>
        </m:oMathParaPr>
        <m:oMath>
          <m:r>
            <w:rPr>
              <w:rFonts w:ascii="Cambria Math" w:hAnsi="Cambria Math"/>
            </w:rPr>
            <m:t>α=0.01</m:t>
          </m:r>
          <m:r>
            <w:rPr>
              <w:rFonts w:ascii="Cambria Math" w:hAnsi="Cambria Math"/>
            </w:rPr>
            <m:t>，</m:t>
          </m:r>
          <m:r>
            <w:rPr>
              <w:rFonts w:ascii="Cambria Math" w:hAnsi="Cambria Math"/>
            </w:rPr>
            <m:t>0.03</m:t>
          </m:r>
          <m:r>
            <w:rPr>
              <w:rFonts w:ascii="Cambria Math" w:hAnsi="Cambria Math"/>
            </w:rPr>
            <m:t>，</m:t>
          </m:r>
          <m:r>
            <w:rPr>
              <w:rFonts w:ascii="Cambria Math" w:hAnsi="Cambria Math"/>
            </w:rPr>
            <m:t>0.1</m:t>
          </m:r>
          <m:r>
            <w:rPr>
              <w:rFonts w:ascii="Cambria Math" w:hAnsi="Cambria Math"/>
            </w:rPr>
            <m:t>，</m:t>
          </m:r>
          <m:r>
            <w:rPr>
              <w:rFonts w:ascii="Cambria Math" w:hAnsi="Cambria Math"/>
            </w:rPr>
            <m:t>0.3</m:t>
          </m:r>
          <m:r>
            <w:rPr>
              <w:rFonts w:ascii="Cambria Math" w:hAnsi="Cambria Math"/>
            </w:rPr>
            <m:t>，</m:t>
          </m:r>
          <m:r>
            <w:rPr>
              <w:rFonts w:ascii="Cambria Math" w:hAnsi="Cambria Math"/>
            </w:rPr>
            <m:t>1</m:t>
          </m:r>
          <m:r>
            <w:rPr>
              <w:rFonts w:ascii="Cambria Math" w:hAnsi="Cambria Math"/>
            </w:rPr>
            <m:t>，</m:t>
          </m:r>
          <m:r>
            <w:rPr>
              <w:rFonts w:ascii="Cambria Math" w:hAnsi="Cambria Math"/>
            </w:rPr>
            <m:t>3</m:t>
          </m:r>
          <m:r>
            <w:rPr>
              <w:rFonts w:ascii="Cambria Math" w:hAnsi="Cambria Math"/>
            </w:rPr>
            <m:t>，</m:t>
          </m:r>
          <m:r>
            <w:rPr>
              <w:rFonts w:ascii="Cambria Math" w:hAnsi="Cambria Math"/>
            </w:rPr>
            <m:t>10</m:t>
          </m:r>
        </m:oMath>
      </m:oMathPara>
    </w:p>
    <w:p w14:paraId="14D46BE0" w14:textId="77777777" w:rsidR="00A63B18" w:rsidRDefault="00A63B18">
      <w:pPr>
        <w:widowControl/>
        <w:jc w:val="left"/>
        <w:rPr>
          <w:b/>
          <w:bCs/>
          <w:sz w:val="32"/>
          <w:szCs w:val="32"/>
        </w:rPr>
      </w:pPr>
      <w:bookmarkStart w:id="52" w:name="header-n102"/>
      <w:bookmarkEnd w:id="52"/>
      <w:r>
        <w:br w:type="page"/>
      </w:r>
    </w:p>
    <w:p w14:paraId="11436434" w14:textId="5135B7AE" w:rsidR="006C77B1" w:rsidRDefault="006C77B1">
      <w:pPr>
        <w:pStyle w:val="3"/>
      </w:pPr>
      <w:bookmarkStart w:id="53" w:name="_Toc38636802"/>
      <w:r>
        <w:lastRenderedPageBreak/>
        <w:t xml:space="preserve">4.5 </w:t>
      </w:r>
      <w:r>
        <w:t>特征和多项式回归</w:t>
      </w:r>
      <w:bookmarkEnd w:id="53"/>
    </w:p>
    <w:p w14:paraId="6167EC38" w14:textId="77777777" w:rsidR="006C77B1" w:rsidRDefault="006C77B1" w:rsidP="00A63B18">
      <w:pPr>
        <w:pStyle w:val="af0"/>
      </w:pPr>
      <w:r>
        <w:t>参考视频</w:t>
      </w:r>
      <w:r>
        <w:t>: 4 - 5 - Features and Polynomial Regression (8 min).</w:t>
      </w:r>
      <w:proofErr w:type="spellStart"/>
      <w:r>
        <w:t>mkv</w:t>
      </w:r>
      <w:proofErr w:type="spellEnd"/>
    </w:p>
    <w:p w14:paraId="6ADDFC34" w14:textId="77777777" w:rsidR="006C77B1" w:rsidRDefault="006C77B1" w:rsidP="00A63B18">
      <w:pPr>
        <w:pStyle w:val="af"/>
      </w:pPr>
      <w:r>
        <w:t>如房价预测问题，</w:t>
      </w:r>
    </w:p>
    <w:p w14:paraId="61214B41" w14:textId="1902ED8A" w:rsidR="006C77B1" w:rsidRDefault="006C77B1" w:rsidP="00A63B18">
      <w:pPr>
        <w:pStyle w:val="af"/>
      </w:pPr>
      <w:r>
        <w:rPr>
          <w:noProof/>
        </w:rPr>
        <w:drawing>
          <wp:inline distT="0" distB="0" distL="0" distR="0" wp14:anchorId="6885DD7A" wp14:editId="02F9A40C">
            <wp:extent cx="1974850" cy="1670050"/>
            <wp:effectExtent l="0" t="0" r="6350" b="6350"/>
            <wp:docPr id="45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ffaa10ae1138f1873bc65e1e3657bd4.png"/>
                    <pic:cNvPicPr>
                      <a:picLocks noChangeAspect="1" noChangeArrowheads="1"/>
                    </pic:cNvPicPr>
                  </pic:nvPicPr>
                  <pic:blipFill>
                    <a:blip r:embed="rId62"/>
                    <a:stretch>
                      <a:fillRect/>
                    </a:stretch>
                  </pic:blipFill>
                  <pic:spPr bwMode="auto">
                    <a:xfrm>
                      <a:off x="0" y="0"/>
                      <a:ext cx="1974850" cy="1670050"/>
                    </a:xfrm>
                    <a:prstGeom prst="rect">
                      <a:avLst/>
                    </a:prstGeom>
                    <a:noFill/>
                    <a:ln w="9525">
                      <a:noFill/>
                      <a:headEnd/>
                      <a:tailEnd/>
                    </a:ln>
                  </pic:spPr>
                </pic:pic>
              </a:graphicData>
            </a:graphic>
          </wp:inline>
        </w:drawing>
      </w:r>
    </w:p>
    <w:p w14:paraId="205F74D7" w14:textId="37D4E4D5" w:rsidR="00486CDF" w:rsidRDefault="00486CDF" w:rsidP="00A63B18">
      <w:pPr>
        <w:pStyle w:val="af"/>
      </w:pPr>
      <w:r>
        <w:rPr>
          <w:rFonts w:hint="eastAsia"/>
        </w:rPr>
        <w:t>线性回归：</w:t>
      </w:r>
    </w:p>
    <w:p w14:paraId="7D42A1F5" w14:textId="51B3297A" w:rsidR="00486CDF" w:rsidRDefault="00486CDF" w:rsidP="00A63B18">
      <w:pPr>
        <w:pStyle w:val="af"/>
      </w:pPr>
      <w:r>
        <w:rPr>
          <w:rFonts w:hint="eastAsia"/>
        </w:rPr>
        <w:t>1</w:t>
      </w:r>
      <w:r>
        <w:rPr>
          <w:rFonts w:hint="eastAsia"/>
        </w:rPr>
        <w:t>）分别选择宽度和深度作为</w:t>
      </w:r>
      <w:r>
        <w:rPr>
          <w:rFonts w:hint="eastAsia"/>
        </w:rPr>
        <w:t>features</w:t>
      </w:r>
      <w:r>
        <w:rPr>
          <w:rFonts w:hint="eastAsia"/>
        </w:rPr>
        <w:t>：</w:t>
      </w:r>
    </w:p>
    <w:p w14:paraId="19C42BDE" w14:textId="0D4CD18C" w:rsidR="006C77B1" w:rsidRDefault="00000000" w:rsidP="00A63B18">
      <w:pPr>
        <w:pStyle w:val="af"/>
      </w:pP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×frontage+</m:t>
        </m:r>
        <m:sSub>
          <m:sSubPr>
            <m:ctrlPr>
              <w:rPr>
                <w:rFonts w:ascii="Cambria Math" w:hAnsi="Cambria Math"/>
              </w:rPr>
            </m:ctrlPr>
          </m:sSubPr>
          <m:e>
            <m:r>
              <w:rPr>
                <w:rFonts w:ascii="Cambria Math" w:hAnsi="Cambria Math"/>
              </w:rPr>
              <m:t>θ</m:t>
            </m:r>
          </m:e>
          <m:sub>
            <m:r>
              <w:rPr>
                <w:rFonts w:ascii="Cambria Math" w:hAnsi="Cambria Math"/>
              </w:rPr>
              <m:t>2</m:t>
            </m:r>
          </m:sub>
        </m:sSub>
        <m:r>
          <w:rPr>
            <w:rFonts w:ascii="Cambria Math" w:hAnsi="Cambria Math"/>
          </w:rPr>
          <m:t>×depth</m:t>
        </m:r>
      </m:oMath>
      <w:r w:rsidR="006C77B1">
        <w:t xml:space="preserve"> </w:t>
      </w:r>
    </w:p>
    <w:p w14:paraId="75CBAEFF" w14:textId="570DC129" w:rsidR="00486CDF" w:rsidRDefault="00000000" w:rsidP="00A63B18">
      <w:pPr>
        <w:pStyle w:val="af"/>
      </w:pP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=frontage</m:t>
        </m:r>
      </m:oMath>
      <w:r w:rsidR="006C77B1">
        <w:t>（临街宽度），</w:t>
      </w:r>
      <m:oMath>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=depth</m:t>
        </m:r>
      </m:oMath>
      <w:r w:rsidR="006C77B1">
        <w:t>（纵向深度），</w:t>
      </w:r>
    </w:p>
    <w:p w14:paraId="45B81D62" w14:textId="6A22FCE8" w:rsidR="00486CDF" w:rsidRPr="00486CDF" w:rsidRDefault="00486CDF" w:rsidP="00A63B18">
      <w:pPr>
        <w:pStyle w:val="af"/>
      </w:pPr>
      <w:r>
        <w:rPr>
          <w:rFonts w:hint="eastAsia"/>
        </w:rPr>
        <w:t>2</w:t>
      </w:r>
      <w:r>
        <w:rPr>
          <w:rFonts w:hint="eastAsia"/>
        </w:rPr>
        <w:t>）选择面积作为</w:t>
      </w:r>
      <w:r>
        <w:rPr>
          <w:rFonts w:hint="eastAsia"/>
        </w:rPr>
        <w:t>feature</w:t>
      </w:r>
      <w:r>
        <w:rPr>
          <w:rFonts w:hint="eastAsia"/>
        </w:rPr>
        <w:t>：</w:t>
      </w:r>
    </w:p>
    <w:p w14:paraId="7ED18229" w14:textId="25B1180B" w:rsidR="0090151F" w:rsidRDefault="00306092" w:rsidP="00A63B18">
      <w:pPr>
        <w:pStyle w:val="af"/>
      </w:pPr>
      <m:oMath>
        <m:r>
          <w:rPr>
            <w:rFonts w:ascii="Cambria Math" w:hAnsi="Cambria Math"/>
          </w:rPr>
          <m:t>x=frontage*depth=area</m:t>
        </m:r>
      </m:oMath>
      <w:r w:rsidR="006C77B1">
        <w:t>（面积），则：</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x</m:t>
        </m:r>
      </m:oMath>
      <w:r w:rsidR="006C77B1">
        <w:t>。</w:t>
      </w:r>
    </w:p>
    <w:p w14:paraId="15F4149F" w14:textId="73CD60D1" w:rsidR="00486CDF" w:rsidRDefault="00486CDF" w:rsidP="00A63B18">
      <w:pPr>
        <w:pStyle w:val="af"/>
      </w:pPr>
      <w:r>
        <w:rPr>
          <w:rFonts w:hint="eastAsia"/>
        </w:rPr>
        <w:t>多项式回归：</w:t>
      </w:r>
    </w:p>
    <w:p w14:paraId="668BBB35" w14:textId="0011B454" w:rsidR="0090151F" w:rsidRDefault="006C77B1" w:rsidP="00A63B18">
      <w:pPr>
        <w:pStyle w:val="af"/>
      </w:pPr>
      <w:r>
        <w:t>线性回归并不适用于所有数据，有时我们需要曲线来适应我们的数据，比如一个二次方模型：</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hint="eastAsia"/>
          </w:rPr>
          <m:t>x</m:t>
        </m:r>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p>
          <m:sSupPr>
            <m:ctrlPr>
              <w:rPr>
                <w:rFonts w:ascii="Cambria Math" w:hAnsi="Cambria Math"/>
              </w:rPr>
            </m:ctrlPr>
          </m:sSupPr>
          <m:e>
            <m:r>
              <w:rPr>
                <w:rFonts w:ascii="Cambria Math" w:hAnsi="Cambria Math"/>
              </w:rPr>
              <m:t>x</m:t>
            </m:r>
          </m:e>
          <m:sup>
            <m:r>
              <w:rPr>
                <w:rFonts w:ascii="Cambria Math" w:hAnsi="Cambria Math"/>
              </w:rPr>
              <m:t>2</m:t>
            </m:r>
          </m:sup>
        </m:sSup>
      </m:oMath>
      <w:r>
        <w:t xml:space="preserve">  </w:t>
      </w:r>
    </w:p>
    <w:p w14:paraId="15D398ED" w14:textId="03B1A2D5" w:rsidR="006C77B1" w:rsidRDefault="006C77B1" w:rsidP="00A63B18">
      <w:pPr>
        <w:pStyle w:val="af"/>
      </w:pPr>
      <w:r>
        <w:t>或者三次方模型：</w:t>
      </w:r>
      <w:r>
        <w:t xml:space="preserve"> </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hint="eastAsia"/>
          </w:rPr>
          <m:t>x</m:t>
        </m:r>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3</m:t>
            </m:r>
          </m:sub>
        </m:sSub>
        <m:sSup>
          <m:sSupPr>
            <m:ctrlPr>
              <w:rPr>
                <w:rFonts w:ascii="Cambria Math" w:hAnsi="Cambria Math"/>
              </w:rPr>
            </m:ctrlPr>
          </m:sSupPr>
          <m:e>
            <m:r>
              <w:rPr>
                <w:rFonts w:ascii="Cambria Math" w:hAnsi="Cambria Math"/>
              </w:rPr>
              <m:t>x</m:t>
            </m:r>
          </m:e>
          <m:sup>
            <m:r>
              <w:rPr>
                <w:rFonts w:ascii="Cambria Math" w:hAnsi="Cambria Math"/>
              </w:rPr>
              <m:t>3</m:t>
            </m:r>
          </m:sup>
        </m:sSup>
      </m:oMath>
      <w:r>
        <w:t xml:space="preserve"> </w:t>
      </w:r>
    </w:p>
    <w:p w14:paraId="719E7531" w14:textId="77777777" w:rsidR="006C77B1" w:rsidRDefault="006C77B1" w:rsidP="00A63B18">
      <w:pPr>
        <w:pStyle w:val="af"/>
      </w:pPr>
      <w:r>
        <w:rPr>
          <w:noProof/>
        </w:rPr>
        <w:drawing>
          <wp:inline distT="0" distB="0" distL="0" distR="0" wp14:anchorId="5F91B475" wp14:editId="7646A152">
            <wp:extent cx="3276600" cy="1682750"/>
            <wp:effectExtent l="0" t="0" r="0" b="0"/>
            <wp:docPr id="46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a47e15258012b06b34d4e05fb3af2cf.jpg"/>
                    <pic:cNvPicPr>
                      <a:picLocks noChangeAspect="1" noChangeArrowheads="1"/>
                    </pic:cNvPicPr>
                  </pic:nvPicPr>
                  <pic:blipFill>
                    <a:blip r:embed="rId63"/>
                    <a:stretch>
                      <a:fillRect/>
                    </a:stretch>
                  </pic:blipFill>
                  <pic:spPr bwMode="auto">
                    <a:xfrm>
                      <a:off x="0" y="0"/>
                      <a:ext cx="3276600" cy="1682750"/>
                    </a:xfrm>
                    <a:prstGeom prst="rect">
                      <a:avLst/>
                    </a:prstGeom>
                    <a:noFill/>
                    <a:ln w="9525">
                      <a:noFill/>
                      <a:headEnd/>
                      <a:tailEnd/>
                    </a:ln>
                  </pic:spPr>
                </pic:pic>
              </a:graphicData>
            </a:graphic>
          </wp:inline>
        </w:drawing>
      </w:r>
    </w:p>
    <w:p w14:paraId="26F7A08D" w14:textId="77777777" w:rsidR="006C77B1" w:rsidRDefault="006C77B1" w:rsidP="00A63B18">
      <w:pPr>
        <w:pStyle w:val="af"/>
      </w:pPr>
      <w:r>
        <w:t>通常我们需要先观察数据然后再决定准备尝试怎样的模型。</w:t>
      </w:r>
      <w:r>
        <w:t xml:space="preserve"> </w:t>
      </w:r>
      <w:r>
        <w:t>另外，我们可以令：</w:t>
      </w:r>
    </w:p>
    <w:p w14:paraId="04D70D47" w14:textId="11CD846A" w:rsidR="006C77B1" w:rsidRDefault="00000000" w:rsidP="00A63B18">
      <w:pPr>
        <w:pStyle w:val="af"/>
      </w:pPr>
      <m:oMath>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3</m:t>
            </m:r>
          </m:sup>
        </m:sSup>
      </m:oMath>
      <w:r w:rsidR="006C77B1">
        <w:t>，从而将模型转化为线性回归模型。</w:t>
      </w:r>
    </w:p>
    <w:p w14:paraId="145D9E5E" w14:textId="5A0B573C" w:rsidR="00486CDF" w:rsidRDefault="00486CDF" w:rsidP="00486CDF">
      <w:pPr>
        <w:pStyle w:val="af"/>
        <w:ind w:firstLineChars="0" w:firstLine="0"/>
      </w:pPr>
      <w:r>
        <w:rPr>
          <w:noProof/>
        </w:rPr>
        <w:lastRenderedPageBreak/>
        <w:drawing>
          <wp:inline distT="0" distB="0" distL="0" distR="0" wp14:anchorId="001E7304" wp14:editId="24E3B499">
            <wp:extent cx="5223030" cy="2739166"/>
            <wp:effectExtent l="0" t="0" r="0" b="444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40571" cy="2748365"/>
                    </a:xfrm>
                    <a:prstGeom prst="rect">
                      <a:avLst/>
                    </a:prstGeom>
                  </pic:spPr>
                </pic:pic>
              </a:graphicData>
            </a:graphic>
          </wp:inline>
        </w:drawing>
      </w:r>
    </w:p>
    <w:p w14:paraId="49251E48" w14:textId="77777777" w:rsidR="006C77B1" w:rsidRDefault="006C77B1" w:rsidP="00A63B18">
      <w:pPr>
        <w:pStyle w:val="af"/>
      </w:pPr>
      <w:r>
        <w:t>根据函数图形特性，我们还可以使：</w:t>
      </w:r>
    </w:p>
    <w:p w14:paraId="3007808E" w14:textId="02A4E5CD" w:rsidR="006C77B1" w:rsidRDefault="00000000" w:rsidP="00A63B18">
      <w:pPr>
        <w:pStyle w:val="af"/>
      </w:pPr>
      <m:oMathPara>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sSub>
            <m:sSubPr>
              <m:ctrlPr>
                <w:rPr>
                  <w:rFonts w:ascii="Cambria Math" w:hAnsi="Cambria Math"/>
                </w:rPr>
              </m:ctrlPr>
            </m:sSubPr>
            <m:e>
              <m:r>
                <w:rPr>
                  <w:rFonts w:ascii="Cambria Math" w:hAnsi="Cambria Math"/>
                </w:rPr>
                <m:t>θ</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(size)+</m:t>
          </m:r>
          <m:sSub>
            <m:sSubPr>
              <m:ctrlPr>
                <w:rPr>
                  <w:rFonts w:ascii="Cambria Math" w:hAnsi="Cambria Math"/>
                </w:rPr>
              </m:ctrlPr>
            </m:sSubPr>
            <m:e>
              <m:r>
                <w:rPr>
                  <w:rFonts w:ascii="Cambria Math" w:hAnsi="Cambria Math"/>
                </w:rPr>
                <m:t>θ</m:t>
              </m:r>
            </m:e>
            <m:sub>
              <m:r>
                <w:rPr>
                  <w:rFonts w:ascii="Cambria Math" w:hAnsi="Cambria Math"/>
                </w:rPr>
                <m:t>2</m:t>
              </m:r>
            </m:sub>
          </m:sSub>
          <m:sSup>
            <m:sSupPr>
              <m:ctrlPr>
                <w:rPr>
                  <w:rFonts w:ascii="Cambria Math" w:hAnsi="Cambria Math"/>
                </w:rPr>
              </m:ctrlPr>
            </m:sSupPr>
            <m:e>
              <m:r>
                <w:rPr>
                  <w:rFonts w:ascii="Cambria Math" w:hAnsi="Cambria Math"/>
                </w:rPr>
                <m:t>(size)</m:t>
              </m:r>
            </m:e>
            <m:sup>
              <m:r>
                <w:rPr>
                  <w:rFonts w:ascii="Cambria Math" w:hAnsi="Cambria Math"/>
                </w:rPr>
                <m:t>2</m:t>
              </m:r>
            </m:sup>
          </m:sSup>
        </m:oMath>
      </m:oMathPara>
    </w:p>
    <w:p w14:paraId="2ADB9D9B" w14:textId="77777777" w:rsidR="006C77B1" w:rsidRDefault="006C77B1" w:rsidP="00A63B18">
      <w:pPr>
        <w:pStyle w:val="af"/>
      </w:pPr>
      <w:r>
        <w:t>或者</w:t>
      </w:r>
      <w:r>
        <w:t>:</w:t>
      </w:r>
    </w:p>
    <w:p w14:paraId="463A0ADD" w14:textId="172BF8CE" w:rsidR="006C77B1" w:rsidRDefault="00000000" w:rsidP="00A63B18">
      <w:pPr>
        <w:pStyle w:val="af"/>
      </w:pPr>
      <m:oMathPara>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sSub>
            <m:sSubPr>
              <m:ctrlPr>
                <w:rPr>
                  <w:rFonts w:ascii="Cambria Math" w:hAnsi="Cambria Math"/>
                </w:rPr>
              </m:ctrlPr>
            </m:sSubPr>
            <m:e>
              <m:r>
                <w:rPr>
                  <w:rFonts w:ascii="Cambria Math" w:hAnsi="Cambria Math"/>
                </w:rPr>
                <m:t>θ</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(size)+</m:t>
          </m:r>
          <m:sSub>
            <m:sSubPr>
              <m:ctrlPr>
                <w:rPr>
                  <w:rFonts w:ascii="Cambria Math" w:hAnsi="Cambria Math"/>
                </w:rPr>
              </m:ctrlPr>
            </m:sSubPr>
            <m:e>
              <m:r>
                <w:rPr>
                  <w:rFonts w:ascii="Cambria Math" w:hAnsi="Cambria Math"/>
                </w:rPr>
                <m:t>θ</m:t>
              </m:r>
            </m:e>
            <m:sub>
              <m:r>
                <w:rPr>
                  <w:rFonts w:ascii="Cambria Math" w:hAnsi="Cambria Math"/>
                </w:rPr>
                <m:t>2</m:t>
              </m:r>
            </m:sub>
          </m:sSub>
          <m:rad>
            <m:radPr>
              <m:degHide m:val="1"/>
              <m:ctrlPr>
                <w:rPr>
                  <w:rFonts w:ascii="Cambria Math" w:hAnsi="Cambria Math"/>
                </w:rPr>
              </m:ctrlPr>
            </m:radPr>
            <m:deg/>
            <m:e>
              <m:r>
                <w:rPr>
                  <w:rFonts w:ascii="Cambria Math" w:hAnsi="Cambria Math"/>
                </w:rPr>
                <m:t>size</m:t>
              </m:r>
            </m:e>
          </m:rad>
        </m:oMath>
      </m:oMathPara>
    </w:p>
    <w:p w14:paraId="4E948D8D" w14:textId="422338BF" w:rsidR="00A63B18" w:rsidRDefault="006C77B1" w:rsidP="007C630C">
      <w:pPr>
        <w:pStyle w:val="af"/>
        <w:rPr>
          <w:b/>
          <w:bCs/>
          <w:sz w:val="32"/>
          <w:szCs w:val="32"/>
        </w:rPr>
      </w:pPr>
      <w:r>
        <w:t>注：如果我们采用多项式回归模型，在运行梯度下降算法前，</w:t>
      </w:r>
      <w:r w:rsidRPr="00486CDF">
        <w:rPr>
          <w:highlight w:val="yellow"/>
        </w:rPr>
        <w:t>特征缩放</w:t>
      </w:r>
      <w:r>
        <w:t>非常有必要。</w:t>
      </w:r>
      <w:bookmarkStart w:id="54" w:name="header-n133"/>
      <w:bookmarkEnd w:id="54"/>
      <w:r w:rsidR="00A63B18">
        <w:br w:type="page"/>
      </w:r>
    </w:p>
    <w:p w14:paraId="43379063" w14:textId="5F515772" w:rsidR="006C77B1" w:rsidRDefault="006C77B1">
      <w:pPr>
        <w:pStyle w:val="3"/>
      </w:pPr>
      <w:bookmarkStart w:id="55" w:name="_Toc38636803"/>
      <w:r>
        <w:lastRenderedPageBreak/>
        <w:t xml:space="preserve">4.6 </w:t>
      </w:r>
      <w:r>
        <w:t>正规方程</w:t>
      </w:r>
      <w:bookmarkEnd w:id="55"/>
    </w:p>
    <w:p w14:paraId="45AB0BDE" w14:textId="77777777" w:rsidR="006C77B1" w:rsidRDefault="006C77B1" w:rsidP="00A63B18">
      <w:pPr>
        <w:pStyle w:val="af0"/>
      </w:pPr>
      <w:r>
        <w:t>参考视频</w:t>
      </w:r>
      <w:r>
        <w:t>: 4 - 6 - Normal Equation (16 min).</w:t>
      </w:r>
      <w:proofErr w:type="spellStart"/>
      <w:r>
        <w:t>mkv</w:t>
      </w:r>
      <w:proofErr w:type="spellEnd"/>
    </w:p>
    <w:p w14:paraId="4DF31EB0" w14:textId="77777777" w:rsidR="006C77B1" w:rsidRDefault="006C77B1" w:rsidP="00A63B18">
      <w:pPr>
        <w:pStyle w:val="af"/>
      </w:pPr>
      <w:r>
        <w:t>到目前为止，我们都在使用梯度下降算法，但是对于某些线性回归问题，正规方程方法是更好的解决方案。如：</w:t>
      </w:r>
    </w:p>
    <w:p w14:paraId="02ED1404" w14:textId="77777777" w:rsidR="006C77B1" w:rsidRDefault="006C77B1" w:rsidP="00A63B18">
      <w:pPr>
        <w:pStyle w:val="af"/>
      </w:pPr>
      <w:r>
        <w:rPr>
          <w:noProof/>
        </w:rPr>
        <w:drawing>
          <wp:inline distT="0" distB="0" distL="0" distR="0" wp14:anchorId="61CE4F0C" wp14:editId="4EBC7082">
            <wp:extent cx="3905250" cy="946150"/>
            <wp:effectExtent l="0" t="0" r="0" b="6350"/>
            <wp:docPr id="46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47ec797d8a9c331e02ed90bca48a24b.png"/>
                    <pic:cNvPicPr>
                      <a:picLocks noChangeAspect="1" noChangeArrowheads="1"/>
                    </pic:cNvPicPr>
                  </pic:nvPicPr>
                  <pic:blipFill>
                    <a:blip r:embed="rId65"/>
                    <a:stretch>
                      <a:fillRect/>
                    </a:stretch>
                  </pic:blipFill>
                  <pic:spPr bwMode="auto">
                    <a:xfrm>
                      <a:off x="0" y="0"/>
                      <a:ext cx="3905250" cy="946150"/>
                    </a:xfrm>
                    <a:prstGeom prst="rect">
                      <a:avLst/>
                    </a:prstGeom>
                    <a:noFill/>
                    <a:ln w="9525">
                      <a:noFill/>
                      <a:headEnd/>
                      <a:tailEnd/>
                    </a:ln>
                  </pic:spPr>
                </pic:pic>
              </a:graphicData>
            </a:graphic>
          </wp:inline>
        </w:drawing>
      </w:r>
    </w:p>
    <w:p w14:paraId="1EBAF0DA" w14:textId="77777777" w:rsidR="009275E1" w:rsidRDefault="006C77B1" w:rsidP="00A63B18">
      <w:pPr>
        <w:pStyle w:val="af"/>
      </w:pPr>
      <w:r>
        <w:t>正规方程是通过求解下面的方程来找出使得代价函数最小的参数的：</w:t>
      </w:r>
      <m:oMath>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den>
        </m:f>
        <m:r>
          <w:rPr>
            <w:rFonts w:ascii="Cambria Math" w:hAnsi="Cambria Math"/>
          </w:rPr>
          <m:t>J</m:t>
        </m:r>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j</m:t>
                </m:r>
              </m:sub>
            </m:sSub>
          </m:e>
        </m:d>
        <m:r>
          <w:rPr>
            <w:rFonts w:ascii="Cambria Math" w:hAnsi="Cambria Math"/>
          </w:rPr>
          <m:t>=0</m:t>
        </m:r>
      </m:oMath>
      <w:r>
        <w:t xml:space="preserve"> </w:t>
      </w:r>
      <w:r>
        <w:t>。</w:t>
      </w:r>
      <w:r>
        <w:t xml:space="preserve">  </w:t>
      </w:r>
      <w:r>
        <w:t>假设我们的训练集特征矩阵为</w:t>
      </w:r>
      <w:r>
        <w:t xml:space="preserve"> </w:t>
      </w:r>
      <m:oMath>
        <m:r>
          <w:rPr>
            <w:rFonts w:ascii="Cambria Math" w:hAnsi="Cambria Math"/>
          </w:rPr>
          <m:t>X</m:t>
        </m:r>
      </m:oMath>
      <w:r>
        <w:t>（包含了</w:t>
      </w:r>
      <w:r>
        <w:t xml:space="preserve"> </w:t>
      </w:r>
      <m:oMath>
        <m:sSub>
          <m:sSubPr>
            <m:ctrlPr>
              <w:rPr>
                <w:rFonts w:ascii="Cambria Math" w:hAnsi="Cambria Math"/>
              </w:rPr>
            </m:ctrlPr>
          </m:sSubPr>
          <m:e>
            <m:r>
              <w:rPr>
                <w:rFonts w:ascii="Cambria Math" w:hAnsi="Cambria Math"/>
              </w:rPr>
              <m:t>x</m:t>
            </m:r>
          </m:e>
          <m:sub>
            <m:r>
              <w:rPr>
                <w:rFonts w:ascii="Cambria Math" w:hAnsi="Cambria Math"/>
              </w:rPr>
              <m:t>0</m:t>
            </m:r>
          </m:sub>
        </m:sSub>
        <m:r>
          <w:rPr>
            <w:rFonts w:ascii="Cambria Math" w:hAnsi="Cambria Math"/>
          </w:rPr>
          <m:t>=1</m:t>
        </m:r>
      </m:oMath>
      <w:r>
        <w:t>）并且我们的训练集结果为向量</w:t>
      </w:r>
      <w:r>
        <w:t xml:space="preserve"> </w:t>
      </w:r>
      <m:oMath>
        <m:r>
          <w:rPr>
            <w:rFonts w:ascii="Cambria Math" w:hAnsi="Cambria Math"/>
          </w:rPr>
          <m:t>y</m:t>
        </m:r>
      </m:oMath>
      <w:r>
        <w:t>，则利用正规方程解出向量</w:t>
      </w:r>
      <w:r>
        <w:t xml:space="preserve"> </w:t>
      </w:r>
      <m:oMath>
        <m:r>
          <w:rPr>
            <w:rFonts w:ascii="Cambria Math" w:hAnsi="Cambria Math"/>
            <w:highlight w:val="yellow"/>
          </w:rPr>
          <m:t>θ=</m:t>
        </m:r>
        <m:sSup>
          <m:sSupPr>
            <m:ctrlPr>
              <w:rPr>
                <w:rFonts w:ascii="Cambria Math" w:hAnsi="Cambria Math"/>
                <w:highlight w:val="yellow"/>
              </w:rPr>
            </m:ctrlPr>
          </m:sSupPr>
          <m:e>
            <m:d>
              <m:dPr>
                <m:ctrlPr>
                  <w:rPr>
                    <w:rFonts w:ascii="Cambria Math" w:hAnsi="Cambria Math"/>
                    <w:highlight w:val="yellow"/>
                  </w:rPr>
                </m:ctrlPr>
              </m:dPr>
              <m:e>
                <m:sSup>
                  <m:sSupPr>
                    <m:ctrlPr>
                      <w:rPr>
                        <w:rFonts w:ascii="Cambria Math" w:hAnsi="Cambria Math"/>
                        <w:highlight w:val="yellow"/>
                      </w:rPr>
                    </m:ctrlPr>
                  </m:sSupPr>
                  <m:e>
                    <m:r>
                      <w:rPr>
                        <w:rFonts w:ascii="Cambria Math" w:hAnsi="Cambria Math"/>
                        <w:highlight w:val="yellow"/>
                      </w:rPr>
                      <m:t>X</m:t>
                    </m:r>
                  </m:e>
                  <m:sup>
                    <m:r>
                      <w:rPr>
                        <w:rFonts w:ascii="Cambria Math" w:hAnsi="Cambria Math"/>
                        <w:highlight w:val="yellow"/>
                      </w:rPr>
                      <m:t>T</m:t>
                    </m:r>
                  </m:sup>
                </m:sSup>
                <m:r>
                  <w:rPr>
                    <w:rFonts w:ascii="Cambria Math" w:hAnsi="Cambria Math"/>
                    <w:highlight w:val="yellow"/>
                  </w:rPr>
                  <m:t>X</m:t>
                </m:r>
              </m:e>
            </m:d>
          </m:e>
          <m:sup>
            <m:r>
              <w:rPr>
                <w:rFonts w:ascii="Cambria Math" w:hAnsi="Cambria Math"/>
                <w:highlight w:val="yellow"/>
              </w:rPr>
              <m:t>-1</m:t>
            </m:r>
          </m:sup>
        </m:sSup>
        <m:sSup>
          <m:sSupPr>
            <m:ctrlPr>
              <w:rPr>
                <w:rFonts w:ascii="Cambria Math" w:hAnsi="Cambria Math"/>
                <w:highlight w:val="yellow"/>
              </w:rPr>
            </m:ctrlPr>
          </m:sSupPr>
          <m:e>
            <m:r>
              <w:rPr>
                <w:rFonts w:ascii="Cambria Math" w:hAnsi="Cambria Math"/>
                <w:highlight w:val="yellow"/>
              </w:rPr>
              <m:t>X</m:t>
            </m:r>
          </m:e>
          <m:sup>
            <m:r>
              <w:rPr>
                <w:rFonts w:ascii="Cambria Math" w:hAnsi="Cambria Math"/>
                <w:highlight w:val="yellow"/>
              </w:rPr>
              <m:t>T</m:t>
            </m:r>
          </m:sup>
        </m:sSup>
        <m:r>
          <w:rPr>
            <w:rFonts w:ascii="Cambria Math" w:hAnsi="Cambria Math"/>
            <w:highlight w:val="yellow"/>
          </w:rPr>
          <m:t>y</m:t>
        </m:r>
      </m:oMath>
      <w:r>
        <w:t xml:space="preserve"> </w:t>
      </w:r>
      <w:r>
        <w:t>。</w:t>
      </w:r>
      <w:r>
        <w:t xml:space="preserve"> </w:t>
      </w:r>
    </w:p>
    <w:p w14:paraId="355E46C0" w14:textId="77777777" w:rsidR="009275E1" w:rsidRDefault="006C77B1" w:rsidP="00A63B18">
      <w:pPr>
        <w:pStyle w:val="af"/>
      </w:pPr>
      <w:r>
        <w:t>上标</w:t>
      </w:r>
      <w:r>
        <w:rPr>
          <w:b/>
        </w:rPr>
        <w:t>T</w:t>
      </w:r>
      <w:r>
        <w:t>代表矩阵转置，上标</w:t>
      </w:r>
      <w:r>
        <w:t xml:space="preserve">-1 </w:t>
      </w:r>
      <w:r>
        <w:t>代表矩阵的逆。设矩阵</w:t>
      </w:r>
      <m:oMath>
        <m:r>
          <w:rPr>
            <w:rFonts w:ascii="Cambria Math" w:hAnsi="Cambria Math"/>
          </w:rPr>
          <m:t>A=</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oMath>
      <w:r>
        <w:t>，则：</w:t>
      </w:r>
      <m:oMath>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e>
            </m:d>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-1</m:t>
            </m:r>
          </m:sup>
        </m:sSup>
      </m:oMath>
      <w:r>
        <w:t xml:space="preserve"> </w:t>
      </w:r>
    </w:p>
    <w:p w14:paraId="29C27A4A" w14:textId="280A7CB0" w:rsidR="006C77B1" w:rsidRDefault="006C77B1" w:rsidP="00A63B18">
      <w:pPr>
        <w:pStyle w:val="af"/>
      </w:pPr>
      <w:r>
        <w:t>以下表示数据为例：</w:t>
      </w:r>
    </w:p>
    <w:p w14:paraId="24DA39A8" w14:textId="77777777" w:rsidR="006C77B1" w:rsidRDefault="006C77B1" w:rsidP="00A63B18">
      <w:pPr>
        <w:pStyle w:val="af"/>
      </w:pPr>
      <w:r>
        <w:rPr>
          <w:noProof/>
        </w:rPr>
        <w:drawing>
          <wp:inline distT="0" distB="0" distL="0" distR="0" wp14:anchorId="2DA68E29" wp14:editId="6D183620">
            <wp:extent cx="4343400" cy="1936750"/>
            <wp:effectExtent l="0" t="0" r="0" b="6350"/>
            <wp:docPr id="46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61a11d6bce6690121f26ee369b9e9d1.png"/>
                    <pic:cNvPicPr>
                      <a:picLocks noChangeAspect="1" noChangeArrowheads="1"/>
                    </pic:cNvPicPr>
                  </pic:nvPicPr>
                  <pic:blipFill>
                    <a:blip r:embed="rId66"/>
                    <a:stretch>
                      <a:fillRect/>
                    </a:stretch>
                  </pic:blipFill>
                  <pic:spPr bwMode="auto">
                    <a:xfrm>
                      <a:off x="0" y="0"/>
                      <a:ext cx="4343400" cy="1936750"/>
                    </a:xfrm>
                    <a:prstGeom prst="rect">
                      <a:avLst/>
                    </a:prstGeom>
                    <a:noFill/>
                    <a:ln w="9525">
                      <a:noFill/>
                      <a:headEnd/>
                      <a:tailEnd/>
                    </a:ln>
                  </pic:spPr>
                </pic:pic>
              </a:graphicData>
            </a:graphic>
          </wp:inline>
        </w:drawing>
      </w:r>
    </w:p>
    <w:p w14:paraId="2E34785C" w14:textId="77777777" w:rsidR="006C77B1" w:rsidRDefault="006C77B1" w:rsidP="00A63B18">
      <w:pPr>
        <w:pStyle w:val="af"/>
      </w:pPr>
      <w:r>
        <w:t>即：</w:t>
      </w:r>
    </w:p>
    <w:p w14:paraId="2DFA28AE" w14:textId="77777777" w:rsidR="006C77B1" w:rsidRDefault="006C77B1" w:rsidP="00A63B18">
      <w:pPr>
        <w:pStyle w:val="af"/>
      </w:pPr>
      <w:r>
        <w:rPr>
          <w:noProof/>
        </w:rPr>
        <w:drawing>
          <wp:inline distT="0" distB="0" distL="0" distR="0" wp14:anchorId="7F42B14C" wp14:editId="3C98BC80">
            <wp:extent cx="2447925" cy="1076325"/>
            <wp:effectExtent l="0" t="0" r="0" b="0"/>
            <wp:docPr id="48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8eedc42ed9feb21fac64e4de8d39a06.png"/>
                    <pic:cNvPicPr>
                      <a:picLocks noChangeAspect="1" noChangeArrowheads="1"/>
                    </pic:cNvPicPr>
                  </pic:nvPicPr>
                  <pic:blipFill>
                    <a:blip r:embed="rId67"/>
                    <a:stretch>
                      <a:fillRect/>
                    </a:stretch>
                  </pic:blipFill>
                  <pic:spPr bwMode="auto">
                    <a:xfrm>
                      <a:off x="0" y="0"/>
                      <a:ext cx="2447925" cy="1076325"/>
                    </a:xfrm>
                    <a:prstGeom prst="rect">
                      <a:avLst/>
                    </a:prstGeom>
                    <a:noFill/>
                    <a:ln w="9525">
                      <a:noFill/>
                      <a:headEnd/>
                      <a:tailEnd/>
                    </a:ln>
                  </pic:spPr>
                </pic:pic>
              </a:graphicData>
            </a:graphic>
          </wp:inline>
        </w:drawing>
      </w:r>
    </w:p>
    <w:p w14:paraId="5ED3F698" w14:textId="77777777" w:rsidR="006C77B1" w:rsidRDefault="006C77B1" w:rsidP="00A63B18">
      <w:pPr>
        <w:pStyle w:val="af"/>
      </w:pPr>
      <w:r>
        <w:t>运用正规方程方法求解参数：</w:t>
      </w:r>
    </w:p>
    <w:p w14:paraId="04A809B4" w14:textId="77777777" w:rsidR="006C77B1" w:rsidRDefault="006C77B1" w:rsidP="00A63B18">
      <w:pPr>
        <w:pStyle w:val="af"/>
      </w:pPr>
      <w:r>
        <w:rPr>
          <w:noProof/>
        </w:rPr>
        <w:lastRenderedPageBreak/>
        <w:drawing>
          <wp:inline distT="0" distB="0" distL="0" distR="0" wp14:anchorId="4A845922" wp14:editId="525C5700">
            <wp:extent cx="4953000" cy="1238250"/>
            <wp:effectExtent l="0" t="0" r="0" b="0"/>
            <wp:docPr id="48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62d24a1f709496a6d7c65f87464e911.jpg"/>
                    <pic:cNvPicPr>
                      <a:picLocks noChangeAspect="1" noChangeArrowheads="1"/>
                    </pic:cNvPicPr>
                  </pic:nvPicPr>
                  <pic:blipFill>
                    <a:blip r:embed="rId68"/>
                    <a:stretch>
                      <a:fillRect/>
                    </a:stretch>
                  </pic:blipFill>
                  <pic:spPr bwMode="auto">
                    <a:xfrm>
                      <a:off x="0" y="0"/>
                      <a:ext cx="4953000" cy="1238250"/>
                    </a:xfrm>
                    <a:prstGeom prst="rect">
                      <a:avLst/>
                    </a:prstGeom>
                    <a:noFill/>
                    <a:ln w="9525">
                      <a:noFill/>
                      <a:headEnd/>
                      <a:tailEnd/>
                    </a:ln>
                  </pic:spPr>
                </pic:pic>
              </a:graphicData>
            </a:graphic>
          </wp:inline>
        </w:drawing>
      </w:r>
    </w:p>
    <w:p w14:paraId="47499F20" w14:textId="77777777" w:rsidR="006C77B1" w:rsidRDefault="006C77B1" w:rsidP="00A63B18">
      <w:pPr>
        <w:pStyle w:val="af"/>
      </w:pPr>
      <w:r>
        <w:t>在</w:t>
      </w:r>
      <w:r>
        <w:t xml:space="preserve"> </w:t>
      </w:r>
      <w:r>
        <w:rPr>
          <w:b/>
        </w:rPr>
        <w:t>Octave</w:t>
      </w:r>
      <w:r>
        <w:t xml:space="preserve"> </w:t>
      </w:r>
      <w:r>
        <w:t>中，正规方程写作：</w:t>
      </w:r>
    </w:p>
    <w:p w14:paraId="6E6A6BAF" w14:textId="77777777" w:rsidR="006C77B1" w:rsidRPr="009275E1" w:rsidRDefault="006C77B1" w:rsidP="00A63B18">
      <w:pPr>
        <w:pStyle w:val="af"/>
        <w:ind w:firstLine="440"/>
        <w:rPr>
          <w:color w:val="FF0000"/>
        </w:rPr>
      </w:pPr>
      <w:proofErr w:type="spellStart"/>
      <w:r w:rsidRPr="009275E1">
        <w:rPr>
          <w:rStyle w:val="VerbatimChar"/>
          <w:color w:val="FF0000"/>
        </w:rPr>
        <w:t>pinv</w:t>
      </w:r>
      <w:proofErr w:type="spellEnd"/>
      <w:r w:rsidRPr="009275E1">
        <w:rPr>
          <w:rStyle w:val="VerbatimChar"/>
          <w:color w:val="FF0000"/>
        </w:rPr>
        <w:t>(X'*</w:t>
      </w:r>
      <w:proofErr w:type="gramStart"/>
      <w:r w:rsidRPr="009275E1">
        <w:rPr>
          <w:rStyle w:val="VerbatimChar"/>
          <w:color w:val="FF0000"/>
        </w:rPr>
        <w:t>X)*</w:t>
      </w:r>
      <w:proofErr w:type="gramEnd"/>
      <w:r w:rsidRPr="009275E1">
        <w:rPr>
          <w:rStyle w:val="VerbatimChar"/>
          <w:color w:val="FF0000"/>
        </w:rPr>
        <w:t>X'*y</w:t>
      </w:r>
    </w:p>
    <w:p w14:paraId="03B20958" w14:textId="77777777" w:rsidR="006C77B1" w:rsidRDefault="006C77B1" w:rsidP="00A63B18">
      <w:pPr>
        <w:pStyle w:val="af"/>
      </w:pPr>
      <w:r>
        <w:t>注：对于那些不可逆的矩阵（通常是因为特征之间不独立，如同时包含英尺为单位的尺寸和米为单位的尺寸两个特征，也有可能是特征数量大于训练集的数量），正规方程方法是不能用的。</w:t>
      </w:r>
    </w:p>
    <w:p w14:paraId="601D36AE" w14:textId="77777777" w:rsidR="006C77B1" w:rsidRDefault="006C77B1" w:rsidP="00A63B18">
      <w:pPr>
        <w:pStyle w:val="af"/>
      </w:pPr>
      <w:r>
        <w:t>梯度下降与正规方程的比较：</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7E0" w:firstRow="1" w:lastRow="1" w:firstColumn="1" w:lastColumn="1" w:noHBand="1" w:noVBand="1"/>
      </w:tblPr>
      <w:tblGrid>
        <w:gridCol w:w="4148"/>
        <w:gridCol w:w="4148"/>
      </w:tblGrid>
      <w:tr w:rsidR="006C77B1" w14:paraId="1EF19C5B" w14:textId="77777777" w:rsidTr="00AF27F6">
        <w:tc>
          <w:tcPr>
            <w:tcW w:w="4148" w:type="dxa"/>
            <w:vAlign w:val="bottom"/>
          </w:tcPr>
          <w:p w14:paraId="5BC79683" w14:textId="77777777" w:rsidR="006C77B1" w:rsidRDefault="006C77B1" w:rsidP="009275E1">
            <w:pPr>
              <w:jc w:val="center"/>
            </w:pPr>
            <w:r>
              <w:t>梯度下降</w:t>
            </w:r>
          </w:p>
        </w:tc>
        <w:tc>
          <w:tcPr>
            <w:tcW w:w="4148" w:type="dxa"/>
            <w:vAlign w:val="bottom"/>
          </w:tcPr>
          <w:p w14:paraId="12E60F9C" w14:textId="77777777" w:rsidR="006C77B1" w:rsidRDefault="006C77B1" w:rsidP="009275E1">
            <w:pPr>
              <w:jc w:val="center"/>
            </w:pPr>
            <w:r>
              <w:t>正规方程</w:t>
            </w:r>
          </w:p>
        </w:tc>
      </w:tr>
      <w:tr w:rsidR="006C77B1" w14:paraId="742938B9" w14:textId="77777777" w:rsidTr="00AF27F6">
        <w:tc>
          <w:tcPr>
            <w:tcW w:w="4148" w:type="dxa"/>
          </w:tcPr>
          <w:p w14:paraId="360809E1" w14:textId="77777777" w:rsidR="006C77B1" w:rsidRDefault="006C77B1" w:rsidP="00AF27F6">
            <w:r>
              <w:t>需要选择学习率</w:t>
            </w:r>
            <m:oMath>
              <m:r>
                <w:rPr>
                  <w:rFonts w:ascii="Cambria Math" w:hAnsi="Cambria Math"/>
                </w:rPr>
                <m:t>α</m:t>
              </m:r>
            </m:oMath>
          </w:p>
        </w:tc>
        <w:tc>
          <w:tcPr>
            <w:tcW w:w="4148" w:type="dxa"/>
          </w:tcPr>
          <w:p w14:paraId="6D6FC6C4" w14:textId="77777777" w:rsidR="006C77B1" w:rsidRDefault="006C77B1" w:rsidP="00AF27F6">
            <w:r>
              <w:t>不需要</w:t>
            </w:r>
          </w:p>
        </w:tc>
      </w:tr>
      <w:tr w:rsidR="006C77B1" w14:paraId="6C2FD080" w14:textId="77777777" w:rsidTr="00AF27F6">
        <w:tc>
          <w:tcPr>
            <w:tcW w:w="4148" w:type="dxa"/>
          </w:tcPr>
          <w:p w14:paraId="6C720438" w14:textId="77777777" w:rsidR="006C77B1" w:rsidRDefault="006C77B1" w:rsidP="00AF27F6">
            <w:r>
              <w:t>需要多次迭代</w:t>
            </w:r>
          </w:p>
        </w:tc>
        <w:tc>
          <w:tcPr>
            <w:tcW w:w="4148" w:type="dxa"/>
          </w:tcPr>
          <w:p w14:paraId="6D18D1A6" w14:textId="77777777" w:rsidR="006C77B1" w:rsidRDefault="006C77B1" w:rsidP="00AF27F6">
            <w:r>
              <w:t>一次运算得出</w:t>
            </w:r>
          </w:p>
        </w:tc>
      </w:tr>
      <w:tr w:rsidR="006C77B1" w14:paraId="3805A103" w14:textId="77777777" w:rsidTr="00AF27F6">
        <w:tc>
          <w:tcPr>
            <w:tcW w:w="4148" w:type="dxa"/>
          </w:tcPr>
          <w:p w14:paraId="015EC0CE" w14:textId="77777777" w:rsidR="006C77B1" w:rsidRDefault="006C77B1" w:rsidP="00AF27F6">
            <w:proofErr w:type="gramStart"/>
            <w:r>
              <w:t>当特征</w:t>
            </w:r>
            <w:proofErr w:type="gramEnd"/>
            <w:r>
              <w:t>数量</w:t>
            </w:r>
            <m:oMath>
              <m:r>
                <w:rPr>
                  <w:rFonts w:ascii="Cambria Math" w:hAnsi="Cambria Math"/>
                </w:rPr>
                <m:t>n</m:t>
              </m:r>
            </m:oMath>
            <w:r>
              <w:t>大时也能较好适用</w:t>
            </w:r>
          </w:p>
        </w:tc>
        <w:tc>
          <w:tcPr>
            <w:tcW w:w="4148" w:type="dxa"/>
          </w:tcPr>
          <w:p w14:paraId="2B174D85" w14:textId="3F3C40CE" w:rsidR="006C77B1" w:rsidRDefault="006C77B1" w:rsidP="00AF27F6">
            <w:r>
              <w:t>需要计算</w:t>
            </w:r>
            <m:oMath>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e>
                  </m:d>
                </m:e>
                <m:sup>
                  <m:r>
                    <w:rPr>
                      <w:rFonts w:ascii="Cambria Math" w:hAnsi="Cambria Math"/>
                    </w:rPr>
                    <m:t>-1</m:t>
                  </m:r>
                </m:sup>
              </m:sSup>
            </m:oMath>
            <w:r>
              <w:t xml:space="preserve"> </w:t>
            </w:r>
            <w:r>
              <w:t>如果特征数量</w:t>
            </w:r>
            <m:oMath>
              <m:r>
                <w:rPr>
                  <w:rFonts w:ascii="Cambria Math" w:hAnsi="Cambria Math"/>
                </w:rPr>
                <m:t>n</m:t>
              </m:r>
            </m:oMath>
            <w:r>
              <w:t>较大则运算代价大，因为矩阵逆的计算时间复杂度为</w:t>
            </w:r>
            <m:oMath>
              <m:r>
                <w:rPr>
                  <w:rFonts w:ascii="Cambria Math" w:hAnsi="Cambria Math"/>
                </w:rPr>
                <m:t>O</m:t>
              </m:r>
              <m:d>
                <m:dPr>
                  <m:ctrlPr>
                    <w:rPr>
                      <w:rFonts w:ascii="Cambria Math" w:hAnsi="Cambria Math"/>
                    </w:rPr>
                  </m:ctrlPr>
                </m:dPr>
                <m:e>
                  <m:sSup>
                    <m:sSupPr>
                      <m:ctrlPr>
                        <w:rPr>
                          <w:rFonts w:ascii="Cambria Math" w:hAnsi="Cambria Math"/>
                        </w:rPr>
                      </m:ctrlPr>
                    </m:sSupPr>
                    <m:e>
                      <m:r>
                        <w:rPr>
                          <w:rFonts w:ascii="Cambria Math" w:hAnsi="Cambria Math"/>
                        </w:rPr>
                        <m:t>n</m:t>
                      </m:r>
                    </m:e>
                    <m:sup>
                      <m:r>
                        <w:rPr>
                          <w:rFonts w:ascii="Cambria Math" w:hAnsi="Cambria Math"/>
                        </w:rPr>
                        <m:t>3</m:t>
                      </m:r>
                    </m:sup>
                  </m:sSup>
                </m:e>
              </m:d>
            </m:oMath>
            <w:r>
              <w:t>，通常来说当</w:t>
            </w:r>
            <w:bookmarkStart w:id="56" w:name="OLE_LINK1"/>
            <w:bookmarkStart w:id="57" w:name="OLE_LINK2"/>
            <m:oMath>
              <m:r>
                <w:rPr>
                  <w:rFonts w:ascii="Cambria Math" w:hAnsi="Cambria Math"/>
                </w:rPr>
                <m:t>n</m:t>
              </m:r>
            </m:oMath>
            <w:bookmarkEnd w:id="56"/>
            <w:bookmarkEnd w:id="57"/>
            <w:r>
              <w:t>小于</w:t>
            </w:r>
            <w:r>
              <w:t xml:space="preserve">10000 </w:t>
            </w:r>
            <w:r>
              <w:t>时还是可以接受的</w:t>
            </w:r>
          </w:p>
        </w:tc>
      </w:tr>
      <w:tr w:rsidR="006C77B1" w14:paraId="1980C88D" w14:textId="77777777" w:rsidTr="00AF27F6">
        <w:tc>
          <w:tcPr>
            <w:tcW w:w="4148" w:type="dxa"/>
          </w:tcPr>
          <w:p w14:paraId="4AFED02F" w14:textId="77777777" w:rsidR="006C77B1" w:rsidRDefault="006C77B1" w:rsidP="00AF27F6">
            <w:r>
              <w:t>适用于各种类型的模型</w:t>
            </w:r>
          </w:p>
        </w:tc>
        <w:tc>
          <w:tcPr>
            <w:tcW w:w="4148" w:type="dxa"/>
          </w:tcPr>
          <w:p w14:paraId="2C85865F" w14:textId="77777777" w:rsidR="006C77B1" w:rsidRDefault="006C77B1" w:rsidP="00AF27F6">
            <w:r w:rsidRPr="00510998">
              <w:rPr>
                <w:highlight w:val="yellow"/>
              </w:rPr>
              <w:t>只适用于线性模型，不适合逻辑回归模型等其他模型</w:t>
            </w:r>
          </w:p>
        </w:tc>
      </w:tr>
    </w:tbl>
    <w:p w14:paraId="7C9A7B1F" w14:textId="77777777" w:rsidR="006C77B1" w:rsidRDefault="006C77B1" w:rsidP="00A63B18">
      <w:pPr>
        <w:pStyle w:val="af"/>
      </w:pPr>
      <w:r>
        <w:t>总结一下，只要特征变量的数目并不大，标准方程是一个很好的计算参数</w:t>
      </w:r>
      <m:oMath>
        <m:r>
          <w:rPr>
            <w:rFonts w:ascii="Cambria Math" w:hAnsi="Cambria Math"/>
          </w:rPr>
          <m:t>θ</m:t>
        </m:r>
      </m:oMath>
      <w:r>
        <w:t>的替代方法。具体地说，只要特征变量数量小于一万，我通常使用标准方程法，而不使用梯度下降法。</w:t>
      </w:r>
    </w:p>
    <w:p w14:paraId="4D72536A" w14:textId="77777777" w:rsidR="006C77B1" w:rsidRDefault="006C77B1" w:rsidP="00A63B18">
      <w:pPr>
        <w:pStyle w:val="af"/>
      </w:pPr>
      <w:r>
        <w:t>随着我们要讲的学习算法越来越复杂，例如，当我们讲到分类算法，像逻辑回归算法，我们会看到，实际上对于那些算法，并不能使用标准方程法。对于那些更复杂的学习算法，我们将不得不仍然使用梯度下降法。因此，梯度下降法是一个非常有用的算法，可以用在有大量特征变量的线性回归问题。或者我们以后在课程中，会讲到的一些其他的算法，因为标准方程法不适合或者不能用在它们上。但对于这个特定的线性回归模型，标准方程法是一个比梯度下降法更快的替代算法。所以，根据具体的问题，以及你的特征变量的数量，这两种算法都是值得学习的。</w:t>
      </w:r>
    </w:p>
    <w:p w14:paraId="35F6ECCA" w14:textId="77777777" w:rsidR="006C77B1" w:rsidRDefault="006C77B1" w:rsidP="00A63B18">
      <w:pPr>
        <w:pStyle w:val="af"/>
      </w:pPr>
      <w:r>
        <w:t>正规方程的</w:t>
      </w:r>
      <w:r>
        <w:rPr>
          <w:b/>
        </w:rPr>
        <w:t>python</w:t>
      </w:r>
      <w:r>
        <w:t>实现：</w:t>
      </w:r>
    </w:p>
    <w:p w14:paraId="4E250C06" w14:textId="0F548CDE" w:rsidR="00AF27F6" w:rsidRDefault="006C77B1" w:rsidP="009275E1">
      <w:pPr>
        <w:pStyle w:val="SourceCode"/>
        <w:rPr>
          <w:b/>
          <w:bCs/>
          <w:sz w:val="32"/>
          <w:szCs w:val="32"/>
        </w:rPr>
      </w:pPr>
      <w:r w:rsidRPr="009275E1">
        <w:rPr>
          <w:rStyle w:val="ImportTok"/>
          <w:color w:val="FF0000"/>
        </w:rPr>
        <w:t>import</w:t>
      </w:r>
      <w:r w:rsidRPr="009275E1">
        <w:rPr>
          <w:rStyle w:val="NormalTok"/>
          <w:color w:val="FF0000"/>
        </w:rPr>
        <w:t xml:space="preserve"> </w:t>
      </w:r>
      <w:proofErr w:type="spellStart"/>
      <w:r w:rsidRPr="009275E1">
        <w:rPr>
          <w:rStyle w:val="NormalTok"/>
          <w:color w:val="FF0000"/>
        </w:rPr>
        <w:t>numpy</w:t>
      </w:r>
      <w:proofErr w:type="spellEnd"/>
      <w:r w:rsidRPr="009275E1">
        <w:rPr>
          <w:rStyle w:val="NormalTok"/>
          <w:color w:val="FF0000"/>
        </w:rPr>
        <w:t xml:space="preserve"> </w:t>
      </w:r>
      <w:r w:rsidRPr="009275E1">
        <w:rPr>
          <w:rStyle w:val="ImportTok"/>
          <w:color w:val="FF0000"/>
        </w:rPr>
        <w:t>as</w:t>
      </w:r>
      <w:r w:rsidRPr="009275E1">
        <w:rPr>
          <w:rStyle w:val="NormalTok"/>
          <w:color w:val="FF0000"/>
        </w:rPr>
        <w:t xml:space="preserve"> np</w:t>
      </w:r>
      <w:r w:rsidRPr="009275E1">
        <w:rPr>
          <w:color w:val="FF0000"/>
        </w:rPr>
        <w:br/>
      </w:r>
      <w:r w:rsidRPr="009275E1">
        <w:rPr>
          <w:rStyle w:val="KeywordTok"/>
          <w:color w:val="FF0000"/>
        </w:rPr>
        <w:t>def</w:t>
      </w:r>
      <w:r w:rsidRPr="009275E1">
        <w:rPr>
          <w:rStyle w:val="NormalTok"/>
          <w:color w:val="FF0000"/>
        </w:rPr>
        <w:t xml:space="preserve"> </w:t>
      </w:r>
      <w:proofErr w:type="spellStart"/>
      <w:r w:rsidRPr="009275E1">
        <w:rPr>
          <w:rStyle w:val="NormalTok"/>
          <w:color w:val="FF0000"/>
        </w:rPr>
        <w:t>normalEqn</w:t>
      </w:r>
      <w:proofErr w:type="spellEnd"/>
      <w:r w:rsidRPr="009275E1">
        <w:rPr>
          <w:rStyle w:val="NormalTok"/>
          <w:color w:val="FF0000"/>
        </w:rPr>
        <w:t>(X, y):</w:t>
      </w:r>
      <w:r w:rsidRPr="009275E1">
        <w:rPr>
          <w:color w:val="FF0000"/>
        </w:rPr>
        <w:br/>
      </w:r>
      <w:r w:rsidRPr="009275E1">
        <w:rPr>
          <w:rStyle w:val="NormalTok"/>
          <w:color w:val="FF0000"/>
        </w:rPr>
        <w:t xml:space="preserve">   theta </w:t>
      </w:r>
      <w:r w:rsidRPr="009275E1">
        <w:rPr>
          <w:rStyle w:val="OperatorTok"/>
          <w:color w:val="FF0000"/>
        </w:rPr>
        <w:t>=</w:t>
      </w:r>
      <w:r w:rsidRPr="009275E1">
        <w:rPr>
          <w:rStyle w:val="NormalTok"/>
          <w:color w:val="FF0000"/>
        </w:rPr>
        <w:t xml:space="preserve"> </w:t>
      </w:r>
      <w:proofErr w:type="spellStart"/>
      <w:r w:rsidRPr="009275E1">
        <w:rPr>
          <w:rStyle w:val="NormalTok"/>
          <w:color w:val="FF0000"/>
        </w:rPr>
        <w:t>np.linalg.inv</w:t>
      </w:r>
      <w:proofErr w:type="spellEnd"/>
      <w:r w:rsidRPr="009275E1">
        <w:rPr>
          <w:rStyle w:val="NormalTok"/>
          <w:color w:val="FF0000"/>
        </w:rPr>
        <w:t>(X.T</w:t>
      </w:r>
      <w:r w:rsidRPr="009275E1">
        <w:rPr>
          <w:rStyle w:val="OperatorTok"/>
          <w:color w:val="FF0000"/>
        </w:rPr>
        <w:t>@</w:t>
      </w:r>
      <w:r w:rsidRPr="009275E1">
        <w:rPr>
          <w:rStyle w:val="NormalTok"/>
          <w:color w:val="FF0000"/>
        </w:rPr>
        <w:t>X)</w:t>
      </w:r>
      <w:r w:rsidRPr="009275E1">
        <w:rPr>
          <w:rStyle w:val="OperatorTok"/>
          <w:color w:val="FF0000"/>
        </w:rPr>
        <w:t>@</w:t>
      </w:r>
      <w:r w:rsidRPr="009275E1">
        <w:rPr>
          <w:rStyle w:val="NormalTok"/>
          <w:color w:val="FF0000"/>
        </w:rPr>
        <w:t>X.T</w:t>
      </w:r>
      <w:r w:rsidRPr="009275E1">
        <w:rPr>
          <w:rStyle w:val="OperatorTok"/>
          <w:color w:val="FF0000"/>
        </w:rPr>
        <w:t>@</w:t>
      </w:r>
      <w:r w:rsidRPr="009275E1">
        <w:rPr>
          <w:rStyle w:val="NormalTok"/>
          <w:color w:val="FF0000"/>
        </w:rPr>
        <w:t>y</w:t>
      </w:r>
      <w:r w:rsidRPr="009275E1">
        <w:rPr>
          <w:rStyle w:val="NormalTok"/>
        </w:rPr>
        <w:t xml:space="preserve"> </w:t>
      </w:r>
      <w:r w:rsidRPr="009275E1">
        <w:rPr>
          <w:rStyle w:val="CommentTok"/>
        </w:rPr>
        <w:t>#X.T@X</w:t>
      </w:r>
      <w:r w:rsidRPr="009275E1">
        <w:rPr>
          <w:rStyle w:val="CommentTok"/>
        </w:rPr>
        <w:t>等价于</w:t>
      </w:r>
      <w:r w:rsidRPr="009275E1">
        <w:rPr>
          <w:rStyle w:val="CommentTok"/>
        </w:rPr>
        <w:t>X.T.dot(X)</w:t>
      </w:r>
      <w:r w:rsidRPr="009275E1">
        <w:br/>
      </w:r>
      <w:r w:rsidRPr="009275E1">
        <w:rPr>
          <w:rStyle w:val="NormalTok"/>
        </w:rPr>
        <w:t xml:space="preserve">   </w:t>
      </w:r>
      <w:r w:rsidRPr="009275E1">
        <w:rPr>
          <w:rStyle w:val="ControlFlowTok"/>
          <w:color w:val="FF0000"/>
        </w:rPr>
        <w:t>return</w:t>
      </w:r>
      <w:r w:rsidRPr="009275E1">
        <w:rPr>
          <w:rStyle w:val="NormalTok"/>
          <w:color w:val="FF0000"/>
        </w:rPr>
        <w:t xml:space="preserve"> theta</w:t>
      </w:r>
      <w:bookmarkStart w:id="58" w:name="header-n187"/>
      <w:bookmarkEnd w:id="58"/>
      <w:r w:rsidR="00AF27F6">
        <w:br w:type="page"/>
      </w:r>
    </w:p>
    <w:p w14:paraId="7387ADE2" w14:textId="02FE041C" w:rsidR="006C77B1" w:rsidRDefault="006C77B1">
      <w:pPr>
        <w:pStyle w:val="3"/>
      </w:pPr>
      <w:bookmarkStart w:id="59" w:name="_Toc38636804"/>
      <w:r>
        <w:lastRenderedPageBreak/>
        <w:t xml:space="preserve">4.7 </w:t>
      </w:r>
      <w:r>
        <w:t>正规方程及不可逆性（</w:t>
      </w:r>
      <w:r w:rsidR="009275E1">
        <w:rPr>
          <w:rFonts w:hint="eastAsia"/>
        </w:rPr>
        <w:t>选修</w:t>
      </w:r>
      <w:r>
        <w:t>）</w:t>
      </w:r>
      <w:bookmarkEnd w:id="59"/>
    </w:p>
    <w:p w14:paraId="3726B9DA" w14:textId="77777777" w:rsidR="006C77B1" w:rsidRDefault="006C77B1" w:rsidP="00AF27F6">
      <w:pPr>
        <w:pStyle w:val="af0"/>
      </w:pPr>
      <w:r>
        <w:t>参考视频</w:t>
      </w:r>
      <w:r>
        <w:t xml:space="preserve">: 4 - 7 - Normal Equation </w:t>
      </w:r>
      <w:proofErr w:type="spellStart"/>
      <w:r>
        <w:t>Noninvertibility</w:t>
      </w:r>
      <w:proofErr w:type="spellEnd"/>
      <w:r>
        <w:t xml:space="preserve"> (Optional) (6 min).</w:t>
      </w:r>
      <w:proofErr w:type="spellStart"/>
      <w:r>
        <w:t>mkv</w:t>
      </w:r>
      <w:proofErr w:type="spellEnd"/>
    </w:p>
    <w:p w14:paraId="63B4B8AF" w14:textId="77777777" w:rsidR="006C77B1" w:rsidRDefault="006C77B1" w:rsidP="00AF27F6">
      <w:pPr>
        <w:pStyle w:val="af"/>
      </w:pPr>
      <w:r>
        <w:t>在这段视频中谈谈正规方程</w:t>
      </w:r>
      <w:r>
        <w:t xml:space="preserve"> ( </w:t>
      </w:r>
      <w:r>
        <w:rPr>
          <w:b/>
        </w:rPr>
        <w:t>normal equation</w:t>
      </w:r>
      <w:r>
        <w:t xml:space="preserve"> )</w:t>
      </w:r>
      <w:r>
        <w:t>，以及它们的不可逆性。</w:t>
      </w:r>
      <w:r>
        <w:t xml:space="preserve"> </w:t>
      </w:r>
      <w:r>
        <w:t>由于这是一种较为深入的概念，并且总有人问我有关这方面的问题，因此，我想在这里来讨论它，由于概念较为深入，所以对这段可选材料大家放轻松吧，也许你可能会深入地探索下去，并且会觉得理解以后会非常有用。但即使你没有理解正规方程和线性回归的关系，也没有关系。</w:t>
      </w:r>
    </w:p>
    <w:p w14:paraId="271DFF45" w14:textId="77777777" w:rsidR="006C77B1" w:rsidRDefault="006C77B1" w:rsidP="00AF27F6">
      <w:pPr>
        <w:pStyle w:val="af"/>
      </w:pPr>
      <w:r>
        <w:t>我们要讲的问题如下：</w:t>
      </w:r>
      <m:oMath>
        <m:r>
          <w:rPr>
            <w:rFonts w:ascii="Cambria Math" w:hAnsi="Cambria Math"/>
          </w:rPr>
          <m:t>θ=</m:t>
        </m:r>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e>
            </m:d>
          </m:e>
          <m:sup>
            <m:r>
              <w:rPr>
                <w:rFonts w:ascii="Cambria Math" w:hAnsi="Cambria Math"/>
              </w:rPr>
              <m:t>-1</m:t>
            </m:r>
          </m:sup>
        </m:sSup>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y</m:t>
        </m:r>
      </m:oMath>
      <w:r>
        <w:t xml:space="preserve"> </w:t>
      </w:r>
    </w:p>
    <w:p w14:paraId="44D6D0E9" w14:textId="77777777" w:rsidR="006C77B1" w:rsidRDefault="006C77B1" w:rsidP="00AF27F6">
      <w:pPr>
        <w:pStyle w:val="af"/>
      </w:pPr>
      <w:r>
        <w:t>备注：本节最后我把推导过程写下。</w:t>
      </w:r>
    </w:p>
    <w:p w14:paraId="52E688BD" w14:textId="77777777" w:rsidR="009275E1" w:rsidRDefault="006C77B1" w:rsidP="00AF27F6">
      <w:pPr>
        <w:pStyle w:val="af"/>
      </w:pPr>
      <w:r>
        <w:t>有些同学曾经问过我，当计算</w:t>
      </w:r>
      <w:r>
        <w:t xml:space="preserve"> </w:t>
      </w:r>
      <m:oMath>
        <m:r>
          <w:rPr>
            <w:rFonts w:ascii="Cambria Math" w:hAnsi="Cambria Math"/>
          </w:rPr>
          <m:t>θ</m:t>
        </m:r>
      </m:oMath>
      <w:r>
        <w:t>=</w:t>
      </w:r>
      <w:r>
        <w:rPr>
          <w:rStyle w:val="VerbatimChar"/>
        </w:rPr>
        <w:t xml:space="preserve">inv(X'X ) </w:t>
      </w:r>
      <w:proofErr w:type="spellStart"/>
      <w:r>
        <w:rPr>
          <w:rStyle w:val="VerbatimChar"/>
        </w:rPr>
        <w:t>X'y</w:t>
      </w:r>
      <w:proofErr w:type="spellEnd"/>
      <w:r>
        <w:t xml:space="preserve"> </w:t>
      </w:r>
      <w:r>
        <w:t>，那对于矩阵</w:t>
      </w:r>
      <m:oMath>
        <m:r>
          <w:rPr>
            <w:rFonts w:ascii="Cambria Math" w:hAnsi="Cambria Math"/>
          </w:rPr>
          <m:t>X'X</m:t>
        </m:r>
      </m:oMath>
      <w:r>
        <w:t>的结果是不可逆的情况咋办呢</w:t>
      </w:r>
      <w:r>
        <w:t xml:space="preserve">? </w:t>
      </w:r>
    </w:p>
    <w:p w14:paraId="7606E16D" w14:textId="77777777" w:rsidR="009275E1" w:rsidRDefault="006C77B1" w:rsidP="00AF27F6">
      <w:pPr>
        <w:pStyle w:val="af"/>
      </w:pPr>
      <w:r>
        <w:t>如果你懂一点线性代数的知识，你或许会知道，有些矩阵可逆，而有些矩阵不可逆。我们称那些</w:t>
      </w:r>
      <w:commentRangeStart w:id="60"/>
      <w:r>
        <w:t>不可逆矩阵为奇异或退化矩阵</w:t>
      </w:r>
      <w:commentRangeEnd w:id="60"/>
      <w:r w:rsidR="000D20B8">
        <w:rPr>
          <w:rStyle w:val="affb"/>
        </w:rPr>
        <w:commentReference w:id="60"/>
      </w:r>
      <w:r>
        <w:t>。</w:t>
      </w:r>
      <w:r>
        <w:t xml:space="preserve"> </w:t>
      </w:r>
    </w:p>
    <w:p w14:paraId="00194221" w14:textId="0E9E9D58" w:rsidR="006C77B1" w:rsidRDefault="006C77B1" w:rsidP="00AF27F6">
      <w:pPr>
        <w:pStyle w:val="af"/>
      </w:pPr>
      <w:r>
        <w:t>问题的重点在于</w:t>
      </w:r>
      <m:oMath>
        <m:r>
          <w:rPr>
            <w:rFonts w:ascii="Cambria Math" w:hAnsi="Cambria Math"/>
          </w:rPr>
          <m:t>X'X</m:t>
        </m:r>
      </m:oMath>
      <w:r>
        <w:t>的不可逆的问题很少发生，在</w:t>
      </w:r>
      <w:r>
        <w:rPr>
          <w:b/>
        </w:rPr>
        <w:t>Octave</w:t>
      </w:r>
      <w:r>
        <w:t>里，如果你用它来实现</w:t>
      </w:r>
      <m:oMath>
        <m:r>
          <w:rPr>
            <w:rFonts w:ascii="Cambria Math" w:hAnsi="Cambria Math"/>
          </w:rPr>
          <m:t>θ</m:t>
        </m:r>
      </m:oMath>
      <w:r>
        <w:t>的计算，你将会得到一个正常的解。在</w:t>
      </w:r>
      <w:r>
        <w:rPr>
          <w:b/>
        </w:rPr>
        <w:t>Octave</w:t>
      </w:r>
      <w:r>
        <w:t>里，有两个函数可以求解矩阵的逆，一个被称为</w:t>
      </w:r>
      <w:proofErr w:type="spellStart"/>
      <w:r>
        <w:rPr>
          <w:rStyle w:val="VerbatimChar"/>
        </w:rPr>
        <w:t>pinv</w:t>
      </w:r>
      <w:proofErr w:type="spellEnd"/>
      <w:r>
        <w:rPr>
          <w:rStyle w:val="VerbatimChar"/>
        </w:rPr>
        <w:t>()</w:t>
      </w:r>
      <w:r>
        <w:t>，另一个是</w:t>
      </w:r>
      <w:r>
        <w:rPr>
          <w:rStyle w:val="VerbatimChar"/>
        </w:rPr>
        <w:t>inv()</w:t>
      </w:r>
      <w:r>
        <w:t>，这两者之间的差异是些许计算过程上的，一个是所谓的伪逆，另一个被称为逆。使用</w:t>
      </w:r>
      <w:proofErr w:type="spellStart"/>
      <w:r>
        <w:rPr>
          <w:rStyle w:val="VerbatimChar"/>
        </w:rPr>
        <w:t>pinv</w:t>
      </w:r>
      <w:proofErr w:type="spellEnd"/>
      <w:r>
        <w:rPr>
          <w:rStyle w:val="VerbatimChar"/>
        </w:rPr>
        <w:t>()</w:t>
      </w:r>
      <w:r>
        <w:t xml:space="preserve"> </w:t>
      </w:r>
      <w:r>
        <w:t>函数可以展现数学上的过程，这将计算出</w:t>
      </w:r>
      <m:oMath>
        <m:r>
          <w:rPr>
            <w:rFonts w:ascii="Cambria Math" w:hAnsi="Cambria Math"/>
          </w:rPr>
          <m:t>θ</m:t>
        </m:r>
      </m:oMath>
      <w:r>
        <w:t>的值，即便矩阵</w:t>
      </w:r>
      <m:oMath>
        <m:r>
          <w:rPr>
            <w:rFonts w:ascii="Cambria Math" w:hAnsi="Cambria Math"/>
          </w:rPr>
          <m:t>X'X</m:t>
        </m:r>
      </m:oMath>
      <w:r>
        <w:t>是不可逆的。</w:t>
      </w:r>
    </w:p>
    <w:p w14:paraId="640AAA67" w14:textId="77777777" w:rsidR="006C77B1" w:rsidRDefault="006C77B1" w:rsidP="00AF27F6">
      <w:pPr>
        <w:pStyle w:val="af"/>
      </w:pPr>
      <w:r>
        <w:t>在</w:t>
      </w:r>
      <w:proofErr w:type="spellStart"/>
      <w:r>
        <w:rPr>
          <w:rStyle w:val="VerbatimChar"/>
        </w:rPr>
        <w:t>pinv</w:t>
      </w:r>
      <w:proofErr w:type="spellEnd"/>
      <w:r>
        <w:rPr>
          <w:rStyle w:val="VerbatimChar"/>
        </w:rPr>
        <w:t>()</w:t>
      </w:r>
      <w:r>
        <w:t xml:space="preserve"> </w:t>
      </w:r>
      <w:r>
        <w:t>和</w:t>
      </w:r>
      <w:r>
        <w:t xml:space="preserve"> </w:t>
      </w:r>
      <w:r>
        <w:rPr>
          <w:rStyle w:val="VerbatimChar"/>
        </w:rPr>
        <w:t>inv()</w:t>
      </w:r>
      <w:r>
        <w:t xml:space="preserve"> </w:t>
      </w:r>
      <w:r>
        <w:t>之间，又有哪些具体区别呢</w:t>
      </w:r>
      <w:r>
        <w:t xml:space="preserve"> ?</w:t>
      </w:r>
    </w:p>
    <w:p w14:paraId="588922B5" w14:textId="77777777" w:rsidR="009275E1" w:rsidRDefault="006C77B1" w:rsidP="00AF27F6">
      <w:pPr>
        <w:pStyle w:val="af"/>
      </w:pPr>
      <w:r>
        <w:t>其中</w:t>
      </w:r>
      <w:r>
        <w:rPr>
          <w:rStyle w:val="VerbatimChar"/>
        </w:rPr>
        <w:t>inv()</w:t>
      </w:r>
      <w:r>
        <w:t xml:space="preserve"> </w:t>
      </w:r>
      <w:r>
        <w:t>引入了先进的数值计算的概念。例如，在预测住房价格时，如果</w:t>
      </w:r>
      <m:oMath>
        <m:sSub>
          <m:sSubPr>
            <m:ctrlPr>
              <w:rPr>
                <w:rFonts w:ascii="Cambria Math" w:hAnsi="Cambria Math"/>
              </w:rPr>
            </m:ctrlPr>
          </m:sSubPr>
          <m:e>
            <m:r>
              <w:rPr>
                <w:rFonts w:ascii="Cambria Math" w:hAnsi="Cambria Math"/>
              </w:rPr>
              <m:t>x</m:t>
            </m:r>
          </m:e>
          <m:sub>
            <m:r>
              <w:rPr>
                <w:rFonts w:ascii="Cambria Math" w:hAnsi="Cambria Math"/>
              </w:rPr>
              <m:t>1</m:t>
            </m:r>
          </m:sub>
        </m:sSub>
      </m:oMath>
      <w:r>
        <w:t>是以英尺为尺寸规格计算的房子，</w:t>
      </w:r>
      <m:oMath>
        <m:sSub>
          <m:sSubPr>
            <m:ctrlPr>
              <w:rPr>
                <w:rFonts w:ascii="Cambria Math" w:hAnsi="Cambria Math"/>
              </w:rPr>
            </m:ctrlPr>
          </m:sSubPr>
          <m:e>
            <m:r>
              <w:rPr>
                <w:rFonts w:ascii="Cambria Math" w:hAnsi="Cambria Math"/>
              </w:rPr>
              <m:t>x</m:t>
            </m:r>
          </m:e>
          <m:sub>
            <m:r>
              <w:rPr>
                <w:rFonts w:ascii="Cambria Math" w:hAnsi="Cambria Math"/>
              </w:rPr>
              <m:t>2</m:t>
            </m:r>
          </m:sub>
        </m:sSub>
      </m:oMath>
      <w:r>
        <w:t>是以平方米为尺寸规格计算的房子，同时，你也知道</w:t>
      </w:r>
      <w:r>
        <w:t>1</w:t>
      </w:r>
      <w:r>
        <w:t>米等于</w:t>
      </w:r>
      <w:r>
        <w:t>3.28</w:t>
      </w:r>
      <w:r>
        <w:t>英尺</w:t>
      </w:r>
      <w:r>
        <w:t xml:space="preserve"> ( </w:t>
      </w:r>
      <w:r>
        <w:t>四舍五入到两位小数</w:t>
      </w:r>
      <w:r>
        <w:t xml:space="preserve"> )</w:t>
      </w:r>
      <w:r>
        <w:t>，这样，你的这两个特征值将始终满足约束：</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p>
          <m:sSupPr>
            <m:ctrlPr>
              <w:rPr>
                <w:rFonts w:ascii="Cambria Math" w:hAnsi="Cambria Math"/>
              </w:rPr>
            </m:ctrlPr>
          </m:sSupPr>
          <m:e>
            <m:d>
              <m:dPr>
                <m:ctrlPr>
                  <w:rPr>
                    <w:rFonts w:ascii="Cambria Math" w:hAnsi="Cambria Math"/>
                  </w:rPr>
                </m:ctrlPr>
              </m:dPr>
              <m:e>
                <m:r>
                  <w:rPr>
                    <w:rFonts w:ascii="Cambria Math" w:hAnsi="Cambria Math"/>
                  </w:rPr>
                  <m:t>3.28</m:t>
                </m:r>
              </m:e>
            </m:d>
          </m:e>
          <m:sup>
            <m:r>
              <w:rPr>
                <w:rFonts w:ascii="Cambria Math" w:hAnsi="Cambria Math"/>
              </w:rPr>
              <m:t>2</m:t>
            </m:r>
          </m:sup>
        </m:sSup>
      </m:oMath>
      <w:r>
        <w:t>。</w:t>
      </w:r>
      <w:r>
        <w:t xml:space="preserve"> </w:t>
      </w:r>
    </w:p>
    <w:p w14:paraId="08381707" w14:textId="2A4FF57A" w:rsidR="006C77B1" w:rsidRDefault="006C77B1" w:rsidP="00AF27F6">
      <w:pPr>
        <w:pStyle w:val="af"/>
      </w:pPr>
      <w:r>
        <w:t>实际上，你可以用这样的一个线性方程，来展示那两个相关联的特征值，矩阵</w:t>
      </w:r>
      <m:oMath>
        <m:r>
          <w:rPr>
            <w:rFonts w:ascii="Cambria Math" w:hAnsi="Cambria Math"/>
          </w:rPr>
          <m:t>X'X</m:t>
        </m:r>
      </m:oMath>
      <w:r>
        <w:t>将是不可逆的。</w:t>
      </w:r>
    </w:p>
    <w:p w14:paraId="6AD80DFB" w14:textId="77777777" w:rsidR="006C77B1" w:rsidRDefault="006C77B1" w:rsidP="00AF27F6">
      <w:pPr>
        <w:pStyle w:val="af"/>
      </w:pPr>
      <w:r>
        <w:t>第二个原因是，在你想用大量的特征值，尝试实践你的学习算法的时候，可能会导致矩阵</w:t>
      </w:r>
      <m:oMath>
        <m:r>
          <w:rPr>
            <w:rFonts w:ascii="Cambria Math" w:hAnsi="Cambria Math"/>
          </w:rPr>
          <m:t>X'X</m:t>
        </m:r>
      </m:oMath>
      <w:r>
        <w:t>的结果是不可逆的。</w:t>
      </w:r>
      <w:r>
        <w:t xml:space="preserve"> </w:t>
      </w:r>
      <w:r>
        <w:t>具体地说，在</w:t>
      </w:r>
      <m:oMath>
        <m:r>
          <w:rPr>
            <w:rFonts w:ascii="Cambria Math" w:hAnsi="Cambria Math"/>
          </w:rPr>
          <m:t>m</m:t>
        </m:r>
      </m:oMath>
      <w:r>
        <w:t>小于或等于</w:t>
      </w:r>
      <w:r>
        <w:t>n</w:t>
      </w:r>
      <w:r>
        <w:t>的时候，例如，有</w:t>
      </w:r>
      <m:oMath>
        <m:r>
          <w:rPr>
            <w:rFonts w:ascii="Cambria Math" w:hAnsi="Cambria Math"/>
          </w:rPr>
          <m:t>m</m:t>
        </m:r>
      </m:oMath>
      <w:r>
        <w:t>等于</w:t>
      </w:r>
      <w:r>
        <w:t>10</w:t>
      </w:r>
      <w:r>
        <w:t>个的训练样本也有</w:t>
      </w:r>
      <m:oMath>
        <m:r>
          <w:rPr>
            <w:rFonts w:ascii="Cambria Math" w:hAnsi="Cambria Math"/>
          </w:rPr>
          <m:t>n</m:t>
        </m:r>
      </m:oMath>
      <w:r>
        <w:t>等于</w:t>
      </w:r>
      <w:r>
        <w:t>100</w:t>
      </w:r>
      <w:r>
        <w:t>的特征数量。要找到适合的</w:t>
      </w:r>
      <m:oMath>
        <m:r>
          <w:rPr>
            <w:rFonts w:ascii="Cambria Math" w:hAnsi="Cambria Math"/>
          </w:rPr>
          <m:t>(n+1)</m:t>
        </m:r>
      </m:oMath>
      <w:r>
        <w:t xml:space="preserve"> </w:t>
      </w:r>
      <w:r>
        <w:t>维参数矢量</w:t>
      </w:r>
      <m:oMath>
        <m:r>
          <w:rPr>
            <w:rFonts w:ascii="Cambria Math" w:hAnsi="Cambria Math"/>
          </w:rPr>
          <m:t>θ</m:t>
        </m:r>
      </m:oMath>
      <w:r>
        <w:t>，这将会变成一个</w:t>
      </w:r>
      <w:r>
        <w:t>101</w:t>
      </w:r>
      <w:r>
        <w:t>维的矢量，尝试从</w:t>
      </w:r>
      <w:r>
        <w:t>10</w:t>
      </w:r>
      <w:r>
        <w:t>个训练样本中找到满足</w:t>
      </w:r>
      <w:r>
        <w:t>101</w:t>
      </w:r>
      <w:r>
        <w:t>个参数的值，这工作可能会让你花上</w:t>
      </w:r>
      <w:r>
        <w:lastRenderedPageBreak/>
        <w:t>一阵子时间，但这并不总是一个好主意。因为，正如我们所看到你只有</w:t>
      </w:r>
      <w:r>
        <w:t>10</w:t>
      </w:r>
      <w:r>
        <w:t>个样本，以适应这</w:t>
      </w:r>
      <w:r>
        <w:t>100</w:t>
      </w:r>
      <w:r>
        <w:t>或</w:t>
      </w:r>
      <w:r>
        <w:t>101</w:t>
      </w:r>
      <w:r>
        <w:t>个参数，数据还是有些少。</w:t>
      </w:r>
    </w:p>
    <w:p w14:paraId="7D9D36FD" w14:textId="77777777" w:rsidR="006C77B1" w:rsidRDefault="006C77B1" w:rsidP="00AF27F6">
      <w:pPr>
        <w:pStyle w:val="af"/>
      </w:pPr>
      <w:r>
        <w:t>稍后我们将看到，如何使用小数据样本以得到这</w:t>
      </w:r>
      <w:r>
        <w:t>100</w:t>
      </w:r>
      <w:r>
        <w:t>或</w:t>
      </w:r>
      <w:r>
        <w:t>101</w:t>
      </w:r>
      <w:r>
        <w:t>个参数，通常，我们会使用一种叫做正则化的线性代数方法，通过删除某些特征或者是使用某些技术，来解决当</w:t>
      </w:r>
      <m:oMath>
        <m:r>
          <w:rPr>
            <w:rFonts w:ascii="Cambria Math" w:hAnsi="Cambria Math"/>
          </w:rPr>
          <m:t>m</m:t>
        </m:r>
      </m:oMath>
      <w:r>
        <w:t>比</w:t>
      </w:r>
      <m:oMath>
        <m:r>
          <w:rPr>
            <w:rFonts w:ascii="Cambria Math" w:hAnsi="Cambria Math"/>
          </w:rPr>
          <m:t>n</m:t>
        </m:r>
      </m:oMath>
      <w:r>
        <w:t>小的时候的问题。即使你有一个相对较小的训练集，也可使用很多的特征来找到很多合适的参数。</w:t>
      </w:r>
      <w:r>
        <w:t xml:space="preserve"> </w:t>
      </w:r>
      <w:r>
        <w:t>总之当你发现的矩阵</w:t>
      </w:r>
      <m:oMath>
        <m:r>
          <w:rPr>
            <w:rFonts w:ascii="Cambria Math" w:hAnsi="Cambria Math"/>
          </w:rPr>
          <m:t>X'X</m:t>
        </m:r>
      </m:oMath>
      <w:r>
        <w:t>的结果是奇异矩阵，或者找到的其它矩阵是不可逆的，我会建议你这么做。</w:t>
      </w:r>
    </w:p>
    <w:p w14:paraId="6B40B454" w14:textId="77777777" w:rsidR="000D20B8" w:rsidRDefault="000D20B8" w:rsidP="00AF27F6">
      <w:pPr>
        <w:pStyle w:val="af"/>
      </w:pPr>
    </w:p>
    <w:p w14:paraId="13537BD4" w14:textId="77777777" w:rsidR="006C77B1" w:rsidRDefault="006C77B1" w:rsidP="00AF27F6">
      <w:pPr>
        <w:pStyle w:val="af"/>
      </w:pPr>
      <w:r>
        <w:t>首先，看特征值里是否有一些多余的特征，像这些</w:t>
      </w:r>
      <m:oMath>
        <m:sSub>
          <m:sSubPr>
            <m:ctrlPr>
              <w:rPr>
                <w:rFonts w:ascii="Cambria Math" w:hAnsi="Cambria Math"/>
              </w:rPr>
            </m:ctrlPr>
          </m:sSubPr>
          <m:e>
            <m:r>
              <w:rPr>
                <w:rFonts w:ascii="Cambria Math" w:hAnsi="Cambria Math"/>
              </w:rPr>
              <m:t>x</m:t>
            </m:r>
          </m:e>
          <m:sub>
            <m:r>
              <w:rPr>
                <w:rFonts w:ascii="Cambria Math" w:hAnsi="Cambria Math"/>
              </w:rPr>
              <m:t>1</m:t>
            </m:r>
          </m:sub>
        </m:sSub>
      </m:oMath>
      <w:r>
        <w:t>和</w:t>
      </w:r>
      <m:oMath>
        <m:sSub>
          <m:sSubPr>
            <m:ctrlPr>
              <w:rPr>
                <w:rFonts w:ascii="Cambria Math" w:hAnsi="Cambria Math"/>
              </w:rPr>
            </m:ctrlPr>
          </m:sSubPr>
          <m:e>
            <m:r>
              <w:rPr>
                <w:rFonts w:ascii="Cambria Math" w:hAnsi="Cambria Math"/>
              </w:rPr>
              <m:t>x</m:t>
            </m:r>
          </m:e>
          <m:sub>
            <m:r>
              <w:rPr>
                <w:rFonts w:ascii="Cambria Math" w:hAnsi="Cambria Math"/>
              </w:rPr>
              <m:t>2</m:t>
            </m:r>
          </m:sub>
        </m:sSub>
      </m:oMath>
      <w:r>
        <w:t>是线性相关的，互为线性函数。同时，当有一些多余的特征时，可以删除这两个重复特征里的其中一个，无须两个特征同时保留，将解决不可逆性的问题。因此，首先应该通过观察所有特征检查是否有多余的特征，如果有多余的就删除掉，直到他们不再是多余的为止，如果特征数量实在太多，我会删除些</w:t>
      </w:r>
      <w:r>
        <w:t xml:space="preserve"> </w:t>
      </w:r>
      <w:r>
        <w:t>用较少的特征来反映尽可能多内容，否则我会考虑使用正规化方法。</w:t>
      </w:r>
      <w:r>
        <w:t xml:space="preserve"> </w:t>
      </w:r>
      <w:r>
        <w:t>如果矩阵</w:t>
      </w:r>
      <m:oMath>
        <m:r>
          <w:rPr>
            <w:rFonts w:ascii="Cambria Math" w:hAnsi="Cambria Math"/>
          </w:rPr>
          <m:t>X'X</m:t>
        </m:r>
      </m:oMath>
      <w:r>
        <w:t>是不可逆的，（通常来说，不会出现这种情况），如果在</w:t>
      </w:r>
      <w:r>
        <w:rPr>
          <w:b/>
        </w:rPr>
        <w:t>Octave</w:t>
      </w:r>
      <w:r>
        <w:t>里，可以用伪逆函数</w:t>
      </w:r>
      <w:proofErr w:type="spellStart"/>
      <w:r>
        <w:rPr>
          <w:rStyle w:val="VerbatimChar"/>
        </w:rPr>
        <w:t>pinv</w:t>
      </w:r>
      <w:proofErr w:type="spellEnd"/>
      <w:r>
        <w:rPr>
          <w:rStyle w:val="VerbatimChar"/>
        </w:rPr>
        <w:t>()</w:t>
      </w:r>
      <w:r>
        <w:t xml:space="preserve"> </w:t>
      </w:r>
      <w:r>
        <w:t>来实现。这种使用不同的线性代数库的方法被称为伪逆。即使</w:t>
      </w:r>
      <m:oMath>
        <m:r>
          <w:rPr>
            <w:rFonts w:ascii="Cambria Math" w:hAnsi="Cambria Math"/>
          </w:rPr>
          <m:t>X'X</m:t>
        </m:r>
      </m:oMath>
      <w:r>
        <w:t>的结果是不可逆的，但算法执行的流程是正确的。总之，出现不可逆矩阵的情况极少发生，所以在大多数实现线性回归中，出现不可逆的问题不应该过多的关注</w:t>
      </w:r>
      <m:oMath>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oMath>
      <w:r>
        <w:t>是不可逆的。</w:t>
      </w:r>
    </w:p>
    <w:p w14:paraId="04C2277F" w14:textId="77777777" w:rsidR="006C77B1" w:rsidRDefault="006C77B1" w:rsidP="00AF27F6">
      <w:pPr>
        <w:pStyle w:val="af"/>
        <w:ind w:firstLine="422"/>
      </w:pPr>
      <w:r>
        <w:rPr>
          <w:b/>
        </w:rPr>
        <w:t>增加内容：</w:t>
      </w:r>
    </w:p>
    <w:p w14:paraId="2771DE72" w14:textId="77777777" w:rsidR="006C77B1" w:rsidRDefault="006C77B1" w:rsidP="00AF27F6">
      <w:pPr>
        <w:pStyle w:val="af"/>
      </w:pPr>
      <m:oMath>
        <m:r>
          <w:rPr>
            <w:rFonts w:ascii="Cambria Math" w:hAnsi="Cambria Math"/>
          </w:rPr>
          <m:t>θ=</m:t>
        </m:r>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e>
            </m:d>
          </m:e>
          <m:sup>
            <m:r>
              <w:rPr>
                <w:rFonts w:ascii="Cambria Math" w:hAnsi="Cambria Math"/>
              </w:rPr>
              <m:t>-1</m:t>
            </m:r>
          </m:sup>
        </m:sSup>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y</m:t>
        </m:r>
      </m:oMath>
      <w:r>
        <w:t xml:space="preserve"> </w:t>
      </w:r>
      <w:r>
        <w:t>的推导过程：</w:t>
      </w:r>
    </w:p>
    <w:p w14:paraId="566F94CD" w14:textId="77777777" w:rsidR="006C77B1" w:rsidRDefault="006C77B1" w:rsidP="00AF27F6">
      <w:pPr>
        <w:pStyle w:val="af"/>
      </w:pPr>
      <m:oMath>
        <m:r>
          <w:rPr>
            <w:rFonts w:ascii="Cambria Math" w:hAnsi="Cambria Math"/>
          </w:rPr>
          <m:t>J</m:t>
        </m:r>
        <m:d>
          <m:dPr>
            <m:ctrlPr>
              <w:rPr>
                <w:rFonts w:ascii="Cambria Math" w:hAnsi="Cambria Math"/>
              </w:rPr>
            </m:ctrlPr>
          </m:dPr>
          <m:e>
            <m:r>
              <w:rPr>
                <w:rFonts w:ascii="Cambria Math" w:hAnsi="Cambria Math"/>
              </w:rPr>
              <m:t>θ</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e>
              <m:sup>
                <m:r>
                  <w:rPr>
                    <w:rFonts w:ascii="Cambria Math" w:hAnsi="Cambria Math"/>
                  </w:rPr>
                  <m:t>2</m:t>
                </m:r>
              </m:sup>
            </m:sSup>
          </m:e>
        </m:nary>
      </m:oMath>
      <w:r>
        <w:t xml:space="preserve"> </w:t>
      </w:r>
      <w:r>
        <w:t>其中：</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sSub>
          <m:sSubPr>
            <m:ctrlPr>
              <w:rPr>
                <w:rFonts w:ascii="Cambria Math" w:hAnsi="Cambria Math"/>
              </w:rPr>
            </m:ctrlPr>
          </m:sSubPr>
          <m:e>
            <m:r>
              <w:rPr>
                <w:rFonts w:ascii="Cambria Math" w:hAnsi="Cambria Math"/>
              </w:rPr>
              <m:t>θ</m:t>
            </m:r>
          </m:e>
          <m:sub>
            <m:r>
              <w:rPr>
                <w:rFonts w:ascii="Cambria Math" w:hAnsi="Cambria Math"/>
              </w:rPr>
              <m:t>0</m:t>
            </m:r>
          </m:sub>
        </m:sSub>
        <m:sSub>
          <m:sSubPr>
            <m:ctrlPr>
              <w:rPr>
                <w:rFonts w:ascii="Cambria Math" w:hAnsi="Cambria Math"/>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n</m:t>
            </m:r>
          </m:sub>
        </m:sSub>
        <m:sSub>
          <m:sSubPr>
            <m:ctrlPr>
              <w:rPr>
                <w:rFonts w:ascii="Cambria Math" w:hAnsi="Cambria Math"/>
              </w:rPr>
            </m:ctrlPr>
          </m:sSubPr>
          <m:e>
            <m:r>
              <w:rPr>
                <w:rFonts w:ascii="Cambria Math" w:hAnsi="Cambria Math"/>
              </w:rPr>
              <m:t>x</m:t>
            </m:r>
          </m:e>
          <m:sub>
            <m:r>
              <w:rPr>
                <w:rFonts w:ascii="Cambria Math" w:hAnsi="Cambria Math"/>
              </w:rPr>
              <m:t>n</m:t>
            </m:r>
          </m:sub>
        </m:sSub>
      </m:oMath>
    </w:p>
    <w:p w14:paraId="11AC7110" w14:textId="7785CFD6" w:rsidR="006C77B1" w:rsidRDefault="006C77B1" w:rsidP="00AF27F6">
      <w:pPr>
        <w:pStyle w:val="af"/>
      </w:pPr>
      <w:r>
        <w:t>将向量表达形式转为矩阵表达形式，则有</w:t>
      </w:r>
      <m:oMath>
        <m:r>
          <w:rPr>
            <w:rFonts w:ascii="Cambria Math" w:hAnsi="Cambria Math"/>
          </w:rPr>
          <m:t>J(θ)=</m:t>
        </m:r>
        <m:f>
          <m:fPr>
            <m:ctrlPr>
              <w:rPr>
                <w:rFonts w:ascii="Cambria Math" w:hAnsi="Cambria Math"/>
              </w:rPr>
            </m:ctrlPr>
          </m:fPr>
          <m:num>
            <m:r>
              <w:rPr>
                <w:rFonts w:ascii="Cambria Math" w:hAnsi="Cambria Math"/>
              </w:rPr>
              <m:t>1</m:t>
            </m:r>
          </m:num>
          <m:den>
            <m:r>
              <w:rPr>
                <w:rFonts w:ascii="Cambria Math" w:hAnsi="Cambria Math"/>
              </w:rPr>
              <m:t>2</m:t>
            </m:r>
          </m:den>
        </m:f>
        <m:sSup>
          <m:sSupPr>
            <m:ctrlPr>
              <w:rPr>
                <w:rFonts w:ascii="Cambria Math" w:hAnsi="Cambria Math"/>
              </w:rPr>
            </m:ctrlPr>
          </m:sSupPr>
          <m:e>
            <m:d>
              <m:dPr>
                <m:ctrlPr>
                  <w:rPr>
                    <w:rFonts w:ascii="Cambria Math" w:hAnsi="Cambria Math"/>
                  </w:rPr>
                </m:ctrlPr>
              </m:dPr>
              <m:e>
                <m:r>
                  <w:rPr>
                    <w:rFonts w:ascii="Cambria Math" w:hAnsi="Cambria Math"/>
                  </w:rPr>
                  <m:t>Xθ-y</m:t>
                </m:r>
              </m:e>
            </m:d>
          </m:e>
          <m:sup>
            <m:r>
              <w:rPr>
                <w:rFonts w:ascii="Cambria Math" w:hAnsi="Cambria Math"/>
              </w:rPr>
              <m:t>2</m:t>
            </m:r>
          </m:sup>
        </m:sSup>
      </m:oMath>
      <w:r>
        <w:t xml:space="preserve"> </w:t>
      </w:r>
      <w:r>
        <w:t>，其中</w:t>
      </w:r>
      <m:oMath>
        <m:r>
          <w:rPr>
            <w:rFonts w:ascii="Cambria Math" w:hAnsi="Cambria Math"/>
          </w:rPr>
          <m:t>X</m:t>
        </m:r>
      </m:oMath>
      <w:r>
        <w:t>为</w:t>
      </w:r>
      <m:oMath>
        <m:r>
          <w:rPr>
            <w:rFonts w:ascii="Cambria Math" w:hAnsi="Cambria Math"/>
          </w:rPr>
          <m:t>m</m:t>
        </m:r>
      </m:oMath>
      <w:r>
        <w:t>行</w:t>
      </w:r>
      <m:oMath>
        <m:r>
          <w:rPr>
            <w:rFonts w:ascii="Cambria Math" w:hAnsi="Cambria Math"/>
          </w:rPr>
          <m:t>n+1</m:t>
        </m:r>
      </m:oMath>
      <w:r>
        <w:t>列的矩阵（</w:t>
      </w:r>
      <m:oMath>
        <m:r>
          <w:rPr>
            <w:rFonts w:ascii="Cambria Math" w:hAnsi="Cambria Math"/>
          </w:rPr>
          <m:t>m</m:t>
        </m:r>
      </m:oMath>
      <w:r>
        <w:t>为样本个数，</w:t>
      </w:r>
      <m:oMath>
        <m:r>
          <w:rPr>
            <w:rFonts w:ascii="Cambria Math" w:hAnsi="Cambria Math"/>
          </w:rPr>
          <m:t>n+1</m:t>
        </m:r>
      </m:oMath>
      <w:r>
        <w:t>为特征个数），</w:t>
      </w:r>
      <m:oMath>
        <m:r>
          <w:rPr>
            <w:rFonts w:ascii="Cambria Math" w:hAnsi="Cambria Math"/>
          </w:rPr>
          <m:t>θ</m:t>
        </m:r>
      </m:oMath>
      <w:r>
        <w:t>为</w:t>
      </w:r>
      <m:oMath>
        <m:r>
          <w:rPr>
            <w:rFonts w:ascii="Cambria Math" w:hAnsi="Cambria Math"/>
          </w:rPr>
          <m:t>n</m:t>
        </m:r>
      </m:oMath>
      <w:r>
        <w:t>行</w:t>
      </w:r>
      <w:r>
        <w:t>1</w:t>
      </w:r>
      <w:r>
        <w:t>列的矩阵，</w:t>
      </w:r>
      <m:oMath>
        <m:r>
          <w:rPr>
            <w:rFonts w:ascii="Cambria Math" w:hAnsi="Cambria Math"/>
          </w:rPr>
          <m:t>y</m:t>
        </m:r>
      </m:oMath>
      <w:r>
        <w:t>为</w:t>
      </w:r>
      <m:oMath>
        <m:r>
          <w:rPr>
            <w:rFonts w:ascii="Cambria Math" w:hAnsi="Cambria Math"/>
          </w:rPr>
          <m:t>m</m:t>
        </m:r>
      </m:oMath>
      <w:r>
        <w:t>行</w:t>
      </w:r>
      <w:r>
        <w:t>1</w:t>
      </w:r>
      <w:r>
        <w:t>列的矩阵，对</w:t>
      </w:r>
      <m:oMath>
        <m:r>
          <w:rPr>
            <w:rFonts w:ascii="Cambria Math" w:hAnsi="Cambria Math"/>
          </w:rPr>
          <m:t>J(θ)</m:t>
        </m:r>
      </m:oMath>
      <w:r>
        <w:t>进行如下变换</w:t>
      </w:r>
      <w:r w:rsidR="00AF27F6">
        <w:rPr>
          <w:rFonts w:hint="eastAsia"/>
        </w:rPr>
        <w:t>:</w:t>
      </w:r>
    </w:p>
    <w:p w14:paraId="1F7A3E91" w14:textId="77777777" w:rsidR="006C77B1" w:rsidRPr="00AF27F6" w:rsidRDefault="006C77B1" w:rsidP="00AF27F6">
      <w:pPr>
        <w:pStyle w:val="af"/>
      </w:pPr>
      <m:oMathPara>
        <m:oMathParaPr>
          <m:jc m:val="center"/>
        </m:oMathParaPr>
        <m:oMath>
          <m:r>
            <w:rPr>
              <w:rFonts w:ascii="Cambria Math" w:hAnsi="Cambria Math"/>
            </w:rPr>
            <m:t>J(θ)=</m:t>
          </m:r>
          <m:f>
            <m:fPr>
              <m:ctrlPr>
                <w:rPr>
                  <w:rFonts w:ascii="Cambria Math" w:hAnsi="Cambria Math"/>
                </w:rPr>
              </m:ctrlPr>
            </m:fPr>
            <m:num>
              <m:r>
                <w:rPr>
                  <w:rFonts w:ascii="Cambria Math" w:hAnsi="Cambria Math"/>
                </w:rPr>
                <m:t>1</m:t>
              </m:r>
            </m:num>
            <m:den>
              <m:r>
                <w:rPr>
                  <w:rFonts w:ascii="Cambria Math" w:hAnsi="Cambria Math"/>
                </w:rPr>
                <m:t>2</m:t>
              </m:r>
            </m:den>
          </m:f>
          <m:sSup>
            <m:sSupPr>
              <m:ctrlPr>
                <w:rPr>
                  <w:rFonts w:ascii="Cambria Math" w:hAnsi="Cambria Math"/>
                </w:rPr>
              </m:ctrlPr>
            </m:sSupPr>
            <m:e>
              <m:d>
                <m:dPr>
                  <m:ctrlPr>
                    <w:rPr>
                      <w:rFonts w:ascii="Cambria Math" w:hAnsi="Cambria Math"/>
                    </w:rPr>
                  </m:ctrlPr>
                </m:dPr>
                <m:e>
                  <m:r>
                    <w:rPr>
                      <w:rFonts w:ascii="Cambria Math" w:hAnsi="Cambria Math"/>
                    </w:rPr>
                    <m:t>Xθ-y</m:t>
                  </m:r>
                </m:e>
              </m:d>
            </m:e>
            <m:sup>
              <m:r>
                <w:rPr>
                  <w:rFonts w:ascii="Cambria Math" w:hAnsi="Cambria Math"/>
                </w:rPr>
                <m:t>T</m:t>
              </m:r>
            </m:sup>
          </m:sSup>
          <m:d>
            <m:dPr>
              <m:ctrlPr>
                <w:rPr>
                  <w:rFonts w:ascii="Cambria Math" w:hAnsi="Cambria Math"/>
                </w:rPr>
              </m:ctrlPr>
            </m:dPr>
            <m:e>
              <m:r>
                <w:rPr>
                  <w:rFonts w:ascii="Cambria Math" w:hAnsi="Cambria Math"/>
                </w:rPr>
                <m:t>Xθ-y</m:t>
              </m:r>
            </m:e>
          </m:d>
        </m:oMath>
      </m:oMathPara>
    </w:p>
    <w:p w14:paraId="2FBF0CA8" w14:textId="0C287DDF" w:rsidR="006C77B1" w:rsidRPr="00AF27F6" w:rsidRDefault="006C77B1" w:rsidP="00AF27F6">
      <w:pPr>
        <w:pStyle w:val="af"/>
        <w:jc w:val="center"/>
      </w:pPr>
      <m:oMathPara>
        <m:oMathParaPr>
          <m:jc m:val="center"/>
        </m:oMathParaP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d>
            <m:dPr>
              <m:ctrlPr>
                <w:rPr>
                  <w:rFonts w:ascii="Cambria Math" w:hAnsi="Cambria Math"/>
                </w:rPr>
              </m:ctrlPr>
            </m:dPr>
            <m:e>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T</m:t>
                  </m:r>
                </m:sup>
              </m:sSup>
            </m:e>
          </m:d>
          <m:d>
            <m:dPr>
              <m:ctrlPr>
                <w:rPr>
                  <w:rFonts w:ascii="Cambria Math" w:hAnsi="Cambria Math"/>
                </w:rPr>
              </m:ctrlPr>
            </m:dPr>
            <m:e>
              <m:r>
                <w:rPr>
                  <w:rFonts w:ascii="Cambria Math" w:hAnsi="Cambria Math"/>
                </w:rPr>
                <m:t>Xθ-y</m:t>
              </m:r>
            </m:e>
          </m:d>
        </m:oMath>
      </m:oMathPara>
    </w:p>
    <w:p w14:paraId="4F55438D" w14:textId="08718BE9" w:rsidR="006C77B1" w:rsidRPr="00AF27F6" w:rsidRDefault="006C77B1" w:rsidP="00AF27F6">
      <w:pPr>
        <w:pStyle w:val="af"/>
        <w:jc w:val="center"/>
      </w:pPr>
      <m:oMathPara>
        <m:oMathParaPr>
          <m:jc m:val="center"/>
        </m:oMathParaP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d>
            <m:dPr>
              <m:ctrlPr>
                <w:rPr>
                  <w:rFonts w:ascii="Cambria Math" w:hAnsi="Cambria Math"/>
                </w:rPr>
              </m:ctrlPr>
            </m:dPr>
            <m:e>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Xθ-</m:t>
              </m:r>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y-</m:t>
              </m:r>
              <m:sSup>
                <m:sSupPr>
                  <m:ctrlPr>
                    <w:rPr>
                      <w:rFonts w:ascii="Cambria Math" w:hAnsi="Cambria Math"/>
                    </w:rPr>
                  </m:ctrlPr>
                </m:sSupPr>
                <m:e>
                  <m:r>
                    <w:rPr>
                      <w:rFonts w:ascii="Cambria Math" w:hAnsi="Cambria Math"/>
                    </w:rPr>
                    <m:t>y</m:t>
                  </m:r>
                </m:e>
                <m:sup>
                  <m:r>
                    <w:rPr>
                      <w:rFonts w:ascii="Cambria Math" w:hAnsi="Cambria Math"/>
                    </w:rPr>
                    <m:t>T</m:t>
                  </m:r>
                </m:sup>
              </m:sSup>
              <m:r>
                <w:rPr>
                  <w:rFonts w:ascii="Cambria Math" w:hAnsi="Cambria Math"/>
                </w:rPr>
                <m:t>Xθ-</m:t>
              </m:r>
              <m:sSup>
                <m:sSupPr>
                  <m:ctrlPr>
                    <w:rPr>
                      <w:rFonts w:ascii="Cambria Math" w:hAnsi="Cambria Math"/>
                    </w:rPr>
                  </m:ctrlPr>
                </m:sSupPr>
                <m:e>
                  <m:r>
                    <w:rPr>
                      <w:rFonts w:ascii="Cambria Math" w:hAnsi="Cambria Math"/>
                    </w:rPr>
                    <m:t>y</m:t>
                  </m:r>
                </m:e>
                <m:sup>
                  <m:r>
                    <w:rPr>
                      <w:rFonts w:ascii="Cambria Math" w:hAnsi="Cambria Math"/>
                    </w:rPr>
                    <m:t>T</m:t>
                  </m:r>
                </m:sup>
              </m:sSup>
              <m:r>
                <w:rPr>
                  <w:rFonts w:ascii="Cambria Math" w:hAnsi="Cambria Math"/>
                </w:rPr>
                <m:t>y</m:t>
              </m:r>
            </m:e>
          </m:d>
        </m:oMath>
      </m:oMathPara>
    </w:p>
    <w:p w14:paraId="150D4CBF" w14:textId="77777777" w:rsidR="006C77B1" w:rsidRDefault="006C77B1" w:rsidP="00AF27F6">
      <w:pPr>
        <w:pStyle w:val="af"/>
      </w:pPr>
      <w:r>
        <w:t>接下来对</w:t>
      </w:r>
      <m:oMath>
        <m:r>
          <w:rPr>
            <w:rFonts w:ascii="Cambria Math" w:hAnsi="Cambria Math"/>
          </w:rPr>
          <m:t>J(θ)</m:t>
        </m:r>
      </m:oMath>
      <w:r>
        <w:t>偏导，需要用到以下几个矩阵的求导法则</w:t>
      </w:r>
      <w:r>
        <w:t>:</w:t>
      </w:r>
    </w:p>
    <w:p w14:paraId="3A45EAAB" w14:textId="505091E4" w:rsidR="006C77B1" w:rsidRDefault="00000000" w:rsidP="00AF27F6">
      <w:pPr>
        <w:pStyle w:val="af"/>
      </w:pPr>
      <m:oMath>
        <m:f>
          <m:fPr>
            <m:ctrlPr>
              <w:rPr>
                <w:rFonts w:ascii="Cambria Math" w:hAnsi="Cambria Math"/>
              </w:rPr>
            </m:ctrlPr>
          </m:fPr>
          <m:num>
            <m:r>
              <w:rPr>
                <w:rFonts w:ascii="Cambria Math" w:hAnsi="Cambria Math"/>
              </w:rPr>
              <m:t>dAB</m:t>
            </m:r>
          </m:num>
          <m:den>
            <m:r>
              <w:rPr>
                <w:rFonts w:ascii="Cambria Math" w:hAnsi="Cambria Math"/>
              </w:rPr>
              <m:t>dB</m:t>
            </m:r>
          </m:den>
        </m:f>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T</m:t>
            </m:r>
          </m:sup>
        </m:sSup>
      </m:oMath>
      <w:r w:rsidR="006C77B1">
        <w:t xml:space="preserve"> </w:t>
      </w:r>
      <w:r w:rsidR="000D20B8">
        <w:tab/>
      </w:r>
      <m:oMath>
        <m:f>
          <m:fPr>
            <m:ctrlPr>
              <w:rPr>
                <w:rFonts w:ascii="Cambria Math" w:hAnsi="Cambria Math"/>
              </w:rPr>
            </m:ctrlPr>
          </m:fPr>
          <m:num>
            <m:r>
              <w:rPr>
                <w:rFonts w:ascii="Cambria Math" w:hAnsi="Cambria Math"/>
              </w:rPr>
              <m:t>dAB</m:t>
            </m:r>
          </m:num>
          <m:den>
            <m:r>
              <w:rPr>
                <w:rFonts w:ascii="Cambria Math" w:hAnsi="Cambria Math"/>
              </w:rPr>
              <m:t>d</m:t>
            </m:r>
            <m:sSup>
              <m:sSupPr>
                <m:ctrlPr>
                  <w:rPr>
                    <w:rFonts w:ascii="Cambria Math" w:hAnsi="Cambria Math"/>
                  </w:rPr>
                </m:ctrlPr>
              </m:sSupPr>
              <m:e>
                <m:r>
                  <w:rPr>
                    <w:rFonts w:ascii="Cambria Math" w:hAnsi="Cambria Math"/>
                  </w:rPr>
                  <m:t>A</m:t>
                </m:r>
              </m:e>
              <m:sup>
                <m:r>
                  <w:rPr>
                    <w:rFonts w:ascii="Cambria Math" w:hAnsi="Cambria Math"/>
                  </w:rPr>
                  <m:t>T</m:t>
                </m:r>
              </m:sup>
            </m:sSup>
          </m:den>
        </m:f>
        <m:r>
          <w:rPr>
            <w:rFonts w:ascii="Cambria Math" w:hAnsi="Cambria Math"/>
          </w:rPr>
          <m:t>=B</m:t>
        </m:r>
      </m:oMath>
    </w:p>
    <w:p w14:paraId="20921785" w14:textId="25498B88" w:rsidR="006C77B1" w:rsidRDefault="00000000" w:rsidP="00AF27F6">
      <w:pPr>
        <w:pStyle w:val="af"/>
      </w:pPr>
      <m:oMath>
        <m:f>
          <m:fPr>
            <m:ctrlPr>
              <w:rPr>
                <w:rFonts w:ascii="Cambria Math" w:hAnsi="Cambria Math"/>
              </w:rPr>
            </m:ctrlPr>
          </m:fPr>
          <m:num>
            <m:r>
              <w:rPr>
                <w:rFonts w:ascii="Cambria Math" w:hAnsi="Cambria Math"/>
              </w:rPr>
              <m:t>d</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AX</m:t>
            </m:r>
          </m:num>
          <m:den>
            <m:r>
              <w:rPr>
                <w:rFonts w:ascii="Cambria Math" w:hAnsi="Cambria Math"/>
              </w:rPr>
              <m:t>dX</m:t>
            </m:r>
          </m:den>
        </m:f>
        <m:r>
          <w:rPr>
            <w:rFonts w:ascii="Cambria Math" w:hAnsi="Cambria Math"/>
          </w:rPr>
          <m:t>=2AX</m:t>
        </m:r>
      </m:oMath>
      <w:r w:rsidR="006C77B1">
        <w:t xml:space="preserve"> </w:t>
      </w:r>
      <w:r w:rsidR="006C77B1">
        <w:br/>
      </w:r>
      <w:r w:rsidR="006C77B1">
        <w:t>所以有</w:t>
      </w:r>
      <w:r w:rsidR="006C77B1">
        <w:t>:</w:t>
      </w:r>
    </w:p>
    <w:p w14:paraId="1F9D0290" w14:textId="77777777" w:rsidR="006C77B1" w:rsidRDefault="00000000" w:rsidP="00AF27F6">
      <w:pPr>
        <w:pStyle w:val="af"/>
      </w:pPr>
      <m:oMathPara>
        <m:oMath>
          <m:f>
            <m:fPr>
              <m:ctrlPr>
                <w:rPr>
                  <w:rFonts w:ascii="Cambria Math" w:hAnsi="Cambria Math"/>
                </w:rPr>
              </m:ctrlPr>
            </m:fPr>
            <m:num>
              <m:r>
                <w:rPr>
                  <w:rFonts w:ascii="Cambria Math" w:hAnsi="Cambria Math"/>
                </w:rPr>
                <m:t>∂J</m:t>
              </m:r>
              <m:d>
                <m:dPr>
                  <m:ctrlPr>
                    <w:rPr>
                      <w:rFonts w:ascii="Cambria Math" w:hAnsi="Cambria Math"/>
                    </w:rPr>
                  </m:ctrlPr>
                </m:dPr>
                <m:e>
                  <m:r>
                    <w:rPr>
                      <w:rFonts w:ascii="Cambria Math" w:hAnsi="Cambria Math"/>
                    </w:rPr>
                    <m:t>θ</m:t>
                  </m:r>
                </m:e>
              </m:d>
            </m:num>
            <m:den>
              <m:r>
                <w:rPr>
                  <w:rFonts w:ascii="Cambria Math" w:hAnsi="Cambria Math"/>
                </w:rPr>
                <m:t>∂θ</m:t>
              </m:r>
            </m:den>
          </m:f>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d>
            <m:dPr>
              <m:ctrlPr>
                <w:rPr>
                  <w:rFonts w:ascii="Cambria Math" w:hAnsi="Cambria Math"/>
                </w:rPr>
              </m:ctrlPr>
            </m:dPr>
            <m:e>
              <m:r>
                <w:rPr>
                  <w:rFonts w:ascii="Cambria Math" w:hAnsi="Cambria Math"/>
                </w:rPr>
                <m:t>2</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Xθ-</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y-(</m:t>
              </m:r>
              <m:sSup>
                <m:sSupPr>
                  <m:ctrlPr>
                    <w:rPr>
                      <w:rFonts w:ascii="Cambria Math" w:hAnsi="Cambria Math"/>
                    </w:rPr>
                  </m:ctrlPr>
                </m:sSupPr>
                <m:e>
                  <m:r>
                    <w:rPr>
                      <w:rFonts w:ascii="Cambria Math" w:hAnsi="Cambria Math"/>
                    </w:rPr>
                    <m:t>y</m:t>
                  </m:r>
                </m:e>
                <m:sup>
                  <m:r>
                    <w:rPr>
                      <w:rFonts w:ascii="Cambria Math" w:hAnsi="Cambria Math"/>
                    </w:rPr>
                    <m:t>T</m:t>
                  </m:r>
                </m:sup>
              </m:sSup>
              <m:r>
                <w:rPr>
                  <w:rFonts w:ascii="Cambria Math" w:hAnsi="Cambria Math"/>
                </w:rPr>
                <m:t>X</m:t>
              </m:r>
              <m:sSup>
                <m:sSupPr>
                  <m:ctrlPr>
                    <w:rPr>
                      <w:rFonts w:ascii="Cambria Math" w:hAnsi="Cambria Math"/>
                    </w:rPr>
                  </m:ctrlPr>
                </m:sSupPr>
                <m:e>
                  <m:r>
                    <w:rPr>
                      <w:rFonts w:ascii="Cambria Math" w:hAnsi="Cambria Math"/>
                    </w:rPr>
                    <m:t>)</m:t>
                  </m:r>
                </m:e>
                <m:sup>
                  <m:r>
                    <w:rPr>
                      <w:rFonts w:ascii="Cambria Math" w:hAnsi="Cambria Math"/>
                    </w:rPr>
                    <m:t>T</m:t>
                  </m:r>
                </m:sup>
              </m:sSup>
              <m:r>
                <w:rPr>
                  <w:rFonts w:ascii="Cambria Math" w:hAnsi="Cambria Math"/>
                </w:rPr>
                <m:t>-0</m:t>
              </m:r>
            </m:e>
          </m:d>
        </m:oMath>
      </m:oMathPara>
    </w:p>
    <w:p w14:paraId="65781F75" w14:textId="77777777" w:rsidR="006C77B1" w:rsidRDefault="006C77B1" w:rsidP="00AF27F6">
      <w:pPr>
        <w:pStyle w:val="af"/>
      </w:pPr>
      <m:oMathPara>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d>
            <m:dPr>
              <m:ctrlPr>
                <w:rPr>
                  <w:rFonts w:ascii="Cambria Math" w:hAnsi="Cambria Math"/>
                </w:rPr>
              </m:ctrlPr>
            </m:dPr>
            <m:e>
              <m:r>
                <w:rPr>
                  <w:rFonts w:ascii="Cambria Math" w:hAnsi="Cambria Math"/>
                </w:rPr>
                <m:t>2</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Xθ-</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y-</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y-0</m:t>
              </m:r>
            </m:e>
          </m:d>
        </m:oMath>
      </m:oMathPara>
    </w:p>
    <w:p w14:paraId="4C5BC0D7" w14:textId="5D8ED87C" w:rsidR="006C77B1" w:rsidRDefault="006C77B1" w:rsidP="00AF27F6">
      <w:pPr>
        <w:pStyle w:val="af"/>
        <w:jc w:val="center"/>
      </w:pPr>
      <m:oMathPara>
        <m:oMath>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Xθ-</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y</m:t>
          </m:r>
        </m:oMath>
      </m:oMathPara>
    </w:p>
    <w:p w14:paraId="7701E32D" w14:textId="77777777" w:rsidR="006C77B1" w:rsidRDefault="006C77B1" w:rsidP="00AF27F6">
      <w:pPr>
        <w:pStyle w:val="af"/>
      </w:pPr>
      <w:r>
        <w:t>令</w:t>
      </w:r>
      <m:oMath>
        <m:f>
          <m:fPr>
            <m:ctrlPr>
              <w:rPr>
                <w:rFonts w:ascii="Cambria Math" w:hAnsi="Cambria Math"/>
              </w:rPr>
            </m:ctrlPr>
          </m:fPr>
          <m:num>
            <m:r>
              <w:rPr>
                <w:rFonts w:ascii="Cambria Math" w:hAnsi="Cambria Math"/>
              </w:rPr>
              <m:t>∂J</m:t>
            </m:r>
            <m:d>
              <m:dPr>
                <m:ctrlPr>
                  <w:rPr>
                    <w:rFonts w:ascii="Cambria Math" w:hAnsi="Cambria Math"/>
                  </w:rPr>
                </m:ctrlPr>
              </m:dPr>
              <m:e>
                <m:r>
                  <w:rPr>
                    <w:rFonts w:ascii="Cambria Math" w:hAnsi="Cambria Math"/>
                  </w:rPr>
                  <m:t>θ</m:t>
                </m:r>
              </m:e>
            </m:d>
          </m:num>
          <m:den>
            <m:r>
              <w:rPr>
                <w:rFonts w:ascii="Cambria Math" w:hAnsi="Cambria Math"/>
              </w:rPr>
              <m:t>∂θ</m:t>
            </m:r>
          </m:den>
        </m:f>
        <m:r>
          <w:rPr>
            <w:rFonts w:ascii="Cambria Math" w:hAnsi="Cambria Math"/>
          </w:rPr>
          <m:t>=0</m:t>
        </m:r>
      </m:oMath>
      <w:r>
        <w:t>,</w:t>
      </w:r>
    </w:p>
    <w:p w14:paraId="1E7524D8" w14:textId="77777777" w:rsidR="006C77B1" w:rsidRDefault="006C77B1" w:rsidP="00AF27F6">
      <w:pPr>
        <w:pStyle w:val="af"/>
      </w:pPr>
      <w:r>
        <w:t>则有</w:t>
      </w:r>
      <m:oMath>
        <m:r>
          <w:rPr>
            <w:rFonts w:ascii="Cambria Math" w:hAnsi="Cambria Math"/>
          </w:rPr>
          <m:t>θ=</m:t>
        </m:r>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e>
            </m:d>
          </m:e>
          <m:sup>
            <m:r>
              <w:rPr>
                <w:rFonts w:ascii="Cambria Math" w:hAnsi="Cambria Math"/>
              </w:rPr>
              <m:t>-1</m:t>
            </m:r>
          </m:sup>
        </m:sSup>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y</m:t>
        </m:r>
      </m:oMath>
    </w:p>
    <w:p w14:paraId="0F1330BD" w14:textId="77777777" w:rsidR="006C77B1" w:rsidRDefault="006C77B1">
      <w:pPr>
        <w:pStyle w:val="a0"/>
        <w:rPr>
          <w:lang w:eastAsia="zh-CN"/>
        </w:rPr>
      </w:pPr>
    </w:p>
    <w:p w14:paraId="57FD5FD9" w14:textId="77777777" w:rsidR="00AF27F6" w:rsidRDefault="00AF27F6">
      <w:pPr>
        <w:widowControl/>
        <w:jc w:val="left"/>
        <w:rPr>
          <w:rFonts w:ascii="Calibri Light" w:hAnsi="Calibri Light"/>
          <w:b/>
          <w:bCs/>
          <w:sz w:val="32"/>
          <w:szCs w:val="32"/>
        </w:rPr>
      </w:pPr>
      <w:bookmarkStart w:id="61" w:name="header-n251"/>
      <w:bookmarkEnd w:id="61"/>
      <w:r>
        <w:br w:type="page"/>
      </w:r>
    </w:p>
    <w:p w14:paraId="6E4173F6" w14:textId="5FD9CC00" w:rsidR="006C77B1" w:rsidRDefault="006C77B1" w:rsidP="00D15056">
      <w:pPr>
        <w:pStyle w:val="MMTopic2"/>
        <w:numPr>
          <w:ilvl w:val="0"/>
          <w:numId w:val="2"/>
        </w:numPr>
      </w:pPr>
      <w:bookmarkStart w:id="62" w:name="_Toc38636805"/>
      <w:r>
        <w:lastRenderedPageBreak/>
        <w:t>Octave</w:t>
      </w:r>
      <w:r>
        <w:t>教程</w:t>
      </w:r>
      <w:r>
        <w:t>(Octave Tutorial)</w:t>
      </w:r>
      <w:bookmarkEnd w:id="62"/>
    </w:p>
    <w:p w14:paraId="600A9223" w14:textId="77777777" w:rsidR="006C77B1" w:rsidRDefault="006C77B1">
      <w:pPr>
        <w:pStyle w:val="3"/>
      </w:pPr>
      <w:bookmarkStart w:id="63" w:name="header-n252"/>
      <w:bookmarkStart w:id="64" w:name="_Toc38636806"/>
      <w:bookmarkEnd w:id="63"/>
      <w:r>
        <w:t xml:space="preserve">5.1 </w:t>
      </w:r>
      <w:r>
        <w:t>基本操作</w:t>
      </w:r>
      <w:bookmarkEnd w:id="64"/>
    </w:p>
    <w:p w14:paraId="1095269A" w14:textId="77777777" w:rsidR="006C77B1" w:rsidRDefault="006C77B1" w:rsidP="00AF27F6">
      <w:pPr>
        <w:pStyle w:val="af0"/>
      </w:pPr>
      <w:r>
        <w:t>参考视频</w:t>
      </w:r>
      <w:r>
        <w:t>: 5 - 1 - Basic Operations (14 min).</w:t>
      </w:r>
      <w:proofErr w:type="spellStart"/>
      <w:r>
        <w:t>mkv</w:t>
      </w:r>
      <w:proofErr w:type="spellEnd"/>
    </w:p>
    <w:p w14:paraId="44F6AC46" w14:textId="77777777" w:rsidR="006C77B1" w:rsidRDefault="006C77B1" w:rsidP="00AF27F6">
      <w:pPr>
        <w:pStyle w:val="af"/>
      </w:pPr>
      <w:r>
        <w:t>在这段视频中，我将教你一种编程语言：</w:t>
      </w:r>
      <w:r>
        <w:rPr>
          <w:b/>
        </w:rPr>
        <w:t>Octave</w:t>
      </w:r>
      <w:r>
        <w:t>语言。你能够用它来非常迅速地实现这门课中我们已经学过的，或者将要学的机器学习算法。</w:t>
      </w:r>
    </w:p>
    <w:p w14:paraId="463BDA76" w14:textId="77777777" w:rsidR="006C77B1" w:rsidRDefault="006C77B1" w:rsidP="00AF27F6">
      <w:pPr>
        <w:pStyle w:val="af"/>
      </w:pPr>
      <w:r>
        <w:t>过去我一直尝试用不同的编程语言来教授机器学习，包括</w:t>
      </w:r>
      <w:r>
        <w:rPr>
          <w:b/>
        </w:rPr>
        <w:t>C++</w:t>
      </w:r>
      <w:r>
        <w:t>、</w:t>
      </w:r>
      <w:r>
        <w:rPr>
          <w:b/>
        </w:rPr>
        <w:t>Java</w:t>
      </w:r>
      <w:r>
        <w:t>、</w:t>
      </w:r>
      <w:r>
        <w:rPr>
          <w:b/>
        </w:rPr>
        <w:t>Python</w:t>
      </w:r>
      <w:r>
        <w:t>、</w:t>
      </w:r>
      <w:proofErr w:type="spellStart"/>
      <w:r>
        <w:rPr>
          <w:b/>
        </w:rPr>
        <w:t>Numpy</w:t>
      </w:r>
      <w:proofErr w:type="spellEnd"/>
      <w:r>
        <w:t>和</w:t>
      </w:r>
      <w:r>
        <w:rPr>
          <w:b/>
        </w:rPr>
        <w:t>Octave</w:t>
      </w:r>
      <w:r>
        <w:t>。我发现当使用像</w:t>
      </w:r>
      <w:r>
        <w:rPr>
          <w:b/>
        </w:rPr>
        <w:t>Octave</w:t>
      </w:r>
      <w:r>
        <w:t>这样的高级语言时，学生能够更快更好地学习并掌握这些算法。事实上，在硅谷，我经常看到进行大规模的机器学习项目的人，通常使用的程序语言就是</w:t>
      </w:r>
      <w:r>
        <w:rPr>
          <w:b/>
        </w:rPr>
        <w:t>Octave</w:t>
      </w:r>
      <w:r>
        <w:t>。</w:t>
      </w:r>
      <w:r>
        <w:t>(</w:t>
      </w:r>
      <w:r>
        <w:t>编者注：这是当时的情况，现在主要是用</w:t>
      </w:r>
      <w:r>
        <w:rPr>
          <w:b/>
        </w:rPr>
        <w:t>Python</w:t>
      </w:r>
      <w:r>
        <w:t>)</w:t>
      </w:r>
    </w:p>
    <w:p w14:paraId="0138C354" w14:textId="77777777" w:rsidR="006C77B1" w:rsidRDefault="006C77B1" w:rsidP="00AF27F6">
      <w:pPr>
        <w:pStyle w:val="af"/>
        <w:ind w:firstLine="422"/>
      </w:pPr>
      <w:r>
        <w:rPr>
          <w:b/>
        </w:rPr>
        <w:t>Octave</w:t>
      </w:r>
      <w:r>
        <w:t>是一种很好的原始语言</w:t>
      </w:r>
      <w:r>
        <w:t>(</w:t>
      </w:r>
      <w:r>
        <w:rPr>
          <w:b/>
        </w:rPr>
        <w:t>prototyping language</w:t>
      </w:r>
      <w:r>
        <w:t>)</w:t>
      </w:r>
      <w:r>
        <w:t>，使用</w:t>
      </w:r>
      <w:r>
        <w:rPr>
          <w:b/>
        </w:rPr>
        <w:t>Octave</w:t>
      </w:r>
      <w:r>
        <w:t>你能快速地实现你的算法，剩下的事情，你只需要进行大规模的资源配置，你只用再花时间用</w:t>
      </w:r>
      <w:r>
        <w:rPr>
          <w:b/>
        </w:rPr>
        <w:t>C++</w:t>
      </w:r>
      <w:r>
        <w:t>或</w:t>
      </w:r>
      <w:r>
        <w:rPr>
          <w:b/>
        </w:rPr>
        <w:t>Java</w:t>
      </w:r>
      <w:r>
        <w:t>这些语言把算法重新实现就行了。开发项目的时间是很宝贵的，机器学习的时间也是很宝贵的。所以，如果你能让你的学习算法在</w:t>
      </w:r>
      <w:r>
        <w:rPr>
          <w:b/>
        </w:rPr>
        <w:t>Octave</w:t>
      </w:r>
      <w:r>
        <w:t>上快速的实现，基本的想法实现以后，再用</w:t>
      </w:r>
      <w:r>
        <w:rPr>
          <w:b/>
        </w:rPr>
        <w:t>C++</w:t>
      </w:r>
      <w:r>
        <w:t>或者</w:t>
      </w:r>
      <w:r>
        <w:rPr>
          <w:b/>
        </w:rPr>
        <w:t>Java</w:t>
      </w:r>
      <w:r>
        <w:t>去改写，这样你就能节省出大量的时间。</w:t>
      </w:r>
    </w:p>
    <w:p w14:paraId="79AA148D" w14:textId="77777777" w:rsidR="006C77B1" w:rsidRDefault="006C77B1" w:rsidP="00AF27F6">
      <w:pPr>
        <w:pStyle w:val="af"/>
      </w:pPr>
      <w:r>
        <w:t>据我所见，人们使用最多的用于机器学习的原始语言是</w:t>
      </w:r>
      <w:r>
        <w:rPr>
          <w:b/>
        </w:rPr>
        <w:t>Octave</w:t>
      </w:r>
      <w:r>
        <w:t>、</w:t>
      </w:r>
      <w:r>
        <w:rPr>
          <w:b/>
        </w:rPr>
        <w:t>MATLAB</w:t>
      </w:r>
      <w:r>
        <w:t>、</w:t>
      </w:r>
      <w:r>
        <w:rPr>
          <w:b/>
        </w:rPr>
        <w:t>Python</w:t>
      </w:r>
      <w:r>
        <w:t>、</w:t>
      </w:r>
      <w:r>
        <w:rPr>
          <w:b/>
        </w:rPr>
        <w:t>NumPy</w:t>
      </w:r>
      <w:r>
        <w:t xml:space="preserve"> </w:t>
      </w:r>
      <w:r>
        <w:t>和</w:t>
      </w:r>
      <w:r>
        <w:rPr>
          <w:b/>
        </w:rPr>
        <w:t>R</w:t>
      </w:r>
      <w:r>
        <w:t>。</w:t>
      </w:r>
    </w:p>
    <w:p w14:paraId="0CE3576B" w14:textId="77777777" w:rsidR="006C77B1" w:rsidRDefault="006C77B1" w:rsidP="00AF27F6">
      <w:pPr>
        <w:pStyle w:val="af"/>
        <w:ind w:firstLine="422"/>
      </w:pPr>
      <w:r>
        <w:rPr>
          <w:b/>
        </w:rPr>
        <w:t>Octave</w:t>
      </w:r>
      <w:r>
        <w:t>很好，因为它是开源的。当然</w:t>
      </w:r>
      <w:r>
        <w:rPr>
          <w:b/>
        </w:rPr>
        <w:t>MATLAB</w:t>
      </w:r>
      <w:r>
        <w:t>也很好，但它不是每个人都买得起的。</w:t>
      </w:r>
      <w:r>
        <w:t>(</w:t>
      </w:r>
      <w:r>
        <w:t>貌似国内学生喜欢用收费的</w:t>
      </w:r>
      <w:proofErr w:type="spellStart"/>
      <w:r>
        <w:rPr>
          <w:b/>
        </w:rPr>
        <w:t>matlab</w:t>
      </w:r>
      <w:proofErr w:type="spellEnd"/>
      <w:r>
        <w:t>，</w:t>
      </w:r>
      <w:proofErr w:type="spellStart"/>
      <w:r>
        <w:rPr>
          <w:b/>
        </w:rPr>
        <w:t>matlab</w:t>
      </w:r>
      <w:proofErr w:type="spellEnd"/>
      <w:r>
        <w:t>功能要比</w:t>
      </w:r>
      <w:r>
        <w:rPr>
          <w:b/>
        </w:rPr>
        <w:t>Octave</w:t>
      </w:r>
      <w:r>
        <w:t>强大的多，网上有各种</w:t>
      </w:r>
      <w:r>
        <w:rPr>
          <w:b/>
        </w:rPr>
        <w:t>D</w:t>
      </w:r>
      <w:r>
        <w:t>版可以下载</w:t>
      </w:r>
      <w:r>
        <w:t>)</w:t>
      </w:r>
      <w:r>
        <w:t>。这次机器学习课的作业也是用</w:t>
      </w:r>
      <w:proofErr w:type="spellStart"/>
      <w:r>
        <w:rPr>
          <w:b/>
        </w:rPr>
        <w:t>matlab</w:t>
      </w:r>
      <w:proofErr w:type="spellEnd"/>
      <w:r>
        <w:t>的。如果你能够使用</w:t>
      </w:r>
      <w:proofErr w:type="spellStart"/>
      <w:r>
        <w:rPr>
          <w:b/>
        </w:rPr>
        <w:t>matlab</w:t>
      </w:r>
      <w:proofErr w:type="spellEnd"/>
      <w:r>
        <w:t>，你也可以在这门课里面使用。</w:t>
      </w:r>
    </w:p>
    <w:p w14:paraId="089D5BFF" w14:textId="77777777" w:rsidR="006C77B1" w:rsidRDefault="006C77B1" w:rsidP="00AF27F6">
      <w:pPr>
        <w:pStyle w:val="af"/>
      </w:pPr>
      <w:r>
        <w:t>如果你会</w:t>
      </w:r>
      <w:r>
        <w:rPr>
          <w:b/>
        </w:rPr>
        <w:t>Python</w:t>
      </w:r>
      <w:r>
        <w:t>、</w:t>
      </w:r>
      <w:r>
        <w:rPr>
          <w:b/>
        </w:rPr>
        <w:t>NumPy</w:t>
      </w:r>
      <w:r>
        <w:t>或者</w:t>
      </w:r>
      <w:r>
        <w:rPr>
          <w:b/>
        </w:rPr>
        <w:t>R</w:t>
      </w:r>
      <w:r>
        <w:t>语言，我也见过有人用</w:t>
      </w:r>
      <w:r>
        <w:t xml:space="preserve"> </w:t>
      </w:r>
      <w:r>
        <w:rPr>
          <w:b/>
        </w:rPr>
        <w:t>R</w:t>
      </w:r>
      <w:r>
        <w:t>的，据我所知，这些人不得不中途放弃了，因为这些语言在开发上比较慢，而且，因为这些语言如：</w:t>
      </w:r>
      <w:r>
        <w:rPr>
          <w:b/>
        </w:rPr>
        <w:t>Python</w:t>
      </w:r>
      <w:r>
        <w:t>、</w:t>
      </w:r>
      <w:r>
        <w:rPr>
          <w:b/>
        </w:rPr>
        <w:t>NumPy</w:t>
      </w:r>
      <w:r>
        <w:t>的语法相较于</w:t>
      </w:r>
      <w:r>
        <w:rPr>
          <w:b/>
        </w:rPr>
        <w:t>Octave</w:t>
      </w:r>
      <w:r>
        <w:t>来说，还是更麻烦一点。正因为这样，所以我强烈建议不要用</w:t>
      </w:r>
      <w:r>
        <w:rPr>
          <w:b/>
        </w:rPr>
        <w:t>NumPy</w:t>
      </w:r>
      <w:r>
        <w:t>或者</w:t>
      </w:r>
      <w:r>
        <w:rPr>
          <w:b/>
        </w:rPr>
        <w:t>R</w:t>
      </w:r>
      <w:r>
        <w:t>来完整这门课的作业，我建议在这门课中用</w:t>
      </w:r>
      <w:r>
        <w:rPr>
          <w:b/>
        </w:rPr>
        <w:t>Octave</w:t>
      </w:r>
      <w:r>
        <w:t>来写程序。</w:t>
      </w:r>
    </w:p>
    <w:p w14:paraId="17DEFAFD" w14:textId="77777777" w:rsidR="006C77B1" w:rsidRDefault="006C77B1" w:rsidP="00AF27F6">
      <w:pPr>
        <w:pStyle w:val="af"/>
      </w:pPr>
      <w:r>
        <w:t>本视频将快速地介绍一系列的命令，目标是迅速地展示，通过这一系列</w:t>
      </w:r>
      <w:r>
        <w:rPr>
          <w:b/>
        </w:rPr>
        <w:t>Octave</w:t>
      </w:r>
      <w:r>
        <w:t>的命令，让你知道</w:t>
      </w:r>
      <w:r>
        <w:rPr>
          <w:b/>
        </w:rPr>
        <w:t>Octave</w:t>
      </w:r>
      <w:r>
        <w:t>能用来做什么。</w:t>
      </w:r>
    </w:p>
    <w:p w14:paraId="604F7BF9" w14:textId="77777777" w:rsidR="006C77B1" w:rsidRDefault="006C77B1" w:rsidP="00AF27F6">
      <w:pPr>
        <w:pStyle w:val="af"/>
      </w:pPr>
      <w:r>
        <w:t>启动</w:t>
      </w:r>
      <w:r>
        <w:rPr>
          <w:b/>
        </w:rPr>
        <w:t>Octave</w:t>
      </w:r>
      <w:r>
        <w:t>：</w:t>
      </w:r>
    </w:p>
    <w:p w14:paraId="6453E4E8" w14:textId="77777777" w:rsidR="006C77B1" w:rsidRDefault="006C77B1" w:rsidP="00AF27F6">
      <w:pPr>
        <w:pStyle w:val="af"/>
      </w:pPr>
      <w:r>
        <w:lastRenderedPageBreak/>
        <w:t>现在打开</w:t>
      </w:r>
      <w:r>
        <w:rPr>
          <w:b/>
        </w:rPr>
        <w:t>Octave</w:t>
      </w:r>
      <w:r>
        <w:t>，这是</w:t>
      </w:r>
      <w:r>
        <w:rPr>
          <w:b/>
        </w:rPr>
        <w:t>Octave</w:t>
      </w:r>
      <w:r>
        <w:t>命令行。</w:t>
      </w:r>
    </w:p>
    <w:p w14:paraId="0181963D" w14:textId="77777777" w:rsidR="006C77B1" w:rsidRDefault="006C77B1">
      <w:pPr>
        <w:pStyle w:val="FigurewithCaption"/>
      </w:pPr>
      <w:r>
        <w:rPr>
          <w:noProof/>
          <w:lang w:eastAsia="zh-CN"/>
        </w:rPr>
        <w:drawing>
          <wp:inline distT="0" distB="0" distL="0" distR="0" wp14:anchorId="3B82792F" wp14:editId="176FE647">
            <wp:extent cx="5334000" cy="3004820"/>
            <wp:effectExtent l="0" t="0" r="0" b="0"/>
            <wp:docPr id="48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2c2dcc31f19ac255566fa616799d496.png"/>
                    <pic:cNvPicPr>
                      <a:picLocks noChangeAspect="1" noChangeArrowheads="1"/>
                    </pic:cNvPicPr>
                  </pic:nvPicPr>
                  <pic:blipFill>
                    <a:blip r:embed="rId73"/>
                    <a:stretch>
                      <a:fillRect/>
                    </a:stretch>
                  </pic:blipFill>
                  <pic:spPr bwMode="auto">
                    <a:xfrm>
                      <a:off x="0" y="0"/>
                      <a:ext cx="5334000" cy="3004820"/>
                    </a:xfrm>
                    <a:prstGeom prst="rect">
                      <a:avLst/>
                    </a:prstGeom>
                    <a:noFill/>
                    <a:ln w="9525">
                      <a:noFill/>
                      <a:headEnd/>
                      <a:tailEnd/>
                    </a:ln>
                  </pic:spPr>
                </pic:pic>
              </a:graphicData>
            </a:graphic>
          </wp:inline>
        </w:drawing>
      </w:r>
    </w:p>
    <w:p w14:paraId="766C6983" w14:textId="77777777" w:rsidR="006C77B1" w:rsidRDefault="006C77B1" w:rsidP="00AF27F6">
      <w:pPr>
        <w:pStyle w:val="af"/>
      </w:pPr>
      <w:r>
        <w:t>现在让我示范最基本的</w:t>
      </w:r>
      <w:r>
        <w:rPr>
          <w:b/>
        </w:rPr>
        <w:t>Octave</w:t>
      </w:r>
      <w:r>
        <w:t>代码：</w:t>
      </w:r>
    </w:p>
    <w:p w14:paraId="3818BB67" w14:textId="77777777" w:rsidR="006C77B1" w:rsidRDefault="006C77B1" w:rsidP="00AF27F6">
      <w:pPr>
        <w:pStyle w:val="af"/>
      </w:pPr>
      <w:r>
        <w:t>输入</w:t>
      </w:r>
      <w:r>
        <w:t>5 + 6</w:t>
      </w:r>
      <w:r>
        <w:t>，然后得到</w:t>
      </w:r>
      <w:r>
        <w:t>11</w:t>
      </w:r>
      <w:r>
        <w:t>。</w:t>
      </w:r>
    </w:p>
    <w:p w14:paraId="27DA3F27" w14:textId="77777777" w:rsidR="006C77B1" w:rsidRDefault="006C77B1" w:rsidP="00AF27F6">
      <w:pPr>
        <w:pStyle w:val="af"/>
      </w:pPr>
      <w:r>
        <w:t>输入</w:t>
      </w:r>
      <w:r>
        <w:t>3 – 2</w:t>
      </w:r>
      <w:r>
        <w:t>、</w:t>
      </w:r>
      <w:r>
        <w:t>5×8</w:t>
      </w:r>
      <w:r>
        <w:t>、</w:t>
      </w:r>
      <w:r>
        <w:t>1/2</w:t>
      </w:r>
      <w:r>
        <w:t>、</w:t>
      </w:r>
      <w:r>
        <w:t>2^6</w:t>
      </w:r>
      <w:r>
        <w:t>等等，得到相应答案。</w:t>
      </w:r>
    </w:p>
    <w:p w14:paraId="7AB581BF" w14:textId="77777777" w:rsidR="006C77B1" w:rsidRDefault="006C77B1" w:rsidP="00AF27F6">
      <w:r>
        <w:rPr>
          <w:noProof/>
        </w:rPr>
        <w:drawing>
          <wp:inline distT="0" distB="0" distL="0" distR="0" wp14:anchorId="3AE20257" wp14:editId="0B80A790">
            <wp:extent cx="5334000" cy="3004820"/>
            <wp:effectExtent l="0" t="0" r="0" b="0"/>
            <wp:docPr id="48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dcdf4a7c0d56787648d4a1902034150.png"/>
                    <pic:cNvPicPr>
                      <a:picLocks noChangeAspect="1" noChangeArrowheads="1"/>
                    </pic:cNvPicPr>
                  </pic:nvPicPr>
                  <pic:blipFill>
                    <a:blip r:embed="rId74"/>
                    <a:stretch>
                      <a:fillRect/>
                    </a:stretch>
                  </pic:blipFill>
                  <pic:spPr bwMode="auto">
                    <a:xfrm>
                      <a:off x="0" y="0"/>
                      <a:ext cx="5334000" cy="3004820"/>
                    </a:xfrm>
                    <a:prstGeom prst="rect">
                      <a:avLst/>
                    </a:prstGeom>
                    <a:noFill/>
                    <a:ln w="9525">
                      <a:noFill/>
                      <a:headEnd/>
                      <a:tailEnd/>
                    </a:ln>
                  </pic:spPr>
                </pic:pic>
              </a:graphicData>
            </a:graphic>
          </wp:inline>
        </w:drawing>
      </w:r>
    </w:p>
    <w:p w14:paraId="3F36B79E" w14:textId="77777777" w:rsidR="006C77B1" w:rsidRDefault="006C77B1" w:rsidP="00AF27F6">
      <w:pPr>
        <w:pStyle w:val="af"/>
      </w:pPr>
      <w:r>
        <w:t>这些都是基本的数学运算。</w:t>
      </w:r>
    </w:p>
    <w:p w14:paraId="312F1066" w14:textId="77777777" w:rsidR="006C77B1" w:rsidRDefault="006C77B1" w:rsidP="00AF27F6">
      <w:pPr>
        <w:pStyle w:val="af"/>
      </w:pPr>
      <w:r>
        <w:rPr>
          <w:noProof/>
        </w:rPr>
        <w:drawing>
          <wp:inline distT="0" distB="0" distL="0" distR="0" wp14:anchorId="61A8FEA0" wp14:editId="2B3D2C9F">
            <wp:extent cx="3441700" cy="647700"/>
            <wp:effectExtent l="0" t="0" r="0" b="0"/>
            <wp:docPr id="48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8507899953ed2de68e6b2b83554f9ea.png"/>
                    <pic:cNvPicPr>
                      <a:picLocks noChangeAspect="1" noChangeArrowheads="1"/>
                    </pic:cNvPicPr>
                  </pic:nvPicPr>
                  <pic:blipFill>
                    <a:blip r:embed="rId75"/>
                    <a:stretch>
                      <a:fillRect/>
                    </a:stretch>
                  </pic:blipFill>
                  <pic:spPr bwMode="auto">
                    <a:xfrm>
                      <a:off x="0" y="0"/>
                      <a:ext cx="3441700" cy="647700"/>
                    </a:xfrm>
                    <a:prstGeom prst="rect">
                      <a:avLst/>
                    </a:prstGeom>
                    <a:noFill/>
                    <a:ln w="9525">
                      <a:noFill/>
                      <a:headEnd/>
                      <a:tailEnd/>
                    </a:ln>
                  </pic:spPr>
                </pic:pic>
              </a:graphicData>
            </a:graphic>
          </wp:inline>
        </w:drawing>
      </w:r>
    </w:p>
    <w:p w14:paraId="6EE3851A" w14:textId="77777777" w:rsidR="006C77B1" w:rsidRDefault="006C77B1" w:rsidP="00AF27F6">
      <w:pPr>
        <w:pStyle w:val="af"/>
      </w:pPr>
      <w:r>
        <w:lastRenderedPageBreak/>
        <w:t>你也可以做逻辑运算，例如</w:t>
      </w:r>
      <w:r>
        <w:t xml:space="preserve"> 1==2</w:t>
      </w:r>
      <w:r>
        <w:t>，计算结果为</w:t>
      </w:r>
      <w:r>
        <w:t xml:space="preserve"> </w:t>
      </w:r>
      <w:r>
        <w:rPr>
          <w:b/>
        </w:rPr>
        <w:t>false</w:t>
      </w:r>
      <w:r>
        <w:t xml:space="preserve"> (</w:t>
      </w:r>
      <w:r>
        <w:rPr>
          <w:b/>
        </w:rPr>
        <w:t>假</w:t>
      </w:r>
      <w:r>
        <w:t>)</w:t>
      </w:r>
      <w:r>
        <w:t>，这里的百分号命令表示注释，</w:t>
      </w:r>
      <w:r>
        <w:t xml:space="preserve">1==2 </w:t>
      </w:r>
      <w:r>
        <w:t>计算结果为假，这里用</w:t>
      </w:r>
      <w:r>
        <w:t>0</w:t>
      </w:r>
      <w:r>
        <w:t>表示。</w:t>
      </w:r>
    </w:p>
    <w:p w14:paraId="29762544" w14:textId="77777777" w:rsidR="006C77B1" w:rsidRDefault="006C77B1" w:rsidP="00AF27F6">
      <w:pPr>
        <w:pStyle w:val="af"/>
      </w:pPr>
      <w:r>
        <w:t>请注意，不等于符号的写法是这个波浪线加上等于符号</w:t>
      </w:r>
      <w:r>
        <w:t xml:space="preserve"> ( ~= )</w:t>
      </w:r>
      <w:r>
        <w:t>，而不是等于感叹号加等号</w:t>
      </w:r>
      <w:r>
        <w:t>( != )</w:t>
      </w:r>
      <w:r>
        <w:t>，这是和其他一些编程语言中不太一样的地方。</w:t>
      </w:r>
    </w:p>
    <w:p w14:paraId="34806E0E" w14:textId="77777777" w:rsidR="006C77B1" w:rsidRDefault="006C77B1" w:rsidP="00AF27F6">
      <w:pPr>
        <w:pStyle w:val="af"/>
      </w:pPr>
      <w:r>
        <w:rPr>
          <w:noProof/>
        </w:rPr>
        <w:drawing>
          <wp:inline distT="0" distB="0" distL="0" distR="0" wp14:anchorId="64E5AA33" wp14:editId="3C63A7F7">
            <wp:extent cx="3441700" cy="577850"/>
            <wp:effectExtent l="0" t="0" r="6350" b="0"/>
            <wp:docPr id="48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26b2a5c4b5bfb24e5c21cd080159530.png"/>
                    <pic:cNvPicPr>
                      <a:picLocks noChangeAspect="1" noChangeArrowheads="1"/>
                    </pic:cNvPicPr>
                  </pic:nvPicPr>
                  <pic:blipFill>
                    <a:blip r:embed="rId76"/>
                    <a:stretch>
                      <a:fillRect/>
                    </a:stretch>
                  </pic:blipFill>
                  <pic:spPr bwMode="auto">
                    <a:xfrm>
                      <a:off x="0" y="0"/>
                      <a:ext cx="3442644" cy="578008"/>
                    </a:xfrm>
                    <a:prstGeom prst="rect">
                      <a:avLst/>
                    </a:prstGeom>
                    <a:noFill/>
                    <a:ln w="9525">
                      <a:noFill/>
                      <a:headEnd/>
                      <a:tailEnd/>
                    </a:ln>
                  </pic:spPr>
                </pic:pic>
              </a:graphicData>
            </a:graphic>
          </wp:inline>
        </w:drawing>
      </w:r>
    </w:p>
    <w:p w14:paraId="441DB7B1" w14:textId="77777777" w:rsidR="006C77B1" w:rsidRDefault="006C77B1" w:rsidP="00AF27F6">
      <w:pPr>
        <w:pStyle w:val="af"/>
      </w:pPr>
      <w:r>
        <w:t>让我们看看逻辑运算</w:t>
      </w:r>
      <w:r>
        <w:t xml:space="preserve"> 1 &amp;&amp; 0</w:t>
      </w:r>
      <w:r>
        <w:t>，使用双</w:t>
      </w:r>
      <w:r>
        <w:t>&amp;</w:t>
      </w:r>
      <w:r>
        <w:t>符号表示逻辑与，</w:t>
      </w:r>
      <w:r>
        <w:t>1 &amp;&amp; 0</w:t>
      </w:r>
      <w:r>
        <w:t>判断为假，</w:t>
      </w:r>
      <w:r>
        <w:t>1</w:t>
      </w:r>
      <w:r>
        <w:t>和</w:t>
      </w:r>
      <w:r>
        <w:t>0</w:t>
      </w:r>
      <w:r>
        <w:t>的或运算</w:t>
      </w:r>
      <w:r>
        <w:t xml:space="preserve"> 1 || 0</w:t>
      </w:r>
      <w:r>
        <w:t>，其计算结果为真。</w:t>
      </w:r>
    </w:p>
    <w:p w14:paraId="431CD8D1" w14:textId="77777777" w:rsidR="006C77B1" w:rsidRDefault="006C77B1" w:rsidP="00AF27F6">
      <w:pPr>
        <w:pStyle w:val="af"/>
      </w:pPr>
      <w:r>
        <w:rPr>
          <w:noProof/>
        </w:rPr>
        <w:drawing>
          <wp:inline distT="0" distB="0" distL="0" distR="0" wp14:anchorId="1A76B7EA" wp14:editId="51F5F5CF">
            <wp:extent cx="3162300" cy="336550"/>
            <wp:effectExtent l="0" t="0" r="0" b="6350"/>
            <wp:docPr id="48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ec0936e2a78c0fe8c9e3ed107614a31.png"/>
                    <pic:cNvPicPr>
                      <a:picLocks noChangeAspect="1" noChangeArrowheads="1"/>
                    </pic:cNvPicPr>
                  </pic:nvPicPr>
                  <pic:blipFill>
                    <a:blip r:embed="rId77"/>
                    <a:stretch>
                      <a:fillRect/>
                    </a:stretch>
                  </pic:blipFill>
                  <pic:spPr bwMode="auto">
                    <a:xfrm>
                      <a:off x="0" y="0"/>
                      <a:ext cx="3162300" cy="336550"/>
                    </a:xfrm>
                    <a:prstGeom prst="rect">
                      <a:avLst/>
                    </a:prstGeom>
                    <a:noFill/>
                    <a:ln w="9525">
                      <a:noFill/>
                      <a:headEnd/>
                      <a:tailEnd/>
                    </a:ln>
                  </pic:spPr>
                </pic:pic>
              </a:graphicData>
            </a:graphic>
          </wp:inline>
        </w:drawing>
      </w:r>
    </w:p>
    <w:p w14:paraId="2E9B5D88" w14:textId="77777777" w:rsidR="006C77B1" w:rsidRDefault="006C77B1" w:rsidP="00AF27F6">
      <w:pPr>
        <w:pStyle w:val="af"/>
      </w:pPr>
      <w:r>
        <w:t>还有异或运算</w:t>
      </w:r>
      <w:r>
        <w:t xml:space="preserve"> </w:t>
      </w:r>
      <w:r>
        <w:t>如</w:t>
      </w:r>
      <w:r>
        <w:rPr>
          <w:rStyle w:val="VerbatimChar"/>
        </w:rPr>
        <w:t>XOR ( 1, 0 )</w:t>
      </w:r>
      <w:r>
        <w:t>，其返回值为</w:t>
      </w:r>
      <w:r>
        <w:t>1</w:t>
      </w:r>
    </w:p>
    <w:p w14:paraId="195FED05" w14:textId="77777777" w:rsidR="006C77B1" w:rsidRDefault="006C77B1" w:rsidP="00AF27F6">
      <w:pPr>
        <w:pStyle w:val="af"/>
      </w:pPr>
      <w:r>
        <w:t>从左向右写着</w:t>
      </w:r>
      <w:r>
        <w:t xml:space="preserve"> </w:t>
      </w:r>
      <w:r>
        <w:rPr>
          <w:b/>
        </w:rPr>
        <w:t>Octave 324.x</w:t>
      </w:r>
      <w:r>
        <w:t>版本，是默认的</w:t>
      </w:r>
      <w:r>
        <w:rPr>
          <w:b/>
        </w:rPr>
        <w:t>Octave</w:t>
      </w:r>
      <w:r>
        <w:t>提示，它显示了当前</w:t>
      </w:r>
      <w:r>
        <w:rPr>
          <w:b/>
        </w:rPr>
        <w:t>Octave</w:t>
      </w:r>
      <w:r>
        <w:t>的版本，以及相关的其它信息。</w:t>
      </w:r>
    </w:p>
    <w:p w14:paraId="10149EA7" w14:textId="77777777" w:rsidR="006C77B1" w:rsidRDefault="006C77B1" w:rsidP="00AF27F6">
      <w:pPr>
        <w:pStyle w:val="af"/>
      </w:pPr>
      <w:r>
        <w:t>如果你不想看到那个提示，这里有一个隐藏的命令：</w:t>
      </w:r>
    </w:p>
    <w:p w14:paraId="02172B3D" w14:textId="77777777" w:rsidR="006C77B1" w:rsidRDefault="006C77B1" w:rsidP="00AF27F6">
      <w:pPr>
        <w:pStyle w:val="af"/>
      </w:pPr>
      <w:r>
        <w:t>输入命令</w:t>
      </w:r>
    </w:p>
    <w:p w14:paraId="4DE269F9" w14:textId="77777777" w:rsidR="006C77B1" w:rsidRDefault="006C77B1" w:rsidP="00AF27F6">
      <w:pPr>
        <w:pStyle w:val="af"/>
      </w:pPr>
      <w:r>
        <w:rPr>
          <w:noProof/>
        </w:rPr>
        <w:drawing>
          <wp:inline distT="0" distB="0" distL="0" distR="0" wp14:anchorId="0C577661" wp14:editId="6AA176FE">
            <wp:extent cx="3441700" cy="330200"/>
            <wp:effectExtent l="0" t="0" r="6350" b="0"/>
            <wp:docPr id="48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d63fe546c12a7e9eb658118d76288f7.png"/>
                    <pic:cNvPicPr>
                      <a:picLocks noChangeAspect="1" noChangeArrowheads="1"/>
                    </pic:cNvPicPr>
                  </pic:nvPicPr>
                  <pic:blipFill>
                    <a:blip r:embed="rId78"/>
                    <a:stretch>
                      <a:fillRect/>
                    </a:stretch>
                  </pic:blipFill>
                  <pic:spPr bwMode="auto">
                    <a:xfrm>
                      <a:off x="0" y="0"/>
                      <a:ext cx="3441700" cy="330200"/>
                    </a:xfrm>
                    <a:prstGeom prst="rect">
                      <a:avLst/>
                    </a:prstGeom>
                    <a:noFill/>
                    <a:ln w="9525">
                      <a:noFill/>
                      <a:headEnd/>
                      <a:tailEnd/>
                    </a:ln>
                  </pic:spPr>
                </pic:pic>
              </a:graphicData>
            </a:graphic>
          </wp:inline>
        </w:drawing>
      </w:r>
    </w:p>
    <w:p w14:paraId="145B3957" w14:textId="77777777" w:rsidR="006C77B1" w:rsidRDefault="006C77B1" w:rsidP="00AF27F6">
      <w:pPr>
        <w:pStyle w:val="af"/>
      </w:pPr>
      <w:r>
        <w:t>现在命令提示已经变得简化了。</w:t>
      </w:r>
    </w:p>
    <w:p w14:paraId="0AB36AD2" w14:textId="77777777" w:rsidR="006C77B1" w:rsidRDefault="006C77B1" w:rsidP="00AF27F6">
      <w:pPr>
        <w:pStyle w:val="af"/>
      </w:pPr>
      <w:r>
        <w:t>接下来，我们将谈到</w:t>
      </w:r>
      <w:r>
        <w:rPr>
          <w:b/>
        </w:rPr>
        <w:t>Octave</w:t>
      </w:r>
      <w:r>
        <w:t>的变量。</w:t>
      </w:r>
    </w:p>
    <w:p w14:paraId="2015A4DA" w14:textId="610BFBD1" w:rsidR="006C77B1" w:rsidRDefault="006C77B1" w:rsidP="00AF27F6">
      <w:pPr>
        <w:pStyle w:val="af"/>
      </w:pPr>
      <w:r>
        <w:t>现在写一个变量，对变量</w:t>
      </w:r>
      <m:oMath>
        <m:r>
          <w:rPr>
            <w:rFonts w:ascii="Cambria Math" w:hAnsi="Cambria Math"/>
          </w:rPr>
          <m:t>a</m:t>
        </m:r>
      </m:oMath>
      <w:r>
        <w:t>赋值为</w:t>
      </w:r>
      <w:r>
        <w:t>3</w:t>
      </w:r>
      <w:r>
        <w:t>，并按下回车键，显示变量</w:t>
      </w:r>
      <m:oMath>
        <m:r>
          <w:rPr>
            <w:rFonts w:ascii="Cambria Math" w:hAnsi="Cambria Math"/>
          </w:rPr>
          <m:t>a</m:t>
        </m:r>
      </m:oMath>
      <w:r>
        <w:t>等于</w:t>
      </w:r>
      <w:r>
        <w:t>3</w:t>
      </w:r>
      <w:r>
        <w:t>。</w:t>
      </w:r>
    </w:p>
    <w:p w14:paraId="7961F943" w14:textId="77777777" w:rsidR="006C77B1" w:rsidRDefault="006C77B1" w:rsidP="00AF27F6">
      <w:pPr>
        <w:pStyle w:val="af"/>
      </w:pPr>
      <w:r>
        <w:rPr>
          <w:noProof/>
        </w:rPr>
        <w:drawing>
          <wp:inline distT="0" distB="0" distL="0" distR="0" wp14:anchorId="4DB5B985" wp14:editId="7DE87E0D">
            <wp:extent cx="1016000" cy="425450"/>
            <wp:effectExtent l="0" t="0" r="0" b="0"/>
            <wp:docPr id="48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537df35ccc9ff83a3c7518362e2f729.png"/>
                    <pic:cNvPicPr>
                      <a:picLocks noChangeAspect="1" noChangeArrowheads="1"/>
                    </pic:cNvPicPr>
                  </pic:nvPicPr>
                  <pic:blipFill>
                    <a:blip r:embed="rId79"/>
                    <a:stretch>
                      <a:fillRect/>
                    </a:stretch>
                  </pic:blipFill>
                  <pic:spPr bwMode="auto">
                    <a:xfrm>
                      <a:off x="0" y="0"/>
                      <a:ext cx="1016000" cy="425450"/>
                    </a:xfrm>
                    <a:prstGeom prst="rect">
                      <a:avLst/>
                    </a:prstGeom>
                    <a:noFill/>
                    <a:ln w="9525">
                      <a:noFill/>
                      <a:headEnd/>
                      <a:tailEnd/>
                    </a:ln>
                  </pic:spPr>
                </pic:pic>
              </a:graphicData>
            </a:graphic>
          </wp:inline>
        </w:drawing>
      </w:r>
    </w:p>
    <w:p w14:paraId="466D7873" w14:textId="77777777" w:rsidR="006C77B1" w:rsidRDefault="006C77B1" w:rsidP="00AF27F6">
      <w:pPr>
        <w:pStyle w:val="af"/>
      </w:pPr>
      <w:r>
        <w:t>如果你</w:t>
      </w:r>
      <w:proofErr w:type="gramStart"/>
      <w:r>
        <w:t>想分配</w:t>
      </w:r>
      <w:proofErr w:type="gramEnd"/>
      <w:r>
        <w:t>一个变量，但不希望在屏幕上显示结果，你可以在命令后加一个分号，可以抑制打印输出，敲入回车后，不打印任何东西。</w:t>
      </w:r>
    </w:p>
    <w:p w14:paraId="70B2AA8B" w14:textId="77777777" w:rsidR="006C77B1" w:rsidRDefault="006C77B1" w:rsidP="00AF27F6">
      <w:pPr>
        <w:pStyle w:val="af"/>
      </w:pPr>
      <w:r>
        <w:rPr>
          <w:noProof/>
        </w:rPr>
        <w:drawing>
          <wp:inline distT="0" distB="0" distL="0" distR="0" wp14:anchorId="09058CAA" wp14:editId="6874762E">
            <wp:extent cx="3898900" cy="171450"/>
            <wp:effectExtent l="0" t="0" r="6350" b="0"/>
            <wp:docPr id="49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11786828c587189891a9ef02f041ab7.png"/>
                    <pic:cNvPicPr>
                      <a:picLocks noChangeAspect="1" noChangeArrowheads="1"/>
                    </pic:cNvPicPr>
                  </pic:nvPicPr>
                  <pic:blipFill>
                    <a:blip r:embed="rId80"/>
                    <a:stretch>
                      <a:fillRect/>
                    </a:stretch>
                  </pic:blipFill>
                  <pic:spPr bwMode="auto">
                    <a:xfrm>
                      <a:off x="0" y="0"/>
                      <a:ext cx="3907847" cy="171843"/>
                    </a:xfrm>
                    <a:prstGeom prst="rect">
                      <a:avLst/>
                    </a:prstGeom>
                    <a:noFill/>
                    <a:ln w="9525">
                      <a:noFill/>
                      <a:headEnd/>
                      <a:tailEnd/>
                    </a:ln>
                  </pic:spPr>
                </pic:pic>
              </a:graphicData>
            </a:graphic>
          </wp:inline>
        </w:drawing>
      </w:r>
    </w:p>
    <w:p w14:paraId="31E78E7D" w14:textId="77777777" w:rsidR="006C77B1" w:rsidRDefault="006C77B1" w:rsidP="00AF27F6">
      <w:pPr>
        <w:pStyle w:val="af"/>
      </w:pPr>
      <w:r>
        <w:t>其中这句命令不打印任何东西。</w:t>
      </w:r>
    </w:p>
    <w:p w14:paraId="1B52173F" w14:textId="77777777" w:rsidR="006C77B1" w:rsidRDefault="006C77B1" w:rsidP="00AF27F6">
      <w:pPr>
        <w:pStyle w:val="af"/>
      </w:pPr>
      <w:r>
        <w:t>现在举一个字符串的例子：变量</w:t>
      </w:r>
      <m:oMath>
        <m:r>
          <w:rPr>
            <w:rFonts w:ascii="Cambria Math" w:hAnsi="Cambria Math"/>
          </w:rPr>
          <m:t>b</m:t>
        </m:r>
      </m:oMath>
      <w:r>
        <w:t>等于</w:t>
      </w:r>
      <w:r>
        <w:t>"</w:t>
      </w:r>
      <w:r>
        <w:rPr>
          <w:b/>
        </w:rPr>
        <w:t>hi</w:t>
      </w:r>
      <w:r>
        <w:t>"</w:t>
      </w:r>
      <w:r>
        <w:t>。</w:t>
      </w:r>
    </w:p>
    <w:p w14:paraId="37528A74" w14:textId="77777777" w:rsidR="006C77B1" w:rsidRDefault="006C77B1" w:rsidP="00AF27F6">
      <w:pPr>
        <w:pStyle w:val="af"/>
      </w:pPr>
      <w:r>
        <w:rPr>
          <w:noProof/>
        </w:rPr>
        <w:drawing>
          <wp:inline distT="0" distB="0" distL="0" distR="0" wp14:anchorId="41DDD10D" wp14:editId="17979735">
            <wp:extent cx="1498600" cy="692150"/>
            <wp:effectExtent l="0" t="0" r="6350" b="0"/>
            <wp:docPr id="49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b67374499c0d38ed8670ba74ff892d0.png"/>
                    <pic:cNvPicPr>
                      <a:picLocks noChangeAspect="1" noChangeArrowheads="1"/>
                    </pic:cNvPicPr>
                  </pic:nvPicPr>
                  <pic:blipFill>
                    <a:blip r:embed="rId81"/>
                    <a:stretch>
                      <a:fillRect/>
                    </a:stretch>
                  </pic:blipFill>
                  <pic:spPr bwMode="auto">
                    <a:xfrm>
                      <a:off x="0" y="0"/>
                      <a:ext cx="1498600" cy="692150"/>
                    </a:xfrm>
                    <a:prstGeom prst="rect">
                      <a:avLst/>
                    </a:prstGeom>
                    <a:noFill/>
                    <a:ln w="9525">
                      <a:noFill/>
                      <a:headEnd/>
                      <a:tailEnd/>
                    </a:ln>
                  </pic:spPr>
                </pic:pic>
              </a:graphicData>
            </a:graphic>
          </wp:inline>
        </w:drawing>
      </w:r>
    </w:p>
    <w:p w14:paraId="45BA6DB6" w14:textId="77777777" w:rsidR="006C77B1" w:rsidRDefault="006C77B1" w:rsidP="00AF27F6">
      <w:pPr>
        <w:pStyle w:val="af"/>
      </w:pPr>
      <m:oMath>
        <m:r>
          <w:rPr>
            <w:rFonts w:ascii="Cambria Math" w:hAnsi="Cambria Math"/>
          </w:rPr>
          <m:t>c</m:t>
        </m:r>
      </m:oMath>
      <w:r>
        <w:t>等于</w:t>
      </w:r>
      <w:r>
        <w:t>3</w:t>
      </w:r>
      <w:r>
        <w:t>大于等于</w:t>
      </w:r>
      <w:r>
        <w:t>1</w:t>
      </w:r>
      <w:r>
        <w:t>，所以，现在</w:t>
      </w:r>
      <m:oMath>
        <m:r>
          <w:rPr>
            <w:rFonts w:ascii="Cambria Math" w:hAnsi="Cambria Math"/>
          </w:rPr>
          <m:t>c</m:t>
        </m:r>
      </m:oMath>
      <w:r>
        <w:t>变量的值是真。</w:t>
      </w:r>
    </w:p>
    <w:p w14:paraId="1C0FBE81" w14:textId="77777777" w:rsidR="006C77B1" w:rsidRDefault="006C77B1" w:rsidP="00AF27F6">
      <w:pPr>
        <w:pStyle w:val="af"/>
      </w:pPr>
      <w:r>
        <w:rPr>
          <w:noProof/>
        </w:rPr>
        <w:lastRenderedPageBreak/>
        <w:drawing>
          <wp:inline distT="0" distB="0" distL="0" distR="0" wp14:anchorId="09B10CF7" wp14:editId="0626F0C8">
            <wp:extent cx="1536700" cy="654050"/>
            <wp:effectExtent l="0" t="0" r="6350" b="0"/>
            <wp:docPr id="49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cedf91b6b39d551e62a89f2e0955628.png"/>
                    <pic:cNvPicPr>
                      <a:picLocks noChangeAspect="1" noChangeArrowheads="1"/>
                    </pic:cNvPicPr>
                  </pic:nvPicPr>
                  <pic:blipFill>
                    <a:blip r:embed="rId82"/>
                    <a:stretch>
                      <a:fillRect/>
                    </a:stretch>
                  </pic:blipFill>
                  <pic:spPr bwMode="auto">
                    <a:xfrm>
                      <a:off x="0" y="0"/>
                      <a:ext cx="1536700" cy="654050"/>
                    </a:xfrm>
                    <a:prstGeom prst="rect">
                      <a:avLst/>
                    </a:prstGeom>
                    <a:noFill/>
                    <a:ln w="9525">
                      <a:noFill/>
                      <a:headEnd/>
                      <a:tailEnd/>
                    </a:ln>
                  </pic:spPr>
                </pic:pic>
              </a:graphicData>
            </a:graphic>
          </wp:inline>
        </w:drawing>
      </w:r>
    </w:p>
    <w:p w14:paraId="21DF4226" w14:textId="77777777" w:rsidR="006C77B1" w:rsidRDefault="006C77B1" w:rsidP="00AF27F6">
      <w:pPr>
        <w:pStyle w:val="af"/>
      </w:pPr>
      <w:r>
        <w:t>如果你想打印出变量，或显示一个变量，你可以像下面这么做：</w:t>
      </w:r>
    </w:p>
    <w:p w14:paraId="0CF96F65" w14:textId="77777777" w:rsidR="006C77B1" w:rsidRDefault="006C77B1" w:rsidP="00AF27F6">
      <w:pPr>
        <w:pStyle w:val="af"/>
      </w:pPr>
      <w:r>
        <w:t>设置</w:t>
      </w:r>
      <m:oMath>
        <m:r>
          <w:rPr>
            <w:rFonts w:ascii="Cambria Math" w:hAnsi="Cambria Math"/>
          </w:rPr>
          <m:t>a</m:t>
        </m:r>
      </m:oMath>
      <w:r>
        <w:t>等于圆周率</w:t>
      </w:r>
      <m:oMath>
        <m:r>
          <w:rPr>
            <w:rFonts w:ascii="Cambria Math" w:hAnsi="Cambria Math"/>
          </w:rPr>
          <m:t>π</m:t>
        </m:r>
      </m:oMath>
      <w:r>
        <w:t>，如果我要打印该值，那么只需键入</w:t>
      </w:r>
      <w:r>
        <w:rPr>
          <w:rStyle w:val="VerbatimChar"/>
        </w:rPr>
        <w:t>a</w:t>
      </w:r>
      <w:r>
        <w:t>像这样</w:t>
      </w:r>
      <w:r>
        <w:t xml:space="preserve"> </w:t>
      </w:r>
      <w:r>
        <w:t>就打印出来了。</w:t>
      </w:r>
    </w:p>
    <w:p w14:paraId="58332306" w14:textId="77777777" w:rsidR="006C77B1" w:rsidRDefault="006C77B1" w:rsidP="00AF27F6">
      <w:pPr>
        <w:pStyle w:val="af"/>
      </w:pPr>
      <w:r>
        <w:rPr>
          <w:noProof/>
        </w:rPr>
        <w:drawing>
          <wp:inline distT="0" distB="0" distL="0" distR="0" wp14:anchorId="22B9AF1A" wp14:editId="4EAAEA50">
            <wp:extent cx="1574800" cy="812800"/>
            <wp:effectExtent l="0" t="0" r="6350" b="6350"/>
            <wp:docPr id="49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cdc09b8bf67e546df7284ba74601c66.png"/>
                    <pic:cNvPicPr>
                      <a:picLocks noChangeAspect="1" noChangeArrowheads="1"/>
                    </pic:cNvPicPr>
                  </pic:nvPicPr>
                  <pic:blipFill>
                    <a:blip r:embed="rId83"/>
                    <a:stretch>
                      <a:fillRect/>
                    </a:stretch>
                  </pic:blipFill>
                  <pic:spPr bwMode="auto">
                    <a:xfrm>
                      <a:off x="0" y="0"/>
                      <a:ext cx="1574800" cy="812800"/>
                    </a:xfrm>
                    <a:prstGeom prst="rect">
                      <a:avLst/>
                    </a:prstGeom>
                    <a:noFill/>
                    <a:ln w="9525">
                      <a:noFill/>
                      <a:headEnd/>
                      <a:tailEnd/>
                    </a:ln>
                  </pic:spPr>
                </pic:pic>
              </a:graphicData>
            </a:graphic>
          </wp:inline>
        </w:drawing>
      </w:r>
    </w:p>
    <w:p w14:paraId="16EBB39B" w14:textId="77777777" w:rsidR="006C77B1" w:rsidRDefault="006C77B1" w:rsidP="00AF27F6">
      <w:pPr>
        <w:pStyle w:val="af"/>
      </w:pPr>
      <w:r>
        <w:t>对于更复杂的屏幕输出，也可以用</w:t>
      </w:r>
      <w:r>
        <w:rPr>
          <w:b/>
        </w:rPr>
        <w:t>DISP</w:t>
      </w:r>
      <w:r>
        <w:t>命令显示：</w:t>
      </w:r>
    </w:p>
    <w:p w14:paraId="6B55F0D0" w14:textId="77777777" w:rsidR="006C77B1" w:rsidRDefault="006C77B1" w:rsidP="00AF27F6">
      <w:r>
        <w:rPr>
          <w:noProof/>
        </w:rPr>
        <w:drawing>
          <wp:inline distT="0" distB="0" distL="0" distR="0" wp14:anchorId="53687B86" wp14:editId="6A57A935">
            <wp:extent cx="5334000" cy="3004820"/>
            <wp:effectExtent l="0" t="0" r="0" b="0"/>
            <wp:docPr id="49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fcd1d37526824726d85a655f8951249.png"/>
                    <pic:cNvPicPr>
                      <a:picLocks noChangeAspect="1" noChangeArrowheads="1"/>
                    </pic:cNvPicPr>
                  </pic:nvPicPr>
                  <pic:blipFill>
                    <a:blip r:embed="rId84"/>
                    <a:stretch>
                      <a:fillRect/>
                    </a:stretch>
                  </pic:blipFill>
                  <pic:spPr bwMode="auto">
                    <a:xfrm>
                      <a:off x="0" y="0"/>
                      <a:ext cx="5334000" cy="3004820"/>
                    </a:xfrm>
                    <a:prstGeom prst="rect">
                      <a:avLst/>
                    </a:prstGeom>
                    <a:noFill/>
                    <a:ln w="9525">
                      <a:noFill/>
                      <a:headEnd/>
                      <a:tailEnd/>
                    </a:ln>
                  </pic:spPr>
                </pic:pic>
              </a:graphicData>
            </a:graphic>
          </wp:inline>
        </w:drawing>
      </w:r>
    </w:p>
    <w:p w14:paraId="4C6D378F" w14:textId="77777777" w:rsidR="006C77B1" w:rsidRDefault="006C77B1" w:rsidP="00AF27F6">
      <w:pPr>
        <w:pStyle w:val="af"/>
      </w:pPr>
      <w:r>
        <w:t>这是一种，旧风格的</w:t>
      </w:r>
      <w:r>
        <w:rPr>
          <w:b/>
        </w:rPr>
        <w:t>C</w:t>
      </w:r>
      <w:r>
        <w:rPr>
          <w:b/>
        </w:rPr>
        <w:t>语言</w:t>
      </w:r>
      <w:r>
        <w:t>语法，对于之前就学过</w:t>
      </w:r>
      <w:r>
        <w:rPr>
          <w:b/>
        </w:rPr>
        <w:t>C</w:t>
      </w:r>
      <w:r>
        <w:rPr>
          <w:b/>
        </w:rPr>
        <w:t>语言</w:t>
      </w:r>
      <w:r>
        <w:t>的同学来说，你可以使用这种基本的语法来将结果打印到屏幕。</w:t>
      </w:r>
    </w:p>
    <w:p w14:paraId="14F950A7" w14:textId="77777777" w:rsidR="006C77B1" w:rsidRDefault="006C77B1" w:rsidP="00AF27F6">
      <w:pPr>
        <w:pStyle w:val="af"/>
      </w:pPr>
      <w:r>
        <w:t>例如</w:t>
      </w:r>
      <w:r>
        <w:t xml:space="preserve"> ^{T}</w:t>
      </w:r>
      <w:r>
        <w:t>命令的六个小数：</w:t>
      </w:r>
      <w:r>
        <w:t>0.6%f ,a</w:t>
      </w:r>
      <w:r>
        <w:t>，这应该打印</w:t>
      </w:r>
      <m:oMath>
        <m:r>
          <w:rPr>
            <w:rFonts w:ascii="Cambria Math" w:hAnsi="Cambria Math"/>
          </w:rPr>
          <m:t>π</m:t>
        </m:r>
      </m:oMath>
      <w:r>
        <w:t>的</w:t>
      </w:r>
      <w:r>
        <w:t>6</w:t>
      </w:r>
      <w:r>
        <w:t>位小数形式。</w:t>
      </w:r>
    </w:p>
    <w:p w14:paraId="3B97D921" w14:textId="77777777" w:rsidR="006C77B1" w:rsidRDefault="006C77B1" w:rsidP="00AF27F6">
      <w:pPr>
        <w:pStyle w:val="af"/>
      </w:pPr>
      <w:r>
        <w:t>也有一些控制输出长短格式的快捷命令：</w:t>
      </w:r>
    </w:p>
    <w:p w14:paraId="4B71A53F" w14:textId="77777777" w:rsidR="006C77B1" w:rsidRDefault="006C77B1" w:rsidP="00AF27F6">
      <w:pPr>
        <w:pStyle w:val="af"/>
      </w:pPr>
      <w:r>
        <w:rPr>
          <w:noProof/>
        </w:rPr>
        <w:drawing>
          <wp:inline distT="0" distB="0" distL="0" distR="0" wp14:anchorId="400334D0" wp14:editId="126F1E88">
            <wp:extent cx="2012950" cy="933450"/>
            <wp:effectExtent l="0" t="0" r="6350" b="0"/>
            <wp:docPr id="49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a8f0c3d2d8f017e0f7a611aa5be75d6.png"/>
                    <pic:cNvPicPr>
                      <a:picLocks noChangeAspect="1" noChangeArrowheads="1"/>
                    </pic:cNvPicPr>
                  </pic:nvPicPr>
                  <pic:blipFill>
                    <a:blip r:embed="rId85"/>
                    <a:stretch>
                      <a:fillRect/>
                    </a:stretch>
                  </pic:blipFill>
                  <pic:spPr bwMode="auto">
                    <a:xfrm>
                      <a:off x="0" y="0"/>
                      <a:ext cx="2012950" cy="933450"/>
                    </a:xfrm>
                    <a:prstGeom prst="rect">
                      <a:avLst/>
                    </a:prstGeom>
                    <a:noFill/>
                    <a:ln w="9525">
                      <a:noFill/>
                      <a:headEnd/>
                      <a:tailEnd/>
                    </a:ln>
                  </pic:spPr>
                </pic:pic>
              </a:graphicData>
            </a:graphic>
          </wp:inline>
        </w:drawing>
      </w:r>
    </w:p>
    <w:p w14:paraId="022EBEE1" w14:textId="77777777" w:rsidR="006C77B1" w:rsidRDefault="006C77B1" w:rsidP="00AF27F6">
      <w:pPr>
        <w:pStyle w:val="af"/>
      </w:pPr>
      <w:r>
        <w:t>下面，让我们来看看向量和矩阵：</w:t>
      </w:r>
    </w:p>
    <w:p w14:paraId="565D7BB4" w14:textId="77777777" w:rsidR="006C77B1" w:rsidRDefault="006C77B1" w:rsidP="00AF27F6">
      <w:pPr>
        <w:pStyle w:val="af"/>
      </w:pPr>
      <w:r>
        <w:t>比方说</w:t>
      </w:r>
      <w:r>
        <w:t xml:space="preserve"> </w:t>
      </w:r>
      <w:r>
        <w:t>建立一个矩阵</w:t>
      </w:r>
      <m:oMath>
        <m:r>
          <w:rPr>
            <w:rFonts w:ascii="Cambria Math" w:hAnsi="Cambria Math"/>
          </w:rPr>
          <m:t>A</m:t>
        </m:r>
      </m:oMath>
      <w:r>
        <w:t>：</w:t>
      </w:r>
    </w:p>
    <w:p w14:paraId="5B5F8A8C" w14:textId="77777777" w:rsidR="006C77B1" w:rsidRDefault="006C77B1">
      <w:pPr>
        <w:pStyle w:val="FigurewithCaption"/>
      </w:pPr>
      <w:r>
        <w:rPr>
          <w:noProof/>
          <w:lang w:eastAsia="zh-CN"/>
        </w:rPr>
        <w:lastRenderedPageBreak/>
        <w:drawing>
          <wp:inline distT="0" distB="0" distL="0" distR="0" wp14:anchorId="701316D4" wp14:editId="09439F6E">
            <wp:extent cx="5035550" cy="2908300"/>
            <wp:effectExtent l="0" t="0" r="0" b="6350"/>
            <wp:docPr id="49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93ebb444501838dd9b69520fff54be0.png"/>
                    <pic:cNvPicPr>
                      <a:picLocks noChangeAspect="1" noChangeArrowheads="1"/>
                    </pic:cNvPicPr>
                  </pic:nvPicPr>
                  <pic:blipFill>
                    <a:blip r:embed="rId86"/>
                    <a:stretch>
                      <a:fillRect/>
                    </a:stretch>
                  </pic:blipFill>
                  <pic:spPr bwMode="auto">
                    <a:xfrm>
                      <a:off x="0" y="0"/>
                      <a:ext cx="5035550" cy="2908300"/>
                    </a:xfrm>
                    <a:prstGeom prst="rect">
                      <a:avLst/>
                    </a:prstGeom>
                    <a:noFill/>
                    <a:ln w="9525">
                      <a:noFill/>
                      <a:headEnd/>
                      <a:tailEnd/>
                    </a:ln>
                  </pic:spPr>
                </pic:pic>
              </a:graphicData>
            </a:graphic>
          </wp:inline>
        </w:drawing>
      </w:r>
    </w:p>
    <w:p w14:paraId="3BF6BE5C" w14:textId="77777777" w:rsidR="006C77B1" w:rsidRDefault="006C77B1" w:rsidP="00AF27F6">
      <w:pPr>
        <w:pStyle w:val="af"/>
      </w:pPr>
      <w:r>
        <w:t>对</w:t>
      </w:r>
      <m:oMath>
        <m:r>
          <w:rPr>
            <w:rFonts w:ascii="Cambria Math" w:hAnsi="Cambria Math"/>
          </w:rPr>
          <m:t>A</m:t>
        </m:r>
      </m:oMath>
      <w:r>
        <w:t>矩阵进行赋值，考虑到这是一个三行两列的矩阵，你同样可以用向量。</w:t>
      </w:r>
    </w:p>
    <w:p w14:paraId="03F1A1C6" w14:textId="77777777" w:rsidR="006C77B1" w:rsidRDefault="006C77B1" w:rsidP="00AF27F6">
      <w:pPr>
        <w:pStyle w:val="af"/>
      </w:pPr>
      <w:r>
        <w:t>建立向量</w:t>
      </w:r>
      <m:oMath>
        <m:r>
          <w:rPr>
            <w:rFonts w:ascii="Cambria Math" w:hAnsi="Cambria Math"/>
          </w:rPr>
          <m:t>V</m:t>
        </m:r>
      </m:oMath>
      <w:r>
        <w:t>并赋值</w:t>
      </w:r>
      <w:r>
        <w:t>1 2 3</w:t>
      </w:r>
      <w:r>
        <w:t>，</w:t>
      </w:r>
      <m:oMath>
        <m:r>
          <w:rPr>
            <w:rFonts w:ascii="Cambria Math" w:hAnsi="Cambria Math"/>
          </w:rPr>
          <m:t>V</m:t>
        </m:r>
      </m:oMath>
      <w:r>
        <w:t>是一个行向量，或者说是一个</w:t>
      </w:r>
      <w:r>
        <w:t xml:space="preserve">3 ( </w:t>
      </w:r>
      <w:r>
        <w:t>列</w:t>
      </w:r>
      <w:r>
        <w:t xml:space="preserve"> )×1 ( </w:t>
      </w:r>
      <w:r>
        <w:t>行</w:t>
      </w:r>
      <w:r>
        <w:t xml:space="preserve"> )</w:t>
      </w:r>
      <w:r>
        <w:t>的向量，或者说，一行三列的矩阵。</w:t>
      </w:r>
    </w:p>
    <w:p w14:paraId="67D7CDF1" w14:textId="77777777" w:rsidR="006C77B1" w:rsidRDefault="006C77B1" w:rsidP="00AF27F6">
      <w:pPr>
        <w:pStyle w:val="af"/>
      </w:pPr>
      <w:r>
        <w:t>如果我想，分配一个列向量，我可以写</w:t>
      </w:r>
      <w:r>
        <w:t>“1;2;3”</w:t>
      </w:r>
      <w:r>
        <w:t>，现在便有了一个</w:t>
      </w:r>
      <w:r>
        <w:t xml:space="preserve">3 </w:t>
      </w:r>
      <w:r>
        <w:t>行</w:t>
      </w:r>
      <w:r>
        <w:t xml:space="preserve"> 1 </w:t>
      </w:r>
      <w:r>
        <w:t>列的向量，同时这是一个列向量。</w:t>
      </w:r>
    </w:p>
    <w:p w14:paraId="5D048C69" w14:textId="77777777" w:rsidR="006C77B1" w:rsidRDefault="006C77B1" w:rsidP="00AF27F6">
      <w:pPr>
        <w:pStyle w:val="af"/>
      </w:pPr>
      <w:r>
        <w:t>下面是一些更为有用的符号，如：</w:t>
      </w:r>
    </w:p>
    <w:p w14:paraId="128B8DA3" w14:textId="77777777" w:rsidR="006C77B1" w:rsidRDefault="006C77B1" w:rsidP="00AF27F6">
      <w:pPr>
        <w:pStyle w:val="af"/>
        <w:ind w:firstLine="440"/>
      </w:pPr>
      <w:r>
        <w:rPr>
          <w:rStyle w:val="NormalTok"/>
        </w:rPr>
        <w:t>V=</w:t>
      </w:r>
      <w:r>
        <w:rPr>
          <w:rStyle w:val="FloatTok"/>
        </w:rPr>
        <w:t>1</w:t>
      </w:r>
      <w:r>
        <w:rPr>
          <w:rStyle w:val="NormalTok"/>
        </w:rPr>
        <w:t>：</w:t>
      </w:r>
      <w:r>
        <w:rPr>
          <w:rStyle w:val="FloatTok"/>
        </w:rPr>
        <w:t>0.1</w:t>
      </w:r>
      <w:r>
        <w:rPr>
          <w:rStyle w:val="NormalTok"/>
        </w:rPr>
        <w:t>：</w:t>
      </w:r>
      <w:r>
        <w:rPr>
          <w:rStyle w:val="FloatTok"/>
        </w:rPr>
        <w:t>2</w:t>
      </w:r>
    </w:p>
    <w:p w14:paraId="0EC55280" w14:textId="77777777" w:rsidR="006C77B1" w:rsidRDefault="006C77B1" w:rsidP="00AF27F6">
      <w:pPr>
        <w:pStyle w:val="af"/>
      </w:pPr>
      <w:r>
        <w:t>这个该如何理解呢：这个集合</w:t>
      </w:r>
      <m:oMath>
        <m:r>
          <w:rPr>
            <w:rFonts w:ascii="Cambria Math" w:hAnsi="Cambria Math"/>
          </w:rPr>
          <m:t>v</m:t>
        </m:r>
      </m:oMath>
      <w:r>
        <w:t>是一组值，从数值</w:t>
      </w:r>
      <w:r>
        <w:t>1</w:t>
      </w:r>
      <w:r>
        <w:t>开始，增量或说是步长为</w:t>
      </w:r>
      <w:r>
        <w:t>0.1</w:t>
      </w:r>
      <w:r>
        <w:t>，直到增加到</w:t>
      </w:r>
      <w:r>
        <w:t>2</w:t>
      </w:r>
      <w:r>
        <w:t>，按照这样的方法对向量</w:t>
      </w:r>
      <m:oMath>
        <m:r>
          <w:rPr>
            <w:rFonts w:ascii="Cambria Math" w:hAnsi="Cambria Math"/>
          </w:rPr>
          <m:t>V</m:t>
        </m:r>
      </m:oMath>
      <w:r>
        <w:t>操作，可以得到一个行向量，这是一个</w:t>
      </w:r>
      <w:r>
        <w:t>1</w:t>
      </w:r>
      <w:r>
        <w:t>行</w:t>
      </w:r>
      <w:r>
        <w:t>11</w:t>
      </w:r>
      <w:r>
        <w:t>列的矩阵，其矩阵的元素是</w:t>
      </w:r>
      <w:r>
        <w:t>1 1.1 1.2 1.3</w:t>
      </w:r>
      <w:r>
        <w:t>，依此类推，直到数值</w:t>
      </w:r>
      <w:r>
        <w:t>2</w:t>
      </w:r>
      <w:r>
        <w:t>。</w:t>
      </w:r>
    </w:p>
    <w:p w14:paraId="42FAB963" w14:textId="77777777" w:rsidR="006C77B1" w:rsidRDefault="006C77B1" w:rsidP="00AF27F6">
      <w:pPr>
        <w:pStyle w:val="af"/>
      </w:pPr>
      <w:r>
        <w:t>我也可以建立一个集合</w:t>
      </w:r>
      <m:oMath>
        <m:r>
          <w:rPr>
            <w:rFonts w:ascii="Cambria Math" w:hAnsi="Cambria Math"/>
          </w:rPr>
          <m:t>v</m:t>
        </m:r>
      </m:oMath>
      <w:r>
        <w:t>并用命令</w:t>
      </w:r>
      <w:r>
        <w:t>“1:6”</w:t>
      </w:r>
      <w:r>
        <w:t>进行赋值，这样</w:t>
      </w:r>
      <m:oMath>
        <m:r>
          <w:rPr>
            <w:rFonts w:ascii="Cambria Math" w:hAnsi="Cambria Math"/>
          </w:rPr>
          <m:t>V</m:t>
        </m:r>
      </m:oMath>
      <w:r>
        <w:t>就被赋值了</w:t>
      </w:r>
      <w:r>
        <w:t>1</w:t>
      </w:r>
      <w:r>
        <w:t>至</w:t>
      </w:r>
      <w:r>
        <w:t>6</w:t>
      </w:r>
      <w:r>
        <w:t>的六个整数。</w:t>
      </w:r>
    </w:p>
    <w:p w14:paraId="27A6F058" w14:textId="77777777" w:rsidR="006C77B1" w:rsidRDefault="006C77B1" w:rsidP="00AF27F6">
      <w:pPr>
        <w:pStyle w:val="af"/>
      </w:pPr>
      <w:r>
        <w:rPr>
          <w:noProof/>
        </w:rPr>
        <w:drawing>
          <wp:inline distT="0" distB="0" distL="0" distR="0" wp14:anchorId="1BDD3A9E" wp14:editId="0362EAFD">
            <wp:extent cx="2336800" cy="692150"/>
            <wp:effectExtent l="0" t="0" r="6350" b="0"/>
            <wp:docPr id="49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cdbd87db83a4184098cd6d5ee3c6a87.png"/>
                    <pic:cNvPicPr>
                      <a:picLocks noChangeAspect="1" noChangeArrowheads="1"/>
                    </pic:cNvPicPr>
                  </pic:nvPicPr>
                  <pic:blipFill>
                    <a:blip r:embed="rId87"/>
                    <a:stretch>
                      <a:fillRect/>
                    </a:stretch>
                  </pic:blipFill>
                  <pic:spPr bwMode="auto">
                    <a:xfrm>
                      <a:off x="0" y="0"/>
                      <a:ext cx="2336800" cy="692150"/>
                    </a:xfrm>
                    <a:prstGeom prst="rect">
                      <a:avLst/>
                    </a:prstGeom>
                    <a:noFill/>
                    <a:ln w="9525">
                      <a:noFill/>
                      <a:headEnd/>
                      <a:tailEnd/>
                    </a:ln>
                  </pic:spPr>
                </pic:pic>
              </a:graphicData>
            </a:graphic>
          </wp:inline>
        </w:drawing>
      </w:r>
    </w:p>
    <w:p w14:paraId="40D7FBC7" w14:textId="77777777" w:rsidR="006C77B1" w:rsidRDefault="006C77B1" w:rsidP="00AF27F6">
      <w:pPr>
        <w:pStyle w:val="af"/>
      </w:pPr>
      <w:r>
        <w:t>这里还有一些其他的方法来生成矩阵</w:t>
      </w:r>
    </w:p>
    <w:p w14:paraId="38E2E2DA" w14:textId="77777777" w:rsidR="006C77B1" w:rsidRDefault="006C77B1" w:rsidP="00AF27F6">
      <w:pPr>
        <w:pStyle w:val="af"/>
      </w:pPr>
      <w:r>
        <w:t>例如</w:t>
      </w:r>
      <w:r>
        <w:t>“</w:t>
      </w:r>
      <w:r>
        <w:rPr>
          <w:rStyle w:val="VerbatimChar"/>
        </w:rPr>
        <w:t>ones(2, 3)</w:t>
      </w:r>
      <w:r>
        <w:t>”</w:t>
      </w:r>
      <w:r>
        <w:t>，也可以用来生成矩阵：</w:t>
      </w:r>
    </w:p>
    <w:p w14:paraId="73258BB3" w14:textId="77777777" w:rsidR="006C77B1" w:rsidRDefault="006C77B1" w:rsidP="00AF27F6">
      <w:pPr>
        <w:pStyle w:val="af"/>
      </w:pPr>
      <w:r>
        <w:rPr>
          <w:noProof/>
        </w:rPr>
        <w:drawing>
          <wp:inline distT="0" distB="0" distL="0" distR="0" wp14:anchorId="580FEE36" wp14:editId="2857DDAD">
            <wp:extent cx="1371600" cy="717550"/>
            <wp:effectExtent l="0" t="0" r="0" b="6350"/>
            <wp:docPr id="50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d2b25d4078a276091b9c00812674fa9.png"/>
                    <pic:cNvPicPr>
                      <a:picLocks noChangeAspect="1" noChangeArrowheads="1"/>
                    </pic:cNvPicPr>
                  </pic:nvPicPr>
                  <pic:blipFill>
                    <a:blip r:embed="rId88"/>
                    <a:stretch>
                      <a:fillRect/>
                    </a:stretch>
                  </pic:blipFill>
                  <pic:spPr bwMode="auto">
                    <a:xfrm>
                      <a:off x="0" y="0"/>
                      <a:ext cx="1371600" cy="717550"/>
                    </a:xfrm>
                    <a:prstGeom prst="rect">
                      <a:avLst/>
                    </a:prstGeom>
                    <a:noFill/>
                    <a:ln w="9525">
                      <a:noFill/>
                      <a:headEnd/>
                      <a:tailEnd/>
                    </a:ln>
                  </pic:spPr>
                </pic:pic>
              </a:graphicData>
            </a:graphic>
          </wp:inline>
        </w:drawing>
      </w:r>
    </w:p>
    <w:p w14:paraId="36885826" w14:textId="77777777" w:rsidR="006C77B1" w:rsidRDefault="006C77B1" w:rsidP="00AF27F6">
      <w:pPr>
        <w:pStyle w:val="af"/>
      </w:pPr>
      <w:r>
        <w:t>元素都为</w:t>
      </w:r>
      <w:r>
        <w:t>2</w:t>
      </w:r>
      <w:r>
        <w:t>，两行三列的矩阵，就可以使用这个命令：</w:t>
      </w:r>
    </w:p>
    <w:p w14:paraId="27AA8A77" w14:textId="77777777" w:rsidR="006C77B1" w:rsidRDefault="006C77B1" w:rsidP="00AF27F6">
      <w:pPr>
        <w:pStyle w:val="af"/>
      </w:pPr>
      <w:r>
        <w:rPr>
          <w:noProof/>
        </w:rPr>
        <w:lastRenderedPageBreak/>
        <w:drawing>
          <wp:inline distT="0" distB="0" distL="0" distR="0" wp14:anchorId="0675A827" wp14:editId="29824EEF">
            <wp:extent cx="1758950" cy="863600"/>
            <wp:effectExtent l="0" t="0" r="0" b="0"/>
            <wp:docPr id="50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1985f8690965598d4a17e3a6e7fee94.png"/>
                    <pic:cNvPicPr>
                      <a:picLocks noChangeAspect="1" noChangeArrowheads="1"/>
                    </pic:cNvPicPr>
                  </pic:nvPicPr>
                  <pic:blipFill>
                    <a:blip r:embed="rId89"/>
                    <a:stretch>
                      <a:fillRect/>
                    </a:stretch>
                  </pic:blipFill>
                  <pic:spPr bwMode="auto">
                    <a:xfrm>
                      <a:off x="0" y="0"/>
                      <a:ext cx="1758950" cy="863600"/>
                    </a:xfrm>
                    <a:prstGeom prst="rect">
                      <a:avLst/>
                    </a:prstGeom>
                    <a:noFill/>
                    <a:ln w="9525">
                      <a:noFill/>
                      <a:headEnd/>
                      <a:tailEnd/>
                    </a:ln>
                  </pic:spPr>
                </pic:pic>
              </a:graphicData>
            </a:graphic>
          </wp:inline>
        </w:drawing>
      </w:r>
    </w:p>
    <w:p w14:paraId="057BD6C7" w14:textId="77777777" w:rsidR="006C77B1" w:rsidRDefault="006C77B1" w:rsidP="00AF27F6">
      <w:pPr>
        <w:pStyle w:val="af"/>
      </w:pPr>
      <w:r>
        <w:t>你可以把这个方法当成一个生成矩阵的快速方法。</w:t>
      </w:r>
    </w:p>
    <w:p w14:paraId="7AEB34B4" w14:textId="77777777" w:rsidR="006C77B1" w:rsidRDefault="006C77B1" w:rsidP="00AF27F6">
      <w:pPr>
        <w:pStyle w:val="af"/>
      </w:pPr>
      <m:oMath>
        <m:r>
          <w:rPr>
            <w:rFonts w:ascii="Cambria Math" w:hAnsi="Cambria Math"/>
          </w:rPr>
          <m:t>w</m:t>
        </m:r>
      </m:oMath>
      <w:r>
        <w:t>为一个一行三列的零矩阵，一行三列的</w:t>
      </w:r>
      <m:oMath>
        <m:r>
          <w:rPr>
            <w:rFonts w:ascii="Cambria Math" w:hAnsi="Cambria Math"/>
          </w:rPr>
          <m:t>A</m:t>
        </m:r>
      </m:oMath>
      <w:r>
        <w:t>矩阵里的元素全部是零：</w:t>
      </w:r>
    </w:p>
    <w:p w14:paraId="2C51E83C" w14:textId="77777777" w:rsidR="006C77B1" w:rsidRDefault="006C77B1" w:rsidP="00AF27F6">
      <w:pPr>
        <w:pStyle w:val="af"/>
      </w:pPr>
      <w:r>
        <w:rPr>
          <w:noProof/>
        </w:rPr>
        <w:drawing>
          <wp:inline distT="0" distB="0" distL="0" distR="0" wp14:anchorId="7B935417" wp14:editId="03F66997">
            <wp:extent cx="2044700" cy="850900"/>
            <wp:effectExtent l="0" t="0" r="0" b="6350"/>
            <wp:docPr id="50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46b48ec79c9fcee05b20767dcc89558.png"/>
                    <pic:cNvPicPr>
                      <a:picLocks noChangeAspect="1" noChangeArrowheads="1"/>
                    </pic:cNvPicPr>
                  </pic:nvPicPr>
                  <pic:blipFill>
                    <a:blip r:embed="rId90"/>
                    <a:stretch>
                      <a:fillRect/>
                    </a:stretch>
                  </pic:blipFill>
                  <pic:spPr bwMode="auto">
                    <a:xfrm>
                      <a:off x="0" y="0"/>
                      <a:ext cx="2044700" cy="850900"/>
                    </a:xfrm>
                    <a:prstGeom prst="rect">
                      <a:avLst/>
                    </a:prstGeom>
                    <a:noFill/>
                    <a:ln w="9525">
                      <a:noFill/>
                      <a:headEnd/>
                      <a:tailEnd/>
                    </a:ln>
                  </pic:spPr>
                </pic:pic>
              </a:graphicData>
            </a:graphic>
          </wp:inline>
        </w:drawing>
      </w:r>
    </w:p>
    <w:p w14:paraId="0A2E5D91" w14:textId="77777777" w:rsidR="006C77B1" w:rsidRDefault="006C77B1" w:rsidP="00AF27F6">
      <w:pPr>
        <w:pStyle w:val="af"/>
      </w:pPr>
      <w:r>
        <w:t>还有很多的方式来生成矩阵。</w:t>
      </w:r>
    </w:p>
    <w:p w14:paraId="2FC83641" w14:textId="77777777" w:rsidR="006C77B1" w:rsidRDefault="006C77B1" w:rsidP="00AF27F6">
      <w:pPr>
        <w:pStyle w:val="af"/>
      </w:pPr>
      <w:r>
        <w:t>如果我对</w:t>
      </w:r>
      <m:oMath>
        <m:r>
          <w:rPr>
            <w:rFonts w:ascii="Cambria Math" w:hAnsi="Cambria Math"/>
          </w:rPr>
          <m:t>W</m:t>
        </m:r>
      </m:oMath>
      <w:r>
        <w:t>进行赋值，用</w:t>
      </w:r>
      <w:r>
        <w:rPr>
          <w:b/>
        </w:rPr>
        <w:t>Rand</w:t>
      </w:r>
      <w:r>
        <w:t>命令建立一个一行三列的矩阵，因为使用了</w:t>
      </w:r>
      <w:r>
        <w:rPr>
          <w:b/>
        </w:rPr>
        <w:t>Rand</w:t>
      </w:r>
      <w:r>
        <w:t>命令，则其一行三列的元素均为随机值，如</w:t>
      </w:r>
      <w:r>
        <w:t>“</w:t>
      </w:r>
      <w:r w:rsidRPr="0003175F">
        <w:rPr>
          <w:rStyle w:val="VerbatimChar"/>
          <w:color w:val="FF0000"/>
        </w:rPr>
        <w:t>rand(3,3)</w:t>
      </w:r>
      <w:r>
        <w:t>”</w:t>
      </w:r>
      <w:r>
        <w:t>命令，这就生成了一个</w:t>
      </w:r>
      <w:r>
        <w:t>3×3</w:t>
      </w:r>
      <w:r>
        <w:t>的矩阵，并且其所有元素均为随机。</w:t>
      </w:r>
    </w:p>
    <w:p w14:paraId="2ED62665" w14:textId="77777777" w:rsidR="006C77B1" w:rsidRDefault="006C77B1" w:rsidP="00AF27F6">
      <w:pPr>
        <w:pStyle w:val="af"/>
      </w:pPr>
      <w:r>
        <w:rPr>
          <w:noProof/>
        </w:rPr>
        <w:drawing>
          <wp:inline distT="0" distB="0" distL="0" distR="0" wp14:anchorId="56A1F5C0" wp14:editId="39A1CC6B">
            <wp:extent cx="3117850" cy="996950"/>
            <wp:effectExtent l="0" t="0" r="6350" b="0"/>
            <wp:docPr id="51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de6e7054e869a82060cefa9968cd56b.png"/>
                    <pic:cNvPicPr>
                      <a:picLocks noChangeAspect="1" noChangeArrowheads="1"/>
                    </pic:cNvPicPr>
                  </pic:nvPicPr>
                  <pic:blipFill>
                    <a:blip r:embed="rId91"/>
                    <a:stretch>
                      <a:fillRect/>
                    </a:stretch>
                  </pic:blipFill>
                  <pic:spPr bwMode="auto">
                    <a:xfrm>
                      <a:off x="0" y="0"/>
                      <a:ext cx="3118175" cy="997054"/>
                    </a:xfrm>
                    <a:prstGeom prst="rect">
                      <a:avLst/>
                    </a:prstGeom>
                    <a:noFill/>
                    <a:ln w="9525">
                      <a:noFill/>
                      <a:headEnd/>
                      <a:tailEnd/>
                    </a:ln>
                  </pic:spPr>
                </pic:pic>
              </a:graphicData>
            </a:graphic>
          </wp:inline>
        </w:drawing>
      </w:r>
    </w:p>
    <w:p w14:paraId="51BE04EE" w14:textId="77777777" w:rsidR="006C77B1" w:rsidRDefault="006C77B1" w:rsidP="00AF27F6">
      <w:pPr>
        <w:pStyle w:val="af"/>
      </w:pPr>
      <w:r>
        <w:t>数值介于</w:t>
      </w:r>
      <w:r>
        <w:t>0</w:t>
      </w:r>
      <w:r>
        <w:t>和</w:t>
      </w:r>
      <w:r>
        <w:t>1</w:t>
      </w:r>
      <w:r>
        <w:t>之间，所以，正是因为这一点，我们可以得到数值均匀介于</w:t>
      </w:r>
      <w:r>
        <w:t>0</w:t>
      </w:r>
      <w:r>
        <w:t>和</w:t>
      </w:r>
      <w:r>
        <w:t>1</w:t>
      </w:r>
      <w:r>
        <w:t>之间的元素。</w:t>
      </w:r>
    </w:p>
    <w:p w14:paraId="01CFEE1D" w14:textId="77777777" w:rsidR="006C77B1" w:rsidRDefault="006C77B1" w:rsidP="00AF27F6">
      <w:pPr>
        <w:pStyle w:val="af"/>
      </w:pPr>
      <w:r>
        <w:t>如果，你知道什么是高斯随机变量，或者，你知道什么是正态分布的随机变量，你可以设置集合</w:t>
      </w:r>
      <m:oMath>
        <m:r>
          <w:rPr>
            <w:rFonts w:ascii="Cambria Math" w:hAnsi="Cambria Math"/>
          </w:rPr>
          <m:t>W</m:t>
        </m:r>
      </m:oMath>
      <w:r>
        <w:t>，使其等于一个一行三列的</w:t>
      </w:r>
      <m:oMath>
        <m:r>
          <w:rPr>
            <w:rFonts w:ascii="Cambria Math" w:hAnsi="Cambria Math"/>
          </w:rPr>
          <m:t>N</m:t>
        </m:r>
      </m:oMath>
      <w:r>
        <w:t>矩阵，并且，来自三个值，一个平均值为</w:t>
      </w:r>
      <w:r>
        <w:t>0</w:t>
      </w:r>
      <w:r>
        <w:t>的高斯分布，方差或者等于</w:t>
      </w:r>
      <w:r>
        <w:t>1</w:t>
      </w:r>
      <w:r>
        <w:t>的标准偏差。</w:t>
      </w:r>
    </w:p>
    <w:p w14:paraId="20EE853C" w14:textId="77777777" w:rsidR="006C77B1" w:rsidRDefault="006C77B1" w:rsidP="00AF27F6">
      <w:pPr>
        <w:pStyle w:val="af"/>
      </w:pPr>
      <w:r>
        <w:rPr>
          <w:noProof/>
        </w:rPr>
        <w:drawing>
          <wp:inline distT="0" distB="0" distL="0" distR="0" wp14:anchorId="09C3E893" wp14:editId="6DCFBADE">
            <wp:extent cx="2444750" cy="755650"/>
            <wp:effectExtent l="0" t="0" r="0" b="6350"/>
            <wp:docPr id="11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48f3cac1c32e3dc56160849c4dd60b0.png"/>
                    <pic:cNvPicPr>
                      <a:picLocks noChangeAspect="1" noChangeArrowheads="1"/>
                    </pic:cNvPicPr>
                  </pic:nvPicPr>
                  <pic:blipFill>
                    <a:blip r:embed="rId92"/>
                    <a:stretch>
                      <a:fillRect/>
                    </a:stretch>
                  </pic:blipFill>
                  <pic:spPr bwMode="auto">
                    <a:xfrm>
                      <a:off x="0" y="0"/>
                      <a:ext cx="2444750" cy="755650"/>
                    </a:xfrm>
                    <a:prstGeom prst="rect">
                      <a:avLst/>
                    </a:prstGeom>
                    <a:noFill/>
                    <a:ln w="9525">
                      <a:noFill/>
                      <a:headEnd/>
                      <a:tailEnd/>
                    </a:ln>
                  </pic:spPr>
                </pic:pic>
              </a:graphicData>
            </a:graphic>
          </wp:inline>
        </w:drawing>
      </w:r>
    </w:p>
    <w:p w14:paraId="5C25B888" w14:textId="77777777" w:rsidR="006C77B1" w:rsidRDefault="006C77B1" w:rsidP="00AF27F6">
      <w:pPr>
        <w:pStyle w:val="af"/>
      </w:pPr>
      <w:r>
        <w:t>还可以设置地更复杂：</w:t>
      </w:r>
    </w:p>
    <w:p w14:paraId="2E250EC0" w14:textId="77777777" w:rsidR="006C77B1" w:rsidRDefault="006C77B1" w:rsidP="00AF27F6">
      <w:pPr>
        <w:pStyle w:val="af"/>
      </w:pPr>
      <w:r>
        <w:t>并用</w:t>
      </w:r>
      <w:r>
        <w:rPr>
          <w:b/>
        </w:rPr>
        <w:t>hist</w:t>
      </w:r>
      <w:r>
        <w:t>命令绘制直方图。</w:t>
      </w:r>
    </w:p>
    <w:p w14:paraId="5EB3B151" w14:textId="77777777" w:rsidR="006C77B1" w:rsidRDefault="006C77B1" w:rsidP="00AF27F6">
      <w:pPr>
        <w:pStyle w:val="af"/>
      </w:pPr>
      <w:r>
        <w:rPr>
          <w:noProof/>
        </w:rPr>
        <w:drawing>
          <wp:inline distT="0" distB="0" distL="0" distR="0" wp14:anchorId="01E0762B" wp14:editId="547CB868">
            <wp:extent cx="3117850" cy="444500"/>
            <wp:effectExtent l="0" t="0" r="6350" b="0"/>
            <wp:docPr id="11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0c06cc39058da2c5eef696d75e65a2c.png"/>
                    <pic:cNvPicPr>
                      <a:picLocks noChangeAspect="1" noChangeArrowheads="1"/>
                    </pic:cNvPicPr>
                  </pic:nvPicPr>
                  <pic:blipFill>
                    <a:blip r:embed="rId93"/>
                    <a:stretch>
                      <a:fillRect/>
                    </a:stretch>
                  </pic:blipFill>
                  <pic:spPr bwMode="auto">
                    <a:xfrm>
                      <a:off x="0" y="0"/>
                      <a:ext cx="3119288" cy="444705"/>
                    </a:xfrm>
                    <a:prstGeom prst="rect">
                      <a:avLst/>
                    </a:prstGeom>
                    <a:noFill/>
                    <a:ln w="9525">
                      <a:noFill/>
                      <a:headEnd/>
                      <a:tailEnd/>
                    </a:ln>
                  </pic:spPr>
                </pic:pic>
              </a:graphicData>
            </a:graphic>
          </wp:inline>
        </w:drawing>
      </w:r>
    </w:p>
    <w:p w14:paraId="3EFA07AA" w14:textId="77777777" w:rsidR="006C77B1" w:rsidRDefault="006C77B1" w:rsidP="00AF27F6">
      <w:pPr>
        <w:pStyle w:val="af"/>
      </w:pPr>
      <w:r>
        <w:t>绘制单位矩阵：</w:t>
      </w:r>
    </w:p>
    <w:p w14:paraId="1904E3FF" w14:textId="77777777" w:rsidR="006C77B1" w:rsidRDefault="006C77B1" w:rsidP="00AF27F6">
      <w:pPr>
        <w:pStyle w:val="af"/>
      </w:pPr>
      <w:r>
        <w:rPr>
          <w:noProof/>
        </w:rPr>
        <w:lastRenderedPageBreak/>
        <w:drawing>
          <wp:inline distT="0" distB="0" distL="0" distR="0" wp14:anchorId="005CA49A" wp14:editId="52932351">
            <wp:extent cx="2006600" cy="1530350"/>
            <wp:effectExtent l="0" t="0" r="0" b="0"/>
            <wp:docPr id="11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8d11f870c5b30536f1965507fa7e7dc.png"/>
                    <pic:cNvPicPr>
                      <a:picLocks noChangeAspect="1" noChangeArrowheads="1"/>
                    </pic:cNvPicPr>
                  </pic:nvPicPr>
                  <pic:blipFill>
                    <a:blip r:embed="rId94"/>
                    <a:stretch>
                      <a:fillRect/>
                    </a:stretch>
                  </pic:blipFill>
                  <pic:spPr bwMode="auto">
                    <a:xfrm>
                      <a:off x="0" y="0"/>
                      <a:ext cx="2006600" cy="1530350"/>
                    </a:xfrm>
                    <a:prstGeom prst="rect">
                      <a:avLst/>
                    </a:prstGeom>
                    <a:noFill/>
                    <a:ln w="9525">
                      <a:noFill/>
                      <a:headEnd/>
                      <a:tailEnd/>
                    </a:ln>
                  </pic:spPr>
                </pic:pic>
              </a:graphicData>
            </a:graphic>
          </wp:inline>
        </w:drawing>
      </w:r>
    </w:p>
    <w:p w14:paraId="27F31022" w14:textId="77777777" w:rsidR="006C77B1" w:rsidRDefault="006C77B1" w:rsidP="00AF27F6">
      <w:pPr>
        <w:pStyle w:val="af"/>
      </w:pPr>
      <w:r>
        <w:t>如果对命令不清楚，建议用</w:t>
      </w:r>
      <w:r>
        <w:rPr>
          <w:b/>
        </w:rPr>
        <w:t>help</w:t>
      </w:r>
      <w:r>
        <w:t>命令：</w:t>
      </w:r>
    </w:p>
    <w:p w14:paraId="32BEAB43" w14:textId="77777777" w:rsidR="006C77B1" w:rsidRDefault="006C77B1" w:rsidP="00AF27F6">
      <w:pPr>
        <w:pStyle w:val="af"/>
      </w:pPr>
      <w:r>
        <w:rPr>
          <w:noProof/>
        </w:rPr>
        <w:drawing>
          <wp:inline distT="0" distB="0" distL="0" distR="0" wp14:anchorId="4DD66E2B" wp14:editId="3B46B5CF">
            <wp:extent cx="1314450" cy="419100"/>
            <wp:effectExtent l="0" t="0" r="0" b="0"/>
            <wp:docPr id="11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9b55d71cf434126f3d8457a3a615d18.png"/>
                    <pic:cNvPicPr>
                      <a:picLocks noChangeAspect="1" noChangeArrowheads="1"/>
                    </pic:cNvPicPr>
                  </pic:nvPicPr>
                  <pic:blipFill>
                    <a:blip r:embed="rId95"/>
                    <a:stretch>
                      <a:fillRect/>
                    </a:stretch>
                  </pic:blipFill>
                  <pic:spPr bwMode="auto">
                    <a:xfrm>
                      <a:off x="0" y="0"/>
                      <a:ext cx="1314450" cy="419100"/>
                    </a:xfrm>
                    <a:prstGeom prst="rect">
                      <a:avLst/>
                    </a:prstGeom>
                    <a:noFill/>
                    <a:ln w="9525">
                      <a:noFill/>
                      <a:headEnd/>
                      <a:tailEnd/>
                    </a:ln>
                  </pic:spPr>
                </pic:pic>
              </a:graphicData>
            </a:graphic>
          </wp:inline>
        </w:drawing>
      </w:r>
    </w:p>
    <w:p w14:paraId="0A5D9FCF" w14:textId="77777777" w:rsidR="006C77B1" w:rsidRDefault="006C77B1" w:rsidP="00AF27F6">
      <w:pPr>
        <w:pStyle w:val="af"/>
      </w:pPr>
      <w:r>
        <w:t>以上讲解的内容都是</w:t>
      </w:r>
      <w:r>
        <w:rPr>
          <w:b/>
        </w:rPr>
        <w:t>Octave</w:t>
      </w:r>
      <w:r>
        <w:t>的基本操作。希望你能通过上面的讲解，自己练习一些矩阵、乘、加等操作，将这些操作在</w:t>
      </w:r>
      <w:r>
        <w:rPr>
          <w:b/>
        </w:rPr>
        <w:t>Octave</w:t>
      </w:r>
      <w:r>
        <w:t>中熟练运用。</w:t>
      </w:r>
    </w:p>
    <w:p w14:paraId="44C87083" w14:textId="77777777" w:rsidR="006C77B1" w:rsidRDefault="006C77B1" w:rsidP="00AF27F6">
      <w:pPr>
        <w:pStyle w:val="af"/>
      </w:pPr>
      <w:r>
        <w:t>在接下来的视频中，将会涉及更多复杂的命令，并使用它们在</w:t>
      </w:r>
      <w:r>
        <w:rPr>
          <w:b/>
        </w:rPr>
        <w:t>Octave</w:t>
      </w:r>
      <w:r>
        <w:t>中对数据进行更多的操作。</w:t>
      </w:r>
    </w:p>
    <w:p w14:paraId="7B72C2C3" w14:textId="77777777" w:rsidR="00AF27F6" w:rsidRDefault="00AF27F6">
      <w:pPr>
        <w:widowControl/>
        <w:jc w:val="left"/>
        <w:rPr>
          <w:b/>
          <w:bCs/>
          <w:sz w:val="32"/>
          <w:szCs w:val="32"/>
        </w:rPr>
      </w:pPr>
      <w:bookmarkStart w:id="65" w:name="header-n415"/>
      <w:bookmarkEnd w:id="65"/>
      <w:r>
        <w:br w:type="page"/>
      </w:r>
    </w:p>
    <w:p w14:paraId="589120CA" w14:textId="64390B48" w:rsidR="006C77B1" w:rsidRDefault="006C77B1">
      <w:pPr>
        <w:pStyle w:val="3"/>
      </w:pPr>
      <w:bookmarkStart w:id="66" w:name="_Toc38636807"/>
      <w:r>
        <w:lastRenderedPageBreak/>
        <w:t xml:space="preserve">5.2 </w:t>
      </w:r>
      <w:r>
        <w:t>移动数据</w:t>
      </w:r>
      <w:bookmarkEnd w:id="66"/>
    </w:p>
    <w:p w14:paraId="52A3BEFF" w14:textId="77777777" w:rsidR="006C77B1" w:rsidRDefault="006C77B1" w:rsidP="00AF27F6">
      <w:pPr>
        <w:pStyle w:val="af0"/>
      </w:pPr>
      <w:r>
        <w:t>参考视频</w:t>
      </w:r>
      <w:r>
        <w:t>: 5 - 2 - Moving Data Around (16 min).</w:t>
      </w:r>
      <w:proofErr w:type="spellStart"/>
      <w:r>
        <w:t>mkv</w:t>
      </w:r>
      <w:proofErr w:type="spellEnd"/>
    </w:p>
    <w:p w14:paraId="6EE31FC4" w14:textId="77777777" w:rsidR="006C77B1" w:rsidRDefault="006C77B1" w:rsidP="00AF27F6">
      <w:pPr>
        <w:pStyle w:val="af"/>
      </w:pPr>
      <w:r>
        <w:t>在这段关于</w:t>
      </w:r>
      <w:r>
        <w:t xml:space="preserve"> </w:t>
      </w:r>
      <w:r>
        <w:rPr>
          <w:b/>
        </w:rPr>
        <w:t>Octave</w:t>
      </w:r>
      <w:r>
        <w:t>的辅导课视频中，我将开始介绍如何在</w:t>
      </w:r>
      <w:r>
        <w:t xml:space="preserve"> </w:t>
      </w:r>
      <w:r>
        <w:rPr>
          <w:b/>
        </w:rPr>
        <w:t>Octave</w:t>
      </w:r>
      <w:r>
        <w:t xml:space="preserve"> </w:t>
      </w:r>
      <w:r>
        <w:t>中移动数据。</w:t>
      </w:r>
    </w:p>
    <w:p w14:paraId="1A4687F5" w14:textId="77777777" w:rsidR="006C77B1" w:rsidRDefault="006C77B1" w:rsidP="00AF27F6">
      <w:pPr>
        <w:pStyle w:val="af"/>
      </w:pPr>
      <w:r>
        <w:t>如果你有一个机器学习问题，你怎样把数据加载到</w:t>
      </w:r>
      <w:r>
        <w:t xml:space="preserve"> </w:t>
      </w:r>
      <w:r>
        <w:rPr>
          <w:b/>
        </w:rPr>
        <w:t>Octave</w:t>
      </w:r>
      <w:r>
        <w:t xml:space="preserve"> </w:t>
      </w:r>
      <w:r>
        <w:t>中？</w:t>
      </w:r>
    </w:p>
    <w:p w14:paraId="1EDA8F42" w14:textId="77777777" w:rsidR="006C77B1" w:rsidRDefault="006C77B1" w:rsidP="00AF27F6">
      <w:pPr>
        <w:pStyle w:val="af"/>
      </w:pPr>
      <w:r>
        <w:t>怎样把数据存入一个矩阵？</w:t>
      </w:r>
    </w:p>
    <w:p w14:paraId="41B694DE" w14:textId="77777777" w:rsidR="006C77B1" w:rsidRDefault="006C77B1" w:rsidP="00AF27F6">
      <w:pPr>
        <w:pStyle w:val="af"/>
      </w:pPr>
      <w:r>
        <w:t>如何对矩阵进行相乘？</w:t>
      </w:r>
    </w:p>
    <w:p w14:paraId="1479E3D7" w14:textId="77777777" w:rsidR="006C77B1" w:rsidRDefault="006C77B1" w:rsidP="00AF27F6">
      <w:pPr>
        <w:pStyle w:val="af"/>
      </w:pPr>
      <w:r>
        <w:t>如何保存计算结果？</w:t>
      </w:r>
    </w:p>
    <w:p w14:paraId="232664C2" w14:textId="77777777" w:rsidR="006C77B1" w:rsidRDefault="006C77B1" w:rsidP="00AF27F6">
      <w:pPr>
        <w:pStyle w:val="af"/>
      </w:pPr>
      <w:r>
        <w:t>如何移动这些数据并用数据进行操作？</w:t>
      </w:r>
    </w:p>
    <w:p w14:paraId="12F41C0E" w14:textId="77777777" w:rsidR="006C77B1" w:rsidRDefault="006C77B1" w:rsidP="00AF27F6">
      <w:pPr>
        <w:pStyle w:val="af"/>
      </w:pPr>
      <w:r>
        <w:t>进入我的</w:t>
      </w:r>
      <w:r>
        <w:t xml:space="preserve"> </w:t>
      </w:r>
      <w:r>
        <w:rPr>
          <w:b/>
        </w:rPr>
        <w:t>Octave</w:t>
      </w:r>
      <w:r>
        <w:t xml:space="preserve"> </w:t>
      </w:r>
      <w:r>
        <w:t>窗口，</w:t>
      </w:r>
    </w:p>
    <w:p w14:paraId="39E4F3B1" w14:textId="77777777" w:rsidR="006C77B1" w:rsidRDefault="006C77B1" w:rsidP="00AF27F6">
      <w:pPr>
        <w:pStyle w:val="af"/>
      </w:pPr>
      <w:r>
        <w:t>我键入</w:t>
      </w:r>
      <m:oMath>
        <m:r>
          <w:rPr>
            <w:rFonts w:ascii="Cambria Math" w:hAnsi="Cambria Math"/>
          </w:rPr>
          <m:t>A</m:t>
        </m:r>
      </m:oMath>
      <w:r>
        <w:t>，得到我们之前构建的矩阵</w:t>
      </w:r>
      <w:r>
        <w:t xml:space="preserve"> </w:t>
      </w:r>
      <m:oMath>
        <m:r>
          <w:rPr>
            <w:rFonts w:ascii="Cambria Math" w:hAnsi="Cambria Math"/>
          </w:rPr>
          <m:t>A</m:t>
        </m:r>
      </m:oMath>
      <w:r>
        <w:t>，也就是用这个命令生成的：</w:t>
      </w:r>
    </w:p>
    <w:p w14:paraId="1F65A665" w14:textId="77777777" w:rsidR="006C77B1" w:rsidRPr="0003175F" w:rsidRDefault="006C77B1" w:rsidP="00AF27F6">
      <w:pPr>
        <w:pStyle w:val="af"/>
        <w:ind w:firstLine="440"/>
        <w:rPr>
          <w:color w:val="FF0000"/>
        </w:rPr>
      </w:pPr>
      <w:r w:rsidRPr="0003175F">
        <w:rPr>
          <w:rStyle w:val="VerbatimChar"/>
          <w:color w:val="FF0000"/>
        </w:rPr>
        <w:t>A = [1 2; 3 4; 5 6]</w:t>
      </w:r>
    </w:p>
    <w:p w14:paraId="19AD230C" w14:textId="77777777" w:rsidR="006C77B1" w:rsidRDefault="006C77B1" w:rsidP="00AF27F6">
      <w:pPr>
        <w:pStyle w:val="af"/>
      </w:pPr>
      <w:r>
        <w:t>这是一个</w:t>
      </w:r>
      <w:r>
        <w:t>3</w:t>
      </w:r>
      <w:r>
        <w:t>行</w:t>
      </w:r>
      <w:r>
        <w:t>2</w:t>
      </w:r>
      <w:r>
        <w:t>列的矩阵，</w:t>
      </w:r>
      <w:r>
        <w:rPr>
          <w:b/>
        </w:rPr>
        <w:t>Octave</w:t>
      </w:r>
      <w:r>
        <w:t xml:space="preserve"> </w:t>
      </w:r>
      <w:r>
        <w:t>中的</w:t>
      </w:r>
      <w:r>
        <w:t xml:space="preserve"> </w:t>
      </w:r>
      <w:r>
        <w:rPr>
          <w:rStyle w:val="VerbatimChar"/>
        </w:rPr>
        <w:t>size()</w:t>
      </w:r>
      <w:r>
        <w:t xml:space="preserve"> </w:t>
      </w:r>
      <w:r>
        <w:t>命令返回矩阵的尺寸。</w:t>
      </w:r>
    </w:p>
    <w:p w14:paraId="2226393C" w14:textId="77777777" w:rsidR="006C77B1" w:rsidRDefault="006C77B1" w:rsidP="00AF27F6">
      <w:pPr>
        <w:pStyle w:val="af"/>
      </w:pPr>
      <w:r>
        <w:t>所以</w:t>
      </w:r>
      <w:r w:rsidRPr="0003175F">
        <w:rPr>
          <w:color w:val="FF0000"/>
        </w:rPr>
        <w:t xml:space="preserve"> </w:t>
      </w:r>
      <w:r w:rsidRPr="0003175F">
        <w:rPr>
          <w:rStyle w:val="VerbatimChar"/>
          <w:color w:val="FF0000"/>
        </w:rPr>
        <w:t>size(A)</w:t>
      </w:r>
      <w:r w:rsidRPr="0003175F">
        <w:rPr>
          <w:color w:val="FF0000"/>
        </w:rPr>
        <w:t xml:space="preserve"> </w:t>
      </w:r>
      <w:r>
        <w:t>命令返回</w:t>
      </w:r>
      <w:r>
        <w:t>3 2</w:t>
      </w:r>
    </w:p>
    <w:p w14:paraId="2F6E7D47" w14:textId="77777777" w:rsidR="006C77B1" w:rsidRDefault="006C77B1" w:rsidP="00AF27F6">
      <w:pPr>
        <w:pStyle w:val="af"/>
      </w:pPr>
      <w:r>
        <w:rPr>
          <w:noProof/>
        </w:rPr>
        <w:drawing>
          <wp:inline distT="0" distB="0" distL="0" distR="0" wp14:anchorId="4FB4FC6E" wp14:editId="657CA372">
            <wp:extent cx="4800600" cy="2559050"/>
            <wp:effectExtent l="0" t="0" r="0" b="0"/>
            <wp:docPr id="12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f1fe8638058e229f1fc6c5b9cd4520c.png"/>
                    <pic:cNvPicPr>
                      <a:picLocks noChangeAspect="1" noChangeArrowheads="1"/>
                    </pic:cNvPicPr>
                  </pic:nvPicPr>
                  <pic:blipFill>
                    <a:blip r:embed="rId96"/>
                    <a:stretch>
                      <a:fillRect/>
                    </a:stretch>
                  </pic:blipFill>
                  <pic:spPr bwMode="auto">
                    <a:xfrm>
                      <a:off x="0" y="0"/>
                      <a:ext cx="4800600" cy="2559050"/>
                    </a:xfrm>
                    <a:prstGeom prst="rect">
                      <a:avLst/>
                    </a:prstGeom>
                    <a:noFill/>
                    <a:ln w="9525">
                      <a:noFill/>
                      <a:headEnd/>
                      <a:tailEnd/>
                    </a:ln>
                  </pic:spPr>
                </pic:pic>
              </a:graphicData>
            </a:graphic>
          </wp:inline>
        </w:drawing>
      </w:r>
    </w:p>
    <w:p w14:paraId="7FAF8444" w14:textId="77777777" w:rsidR="006C77B1" w:rsidRDefault="006C77B1" w:rsidP="00AF27F6">
      <w:pPr>
        <w:pStyle w:val="af"/>
      </w:pPr>
      <w:r>
        <w:t>实际上，</w:t>
      </w:r>
      <w:r>
        <w:rPr>
          <w:rStyle w:val="VerbatimChar"/>
        </w:rPr>
        <w:t>size()</w:t>
      </w:r>
      <w:r>
        <w:t xml:space="preserve"> </w:t>
      </w:r>
      <w:r>
        <w:t>命令返回的是一个</w:t>
      </w:r>
      <w:r>
        <w:t xml:space="preserve"> 1×2 </w:t>
      </w:r>
      <w:r>
        <w:t>的矩阵，我们可以用</w:t>
      </w:r>
      <w:r>
        <w:t xml:space="preserve"> </w:t>
      </w:r>
      <m:oMath>
        <m:r>
          <w:rPr>
            <w:rFonts w:ascii="Cambria Math" w:hAnsi="Cambria Math"/>
          </w:rPr>
          <m:t>sz</m:t>
        </m:r>
      </m:oMath>
      <w:r>
        <w:t xml:space="preserve"> </w:t>
      </w:r>
      <w:r>
        <w:t>来存放。</w:t>
      </w:r>
    </w:p>
    <w:p w14:paraId="0B721938" w14:textId="77777777" w:rsidR="006C77B1" w:rsidRDefault="006C77B1" w:rsidP="00AF27F6">
      <w:pPr>
        <w:pStyle w:val="af"/>
      </w:pPr>
      <w:r>
        <w:t>设置</w:t>
      </w:r>
      <w:r w:rsidRPr="0003175F">
        <w:rPr>
          <w:color w:val="FF0000"/>
        </w:rPr>
        <w:t xml:space="preserve"> </w:t>
      </w:r>
      <w:proofErr w:type="spellStart"/>
      <w:r w:rsidRPr="0003175F">
        <w:rPr>
          <w:rStyle w:val="VerbatimChar"/>
          <w:color w:val="FF0000"/>
        </w:rPr>
        <w:t>sz</w:t>
      </w:r>
      <w:proofErr w:type="spellEnd"/>
      <w:r w:rsidRPr="0003175F">
        <w:rPr>
          <w:rStyle w:val="VerbatimChar"/>
          <w:color w:val="FF0000"/>
        </w:rPr>
        <w:t xml:space="preserve"> = size(A)</w:t>
      </w:r>
    </w:p>
    <w:p w14:paraId="333E3E34" w14:textId="77777777" w:rsidR="006C77B1" w:rsidRDefault="006C77B1" w:rsidP="00AF27F6">
      <w:pPr>
        <w:pStyle w:val="af"/>
      </w:pPr>
      <w:r>
        <w:t>因此</w:t>
      </w:r>
      <w:r>
        <w:t xml:space="preserve"> </w:t>
      </w:r>
      <m:oMath>
        <m:r>
          <w:rPr>
            <w:rFonts w:ascii="Cambria Math" w:hAnsi="Cambria Math"/>
          </w:rPr>
          <m:t>sz</m:t>
        </m:r>
      </m:oMath>
      <w:r>
        <w:t xml:space="preserve"> </w:t>
      </w:r>
      <w:r>
        <w:t>就是一个</w:t>
      </w:r>
      <w:r>
        <w:t>1×2</w:t>
      </w:r>
      <w:r>
        <w:t>的矩阵，第一个元素是</w:t>
      </w:r>
      <w:r>
        <w:t>3</w:t>
      </w:r>
      <w:r>
        <w:t>，第二个元素是</w:t>
      </w:r>
      <w:r>
        <w:t>2</w:t>
      </w:r>
      <w:r>
        <w:t>。</w:t>
      </w:r>
    </w:p>
    <w:p w14:paraId="75E527F4" w14:textId="77777777" w:rsidR="006C77B1" w:rsidRDefault="006C77B1" w:rsidP="00AF27F6">
      <w:pPr>
        <w:pStyle w:val="af"/>
      </w:pPr>
      <w:r>
        <w:t>所以如果键入</w:t>
      </w:r>
      <w:r>
        <w:t xml:space="preserve"> </w:t>
      </w:r>
      <w:r w:rsidRPr="0003175F">
        <w:rPr>
          <w:rStyle w:val="VerbatimChar"/>
          <w:color w:val="FF0000"/>
        </w:rPr>
        <w:t>size(</w:t>
      </w:r>
      <w:proofErr w:type="spellStart"/>
      <w:r w:rsidRPr="0003175F">
        <w:rPr>
          <w:rStyle w:val="VerbatimChar"/>
          <w:color w:val="FF0000"/>
        </w:rPr>
        <w:t>sz</w:t>
      </w:r>
      <w:proofErr w:type="spellEnd"/>
      <w:r w:rsidRPr="0003175F">
        <w:rPr>
          <w:rStyle w:val="VerbatimChar"/>
          <w:color w:val="FF0000"/>
        </w:rPr>
        <w:t>)</w:t>
      </w:r>
      <w:r>
        <w:t xml:space="preserve"> </w:t>
      </w:r>
      <w:r>
        <w:t>看看</w:t>
      </w:r>
      <w:r>
        <w:t xml:space="preserve"> </w:t>
      </w:r>
      <m:oMath>
        <m:r>
          <w:rPr>
            <w:rFonts w:ascii="Cambria Math" w:hAnsi="Cambria Math"/>
          </w:rPr>
          <m:t>sz</m:t>
        </m:r>
      </m:oMath>
      <w:r>
        <w:t xml:space="preserve"> </w:t>
      </w:r>
      <w:r>
        <w:t>的尺寸，返回的是</w:t>
      </w:r>
      <w:r>
        <w:t>1 2</w:t>
      </w:r>
      <w:r>
        <w:t>，表示是一个</w:t>
      </w:r>
      <w:r>
        <w:t>1×2</w:t>
      </w:r>
      <w:r>
        <w:t>的矩阵，</w:t>
      </w:r>
      <w:r>
        <w:t xml:space="preserve">1 </w:t>
      </w:r>
      <w:r>
        <w:t>和</w:t>
      </w:r>
      <w:r>
        <w:t xml:space="preserve"> 2</w:t>
      </w:r>
      <w:r>
        <w:t>分别表示矩阵</w:t>
      </w:r>
      <m:oMath>
        <m:r>
          <w:rPr>
            <w:rFonts w:ascii="Cambria Math" w:hAnsi="Cambria Math"/>
          </w:rPr>
          <m:t>sz</m:t>
        </m:r>
      </m:oMath>
      <w:r>
        <w:t>的维度</w:t>
      </w:r>
      <w:r>
        <w:t xml:space="preserve"> </w:t>
      </w:r>
      <w:r>
        <w:t>。</w:t>
      </w:r>
    </w:p>
    <w:p w14:paraId="733ABE63" w14:textId="77777777" w:rsidR="006C77B1" w:rsidRDefault="006C77B1" w:rsidP="00AF27F6">
      <w:pPr>
        <w:pStyle w:val="af"/>
      </w:pPr>
      <w:r>
        <w:t>你也可以键入</w:t>
      </w:r>
      <w:r>
        <w:t xml:space="preserve"> </w:t>
      </w:r>
      <w:r w:rsidRPr="0003175F">
        <w:rPr>
          <w:rStyle w:val="VerbatimChar"/>
          <w:color w:val="FF0000"/>
        </w:rPr>
        <w:t>size(A, 1)</w:t>
      </w:r>
      <w:r>
        <w:t>，将返回</w:t>
      </w:r>
      <w:r>
        <w:t>3</w:t>
      </w:r>
      <w:r>
        <w:t>，这个命令会返回</w:t>
      </w:r>
      <m:oMath>
        <m:r>
          <w:rPr>
            <w:rFonts w:ascii="Cambria Math" w:hAnsi="Cambria Math"/>
          </w:rPr>
          <m:t>A</m:t>
        </m:r>
      </m:oMath>
      <w:r>
        <w:t>矩阵的第一个元素，</w:t>
      </w:r>
      <m:oMath>
        <m:r>
          <w:rPr>
            <w:rFonts w:ascii="Cambria Math" w:hAnsi="Cambria Math"/>
          </w:rPr>
          <m:t>A</m:t>
        </m:r>
      </m:oMath>
      <w:r>
        <w:t>矩阵</w:t>
      </w:r>
      <w:r>
        <w:lastRenderedPageBreak/>
        <w:t>的第一个维度的尺寸，也就是</w:t>
      </w:r>
      <w:r>
        <w:t xml:space="preserve"> </w:t>
      </w:r>
      <m:oMath>
        <m:r>
          <w:rPr>
            <w:rFonts w:ascii="Cambria Math" w:hAnsi="Cambria Math"/>
          </w:rPr>
          <m:t>A</m:t>
        </m:r>
      </m:oMath>
      <w:r>
        <w:t xml:space="preserve"> </w:t>
      </w:r>
      <w:r>
        <w:t>矩阵的行数。</w:t>
      </w:r>
    </w:p>
    <w:p w14:paraId="2FA6DAD2" w14:textId="77777777" w:rsidR="006C77B1" w:rsidRDefault="006C77B1" w:rsidP="00AF27F6">
      <w:pPr>
        <w:pStyle w:val="af"/>
      </w:pPr>
      <w:r>
        <w:t>同样，命令</w:t>
      </w:r>
      <w:r>
        <w:t xml:space="preserve"> </w:t>
      </w:r>
      <w:r w:rsidRPr="0003175F">
        <w:rPr>
          <w:rStyle w:val="VerbatimChar"/>
          <w:color w:val="FF0000"/>
        </w:rPr>
        <w:t>size(A, 2)</w:t>
      </w:r>
      <w:r>
        <w:t>，将返回</w:t>
      </w:r>
      <w:r>
        <w:t>2</w:t>
      </w:r>
      <w:r>
        <w:t>，也就是</w:t>
      </w:r>
      <w:r>
        <w:t xml:space="preserve"> </w:t>
      </w:r>
      <m:oMath>
        <m:r>
          <w:rPr>
            <w:rFonts w:ascii="Cambria Math" w:hAnsi="Cambria Math"/>
          </w:rPr>
          <m:t>A</m:t>
        </m:r>
      </m:oMath>
      <w:r>
        <w:t xml:space="preserve"> </w:t>
      </w:r>
      <w:r>
        <w:t>矩阵的列数。</w:t>
      </w:r>
    </w:p>
    <w:p w14:paraId="2F2571B2" w14:textId="77777777" w:rsidR="006C77B1" w:rsidRDefault="006C77B1" w:rsidP="00AF27F6">
      <w:pPr>
        <w:pStyle w:val="af"/>
      </w:pPr>
      <w:r>
        <w:t>如果你有一个向量</w:t>
      </w:r>
      <w:r>
        <w:t xml:space="preserve"> </w:t>
      </w:r>
      <m:oMath>
        <m:r>
          <w:rPr>
            <w:rFonts w:ascii="Cambria Math" w:hAnsi="Cambria Math"/>
          </w:rPr>
          <m:t>v</m:t>
        </m:r>
      </m:oMath>
      <w:r>
        <w:t>，假如</w:t>
      </w:r>
      <w:r>
        <w:t xml:space="preserve"> </w:t>
      </w:r>
      <w:r>
        <w:rPr>
          <w:rStyle w:val="VerbatimChar"/>
        </w:rPr>
        <w:t>v = [1 2 3 4]</w:t>
      </w:r>
      <w:r>
        <w:t>，然后键入</w:t>
      </w:r>
      <w:r w:rsidRPr="0003175F">
        <w:rPr>
          <w:rStyle w:val="VerbatimChar"/>
          <w:color w:val="FF0000"/>
        </w:rPr>
        <w:t>length(v)</w:t>
      </w:r>
      <w:r>
        <w:t>，这个命令将返回最大维度的大小，返回</w:t>
      </w:r>
      <w:r>
        <w:t>4</w:t>
      </w:r>
      <w:r>
        <w:t>。</w:t>
      </w:r>
    </w:p>
    <w:p w14:paraId="4A879779" w14:textId="77777777" w:rsidR="006C77B1" w:rsidRDefault="006C77B1" w:rsidP="00AF27F6">
      <w:pPr>
        <w:pStyle w:val="af"/>
      </w:pPr>
      <w:r>
        <w:t>你也可以键入</w:t>
      </w:r>
      <w:r w:rsidRPr="0003175F">
        <w:rPr>
          <w:rStyle w:val="VerbatimChar"/>
          <w:color w:val="FF0000"/>
        </w:rPr>
        <w:t>length(A)</w:t>
      </w:r>
      <w:r>
        <w:t>，由于矩阵</w:t>
      </w:r>
      <m:oMath>
        <m:r>
          <w:rPr>
            <w:rFonts w:ascii="Cambria Math" w:hAnsi="Cambria Math"/>
          </w:rPr>
          <m:t>A</m:t>
        </m:r>
      </m:oMath>
      <w:r>
        <w:t>是一个</w:t>
      </w:r>
      <w:r>
        <w:t>3×2</w:t>
      </w:r>
      <w:r>
        <w:t>的矩阵，因此最大的维度应该是</w:t>
      </w:r>
      <w:r>
        <w:t>3</w:t>
      </w:r>
      <w:r>
        <w:t>，因此该命令会返回</w:t>
      </w:r>
      <w:r>
        <w:t>3</w:t>
      </w:r>
      <w:r>
        <w:t>。</w:t>
      </w:r>
    </w:p>
    <w:p w14:paraId="4ECAE6AE" w14:textId="77777777" w:rsidR="006C77B1" w:rsidRDefault="006C77B1" w:rsidP="00AF27F6">
      <w:pPr>
        <w:pStyle w:val="af"/>
      </w:pPr>
      <w:r>
        <w:t>但通常我们还是对向量使用</w:t>
      </w:r>
      <w:r>
        <w:t xml:space="preserve"> </w:t>
      </w:r>
      <m:oMath>
        <m:r>
          <w:rPr>
            <w:rFonts w:ascii="Cambria Math" w:hAnsi="Cambria Math"/>
          </w:rPr>
          <m:t>length</m:t>
        </m:r>
      </m:oMath>
      <w:r>
        <w:t xml:space="preserve"> </w:t>
      </w:r>
      <w:r>
        <w:t>命令，而不是对矩阵使用</w:t>
      </w:r>
      <w:r>
        <w:t xml:space="preserve"> </w:t>
      </w:r>
      <w:r>
        <w:rPr>
          <w:rStyle w:val="VerbatimChar"/>
        </w:rPr>
        <w:t>length</w:t>
      </w:r>
      <w:r>
        <w:t xml:space="preserve"> </w:t>
      </w:r>
      <w:r>
        <w:t>命令，比如</w:t>
      </w:r>
      <w:r>
        <w:t xml:space="preserve"> </w:t>
      </w:r>
      <w:r w:rsidRPr="0003175F">
        <w:rPr>
          <w:rStyle w:val="VerbatimChar"/>
          <w:color w:val="FF0000"/>
        </w:rPr>
        <w:t>length([1;2;3;4;5])</w:t>
      </w:r>
      <w:r>
        <w:t>，返回</w:t>
      </w:r>
      <w:r>
        <w:t>5</w:t>
      </w:r>
      <w:r>
        <w:t>。</w:t>
      </w:r>
    </w:p>
    <w:p w14:paraId="5900865D" w14:textId="77777777" w:rsidR="006C77B1" w:rsidRDefault="006C77B1" w:rsidP="00AF27F6">
      <w:pPr>
        <w:pStyle w:val="af"/>
      </w:pPr>
      <w:r>
        <w:t>如何在系统中加载数据和寻找数据：</w:t>
      </w:r>
    </w:p>
    <w:p w14:paraId="042F7FDF" w14:textId="77777777" w:rsidR="006C77B1" w:rsidRDefault="006C77B1" w:rsidP="00AF27F6">
      <w:pPr>
        <w:pStyle w:val="af"/>
      </w:pPr>
      <w:r>
        <w:t>当我们打开</w:t>
      </w:r>
      <w:r>
        <w:t xml:space="preserve"> </w:t>
      </w:r>
      <w:r>
        <w:rPr>
          <w:b/>
        </w:rPr>
        <w:t>Octave</w:t>
      </w:r>
      <w:r>
        <w:t xml:space="preserve"> </w:t>
      </w:r>
      <w:r>
        <w:t>时，我们通常已经在一个默认路径中，这个路径是</w:t>
      </w:r>
      <w:r>
        <w:t xml:space="preserve"> </w:t>
      </w:r>
      <w:r>
        <w:rPr>
          <w:b/>
        </w:rPr>
        <w:t>Octave</w:t>
      </w:r>
      <w:r>
        <w:t>的安装位置，</w:t>
      </w:r>
      <w:proofErr w:type="spellStart"/>
      <w:r>
        <w:rPr>
          <w:rStyle w:val="VerbatimChar"/>
        </w:rPr>
        <w:t>pwd</w:t>
      </w:r>
      <w:proofErr w:type="spellEnd"/>
      <w:r>
        <w:t xml:space="preserve"> </w:t>
      </w:r>
      <w:r>
        <w:t>命令可以显示出</w:t>
      </w:r>
      <w:r>
        <w:rPr>
          <w:b/>
        </w:rPr>
        <w:t>Octave</w:t>
      </w:r>
      <w:r>
        <w:t xml:space="preserve"> </w:t>
      </w:r>
      <w:r>
        <w:t>当前所处路径。</w:t>
      </w:r>
    </w:p>
    <w:p w14:paraId="2D493893" w14:textId="77777777" w:rsidR="006C77B1" w:rsidRDefault="006C77B1" w:rsidP="00AF27F6">
      <w:pPr>
        <w:pStyle w:val="af"/>
        <w:ind w:firstLine="440"/>
      </w:pPr>
      <w:r>
        <w:rPr>
          <w:rStyle w:val="VerbatimChar"/>
        </w:rPr>
        <w:t>cd</w:t>
      </w:r>
      <w:r>
        <w:t>命令，意思是改变路径，我可以把路径改为</w:t>
      </w:r>
      <w:r>
        <w:rPr>
          <w:b/>
        </w:rPr>
        <w:t>C:\Users\ang\Desktop</w:t>
      </w:r>
      <w:r>
        <w:t>，这样当前目录就变为了桌面。</w:t>
      </w:r>
    </w:p>
    <w:p w14:paraId="6D0C1978" w14:textId="77777777" w:rsidR="006C77B1" w:rsidRDefault="006C77B1" w:rsidP="00AF27F6">
      <w:pPr>
        <w:pStyle w:val="af"/>
      </w:pPr>
      <w:r>
        <w:t>如果键入</w:t>
      </w:r>
      <w:r>
        <w:t xml:space="preserve"> </w:t>
      </w:r>
      <w:r w:rsidRPr="0003175F">
        <w:rPr>
          <w:rStyle w:val="VerbatimChar"/>
          <w:color w:val="FF0000"/>
        </w:rPr>
        <w:t>ls</w:t>
      </w:r>
      <w:r>
        <w:t>，</w:t>
      </w:r>
      <w:r>
        <w:rPr>
          <w:b/>
        </w:rPr>
        <w:t>ls</w:t>
      </w:r>
      <w:r>
        <w:t xml:space="preserve"> </w:t>
      </w:r>
      <w:r>
        <w:t>来自于一个</w:t>
      </w:r>
      <w:r>
        <w:t xml:space="preserve"> </w:t>
      </w:r>
      <w:r>
        <w:rPr>
          <w:b/>
        </w:rPr>
        <w:t>Unix</w:t>
      </w:r>
      <w:r>
        <w:t xml:space="preserve"> </w:t>
      </w:r>
      <w:r>
        <w:t>或者</w:t>
      </w:r>
      <w:r>
        <w:t xml:space="preserve"> </w:t>
      </w:r>
      <w:r>
        <w:rPr>
          <w:b/>
        </w:rPr>
        <w:t>Linux</w:t>
      </w:r>
      <w:r>
        <w:t xml:space="preserve"> </w:t>
      </w:r>
      <w:r>
        <w:t>命令，</w:t>
      </w:r>
      <w:r>
        <w:rPr>
          <w:b/>
        </w:rPr>
        <w:t>ls</w:t>
      </w:r>
      <w:r>
        <w:t>命令将列出我桌面上的所有路径。</w:t>
      </w:r>
    </w:p>
    <w:p w14:paraId="043A0809" w14:textId="77777777" w:rsidR="006C77B1" w:rsidRDefault="006C77B1" w:rsidP="00AF27F6">
      <w:pPr>
        <w:pStyle w:val="af"/>
      </w:pPr>
      <w:r>
        <w:rPr>
          <w:noProof/>
        </w:rPr>
        <w:drawing>
          <wp:inline distT="0" distB="0" distL="0" distR="0" wp14:anchorId="0965E6D1" wp14:editId="64ED97C7">
            <wp:extent cx="4838700" cy="2679700"/>
            <wp:effectExtent l="0" t="0" r="0" b="6350"/>
            <wp:docPr id="12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de527966203108b7efa1b6730bd966c.png"/>
                    <pic:cNvPicPr>
                      <a:picLocks noChangeAspect="1" noChangeArrowheads="1"/>
                    </pic:cNvPicPr>
                  </pic:nvPicPr>
                  <pic:blipFill>
                    <a:blip r:embed="rId97"/>
                    <a:stretch>
                      <a:fillRect/>
                    </a:stretch>
                  </pic:blipFill>
                  <pic:spPr bwMode="auto">
                    <a:xfrm>
                      <a:off x="0" y="0"/>
                      <a:ext cx="4838700" cy="2679700"/>
                    </a:xfrm>
                    <a:prstGeom prst="rect">
                      <a:avLst/>
                    </a:prstGeom>
                    <a:noFill/>
                    <a:ln w="9525">
                      <a:noFill/>
                      <a:headEnd/>
                      <a:tailEnd/>
                    </a:ln>
                  </pic:spPr>
                </pic:pic>
              </a:graphicData>
            </a:graphic>
          </wp:inline>
        </w:drawing>
      </w:r>
    </w:p>
    <w:p w14:paraId="23DDB395" w14:textId="77777777" w:rsidR="006C77B1" w:rsidRDefault="006C77B1" w:rsidP="00AF27F6">
      <w:pPr>
        <w:pStyle w:val="af"/>
      </w:pPr>
      <w:r>
        <w:t>事实上，我的桌面上有两个文件：</w:t>
      </w:r>
      <w:r>
        <w:rPr>
          <w:b/>
        </w:rPr>
        <w:t>featuresX.dat</w:t>
      </w:r>
      <w:r>
        <w:t xml:space="preserve"> </w:t>
      </w:r>
      <w:r>
        <w:t>和</w:t>
      </w:r>
      <w:r>
        <w:rPr>
          <w:b/>
        </w:rPr>
        <w:t>priceY.dat</w:t>
      </w:r>
      <w:r>
        <w:t>，是两个我想解决的机器学习问题。</w:t>
      </w:r>
    </w:p>
    <w:p w14:paraId="0B3F1BA5" w14:textId="77777777" w:rsidR="006C77B1" w:rsidRDefault="006C77B1" w:rsidP="00AF27F6">
      <w:pPr>
        <w:pStyle w:val="af"/>
        <w:ind w:firstLine="422"/>
      </w:pPr>
      <w:proofErr w:type="spellStart"/>
      <w:r>
        <w:rPr>
          <w:b/>
        </w:rPr>
        <w:t>featuresX</w:t>
      </w:r>
      <w:proofErr w:type="spellEnd"/>
      <w:r>
        <w:t>文件如这个窗口所示，是一个含有两列数据的文件，其实就是我的房屋价格数据，数据集中有</w:t>
      </w:r>
      <w:r>
        <w:t>47</w:t>
      </w:r>
      <w:r>
        <w:t>行，第一个房子样本，面积是</w:t>
      </w:r>
      <w:r>
        <w:t>2104</w:t>
      </w:r>
      <w:r>
        <w:t>平方英尺，有</w:t>
      </w:r>
      <w:r>
        <w:t>3</w:t>
      </w:r>
      <w:r>
        <w:t>个卧室，第二套房子面积为</w:t>
      </w:r>
      <w:r>
        <w:t>1600</w:t>
      </w:r>
      <w:r>
        <w:t>，有</w:t>
      </w:r>
      <w:r>
        <w:t>3</w:t>
      </w:r>
      <w:r>
        <w:t>个卧室等等。</w:t>
      </w:r>
    </w:p>
    <w:p w14:paraId="0F144B7B" w14:textId="77777777" w:rsidR="006C77B1" w:rsidRDefault="006C77B1" w:rsidP="00AF27F6">
      <w:pPr>
        <w:pStyle w:val="af"/>
      </w:pPr>
      <w:r>
        <w:rPr>
          <w:noProof/>
        </w:rPr>
        <w:lastRenderedPageBreak/>
        <w:drawing>
          <wp:inline distT="0" distB="0" distL="0" distR="0" wp14:anchorId="396B1F4C" wp14:editId="24A09FFB">
            <wp:extent cx="2171700" cy="1638300"/>
            <wp:effectExtent l="0" t="0" r="0" b="0"/>
            <wp:docPr id="3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4080d69119a0e408581c81a66e133c8.png"/>
                    <pic:cNvPicPr>
                      <a:picLocks noChangeAspect="1" noChangeArrowheads="1"/>
                    </pic:cNvPicPr>
                  </pic:nvPicPr>
                  <pic:blipFill>
                    <a:blip r:embed="rId98"/>
                    <a:stretch>
                      <a:fillRect/>
                    </a:stretch>
                  </pic:blipFill>
                  <pic:spPr bwMode="auto">
                    <a:xfrm>
                      <a:off x="0" y="0"/>
                      <a:ext cx="2171700" cy="1638300"/>
                    </a:xfrm>
                    <a:prstGeom prst="rect">
                      <a:avLst/>
                    </a:prstGeom>
                    <a:noFill/>
                    <a:ln w="9525">
                      <a:noFill/>
                      <a:headEnd/>
                      <a:tailEnd/>
                    </a:ln>
                  </pic:spPr>
                </pic:pic>
              </a:graphicData>
            </a:graphic>
          </wp:inline>
        </w:drawing>
      </w:r>
    </w:p>
    <w:p w14:paraId="5D711FE8" w14:textId="77777777" w:rsidR="006C77B1" w:rsidRDefault="006C77B1" w:rsidP="00AF27F6">
      <w:pPr>
        <w:pStyle w:val="af"/>
        <w:ind w:firstLine="422"/>
      </w:pPr>
      <w:proofErr w:type="spellStart"/>
      <w:r>
        <w:rPr>
          <w:b/>
        </w:rPr>
        <w:t>priceY</w:t>
      </w:r>
      <w:proofErr w:type="spellEnd"/>
      <w:r>
        <w:t>这个文件就是训练集中的价格数据，所以</w:t>
      </w:r>
      <w:r>
        <w:t xml:space="preserve"> </w:t>
      </w:r>
      <w:proofErr w:type="spellStart"/>
      <w:r>
        <w:rPr>
          <w:b/>
        </w:rPr>
        <w:t>featuresX</w:t>
      </w:r>
      <w:proofErr w:type="spellEnd"/>
      <w:r>
        <w:t xml:space="preserve"> </w:t>
      </w:r>
      <w:r>
        <w:t>和</w:t>
      </w:r>
      <w:proofErr w:type="spellStart"/>
      <w:r>
        <w:rPr>
          <w:b/>
        </w:rPr>
        <w:t>priceY</w:t>
      </w:r>
      <w:proofErr w:type="spellEnd"/>
      <w:r>
        <w:t>就是两个存放数据的文档，那么应该怎样把数据读入</w:t>
      </w:r>
      <w:r>
        <w:t xml:space="preserve"> </w:t>
      </w:r>
      <w:r>
        <w:rPr>
          <w:b/>
        </w:rPr>
        <w:t>Octave</w:t>
      </w:r>
      <w:r>
        <w:t xml:space="preserve"> </w:t>
      </w:r>
      <w:r>
        <w:t>呢？我们只需要键入</w:t>
      </w:r>
      <w:r>
        <w:rPr>
          <w:rStyle w:val="VerbatimChar"/>
        </w:rPr>
        <w:t>featuresX.dat</w:t>
      </w:r>
      <w:r>
        <w:t>，这样我将加载了</w:t>
      </w:r>
      <w:r>
        <w:t xml:space="preserve"> </w:t>
      </w:r>
      <w:proofErr w:type="spellStart"/>
      <w:r>
        <w:rPr>
          <w:b/>
        </w:rPr>
        <w:t>featuresX</w:t>
      </w:r>
      <w:proofErr w:type="spellEnd"/>
      <w:r>
        <w:t xml:space="preserve"> </w:t>
      </w:r>
      <w:r>
        <w:t>文件。同样地我可以加载</w:t>
      </w:r>
      <w:r>
        <w:rPr>
          <w:rStyle w:val="VerbatimChar"/>
        </w:rPr>
        <w:t>priceY.dat</w:t>
      </w:r>
      <w:r>
        <w:t>。其实有好多种办法可以完成，如果你把命令写成字符串的形式</w:t>
      </w:r>
      <w:r w:rsidRPr="0003175F">
        <w:rPr>
          <w:rStyle w:val="VerbatimChar"/>
          <w:color w:val="FF0000"/>
        </w:rPr>
        <w:t>load('featureX.dat')</w:t>
      </w:r>
      <w:r>
        <w:t>，也是可以的，这跟刚才的命令效果是相同的，只不过是把文件名写成了一个字符串的形式，现在文件名被存在一个字符串中。</w:t>
      </w:r>
      <w:r>
        <w:rPr>
          <w:b/>
        </w:rPr>
        <w:t>Octave</w:t>
      </w:r>
      <w:r>
        <w:t>中使用引号来表示字符串。</w:t>
      </w:r>
    </w:p>
    <w:p w14:paraId="57E1FA72" w14:textId="77777777" w:rsidR="006C77B1" w:rsidRDefault="006C77B1" w:rsidP="00AF27F6">
      <w:pPr>
        <w:pStyle w:val="af"/>
      </w:pPr>
      <w:r>
        <w:t>另外</w:t>
      </w:r>
      <w:r>
        <w:t xml:space="preserve"> </w:t>
      </w:r>
      <w:r>
        <w:rPr>
          <w:rStyle w:val="VerbatimChar"/>
        </w:rPr>
        <w:t>who</w:t>
      </w:r>
      <w:r>
        <w:t xml:space="preserve"> </w:t>
      </w:r>
      <w:r>
        <w:t>命令，能显示出</w:t>
      </w:r>
      <w:r>
        <w:t xml:space="preserve"> </w:t>
      </w:r>
      <w:r>
        <w:t>在我的</w:t>
      </w:r>
      <w:r>
        <w:t xml:space="preserve"> </w:t>
      </w:r>
      <w:r>
        <w:rPr>
          <w:b/>
        </w:rPr>
        <w:t>Octave</w:t>
      </w:r>
      <w:r>
        <w:t>工作空间中的所有变量</w:t>
      </w:r>
    </w:p>
    <w:p w14:paraId="1351C839" w14:textId="77777777" w:rsidR="006C77B1" w:rsidRDefault="006C77B1" w:rsidP="00AF27F6">
      <w:pPr>
        <w:pStyle w:val="af"/>
      </w:pPr>
      <w:r>
        <w:rPr>
          <w:noProof/>
        </w:rPr>
        <w:drawing>
          <wp:inline distT="0" distB="0" distL="0" distR="0" wp14:anchorId="5626E266" wp14:editId="2695C80F">
            <wp:extent cx="4648200" cy="2851150"/>
            <wp:effectExtent l="0" t="0" r="0" b="6350"/>
            <wp:docPr id="4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e85f313f721f53f3ae74664210a7a25.png"/>
                    <pic:cNvPicPr>
                      <a:picLocks noChangeAspect="1" noChangeArrowheads="1"/>
                    </pic:cNvPicPr>
                  </pic:nvPicPr>
                  <pic:blipFill>
                    <a:blip r:embed="rId99"/>
                    <a:stretch>
                      <a:fillRect/>
                    </a:stretch>
                  </pic:blipFill>
                  <pic:spPr bwMode="auto">
                    <a:xfrm>
                      <a:off x="0" y="0"/>
                      <a:ext cx="4648200" cy="2851150"/>
                    </a:xfrm>
                    <a:prstGeom prst="rect">
                      <a:avLst/>
                    </a:prstGeom>
                    <a:noFill/>
                    <a:ln w="9525">
                      <a:noFill/>
                      <a:headEnd/>
                      <a:tailEnd/>
                    </a:ln>
                  </pic:spPr>
                </pic:pic>
              </a:graphicData>
            </a:graphic>
          </wp:inline>
        </w:drawing>
      </w:r>
    </w:p>
    <w:p w14:paraId="60C5BDBD" w14:textId="77777777" w:rsidR="006C77B1" w:rsidRDefault="006C77B1" w:rsidP="00AF27F6">
      <w:pPr>
        <w:pStyle w:val="af"/>
      </w:pPr>
      <w:r>
        <w:t>所以我可以键入</w:t>
      </w:r>
      <w:proofErr w:type="spellStart"/>
      <w:r w:rsidRPr="0003175F">
        <w:rPr>
          <w:rStyle w:val="VerbatimChar"/>
          <w:color w:val="FF0000"/>
        </w:rPr>
        <w:t>featuresX</w:t>
      </w:r>
      <w:proofErr w:type="spellEnd"/>
      <w:r w:rsidRPr="0003175F">
        <w:rPr>
          <w:color w:val="FF0000"/>
        </w:rPr>
        <w:t xml:space="preserve"> </w:t>
      </w:r>
      <w:r>
        <w:t>回车，来显示</w:t>
      </w:r>
      <w:r>
        <w:t xml:space="preserve"> </w:t>
      </w:r>
      <w:proofErr w:type="spellStart"/>
      <w:r>
        <w:rPr>
          <w:b/>
        </w:rPr>
        <w:t>featuresX</w:t>
      </w:r>
      <w:proofErr w:type="spellEnd"/>
    </w:p>
    <w:p w14:paraId="1D0CECBB" w14:textId="77777777" w:rsidR="006C77B1" w:rsidRDefault="006C77B1" w:rsidP="00AF27F6">
      <w:pPr>
        <w:pStyle w:val="af"/>
      </w:pPr>
      <w:r>
        <w:rPr>
          <w:noProof/>
        </w:rPr>
        <w:lastRenderedPageBreak/>
        <w:drawing>
          <wp:inline distT="0" distB="0" distL="0" distR="0" wp14:anchorId="1B13D500" wp14:editId="4DA52EB2">
            <wp:extent cx="4648200" cy="2603500"/>
            <wp:effectExtent l="0" t="0" r="0" b="6350"/>
            <wp:docPr id="4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49f56ceddd34dce986ae1dbdc399762.png"/>
                    <pic:cNvPicPr>
                      <a:picLocks noChangeAspect="1" noChangeArrowheads="1"/>
                    </pic:cNvPicPr>
                  </pic:nvPicPr>
                  <pic:blipFill>
                    <a:blip r:embed="rId100"/>
                    <a:stretch>
                      <a:fillRect/>
                    </a:stretch>
                  </pic:blipFill>
                  <pic:spPr bwMode="auto">
                    <a:xfrm>
                      <a:off x="0" y="0"/>
                      <a:ext cx="4648200" cy="2603500"/>
                    </a:xfrm>
                    <a:prstGeom prst="rect">
                      <a:avLst/>
                    </a:prstGeom>
                    <a:noFill/>
                    <a:ln w="9525">
                      <a:noFill/>
                      <a:headEnd/>
                      <a:tailEnd/>
                    </a:ln>
                  </pic:spPr>
                </pic:pic>
              </a:graphicData>
            </a:graphic>
          </wp:inline>
        </w:drawing>
      </w:r>
    </w:p>
    <w:p w14:paraId="724BE87A" w14:textId="77777777" w:rsidR="006C77B1" w:rsidRDefault="006C77B1" w:rsidP="00AF27F6">
      <w:pPr>
        <w:pStyle w:val="af"/>
      </w:pPr>
      <w:r>
        <w:t>这些就是存在里面的数据。</w:t>
      </w:r>
    </w:p>
    <w:p w14:paraId="652285F5" w14:textId="77777777" w:rsidR="006C77B1" w:rsidRDefault="006C77B1" w:rsidP="00AF27F6">
      <w:pPr>
        <w:pStyle w:val="af"/>
      </w:pPr>
      <w:r>
        <w:t>还可以键入</w:t>
      </w:r>
      <w:r>
        <w:t xml:space="preserve"> </w:t>
      </w:r>
      <w:r w:rsidRPr="0003175F">
        <w:rPr>
          <w:rStyle w:val="VerbatimChar"/>
          <w:color w:val="FF0000"/>
        </w:rPr>
        <w:t>size(</w:t>
      </w:r>
      <w:proofErr w:type="spellStart"/>
      <w:r w:rsidRPr="0003175F">
        <w:rPr>
          <w:rStyle w:val="VerbatimChar"/>
          <w:color w:val="FF0000"/>
        </w:rPr>
        <w:t>featuresX</w:t>
      </w:r>
      <w:proofErr w:type="spellEnd"/>
      <w:r w:rsidRPr="0003175F">
        <w:rPr>
          <w:rStyle w:val="VerbatimChar"/>
          <w:color w:val="FF0000"/>
        </w:rPr>
        <w:t>)</w:t>
      </w:r>
      <w:r>
        <w:t>，得出的结果是</w:t>
      </w:r>
      <w:r>
        <w:t xml:space="preserve"> 47 2</w:t>
      </w:r>
      <w:r>
        <w:t>，代表这是一个</w:t>
      </w:r>
      <w:r>
        <w:t>47×2</w:t>
      </w:r>
      <w:r>
        <w:t>的矩阵。</w:t>
      </w:r>
    </w:p>
    <w:p w14:paraId="7879E8BC" w14:textId="77777777" w:rsidR="006C77B1" w:rsidRDefault="006C77B1" w:rsidP="00AF27F6">
      <w:pPr>
        <w:pStyle w:val="af"/>
      </w:pPr>
      <w:r>
        <w:t>类似地，输入</w:t>
      </w:r>
      <w:r>
        <w:t xml:space="preserve"> </w:t>
      </w:r>
      <w:r w:rsidRPr="0003175F">
        <w:rPr>
          <w:rStyle w:val="VerbatimChar"/>
          <w:color w:val="FF0000"/>
        </w:rPr>
        <w:t>size(</w:t>
      </w:r>
      <w:proofErr w:type="spellStart"/>
      <w:r w:rsidRPr="0003175F">
        <w:rPr>
          <w:rStyle w:val="VerbatimChar"/>
          <w:color w:val="FF0000"/>
        </w:rPr>
        <w:t>priceY</w:t>
      </w:r>
      <w:proofErr w:type="spellEnd"/>
      <w:r w:rsidRPr="0003175F">
        <w:rPr>
          <w:rStyle w:val="VerbatimChar"/>
          <w:color w:val="FF0000"/>
        </w:rPr>
        <w:t>)</w:t>
      </w:r>
      <w:r>
        <w:t>，结果是</w:t>
      </w:r>
      <w:r>
        <w:t xml:space="preserve"> 47 1</w:t>
      </w:r>
      <w:r>
        <w:t>，表示这是一个</w:t>
      </w:r>
      <w:r>
        <w:t>47</w:t>
      </w:r>
      <w:r>
        <w:t>维的向量，是一个列矩阵，存放的是训练集中的所有价格</w:t>
      </w:r>
      <m:oMath>
        <m:r>
          <w:rPr>
            <w:rFonts w:ascii="Cambria Math" w:hAnsi="Cambria Math"/>
          </w:rPr>
          <m:t>Y</m:t>
        </m:r>
      </m:oMath>
      <w:r>
        <w:t xml:space="preserve"> </w:t>
      </w:r>
      <w:r>
        <w:t>的值。</w:t>
      </w:r>
    </w:p>
    <w:p w14:paraId="77E2613D" w14:textId="77777777" w:rsidR="006C77B1" w:rsidRDefault="006C77B1" w:rsidP="00AF27F6">
      <w:pPr>
        <w:pStyle w:val="af"/>
        <w:ind w:firstLine="440"/>
      </w:pPr>
      <w:r w:rsidRPr="0003175F">
        <w:rPr>
          <w:rStyle w:val="VerbatimChar"/>
          <w:color w:val="FF0000"/>
        </w:rPr>
        <w:t>who</w:t>
      </w:r>
      <w:r w:rsidRPr="0003175F">
        <w:rPr>
          <w:color w:val="FF0000"/>
        </w:rPr>
        <w:t xml:space="preserve"> </w:t>
      </w:r>
      <w:r>
        <w:t>函数能让你看到当前工作空间中的所有变量，同样还有另一个</w:t>
      </w:r>
      <w:r w:rsidRPr="0003175F">
        <w:rPr>
          <w:color w:val="FF0000"/>
        </w:rPr>
        <w:t xml:space="preserve"> </w:t>
      </w:r>
      <w:proofErr w:type="spellStart"/>
      <w:r w:rsidRPr="0003175F">
        <w:rPr>
          <w:rStyle w:val="VerbatimChar"/>
          <w:color w:val="FF0000"/>
        </w:rPr>
        <w:t>whos</w:t>
      </w:r>
      <w:proofErr w:type="spellEnd"/>
      <w:r>
        <w:t>命令，能更详细地进行查看。</w:t>
      </w:r>
    </w:p>
    <w:p w14:paraId="42B9658F" w14:textId="77777777" w:rsidR="006C77B1" w:rsidRDefault="006C77B1" w:rsidP="00AF27F6">
      <w:pPr>
        <w:pStyle w:val="af"/>
      </w:pPr>
      <w:r>
        <w:rPr>
          <w:noProof/>
        </w:rPr>
        <w:drawing>
          <wp:inline distT="0" distB="0" distL="0" distR="0" wp14:anchorId="2606FCA1" wp14:editId="61143AC7">
            <wp:extent cx="4756150" cy="2228850"/>
            <wp:effectExtent l="0" t="0" r="6350" b="0"/>
            <wp:docPr id="4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8207c74976c4443d1ea25ec2a3b8477.png"/>
                    <pic:cNvPicPr>
                      <a:picLocks noChangeAspect="1" noChangeArrowheads="1"/>
                    </pic:cNvPicPr>
                  </pic:nvPicPr>
                  <pic:blipFill>
                    <a:blip r:embed="rId101"/>
                    <a:stretch>
                      <a:fillRect/>
                    </a:stretch>
                  </pic:blipFill>
                  <pic:spPr bwMode="auto">
                    <a:xfrm>
                      <a:off x="0" y="0"/>
                      <a:ext cx="4756150" cy="2228850"/>
                    </a:xfrm>
                    <a:prstGeom prst="rect">
                      <a:avLst/>
                    </a:prstGeom>
                    <a:noFill/>
                    <a:ln w="9525">
                      <a:noFill/>
                      <a:headEnd/>
                      <a:tailEnd/>
                    </a:ln>
                  </pic:spPr>
                </pic:pic>
              </a:graphicData>
            </a:graphic>
          </wp:inline>
        </w:drawing>
      </w:r>
    </w:p>
    <w:p w14:paraId="2B10B1A5" w14:textId="77777777" w:rsidR="006C77B1" w:rsidRDefault="006C77B1" w:rsidP="00AF27F6">
      <w:pPr>
        <w:pStyle w:val="af"/>
      </w:pPr>
      <w:r>
        <w:t>同样也列出我所有的变量，不仅如此，还列出了变量的维度。</w:t>
      </w:r>
    </w:p>
    <w:p w14:paraId="3A7BBFAA" w14:textId="77777777" w:rsidR="006C77B1" w:rsidRDefault="006C77B1" w:rsidP="00AF27F6">
      <w:pPr>
        <w:pStyle w:val="af"/>
        <w:ind w:firstLine="422"/>
      </w:pPr>
      <w:r>
        <w:rPr>
          <w:b/>
        </w:rPr>
        <w:t>double</w:t>
      </w:r>
      <w:r>
        <w:t xml:space="preserve"> </w:t>
      </w:r>
      <w:r>
        <w:t>意思是双精度浮点型，这也就是说，这些数都是实数，是浮点数。</w:t>
      </w:r>
    </w:p>
    <w:p w14:paraId="3874A37E" w14:textId="77777777" w:rsidR="006C77B1" w:rsidRDefault="006C77B1" w:rsidP="00AF27F6">
      <w:pPr>
        <w:pStyle w:val="af"/>
      </w:pPr>
      <w:r>
        <w:t>如果你想删除某个变量，你可以使用</w:t>
      </w:r>
      <w:r>
        <w:t xml:space="preserve"> </w:t>
      </w:r>
      <w:r w:rsidRPr="0003175F">
        <w:rPr>
          <w:rStyle w:val="VerbatimChar"/>
          <w:color w:val="FF0000"/>
        </w:rPr>
        <w:t>clear</w:t>
      </w:r>
      <w:r w:rsidRPr="0003175F">
        <w:rPr>
          <w:color w:val="FF0000"/>
        </w:rPr>
        <w:t xml:space="preserve"> </w:t>
      </w:r>
      <w:r>
        <w:t>命令，我们键入</w:t>
      </w:r>
      <w:r w:rsidRPr="0003175F">
        <w:rPr>
          <w:color w:val="FF0000"/>
        </w:rPr>
        <w:t xml:space="preserve"> </w:t>
      </w:r>
      <w:r w:rsidRPr="0003175F">
        <w:rPr>
          <w:rStyle w:val="VerbatimChar"/>
          <w:color w:val="FF0000"/>
        </w:rPr>
        <w:t xml:space="preserve">clear </w:t>
      </w:r>
      <w:proofErr w:type="spellStart"/>
      <w:r w:rsidRPr="0003175F">
        <w:rPr>
          <w:rStyle w:val="VerbatimChar"/>
          <w:color w:val="FF0000"/>
        </w:rPr>
        <w:t>featuresX</w:t>
      </w:r>
      <w:proofErr w:type="spellEnd"/>
      <w:r>
        <w:t>，然后再输入</w:t>
      </w:r>
      <w:r>
        <w:t xml:space="preserve"> </w:t>
      </w:r>
      <w:proofErr w:type="spellStart"/>
      <w:r w:rsidRPr="0003175F">
        <w:rPr>
          <w:rStyle w:val="VerbatimChar"/>
          <w:color w:val="FF0000"/>
        </w:rPr>
        <w:t>whos</w:t>
      </w:r>
      <w:proofErr w:type="spellEnd"/>
      <w:r w:rsidRPr="0003175F">
        <w:rPr>
          <w:color w:val="FF0000"/>
        </w:rPr>
        <w:t xml:space="preserve"> </w:t>
      </w:r>
      <w:r>
        <w:t>命令，你会发现</w:t>
      </w:r>
      <w:r>
        <w:t xml:space="preserve"> </w:t>
      </w:r>
      <w:proofErr w:type="spellStart"/>
      <w:r>
        <w:rPr>
          <w:b/>
        </w:rPr>
        <w:t>featuresX</w:t>
      </w:r>
      <w:proofErr w:type="spellEnd"/>
      <w:r>
        <w:t xml:space="preserve"> </w:t>
      </w:r>
      <w:r>
        <w:t>消失了。</w:t>
      </w:r>
    </w:p>
    <w:p w14:paraId="6DB0DE3B" w14:textId="77777777" w:rsidR="006C77B1" w:rsidRDefault="006C77B1" w:rsidP="00AF27F6">
      <w:pPr>
        <w:pStyle w:val="af"/>
      </w:pPr>
      <w:r>
        <w:t>另外，我们怎么储存数据呢？</w:t>
      </w:r>
    </w:p>
    <w:p w14:paraId="354A65E2" w14:textId="77777777" w:rsidR="006C77B1" w:rsidRDefault="006C77B1" w:rsidP="00AF27F6">
      <w:pPr>
        <w:pStyle w:val="af"/>
      </w:pPr>
      <w:r>
        <w:t>我们设变量</w:t>
      </w:r>
      <w:r>
        <w:t xml:space="preserve"> </w:t>
      </w:r>
      <w:r w:rsidRPr="0003175F">
        <w:rPr>
          <w:rStyle w:val="VerbatimChar"/>
          <w:color w:val="FF0000"/>
        </w:rPr>
        <w:t xml:space="preserve">V= </w:t>
      </w:r>
      <w:proofErr w:type="spellStart"/>
      <w:r w:rsidRPr="0003175F">
        <w:rPr>
          <w:rStyle w:val="VerbatimChar"/>
          <w:color w:val="FF0000"/>
        </w:rPr>
        <w:t>priceY</w:t>
      </w:r>
      <w:proofErr w:type="spellEnd"/>
      <w:r w:rsidRPr="0003175F">
        <w:rPr>
          <w:rStyle w:val="VerbatimChar"/>
          <w:color w:val="FF0000"/>
        </w:rPr>
        <w:t>(1:10)</w:t>
      </w:r>
    </w:p>
    <w:p w14:paraId="02337109" w14:textId="77777777" w:rsidR="006C77B1" w:rsidRDefault="006C77B1" w:rsidP="00AF27F6">
      <w:pPr>
        <w:pStyle w:val="af"/>
      </w:pPr>
      <w:r>
        <w:lastRenderedPageBreak/>
        <w:t>这表示的是将向量</w:t>
      </w:r>
      <w:r>
        <w:t xml:space="preserve"> </w:t>
      </w:r>
      <m:oMath>
        <m:r>
          <w:rPr>
            <w:rFonts w:ascii="Cambria Math" w:hAnsi="Cambria Math"/>
          </w:rPr>
          <m:t>Y</m:t>
        </m:r>
      </m:oMath>
      <w:r>
        <w:t>的前</w:t>
      </w:r>
      <w:r>
        <w:t>10</w:t>
      </w:r>
      <w:r>
        <w:t>个元素存入</w:t>
      </w:r>
      <w:r>
        <w:t xml:space="preserve"> </w:t>
      </w:r>
      <m:oMath>
        <m:r>
          <w:rPr>
            <w:rFonts w:ascii="Cambria Math" w:hAnsi="Cambria Math"/>
          </w:rPr>
          <m:t>V</m:t>
        </m:r>
      </m:oMath>
      <w:r>
        <w:t>中。</w:t>
      </w:r>
    </w:p>
    <w:p w14:paraId="0A842942" w14:textId="77777777" w:rsidR="006C77B1" w:rsidRDefault="006C77B1" w:rsidP="00AF27F6">
      <w:pPr>
        <w:pStyle w:val="af"/>
      </w:pPr>
      <w:r>
        <w:rPr>
          <w:noProof/>
        </w:rPr>
        <w:drawing>
          <wp:inline distT="0" distB="0" distL="0" distR="0" wp14:anchorId="77FEC64B" wp14:editId="158FDA1B">
            <wp:extent cx="1987550" cy="1644650"/>
            <wp:effectExtent l="0" t="0" r="0" b="0"/>
            <wp:docPr id="4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8c3b363f13820b4fc6463c7520ab58c.png"/>
                    <pic:cNvPicPr>
                      <a:picLocks noChangeAspect="1" noChangeArrowheads="1"/>
                    </pic:cNvPicPr>
                  </pic:nvPicPr>
                  <pic:blipFill>
                    <a:blip r:embed="rId102"/>
                    <a:stretch>
                      <a:fillRect/>
                    </a:stretch>
                  </pic:blipFill>
                  <pic:spPr bwMode="auto">
                    <a:xfrm>
                      <a:off x="0" y="0"/>
                      <a:ext cx="1987550" cy="1644650"/>
                    </a:xfrm>
                    <a:prstGeom prst="rect">
                      <a:avLst/>
                    </a:prstGeom>
                    <a:noFill/>
                    <a:ln w="9525">
                      <a:noFill/>
                      <a:headEnd/>
                      <a:tailEnd/>
                    </a:ln>
                  </pic:spPr>
                </pic:pic>
              </a:graphicData>
            </a:graphic>
          </wp:inline>
        </w:drawing>
      </w:r>
    </w:p>
    <w:p w14:paraId="39FF7D33" w14:textId="77777777" w:rsidR="006C77B1" w:rsidRDefault="006C77B1" w:rsidP="00AF27F6">
      <w:pPr>
        <w:pStyle w:val="af"/>
      </w:pPr>
      <w:r>
        <w:t>假如我们想把它存入硬盘，那么用</w:t>
      </w:r>
      <w:r>
        <w:t xml:space="preserve"> </w:t>
      </w:r>
      <w:r w:rsidRPr="0003175F">
        <w:rPr>
          <w:rStyle w:val="VerbatimChar"/>
          <w:color w:val="FF0000"/>
        </w:rPr>
        <w:t xml:space="preserve">save </w:t>
      </w:r>
      <w:proofErr w:type="spellStart"/>
      <w:r w:rsidRPr="0003175F">
        <w:rPr>
          <w:rStyle w:val="VerbatimChar"/>
          <w:color w:val="FF0000"/>
        </w:rPr>
        <w:t>hello.mat</w:t>
      </w:r>
      <w:proofErr w:type="spellEnd"/>
      <w:r w:rsidRPr="0003175F">
        <w:rPr>
          <w:rStyle w:val="VerbatimChar"/>
          <w:color w:val="FF0000"/>
        </w:rPr>
        <w:t xml:space="preserve"> v</w:t>
      </w:r>
      <w:r>
        <w:t xml:space="preserve"> </w:t>
      </w:r>
      <w:r>
        <w:t>命令，这个命令会将变量</w:t>
      </w:r>
      <m:oMath>
        <m:r>
          <w:rPr>
            <w:rFonts w:ascii="Cambria Math" w:hAnsi="Cambria Math"/>
          </w:rPr>
          <m:t>V</m:t>
        </m:r>
      </m:oMath>
      <w:r>
        <w:t>存成一个叫</w:t>
      </w:r>
      <w:r>
        <w:t xml:space="preserve"> </w:t>
      </w:r>
      <w:proofErr w:type="spellStart"/>
      <w:r>
        <w:rPr>
          <w:b/>
        </w:rPr>
        <w:t>hello.mat</w:t>
      </w:r>
      <w:proofErr w:type="spellEnd"/>
      <w:r>
        <w:t xml:space="preserve"> </w:t>
      </w:r>
      <w:r>
        <w:t>的文件，让我们回车，现在我的桌面上就出现了一个新文件，名为</w:t>
      </w:r>
      <w:proofErr w:type="spellStart"/>
      <w:r>
        <w:rPr>
          <w:b/>
        </w:rPr>
        <w:t>hello.mat</w:t>
      </w:r>
      <w:proofErr w:type="spellEnd"/>
      <w:r>
        <w:t>。</w:t>
      </w:r>
    </w:p>
    <w:p w14:paraId="1972EA9E" w14:textId="77777777" w:rsidR="006C77B1" w:rsidRDefault="006C77B1" w:rsidP="00AF27F6">
      <w:pPr>
        <w:pStyle w:val="af"/>
      </w:pPr>
      <w:r>
        <w:t>由于我的电脑里同时安装了</w:t>
      </w:r>
      <w:r>
        <w:t xml:space="preserve"> </w:t>
      </w:r>
      <w:r>
        <w:rPr>
          <w:b/>
        </w:rPr>
        <w:t>MATLAB</w:t>
      </w:r>
      <w:r>
        <w:t>，所以这个图标上面有</w:t>
      </w:r>
      <w:r>
        <w:t xml:space="preserve"> </w:t>
      </w:r>
      <w:r>
        <w:rPr>
          <w:b/>
        </w:rPr>
        <w:t>MATLAB</w:t>
      </w:r>
      <w:r>
        <w:t>的标识，因为操作系统把文件识别为</w:t>
      </w:r>
      <w:r>
        <w:t xml:space="preserve"> </w:t>
      </w:r>
      <w:r>
        <w:rPr>
          <w:b/>
        </w:rPr>
        <w:t>MATLAB</w:t>
      </w:r>
      <w:r>
        <w:t>文件。如果在你的电脑上图标显示的不一样的话，也没有关系。</w:t>
      </w:r>
    </w:p>
    <w:p w14:paraId="689F8138" w14:textId="77777777" w:rsidR="006C77B1" w:rsidRDefault="006C77B1" w:rsidP="00AF27F6">
      <w:pPr>
        <w:pStyle w:val="af"/>
      </w:pPr>
      <w:r>
        <w:t>现在我们清除所有变量，直接键入</w:t>
      </w:r>
      <w:r>
        <w:rPr>
          <w:rStyle w:val="VerbatimChar"/>
        </w:rPr>
        <w:t>clear</w:t>
      </w:r>
      <w:r>
        <w:t>，这样将删除工作空间中的所有变量，所以现在</w:t>
      </w:r>
      <w:proofErr w:type="gramStart"/>
      <w:r>
        <w:t>工作空间中啥都没</w:t>
      </w:r>
      <w:proofErr w:type="gramEnd"/>
      <w:r>
        <w:t>了。</w:t>
      </w:r>
    </w:p>
    <w:p w14:paraId="4A2D28AB" w14:textId="77777777" w:rsidR="006C77B1" w:rsidRDefault="006C77B1" w:rsidP="00AF27F6">
      <w:pPr>
        <w:pStyle w:val="af"/>
      </w:pPr>
      <w:r>
        <w:t>但如果我载入</w:t>
      </w:r>
      <w:r>
        <w:t xml:space="preserve"> </w:t>
      </w:r>
      <w:proofErr w:type="spellStart"/>
      <w:r>
        <w:rPr>
          <w:b/>
        </w:rPr>
        <w:t>hello.mat</w:t>
      </w:r>
      <w:proofErr w:type="spellEnd"/>
      <w:r>
        <w:t xml:space="preserve"> </w:t>
      </w:r>
      <w:r>
        <w:t>文件，我又重新读取了变量</w:t>
      </w:r>
      <w:r>
        <w:t xml:space="preserve"> </w:t>
      </w:r>
      <m:oMath>
        <m:r>
          <w:rPr>
            <w:rFonts w:ascii="Cambria Math" w:hAnsi="Cambria Math"/>
          </w:rPr>
          <m:t>v</m:t>
        </m:r>
      </m:oMath>
      <w:r>
        <w:t>，因为我之前把变量</w:t>
      </w:r>
      <m:oMath>
        <m:r>
          <w:rPr>
            <w:rFonts w:ascii="Cambria Math" w:hAnsi="Cambria Math"/>
          </w:rPr>
          <m:t>v</m:t>
        </m:r>
      </m:oMath>
      <w:r>
        <w:t>存入了</w:t>
      </w:r>
      <w:proofErr w:type="spellStart"/>
      <w:r>
        <w:rPr>
          <w:b/>
        </w:rPr>
        <w:t>hello.mat</w:t>
      </w:r>
      <w:proofErr w:type="spellEnd"/>
      <w:r>
        <w:t xml:space="preserve"> </w:t>
      </w:r>
      <w:r>
        <w:t>文件中，所以我们刚才用</w:t>
      </w:r>
      <w:r>
        <w:t xml:space="preserve"> </w:t>
      </w:r>
      <w:r>
        <w:rPr>
          <w:rStyle w:val="VerbatimChar"/>
        </w:rPr>
        <w:t>save</w:t>
      </w:r>
      <w:r>
        <w:t>命令做了什么。这个命令把数据按照二进制形式储存，或者说是更压缩的二进制形式，因此，如果</w:t>
      </w:r>
      <m:oMath>
        <m:r>
          <w:rPr>
            <w:rFonts w:ascii="Cambria Math" w:hAnsi="Cambria Math"/>
          </w:rPr>
          <m:t>v</m:t>
        </m:r>
      </m:oMath>
      <w:r>
        <w:t>是很大的数据，那么压缩幅度也更大，占用空间也更小。如果你想把数据存成一个人能看懂的形式，那么可以键入：</w:t>
      </w:r>
    </w:p>
    <w:p w14:paraId="417E1478" w14:textId="77777777" w:rsidR="006C77B1" w:rsidRPr="0003175F" w:rsidRDefault="006C77B1" w:rsidP="00AF27F6">
      <w:pPr>
        <w:pStyle w:val="af"/>
        <w:ind w:firstLine="440"/>
        <w:rPr>
          <w:color w:val="FF0000"/>
        </w:rPr>
      </w:pPr>
      <w:r w:rsidRPr="0003175F">
        <w:rPr>
          <w:rStyle w:val="VerbatimChar"/>
          <w:color w:val="FF0000"/>
        </w:rPr>
        <w:t>save hello.txt v -ascii</w:t>
      </w:r>
    </w:p>
    <w:p w14:paraId="1CE40C19" w14:textId="77777777" w:rsidR="006C77B1" w:rsidRDefault="006C77B1" w:rsidP="00AF27F6">
      <w:pPr>
        <w:pStyle w:val="af"/>
      </w:pPr>
      <w:r>
        <w:t>这样就会把数据存成一个文本文档，或者将数据的</w:t>
      </w:r>
      <w:r>
        <w:t xml:space="preserve"> </w:t>
      </w:r>
      <w:r>
        <w:rPr>
          <w:b/>
        </w:rPr>
        <w:t xml:space="preserve">ascii </w:t>
      </w:r>
      <w:r>
        <w:rPr>
          <w:b/>
        </w:rPr>
        <w:t>码</w:t>
      </w:r>
      <w:r>
        <w:t>存成文本文档。</w:t>
      </w:r>
    </w:p>
    <w:p w14:paraId="73B0E003" w14:textId="77777777" w:rsidR="006C77B1" w:rsidRDefault="006C77B1" w:rsidP="00AF27F6">
      <w:pPr>
        <w:pStyle w:val="af"/>
      </w:pPr>
      <w:r>
        <w:t>我键入了这个命令以后，我的桌面上就有了</w:t>
      </w:r>
      <w:r>
        <w:t xml:space="preserve"> </w:t>
      </w:r>
      <w:r>
        <w:rPr>
          <w:b/>
        </w:rPr>
        <w:t>hello.txt</w:t>
      </w:r>
      <w:r>
        <w:t>文件。如果打开它，我们可以发现这个文本文档存放着我们的数据。</w:t>
      </w:r>
    </w:p>
    <w:p w14:paraId="638ED77C" w14:textId="77777777" w:rsidR="006C77B1" w:rsidRDefault="006C77B1" w:rsidP="00AF27F6">
      <w:pPr>
        <w:pStyle w:val="af"/>
      </w:pPr>
      <w:r>
        <w:t>这就是读取和储存数据的方法。</w:t>
      </w:r>
    </w:p>
    <w:p w14:paraId="79EDAEBF" w14:textId="77777777" w:rsidR="006C77B1" w:rsidRDefault="006C77B1" w:rsidP="00AF27F6">
      <w:pPr>
        <w:pStyle w:val="af"/>
      </w:pPr>
      <w:r>
        <w:t>接下来我们再来讲</w:t>
      </w:r>
      <w:proofErr w:type="gramStart"/>
      <w:r>
        <w:t>讲</w:t>
      </w:r>
      <w:proofErr w:type="gramEnd"/>
      <w:r>
        <w:t>操作数据的方法：</w:t>
      </w:r>
    </w:p>
    <w:p w14:paraId="33AB1BE8" w14:textId="77777777" w:rsidR="00FB6D10" w:rsidRDefault="006C77B1" w:rsidP="00AF27F6">
      <w:pPr>
        <w:pStyle w:val="af"/>
      </w:pPr>
      <w:r>
        <w:t>假如</w:t>
      </w:r>
      <w:r>
        <w:t xml:space="preserve"> </w:t>
      </w:r>
      <m:oMath>
        <m:r>
          <w:rPr>
            <w:rFonts w:ascii="Cambria Math" w:hAnsi="Cambria Math"/>
          </w:rPr>
          <m:t>A</m:t>
        </m:r>
      </m:oMath>
      <w:r>
        <w:t xml:space="preserve"> </w:t>
      </w:r>
      <w:r>
        <w:t>还是那个矩阵</w:t>
      </w:r>
      <w:r w:rsidR="00FB6D10">
        <w:rPr>
          <w:rFonts w:hint="eastAsia"/>
        </w:rPr>
        <w:t>:</w:t>
      </w:r>
    </w:p>
    <w:p w14:paraId="2ED2E976" w14:textId="1992E6C0" w:rsidR="006C77B1" w:rsidRDefault="006C77B1" w:rsidP="00AF27F6">
      <w:pPr>
        <w:pStyle w:val="af"/>
      </w:pPr>
      <w:r>
        <w:rPr>
          <w:noProof/>
        </w:rPr>
        <w:drawing>
          <wp:inline distT="0" distB="0" distL="0" distR="0" wp14:anchorId="14ECAFA2" wp14:editId="71A962C5">
            <wp:extent cx="1727200" cy="838200"/>
            <wp:effectExtent l="0" t="0" r="6350" b="0"/>
            <wp:docPr id="4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39bf4e9212442464fe2f568dbe4fa0c.png"/>
                    <pic:cNvPicPr>
                      <a:picLocks noChangeAspect="1" noChangeArrowheads="1"/>
                    </pic:cNvPicPr>
                  </pic:nvPicPr>
                  <pic:blipFill>
                    <a:blip r:embed="rId103"/>
                    <a:stretch>
                      <a:fillRect/>
                    </a:stretch>
                  </pic:blipFill>
                  <pic:spPr bwMode="auto">
                    <a:xfrm>
                      <a:off x="0" y="0"/>
                      <a:ext cx="1727200" cy="838200"/>
                    </a:xfrm>
                    <a:prstGeom prst="rect">
                      <a:avLst/>
                    </a:prstGeom>
                    <a:noFill/>
                    <a:ln w="9525">
                      <a:noFill/>
                      <a:headEnd/>
                      <a:tailEnd/>
                    </a:ln>
                  </pic:spPr>
                </pic:pic>
              </a:graphicData>
            </a:graphic>
          </wp:inline>
        </w:drawing>
      </w:r>
    </w:p>
    <w:p w14:paraId="4D46F359" w14:textId="0770F51A" w:rsidR="006C77B1" w:rsidRDefault="006C77B1" w:rsidP="00AF27F6">
      <w:pPr>
        <w:pStyle w:val="af"/>
      </w:pPr>
      <w:r>
        <w:lastRenderedPageBreak/>
        <w:t>跟刚才一样还是那个</w:t>
      </w:r>
      <w:r>
        <w:t xml:space="preserve"> 3×2 </w:t>
      </w:r>
      <w:r>
        <w:t>的矩阵，现在我们加上索引值，比如键入</w:t>
      </w:r>
      <w:r>
        <w:t xml:space="preserve"> </w:t>
      </w:r>
      <w:r w:rsidRPr="0003175F">
        <w:rPr>
          <w:rStyle w:val="VerbatimChar"/>
          <w:color w:val="FF0000"/>
        </w:rPr>
        <w:t>A(3,2)</w:t>
      </w:r>
    </w:p>
    <w:p w14:paraId="35F2869B" w14:textId="77777777" w:rsidR="006C77B1" w:rsidRDefault="006C77B1" w:rsidP="00AF27F6">
      <w:pPr>
        <w:pStyle w:val="af"/>
      </w:pPr>
      <w:r>
        <w:t>这将索引到</w:t>
      </w:r>
      <m:oMath>
        <m:r>
          <w:rPr>
            <w:rFonts w:ascii="Cambria Math" w:hAnsi="Cambria Math"/>
          </w:rPr>
          <m:t>A</m:t>
        </m:r>
      </m:oMath>
      <w:r>
        <w:t xml:space="preserve"> </w:t>
      </w:r>
      <w:r>
        <w:t>矩阵的</w:t>
      </w:r>
      <w:r>
        <w:t xml:space="preserve"> (3,2) </w:t>
      </w:r>
      <w:r>
        <w:t>元素。这就是我们通常书写矩阵的形式，写成</w:t>
      </w:r>
      <w:r>
        <w:t xml:space="preserve"> </w:t>
      </w:r>
      <m:oMath>
        <m:r>
          <w:rPr>
            <w:rFonts w:ascii="Cambria Math" w:hAnsi="Cambria Math"/>
          </w:rPr>
          <m:t>A</m:t>
        </m:r>
      </m:oMath>
      <w:r>
        <w:t xml:space="preserve"> 32</w:t>
      </w:r>
      <w:r>
        <w:t>，</w:t>
      </w:r>
      <w:r>
        <w:t>3</w:t>
      </w:r>
      <w:r>
        <w:t>和</w:t>
      </w:r>
      <w:r>
        <w:t>2</w:t>
      </w:r>
      <w:r>
        <w:t>分别表示矩阵的第三行和第二列对应的元素，因此也就对应</w:t>
      </w:r>
      <w:r>
        <w:t xml:space="preserve"> 6</w:t>
      </w:r>
      <w:r>
        <w:t>。</w:t>
      </w:r>
    </w:p>
    <w:p w14:paraId="3422CA04" w14:textId="77777777" w:rsidR="006C77B1" w:rsidRDefault="006C77B1" w:rsidP="00AF27F6">
      <w:pPr>
        <w:pStyle w:val="af"/>
      </w:pPr>
      <w:r>
        <w:t>我也可以键入</w:t>
      </w:r>
      <w:r w:rsidRPr="0003175F">
        <w:rPr>
          <w:rStyle w:val="VerbatimChar"/>
          <w:color w:val="FF0000"/>
        </w:rPr>
        <w:t>A(2,:)</w:t>
      </w:r>
      <w:r>
        <w:t xml:space="preserve"> </w:t>
      </w:r>
      <w:r>
        <w:t>来返回第二行的所有元素，冒号表示该行或该列的所有元素。</w:t>
      </w:r>
    </w:p>
    <w:p w14:paraId="35ACCFE6" w14:textId="77777777" w:rsidR="006C77B1" w:rsidRDefault="006C77B1" w:rsidP="00AF27F6">
      <w:pPr>
        <w:pStyle w:val="af"/>
      </w:pPr>
      <w:r>
        <w:t>类似地，如果我键入</w:t>
      </w:r>
      <w:r>
        <w:t xml:space="preserve"> </w:t>
      </w:r>
      <w:r w:rsidRPr="0003175F">
        <w:rPr>
          <w:rStyle w:val="VerbatimChar"/>
          <w:color w:val="FF0000"/>
        </w:rPr>
        <w:t>A(:,2)</w:t>
      </w:r>
      <w:r>
        <w:t>，这将返回</w:t>
      </w:r>
      <w:r>
        <w:t xml:space="preserve"> </w:t>
      </w:r>
      <m:oMath>
        <m:r>
          <w:rPr>
            <w:rFonts w:ascii="Cambria Math" w:hAnsi="Cambria Math"/>
          </w:rPr>
          <m:t>A</m:t>
        </m:r>
      </m:oMath>
      <w:r>
        <w:t xml:space="preserve"> </w:t>
      </w:r>
      <w:r>
        <w:t>矩阵第二列的所有元素，这将得到</w:t>
      </w:r>
      <w:r>
        <w:t xml:space="preserve"> 2 4 6</w:t>
      </w:r>
      <w:r>
        <w:t>。</w:t>
      </w:r>
    </w:p>
    <w:p w14:paraId="41B0793B" w14:textId="77777777" w:rsidR="006C77B1" w:rsidRDefault="006C77B1" w:rsidP="00AF27F6">
      <w:pPr>
        <w:pStyle w:val="af"/>
      </w:pPr>
      <w:r>
        <w:t>这表示返回</w:t>
      </w:r>
      <m:oMath>
        <m:r>
          <w:rPr>
            <w:rFonts w:ascii="Cambria Math" w:hAnsi="Cambria Math"/>
          </w:rPr>
          <m:t>A</m:t>
        </m:r>
      </m:oMath>
      <w:r>
        <w:t xml:space="preserve"> </w:t>
      </w:r>
      <w:r>
        <w:t>矩阵的第二列的所有元素。</w:t>
      </w:r>
    </w:p>
    <w:p w14:paraId="2A279BA2" w14:textId="77777777" w:rsidR="006C77B1" w:rsidRDefault="006C77B1" w:rsidP="00AF27F6">
      <w:pPr>
        <w:pStyle w:val="af"/>
      </w:pPr>
      <w:r>
        <w:t>你也可以在运算中使用这些较为复杂的索引。</w:t>
      </w:r>
    </w:p>
    <w:p w14:paraId="4C8A6F77" w14:textId="77777777" w:rsidR="006C77B1" w:rsidRDefault="006C77B1" w:rsidP="00AF27F6">
      <w:pPr>
        <w:pStyle w:val="af"/>
      </w:pPr>
      <w:r>
        <w:t>我再给你展示几个例子，可能你也不会经常使用，但我还是输入给你看</w:t>
      </w:r>
      <w:r>
        <w:t xml:space="preserve"> </w:t>
      </w:r>
      <w:r w:rsidRPr="0003175F">
        <w:rPr>
          <w:rStyle w:val="VerbatimChar"/>
          <w:color w:val="FF0000"/>
        </w:rPr>
        <w:t>A([1 3],:)</w:t>
      </w:r>
      <w:r>
        <w:t>，这个命令意思是取</w:t>
      </w:r>
      <w:r>
        <w:t xml:space="preserve"> </w:t>
      </w:r>
      <m:oMath>
        <m:r>
          <w:rPr>
            <w:rFonts w:ascii="Cambria Math" w:hAnsi="Cambria Math"/>
          </w:rPr>
          <m:t>A</m:t>
        </m:r>
      </m:oMath>
      <w:r>
        <w:t xml:space="preserve"> </w:t>
      </w:r>
      <w:r>
        <w:t>矩阵第一个索引值为</w:t>
      </w:r>
      <w:r>
        <w:t>1</w:t>
      </w:r>
      <w:r>
        <w:t>或</w:t>
      </w:r>
      <w:r>
        <w:t>3</w:t>
      </w:r>
      <w:r>
        <w:t>的元素，也就是说我取的是</w:t>
      </w:r>
      <w:r>
        <w:t>A</w:t>
      </w:r>
      <w:r>
        <w:t>矩阵的第一行和第三行的每一列，冒号表示的是取这两行的每一列元素，即：</w:t>
      </w:r>
    </w:p>
    <w:p w14:paraId="75E30B5C" w14:textId="77777777" w:rsidR="006C77B1" w:rsidRDefault="006C77B1" w:rsidP="00AF27F6">
      <w:pPr>
        <w:pStyle w:val="af"/>
      </w:pPr>
      <w:r>
        <w:rPr>
          <w:noProof/>
        </w:rPr>
        <w:drawing>
          <wp:inline distT="0" distB="0" distL="0" distR="0" wp14:anchorId="2F39D1DF" wp14:editId="303D9113">
            <wp:extent cx="1200150" cy="698500"/>
            <wp:effectExtent l="0" t="0" r="0" b="6350"/>
            <wp:docPr id="4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1d551d0c540449d457e312a34434355.png"/>
                    <pic:cNvPicPr>
                      <a:picLocks noChangeAspect="1" noChangeArrowheads="1"/>
                    </pic:cNvPicPr>
                  </pic:nvPicPr>
                  <pic:blipFill>
                    <a:blip r:embed="rId104"/>
                    <a:stretch>
                      <a:fillRect/>
                    </a:stretch>
                  </pic:blipFill>
                  <pic:spPr bwMode="auto">
                    <a:xfrm>
                      <a:off x="0" y="0"/>
                      <a:ext cx="1200150" cy="698500"/>
                    </a:xfrm>
                    <a:prstGeom prst="rect">
                      <a:avLst/>
                    </a:prstGeom>
                    <a:noFill/>
                    <a:ln w="9525">
                      <a:noFill/>
                      <a:headEnd/>
                      <a:tailEnd/>
                    </a:ln>
                  </pic:spPr>
                </pic:pic>
              </a:graphicData>
            </a:graphic>
          </wp:inline>
        </w:drawing>
      </w:r>
    </w:p>
    <w:p w14:paraId="4D21C199" w14:textId="77777777" w:rsidR="006C77B1" w:rsidRDefault="006C77B1" w:rsidP="00AF27F6">
      <w:pPr>
        <w:pStyle w:val="af"/>
      </w:pPr>
      <w:r>
        <w:t>可能这些比较复杂一点的索引操作你会经常用到。</w:t>
      </w:r>
    </w:p>
    <w:p w14:paraId="230CEED7" w14:textId="77777777" w:rsidR="006C77B1" w:rsidRDefault="006C77B1" w:rsidP="00AF27F6">
      <w:pPr>
        <w:pStyle w:val="af"/>
      </w:pPr>
      <w:r>
        <w:t>我们还能做什么呢？依然是</w:t>
      </w:r>
      <w:r>
        <w:t xml:space="preserve"> </w:t>
      </w:r>
      <m:oMath>
        <m:r>
          <w:rPr>
            <w:rFonts w:ascii="Cambria Math" w:hAnsi="Cambria Math"/>
          </w:rPr>
          <m:t>A</m:t>
        </m:r>
      </m:oMath>
      <w:r>
        <w:t xml:space="preserve"> </w:t>
      </w:r>
      <w:r>
        <w:t>矩阵，</w:t>
      </w:r>
      <w:r w:rsidRPr="0003175F">
        <w:rPr>
          <w:rStyle w:val="VerbatimChar"/>
          <w:color w:val="FF0000"/>
        </w:rPr>
        <w:t>A(:,2)</w:t>
      </w:r>
      <w:r>
        <w:t xml:space="preserve"> </w:t>
      </w:r>
      <w:r>
        <w:t>命令返回第二列。</w:t>
      </w:r>
    </w:p>
    <w:p w14:paraId="423362EE" w14:textId="77777777" w:rsidR="006C77B1" w:rsidRDefault="006C77B1" w:rsidP="00AF27F6">
      <w:pPr>
        <w:pStyle w:val="af"/>
      </w:pPr>
      <w:r>
        <w:t>你也可以为它赋值，我可以取</w:t>
      </w:r>
      <w:r>
        <w:t xml:space="preserve"> </w:t>
      </w:r>
      <m:oMath>
        <m:r>
          <w:rPr>
            <w:rFonts w:ascii="Cambria Math" w:hAnsi="Cambria Math"/>
          </w:rPr>
          <m:t>A</m:t>
        </m:r>
      </m:oMath>
      <w:r>
        <w:t xml:space="preserve"> </w:t>
      </w:r>
      <w:r>
        <w:t>矩阵的第二列，然后将它赋值为</w:t>
      </w:r>
      <w:r>
        <w:t>10 11 12</w:t>
      </w:r>
      <w:r>
        <w:t>，我实际上是取出了</w:t>
      </w:r>
      <w:r>
        <w:t xml:space="preserve"> </w:t>
      </w:r>
      <m:oMath>
        <m:r>
          <w:rPr>
            <w:rFonts w:ascii="Cambria Math" w:hAnsi="Cambria Math"/>
          </w:rPr>
          <m:t>A</m:t>
        </m:r>
      </m:oMath>
      <w:r>
        <w:t xml:space="preserve"> </w:t>
      </w:r>
      <w:r>
        <w:t>的第二列，然后把一个列向量</w:t>
      </w:r>
      <w:r>
        <w:t>[10;11;12]</w:t>
      </w:r>
      <w:r>
        <w:t>赋给了它，因此现在</w:t>
      </w:r>
      <w:r>
        <w:t xml:space="preserve"> </w:t>
      </w:r>
      <m:oMath>
        <m:r>
          <w:rPr>
            <w:rFonts w:ascii="Cambria Math" w:hAnsi="Cambria Math"/>
          </w:rPr>
          <m:t>A</m:t>
        </m:r>
      </m:oMath>
      <w:r>
        <w:t xml:space="preserve"> </w:t>
      </w:r>
      <w:r>
        <w:t>矩阵的第一列还是</w:t>
      </w:r>
      <w:r>
        <w:t xml:space="preserve"> 1 3 5</w:t>
      </w:r>
      <w:r>
        <w:t>，第二列就被替换为</w:t>
      </w:r>
      <w:r>
        <w:t xml:space="preserve"> 10 11 12</w:t>
      </w:r>
      <w:r>
        <w:t>。</w:t>
      </w:r>
    </w:p>
    <w:p w14:paraId="48672079" w14:textId="77777777" w:rsidR="006C77B1" w:rsidRDefault="006C77B1" w:rsidP="00AF27F6">
      <w:pPr>
        <w:pStyle w:val="af"/>
      </w:pPr>
      <w:r>
        <w:rPr>
          <w:noProof/>
        </w:rPr>
        <w:drawing>
          <wp:inline distT="0" distB="0" distL="0" distR="0" wp14:anchorId="0AE33416" wp14:editId="0D37270A">
            <wp:extent cx="2120900" cy="914400"/>
            <wp:effectExtent l="0" t="0" r="0" b="0"/>
            <wp:docPr id="4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47bda45fd9beef6c600ebd48d163617.png"/>
                    <pic:cNvPicPr>
                      <a:picLocks noChangeAspect="1" noChangeArrowheads="1"/>
                    </pic:cNvPicPr>
                  </pic:nvPicPr>
                  <pic:blipFill>
                    <a:blip r:embed="rId105"/>
                    <a:stretch>
                      <a:fillRect/>
                    </a:stretch>
                  </pic:blipFill>
                  <pic:spPr bwMode="auto">
                    <a:xfrm>
                      <a:off x="0" y="0"/>
                      <a:ext cx="2120900" cy="914400"/>
                    </a:xfrm>
                    <a:prstGeom prst="rect">
                      <a:avLst/>
                    </a:prstGeom>
                    <a:noFill/>
                    <a:ln w="9525">
                      <a:noFill/>
                      <a:headEnd/>
                      <a:tailEnd/>
                    </a:ln>
                  </pic:spPr>
                </pic:pic>
              </a:graphicData>
            </a:graphic>
          </wp:inline>
        </w:drawing>
      </w:r>
    </w:p>
    <w:p w14:paraId="6A972F28" w14:textId="1D2DA3DC" w:rsidR="006C77B1" w:rsidRDefault="006C77B1" w:rsidP="00AF27F6">
      <w:pPr>
        <w:pStyle w:val="af"/>
      </w:pPr>
      <w:r>
        <w:t>接下来一个操作，让我们把</w:t>
      </w:r>
      <w:r>
        <w:t xml:space="preserve"> </w:t>
      </w:r>
      <m:oMath>
        <m:r>
          <w:rPr>
            <w:rFonts w:ascii="Cambria Math" w:hAnsi="Cambria Math"/>
          </w:rPr>
          <m:t>A</m:t>
        </m:r>
      </m:oMath>
      <w:r>
        <w:t>设为</w:t>
      </w:r>
      <w:r w:rsidRPr="0003175F">
        <w:rPr>
          <w:rStyle w:val="VerbatimChar"/>
          <w:color w:val="FF0000"/>
        </w:rPr>
        <w:t>A = [A, [100</w:t>
      </w:r>
      <w:r w:rsidR="00AB3F29">
        <w:rPr>
          <w:rStyle w:val="VerbatimChar"/>
          <w:color w:val="FF0000"/>
        </w:rPr>
        <w:t>;</w:t>
      </w:r>
      <w:r w:rsidRPr="0003175F">
        <w:rPr>
          <w:rStyle w:val="VerbatimChar"/>
          <w:color w:val="FF0000"/>
        </w:rPr>
        <w:t xml:space="preserve"> 101</w:t>
      </w:r>
      <w:r w:rsidR="00AB3F29">
        <w:rPr>
          <w:rStyle w:val="VerbatimChar"/>
          <w:color w:val="FF0000"/>
        </w:rPr>
        <w:t>;</w:t>
      </w:r>
      <w:r w:rsidRPr="0003175F">
        <w:rPr>
          <w:rStyle w:val="VerbatimChar"/>
          <w:color w:val="FF0000"/>
        </w:rPr>
        <w:t>102]]</w:t>
      </w:r>
      <w:r>
        <w:t>，这样做的结果是在原矩阵的右边附加了一个新的列矩阵，就是把</w:t>
      </w:r>
      <w:r>
        <w:t xml:space="preserve"> </w:t>
      </w:r>
      <m:oMath>
        <m:r>
          <w:rPr>
            <w:rFonts w:ascii="Cambria Math" w:hAnsi="Cambria Math"/>
          </w:rPr>
          <m:t>A</m:t>
        </m:r>
      </m:oMath>
      <w:r>
        <w:t>矩阵设置为原来的</w:t>
      </w:r>
      <w:r>
        <w:t xml:space="preserve"> </w:t>
      </w:r>
      <m:oMath>
        <m:r>
          <w:rPr>
            <w:rFonts w:ascii="Cambria Math" w:hAnsi="Cambria Math"/>
          </w:rPr>
          <m:t>A</m:t>
        </m:r>
      </m:oMath>
      <w:r>
        <w:t xml:space="preserve"> </w:t>
      </w:r>
      <w:r>
        <w:t>矩阵再在右边附上一个新添加的列矩阵。</w:t>
      </w:r>
    </w:p>
    <w:p w14:paraId="44F910FC" w14:textId="77777777" w:rsidR="006C77B1" w:rsidRDefault="006C77B1" w:rsidP="00AF27F6">
      <w:pPr>
        <w:pStyle w:val="af"/>
      </w:pPr>
      <w:r>
        <w:rPr>
          <w:noProof/>
        </w:rPr>
        <w:drawing>
          <wp:inline distT="0" distB="0" distL="0" distR="0" wp14:anchorId="684AC4D6" wp14:editId="2FAFB0A6">
            <wp:extent cx="4622800" cy="749300"/>
            <wp:effectExtent l="0" t="0" r="6350" b="0"/>
            <wp:docPr id="4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e1c68a99a23d993674f08151e77dd44.png"/>
                    <pic:cNvPicPr>
                      <a:picLocks noChangeAspect="1" noChangeArrowheads="1"/>
                    </pic:cNvPicPr>
                  </pic:nvPicPr>
                  <pic:blipFill>
                    <a:blip r:embed="rId106"/>
                    <a:stretch>
                      <a:fillRect/>
                    </a:stretch>
                  </pic:blipFill>
                  <pic:spPr bwMode="auto">
                    <a:xfrm>
                      <a:off x="0" y="0"/>
                      <a:ext cx="4622800" cy="749300"/>
                    </a:xfrm>
                    <a:prstGeom prst="rect">
                      <a:avLst/>
                    </a:prstGeom>
                    <a:noFill/>
                    <a:ln w="9525">
                      <a:noFill/>
                      <a:headEnd/>
                      <a:tailEnd/>
                    </a:ln>
                  </pic:spPr>
                </pic:pic>
              </a:graphicData>
            </a:graphic>
          </wp:inline>
        </w:drawing>
      </w:r>
    </w:p>
    <w:p w14:paraId="77FF2293" w14:textId="77777777" w:rsidR="006C77B1" w:rsidRDefault="006C77B1" w:rsidP="00AF27F6">
      <w:pPr>
        <w:pStyle w:val="af"/>
      </w:pPr>
      <w:r>
        <w:t>最后，还有一个小技巧，如果你就输入</w:t>
      </w:r>
      <w:r w:rsidRPr="0003175F">
        <w:rPr>
          <w:color w:val="FF0000"/>
        </w:rPr>
        <w:t xml:space="preserve"> </w:t>
      </w:r>
      <w:r w:rsidRPr="0003175F">
        <w:rPr>
          <w:rStyle w:val="VerbatimChar"/>
          <w:color w:val="FF0000"/>
        </w:rPr>
        <w:t>A(:)</w:t>
      </w:r>
      <w:r>
        <w:t>，这是一个很特别的语法结构，意思是把</w:t>
      </w:r>
      <w:r>
        <w:t xml:space="preserve"> </w:t>
      </w:r>
      <m:oMath>
        <m:r>
          <w:rPr>
            <w:rFonts w:ascii="Cambria Math" w:hAnsi="Cambria Math"/>
          </w:rPr>
          <m:t>A</m:t>
        </m:r>
      </m:oMath>
      <w:r>
        <w:t>中的所有元素放入一个单独的列向量，这样我们就得到了一个</w:t>
      </w:r>
      <w:r>
        <w:t xml:space="preserve"> 9×1 </w:t>
      </w:r>
      <w:r>
        <w:t>的向量，这些元素都是</w:t>
      </w:r>
      <m:oMath>
        <m:r>
          <w:rPr>
            <w:rFonts w:ascii="Cambria Math" w:hAnsi="Cambria Math"/>
          </w:rPr>
          <m:t>A</m:t>
        </m:r>
      </m:oMath>
      <w:r>
        <w:t xml:space="preserve"> </w:t>
      </w:r>
      <w:r>
        <w:t>中的元素排列起来的。</w:t>
      </w:r>
    </w:p>
    <w:p w14:paraId="11DE523F" w14:textId="77777777" w:rsidR="006C77B1" w:rsidRDefault="006C77B1" w:rsidP="00AF27F6">
      <w:pPr>
        <w:pStyle w:val="af"/>
      </w:pPr>
      <w:r>
        <w:lastRenderedPageBreak/>
        <w:t>再来几个例子：</w:t>
      </w:r>
    </w:p>
    <w:p w14:paraId="190603A5" w14:textId="77777777" w:rsidR="006C77B1" w:rsidRDefault="006C77B1" w:rsidP="00AF27F6">
      <w:pPr>
        <w:pStyle w:val="af"/>
      </w:pPr>
      <w:r>
        <w:t>我还是把</w:t>
      </w:r>
      <w:r>
        <w:t xml:space="preserve"> A </w:t>
      </w:r>
      <w:r>
        <w:t>重新设为</w:t>
      </w:r>
      <w:r>
        <w:t xml:space="preserve"> [1 2; 3 4; 5 6]</w:t>
      </w:r>
      <w:r>
        <w:t>，我再设一个</w:t>
      </w:r>
      <w:r>
        <w:t xml:space="preserve"> </w:t>
      </w:r>
      <m:oMath>
        <m:r>
          <w:rPr>
            <w:rFonts w:ascii="Cambria Math" w:hAnsi="Cambria Math"/>
          </w:rPr>
          <m:t>B</m:t>
        </m:r>
      </m:oMath>
      <w:r>
        <w:t>为</w:t>
      </w:r>
      <w:r>
        <w:t>[11 12; 13 14; 15 16]</w:t>
      </w:r>
      <w:r>
        <w:t>，我可以新建一个矩阵</w:t>
      </w:r>
      <w:r>
        <w:t xml:space="preserve"> </w:t>
      </w:r>
      <m:oMath>
        <m:r>
          <w:rPr>
            <w:rFonts w:ascii="Cambria Math" w:hAnsi="Cambria Math"/>
          </w:rPr>
          <m:t>C</m:t>
        </m:r>
      </m:oMath>
      <w:r>
        <w:t>，</w:t>
      </w:r>
      <w:r w:rsidRPr="0003175F">
        <w:rPr>
          <w:rStyle w:val="VerbatimChar"/>
          <w:color w:val="FF0000"/>
        </w:rPr>
        <w:t>C = [A B]</w:t>
      </w:r>
      <w:r>
        <w:t>，这个意思就是把这两个矩阵直接连在一起，矩阵</w:t>
      </w:r>
      <m:oMath>
        <m:r>
          <w:rPr>
            <w:rFonts w:ascii="Cambria Math" w:hAnsi="Cambria Math"/>
          </w:rPr>
          <m:t>A</m:t>
        </m:r>
      </m:oMath>
      <w:r>
        <w:t xml:space="preserve"> </w:t>
      </w:r>
      <w:r>
        <w:t>在左边，矩阵</w:t>
      </w:r>
      <m:oMath>
        <m:r>
          <w:rPr>
            <w:rFonts w:ascii="Cambria Math" w:hAnsi="Cambria Math"/>
          </w:rPr>
          <m:t>B</m:t>
        </m:r>
      </m:oMath>
      <w:r>
        <w:t xml:space="preserve"> </w:t>
      </w:r>
      <w:r>
        <w:t>在右边，这样组成了</w:t>
      </w:r>
      <w:r>
        <w:t xml:space="preserve"> </w:t>
      </w:r>
      <m:oMath>
        <m:r>
          <w:rPr>
            <w:rFonts w:ascii="Cambria Math" w:hAnsi="Cambria Math"/>
          </w:rPr>
          <m:t>C</m:t>
        </m:r>
      </m:oMath>
      <w:r>
        <w:t>矩阵，就是直接把</w:t>
      </w:r>
      <m:oMath>
        <m:r>
          <w:rPr>
            <w:rFonts w:ascii="Cambria Math" w:hAnsi="Cambria Math"/>
          </w:rPr>
          <m:t>A</m:t>
        </m:r>
      </m:oMath>
      <w:r>
        <w:t>和</w:t>
      </w:r>
      <w:r>
        <w:t xml:space="preserve"> </w:t>
      </w:r>
      <m:oMath>
        <m:r>
          <w:rPr>
            <w:rFonts w:ascii="Cambria Math" w:hAnsi="Cambria Math"/>
          </w:rPr>
          <m:t>B</m:t>
        </m:r>
      </m:oMath>
      <w:r>
        <w:t xml:space="preserve"> </w:t>
      </w:r>
      <w:r>
        <w:t>合起来。</w:t>
      </w:r>
    </w:p>
    <w:p w14:paraId="16C692BB" w14:textId="77777777" w:rsidR="006C77B1" w:rsidRDefault="006C77B1" w:rsidP="00AF27F6">
      <w:pPr>
        <w:pStyle w:val="af"/>
      </w:pPr>
      <w:r>
        <w:rPr>
          <w:noProof/>
        </w:rPr>
        <w:drawing>
          <wp:inline distT="0" distB="0" distL="0" distR="0" wp14:anchorId="7BD48E36" wp14:editId="6672DE44">
            <wp:extent cx="1670050" cy="3352800"/>
            <wp:effectExtent l="0" t="0" r="6350" b="0"/>
            <wp:docPr id="4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07db429512d4b3b5d641c52e606159d.png"/>
                    <pic:cNvPicPr>
                      <a:picLocks noChangeAspect="1" noChangeArrowheads="1"/>
                    </pic:cNvPicPr>
                  </pic:nvPicPr>
                  <pic:blipFill>
                    <a:blip r:embed="rId107"/>
                    <a:stretch>
                      <a:fillRect/>
                    </a:stretch>
                  </pic:blipFill>
                  <pic:spPr bwMode="auto">
                    <a:xfrm>
                      <a:off x="0" y="0"/>
                      <a:ext cx="1670050" cy="3352800"/>
                    </a:xfrm>
                    <a:prstGeom prst="rect">
                      <a:avLst/>
                    </a:prstGeom>
                    <a:noFill/>
                    <a:ln w="9525">
                      <a:noFill/>
                      <a:headEnd/>
                      <a:tailEnd/>
                    </a:ln>
                  </pic:spPr>
                </pic:pic>
              </a:graphicData>
            </a:graphic>
          </wp:inline>
        </w:drawing>
      </w:r>
    </w:p>
    <w:p w14:paraId="70D38500" w14:textId="77777777" w:rsidR="006C77B1" w:rsidRDefault="006C77B1" w:rsidP="00AF27F6">
      <w:pPr>
        <w:pStyle w:val="af"/>
      </w:pPr>
      <w:r>
        <w:t>我还可以设</w:t>
      </w:r>
      <w:r w:rsidRPr="0003175F">
        <w:rPr>
          <w:rStyle w:val="VerbatimChar"/>
          <w:color w:val="FF0000"/>
        </w:rPr>
        <w:t>C = [A; B]</w:t>
      </w:r>
      <w:r>
        <w:t>，这里的分号表示把分号后面的东西放到下面。所以，</w:t>
      </w:r>
      <w:r>
        <w:rPr>
          <w:rStyle w:val="VerbatimChar"/>
        </w:rPr>
        <w:t>[A;B]</w:t>
      </w:r>
      <w:r>
        <w:t>的作用依然还是把两个矩阵放在一起，只不过现在是上下排列，所以现在</w:t>
      </w:r>
      <w:r>
        <w:t xml:space="preserve"> </w:t>
      </w:r>
      <m:oMath>
        <m:r>
          <w:rPr>
            <w:rFonts w:ascii="Cambria Math" w:hAnsi="Cambria Math"/>
          </w:rPr>
          <m:t>A</m:t>
        </m:r>
      </m:oMath>
      <w:r>
        <w:t xml:space="preserve"> </w:t>
      </w:r>
      <w:r>
        <w:t>在上面</w:t>
      </w:r>
      <w:r>
        <w:t xml:space="preserve"> </w:t>
      </w:r>
      <m:oMath>
        <m:r>
          <w:rPr>
            <w:rFonts w:ascii="Cambria Math" w:hAnsi="Cambria Math"/>
          </w:rPr>
          <m:t>B</m:t>
        </m:r>
      </m:oMath>
      <w:r>
        <w:t>在下面，</w:t>
      </w:r>
      <m:oMath>
        <m:r>
          <w:rPr>
            <w:rFonts w:ascii="Cambria Math" w:hAnsi="Cambria Math"/>
          </w:rPr>
          <m:t>C</m:t>
        </m:r>
      </m:oMath>
      <w:r>
        <w:t xml:space="preserve"> </w:t>
      </w:r>
      <w:r>
        <w:t>就是一个</w:t>
      </w:r>
      <w:r>
        <w:t xml:space="preserve"> 6×2 </w:t>
      </w:r>
      <w:r>
        <w:t>矩阵。</w:t>
      </w:r>
    </w:p>
    <w:p w14:paraId="7DA2406A" w14:textId="77777777" w:rsidR="006C77B1" w:rsidRDefault="006C77B1" w:rsidP="00AF27F6">
      <w:pPr>
        <w:pStyle w:val="af"/>
      </w:pPr>
      <w:r>
        <w:rPr>
          <w:noProof/>
        </w:rPr>
        <w:drawing>
          <wp:inline distT="0" distB="0" distL="0" distR="0" wp14:anchorId="2DD92D84" wp14:editId="630CF802">
            <wp:extent cx="1238250" cy="1377950"/>
            <wp:effectExtent l="0" t="0" r="0" b="0"/>
            <wp:docPr id="4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f11aa788b1b75c5a534d030b3ebc624.png"/>
                    <pic:cNvPicPr>
                      <a:picLocks noChangeAspect="1" noChangeArrowheads="1"/>
                    </pic:cNvPicPr>
                  </pic:nvPicPr>
                  <pic:blipFill>
                    <a:blip r:embed="rId108"/>
                    <a:stretch>
                      <a:fillRect/>
                    </a:stretch>
                  </pic:blipFill>
                  <pic:spPr bwMode="auto">
                    <a:xfrm>
                      <a:off x="0" y="0"/>
                      <a:ext cx="1238250" cy="1377950"/>
                    </a:xfrm>
                    <a:prstGeom prst="rect">
                      <a:avLst/>
                    </a:prstGeom>
                    <a:noFill/>
                    <a:ln w="9525">
                      <a:noFill/>
                      <a:headEnd/>
                      <a:tailEnd/>
                    </a:ln>
                  </pic:spPr>
                </pic:pic>
              </a:graphicData>
            </a:graphic>
          </wp:inline>
        </w:drawing>
      </w:r>
    </w:p>
    <w:p w14:paraId="6C6BEB23" w14:textId="77777777" w:rsidR="006C77B1" w:rsidRDefault="006C77B1" w:rsidP="00AF27F6">
      <w:pPr>
        <w:pStyle w:val="af"/>
      </w:pPr>
      <w:r>
        <w:t>简单地说，分号的意思就是换到下一行，所以</w:t>
      </w:r>
      <w:r>
        <w:t xml:space="preserve"> C </w:t>
      </w:r>
      <w:r>
        <w:t>就包括上面的</w:t>
      </w:r>
      <w:r>
        <w:t>A</w:t>
      </w:r>
      <w:r>
        <w:t>，然后换行到下面，然后在下面放上一个</w:t>
      </w:r>
      <w:r>
        <w:t xml:space="preserve"> </w:t>
      </w:r>
      <m:oMath>
        <m:r>
          <w:rPr>
            <w:rFonts w:ascii="Cambria Math" w:hAnsi="Cambria Math"/>
          </w:rPr>
          <m:t>B</m:t>
        </m:r>
      </m:oMath>
      <w:r>
        <w:t>。</w:t>
      </w:r>
    </w:p>
    <w:p w14:paraId="03288DF6" w14:textId="77777777" w:rsidR="006C77B1" w:rsidRDefault="006C77B1" w:rsidP="00AF27F6">
      <w:pPr>
        <w:pStyle w:val="af"/>
      </w:pPr>
      <w:r>
        <w:t>另外顺便说一下，这个</w:t>
      </w:r>
      <w:r w:rsidRPr="0003175F">
        <w:rPr>
          <w:rStyle w:val="VerbatimChar"/>
          <w:color w:val="FF0000"/>
        </w:rPr>
        <w:t>[A B]</w:t>
      </w:r>
      <w:r>
        <w:t>命令跟</w:t>
      </w:r>
      <w:r>
        <w:t xml:space="preserve"> </w:t>
      </w:r>
      <w:r w:rsidRPr="0003175F">
        <w:rPr>
          <w:rStyle w:val="VerbatimChar"/>
          <w:color w:val="FF0000"/>
        </w:rPr>
        <w:t>[A, B]</w:t>
      </w:r>
      <w:r>
        <w:t xml:space="preserve"> </w:t>
      </w:r>
      <w:r>
        <w:t>是一样的，这两种写法的结果是相同的。</w:t>
      </w:r>
    </w:p>
    <w:p w14:paraId="45DACDBD" w14:textId="77777777" w:rsidR="006C77B1" w:rsidRDefault="006C77B1" w:rsidP="00AF27F6">
      <w:pPr>
        <w:pStyle w:val="af"/>
      </w:pPr>
      <w:r>
        <w:t>通过以上这些操作，希望你现在掌握了怎样构建矩阵，也希望我展示的这些命令能让你很快地学会怎样把矩阵放到一起，怎样取出矩阵，并且把它们放到一起，组成更大的矩阵。</w:t>
      </w:r>
    </w:p>
    <w:p w14:paraId="7613AE6A" w14:textId="77777777" w:rsidR="006C77B1" w:rsidRDefault="006C77B1" w:rsidP="00AF27F6">
      <w:pPr>
        <w:pStyle w:val="af"/>
      </w:pPr>
      <w:r>
        <w:t>通过几句简单的代码，</w:t>
      </w:r>
      <w:r>
        <w:rPr>
          <w:b/>
        </w:rPr>
        <w:t>Octave</w:t>
      </w:r>
      <w:r>
        <w:t>能够很方便地</w:t>
      </w:r>
      <w:proofErr w:type="gramStart"/>
      <w:r>
        <w:t>很</w:t>
      </w:r>
      <w:proofErr w:type="gramEnd"/>
      <w:r>
        <w:t>快速地帮助我们组合复杂的矩阵以及对数据进行移动。这就是移动数据这一节课。</w:t>
      </w:r>
    </w:p>
    <w:p w14:paraId="6C1718C8" w14:textId="77777777" w:rsidR="006C77B1" w:rsidRDefault="006C77B1" w:rsidP="00AF27F6">
      <w:pPr>
        <w:pStyle w:val="af"/>
      </w:pPr>
      <w:r>
        <w:lastRenderedPageBreak/>
        <w:t>我认为对你来讲，最好的学习方法是，下课后复习一下我键入的这些代码好好地看一看，从课程的网上把代码的副本下载下来，重新好好看看这些副本，然后自己在</w:t>
      </w:r>
      <w:r>
        <w:rPr>
          <w:b/>
        </w:rPr>
        <w:t>Octave</w:t>
      </w:r>
      <w:r>
        <w:t xml:space="preserve"> </w:t>
      </w:r>
      <w:r>
        <w:t>中把这些命令重新输一遍，慢慢开始学会使用这些命令。</w:t>
      </w:r>
    </w:p>
    <w:p w14:paraId="4D1EAFA9" w14:textId="77777777" w:rsidR="006C77B1" w:rsidRDefault="006C77B1" w:rsidP="00AF27F6">
      <w:pPr>
        <w:pStyle w:val="af"/>
      </w:pPr>
      <w:r>
        <w:t>当然，没有必要把这些命令都记住，你也不可能记得住。你要做的就是，了解一下你可以用哪些命令，做哪些事。这样在你今后需要编写学习算法时，如果你要找到某个</w:t>
      </w:r>
      <w:r>
        <w:rPr>
          <w:b/>
        </w:rPr>
        <w:t>Octave</w:t>
      </w:r>
      <w:r>
        <w:t>中的命令，你可能回想起你之前在这里学到过，然后你就可以查找课程中提供的程序副本，这样就能很轻松地找到你想使用的命令了。</w:t>
      </w:r>
    </w:p>
    <w:p w14:paraId="653BD8D2" w14:textId="77777777" w:rsidR="00FB6D10" w:rsidRDefault="00FB6D10">
      <w:pPr>
        <w:widowControl/>
        <w:jc w:val="left"/>
        <w:rPr>
          <w:b/>
          <w:bCs/>
          <w:sz w:val="32"/>
          <w:szCs w:val="32"/>
        </w:rPr>
      </w:pPr>
      <w:bookmarkStart w:id="67" w:name="header-n586"/>
      <w:bookmarkEnd w:id="67"/>
      <w:r>
        <w:br w:type="page"/>
      </w:r>
    </w:p>
    <w:p w14:paraId="2D45BBBD" w14:textId="4B9D1BAF" w:rsidR="006C77B1" w:rsidRDefault="006C77B1">
      <w:pPr>
        <w:pStyle w:val="3"/>
      </w:pPr>
      <w:bookmarkStart w:id="68" w:name="_Toc38636808"/>
      <w:r>
        <w:lastRenderedPageBreak/>
        <w:t xml:space="preserve">5.3 </w:t>
      </w:r>
      <w:r>
        <w:t>计算数据</w:t>
      </w:r>
      <w:bookmarkEnd w:id="68"/>
    </w:p>
    <w:p w14:paraId="6740173A" w14:textId="77777777" w:rsidR="006C77B1" w:rsidRDefault="006C77B1" w:rsidP="00FB6D10">
      <w:pPr>
        <w:pStyle w:val="af0"/>
      </w:pPr>
      <w:r>
        <w:t>参考视频</w:t>
      </w:r>
      <w:r>
        <w:t>: 5 - 3 - Computing on Data (13 min).</w:t>
      </w:r>
      <w:proofErr w:type="spellStart"/>
      <w:r>
        <w:t>mkv</w:t>
      </w:r>
      <w:proofErr w:type="spellEnd"/>
    </w:p>
    <w:p w14:paraId="20C7F68C" w14:textId="77777777" w:rsidR="006C77B1" w:rsidRDefault="006C77B1" w:rsidP="00FB6D10">
      <w:pPr>
        <w:pStyle w:val="af"/>
      </w:pPr>
      <w:r>
        <w:t>现在，你已经学会了在</w:t>
      </w:r>
      <w:r>
        <w:rPr>
          <w:b/>
        </w:rPr>
        <w:t>Octave</w:t>
      </w:r>
      <w:r>
        <w:t>中如何加载或存储数据，如何把数据存入矩阵等等。在这段视频中，我将介绍如何对数据进行运算，稍后我们将使用这些运算操作来实现我们的学习算法。</w:t>
      </w:r>
    </w:p>
    <w:p w14:paraId="324A109B" w14:textId="77777777" w:rsidR="006C77B1" w:rsidRDefault="006C77B1" w:rsidP="00FB6D10">
      <w:pPr>
        <w:pStyle w:val="af"/>
      </w:pPr>
      <w:r>
        <w:t>这是我的</w:t>
      </w:r>
      <w:r>
        <w:t xml:space="preserve"> </w:t>
      </w:r>
      <w:r>
        <w:rPr>
          <w:b/>
        </w:rPr>
        <w:t>Octave</w:t>
      </w:r>
      <w:r>
        <w:t>窗口，我现在快速地初始化一些变量。比如设置</w:t>
      </w:r>
      <m:oMath>
        <m:r>
          <w:rPr>
            <w:rFonts w:ascii="Cambria Math" w:hAnsi="Cambria Math"/>
          </w:rPr>
          <m:t>A</m:t>
        </m:r>
      </m:oMath>
      <w:r>
        <w:t>为一个</w:t>
      </w:r>
      <w:r>
        <w:t>3×2</w:t>
      </w:r>
      <w:r>
        <w:t>的矩阵，设置</w:t>
      </w:r>
      <m:oMath>
        <m:r>
          <w:rPr>
            <w:rFonts w:ascii="Cambria Math" w:hAnsi="Cambria Math"/>
          </w:rPr>
          <m:t>B</m:t>
        </m:r>
      </m:oMath>
      <w:r>
        <w:t>为一个</w:t>
      </w:r>
      <w:r>
        <w:t>3 ×2</w:t>
      </w:r>
      <w:r>
        <w:t>矩阵，设置</w:t>
      </w:r>
      <m:oMath>
        <m:r>
          <w:rPr>
            <w:rFonts w:ascii="Cambria Math" w:hAnsi="Cambria Math"/>
          </w:rPr>
          <m:t>C</m:t>
        </m:r>
      </m:oMath>
      <w:r>
        <w:t>为</w:t>
      </w:r>
      <w:r>
        <w:t>2 × 2</w:t>
      </w:r>
      <w:r>
        <w:t>矩阵。</w:t>
      </w:r>
    </w:p>
    <w:p w14:paraId="5E6BE98A" w14:textId="77777777" w:rsidR="006C77B1" w:rsidRDefault="006C77B1" w:rsidP="00FB6D10">
      <w:pPr>
        <w:pStyle w:val="af"/>
      </w:pPr>
      <w:r>
        <w:t>我想算两个矩阵的乘积，比如说</w:t>
      </w:r>
      <w:r>
        <w:t xml:space="preserve"> </w:t>
      </w:r>
      <m:oMath>
        <m:r>
          <w:rPr>
            <w:rFonts w:ascii="Cambria Math" w:hAnsi="Cambria Math"/>
          </w:rPr>
          <m:t>A×C</m:t>
        </m:r>
      </m:oMath>
      <w:r>
        <w:t>，我只需键入</w:t>
      </w:r>
      <w:r>
        <w:rPr>
          <w:rStyle w:val="VerbatimChar"/>
        </w:rPr>
        <w:t>A×C</w:t>
      </w:r>
      <w:r>
        <w:t>，这是一个</w:t>
      </w:r>
      <w:r>
        <w:t xml:space="preserve"> 3×2 </w:t>
      </w:r>
      <w:r>
        <w:t>矩阵乘以</w:t>
      </w:r>
      <w:r>
        <w:t xml:space="preserve"> 2×2</w:t>
      </w:r>
      <w:r>
        <w:t>矩阵，得到这样一个</w:t>
      </w:r>
      <w:r>
        <w:t>3×2</w:t>
      </w:r>
      <w:r>
        <w:t>矩阵。</w:t>
      </w:r>
    </w:p>
    <w:p w14:paraId="6CEB4E2A" w14:textId="77777777" w:rsidR="006C77B1" w:rsidRDefault="006C77B1" w:rsidP="00FB6D10">
      <w:r>
        <w:rPr>
          <w:noProof/>
        </w:rPr>
        <w:drawing>
          <wp:inline distT="0" distB="0" distL="0" distR="0" wp14:anchorId="3347D659" wp14:editId="4A8D2131">
            <wp:extent cx="4864100" cy="2559050"/>
            <wp:effectExtent l="0" t="0" r="0" b="0"/>
            <wp:docPr id="5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ee5c7c05865e90f75feda99b9131319.png"/>
                    <pic:cNvPicPr>
                      <a:picLocks noChangeAspect="1" noChangeArrowheads="1"/>
                    </pic:cNvPicPr>
                  </pic:nvPicPr>
                  <pic:blipFill>
                    <a:blip r:embed="rId109"/>
                    <a:stretch>
                      <a:fillRect/>
                    </a:stretch>
                  </pic:blipFill>
                  <pic:spPr bwMode="auto">
                    <a:xfrm>
                      <a:off x="0" y="0"/>
                      <a:ext cx="4864100" cy="2559050"/>
                    </a:xfrm>
                    <a:prstGeom prst="rect">
                      <a:avLst/>
                    </a:prstGeom>
                    <a:noFill/>
                    <a:ln w="9525">
                      <a:noFill/>
                      <a:headEnd/>
                      <a:tailEnd/>
                    </a:ln>
                  </pic:spPr>
                </pic:pic>
              </a:graphicData>
            </a:graphic>
          </wp:inline>
        </w:drawing>
      </w:r>
    </w:p>
    <w:p w14:paraId="394EEF04" w14:textId="77777777" w:rsidR="006C77B1" w:rsidRDefault="006C77B1" w:rsidP="00FB6D10">
      <w:r>
        <w:rPr>
          <w:noProof/>
        </w:rPr>
        <w:drawing>
          <wp:inline distT="0" distB="0" distL="0" distR="0" wp14:anchorId="49394C67" wp14:editId="0C318DC9">
            <wp:extent cx="4864100" cy="2794000"/>
            <wp:effectExtent l="0" t="0" r="0" b="6350"/>
            <wp:docPr id="5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8c956acb3bedf4362f40e6c5e8a692f.png"/>
                    <pic:cNvPicPr>
                      <a:picLocks noChangeAspect="1" noChangeArrowheads="1"/>
                    </pic:cNvPicPr>
                  </pic:nvPicPr>
                  <pic:blipFill>
                    <a:blip r:embed="rId110"/>
                    <a:stretch>
                      <a:fillRect/>
                    </a:stretch>
                  </pic:blipFill>
                  <pic:spPr bwMode="auto">
                    <a:xfrm>
                      <a:off x="0" y="0"/>
                      <a:ext cx="4864100" cy="2794000"/>
                    </a:xfrm>
                    <a:prstGeom prst="rect">
                      <a:avLst/>
                    </a:prstGeom>
                    <a:noFill/>
                    <a:ln w="9525">
                      <a:noFill/>
                      <a:headEnd/>
                      <a:tailEnd/>
                    </a:ln>
                  </pic:spPr>
                </pic:pic>
              </a:graphicData>
            </a:graphic>
          </wp:inline>
        </w:drawing>
      </w:r>
    </w:p>
    <w:p w14:paraId="05A74F58" w14:textId="77777777" w:rsidR="006C77B1" w:rsidRDefault="006C77B1" w:rsidP="00FB6D10">
      <w:pPr>
        <w:pStyle w:val="af"/>
      </w:pPr>
      <w:r>
        <w:lastRenderedPageBreak/>
        <w:t>你也可以对每一个元素，做运算</w:t>
      </w:r>
      <w:r>
        <w:t xml:space="preserve"> </w:t>
      </w:r>
      <w:r>
        <w:t>方法是做点乘运算</w:t>
      </w:r>
      <w:r>
        <w:rPr>
          <w:rStyle w:val="VerbatimChar"/>
        </w:rPr>
        <w:t>A.*B</w:t>
      </w:r>
      <w:r>
        <w:t>，这么做</w:t>
      </w:r>
      <w:r>
        <w:t>Octave</w:t>
      </w:r>
      <w:r>
        <w:t>将矩阵</w:t>
      </w:r>
      <w:r>
        <w:t xml:space="preserve"> </w:t>
      </w:r>
      <m:oMath>
        <m:r>
          <w:rPr>
            <w:rFonts w:ascii="Cambria Math" w:hAnsi="Cambria Math"/>
          </w:rPr>
          <m:t>A</m:t>
        </m:r>
      </m:oMath>
      <w:r>
        <w:t>中的每一个元素与矩阵</w:t>
      </w:r>
      <w:r>
        <w:t xml:space="preserve"> </w:t>
      </w:r>
      <m:oMath>
        <m:r>
          <w:rPr>
            <w:rFonts w:ascii="Cambria Math" w:hAnsi="Cambria Math"/>
          </w:rPr>
          <m:t>B</m:t>
        </m:r>
      </m:oMath>
      <w:r>
        <w:t xml:space="preserve"> </w:t>
      </w:r>
      <w:r>
        <w:t>中的对应元素相乘</w:t>
      </w:r>
      <w:r>
        <w:t>:</w:t>
      </w:r>
      <w:r>
        <w:rPr>
          <w:rStyle w:val="VerbatimChar"/>
        </w:rPr>
        <w:t>A.*B</w:t>
      </w:r>
    </w:p>
    <w:p w14:paraId="7E9B8B47" w14:textId="77777777" w:rsidR="006C77B1" w:rsidRDefault="006C77B1" w:rsidP="00FB6D10">
      <w:pPr>
        <w:pStyle w:val="af"/>
      </w:pPr>
      <w:r>
        <w:t>这里第一个元素</w:t>
      </w:r>
      <w:r>
        <w:t>1</w:t>
      </w:r>
      <w:r>
        <w:t>乘以</w:t>
      </w:r>
      <w:r>
        <w:t>11</w:t>
      </w:r>
      <w:r>
        <w:t>得到</w:t>
      </w:r>
      <w:r>
        <w:t>11</w:t>
      </w:r>
      <w:r>
        <w:t>，第二个元素</w:t>
      </w:r>
      <w:r>
        <w:t>2</w:t>
      </w:r>
      <w:r>
        <w:t>乘以</w:t>
      </w:r>
      <w:r>
        <w:t>12</w:t>
      </w:r>
      <w:r>
        <w:t>得到</w:t>
      </w:r>
      <w:r>
        <w:t>24</w:t>
      </w:r>
      <w:r>
        <w:t>，这就是两个矩阵的元素位运算。通常来说，在</w:t>
      </w:r>
      <w:r>
        <w:rPr>
          <w:b/>
        </w:rPr>
        <w:t>Octave</w:t>
      </w:r>
      <w:r>
        <w:t>中点号一般用来表示</w:t>
      </w:r>
      <w:proofErr w:type="gramStart"/>
      <w:r>
        <w:t>元素位</w:t>
      </w:r>
      <w:proofErr w:type="gramEnd"/>
      <w:r>
        <w:t>运算。</w:t>
      </w:r>
    </w:p>
    <w:p w14:paraId="303B185B" w14:textId="77777777" w:rsidR="006C77B1" w:rsidRDefault="006C77B1" w:rsidP="00FB6D10">
      <w:r>
        <w:rPr>
          <w:noProof/>
        </w:rPr>
        <w:drawing>
          <wp:inline distT="0" distB="0" distL="0" distR="0" wp14:anchorId="2731DC4E" wp14:editId="3EDD5EF3">
            <wp:extent cx="5334000" cy="3004820"/>
            <wp:effectExtent l="0" t="0" r="0" b="0"/>
            <wp:docPr id="5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46de38bffd4f7f6601167d0c0686970.png"/>
                    <pic:cNvPicPr>
                      <a:picLocks noChangeAspect="1" noChangeArrowheads="1"/>
                    </pic:cNvPicPr>
                  </pic:nvPicPr>
                  <pic:blipFill>
                    <a:blip r:embed="rId111"/>
                    <a:stretch>
                      <a:fillRect/>
                    </a:stretch>
                  </pic:blipFill>
                  <pic:spPr bwMode="auto">
                    <a:xfrm>
                      <a:off x="0" y="0"/>
                      <a:ext cx="5334000" cy="3004820"/>
                    </a:xfrm>
                    <a:prstGeom prst="rect">
                      <a:avLst/>
                    </a:prstGeom>
                    <a:noFill/>
                    <a:ln w="9525">
                      <a:noFill/>
                      <a:headEnd/>
                      <a:tailEnd/>
                    </a:ln>
                  </pic:spPr>
                </pic:pic>
              </a:graphicData>
            </a:graphic>
          </wp:inline>
        </w:drawing>
      </w:r>
    </w:p>
    <w:p w14:paraId="494E6D7C" w14:textId="77777777" w:rsidR="006C77B1" w:rsidRDefault="006C77B1" w:rsidP="00FB6D10">
      <w:pPr>
        <w:pStyle w:val="af"/>
      </w:pPr>
      <w:r>
        <w:t>这里是一个矩阵</w:t>
      </w:r>
      <m:oMath>
        <m:r>
          <w:rPr>
            <w:rFonts w:ascii="Cambria Math" w:hAnsi="Cambria Math"/>
          </w:rPr>
          <m:t>A</m:t>
        </m:r>
      </m:oMath>
      <w:r>
        <w:t>，这里我输入</w:t>
      </w:r>
      <w:r w:rsidRPr="00DA0D66">
        <w:rPr>
          <w:rStyle w:val="VerbatimChar"/>
          <w:color w:val="FF0000"/>
        </w:rPr>
        <w:t>A.^2</w:t>
      </w:r>
      <w:r>
        <w:t>，这将对矩阵</w:t>
      </w:r>
      <m:oMath>
        <m:r>
          <w:rPr>
            <w:rFonts w:ascii="Cambria Math" w:hAnsi="Cambria Math"/>
          </w:rPr>
          <m:t>A</m:t>
        </m:r>
      </m:oMath>
      <w:r>
        <w:t>中每一个元素平方。</w:t>
      </w:r>
    </w:p>
    <w:p w14:paraId="60CB0FAD" w14:textId="77777777" w:rsidR="006C77B1" w:rsidRDefault="006C77B1" w:rsidP="00FB6D10">
      <w:r>
        <w:rPr>
          <w:noProof/>
        </w:rPr>
        <w:drawing>
          <wp:inline distT="0" distB="0" distL="0" distR="0" wp14:anchorId="4D90561C" wp14:editId="3544551A">
            <wp:extent cx="5334000" cy="3004820"/>
            <wp:effectExtent l="0" t="0" r="0" b="0"/>
            <wp:docPr id="5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456e7501d7aaa9fa2ef8a89e89fa7e1.png"/>
                    <pic:cNvPicPr>
                      <a:picLocks noChangeAspect="1" noChangeArrowheads="1"/>
                    </pic:cNvPicPr>
                  </pic:nvPicPr>
                  <pic:blipFill>
                    <a:blip r:embed="rId112"/>
                    <a:stretch>
                      <a:fillRect/>
                    </a:stretch>
                  </pic:blipFill>
                  <pic:spPr bwMode="auto">
                    <a:xfrm>
                      <a:off x="0" y="0"/>
                      <a:ext cx="5334000" cy="3004820"/>
                    </a:xfrm>
                    <a:prstGeom prst="rect">
                      <a:avLst/>
                    </a:prstGeom>
                    <a:noFill/>
                    <a:ln w="9525">
                      <a:noFill/>
                      <a:headEnd/>
                      <a:tailEnd/>
                    </a:ln>
                  </pic:spPr>
                </pic:pic>
              </a:graphicData>
            </a:graphic>
          </wp:inline>
        </w:drawing>
      </w:r>
    </w:p>
    <w:p w14:paraId="580859BB" w14:textId="77777777" w:rsidR="006C77B1" w:rsidRDefault="006C77B1" w:rsidP="00FB6D10">
      <w:pPr>
        <w:pStyle w:val="af"/>
      </w:pPr>
      <w:r>
        <w:t>我们设</w:t>
      </w:r>
      <m:oMath>
        <m:r>
          <w:rPr>
            <w:rFonts w:ascii="Cambria Math" w:hAnsi="Cambria Math"/>
          </w:rPr>
          <m:t>V</m:t>
        </m:r>
      </m:oMath>
      <w:r>
        <w:t>为</w:t>
      </w:r>
      <w:r>
        <w:t xml:space="preserve"> [1; 2; 3] </w:t>
      </w:r>
      <w:r>
        <w:t>是列向量，你也可以输入</w:t>
      </w:r>
      <w:r w:rsidRPr="00DA0D66">
        <w:rPr>
          <w:rStyle w:val="VerbatimChar"/>
          <w:color w:val="FF0000"/>
        </w:rPr>
        <w:t>1./V</w:t>
      </w:r>
      <w:r>
        <w:t>，得到每一个元素的倒数，所以这样一来，就会分别算出</w:t>
      </w:r>
      <w:r>
        <w:t xml:space="preserve"> 1/1 1/2 1/3</w:t>
      </w:r>
      <w:r>
        <w:t>。</w:t>
      </w:r>
    </w:p>
    <w:p w14:paraId="5367501F" w14:textId="77777777" w:rsidR="006C77B1" w:rsidRDefault="006C77B1" w:rsidP="00FB6D10">
      <w:pPr>
        <w:pStyle w:val="af"/>
      </w:pPr>
      <w:r>
        <w:t>矩阵也可以这样操作，</w:t>
      </w:r>
      <w:r w:rsidRPr="00DA0D66">
        <w:rPr>
          <w:rStyle w:val="VerbatimChar"/>
          <w:color w:val="FF0000"/>
        </w:rPr>
        <w:t>1./A</w:t>
      </w:r>
      <w:r>
        <w:t xml:space="preserve"> </w:t>
      </w:r>
      <w:r>
        <w:t>得到</w:t>
      </w:r>
      <m:oMath>
        <m:r>
          <w:rPr>
            <w:rFonts w:ascii="Cambria Math" w:hAnsi="Cambria Math"/>
          </w:rPr>
          <m:t>A</m:t>
        </m:r>
      </m:oMath>
      <w:r>
        <w:t>中每一个元素的倒数。</w:t>
      </w:r>
    </w:p>
    <w:p w14:paraId="3D799266" w14:textId="77777777" w:rsidR="006C77B1" w:rsidRDefault="006C77B1" w:rsidP="00FB6D10">
      <w:pPr>
        <w:pStyle w:val="af"/>
      </w:pPr>
      <w:r>
        <w:lastRenderedPageBreak/>
        <w:t>同样地，这里的点号还是表示对每一个元素进行操作。</w:t>
      </w:r>
    </w:p>
    <w:p w14:paraId="7BF2246C" w14:textId="77777777" w:rsidR="006C77B1" w:rsidRDefault="006C77B1" w:rsidP="00FB6D10">
      <w:pPr>
        <w:pStyle w:val="af"/>
      </w:pPr>
      <w:r>
        <w:t>我们还可以进行求对数运算，也就是对每个元素进行求对数运算。</w:t>
      </w:r>
    </w:p>
    <w:p w14:paraId="136C4D7B" w14:textId="77777777" w:rsidR="006C77B1" w:rsidRDefault="006C77B1" w:rsidP="00FB6D10">
      <w:pPr>
        <w:pStyle w:val="af"/>
      </w:pPr>
      <w:r>
        <w:rPr>
          <w:noProof/>
        </w:rPr>
        <w:drawing>
          <wp:inline distT="0" distB="0" distL="0" distR="0" wp14:anchorId="198193A0" wp14:editId="605BE90D">
            <wp:extent cx="933450" cy="1035050"/>
            <wp:effectExtent l="0" t="0" r="0" b="0"/>
            <wp:docPr id="5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c7c1d7726c09ffb45152cf153614003.png"/>
                    <pic:cNvPicPr>
                      <a:picLocks noChangeAspect="1" noChangeArrowheads="1"/>
                    </pic:cNvPicPr>
                  </pic:nvPicPr>
                  <pic:blipFill>
                    <a:blip r:embed="rId113"/>
                    <a:stretch>
                      <a:fillRect/>
                    </a:stretch>
                  </pic:blipFill>
                  <pic:spPr bwMode="auto">
                    <a:xfrm>
                      <a:off x="0" y="0"/>
                      <a:ext cx="933450" cy="1035050"/>
                    </a:xfrm>
                    <a:prstGeom prst="rect">
                      <a:avLst/>
                    </a:prstGeom>
                    <a:noFill/>
                    <a:ln w="9525">
                      <a:noFill/>
                      <a:headEnd/>
                      <a:tailEnd/>
                    </a:ln>
                  </pic:spPr>
                </pic:pic>
              </a:graphicData>
            </a:graphic>
          </wp:inline>
        </w:drawing>
      </w:r>
    </w:p>
    <w:p w14:paraId="3D0D7D08" w14:textId="77777777" w:rsidR="006C77B1" w:rsidRDefault="006C77B1" w:rsidP="00FB6D10">
      <w:pPr>
        <w:pStyle w:val="af"/>
      </w:pPr>
      <w:r>
        <w:t>还有自然数</w:t>
      </w:r>
      <m:oMath>
        <m:r>
          <w:rPr>
            <w:rFonts w:ascii="Cambria Math" w:hAnsi="Cambria Math"/>
          </w:rPr>
          <m:t>e</m:t>
        </m:r>
      </m:oMath>
      <w:r>
        <w:t>的</w:t>
      </w:r>
      <w:proofErr w:type="gramStart"/>
      <w:r>
        <w:t>幂</w:t>
      </w:r>
      <w:proofErr w:type="gramEnd"/>
      <w:r>
        <w:t>次运算，就是以</w:t>
      </w:r>
      <m:oMath>
        <m:r>
          <w:rPr>
            <w:rFonts w:ascii="Cambria Math" w:hAnsi="Cambria Math"/>
          </w:rPr>
          <m:t>e</m:t>
        </m:r>
      </m:oMath>
      <w:r>
        <w:t>为底，以这些元素为</w:t>
      </w:r>
      <w:proofErr w:type="gramStart"/>
      <w:r>
        <w:t>幂</w:t>
      </w:r>
      <w:proofErr w:type="gramEnd"/>
      <w:r>
        <w:t>的运算。</w:t>
      </w:r>
    </w:p>
    <w:p w14:paraId="498271D9" w14:textId="77777777" w:rsidR="006C77B1" w:rsidRDefault="006C77B1" w:rsidP="00FB6D10">
      <w:pPr>
        <w:pStyle w:val="af"/>
      </w:pPr>
      <w:r>
        <w:rPr>
          <w:noProof/>
        </w:rPr>
        <w:drawing>
          <wp:inline distT="0" distB="0" distL="0" distR="0" wp14:anchorId="46EC63AB" wp14:editId="4F8DCDD8">
            <wp:extent cx="933450" cy="920750"/>
            <wp:effectExtent l="0" t="0" r="0" b="0"/>
            <wp:docPr id="5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36506049248948c82e598c8c254dc31.png"/>
                    <pic:cNvPicPr>
                      <a:picLocks noChangeAspect="1" noChangeArrowheads="1"/>
                    </pic:cNvPicPr>
                  </pic:nvPicPr>
                  <pic:blipFill>
                    <a:blip r:embed="rId114"/>
                    <a:stretch>
                      <a:fillRect/>
                    </a:stretch>
                  </pic:blipFill>
                  <pic:spPr bwMode="auto">
                    <a:xfrm>
                      <a:off x="0" y="0"/>
                      <a:ext cx="933450" cy="920750"/>
                    </a:xfrm>
                    <a:prstGeom prst="rect">
                      <a:avLst/>
                    </a:prstGeom>
                    <a:noFill/>
                    <a:ln w="9525">
                      <a:noFill/>
                      <a:headEnd/>
                      <a:tailEnd/>
                    </a:ln>
                  </pic:spPr>
                </pic:pic>
              </a:graphicData>
            </a:graphic>
          </wp:inline>
        </w:drawing>
      </w:r>
    </w:p>
    <w:p w14:paraId="0C648087" w14:textId="77777777" w:rsidR="006C77B1" w:rsidRDefault="006C77B1" w:rsidP="00FB6D10">
      <w:pPr>
        <w:pStyle w:val="af"/>
      </w:pPr>
      <w:r>
        <w:t>我还可以用</w:t>
      </w:r>
      <w:r>
        <w:t xml:space="preserve"> </w:t>
      </w:r>
      <w:r>
        <w:rPr>
          <w:b/>
        </w:rPr>
        <w:t>abs</w:t>
      </w:r>
      <w:r>
        <w:t>来对</w:t>
      </w:r>
      <w:r>
        <w:t xml:space="preserve"> </w:t>
      </w:r>
      <m:oMath>
        <m:r>
          <w:rPr>
            <w:rFonts w:ascii="Cambria Math" w:hAnsi="Cambria Math"/>
          </w:rPr>
          <m:t>v</m:t>
        </m:r>
      </m:oMath>
      <w:r>
        <w:t xml:space="preserve"> </w:t>
      </w:r>
      <w:r>
        <w:t>的每一个元素求绝对值，当然这里</w:t>
      </w:r>
      <w:r>
        <w:t xml:space="preserve"> </w:t>
      </w:r>
      <m:oMath>
        <m:r>
          <w:rPr>
            <w:rFonts w:ascii="Cambria Math" w:hAnsi="Cambria Math"/>
          </w:rPr>
          <m:t>v</m:t>
        </m:r>
      </m:oMath>
      <w:r>
        <w:t>都是正数。我们换成另一个这样对每个元素求绝对值，得到的结果就是这些非负的元素。还有</w:t>
      </w:r>
      <m:oMath>
        <m:r>
          <w:rPr>
            <w:rFonts w:ascii="Cambria Math" w:hAnsi="Cambria Math"/>
          </w:rPr>
          <m:t>–v</m:t>
        </m:r>
      </m:oMath>
      <w:r>
        <w:t>，给出</w:t>
      </w:r>
      <m:oMath>
        <m:r>
          <w:rPr>
            <w:rFonts w:ascii="Cambria Math" w:hAnsi="Cambria Math"/>
          </w:rPr>
          <m:t>v</m:t>
        </m:r>
      </m:oMath>
      <w:r>
        <w:t>中每个元素的相反数，这等价于</w:t>
      </w:r>
      <w:r>
        <w:t xml:space="preserve"> -1 </w:t>
      </w:r>
      <w:r>
        <w:t>乘以</w:t>
      </w:r>
      <w:r>
        <w:t xml:space="preserve"> </w:t>
      </w:r>
      <m:oMath>
        <m:r>
          <w:rPr>
            <w:rFonts w:ascii="Cambria Math" w:hAnsi="Cambria Math"/>
          </w:rPr>
          <m:t>v</m:t>
        </m:r>
      </m:oMath>
      <w:r>
        <w:t>，一般就直接用</w:t>
      </w:r>
      <w:r>
        <w:t xml:space="preserve"> </w:t>
      </w:r>
      <m:oMath>
        <m:r>
          <w:rPr>
            <w:rFonts w:ascii="Cambria Math" w:hAnsi="Cambria Math"/>
          </w:rPr>
          <m:t>-v</m:t>
        </m:r>
      </m:oMath>
      <w:r>
        <w:t xml:space="preserve"> </w:t>
      </w:r>
      <w:r>
        <w:t>就好了，其实就等于</w:t>
      </w:r>
      <w:r>
        <w:t xml:space="preserve"> </w:t>
      </w:r>
      <m:oMath>
        <m:r>
          <w:rPr>
            <w:rFonts w:ascii="Cambria Math" w:hAnsi="Cambria Math"/>
          </w:rPr>
          <m:t>-1*v</m:t>
        </m:r>
      </m:oMath>
      <w:r>
        <w:t>。</w:t>
      </w:r>
    </w:p>
    <w:p w14:paraId="06A375CA" w14:textId="77777777" w:rsidR="006C77B1" w:rsidRDefault="006C77B1" w:rsidP="00FB6D10">
      <w:pPr>
        <w:pStyle w:val="af"/>
      </w:pPr>
      <w:r>
        <w:t>还有一个技巧，比如说我们想对</w:t>
      </w:r>
      <m:oMath>
        <m:r>
          <w:rPr>
            <w:rFonts w:ascii="Cambria Math" w:hAnsi="Cambria Math"/>
          </w:rPr>
          <m:t>v</m:t>
        </m:r>
      </m:oMath>
      <w:r>
        <w:t>中的每个元素都加</w:t>
      </w:r>
      <w:r>
        <w:t>1</w:t>
      </w:r>
      <w:r>
        <w:t>，那么我们可以这么做，首先构造一个</w:t>
      </w:r>
      <w:r>
        <w:t>3</w:t>
      </w:r>
      <w:r>
        <w:t>行</w:t>
      </w:r>
      <w:r>
        <w:t>1</w:t>
      </w:r>
      <w:r>
        <w:t>列的</w:t>
      </w:r>
      <w:r>
        <w:t>1</w:t>
      </w:r>
      <w:r>
        <w:t>向量，然后把这个</w:t>
      </w:r>
      <w:r>
        <w:t>1</w:t>
      </w:r>
      <w:r>
        <w:t>向量跟原来的向量相加，因此</w:t>
      </w:r>
      <m:oMath>
        <m:r>
          <w:rPr>
            <w:rFonts w:ascii="Cambria Math" w:hAnsi="Cambria Math"/>
          </w:rPr>
          <m:t>v</m:t>
        </m:r>
      </m:oMath>
      <w:r>
        <w:t>向量从</w:t>
      </w:r>
      <w:r>
        <w:t xml:space="preserve">[1 2 3] </w:t>
      </w:r>
      <w:r>
        <w:t>增至</w:t>
      </w:r>
      <w:r>
        <w:t xml:space="preserve"> [2 3 4]</w:t>
      </w:r>
      <w:r>
        <w:t>。我用了一个，</w:t>
      </w:r>
      <w:r>
        <w:rPr>
          <w:rStyle w:val="VerbatimChar"/>
        </w:rPr>
        <w:t>length(v)</w:t>
      </w:r>
      <w:r>
        <w:t>命令，因此这样一来</w:t>
      </w:r>
      <w:r w:rsidRPr="00DA0D66">
        <w:rPr>
          <w:color w:val="FF0000"/>
        </w:rPr>
        <w:t>，</w:t>
      </w:r>
      <w:r w:rsidRPr="00DA0D66">
        <w:rPr>
          <w:rStyle w:val="VerbatimChar"/>
          <w:color w:val="FF0000"/>
        </w:rPr>
        <w:t>ones(length(v) ,1)</w:t>
      </w:r>
      <w:r>
        <w:t xml:space="preserve"> </w:t>
      </w:r>
      <w:r>
        <w:t>就相当于</w:t>
      </w:r>
      <w:r w:rsidRPr="00DA0D66">
        <w:rPr>
          <w:rStyle w:val="VerbatimChar"/>
          <w:color w:val="FF0000"/>
        </w:rPr>
        <w:t>ones(3,1)</w:t>
      </w:r>
      <w:r>
        <w:t>，然后我做的是</w:t>
      </w:r>
      <w:r w:rsidRPr="00DA0D66">
        <w:rPr>
          <w:rStyle w:val="VerbatimChar"/>
          <w:color w:val="FF0000"/>
        </w:rPr>
        <w:t>v +ones(3,1)</w:t>
      </w:r>
      <w:r>
        <w:t>，也就是将</w:t>
      </w:r>
      <w:r>
        <w:t xml:space="preserve"> </w:t>
      </w:r>
      <m:oMath>
        <m:r>
          <w:rPr>
            <w:rFonts w:ascii="Cambria Math" w:hAnsi="Cambria Math"/>
          </w:rPr>
          <m:t>v</m:t>
        </m:r>
      </m:oMath>
      <w:r>
        <w:t xml:space="preserve"> </w:t>
      </w:r>
      <w:r>
        <w:t>的各元素都加上这些</w:t>
      </w:r>
      <w:r>
        <w:t>1</w:t>
      </w:r>
      <w:r>
        <w:t>，这样就将</w:t>
      </w:r>
      <m:oMath>
        <m:r>
          <w:rPr>
            <w:rFonts w:ascii="Cambria Math" w:hAnsi="Cambria Math"/>
          </w:rPr>
          <m:t>v</m:t>
        </m:r>
      </m:oMath>
      <w:r>
        <w:t xml:space="preserve"> </w:t>
      </w:r>
      <w:r>
        <w:t>的每个元素增加了</w:t>
      </w:r>
      <w:r>
        <w:t>1</w:t>
      </w:r>
      <w:r>
        <w:t>。</w:t>
      </w:r>
    </w:p>
    <w:p w14:paraId="47EA8972" w14:textId="77777777" w:rsidR="006C77B1" w:rsidRDefault="006C77B1" w:rsidP="00FB6D10">
      <w:r>
        <w:rPr>
          <w:noProof/>
        </w:rPr>
        <w:drawing>
          <wp:inline distT="0" distB="0" distL="0" distR="0" wp14:anchorId="40175BEF" wp14:editId="5B2EC98C">
            <wp:extent cx="5334000" cy="3004820"/>
            <wp:effectExtent l="0" t="0" r="0" b="0"/>
            <wp:docPr id="5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432bbcbfde53c7e0dcb1c7317b01c0c.png"/>
                    <pic:cNvPicPr>
                      <a:picLocks noChangeAspect="1" noChangeArrowheads="1"/>
                    </pic:cNvPicPr>
                  </pic:nvPicPr>
                  <pic:blipFill>
                    <a:blip r:embed="rId115"/>
                    <a:stretch>
                      <a:fillRect/>
                    </a:stretch>
                  </pic:blipFill>
                  <pic:spPr bwMode="auto">
                    <a:xfrm>
                      <a:off x="0" y="0"/>
                      <a:ext cx="5334000" cy="3004820"/>
                    </a:xfrm>
                    <a:prstGeom prst="rect">
                      <a:avLst/>
                    </a:prstGeom>
                    <a:noFill/>
                    <a:ln w="9525">
                      <a:noFill/>
                      <a:headEnd/>
                      <a:tailEnd/>
                    </a:ln>
                  </pic:spPr>
                </pic:pic>
              </a:graphicData>
            </a:graphic>
          </wp:inline>
        </w:drawing>
      </w:r>
    </w:p>
    <w:p w14:paraId="393FAFDE" w14:textId="77777777" w:rsidR="006C77B1" w:rsidRDefault="006C77B1" w:rsidP="00FB6D10">
      <w:pPr>
        <w:pStyle w:val="af"/>
      </w:pPr>
      <w:r>
        <w:t>另一种更简单的方法是直接用</w:t>
      </w:r>
      <w:r w:rsidRPr="00DA0D66">
        <w:rPr>
          <w:color w:val="FF0000"/>
        </w:rPr>
        <w:t xml:space="preserve"> </w:t>
      </w:r>
      <w:r w:rsidRPr="00DA0D66">
        <w:rPr>
          <w:rStyle w:val="VerbatimChar"/>
          <w:color w:val="FF0000"/>
        </w:rPr>
        <w:t>v+1</w:t>
      </w:r>
      <w:r>
        <w:t>，</w:t>
      </w:r>
      <w:r>
        <w:rPr>
          <w:rStyle w:val="VerbatimChar"/>
        </w:rPr>
        <w:t>v + 1</w:t>
      </w:r>
      <w:r>
        <w:t xml:space="preserve"> </w:t>
      </w:r>
      <w:r>
        <w:t>也就等于把</w:t>
      </w:r>
      <w:r>
        <w:t xml:space="preserve"> </w:t>
      </w:r>
      <m:oMath>
        <m:r>
          <w:rPr>
            <w:rFonts w:ascii="Cambria Math" w:hAnsi="Cambria Math"/>
          </w:rPr>
          <m:t>v</m:t>
        </m:r>
      </m:oMath>
      <w:r>
        <w:t xml:space="preserve"> </w:t>
      </w:r>
      <w:r>
        <w:t>中的每一个元素都加上</w:t>
      </w:r>
      <w:r>
        <w:t>1</w:t>
      </w:r>
      <w:r>
        <w:t>。</w:t>
      </w:r>
    </w:p>
    <w:p w14:paraId="5B4AA712" w14:textId="77777777" w:rsidR="006C77B1" w:rsidRDefault="006C77B1" w:rsidP="00FB6D10">
      <w:pPr>
        <w:pStyle w:val="af"/>
      </w:pPr>
      <w:r>
        <w:rPr>
          <w:noProof/>
        </w:rPr>
        <w:lastRenderedPageBreak/>
        <w:drawing>
          <wp:inline distT="0" distB="0" distL="0" distR="0" wp14:anchorId="2CF6E504" wp14:editId="5EA59249">
            <wp:extent cx="901700" cy="1955800"/>
            <wp:effectExtent l="0" t="0" r="0" b="6350"/>
            <wp:docPr id="5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02eec3ca4688ff1cb9126c8eb13bfed.png"/>
                    <pic:cNvPicPr>
                      <a:picLocks noChangeAspect="1" noChangeArrowheads="1"/>
                    </pic:cNvPicPr>
                  </pic:nvPicPr>
                  <pic:blipFill>
                    <a:blip r:embed="rId116"/>
                    <a:stretch>
                      <a:fillRect/>
                    </a:stretch>
                  </pic:blipFill>
                  <pic:spPr bwMode="auto">
                    <a:xfrm>
                      <a:off x="0" y="0"/>
                      <a:ext cx="901700" cy="1955800"/>
                    </a:xfrm>
                    <a:prstGeom prst="rect">
                      <a:avLst/>
                    </a:prstGeom>
                    <a:noFill/>
                    <a:ln w="9525">
                      <a:noFill/>
                      <a:headEnd/>
                      <a:tailEnd/>
                    </a:ln>
                  </pic:spPr>
                </pic:pic>
              </a:graphicData>
            </a:graphic>
          </wp:inline>
        </w:drawing>
      </w:r>
    </w:p>
    <w:p w14:paraId="258AB238" w14:textId="77777777" w:rsidR="006C77B1" w:rsidRDefault="006C77B1" w:rsidP="00FB6D10">
      <w:pPr>
        <w:pStyle w:val="af"/>
      </w:pPr>
      <w:r>
        <w:t>现在，让我们来谈谈更多的操作。</w:t>
      </w:r>
    </w:p>
    <w:p w14:paraId="54E3CEDB" w14:textId="67E01A17" w:rsidR="006C77B1" w:rsidRDefault="006C77B1" w:rsidP="00FB6D10">
      <w:pPr>
        <w:pStyle w:val="af"/>
      </w:pPr>
      <w:r>
        <w:t>矩阵</w:t>
      </w:r>
      <m:oMath>
        <m:r>
          <w:rPr>
            <w:rFonts w:ascii="Cambria Math" w:hAnsi="Cambria Math"/>
          </w:rPr>
          <m:t>A</m:t>
        </m:r>
      </m:oMath>
      <w:r>
        <w:t xml:space="preserve"> </w:t>
      </w:r>
      <w:r>
        <w:t>如果你想要求它的转置，那么方法是用</w:t>
      </w:r>
      <w:r w:rsidRPr="00DA0D66">
        <w:rPr>
          <w:color w:val="FF0000"/>
        </w:rPr>
        <w:t>A</w:t>
      </w:r>
      <w:proofErr w:type="gramStart"/>
      <w:r w:rsidRPr="00DA0D66">
        <w:rPr>
          <w:color w:val="FF0000"/>
        </w:rPr>
        <w:t>’</w:t>
      </w:r>
      <w:proofErr w:type="gramEnd"/>
      <w:r w:rsidR="00DA0D66">
        <w:rPr>
          <w:rFonts w:hint="eastAsia"/>
        </w:rPr>
        <w:t>，</w:t>
      </w:r>
      <w:r>
        <w:t>将得出</w:t>
      </w:r>
      <w:r>
        <w:t xml:space="preserve"> A </w:t>
      </w:r>
      <w:r>
        <w:t>的转置矩阵。当然，如果我写</w:t>
      </w:r>
      <w:r w:rsidRPr="00DA0D66">
        <w:rPr>
          <w:rStyle w:val="VerbatimChar"/>
          <w:color w:val="FF0000"/>
        </w:rPr>
        <w:t>(A')'</w:t>
      </w:r>
      <w:r>
        <w:t>，也就是</w:t>
      </w:r>
      <w:r>
        <w:t xml:space="preserve"> </w:t>
      </w:r>
      <m:oMath>
        <m:r>
          <w:rPr>
            <w:rFonts w:ascii="Cambria Math" w:hAnsi="Cambria Math"/>
          </w:rPr>
          <m:t>A</m:t>
        </m:r>
      </m:oMath>
      <w:r>
        <w:t xml:space="preserve"> </w:t>
      </w:r>
      <w:r>
        <w:t>转置两次，那么我又重新得到矩阵</w:t>
      </w:r>
      <w:r>
        <w:t xml:space="preserve"> </w:t>
      </w:r>
      <m:oMath>
        <m:r>
          <w:rPr>
            <w:rFonts w:ascii="Cambria Math" w:hAnsi="Cambria Math"/>
          </w:rPr>
          <m:t>A</m:t>
        </m:r>
      </m:oMath>
      <w:r>
        <w:t>。</w:t>
      </w:r>
    </w:p>
    <w:p w14:paraId="42839075" w14:textId="77777777" w:rsidR="006C77B1" w:rsidRDefault="006C77B1" w:rsidP="00FB6D10">
      <w:pPr>
        <w:pStyle w:val="af"/>
      </w:pPr>
      <w:r>
        <w:t>还有一些有用的函数，比如：</w:t>
      </w:r>
      <w:r>
        <w:t xml:space="preserve"> </w:t>
      </w:r>
      <w:r w:rsidRPr="00DA0D66">
        <w:rPr>
          <w:rStyle w:val="VerbatimChar"/>
          <w:color w:val="FF0000"/>
        </w:rPr>
        <w:t>a=[1 15 2 0.5]</w:t>
      </w:r>
      <w:r>
        <w:t>，这是一个</w:t>
      </w:r>
      <w:r>
        <w:t>1</w:t>
      </w:r>
      <w:r>
        <w:t>行</w:t>
      </w:r>
      <w:r>
        <w:t>4</w:t>
      </w:r>
      <w:r>
        <w:t>列矩阵，</w:t>
      </w:r>
      <w:proofErr w:type="spellStart"/>
      <w:r w:rsidRPr="00DA0D66">
        <w:rPr>
          <w:rStyle w:val="VerbatimChar"/>
          <w:color w:val="FF0000"/>
        </w:rPr>
        <w:t>val</w:t>
      </w:r>
      <w:proofErr w:type="spellEnd"/>
      <w:r w:rsidRPr="00DA0D66">
        <w:rPr>
          <w:rStyle w:val="VerbatimChar"/>
          <w:color w:val="FF0000"/>
        </w:rPr>
        <w:t>=max(a)</w:t>
      </w:r>
      <w:r>
        <w:t>，这将返回</w:t>
      </w:r>
      <m:oMath>
        <m:r>
          <w:rPr>
            <w:rFonts w:ascii="Cambria Math" w:hAnsi="Cambria Math"/>
          </w:rPr>
          <m:t>A</m:t>
        </m:r>
      </m:oMath>
      <w:r>
        <w:t>矩阵中的最大值</w:t>
      </w:r>
      <w:r>
        <w:t>15</w:t>
      </w:r>
      <w:r>
        <w:t>。</w:t>
      </w:r>
    </w:p>
    <w:p w14:paraId="4C49BDBB" w14:textId="77777777" w:rsidR="006C77B1" w:rsidRDefault="006C77B1" w:rsidP="00FB6D10">
      <w:pPr>
        <w:pStyle w:val="af"/>
      </w:pPr>
      <w:r>
        <w:t>我还可以写</w:t>
      </w:r>
      <w:r>
        <w:t xml:space="preserve"> </w:t>
      </w:r>
      <w:r w:rsidRPr="00DA0D66">
        <w:rPr>
          <w:rStyle w:val="VerbatimChar"/>
          <w:color w:val="FF0000"/>
        </w:rPr>
        <w:t>[</w:t>
      </w:r>
      <w:proofErr w:type="spellStart"/>
      <w:r w:rsidRPr="00DA0D66">
        <w:rPr>
          <w:rStyle w:val="VerbatimChar"/>
          <w:color w:val="FF0000"/>
        </w:rPr>
        <w:t>val</w:t>
      </w:r>
      <w:proofErr w:type="spellEnd"/>
      <w:r w:rsidRPr="00DA0D66">
        <w:rPr>
          <w:rStyle w:val="VerbatimChar"/>
          <w:color w:val="FF0000"/>
        </w:rPr>
        <w:t xml:space="preserve">, </w:t>
      </w:r>
      <w:proofErr w:type="spellStart"/>
      <w:r w:rsidRPr="00DA0D66">
        <w:rPr>
          <w:rStyle w:val="VerbatimChar"/>
          <w:color w:val="FF0000"/>
        </w:rPr>
        <w:t>ind</w:t>
      </w:r>
      <w:proofErr w:type="spellEnd"/>
      <w:r w:rsidRPr="00DA0D66">
        <w:rPr>
          <w:rStyle w:val="VerbatimChar"/>
          <w:color w:val="FF0000"/>
        </w:rPr>
        <w:t>] =max(a)</w:t>
      </w:r>
      <w:r>
        <w:t>，这将返回</w:t>
      </w:r>
      <m:oMath>
        <m:r>
          <w:rPr>
            <w:rFonts w:ascii="Cambria Math" w:hAnsi="Cambria Math"/>
          </w:rPr>
          <m:t>A</m:t>
        </m:r>
      </m:oMath>
      <w:r>
        <w:t>矩阵中的最大值存入</w:t>
      </w:r>
      <m:oMath>
        <m:r>
          <w:rPr>
            <w:rFonts w:ascii="Cambria Math" w:hAnsi="Cambria Math"/>
          </w:rPr>
          <m:t>val</m:t>
        </m:r>
      </m:oMath>
      <w:r>
        <w:t>，以及该值对应的索引，元素</w:t>
      </w:r>
      <w:r>
        <w:t>15</w:t>
      </w:r>
      <w:r>
        <w:t>对应的索引值为</w:t>
      </w:r>
      <w:r>
        <w:t>2,</w:t>
      </w:r>
      <w:r>
        <w:t>存入</w:t>
      </w:r>
      <m:oMath>
        <m:r>
          <w:rPr>
            <w:rFonts w:ascii="Cambria Math" w:hAnsi="Cambria Math"/>
          </w:rPr>
          <m:t>ind</m:t>
        </m:r>
      </m:oMath>
      <w:r>
        <w:t>，所以</w:t>
      </w:r>
      <w:r>
        <w:t xml:space="preserve"> </w:t>
      </w:r>
      <m:oMath>
        <m:r>
          <w:rPr>
            <w:rFonts w:ascii="Cambria Math" w:hAnsi="Cambria Math"/>
          </w:rPr>
          <m:t>ind=2</m:t>
        </m:r>
      </m:oMath>
      <w:r>
        <w:t>。</w:t>
      </w:r>
    </w:p>
    <w:p w14:paraId="440097FC" w14:textId="77777777" w:rsidR="006C77B1" w:rsidRDefault="006C77B1" w:rsidP="00FB6D10">
      <w:pPr>
        <w:pStyle w:val="af"/>
      </w:pPr>
      <w:r>
        <w:t>特别注意一下，如果你用命令</w:t>
      </w:r>
      <w:r>
        <w:t xml:space="preserve"> </w:t>
      </w:r>
      <w:r w:rsidRPr="00DA0D66">
        <w:rPr>
          <w:rStyle w:val="VerbatimChar"/>
          <w:color w:val="FF0000"/>
        </w:rPr>
        <w:t>max(A)</w:t>
      </w:r>
      <w:r>
        <w:t>，</w:t>
      </w:r>
      <m:oMath>
        <m:r>
          <w:rPr>
            <w:rFonts w:ascii="Cambria Math" w:hAnsi="Cambria Math"/>
          </w:rPr>
          <m:t>A</m:t>
        </m:r>
      </m:oMath>
      <w:r>
        <w:t>是一个矩阵的话，这样做就是对每一列求最大值。</w:t>
      </w:r>
    </w:p>
    <w:p w14:paraId="65D36B59" w14:textId="77777777" w:rsidR="006C77B1" w:rsidRDefault="006C77B1" w:rsidP="00FB6D10">
      <w:pPr>
        <w:pStyle w:val="af"/>
      </w:pPr>
      <w:r>
        <w:t>我们还是用这个例子，这个</w:t>
      </w:r>
      <w:r>
        <w:t xml:space="preserve"> </w:t>
      </w:r>
      <m:oMath>
        <m:r>
          <w:rPr>
            <w:rFonts w:ascii="Cambria Math" w:hAnsi="Cambria Math"/>
          </w:rPr>
          <m:t>a</m:t>
        </m:r>
      </m:oMath>
      <w:r>
        <w:t xml:space="preserve"> </w:t>
      </w:r>
      <w:r>
        <w:t>矩阵</w:t>
      </w:r>
      <w:r w:rsidRPr="00DA0D66">
        <w:rPr>
          <w:rStyle w:val="VerbatimChar"/>
          <w:color w:val="FF0000"/>
        </w:rPr>
        <w:t>a=[1 15 2 0.5]</w:t>
      </w:r>
      <w:r>
        <w:t>，如果输入</w:t>
      </w:r>
      <w:r w:rsidRPr="00DA0D66">
        <w:rPr>
          <w:rStyle w:val="VerbatimChar"/>
          <w:color w:val="FF0000"/>
        </w:rPr>
        <w:t>a&lt;3</w:t>
      </w:r>
      <w:r>
        <w:t>，这将进行逐元素的运算，所以元素小于</w:t>
      </w:r>
      <w:r>
        <w:t>3</w:t>
      </w:r>
      <w:r>
        <w:t>的返回</w:t>
      </w:r>
      <w:r>
        <w:t>1</w:t>
      </w:r>
      <w:r>
        <w:t>，否则返回</w:t>
      </w:r>
      <w:r>
        <w:t>0</w:t>
      </w:r>
      <w:r>
        <w:t>。</w:t>
      </w:r>
    </w:p>
    <w:p w14:paraId="7ACA1623" w14:textId="77777777" w:rsidR="006C77B1" w:rsidRDefault="006C77B1" w:rsidP="00FB6D10">
      <w:pPr>
        <w:pStyle w:val="af"/>
      </w:pPr>
      <w:r>
        <w:rPr>
          <w:noProof/>
        </w:rPr>
        <w:drawing>
          <wp:inline distT="0" distB="0" distL="0" distR="0" wp14:anchorId="597416E8" wp14:editId="5C88808D">
            <wp:extent cx="1473200" cy="755650"/>
            <wp:effectExtent l="0" t="0" r="0" b="6350"/>
            <wp:docPr id="5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c04d42876c9d7d7bed51bade2077649.png"/>
                    <pic:cNvPicPr>
                      <a:picLocks noChangeAspect="1" noChangeArrowheads="1"/>
                    </pic:cNvPicPr>
                  </pic:nvPicPr>
                  <pic:blipFill>
                    <a:blip r:embed="rId117"/>
                    <a:stretch>
                      <a:fillRect/>
                    </a:stretch>
                  </pic:blipFill>
                  <pic:spPr bwMode="auto">
                    <a:xfrm>
                      <a:off x="0" y="0"/>
                      <a:ext cx="1473200" cy="755650"/>
                    </a:xfrm>
                    <a:prstGeom prst="rect">
                      <a:avLst/>
                    </a:prstGeom>
                    <a:noFill/>
                    <a:ln w="9525">
                      <a:noFill/>
                      <a:headEnd/>
                      <a:tailEnd/>
                    </a:ln>
                  </pic:spPr>
                </pic:pic>
              </a:graphicData>
            </a:graphic>
          </wp:inline>
        </w:drawing>
      </w:r>
    </w:p>
    <w:p w14:paraId="29166A54" w14:textId="77777777" w:rsidR="006C77B1" w:rsidRDefault="006C77B1" w:rsidP="00FB6D10">
      <w:pPr>
        <w:pStyle w:val="af"/>
      </w:pPr>
      <w:r>
        <w:t>因此，返回</w:t>
      </w:r>
      <w:r>
        <w:t>[1 1 0 1]</w:t>
      </w:r>
      <w:r>
        <w:t>。也就是说，对</w:t>
      </w:r>
      <m:oMath>
        <m:r>
          <w:rPr>
            <w:rFonts w:ascii="Cambria Math" w:hAnsi="Cambria Math"/>
          </w:rPr>
          <m:t>a</m:t>
        </m:r>
      </m:oMath>
      <w:r>
        <w:t>矩阵的每一个元素与</w:t>
      </w:r>
      <w:r>
        <w:t>3</w:t>
      </w:r>
      <w:r>
        <w:t>进行比较，然后根据每一个元素与</w:t>
      </w:r>
      <w:r>
        <w:t>3</w:t>
      </w:r>
      <w:r>
        <w:t>的大小关系，返回</w:t>
      </w:r>
      <w:r>
        <w:t>1</w:t>
      </w:r>
      <w:r>
        <w:t>和</w:t>
      </w:r>
      <w:r>
        <w:t>0</w:t>
      </w:r>
      <w:r>
        <w:t>表示真与假。</w:t>
      </w:r>
    </w:p>
    <w:p w14:paraId="5BF9EA30" w14:textId="77777777" w:rsidR="006C77B1" w:rsidRDefault="006C77B1" w:rsidP="00FB6D10">
      <w:pPr>
        <w:pStyle w:val="af"/>
      </w:pPr>
      <w:r>
        <w:t>如果我写</w:t>
      </w:r>
      <w:r>
        <w:t xml:space="preserve"> </w:t>
      </w:r>
      <w:r w:rsidRPr="00DA0D66">
        <w:rPr>
          <w:rStyle w:val="VerbatimChar"/>
          <w:color w:val="FF0000"/>
        </w:rPr>
        <w:t>find(a&lt;3)</w:t>
      </w:r>
      <w:r>
        <w:t>，这将告诉我</w:t>
      </w:r>
      <m:oMath>
        <m:r>
          <w:rPr>
            <w:rFonts w:ascii="Cambria Math" w:hAnsi="Cambria Math"/>
          </w:rPr>
          <m:t>a</m:t>
        </m:r>
      </m:oMath>
      <w:r>
        <w:t xml:space="preserve"> </w:t>
      </w:r>
      <w:r>
        <w:t>中的哪些元素是小于</w:t>
      </w:r>
      <w:r>
        <w:t>3</w:t>
      </w:r>
      <w:r>
        <w:t>的。</w:t>
      </w:r>
    </w:p>
    <w:p w14:paraId="1D9A0CD4" w14:textId="77777777" w:rsidR="006C77B1" w:rsidRDefault="006C77B1" w:rsidP="00FB6D10">
      <w:pPr>
        <w:pStyle w:val="af"/>
      </w:pPr>
      <w:r>
        <w:rPr>
          <w:noProof/>
        </w:rPr>
        <w:drawing>
          <wp:inline distT="0" distB="0" distL="0" distR="0" wp14:anchorId="6832178D" wp14:editId="6AA8EB12">
            <wp:extent cx="1339850" cy="736600"/>
            <wp:effectExtent l="0" t="0" r="0" b="6350"/>
            <wp:docPr id="5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c9ad10f115d2d1cd15a0514c8ceeafa.png"/>
                    <pic:cNvPicPr>
                      <a:picLocks noChangeAspect="1" noChangeArrowheads="1"/>
                    </pic:cNvPicPr>
                  </pic:nvPicPr>
                  <pic:blipFill>
                    <a:blip r:embed="rId118"/>
                    <a:stretch>
                      <a:fillRect/>
                    </a:stretch>
                  </pic:blipFill>
                  <pic:spPr bwMode="auto">
                    <a:xfrm>
                      <a:off x="0" y="0"/>
                      <a:ext cx="1339850" cy="736600"/>
                    </a:xfrm>
                    <a:prstGeom prst="rect">
                      <a:avLst/>
                    </a:prstGeom>
                    <a:noFill/>
                    <a:ln w="9525">
                      <a:noFill/>
                      <a:headEnd/>
                      <a:tailEnd/>
                    </a:ln>
                  </pic:spPr>
                </pic:pic>
              </a:graphicData>
            </a:graphic>
          </wp:inline>
        </w:drawing>
      </w:r>
    </w:p>
    <w:p w14:paraId="04E8E948" w14:textId="77777777" w:rsidR="006C77B1" w:rsidRDefault="006C77B1" w:rsidP="00FB6D10">
      <w:pPr>
        <w:pStyle w:val="af"/>
      </w:pPr>
      <w:r>
        <w:t>设</w:t>
      </w:r>
      <w:r w:rsidRPr="00DA0D66">
        <w:rPr>
          <w:rStyle w:val="VerbatimChar"/>
          <w:color w:val="FF0000"/>
        </w:rPr>
        <w:t>A = magic(3)</w:t>
      </w:r>
      <w:r>
        <w:t>，</w:t>
      </w:r>
      <w:r>
        <w:rPr>
          <w:b/>
        </w:rPr>
        <w:t xml:space="preserve">magic </w:t>
      </w:r>
      <w:r>
        <w:rPr>
          <w:b/>
        </w:rPr>
        <w:t>函数</w:t>
      </w:r>
      <w:r>
        <w:t>将返回一个矩阵，称为魔方阵或幻方</w:t>
      </w:r>
      <w:r>
        <w:t xml:space="preserve"> (</w:t>
      </w:r>
      <w:r>
        <w:rPr>
          <w:b/>
        </w:rPr>
        <w:t>magic squares</w:t>
      </w:r>
      <w:r>
        <w:t>)</w:t>
      </w:r>
      <w:r>
        <w:t>，它们具有以下这样的数学性质：它们所有的行和列和对角线加起来都等于相同的值。</w:t>
      </w:r>
    </w:p>
    <w:p w14:paraId="764A14C4" w14:textId="77777777" w:rsidR="006C77B1" w:rsidRDefault="006C77B1" w:rsidP="00FB6D10">
      <w:pPr>
        <w:pStyle w:val="af"/>
      </w:pPr>
      <w:r>
        <w:t>当然据我所知，这在机器学习里基本用不上，但我可以用这个方法很方便地生成一个</w:t>
      </w:r>
      <w:r>
        <w:t>3</w:t>
      </w:r>
      <w:r>
        <w:t>行</w:t>
      </w:r>
      <w:r>
        <w:t>3</w:t>
      </w:r>
      <w:r>
        <w:t>列的矩阵，而这个魔方矩阵这神奇的方形屏幕。每一行、每一列、每一个对角线三个数</w:t>
      </w:r>
      <w:r>
        <w:lastRenderedPageBreak/>
        <w:t>字加起来都是等于同一个数。</w:t>
      </w:r>
    </w:p>
    <w:p w14:paraId="130BAA74" w14:textId="77777777" w:rsidR="006C77B1" w:rsidRDefault="006C77B1" w:rsidP="00FB6D10">
      <w:pPr>
        <w:pStyle w:val="af"/>
      </w:pPr>
      <w:r>
        <w:rPr>
          <w:noProof/>
        </w:rPr>
        <w:drawing>
          <wp:inline distT="0" distB="0" distL="0" distR="0" wp14:anchorId="780C120C" wp14:editId="0E9D1E94">
            <wp:extent cx="1384300" cy="876300"/>
            <wp:effectExtent l="0" t="0" r="6350" b="0"/>
            <wp:docPr id="6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8c7f4f36183ef4b36bce427be2fce6f.png"/>
                    <pic:cNvPicPr>
                      <a:picLocks noChangeAspect="1" noChangeArrowheads="1"/>
                    </pic:cNvPicPr>
                  </pic:nvPicPr>
                  <pic:blipFill>
                    <a:blip r:embed="rId119"/>
                    <a:stretch>
                      <a:fillRect/>
                    </a:stretch>
                  </pic:blipFill>
                  <pic:spPr bwMode="auto">
                    <a:xfrm>
                      <a:off x="0" y="0"/>
                      <a:ext cx="1384300" cy="876300"/>
                    </a:xfrm>
                    <a:prstGeom prst="rect">
                      <a:avLst/>
                    </a:prstGeom>
                    <a:noFill/>
                    <a:ln w="9525">
                      <a:noFill/>
                      <a:headEnd/>
                      <a:tailEnd/>
                    </a:ln>
                  </pic:spPr>
                </pic:pic>
              </a:graphicData>
            </a:graphic>
          </wp:inline>
        </w:drawing>
      </w:r>
    </w:p>
    <w:p w14:paraId="5211631F" w14:textId="77777777" w:rsidR="006C77B1" w:rsidRDefault="006C77B1" w:rsidP="00FB6D10">
      <w:pPr>
        <w:pStyle w:val="af"/>
      </w:pPr>
      <w:r>
        <w:t>在其他有用的机器学习应用中，这个矩阵其实没多大作用。</w:t>
      </w:r>
    </w:p>
    <w:p w14:paraId="00148996" w14:textId="77777777" w:rsidR="006C77B1" w:rsidRDefault="006C77B1" w:rsidP="00FB6D10">
      <w:pPr>
        <w:pStyle w:val="af"/>
      </w:pPr>
      <w:r>
        <w:t>如果我输入</w:t>
      </w:r>
      <w:r w:rsidRPr="00DA0D66">
        <w:rPr>
          <w:color w:val="FF0000"/>
        </w:rPr>
        <w:t xml:space="preserve"> </w:t>
      </w:r>
      <w:r w:rsidRPr="00DA0D66">
        <w:rPr>
          <w:rStyle w:val="VerbatimChar"/>
          <w:color w:val="FF0000"/>
        </w:rPr>
        <w:t>[</w:t>
      </w:r>
      <w:proofErr w:type="spellStart"/>
      <w:r w:rsidRPr="00DA0D66">
        <w:rPr>
          <w:rStyle w:val="VerbatimChar"/>
          <w:color w:val="FF0000"/>
        </w:rPr>
        <w:t>r,c</w:t>
      </w:r>
      <w:proofErr w:type="spellEnd"/>
      <w:r w:rsidRPr="00DA0D66">
        <w:rPr>
          <w:rStyle w:val="VerbatimChar"/>
          <w:color w:val="FF0000"/>
        </w:rPr>
        <w:t>] = find(A&gt;=7)</w:t>
      </w:r>
      <w:r>
        <w:t>，这将找出所有</w:t>
      </w:r>
      <m:oMath>
        <m:r>
          <w:rPr>
            <w:rFonts w:ascii="Cambria Math" w:hAnsi="Cambria Math"/>
          </w:rPr>
          <m:t>A</m:t>
        </m:r>
      </m:oMath>
      <w:r>
        <w:t>矩阵中大于等于</w:t>
      </w:r>
      <w:r>
        <w:t>7</w:t>
      </w:r>
      <w:r>
        <w:t>的元素，因此，</w:t>
      </w:r>
      <m:oMath>
        <m:r>
          <w:rPr>
            <w:rFonts w:ascii="Cambria Math" w:hAnsi="Cambria Math"/>
          </w:rPr>
          <m:t>r</m:t>
        </m:r>
      </m:oMath>
      <w:r>
        <w:t xml:space="preserve"> </w:t>
      </w:r>
      <w:r>
        <w:t>和</w:t>
      </w:r>
      <m:oMath>
        <m:r>
          <w:rPr>
            <w:rFonts w:ascii="Cambria Math" w:hAnsi="Cambria Math"/>
          </w:rPr>
          <m:t>c</m:t>
        </m:r>
      </m:oMath>
      <w:r>
        <w:t>分别表示行和列，这就表示，第一行第一列的元素大于等于</w:t>
      </w:r>
      <w:r>
        <w:t>7</w:t>
      </w:r>
      <w:r>
        <w:t>，第三行第二列的元素大于等于</w:t>
      </w:r>
      <w:r>
        <w:t>7</w:t>
      </w:r>
      <w:r>
        <w:t>，第二行第三列的元素大于等于</w:t>
      </w:r>
      <w:r>
        <w:t>7</w:t>
      </w:r>
      <w:r>
        <w:t>。</w:t>
      </w:r>
    </w:p>
    <w:p w14:paraId="2EEEF37E" w14:textId="77777777" w:rsidR="006C77B1" w:rsidRDefault="006C77B1" w:rsidP="00FB6D10">
      <w:r>
        <w:rPr>
          <w:noProof/>
        </w:rPr>
        <w:drawing>
          <wp:inline distT="0" distB="0" distL="0" distR="0" wp14:anchorId="37FF418C" wp14:editId="568264BD">
            <wp:extent cx="5334000" cy="3004820"/>
            <wp:effectExtent l="0" t="0" r="0" b="0"/>
            <wp:docPr id="6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09a04487d1d7f039acfd61b3787f6aa.png"/>
                    <pic:cNvPicPr>
                      <a:picLocks noChangeAspect="1" noChangeArrowheads="1"/>
                    </pic:cNvPicPr>
                  </pic:nvPicPr>
                  <pic:blipFill>
                    <a:blip r:embed="rId120"/>
                    <a:stretch>
                      <a:fillRect/>
                    </a:stretch>
                  </pic:blipFill>
                  <pic:spPr bwMode="auto">
                    <a:xfrm>
                      <a:off x="0" y="0"/>
                      <a:ext cx="5334000" cy="3004820"/>
                    </a:xfrm>
                    <a:prstGeom prst="rect">
                      <a:avLst/>
                    </a:prstGeom>
                    <a:noFill/>
                    <a:ln w="9525">
                      <a:noFill/>
                      <a:headEnd/>
                      <a:tailEnd/>
                    </a:ln>
                  </pic:spPr>
                </pic:pic>
              </a:graphicData>
            </a:graphic>
          </wp:inline>
        </w:drawing>
      </w:r>
    </w:p>
    <w:p w14:paraId="3BC75C77" w14:textId="77777777" w:rsidR="006C77B1" w:rsidRDefault="006C77B1" w:rsidP="00FB6D10">
      <w:pPr>
        <w:pStyle w:val="af"/>
      </w:pPr>
      <w:r>
        <w:t>顺便说一句，其实我从来都不去刻意记住这个</w:t>
      </w:r>
      <w:r>
        <w:t xml:space="preserve"> </w:t>
      </w:r>
      <w:r>
        <w:rPr>
          <w:b/>
        </w:rPr>
        <w:t xml:space="preserve">find </w:t>
      </w:r>
      <w:r>
        <w:rPr>
          <w:b/>
        </w:rPr>
        <w:t>函数</w:t>
      </w:r>
      <w:r>
        <w:t>，到底是怎么用的，我只需要会用</w:t>
      </w:r>
      <w:r>
        <w:rPr>
          <w:b/>
        </w:rPr>
        <w:t>help</w:t>
      </w:r>
      <w:r>
        <w:rPr>
          <w:b/>
        </w:rPr>
        <w:t>函数</w:t>
      </w:r>
      <w:r>
        <w:t>就可以了，每当我在使用这个函数，忘记怎么用的时候，我就可以用</w:t>
      </w:r>
      <w:r>
        <w:t xml:space="preserve"> </w:t>
      </w:r>
      <w:r>
        <w:rPr>
          <w:b/>
        </w:rPr>
        <w:t>help</w:t>
      </w:r>
      <w:r>
        <w:rPr>
          <w:b/>
        </w:rPr>
        <w:t>函数</w:t>
      </w:r>
      <w:r>
        <w:t>，键入</w:t>
      </w:r>
      <w:r>
        <w:t xml:space="preserve"> </w:t>
      </w:r>
      <w:r w:rsidRPr="00DA0D66">
        <w:rPr>
          <w:rStyle w:val="VerbatimChar"/>
          <w:color w:val="FF0000"/>
        </w:rPr>
        <w:t>help find</w:t>
      </w:r>
      <w:r w:rsidRPr="00DA0D66">
        <w:rPr>
          <w:color w:val="FF0000"/>
        </w:rPr>
        <w:t xml:space="preserve"> </w:t>
      </w:r>
      <w:r>
        <w:t>来找到帮助文档。</w:t>
      </w:r>
    </w:p>
    <w:p w14:paraId="6A331453" w14:textId="77777777" w:rsidR="006C77B1" w:rsidRDefault="006C77B1" w:rsidP="00FB6D10">
      <w:pPr>
        <w:pStyle w:val="af"/>
      </w:pPr>
      <w:r>
        <w:t>最后再讲两个内容，一个是求和函数，这是</w:t>
      </w:r>
      <w:r>
        <w:t xml:space="preserve"> </w:t>
      </w:r>
      <m:oMath>
        <m:r>
          <w:rPr>
            <w:rFonts w:ascii="Cambria Math" w:hAnsi="Cambria Math"/>
          </w:rPr>
          <m:t>a</m:t>
        </m:r>
      </m:oMath>
      <w:r>
        <w:t xml:space="preserve"> </w:t>
      </w:r>
      <w:r>
        <w:t>矩阵：</w:t>
      </w:r>
    </w:p>
    <w:p w14:paraId="449F9EDA" w14:textId="77777777" w:rsidR="006C77B1" w:rsidRDefault="006C77B1" w:rsidP="00FB6D10">
      <w:r>
        <w:rPr>
          <w:noProof/>
        </w:rPr>
        <w:lastRenderedPageBreak/>
        <w:drawing>
          <wp:inline distT="0" distB="0" distL="0" distR="0" wp14:anchorId="635F7F13" wp14:editId="619AE2A1">
            <wp:extent cx="5334000" cy="3004820"/>
            <wp:effectExtent l="0" t="0" r="0" b="0"/>
            <wp:docPr id="6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7221c981ecc7730465710a0d8b49b34.png"/>
                    <pic:cNvPicPr>
                      <a:picLocks noChangeAspect="1" noChangeArrowheads="1"/>
                    </pic:cNvPicPr>
                  </pic:nvPicPr>
                  <pic:blipFill>
                    <a:blip r:embed="rId121"/>
                    <a:stretch>
                      <a:fillRect/>
                    </a:stretch>
                  </pic:blipFill>
                  <pic:spPr bwMode="auto">
                    <a:xfrm>
                      <a:off x="0" y="0"/>
                      <a:ext cx="5334000" cy="3004820"/>
                    </a:xfrm>
                    <a:prstGeom prst="rect">
                      <a:avLst/>
                    </a:prstGeom>
                    <a:noFill/>
                    <a:ln w="9525">
                      <a:noFill/>
                      <a:headEnd/>
                      <a:tailEnd/>
                    </a:ln>
                  </pic:spPr>
                </pic:pic>
              </a:graphicData>
            </a:graphic>
          </wp:inline>
        </w:drawing>
      </w:r>
    </w:p>
    <w:p w14:paraId="5554A0B4" w14:textId="77777777" w:rsidR="006C77B1" w:rsidRDefault="006C77B1" w:rsidP="00FB6D10">
      <w:pPr>
        <w:pStyle w:val="af"/>
      </w:pPr>
      <w:r>
        <w:t>键入</w:t>
      </w:r>
      <w:r>
        <w:t xml:space="preserve"> </w:t>
      </w:r>
      <w:r w:rsidRPr="00DA0D66">
        <w:rPr>
          <w:rStyle w:val="VerbatimChar"/>
          <w:color w:val="FF0000"/>
        </w:rPr>
        <w:t>sum(a)</w:t>
      </w:r>
      <w:r>
        <w:t>，就把</w:t>
      </w:r>
      <w:r>
        <w:t xml:space="preserve"> a </w:t>
      </w:r>
      <w:r>
        <w:t>中所有元素加起来了。</w:t>
      </w:r>
    </w:p>
    <w:p w14:paraId="2AA5EF2F" w14:textId="77777777" w:rsidR="006C77B1" w:rsidRDefault="006C77B1" w:rsidP="00FB6D10">
      <w:pPr>
        <w:pStyle w:val="af"/>
      </w:pPr>
      <w:r>
        <w:t>如果我想把它们都乘起来，键入</w:t>
      </w:r>
      <w:r w:rsidRPr="00DA0D66">
        <w:rPr>
          <w:color w:val="FF0000"/>
        </w:rPr>
        <w:t xml:space="preserve"> </w:t>
      </w:r>
      <w:r w:rsidRPr="00DA0D66">
        <w:rPr>
          <w:rStyle w:val="VerbatimChar"/>
          <w:color w:val="FF0000"/>
        </w:rPr>
        <w:t>prod(a)</w:t>
      </w:r>
      <w:r>
        <w:t>，</w:t>
      </w:r>
      <w:r>
        <w:rPr>
          <w:b/>
        </w:rPr>
        <w:t>prod</w:t>
      </w:r>
      <w:r>
        <w:t xml:space="preserve"> </w:t>
      </w:r>
      <w:r>
        <w:t>意思是</w:t>
      </w:r>
      <w:r>
        <w:rPr>
          <w:b/>
        </w:rPr>
        <w:t>product(</w:t>
      </w:r>
      <w:r>
        <w:rPr>
          <w:b/>
        </w:rPr>
        <w:t>乘积</w:t>
      </w:r>
      <w:r>
        <w:rPr>
          <w:b/>
        </w:rPr>
        <w:t>)</w:t>
      </w:r>
      <w:r>
        <w:t>，它将返回这四个元素的乘积。</w:t>
      </w:r>
    </w:p>
    <w:p w14:paraId="3AD5B717" w14:textId="77777777" w:rsidR="006C77B1" w:rsidRDefault="006C77B1" w:rsidP="00FB6D10">
      <w:pPr>
        <w:pStyle w:val="af"/>
        <w:ind w:firstLine="440"/>
      </w:pPr>
      <w:r w:rsidRPr="00DA0D66">
        <w:rPr>
          <w:rStyle w:val="VerbatimChar"/>
          <w:color w:val="FF0000"/>
        </w:rPr>
        <w:t>floor(a)</w:t>
      </w:r>
      <w:r>
        <w:t xml:space="preserve"> </w:t>
      </w:r>
      <w:r>
        <w:t>是向下四舍五入，因此对于</w:t>
      </w:r>
      <w:r>
        <w:t xml:space="preserve"> </w:t>
      </w:r>
      <m:oMath>
        <m:r>
          <w:rPr>
            <w:rFonts w:ascii="Cambria Math" w:hAnsi="Cambria Math"/>
          </w:rPr>
          <m:t>a</m:t>
        </m:r>
      </m:oMath>
      <w:r>
        <w:t xml:space="preserve"> </w:t>
      </w:r>
      <w:r>
        <w:t>中的元素</w:t>
      </w:r>
      <w:r>
        <w:t>0.5</w:t>
      </w:r>
      <w:r>
        <w:t>将被下舍入变成</w:t>
      </w:r>
      <w:r>
        <w:t>0</w:t>
      </w:r>
      <w:r>
        <w:t>。</w:t>
      </w:r>
    </w:p>
    <w:p w14:paraId="33DDBF1A" w14:textId="77777777" w:rsidR="006C77B1" w:rsidRDefault="006C77B1" w:rsidP="00FB6D10">
      <w:pPr>
        <w:pStyle w:val="af"/>
      </w:pPr>
      <w:r>
        <w:t>还有</w:t>
      </w:r>
      <w:r>
        <w:t xml:space="preserve"> </w:t>
      </w:r>
      <w:r w:rsidRPr="00DA0D66">
        <w:rPr>
          <w:rStyle w:val="VerbatimChar"/>
          <w:color w:val="FF0000"/>
        </w:rPr>
        <w:t>ceil(a)</w:t>
      </w:r>
      <w:r>
        <w:t>，表示向上四舍五入，所以</w:t>
      </w:r>
      <w:r>
        <w:t>0.5</w:t>
      </w:r>
      <w:r>
        <w:t>将上舍入变为最接近的整数，也就是</w:t>
      </w:r>
      <w:r>
        <w:t>1</w:t>
      </w:r>
      <w:r>
        <w:t>。</w:t>
      </w:r>
    </w:p>
    <w:p w14:paraId="5CF928CD" w14:textId="77777777" w:rsidR="006C77B1" w:rsidRDefault="006C77B1" w:rsidP="00FB6D10">
      <w:pPr>
        <w:pStyle w:val="af"/>
      </w:pPr>
      <w:r>
        <w:t>键入</w:t>
      </w:r>
      <w:r>
        <w:t xml:space="preserve"> </w:t>
      </w:r>
      <w:r w:rsidRPr="00DA0D66">
        <w:rPr>
          <w:rStyle w:val="VerbatimChar"/>
          <w:color w:val="FF0000"/>
        </w:rPr>
        <w:t>type(3)</w:t>
      </w:r>
      <w:r>
        <w:t>，这通常得到一个</w:t>
      </w:r>
      <w:r>
        <w:t>3×3</w:t>
      </w:r>
      <w:r>
        <w:t>的矩阵，如果键入</w:t>
      </w:r>
      <w:r>
        <w:t xml:space="preserve"> </w:t>
      </w:r>
      <w:r w:rsidRPr="00DA0D66">
        <w:rPr>
          <w:rStyle w:val="VerbatimChar"/>
          <w:color w:val="FF0000"/>
        </w:rPr>
        <w:t>max(rand(3)</w:t>
      </w:r>
      <w:r>
        <w:rPr>
          <w:rStyle w:val="VerbatimChar"/>
        </w:rPr>
        <w:t>,</w:t>
      </w:r>
      <w:r w:rsidRPr="00DA0D66">
        <w:rPr>
          <w:rStyle w:val="VerbatimChar"/>
          <w:color w:val="FF0000"/>
        </w:rPr>
        <w:t>rand(3))</w:t>
      </w:r>
      <w:r>
        <w:t>，这样做的结果是返回两个</w:t>
      </w:r>
      <w:r>
        <w:t>3×3</w:t>
      </w:r>
      <w:r>
        <w:t>的随机矩阵，并且逐元素比较取最大值。</w:t>
      </w:r>
    </w:p>
    <w:p w14:paraId="5D9F30F0" w14:textId="77777777" w:rsidR="006C77B1" w:rsidRDefault="006C77B1" w:rsidP="00FB6D10">
      <w:pPr>
        <w:pStyle w:val="af"/>
      </w:pPr>
      <w:r>
        <w:t>假如我输入</w:t>
      </w:r>
      <w:r w:rsidRPr="00DA0D66">
        <w:rPr>
          <w:rStyle w:val="VerbatimChar"/>
          <w:color w:val="FF0000"/>
        </w:rPr>
        <w:t>max(A,[],1)</w:t>
      </w:r>
      <w:r>
        <w:t>，这样做会得到每一列的最大值。</w:t>
      </w:r>
    </w:p>
    <w:p w14:paraId="3F2559AE" w14:textId="77777777" w:rsidR="006C77B1" w:rsidRDefault="006C77B1" w:rsidP="00FB6D10">
      <w:pPr>
        <w:pStyle w:val="af"/>
      </w:pPr>
      <w:r>
        <w:t>所以第一列的最大值就是</w:t>
      </w:r>
      <w:r>
        <w:t>8</w:t>
      </w:r>
      <w:r>
        <w:t>，第二列是</w:t>
      </w:r>
      <w:r>
        <w:t>9</w:t>
      </w:r>
      <w:r>
        <w:t>，第三列的最大值是</w:t>
      </w:r>
      <w:r>
        <w:t>7</w:t>
      </w:r>
      <w:r>
        <w:t>，这里的</w:t>
      </w:r>
      <w:r>
        <w:t>1</w:t>
      </w:r>
      <w:r>
        <w:t>表示取</w:t>
      </w:r>
      <w:r>
        <w:t>A</w:t>
      </w:r>
      <w:r>
        <w:t>矩阵第一个维度的最大值。</w:t>
      </w:r>
    </w:p>
    <w:p w14:paraId="16EE30AB" w14:textId="77777777" w:rsidR="006C77B1" w:rsidRDefault="006C77B1" w:rsidP="00FB6D10">
      <w:pPr>
        <w:pStyle w:val="af"/>
      </w:pPr>
      <w:r>
        <w:t>相对地，如果我键入</w:t>
      </w:r>
      <w:r w:rsidRPr="00DA0D66">
        <w:rPr>
          <w:rStyle w:val="VerbatimChar"/>
          <w:color w:val="FF0000"/>
        </w:rPr>
        <w:t>max(A,[],2)</w:t>
      </w:r>
      <w:r>
        <w:t>，这将得到每一行的最大值，所以，第一行的最大值是等于</w:t>
      </w:r>
      <w:r>
        <w:t>8</w:t>
      </w:r>
      <w:r>
        <w:t>，第二行最大值是</w:t>
      </w:r>
      <w:r>
        <w:t>7</w:t>
      </w:r>
      <w:r>
        <w:t>，第三行是</w:t>
      </w:r>
      <w:r>
        <w:t>9</w:t>
      </w:r>
      <w:r>
        <w:t>。</w:t>
      </w:r>
    </w:p>
    <w:p w14:paraId="4ACDDC66" w14:textId="77777777" w:rsidR="006C77B1" w:rsidRDefault="006C77B1" w:rsidP="00FB6D10">
      <w:r>
        <w:rPr>
          <w:noProof/>
        </w:rPr>
        <w:lastRenderedPageBreak/>
        <w:drawing>
          <wp:inline distT="0" distB="0" distL="0" distR="0" wp14:anchorId="0DF51574" wp14:editId="0E44CA40">
            <wp:extent cx="5334000" cy="3004820"/>
            <wp:effectExtent l="0" t="0" r="0" b="0"/>
            <wp:docPr id="6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1bc524d1a19b4e9d8ea0974517a512e.png"/>
                    <pic:cNvPicPr>
                      <a:picLocks noChangeAspect="1" noChangeArrowheads="1"/>
                    </pic:cNvPicPr>
                  </pic:nvPicPr>
                  <pic:blipFill>
                    <a:blip r:embed="rId122"/>
                    <a:stretch>
                      <a:fillRect/>
                    </a:stretch>
                  </pic:blipFill>
                  <pic:spPr bwMode="auto">
                    <a:xfrm>
                      <a:off x="0" y="0"/>
                      <a:ext cx="5334000" cy="3004820"/>
                    </a:xfrm>
                    <a:prstGeom prst="rect">
                      <a:avLst/>
                    </a:prstGeom>
                    <a:noFill/>
                    <a:ln w="9525">
                      <a:noFill/>
                      <a:headEnd/>
                      <a:tailEnd/>
                    </a:ln>
                  </pic:spPr>
                </pic:pic>
              </a:graphicData>
            </a:graphic>
          </wp:inline>
        </w:drawing>
      </w:r>
    </w:p>
    <w:p w14:paraId="7BFCFECF" w14:textId="77777777" w:rsidR="006C77B1" w:rsidRDefault="006C77B1" w:rsidP="00FB6D10">
      <w:pPr>
        <w:pStyle w:val="af"/>
      </w:pPr>
      <w:r>
        <w:t>所以你可以用这个方法来求得每一行或每一列的最值，另外，你要知道，默认情况下</w:t>
      </w:r>
      <w:r w:rsidRPr="00DA0D66">
        <w:rPr>
          <w:rStyle w:val="VerbatimChar"/>
          <w:color w:val="FF0000"/>
        </w:rPr>
        <w:t>max(A)</w:t>
      </w:r>
      <w:r>
        <w:t>返回的是每一列的最大值，如果你想要找出整个矩阵</w:t>
      </w:r>
      <w:r>
        <w:t>A</w:t>
      </w:r>
      <w:r>
        <w:t>的最大值，你可以输入</w:t>
      </w:r>
      <w:r w:rsidRPr="00DA0D66">
        <w:rPr>
          <w:rStyle w:val="VerbatimChar"/>
          <w:color w:val="FF0000"/>
        </w:rPr>
        <w:t>max(max(A))</w:t>
      </w:r>
      <w:r>
        <w:t>，或者你可以将</w:t>
      </w:r>
      <m:oMath>
        <m:r>
          <w:rPr>
            <w:rFonts w:ascii="Cambria Math" w:hAnsi="Cambria Math"/>
          </w:rPr>
          <m:t>A</m:t>
        </m:r>
      </m:oMath>
      <w:r>
        <w:t xml:space="preserve"> </w:t>
      </w:r>
      <w:r>
        <w:t>矩阵转成一个向量，然后键入</w:t>
      </w:r>
      <w:r>
        <w:t xml:space="preserve"> </w:t>
      </w:r>
      <w:r w:rsidRPr="00DA0D66">
        <w:rPr>
          <w:rStyle w:val="VerbatimChar"/>
          <w:color w:val="FF0000"/>
        </w:rPr>
        <w:t>max(A(:))</w:t>
      </w:r>
      <w:r>
        <w:t>，这样做就是把</w:t>
      </w:r>
      <w:r>
        <w:t xml:space="preserve"> </w:t>
      </w:r>
      <m:oMath>
        <m:r>
          <w:rPr>
            <w:rFonts w:ascii="Cambria Math" w:hAnsi="Cambria Math"/>
          </w:rPr>
          <m:t>A</m:t>
        </m:r>
      </m:oMath>
      <w:r>
        <w:t xml:space="preserve"> </w:t>
      </w:r>
      <w:proofErr w:type="gramStart"/>
      <w:r>
        <w:t>当做</w:t>
      </w:r>
      <w:proofErr w:type="gramEnd"/>
      <w:r>
        <w:t>一个向量，并返回</w:t>
      </w:r>
      <w:r>
        <w:t xml:space="preserve"> </w:t>
      </w:r>
      <m:oMath>
        <m:r>
          <w:rPr>
            <w:rFonts w:ascii="Cambria Math" w:hAnsi="Cambria Math"/>
          </w:rPr>
          <m:t>A</m:t>
        </m:r>
      </m:oMath>
      <w:r>
        <w:t>向量中的最大值。</w:t>
      </w:r>
    </w:p>
    <w:p w14:paraId="33C848B5" w14:textId="77777777" w:rsidR="006C77B1" w:rsidRDefault="006C77B1" w:rsidP="00FB6D10">
      <w:pPr>
        <w:pStyle w:val="af"/>
      </w:pPr>
      <w:r>
        <w:t>最后，让我们把</w:t>
      </w:r>
      <w:r>
        <w:t xml:space="preserve"> </w:t>
      </w:r>
      <m:oMath>
        <m:r>
          <w:rPr>
            <w:rFonts w:ascii="Cambria Math" w:hAnsi="Cambria Math"/>
          </w:rPr>
          <m:t>A</m:t>
        </m:r>
      </m:oMath>
      <w:r>
        <w:t>设为一个</w:t>
      </w:r>
      <w:r>
        <w:t>9</w:t>
      </w:r>
      <w:r>
        <w:t>行</w:t>
      </w:r>
      <w:r>
        <w:t>9</w:t>
      </w:r>
      <w:r>
        <w:t>列的魔方阵，魔方</w:t>
      </w:r>
      <w:proofErr w:type="gramStart"/>
      <w:r>
        <w:t>阵具有</w:t>
      </w:r>
      <w:proofErr w:type="gramEnd"/>
      <w:r>
        <w:t>的特性是每行每列和对角线的求和都是相等的。</w:t>
      </w:r>
    </w:p>
    <w:p w14:paraId="259A04D3" w14:textId="77777777" w:rsidR="006C77B1" w:rsidRDefault="006C77B1" w:rsidP="00FB6D10">
      <w:pPr>
        <w:pStyle w:val="af"/>
      </w:pPr>
      <w:r>
        <w:t>这是一个</w:t>
      </w:r>
      <w:r>
        <w:t>9×9</w:t>
      </w:r>
      <w:r>
        <w:t>的魔方阵，我们来求一个</w:t>
      </w:r>
      <w:r>
        <w:t xml:space="preserve"> </w:t>
      </w:r>
      <w:r w:rsidRPr="00DA0D66">
        <w:rPr>
          <w:rStyle w:val="VerbatimChar"/>
          <w:color w:val="FF0000"/>
        </w:rPr>
        <w:t>sum(A,1)</w:t>
      </w:r>
      <w:r>
        <w:t>，这样就得到每一列的总和，这也验证了一个</w:t>
      </w:r>
      <w:r>
        <w:t>9×9</w:t>
      </w:r>
      <w:r>
        <w:t>的魔方</w:t>
      </w:r>
      <w:proofErr w:type="gramStart"/>
      <w:r>
        <w:t>阵确实每</w:t>
      </w:r>
      <w:proofErr w:type="gramEnd"/>
      <w:r>
        <w:t>一列加起来都相等，都为</w:t>
      </w:r>
      <w:r>
        <w:t>369</w:t>
      </w:r>
      <w:r>
        <w:t>。</w:t>
      </w:r>
    </w:p>
    <w:p w14:paraId="20B7C78E" w14:textId="77777777" w:rsidR="006C77B1" w:rsidRDefault="006C77B1" w:rsidP="00FB6D10">
      <w:r>
        <w:rPr>
          <w:noProof/>
        </w:rPr>
        <w:drawing>
          <wp:inline distT="0" distB="0" distL="0" distR="0" wp14:anchorId="000FBB31" wp14:editId="768CF447">
            <wp:extent cx="5334000" cy="3004820"/>
            <wp:effectExtent l="0" t="0" r="0" b="0"/>
            <wp:docPr id="6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b9753a3e10bbdce0f26c3d44d61ae26.png"/>
                    <pic:cNvPicPr>
                      <a:picLocks noChangeAspect="1" noChangeArrowheads="1"/>
                    </pic:cNvPicPr>
                  </pic:nvPicPr>
                  <pic:blipFill>
                    <a:blip r:embed="rId123"/>
                    <a:stretch>
                      <a:fillRect/>
                    </a:stretch>
                  </pic:blipFill>
                  <pic:spPr bwMode="auto">
                    <a:xfrm>
                      <a:off x="0" y="0"/>
                      <a:ext cx="5334000" cy="3004820"/>
                    </a:xfrm>
                    <a:prstGeom prst="rect">
                      <a:avLst/>
                    </a:prstGeom>
                    <a:noFill/>
                    <a:ln w="9525">
                      <a:noFill/>
                      <a:headEnd/>
                      <a:tailEnd/>
                    </a:ln>
                  </pic:spPr>
                </pic:pic>
              </a:graphicData>
            </a:graphic>
          </wp:inline>
        </w:drawing>
      </w:r>
    </w:p>
    <w:p w14:paraId="5A3E55B5" w14:textId="77777777" w:rsidR="006C77B1" w:rsidRDefault="006C77B1" w:rsidP="00FB6D10">
      <w:pPr>
        <w:pStyle w:val="af"/>
      </w:pPr>
      <w:r>
        <w:lastRenderedPageBreak/>
        <w:t>现在我们</w:t>
      </w:r>
      <w:proofErr w:type="gramStart"/>
      <w:r>
        <w:t>来求每一行</w:t>
      </w:r>
      <w:proofErr w:type="gramEnd"/>
      <w:r>
        <w:t>的和，键入</w:t>
      </w:r>
      <w:r w:rsidRPr="00DA0D66">
        <w:rPr>
          <w:rStyle w:val="VerbatimChar"/>
          <w:color w:val="FF0000"/>
        </w:rPr>
        <w:t>sum(A,2)</w:t>
      </w:r>
      <w:r>
        <w:t>，这样就得到了</w:t>
      </w:r>
      <m:oMath>
        <m:r>
          <w:rPr>
            <w:rFonts w:ascii="Cambria Math" w:hAnsi="Cambria Math"/>
          </w:rPr>
          <m:t>A</m:t>
        </m:r>
      </m:oMath>
      <w:r>
        <w:t xml:space="preserve"> </w:t>
      </w:r>
      <w:r>
        <w:t>中每一行的和加起来还是</w:t>
      </w:r>
      <w:r>
        <w:t>369</w:t>
      </w:r>
      <w:r>
        <w:t>。</w:t>
      </w:r>
    </w:p>
    <w:p w14:paraId="246AD619" w14:textId="77777777" w:rsidR="006C77B1" w:rsidRDefault="006C77B1" w:rsidP="00FB6D10">
      <w:pPr>
        <w:pStyle w:val="af"/>
      </w:pPr>
      <w:r>
        <w:t>现在我们来算</w:t>
      </w:r>
      <m:oMath>
        <m:r>
          <w:rPr>
            <w:rFonts w:ascii="Cambria Math" w:hAnsi="Cambria Math"/>
          </w:rPr>
          <m:t>A</m:t>
        </m:r>
      </m:oMath>
      <w:r>
        <w:t>的对角线元素的</w:t>
      </w:r>
      <w:proofErr w:type="gramStart"/>
      <w:r>
        <w:t>和</w:t>
      </w:r>
      <w:proofErr w:type="gramEnd"/>
      <w:r>
        <w:t>。我们现在构造一个</w:t>
      </w:r>
      <w:r>
        <w:t xml:space="preserve">9×9 </w:t>
      </w:r>
      <w:r>
        <w:t>的单位矩阵，键入</w:t>
      </w:r>
      <w:r>
        <w:t xml:space="preserve"> </w:t>
      </w:r>
      <w:r w:rsidRPr="00DA0D66">
        <w:rPr>
          <w:rStyle w:val="VerbatimChar"/>
          <w:color w:val="FF0000"/>
        </w:rPr>
        <w:t>eye(9)</w:t>
      </w:r>
      <w:r>
        <w:t>,</w:t>
      </w:r>
    </w:p>
    <w:p w14:paraId="31A452A7" w14:textId="77777777" w:rsidR="006C77B1" w:rsidRDefault="006C77B1" w:rsidP="00FB6D10">
      <w:pPr>
        <w:pStyle w:val="af"/>
      </w:pPr>
      <w:r>
        <w:t>然后我们要用</w:t>
      </w:r>
      <w:r>
        <w:t xml:space="preserve"> </w:t>
      </w:r>
      <m:oMath>
        <m:r>
          <w:rPr>
            <w:rFonts w:ascii="Cambria Math" w:hAnsi="Cambria Math"/>
          </w:rPr>
          <m:t>A</m:t>
        </m:r>
      </m:oMath>
      <w:r>
        <w:t>逐点乘以这个单位矩阵，除了对角线元素外，其他元素都会得到</w:t>
      </w:r>
      <w:r>
        <w:t>0</w:t>
      </w:r>
      <w:r>
        <w:t>。</w:t>
      </w:r>
    </w:p>
    <w:p w14:paraId="080394C8" w14:textId="77777777" w:rsidR="006C77B1" w:rsidRDefault="006C77B1" w:rsidP="00FB6D10">
      <w:pPr>
        <w:pStyle w:val="af"/>
      </w:pPr>
      <w:r>
        <w:t>键入</w:t>
      </w:r>
      <w:r w:rsidRPr="00DA0D66">
        <w:rPr>
          <w:rStyle w:val="VerbatimChar"/>
          <w:color w:val="FF0000"/>
        </w:rPr>
        <w:t>sum(sum(A.*eye(9))</w:t>
      </w:r>
    </w:p>
    <w:p w14:paraId="0C6F7468" w14:textId="77777777" w:rsidR="006C77B1" w:rsidRDefault="006C77B1" w:rsidP="00FB6D10">
      <w:pPr>
        <w:pStyle w:val="af"/>
      </w:pPr>
      <w:r>
        <w:t>这实际上是求得了，这个矩阵对角线元素的和确实是</w:t>
      </w:r>
      <w:r>
        <w:t>369</w:t>
      </w:r>
      <w:r>
        <w:t>。</w:t>
      </w:r>
    </w:p>
    <w:p w14:paraId="2AD172A7" w14:textId="77777777" w:rsidR="006C77B1" w:rsidRDefault="006C77B1" w:rsidP="00FB6D10">
      <w:pPr>
        <w:pStyle w:val="af"/>
      </w:pPr>
      <w:r>
        <w:t>你也可以求另一条对角线的和也是是</w:t>
      </w:r>
      <w:r>
        <w:t>369</w:t>
      </w:r>
      <w:r>
        <w:t>。</w:t>
      </w:r>
    </w:p>
    <w:p w14:paraId="40284556" w14:textId="77777777" w:rsidR="006C77B1" w:rsidRDefault="006C77B1" w:rsidP="00FB6D10">
      <w:pPr>
        <w:pStyle w:val="af"/>
        <w:ind w:firstLine="422"/>
      </w:pPr>
      <w:proofErr w:type="spellStart"/>
      <w:r w:rsidRPr="00DA0D66">
        <w:rPr>
          <w:b/>
          <w:color w:val="FF0000"/>
        </w:rPr>
        <w:t>flipup</w:t>
      </w:r>
      <w:proofErr w:type="spellEnd"/>
      <w:r w:rsidRPr="00DA0D66">
        <w:rPr>
          <w:b/>
          <w:color w:val="FF0000"/>
        </w:rPr>
        <w:t>/</w:t>
      </w:r>
      <w:proofErr w:type="spellStart"/>
      <w:r w:rsidRPr="00DA0D66">
        <w:rPr>
          <w:b/>
          <w:color w:val="FF0000"/>
        </w:rPr>
        <w:t>flipud</w:t>
      </w:r>
      <w:proofErr w:type="spellEnd"/>
      <w:r>
        <w:t xml:space="preserve"> </w:t>
      </w:r>
      <w:r>
        <w:t>表示向上</w:t>
      </w:r>
      <w:r>
        <w:t>/</w:t>
      </w:r>
      <w:r>
        <w:t>向下翻转。</w:t>
      </w:r>
    </w:p>
    <w:p w14:paraId="63F8D7D2" w14:textId="77777777" w:rsidR="006C77B1" w:rsidRDefault="006C77B1" w:rsidP="00FB6D10">
      <w:pPr>
        <w:pStyle w:val="af"/>
      </w:pPr>
      <w:r>
        <w:t>同样地，如果你想求这个矩阵的逆矩阵，键入</w:t>
      </w:r>
      <w:proofErr w:type="spellStart"/>
      <w:r w:rsidRPr="00DA0D66">
        <w:rPr>
          <w:rStyle w:val="VerbatimChar"/>
          <w:color w:val="FF0000"/>
        </w:rPr>
        <w:t>pinv</w:t>
      </w:r>
      <w:proofErr w:type="spellEnd"/>
      <w:r w:rsidRPr="00DA0D66">
        <w:rPr>
          <w:rStyle w:val="VerbatimChar"/>
          <w:color w:val="FF0000"/>
        </w:rPr>
        <w:t>(A)</w:t>
      </w:r>
      <w:r>
        <w:t>，通常称为伪逆矩阵，你就把它看成是矩阵</w:t>
      </w:r>
      <w:r>
        <w:t xml:space="preserve"> </w:t>
      </w:r>
      <m:oMath>
        <m:r>
          <w:rPr>
            <w:rFonts w:ascii="Cambria Math" w:hAnsi="Cambria Math"/>
          </w:rPr>
          <m:t>A</m:t>
        </m:r>
      </m:oMath>
      <w:r>
        <w:t xml:space="preserve"> </w:t>
      </w:r>
      <w:r>
        <w:t>求逆，因此这就是</w:t>
      </w:r>
      <w:r>
        <w:t xml:space="preserve"> </w:t>
      </w:r>
      <m:oMath>
        <m:r>
          <w:rPr>
            <w:rFonts w:ascii="Cambria Math" w:hAnsi="Cambria Math"/>
          </w:rPr>
          <m:t>A</m:t>
        </m:r>
      </m:oMath>
      <w:r>
        <w:t>矩阵的逆矩阵。</w:t>
      </w:r>
    </w:p>
    <w:p w14:paraId="5C7C7C7D" w14:textId="77777777" w:rsidR="006C77B1" w:rsidRDefault="006C77B1" w:rsidP="00FB6D10">
      <w:pPr>
        <w:pStyle w:val="af"/>
      </w:pPr>
      <w:r>
        <w:t>设</w:t>
      </w:r>
      <w:r w:rsidRPr="00DA0D66">
        <w:rPr>
          <w:color w:val="FF0000"/>
        </w:rPr>
        <w:t xml:space="preserve"> </w:t>
      </w:r>
      <w:r w:rsidRPr="00DA0D66">
        <w:rPr>
          <w:rStyle w:val="VerbatimChar"/>
          <w:color w:val="FF0000"/>
        </w:rPr>
        <w:t xml:space="preserve">temp = </w:t>
      </w:r>
      <w:proofErr w:type="spellStart"/>
      <w:r w:rsidRPr="00DA0D66">
        <w:rPr>
          <w:rStyle w:val="VerbatimChar"/>
          <w:color w:val="FF0000"/>
        </w:rPr>
        <w:t>pinv</w:t>
      </w:r>
      <w:proofErr w:type="spellEnd"/>
      <w:r w:rsidRPr="00DA0D66">
        <w:rPr>
          <w:rStyle w:val="VerbatimChar"/>
          <w:color w:val="FF0000"/>
        </w:rPr>
        <w:t>(A)</w:t>
      </w:r>
      <w:r>
        <w:t>，然后再用</w:t>
      </w:r>
      <m:oMath>
        <m:r>
          <w:rPr>
            <w:rFonts w:ascii="Cambria Math" w:hAnsi="Cambria Math"/>
          </w:rPr>
          <m:t>temp</m:t>
        </m:r>
      </m:oMath>
      <w:r>
        <w:t xml:space="preserve"> </w:t>
      </w:r>
      <w:r>
        <w:t>乘以</w:t>
      </w:r>
      <m:oMath>
        <m:r>
          <w:rPr>
            <w:rFonts w:ascii="Cambria Math" w:hAnsi="Cambria Math"/>
          </w:rPr>
          <m:t>A</m:t>
        </m:r>
      </m:oMath>
      <w:r>
        <w:t>，这实际上得到的就是单位矩阵，对角线为</w:t>
      </w:r>
      <w:r>
        <w:t>1</w:t>
      </w:r>
      <w:r>
        <w:t>，其他元素为</w:t>
      </w:r>
      <w:r>
        <w:t>0</w:t>
      </w:r>
      <w:r>
        <w:t>。</w:t>
      </w:r>
    </w:p>
    <w:p w14:paraId="2EC0A226" w14:textId="77777777" w:rsidR="006C77B1" w:rsidRDefault="006C77B1" w:rsidP="00FB6D10">
      <w:pPr>
        <w:pStyle w:val="af"/>
      </w:pPr>
      <w:r>
        <w:t>如何对矩阵中的数字进行各种操作，在运行完</w:t>
      </w:r>
      <w:proofErr w:type="gramStart"/>
      <w:r>
        <w:t>某个学习</w:t>
      </w:r>
      <w:proofErr w:type="gramEnd"/>
      <w:r>
        <w:t>算法之后，通常一件最有用的事情是看看你的结果，或者说让你的结果可视化，在接下来的视频中，我会非常迅速地告诉你，如何很快地画图，如何只用一两行代码，你就可以快速地可视化你的数据，这样你就能更好地理解你使用的学习算法。</w:t>
      </w:r>
    </w:p>
    <w:p w14:paraId="0F641113" w14:textId="77777777" w:rsidR="00FB6D10" w:rsidRDefault="00FB6D10">
      <w:pPr>
        <w:widowControl/>
        <w:jc w:val="left"/>
        <w:rPr>
          <w:b/>
          <w:bCs/>
          <w:sz w:val="32"/>
          <w:szCs w:val="32"/>
        </w:rPr>
      </w:pPr>
      <w:bookmarkStart w:id="69" w:name="header-n718"/>
      <w:bookmarkEnd w:id="69"/>
      <w:r>
        <w:br w:type="page"/>
      </w:r>
    </w:p>
    <w:p w14:paraId="2F19645F" w14:textId="2D5E22A6" w:rsidR="006C77B1" w:rsidRDefault="006C77B1">
      <w:pPr>
        <w:pStyle w:val="3"/>
      </w:pPr>
      <w:bookmarkStart w:id="70" w:name="_Toc38636809"/>
      <w:r>
        <w:lastRenderedPageBreak/>
        <w:t xml:space="preserve">5.4 </w:t>
      </w:r>
      <w:r>
        <w:t>绘图数据</w:t>
      </w:r>
      <w:bookmarkEnd w:id="70"/>
    </w:p>
    <w:p w14:paraId="7C2C5ECF" w14:textId="77777777" w:rsidR="006C77B1" w:rsidRDefault="006C77B1" w:rsidP="00FB6D10">
      <w:pPr>
        <w:pStyle w:val="af0"/>
      </w:pPr>
      <w:r>
        <w:t>参考视频</w:t>
      </w:r>
      <w:r>
        <w:t>: 5 - 4 - Plotting Data (10 min).</w:t>
      </w:r>
      <w:proofErr w:type="spellStart"/>
      <w:r>
        <w:t>mkv</w:t>
      </w:r>
      <w:proofErr w:type="spellEnd"/>
    </w:p>
    <w:p w14:paraId="4D3E2448" w14:textId="77777777" w:rsidR="006C77B1" w:rsidRDefault="006C77B1" w:rsidP="00FB6D10">
      <w:pPr>
        <w:pStyle w:val="af"/>
      </w:pPr>
      <w:r>
        <w:t>当开发学习算法时，往往几个简单的图，可以让你更好地理解算法的内容，并且可以完整地检查下算法是否正常运行，是否达到了算法的目的。</w:t>
      </w:r>
    </w:p>
    <w:p w14:paraId="6402CC60" w14:textId="77777777" w:rsidR="006C77B1" w:rsidRDefault="006C77B1" w:rsidP="00FB6D10">
      <w:pPr>
        <w:pStyle w:val="af"/>
      </w:pPr>
      <w:r>
        <w:t>例如在之前的视频中，我谈到了绘制成本函数</w:t>
      </w:r>
      <m:oMath>
        <m:r>
          <w:rPr>
            <w:rFonts w:ascii="Cambria Math" w:hAnsi="Cambria Math"/>
          </w:rPr>
          <m:t>J(θ)</m:t>
        </m:r>
      </m:oMath>
      <w:r>
        <w:t>，可以帮助确认梯度下降算法是否收敛。通常情况下，绘制数据或学习算法所有输出，也会启发你如何改进你的学习算法。幸运的是，</w:t>
      </w:r>
      <w:r>
        <w:rPr>
          <w:b/>
        </w:rPr>
        <w:t>Octave</w:t>
      </w:r>
      <w:r>
        <w:t>有非常简单的工具用来生成大量不同的图。当我用学习算法时，我发现绘制数据、绘制学习算法等，往往是我获得想法来改进算法的重要部分。在这段视频中，我想告诉你一些</w:t>
      </w:r>
      <w:r>
        <w:rPr>
          <w:b/>
        </w:rPr>
        <w:t>Octave</w:t>
      </w:r>
      <w:r>
        <w:t>的工具来绘制和可视化你的数据。</w:t>
      </w:r>
    </w:p>
    <w:p w14:paraId="5A676021" w14:textId="77777777" w:rsidR="006C77B1" w:rsidRDefault="006C77B1" w:rsidP="00FB6D10">
      <w:pPr>
        <w:pStyle w:val="af"/>
      </w:pPr>
      <w:r>
        <w:t>我们先来快速生成一些数据用来绘图。</w:t>
      </w:r>
    </w:p>
    <w:p w14:paraId="4ADFC959" w14:textId="77777777" w:rsidR="006C77B1" w:rsidRDefault="006C77B1" w:rsidP="00FB6D10">
      <w:pPr>
        <w:pStyle w:val="af"/>
      </w:pPr>
      <w:r>
        <w:rPr>
          <w:noProof/>
        </w:rPr>
        <w:drawing>
          <wp:inline distT="0" distB="0" distL="0" distR="0" wp14:anchorId="188451D1" wp14:editId="6E9995AC">
            <wp:extent cx="2222500" cy="463550"/>
            <wp:effectExtent l="0" t="0" r="6350" b="0"/>
            <wp:docPr id="6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514b422525aaac1e99add67e44882ee.png"/>
                    <pic:cNvPicPr>
                      <a:picLocks noChangeAspect="1" noChangeArrowheads="1"/>
                    </pic:cNvPicPr>
                  </pic:nvPicPr>
                  <pic:blipFill>
                    <a:blip r:embed="rId124"/>
                    <a:stretch>
                      <a:fillRect/>
                    </a:stretch>
                  </pic:blipFill>
                  <pic:spPr bwMode="auto">
                    <a:xfrm>
                      <a:off x="0" y="0"/>
                      <a:ext cx="2222500" cy="463550"/>
                    </a:xfrm>
                    <a:prstGeom prst="rect">
                      <a:avLst/>
                    </a:prstGeom>
                    <a:noFill/>
                    <a:ln w="9525">
                      <a:noFill/>
                      <a:headEnd/>
                      <a:tailEnd/>
                    </a:ln>
                  </pic:spPr>
                </pic:pic>
              </a:graphicData>
            </a:graphic>
          </wp:inline>
        </w:drawing>
      </w:r>
    </w:p>
    <w:p w14:paraId="50D8F33F" w14:textId="77777777" w:rsidR="006C77B1" w:rsidRDefault="006C77B1" w:rsidP="00FB6D10">
      <w:pPr>
        <w:pStyle w:val="af"/>
      </w:pPr>
      <w:r>
        <w:t>如果我想绘制正弦函数，这是很容易的，我只需要输入</w:t>
      </w:r>
      <w:r w:rsidRPr="00DA0D66">
        <w:rPr>
          <w:rStyle w:val="VerbatimChar"/>
          <w:color w:val="FF0000"/>
        </w:rPr>
        <w:t>plot(t,y1)</w:t>
      </w:r>
      <w:r>
        <w:t>，并回车，就出现了这个图：</w:t>
      </w:r>
    </w:p>
    <w:p w14:paraId="2DF8A6A2" w14:textId="77777777" w:rsidR="006C77B1" w:rsidRDefault="006C77B1" w:rsidP="00FB6D10">
      <w:pPr>
        <w:pStyle w:val="af"/>
      </w:pPr>
      <w:r>
        <w:rPr>
          <w:noProof/>
        </w:rPr>
        <w:drawing>
          <wp:inline distT="0" distB="0" distL="0" distR="0" wp14:anchorId="61326EF8" wp14:editId="17083D7C">
            <wp:extent cx="3644900" cy="1920875"/>
            <wp:effectExtent l="0" t="0" r="0" b="3175"/>
            <wp:docPr id="6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f08dcc5b9718aa9c744e13fcc4fd607.png"/>
                    <pic:cNvPicPr>
                      <a:picLocks noChangeAspect="1" noChangeArrowheads="1"/>
                    </pic:cNvPicPr>
                  </pic:nvPicPr>
                  <pic:blipFill>
                    <a:blip r:embed="rId125"/>
                    <a:stretch>
                      <a:fillRect/>
                    </a:stretch>
                  </pic:blipFill>
                  <pic:spPr bwMode="auto">
                    <a:xfrm>
                      <a:off x="0" y="0"/>
                      <a:ext cx="3645145" cy="1921004"/>
                    </a:xfrm>
                    <a:prstGeom prst="rect">
                      <a:avLst/>
                    </a:prstGeom>
                    <a:noFill/>
                    <a:ln w="9525">
                      <a:noFill/>
                      <a:headEnd/>
                      <a:tailEnd/>
                    </a:ln>
                  </pic:spPr>
                </pic:pic>
              </a:graphicData>
            </a:graphic>
          </wp:inline>
        </w:drawing>
      </w:r>
    </w:p>
    <w:p w14:paraId="7C18B168" w14:textId="77777777" w:rsidR="006C77B1" w:rsidRDefault="006C77B1" w:rsidP="00FB6D10">
      <w:pPr>
        <w:pStyle w:val="af"/>
      </w:pPr>
      <w:r>
        <w:t>横轴是</w:t>
      </w:r>
      <m:oMath>
        <m:r>
          <w:rPr>
            <w:rFonts w:ascii="Cambria Math" w:hAnsi="Cambria Math"/>
          </w:rPr>
          <m:t>t</m:t>
        </m:r>
      </m:oMath>
      <w:r>
        <w:t>变量，纵轴是</w:t>
      </w:r>
      <m:oMath>
        <m:r>
          <w:rPr>
            <w:rFonts w:ascii="Cambria Math" w:hAnsi="Cambria Math"/>
          </w:rPr>
          <m:t>y1</m:t>
        </m:r>
      </m:oMath>
      <w:r>
        <w:t>，也就是我们刚刚所输出的正弦函数。</w:t>
      </w:r>
    </w:p>
    <w:p w14:paraId="5A5ACCCE" w14:textId="77777777" w:rsidR="006C77B1" w:rsidRDefault="006C77B1" w:rsidP="00FB6D10">
      <w:pPr>
        <w:pStyle w:val="af"/>
      </w:pPr>
      <w:r>
        <w:t>让我们设置</w:t>
      </w:r>
      <m:oMath>
        <m:r>
          <w:rPr>
            <w:rFonts w:ascii="Cambria Math" w:hAnsi="Cambria Math"/>
          </w:rPr>
          <m:t>y2</m:t>
        </m:r>
      </m:oMath>
    </w:p>
    <w:p w14:paraId="686FD592" w14:textId="77777777" w:rsidR="006C77B1" w:rsidRDefault="006C77B1" w:rsidP="00FB6D10">
      <w:pPr>
        <w:pStyle w:val="af"/>
      </w:pPr>
      <w:r>
        <w:rPr>
          <w:noProof/>
        </w:rPr>
        <w:drawing>
          <wp:inline distT="0" distB="0" distL="0" distR="0" wp14:anchorId="07D28988" wp14:editId="51CC1D29">
            <wp:extent cx="1739900" cy="311150"/>
            <wp:effectExtent l="0" t="0" r="0" b="0"/>
            <wp:docPr id="6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d32a23ab895a8e765caf90a7679817e.png"/>
                    <pic:cNvPicPr>
                      <a:picLocks noChangeAspect="1" noChangeArrowheads="1"/>
                    </pic:cNvPicPr>
                  </pic:nvPicPr>
                  <pic:blipFill>
                    <a:blip r:embed="rId126"/>
                    <a:stretch>
                      <a:fillRect/>
                    </a:stretch>
                  </pic:blipFill>
                  <pic:spPr bwMode="auto">
                    <a:xfrm>
                      <a:off x="0" y="0"/>
                      <a:ext cx="1739900" cy="311150"/>
                    </a:xfrm>
                    <a:prstGeom prst="rect">
                      <a:avLst/>
                    </a:prstGeom>
                    <a:noFill/>
                    <a:ln w="9525">
                      <a:noFill/>
                      <a:headEnd/>
                      <a:tailEnd/>
                    </a:ln>
                  </pic:spPr>
                </pic:pic>
              </a:graphicData>
            </a:graphic>
          </wp:inline>
        </w:drawing>
      </w:r>
    </w:p>
    <w:p w14:paraId="1F063865" w14:textId="77777777" w:rsidR="006C77B1" w:rsidRDefault="006C77B1" w:rsidP="00FB6D10">
      <w:pPr>
        <w:pStyle w:val="af"/>
        <w:ind w:firstLine="422"/>
      </w:pPr>
      <w:r>
        <w:rPr>
          <w:b/>
        </w:rPr>
        <w:t>Octave</w:t>
      </w:r>
      <w:r>
        <w:t>将会消除之前的正弦图，并且用这个余弦图来代替它，这里纵轴</w:t>
      </w:r>
      <m:oMath>
        <m:r>
          <w:rPr>
            <w:rFonts w:ascii="Cambria Math" w:hAnsi="Cambria Math"/>
          </w:rPr>
          <m:t>cos(x)</m:t>
        </m:r>
      </m:oMath>
      <w:r>
        <w:t>从</w:t>
      </w:r>
      <w:r>
        <w:t>1</w:t>
      </w:r>
      <w:r>
        <w:t>开始，</w:t>
      </w:r>
    </w:p>
    <w:p w14:paraId="4CAE4D69" w14:textId="77777777" w:rsidR="006C77B1" w:rsidRDefault="006C77B1" w:rsidP="00FB6D10">
      <w:pPr>
        <w:pStyle w:val="af"/>
      </w:pPr>
      <w:r>
        <w:rPr>
          <w:noProof/>
        </w:rPr>
        <w:lastRenderedPageBreak/>
        <w:drawing>
          <wp:inline distT="0" distB="0" distL="0" distR="0" wp14:anchorId="2BD6AB2B" wp14:editId="05F8DEC5">
            <wp:extent cx="3162300" cy="1530985"/>
            <wp:effectExtent l="0" t="0" r="0" b="0"/>
            <wp:docPr id="6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8969cc85853190ff3eac4f06398bc1b.png"/>
                    <pic:cNvPicPr>
                      <a:picLocks noChangeAspect="1" noChangeArrowheads="1"/>
                    </pic:cNvPicPr>
                  </pic:nvPicPr>
                  <pic:blipFill>
                    <a:blip r:embed="rId127"/>
                    <a:stretch>
                      <a:fillRect/>
                    </a:stretch>
                  </pic:blipFill>
                  <pic:spPr bwMode="auto">
                    <a:xfrm>
                      <a:off x="0" y="0"/>
                      <a:ext cx="3162393" cy="1531030"/>
                    </a:xfrm>
                    <a:prstGeom prst="rect">
                      <a:avLst/>
                    </a:prstGeom>
                    <a:noFill/>
                    <a:ln w="9525">
                      <a:noFill/>
                      <a:headEnd/>
                      <a:tailEnd/>
                    </a:ln>
                  </pic:spPr>
                </pic:pic>
              </a:graphicData>
            </a:graphic>
          </wp:inline>
        </w:drawing>
      </w:r>
    </w:p>
    <w:p w14:paraId="0C74080C" w14:textId="77777777" w:rsidR="006C77B1" w:rsidRDefault="006C77B1" w:rsidP="00FB6D10">
      <w:pPr>
        <w:pStyle w:val="af"/>
      </w:pPr>
      <w:r>
        <w:t>如果我要同时表示正弦和余弦曲线。</w:t>
      </w:r>
    </w:p>
    <w:p w14:paraId="5A655EFE" w14:textId="77777777" w:rsidR="006C77B1" w:rsidRDefault="006C77B1" w:rsidP="00FB6D10">
      <w:pPr>
        <w:pStyle w:val="af"/>
      </w:pPr>
      <w:r>
        <w:t>我要做的就是，输入：</w:t>
      </w:r>
      <w:r w:rsidRPr="004A50AC">
        <w:rPr>
          <w:rStyle w:val="VerbatimChar"/>
          <w:color w:val="FF0000"/>
        </w:rPr>
        <w:t>plot(t, y1)</w:t>
      </w:r>
      <w:r>
        <w:t>，得到正弦函数，我使用函数</w:t>
      </w:r>
      <w:r>
        <w:rPr>
          <w:b/>
        </w:rPr>
        <w:t>hold on</w:t>
      </w:r>
      <w:r>
        <w:t>，</w:t>
      </w:r>
      <w:r>
        <w:rPr>
          <w:b/>
        </w:rPr>
        <w:t>hold on</w:t>
      </w:r>
      <w:r>
        <w:t>函数的功能是将新的图像绘制在旧的之上。</w:t>
      </w:r>
    </w:p>
    <w:p w14:paraId="7DFA1DAC" w14:textId="77777777" w:rsidR="006C77B1" w:rsidRDefault="006C77B1" w:rsidP="00FB6D10">
      <w:pPr>
        <w:pStyle w:val="af"/>
      </w:pPr>
      <w:r>
        <w:t>我现在绘制</w:t>
      </w:r>
      <m:oMath>
        <m:r>
          <w:rPr>
            <w:rFonts w:ascii="Cambria Math" w:hAnsi="Cambria Math"/>
          </w:rPr>
          <m:t>y2</m:t>
        </m:r>
      </m:oMath>
      <w:r>
        <w:t>，输入：</w:t>
      </w:r>
      <w:r w:rsidRPr="004A50AC">
        <w:rPr>
          <w:rStyle w:val="VerbatimChar"/>
          <w:color w:val="FF0000"/>
        </w:rPr>
        <w:t>plot(t, y2)</w:t>
      </w:r>
      <w:r>
        <w:t>。</w:t>
      </w:r>
    </w:p>
    <w:p w14:paraId="7F5142CC" w14:textId="77777777" w:rsidR="006C77B1" w:rsidRDefault="006C77B1" w:rsidP="00FB6D10">
      <w:pPr>
        <w:pStyle w:val="af"/>
      </w:pPr>
      <w:r>
        <w:t>我要以不同的颜色绘制余弦函数，所以我在这里输入带引号的</w:t>
      </w:r>
      <w:r>
        <w:t>r</w:t>
      </w:r>
      <w:r>
        <w:t>绘制余弦函数，</w:t>
      </w:r>
      <m:oMath>
        <m:r>
          <w:rPr>
            <w:rFonts w:ascii="Cambria Math" w:hAnsi="Cambria Math"/>
          </w:rPr>
          <m:t>r</m:t>
        </m:r>
      </m:oMath>
      <w:r>
        <w:t>表示所使用的颜色：</w:t>
      </w:r>
      <w:r w:rsidRPr="004A50AC">
        <w:rPr>
          <w:rStyle w:val="VerbatimChar"/>
          <w:color w:val="FF0000"/>
        </w:rPr>
        <w:t>plot(t,y2,</w:t>
      </w:r>
      <w:proofErr w:type="gramStart"/>
      <w:r w:rsidRPr="004A50AC">
        <w:rPr>
          <w:rStyle w:val="VerbatimChar"/>
          <w:color w:val="FF0000"/>
        </w:rPr>
        <w:t>’</w:t>
      </w:r>
      <w:proofErr w:type="gramEnd"/>
      <w:r w:rsidRPr="004A50AC">
        <w:rPr>
          <w:rStyle w:val="VerbatimChar"/>
          <w:color w:val="FF0000"/>
        </w:rPr>
        <w:t>r</w:t>
      </w:r>
      <w:proofErr w:type="gramStart"/>
      <w:r w:rsidRPr="004A50AC">
        <w:rPr>
          <w:rStyle w:val="VerbatimChar"/>
          <w:color w:val="FF0000"/>
        </w:rPr>
        <w:t>’</w:t>
      </w:r>
      <w:proofErr w:type="gramEnd"/>
      <w:r w:rsidRPr="004A50AC">
        <w:rPr>
          <w:rStyle w:val="VerbatimChar"/>
          <w:color w:val="FF0000"/>
        </w:rPr>
        <w:t>)</w:t>
      </w:r>
      <w:r>
        <w:t>，再加上命令</w:t>
      </w:r>
      <w:proofErr w:type="spellStart"/>
      <w:r w:rsidRPr="004A50AC">
        <w:rPr>
          <w:rStyle w:val="VerbatimChar"/>
          <w:color w:val="FF0000"/>
        </w:rPr>
        <w:t>xlabel</w:t>
      </w:r>
      <w:proofErr w:type="spellEnd"/>
      <w:r w:rsidRPr="004A50AC">
        <w:rPr>
          <w:rStyle w:val="VerbatimChar"/>
          <w:color w:val="FF0000"/>
        </w:rPr>
        <w:t>('time')</w:t>
      </w:r>
      <w:r>
        <w:t>，</w:t>
      </w:r>
      <w:r>
        <w:t xml:space="preserve"> </w:t>
      </w:r>
      <w:r>
        <w:t>来标记</w:t>
      </w:r>
      <w:r>
        <w:t>X</w:t>
      </w:r>
      <w:r>
        <w:t>轴即水平轴，输入</w:t>
      </w:r>
      <w:proofErr w:type="spellStart"/>
      <w:r w:rsidRPr="004A50AC">
        <w:rPr>
          <w:rStyle w:val="VerbatimChar"/>
          <w:color w:val="FF0000"/>
        </w:rPr>
        <w:t>ylabel</w:t>
      </w:r>
      <w:proofErr w:type="spellEnd"/>
      <w:r w:rsidRPr="004A50AC">
        <w:rPr>
          <w:rStyle w:val="VerbatimChar"/>
          <w:color w:val="FF0000"/>
        </w:rPr>
        <w:t>('value')</w:t>
      </w:r>
      <w:r>
        <w:t>，来标记垂直轴的值。</w:t>
      </w:r>
    </w:p>
    <w:p w14:paraId="6B7C7AED" w14:textId="77777777" w:rsidR="006C77B1" w:rsidRDefault="006C77B1" w:rsidP="00FB6D10">
      <w:pPr>
        <w:pStyle w:val="af"/>
      </w:pPr>
      <w:r>
        <w:rPr>
          <w:noProof/>
        </w:rPr>
        <w:drawing>
          <wp:inline distT="0" distB="0" distL="0" distR="0" wp14:anchorId="49701529" wp14:editId="0C2F82C5">
            <wp:extent cx="3022600" cy="1784350"/>
            <wp:effectExtent l="0" t="0" r="6350" b="6350"/>
            <wp:docPr id="6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eb4e496f34a801fd7ba5e85c4eec66b.png"/>
                    <pic:cNvPicPr>
                      <a:picLocks noChangeAspect="1" noChangeArrowheads="1"/>
                    </pic:cNvPicPr>
                  </pic:nvPicPr>
                  <pic:blipFill>
                    <a:blip r:embed="rId128"/>
                    <a:stretch>
                      <a:fillRect/>
                    </a:stretch>
                  </pic:blipFill>
                  <pic:spPr bwMode="auto">
                    <a:xfrm>
                      <a:off x="0" y="0"/>
                      <a:ext cx="3023004" cy="1784588"/>
                    </a:xfrm>
                    <a:prstGeom prst="rect">
                      <a:avLst/>
                    </a:prstGeom>
                    <a:noFill/>
                    <a:ln w="9525">
                      <a:noFill/>
                      <a:headEnd/>
                      <a:tailEnd/>
                    </a:ln>
                  </pic:spPr>
                </pic:pic>
              </a:graphicData>
            </a:graphic>
          </wp:inline>
        </w:drawing>
      </w:r>
    </w:p>
    <w:p w14:paraId="7E18B0FF" w14:textId="77777777" w:rsidR="006C77B1" w:rsidRDefault="006C77B1" w:rsidP="00FB6D10">
      <w:pPr>
        <w:pStyle w:val="af"/>
      </w:pPr>
      <w:r>
        <w:t>同时我也可以来标记我的两条函数曲线，用这个命令</w:t>
      </w:r>
      <w:r>
        <w:t xml:space="preserve"> </w:t>
      </w:r>
      <w:r w:rsidRPr="004A50AC">
        <w:rPr>
          <w:rStyle w:val="VerbatimChar"/>
          <w:color w:val="FF0000"/>
        </w:rPr>
        <w:t>legend('</w:t>
      </w:r>
      <w:proofErr w:type="spellStart"/>
      <w:r w:rsidRPr="004A50AC">
        <w:rPr>
          <w:rStyle w:val="VerbatimChar"/>
          <w:color w:val="FF0000"/>
        </w:rPr>
        <w:t>sin','cos</w:t>
      </w:r>
      <w:proofErr w:type="spellEnd"/>
      <w:r w:rsidRPr="004A50AC">
        <w:rPr>
          <w:rStyle w:val="VerbatimChar"/>
          <w:color w:val="FF0000"/>
        </w:rPr>
        <w:t>')</w:t>
      </w:r>
      <w:r>
        <w:t>将这个图例放在右上方，表示这两条曲线表示的内容。最后输入</w:t>
      </w:r>
      <w:r w:rsidRPr="004A50AC">
        <w:rPr>
          <w:rStyle w:val="VerbatimChar"/>
          <w:color w:val="FF0000"/>
        </w:rPr>
        <w:t>title('</w:t>
      </w:r>
      <w:proofErr w:type="spellStart"/>
      <w:r w:rsidRPr="004A50AC">
        <w:rPr>
          <w:rStyle w:val="VerbatimChar"/>
          <w:color w:val="FF0000"/>
        </w:rPr>
        <w:t>myplot</w:t>
      </w:r>
      <w:proofErr w:type="spellEnd"/>
      <w:r w:rsidRPr="004A50AC">
        <w:rPr>
          <w:rStyle w:val="VerbatimChar"/>
          <w:color w:val="FF0000"/>
        </w:rPr>
        <w:t>')</w:t>
      </w:r>
      <w:r>
        <w:t>，在图像的顶部显示这幅图的标题。</w:t>
      </w:r>
    </w:p>
    <w:p w14:paraId="144B13E3" w14:textId="77777777" w:rsidR="006C77B1" w:rsidRDefault="006C77B1" w:rsidP="00FB6D10">
      <w:pPr>
        <w:pStyle w:val="af"/>
      </w:pPr>
      <w:r>
        <w:rPr>
          <w:noProof/>
        </w:rPr>
        <w:drawing>
          <wp:inline distT="0" distB="0" distL="0" distR="0" wp14:anchorId="58E562B5" wp14:editId="2A11F202">
            <wp:extent cx="1555750" cy="438150"/>
            <wp:effectExtent l="0" t="0" r="6350" b="0"/>
            <wp:docPr id="7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3594175efe66d5b9b1e687375a2dbda.png"/>
                    <pic:cNvPicPr>
                      <a:picLocks noChangeAspect="1" noChangeArrowheads="1"/>
                    </pic:cNvPicPr>
                  </pic:nvPicPr>
                  <pic:blipFill>
                    <a:blip r:embed="rId129"/>
                    <a:stretch>
                      <a:fillRect/>
                    </a:stretch>
                  </pic:blipFill>
                  <pic:spPr bwMode="auto">
                    <a:xfrm>
                      <a:off x="0" y="0"/>
                      <a:ext cx="1555750" cy="438150"/>
                    </a:xfrm>
                    <a:prstGeom prst="rect">
                      <a:avLst/>
                    </a:prstGeom>
                    <a:noFill/>
                    <a:ln w="9525">
                      <a:noFill/>
                      <a:headEnd/>
                      <a:tailEnd/>
                    </a:ln>
                  </pic:spPr>
                </pic:pic>
              </a:graphicData>
            </a:graphic>
          </wp:inline>
        </w:drawing>
      </w:r>
    </w:p>
    <w:p w14:paraId="725AE015" w14:textId="77777777" w:rsidR="006C77B1" w:rsidRDefault="006C77B1" w:rsidP="00FB6D10">
      <w:pPr>
        <w:pStyle w:val="af"/>
      </w:pPr>
      <w:r>
        <w:rPr>
          <w:noProof/>
        </w:rPr>
        <w:drawing>
          <wp:inline distT="0" distB="0" distL="0" distR="0" wp14:anchorId="2A3889B9" wp14:editId="1540CADD">
            <wp:extent cx="3251200" cy="1630680"/>
            <wp:effectExtent l="0" t="0" r="6350" b="7620"/>
            <wp:docPr id="7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765aeee9c53e0e77d01d1e73cabd9b4.png"/>
                    <pic:cNvPicPr>
                      <a:picLocks noChangeAspect="1" noChangeArrowheads="1"/>
                    </pic:cNvPicPr>
                  </pic:nvPicPr>
                  <pic:blipFill>
                    <a:blip r:embed="rId130"/>
                    <a:stretch>
                      <a:fillRect/>
                    </a:stretch>
                  </pic:blipFill>
                  <pic:spPr bwMode="auto">
                    <a:xfrm>
                      <a:off x="0" y="0"/>
                      <a:ext cx="3251538" cy="1630850"/>
                    </a:xfrm>
                    <a:prstGeom prst="rect">
                      <a:avLst/>
                    </a:prstGeom>
                    <a:noFill/>
                    <a:ln w="9525">
                      <a:noFill/>
                      <a:headEnd/>
                      <a:tailEnd/>
                    </a:ln>
                  </pic:spPr>
                </pic:pic>
              </a:graphicData>
            </a:graphic>
          </wp:inline>
        </w:drawing>
      </w:r>
    </w:p>
    <w:p w14:paraId="56534D59" w14:textId="77777777" w:rsidR="006C77B1" w:rsidRDefault="006C77B1" w:rsidP="00FB6D10">
      <w:pPr>
        <w:pStyle w:val="af"/>
      </w:pPr>
      <w:r>
        <w:lastRenderedPageBreak/>
        <w:t>如果你想保存这幅图像，你输入</w:t>
      </w:r>
      <w:r w:rsidRPr="004A50AC">
        <w:rPr>
          <w:rStyle w:val="VerbatimChar"/>
          <w:color w:val="FF0000"/>
        </w:rPr>
        <w:t>print –</w:t>
      </w:r>
      <w:proofErr w:type="spellStart"/>
      <w:r w:rsidRPr="004A50AC">
        <w:rPr>
          <w:rStyle w:val="VerbatimChar"/>
          <w:color w:val="FF0000"/>
        </w:rPr>
        <w:t>dpng</w:t>
      </w:r>
      <w:proofErr w:type="spellEnd"/>
      <w:r w:rsidRPr="004A50AC">
        <w:rPr>
          <w:rStyle w:val="VerbatimChar"/>
          <w:color w:val="FF0000"/>
        </w:rPr>
        <w:t xml:space="preserve"> 'myplot.png'</w:t>
      </w:r>
      <w:r>
        <w:t>，</w:t>
      </w:r>
      <w:proofErr w:type="spellStart"/>
      <w:r>
        <w:rPr>
          <w:b/>
        </w:rPr>
        <w:t>png</w:t>
      </w:r>
      <w:proofErr w:type="spellEnd"/>
      <w:r>
        <w:t>是一个图像文件格式，如果你这样做了，它可以让你保存为一个文件。</w:t>
      </w:r>
    </w:p>
    <w:p w14:paraId="54CB3D53" w14:textId="77777777" w:rsidR="006C77B1" w:rsidRDefault="006C77B1" w:rsidP="00FB6D10">
      <w:pPr>
        <w:pStyle w:val="af"/>
        <w:ind w:firstLine="422"/>
      </w:pPr>
      <w:r>
        <w:rPr>
          <w:b/>
        </w:rPr>
        <w:t>Octave</w:t>
      </w:r>
      <w:r>
        <w:t>也可以保存为很多其他的格式，你可以键入</w:t>
      </w:r>
      <w:r w:rsidRPr="004A50AC">
        <w:rPr>
          <w:rStyle w:val="VerbatimChar"/>
          <w:color w:val="FF0000"/>
        </w:rPr>
        <w:t>help plot</w:t>
      </w:r>
      <w:r>
        <w:t>。</w:t>
      </w:r>
    </w:p>
    <w:p w14:paraId="13FC8BDF" w14:textId="77777777" w:rsidR="006C77B1" w:rsidRDefault="006C77B1" w:rsidP="00FB6D10">
      <w:pPr>
        <w:pStyle w:val="af"/>
      </w:pPr>
      <w:r>
        <w:t>最后如果你想，删掉这个图像，用命令</w:t>
      </w:r>
      <w:r w:rsidRPr="004A50AC">
        <w:rPr>
          <w:b/>
          <w:color w:val="FF0000"/>
        </w:rPr>
        <w:t>close</w:t>
      </w:r>
      <w:r>
        <w:t>会让这个图像关掉。</w:t>
      </w:r>
    </w:p>
    <w:p w14:paraId="5A8EA102" w14:textId="77777777" w:rsidR="006C77B1" w:rsidRDefault="006C77B1" w:rsidP="00FB6D10">
      <w:pPr>
        <w:pStyle w:val="af"/>
        <w:ind w:firstLine="422"/>
      </w:pPr>
      <w:r>
        <w:rPr>
          <w:b/>
        </w:rPr>
        <w:t>Octave</w:t>
      </w:r>
      <w:r>
        <w:t>也可以让你为图像标号</w:t>
      </w:r>
    </w:p>
    <w:p w14:paraId="2CC3B001" w14:textId="77777777" w:rsidR="006C77B1" w:rsidRDefault="006C77B1" w:rsidP="00FB6D10">
      <w:pPr>
        <w:pStyle w:val="af"/>
      </w:pPr>
      <w:r>
        <w:t>你键入</w:t>
      </w:r>
      <w:r w:rsidRPr="004A50AC">
        <w:rPr>
          <w:rStyle w:val="VerbatimChar"/>
          <w:color w:val="FF0000"/>
        </w:rPr>
        <w:t>figure(1)</w:t>
      </w:r>
      <w:r>
        <w:rPr>
          <w:rStyle w:val="VerbatimChar"/>
        </w:rPr>
        <w:t>;</w:t>
      </w:r>
      <w:r w:rsidRPr="004A50AC">
        <w:rPr>
          <w:rStyle w:val="VerbatimChar"/>
          <w:color w:val="FF0000"/>
        </w:rPr>
        <w:t xml:space="preserve"> plot(t, y1)</w:t>
      </w:r>
      <w:r>
        <w:rPr>
          <w:rStyle w:val="VerbatimChar"/>
        </w:rPr>
        <w:t>;</w:t>
      </w:r>
      <w:r>
        <w:t>将显示第一张图，绘制了变量</w:t>
      </w:r>
      <m:oMath>
        <m:r>
          <w:rPr>
            <w:rFonts w:ascii="Cambria Math" w:hAnsi="Cambria Math"/>
          </w:rPr>
          <m:t>t</m:t>
        </m:r>
      </m:oMath>
      <w:r>
        <w:t xml:space="preserve"> </w:t>
      </w:r>
      <m:oMath>
        <m:r>
          <w:rPr>
            <w:rFonts w:ascii="Cambria Math" w:hAnsi="Cambria Math"/>
          </w:rPr>
          <m:t>y1</m:t>
        </m:r>
      </m:oMath>
      <w:r>
        <w:t>。</w:t>
      </w:r>
    </w:p>
    <w:p w14:paraId="6A43EDE1" w14:textId="77777777" w:rsidR="006C77B1" w:rsidRDefault="006C77B1" w:rsidP="00FB6D10">
      <w:pPr>
        <w:pStyle w:val="af"/>
      </w:pPr>
      <w:r>
        <w:t>键入</w:t>
      </w:r>
      <w:r w:rsidRPr="004A50AC">
        <w:rPr>
          <w:rStyle w:val="VerbatimChar"/>
          <w:color w:val="FF0000"/>
        </w:rPr>
        <w:t>figure(2)</w:t>
      </w:r>
      <w:r>
        <w:rPr>
          <w:rStyle w:val="VerbatimChar"/>
        </w:rPr>
        <w:t xml:space="preserve">; </w:t>
      </w:r>
      <w:r w:rsidRPr="004A50AC">
        <w:rPr>
          <w:rStyle w:val="VerbatimChar"/>
          <w:color w:val="FF0000"/>
        </w:rPr>
        <w:t>plot(t, y2)</w:t>
      </w:r>
      <w:r>
        <w:rPr>
          <w:rStyle w:val="VerbatimChar"/>
        </w:rPr>
        <w:t>;</w:t>
      </w:r>
      <w:r>
        <w:t xml:space="preserve"> </w:t>
      </w:r>
      <w:r>
        <w:t>将显示第一张图，绘制了变量</w:t>
      </w:r>
      <m:oMath>
        <m:r>
          <w:rPr>
            <w:rFonts w:ascii="Cambria Math" w:hAnsi="Cambria Math"/>
          </w:rPr>
          <m:t>t</m:t>
        </m:r>
      </m:oMath>
      <w:r>
        <w:t xml:space="preserve"> </w:t>
      </w:r>
      <m:oMath>
        <m:r>
          <w:rPr>
            <w:rFonts w:ascii="Cambria Math" w:hAnsi="Cambria Math"/>
          </w:rPr>
          <m:t>y2</m:t>
        </m:r>
      </m:oMath>
      <w:r>
        <w:t>。</w:t>
      </w:r>
    </w:p>
    <w:p w14:paraId="4B09B092" w14:textId="77777777" w:rsidR="006C77B1" w:rsidRDefault="006C77B1" w:rsidP="00FB6D10">
      <w:pPr>
        <w:pStyle w:val="af"/>
        <w:ind w:firstLine="422"/>
      </w:pPr>
      <w:r>
        <w:rPr>
          <w:b/>
        </w:rPr>
        <w:t>subplot</w:t>
      </w:r>
      <w:r>
        <w:t>命令，我们要使用</w:t>
      </w:r>
      <w:r w:rsidRPr="004A50AC">
        <w:rPr>
          <w:rStyle w:val="VerbatimChar"/>
          <w:color w:val="FF0000"/>
        </w:rPr>
        <w:t>subplot(1,2,1)</w:t>
      </w:r>
      <w:r>
        <w:t>，它将图像分为一个</w:t>
      </w:r>
      <w:r>
        <w:t>1*2</w:t>
      </w:r>
      <w:r>
        <w:t>的格子，也就是前两个参数，然后它使用第一个格子，也就是最后一个参数</w:t>
      </w:r>
      <w:r>
        <w:t>1</w:t>
      </w:r>
      <w:r>
        <w:t>的意思。</w:t>
      </w:r>
    </w:p>
    <w:p w14:paraId="4DC7B717" w14:textId="77777777" w:rsidR="006C77B1" w:rsidRDefault="006C77B1" w:rsidP="00FB6D10">
      <w:r>
        <w:rPr>
          <w:noProof/>
        </w:rPr>
        <w:drawing>
          <wp:inline distT="0" distB="0" distL="0" distR="0" wp14:anchorId="144CCDE7" wp14:editId="6183D987">
            <wp:extent cx="5334000" cy="3004820"/>
            <wp:effectExtent l="0" t="0" r="0" b="0"/>
            <wp:docPr id="7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786b8ed82ddd182f4595de2173cc84b.png"/>
                    <pic:cNvPicPr>
                      <a:picLocks noChangeAspect="1" noChangeArrowheads="1"/>
                    </pic:cNvPicPr>
                  </pic:nvPicPr>
                  <pic:blipFill>
                    <a:blip r:embed="rId131"/>
                    <a:stretch>
                      <a:fillRect/>
                    </a:stretch>
                  </pic:blipFill>
                  <pic:spPr bwMode="auto">
                    <a:xfrm>
                      <a:off x="0" y="0"/>
                      <a:ext cx="5334000" cy="3004820"/>
                    </a:xfrm>
                    <a:prstGeom prst="rect">
                      <a:avLst/>
                    </a:prstGeom>
                    <a:noFill/>
                    <a:ln w="9525">
                      <a:noFill/>
                      <a:headEnd/>
                      <a:tailEnd/>
                    </a:ln>
                  </pic:spPr>
                </pic:pic>
              </a:graphicData>
            </a:graphic>
          </wp:inline>
        </w:drawing>
      </w:r>
    </w:p>
    <w:p w14:paraId="6A7640B6" w14:textId="77777777" w:rsidR="006C77B1" w:rsidRDefault="006C77B1" w:rsidP="00FB6D10">
      <w:pPr>
        <w:pStyle w:val="af"/>
      </w:pPr>
      <w:r>
        <w:t>我现在使用第一个格子，如果键入</w:t>
      </w:r>
      <w:r w:rsidRPr="004A50AC">
        <w:rPr>
          <w:rStyle w:val="VerbatimChar"/>
          <w:color w:val="FF0000"/>
        </w:rPr>
        <w:t>plot(t,y1)</w:t>
      </w:r>
      <w:r>
        <w:t>，现在这个图显示在第一个格子。如果我键入</w:t>
      </w:r>
      <w:r w:rsidRPr="004A50AC">
        <w:rPr>
          <w:rStyle w:val="VerbatimChar"/>
          <w:color w:val="FF0000"/>
        </w:rPr>
        <w:t>subplot(1,2,2)</w:t>
      </w:r>
      <w:r>
        <w:t>，那么我就要使用第二个格子，键入</w:t>
      </w:r>
      <w:r w:rsidRPr="004A50AC">
        <w:rPr>
          <w:rStyle w:val="VerbatimChar"/>
          <w:color w:val="FF0000"/>
        </w:rPr>
        <w:t>plot(t,y2)</w:t>
      </w:r>
      <w:r>
        <w:t>；现在</w:t>
      </w:r>
      <w:r>
        <w:t>y2</w:t>
      </w:r>
      <w:r>
        <w:t>显示在右边，也就是第二个格子。</w:t>
      </w:r>
    </w:p>
    <w:p w14:paraId="559D6B0C" w14:textId="77777777" w:rsidR="006C77B1" w:rsidRDefault="006C77B1" w:rsidP="00FB6D10">
      <w:pPr>
        <w:pStyle w:val="af"/>
      </w:pPr>
      <w:r>
        <w:t>最后一个命令，你可以改变轴的刻度，比如改成</w:t>
      </w:r>
      <w:r>
        <w:t>[0.5 1 -1 1]</w:t>
      </w:r>
      <w:r>
        <w:t>，输入命令：</w:t>
      </w:r>
      <w:r w:rsidRPr="004A50AC">
        <w:rPr>
          <w:rStyle w:val="VerbatimChar"/>
          <w:color w:val="FF0000"/>
        </w:rPr>
        <w:t>axis([0.5 1 -1 1])</w:t>
      </w:r>
      <w:r>
        <w:t>也就是设置了右边图的</w:t>
      </w:r>
      <m:oMath>
        <m:r>
          <w:rPr>
            <w:rFonts w:ascii="Cambria Math" w:hAnsi="Cambria Math"/>
          </w:rPr>
          <m:t>x</m:t>
        </m:r>
      </m:oMath>
      <w:r>
        <w:t>轴和</w:t>
      </w:r>
      <m:oMath>
        <m:r>
          <w:rPr>
            <w:rFonts w:ascii="Cambria Math" w:hAnsi="Cambria Math"/>
          </w:rPr>
          <m:t>y</m:t>
        </m:r>
      </m:oMath>
      <w:r>
        <w:t>轴的范围。具体而言，它将右图中的横轴的范围调整至</w:t>
      </w:r>
      <w:r>
        <w:t>0.5</w:t>
      </w:r>
      <w:r>
        <w:t>到</w:t>
      </w:r>
      <w:r>
        <w:t>1</w:t>
      </w:r>
      <w:r>
        <w:t>，竖轴的范围为</w:t>
      </w:r>
      <w:r>
        <w:t>-1</w:t>
      </w:r>
      <w:r>
        <w:t>到</w:t>
      </w:r>
      <w:r>
        <w:t>1</w:t>
      </w:r>
      <w:r>
        <w:t>。</w:t>
      </w:r>
    </w:p>
    <w:p w14:paraId="13208F8B" w14:textId="77777777" w:rsidR="006C77B1" w:rsidRDefault="006C77B1" w:rsidP="00FB6D10">
      <w:r>
        <w:rPr>
          <w:noProof/>
        </w:rPr>
        <w:lastRenderedPageBreak/>
        <w:drawing>
          <wp:inline distT="0" distB="0" distL="0" distR="0" wp14:anchorId="1A3CFC3E" wp14:editId="30A59517">
            <wp:extent cx="5334000" cy="3004820"/>
            <wp:effectExtent l="0" t="0" r="0" b="0"/>
            <wp:docPr id="7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13993f4784d01e7da769b4ec2545cd7.png"/>
                    <pic:cNvPicPr>
                      <a:picLocks noChangeAspect="1" noChangeArrowheads="1"/>
                    </pic:cNvPicPr>
                  </pic:nvPicPr>
                  <pic:blipFill>
                    <a:blip r:embed="rId132"/>
                    <a:stretch>
                      <a:fillRect/>
                    </a:stretch>
                  </pic:blipFill>
                  <pic:spPr bwMode="auto">
                    <a:xfrm>
                      <a:off x="0" y="0"/>
                      <a:ext cx="5334000" cy="3004820"/>
                    </a:xfrm>
                    <a:prstGeom prst="rect">
                      <a:avLst/>
                    </a:prstGeom>
                    <a:noFill/>
                    <a:ln w="9525">
                      <a:noFill/>
                      <a:headEnd/>
                      <a:tailEnd/>
                    </a:ln>
                  </pic:spPr>
                </pic:pic>
              </a:graphicData>
            </a:graphic>
          </wp:inline>
        </w:drawing>
      </w:r>
    </w:p>
    <w:p w14:paraId="2EB5DDD4" w14:textId="77777777" w:rsidR="006C77B1" w:rsidRDefault="006C77B1" w:rsidP="00FB6D10">
      <w:pPr>
        <w:pStyle w:val="af"/>
      </w:pPr>
      <w:r>
        <w:t>你不需要记住所有这些命令，如果你需要改变坐标轴，或者需要知道</w:t>
      </w:r>
      <w:r>
        <w:rPr>
          <w:b/>
        </w:rPr>
        <w:t>axis</w:t>
      </w:r>
      <w:r>
        <w:t>命令，你可以用</w:t>
      </w:r>
      <w:r>
        <w:rPr>
          <w:b/>
        </w:rPr>
        <w:t>Octave</w:t>
      </w:r>
      <w:r>
        <w:t>中用</w:t>
      </w:r>
      <w:r>
        <w:rPr>
          <w:b/>
        </w:rPr>
        <w:t>help</w:t>
      </w:r>
      <w:r>
        <w:t>命令了解细节。</w:t>
      </w:r>
    </w:p>
    <w:p w14:paraId="120BE995" w14:textId="77777777" w:rsidR="006C77B1" w:rsidRDefault="006C77B1" w:rsidP="00FB6D10">
      <w:pPr>
        <w:pStyle w:val="af"/>
      </w:pPr>
      <w:r>
        <w:t>最后，还有几个命令。</w:t>
      </w:r>
    </w:p>
    <w:p w14:paraId="6E0CAB41" w14:textId="77777777" w:rsidR="006C77B1" w:rsidRDefault="006C77B1" w:rsidP="00FB6D10">
      <w:pPr>
        <w:pStyle w:val="af"/>
        <w:ind w:firstLine="440"/>
      </w:pPr>
      <w:proofErr w:type="spellStart"/>
      <w:r w:rsidRPr="004A50AC">
        <w:rPr>
          <w:rStyle w:val="VerbatimChar"/>
          <w:color w:val="FF0000"/>
        </w:rPr>
        <w:t>Clf</w:t>
      </w:r>
      <w:proofErr w:type="spellEnd"/>
      <w:r>
        <w:t>（清除一幅图像）。</w:t>
      </w:r>
    </w:p>
    <w:p w14:paraId="7712CA4E" w14:textId="77777777" w:rsidR="006C77B1" w:rsidRDefault="006C77B1" w:rsidP="00FB6D10">
      <w:pPr>
        <w:pStyle w:val="af"/>
      </w:pPr>
      <w:r>
        <w:t>让我们设置</w:t>
      </w:r>
      <w:r>
        <w:t>A</w:t>
      </w:r>
      <w:r>
        <w:t>等于一个</w:t>
      </w:r>
      <w:r>
        <w:t>5×5</w:t>
      </w:r>
      <w:r>
        <w:t>的</w:t>
      </w:r>
      <w:r>
        <w:rPr>
          <w:b/>
        </w:rPr>
        <w:t>magic</w:t>
      </w:r>
      <w:r>
        <w:t>方阵：</w:t>
      </w:r>
    </w:p>
    <w:p w14:paraId="26E80F8B" w14:textId="77777777" w:rsidR="006C77B1" w:rsidRDefault="006C77B1" w:rsidP="00FB6D10">
      <w:pPr>
        <w:pStyle w:val="af"/>
      </w:pPr>
      <w:r>
        <w:rPr>
          <w:noProof/>
        </w:rPr>
        <w:drawing>
          <wp:inline distT="0" distB="0" distL="0" distR="0" wp14:anchorId="5B556088" wp14:editId="2FE51394">
            <wp:extent cx="2216150" cy="1352550"/>
            <wp:effectExtent l="0" t="0" r="0" b="0"/>
            <wp:docPr id="7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2a990a5832ae2618d768551b90470dc.png"/>
                    <pic:cNvPicPr>
                      <a:picLocks noChangeAspect="1" noChangeArrowheads="1"/>
                    </pic:cNvPicPr>
                  </pic:nvPicPr>
                  <pic:blipFill>
                    <a:blip r:embed="rId133"/>
                    <a:stretch>
                      <a:fillRect/>
                    </a:stretch>
                  </pic:blipFill>
                  <pic:spPr bwMode="auto">
                    <a:xfrm>
                      <a:off x="0" y="0"/>
                      <a:ext cx="2216150" cy="1352550"/>
                    </a:xfrm>
                    <a:prstGeom prst="rect">
                      <a:avLst/>
                    </a:prstGeom>
                    <a:noFill/>
                    <a:ln w="9525">
                      <a:noFill/>
                      <a:headEnd/>
                      <a:tailEnd/>
                    </a:ln>
                  </pic:spPr>
                </pic:pic>
              </a:graphicData>
            </a:graphic>
          </wp:inline>
        </w:drawing>
      </w:r>
    </w:p>
    <w:p w14:paraId="03B35179" w14:textId="77777777" w:rsidR="006C77B1" w:rsidRDefault="006C77B1" w:rsidP="00FB6D10">
      <w:pPr>
        <w:pStyle w:val="af"/>
      </w:pPr>
      <w:r>
        <w:t>我有时用一个巧妙的方法来可视化矩阵，也就是</w:t>
      </w:r>
      <w:proofErr w:type="spellStart"/>
      <w:r w:rsidRPr="004A50AC">
        <w:rPr>
          <w:rStyle w:val="VerbatimChar"/>
          <w:color w:val="FF0000"/>
        </w:rPr>
        <w:t>imagesc</w:t>
      </w:r>
      <w:proofErr w:type="spellEnd"/>
      <w:r w:rsidRPr="004A50AC">
        <w:rPr>
          <w:rStyle w:val="VerbatimChar"/>
          <w:color w:val="FF0000"/>
        </w:rPr>
        <w:t>(A</w:t>
      </w:r>
      <w:r w:rsidRPr="004A50AC">
        <w:rPr>
          <w:color w:val="FF0000"/>
        </w:rPr>
        <w:t>)</w:t>
      </w:r>
      <w:r>
        <w:t>命令，它将会绘制一个</w:t>
      </w:r>
      <w:r>
        <w:t>5*5</w:t>
      </w:r>
      <w:r>
        <w:t>的矩阵，一个</w:t>
      </w:r>
      <w:r>
        <w:t>5*5</w:t>
      </w:r>
      <w:r>
        <w:t>的彩色格图，不同的颜色对应</w:t>
      </w:r>
      <w:r>
        <w:t>A</w:t>
      </w:r>
      <w:r>
        <w:t>矩阵中的不同值。</w:t>
      </w:r>
    </w:p>
    <w:p w14:paraId="11494A14" w14:textId="77777777" w:rsidR="006C77B1" w:rsidRDefault="006C77B1" w:rsidP="00FB6D10">
      <w:pPr>
        <w:pStyle w:val="af"/>
      </w:pPr>
      <w:r>
        <w:t>我还可以使用函数</w:t>
      </w:r>
      <w:proofErr w:type="spellStart"/>
      <w:r>
        <w:rPr>
          <w:b/>
        </w:rPr>
        <w:t>colorbar</w:t>
      </w:r>
      <w:proofErr w:type="spellEnd"/>
      <w:r>
        <w:t>，让我用一个更复杂的命令</w:t>
      </w:r>
      <w:r>
        <w:t xml:space="preserve"> </w:t>
      </w:r>
      <w:proofErr w:type="spellStart"/>
      <w:r w:rsidRPr="004A50AC">
        <w:rPr>
          <w:rStyle w:val="VerbatimChar"/>
          <w:color w:val="FF0000"/>
        </w:rPr>
        <w:t>imagesc</w:t>
      </w:r>
      <w:proofErr w:type="spellEnd"/>
      <w:r w:rsidRPr="004A50AC">
        <w:rPr>
          <w:rStyle w:val="VerbatimChar"/>
          <w:color w:val="FF0000"/>
        </w:rPr>
        <w:t>(A)</w:t>
      </w:r>
      <w:r>
        <w:rPr>
          <w:rStyle w:val="VerbatimChar"/>
        </w:rPr>
        <w:t>，</w:t>
      </w:r>
      <w:proofErr w:type="spellStart"/>
      <w:r w:rsidRPr="004A50AC">
        <w:rPr>
          <w:rStyle w:val="VerbatimChar"/>
          <w:color w:val="FF0000"/>
        </w:rPr>
        <w:t>colorbar</w:t>
      </w:r>
      <w:proofErr w:type="spellEnd"/>
      <w:r>
        <w:rPr>
          <w:rStyle w:val="VerbatimChar"/>
        </w:rPr>
        <w:t>，</w:t>
      </w:r>
      <w:r w:rsidRPr="004A50AC">
        <w:rPr>
          <w:rStyle w:val="VerbatimChar"/>
          <w:color w:val="FF0000"/>
        </w:rPr>
        <w:t>colormap gray</w:t>
      </w:r>
      <w:r>
        <w:t>。这实际上是在同一时间运行三个命令：运行</w:t>
      </w:r>
      <w:proofErr w:type="spellStart"/>
      <w:r w:rsidRPr="004A50AC">
        <w:rPr>
          <w:rStyle w:val="VerbatimChar"/>
          <w:color w:val="FF0000"/>
        </w:rPr>
        <w:t>imagesc</w:t>
      </w:r>
      <w:proofErr w:type="spellEnd"/>
      <w:r>
        <w:t>，然后运行，</w:t>
      </w:r>
      <w:proofErr w:type="spellStart"/>
      <w:r w:rsidRPr="004A50AC">
        <w:rPr>
          <w:rStyle w:val="VerbatimChar"/>
          <w:color w:val="FF0000"/>
        </w:rPr>
        <w:t>colorbar</w:t>
      </w:r>
      <w:proofErr w:type="spellEnd"/>
      <w:r>
        <w:t>，然后运行</w:t>
      </w:r>
      <w:r w:rsidRPr="004A50AC">
        <w:rPr>
          <w:rStyle w:val="VerbatimChar"/>
          <w:color w:val="FF0000"/>
        </w:rPr>
        <w:t>colormap gray</w:t>
      </w:r>
      <w:r>
        <w:t>。</w:t>
      </w:r>
    </w:p>
    <w:p w14:paraId="43ABA0CE" w14:textId="77777777" w:rsidR="006C77B1" w:rsidRDefault="006C77B1" w:rsidP="00FB6D10">
      <w:pPr>
        <w:pStyle w:val="af"/>
      </w:pPr>
      <w:r>
        <w:t>它生成了一个颜色图像，一个灰度分布图，并在右边也加入一个颜色条。所以这个颜色</w:t>
      </w:r>
      <w:proofErr w:type="gramStart"/>
      <w:r>
        <w:t>条显示</w:t>
      </w:r>
      <w:proofErr w:type="gramEnd"/>
      <w:r>
        <w:t>不同深浅的颜色所对应的值。</w:t>
      </w:r>
    </w:p>
    <w:p w14:paraId="2A44D9E0" w14:textId="77777777" w:rsidR="006C77B1" w:rsidRDefault="006C77B1" w:rsidP="00FB6D10">
      <w:pPr>
        <w:pStyle w:val="af"/>
      </w:pPr>
      <w:r>
        <w:rPr>
          <w:noProof/>
        </w:rPr>
        <w:lastRenderedPageBreak/>
        <w:drawing>
          <wp:inline distT="0" distB="0" distL="0" distR="0" wp14:anchorId="43574B9C" wp14:editId="2455CDAD">
            <wp:extent cx="1892300" cy="1454150"/>
            <wp:effectExtent l="0" t="0" r="0" b="0"/>
            <wp:docPr id="7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81986ec5af9d86b6b14b260fb3b3618.png"/>
                    <pic:cNvPicPr>
                      <a:picLocks noChangeAspect="1" noChangeArrowheads="1"/>
                    </pic:cNvPicPr>
                  </pic:nvPicPr>
                  <pic:blipFill>
                    <a:blip r:embed="rId134"/>
                    <a:stretch>
                      <a:fillRect/>
                    </a:stretch>
                  </pic:blipFill>
                  <pic:spPr bwMode="auto">
                    <a:xfrm>
                      <a:off x="0" y="0"/>
                      <a:ext cx="1892300" cy="1454150"/>
                    </a:xfrm>
                    <a:prstGeom prst="rect">
                      <a:avLst/>
                    </a:prstGeom>
                    <a:noFill/>
                    <a:ln w="9525">
                      <a:noFill/>
                      <a:headEnd/>
                      <a:tailEnd/>
                    </a:ln>
                  </pic:spPr>
                </pic:pic>
              </a:graphicData>
            </a:graphic>
          </wp:inline>
        </w:drawing>
      </w:r>
    </w:p>
    <w:p w14:paraId="485403F5" w14:textId="77777777" w:rsidR="006C77B1" w:rsidRDefault="006C77B1" w:rsidP="00FB6D10">
      <w:pPr>
        <w:pStyle w:val="af"/>
      </w:pPr>
      <w:r>
        <w:t>你可以看到在不同的方格，它对应于一个不同的灰度。</w:t>
      </w:r>
    </w:p>
    <w:p w14:paraId="5A28A239" w14:textId="77777777" w:rsidR="006C77B1" w:rsidRDefault="006C77B1" w:rsidP="00FB6D10">
      <w:pPr>
        <w:pStyle w:val="af"/>
      </w:pPr>
      <w:r>
        <w:t>输入</w:t>
      </w:r>
      <w:proofErr w:type="spellStart"/>
      <w:r w:rsidRPr="004A50AC">
        <w:rPr>
          <w:rStyle w:val="VerbatimChar"/>
          <w:color w:val="FF0000"/>
        </w:rPr>
        <w:t>imagesc</w:t>
      </w:r>
      <w:proofErr w:type="spellEnd"/>
      <w:r w:rsidRPr="004A50AC">
        <w:rPr>
          <w:rStyle w:val="VerbatimChar"/>
          <w:color w:val="FF0000"/>
        </w:rPr>
        <w:t>(magic(15))</w:t>
      </w:r>
      <w:r>
        <w:rPr>
          <w:rStyle w:val="VerbatimChar"/>
        </w:rPr>
        <w:t>，</w:t>
      </w:r>
      <w:proofErr w:type="spellStart"/>
      <w:r w:rsidRPr="004A50AC">
        <w:rPr>
          <w:rStyle w:val="VerbatimChar"/>
          <w:color w:val="FF0000"/>
        </w:rPr>
        <w:t>colorbar</w:t>
      </w:r>
      <w:proofErr w:type="spellEnd"/>
      <w:r>
        <w:rPr>
          <w:rStyle w:val="VerbatimChar"/>
        </w:rPr>
        <w:t>，</w:t>
      </w:r>
      <w:r w:rsidRPr="004A50AC">
        <w:rPr>
          <w:rStyle w:val="VerbatimChar"/>
          <w:color w:val="FF0000"/>
        </w:rPr>
        <w:t>colormap gray</w:t>
      </w:r>
    </w:p>
    <w:p w14:paraId="63E444D7" w14:textId="77777777" w:rsidR="006C77B1" w:rsidRDefault="006C77B1" w:rsidP="00FB6D10">
      <w:pPr>
        <w:pStyle w:val="af"/>
      </w:pPr>
      <w:r>
        <w:rPr>
          <w:noProof/>
        </w:rPr>
        <w:drawing>
          <wp:inline distT="0" distB="0" distL="0" distR="0" wp14:anchorId="1F136529" wp14:editId="799E6A48">
            <wp:extent cx="3136900" cy="1989455"/>
            <wp:effectExtent l="0" t="0" r="6350" b="0"/>
            <wp:docPr id="7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2a9a9536d4db17b6d64603fb54dce9e.png"/>
                    <pic:cNvPicPr>
                      <a:picLocks noChangeAspect="1" noChangeArrowheads="1"/>
                    </pic:cNvPicPr>
                  </pic:nvPicPr>
                  <pic:blipFill>
                    <a:blip r:embed="rId135"/>
                    <a:stretch>
                      <a:fillRect/>
                    </a:stretch>
                  </pic:blipFill>
                  <pic:spPr bwMode="auto">
                    <a:xfrm>
                      <a:off x="0" y="0"/>
                      <a:ext cx="3137084" cy="1989572"/>
                    </a:xfrm>
                    <a:prstGeom prst="rect">
                      <a:avLst/>
                    </a:prstGeom>
                    <a:noFill/>
                    <a:ln w="9525">
                      <a:noFill/>
                      <a:headEnd/>
                      <a:tailEnd/>
                    </a:ln>
                  </pic:spPr>
                </pic:pic>
              </a:graphicData>
            </a:graphic>
          </wp:inline>
        </w:drawing>
      </w:r>
    </w:p>
    <w:p w14:paraId="5BC5C39C" w14:textId="77777777" w:rsidR="006C77B1" w:rsidRDefault="006C77B1" w:rsidP="00FB6D10">
      <w:pPr>
        <w:pStyle w:val="af"/>
      </w:pPr>
      <w:r>
        <w:t>这将会是一幅</w:t>
      </w:r>
      <w:r>
        <w:t>15*15</w:t>
      </w:r>
      <w:r>
        <w:t>的</w:t>
      </w:r>
      <w:r>
        <w:rPr>
          <w:b/>
        </w:rPr>
        <w:t>magic</w:t>
      </w:r>
      <w:r>
        <w:t>方阵值的图。</w:t>
      </w:r>
    </w:p>
    <w:p w14:paraId="4CEE255E" w14:textId="77777777" w:rsidR="006C77B1" w:rsidRDefault="006C77B1" w:rsidP="00FB6D10">
      <w:pPr>
        <w:pStyle w:val="af"/>
      </w:pPr>
      <w:r>
        <w:t>最后，总结一下这段视频。你看到我所做的是使用逗号连接函数调用。如果我键入</w:t>
      </w:r>
      <m:oMath>
        <m:r>
          <w:rPr>
            <w:rFonts w:ascii="Cambria Math" w:hAnsi="Cambria Math"/>
            <w:color w:val="FF0000"/>
          </w:rPr>
          <m:t>a=1</m:t>
        </m:r>
      </m:oMath>
      <w:r w:rsidRPr="004A50AC">
        <w:rPr>
          <w:color w:val="FF0000"/>
        </w:rPr>
        <w:t>,</w:t>
      </w:r>
      <m:oMath>
        <m:r>
          <w:rPr>
            <w:rFonts w:ascii="Cambria Math" w:hAnsi="Cambria Math"/>
            <w:color w:val="FF0000"/>
          </w:rPr>
          <m:t>b=2</m:t>
        </m:r>
      </m:oMath>
      <w:r w:rsidRPr="004A50AC">
        <w:rPr>
          <w:color w:val="FF0000"/>
        </w:rPr>
        <w:t>,</w:t>
      </w:r>
      <m:oMath>
        <m:r>
          <w:rPr>
            <w:rFonts w:ascii="Cambria Math" w:hAnsi="Cambria Math"/>
            <w:color w:val="FF0000"/>
          </w:rPr>
          <m:t>c=3</m:t>
        </m:r>
      </m:oMath>
      <w:r>
        <w:t>然后按</w:t>
      </w:r>
      <w:r>
        <w:rPr>
          <w:b/>
        </w:rPr>
        <w:t>Enter</w:t>
      </w:r>
      <w:r>
        <w:t>键，其实这是将这三个命令同时执行，或者是将三个命令一个接一个执行，它将输出所有这三个结果。</w:t>
      </w:r>
    </w:p>
    <w:p w14:paraId="671C5DFD" w14:textId="77777777" w:rsidR="006C77B1" w:rsidRDefault="006C77B1" w:rsidP="00FB6D10">
      <w:pPr>
        <w:pStyle w:val="af"/>
      </w:pPr>
      <w:r>
        <w:t>这很像</w:t>
      </w:r>
      <m:oMath>
        <m:r>
          <w:rPr>
            <w:rFonts w:ascii="Cambria Math" w:hAnsi="Cambria Math"/>
          </w:rPr>
          <m:t>a=1</m:t>
        </m:r>
      </m:oMath>
      <w:r>
        <w:t xml:space="preserve">; </w:t>
      </w:r>
      <m:oMath>
        <m:r>
          <w:rPr>
            <w:rFonts w:ascii="Cambria Math" w:hAnsi="Cambria Math"/>
          </w:rPr>
          <m:t>b=2</m:t>
        </m:r>
      </m:oMath>
      <w:r>
        <w:t>;</w:t>
      </w:r>
      <m:oMath>
        <m:r>
          <w:rPr>
            <w:rFonts w:ascii="Cambria Math" w:hAnsi="Cambria Math"/>
          </w:rPr>
          <m:t>c=3</m:t>
        </m:r>
      </m:oMath>
      <w:r>
        <w:t>;</w:t>
      </w:r>
      <w:r>
        <w:t>如果我用分号来代替逗号，则没有输出</w:t>
      </w:r>
      <w:proofErr w:type="gramStart"/>
      <w:r>
        <w:t>出</w:t>
      </w:r>
      <w:proofErr w:type="gramEnd"/>
      <w:r>
        <w:t>任何东西。</w:t>
      </w:r>
    </w:p>
    <w:p w14:paraId="67729C7F" w14:textId="77777777" w:rsidR="00FB6D10" w:rsidRDefault="006C77B1" w:rsidP="00FB6D10">
      <w:pPr>
        <w:pStyle w:val="af"/>
      </w:pPr>
      <w:r>
        <w:t>这里我们称之为逗号连接的命令或函数调用。</w:t>
      </w:r>
      <w:r w:rsidR="00FB6D10">
        <w:t>用逗号连接是另一种</w:t>
      </w:r>
      <w:r w:rsidR="00FB6D10">
        <w:rPr>
          <w:b/>
        </w:rPr>
        <w:t>Octave</w:t>
      </w:r>
      <w:r w:rsidR="00FB6D10">
        <w:t>中更便捷的方式，将多条命令例如</w:t>
      </w:r>
      <w:proofErr w:type="spellStart"/>
      <w:r w:rsidR="00FB6D10" w:rsidRPr="004A50AC">
        <w:rPr>
          <w:rStyle w:val="VerbatimChar"/>
          <w:color w:val="FF0000"/>
        </w:rPr>
        <w:t>imagesc</w:t>
      </w:r>
      <w:proofErr w:type="spellEnd"/>
      <w:r w:rsidR="00FB6D10" w:rsidRPr="004A50AC">
        <w:rPr>
          <w:rStyle w:val="VerbatimChar"/>
          <w:color w:val="FF0000"/>
        </w:rPr>
        <w:t xml:space="preserve"> </w:t>
      </w:r>
      <w:proofErr w:type="spellStart"/>
      <w:r w:rsidR="00FB6D10" w:rsidRPr="004A50AC">
        <w:rPr>
          <w:rStyle w:val="VerbatimChar"/>
          <w:color w:val="FF0000"/>
        </w:rPr>
        <w:t>colorbar</w:t>
      </w:r>
      <w:proofErr w:type="spellEnd"/>
      <w:r w:rsidR="00FB6D10" w:rsidRPr="004A50AC">
        <w:rPr>
          <w:rStyle w:val="VerbatimChar"/>
          <w:color w:val="FF0000"/>
        </w:rPr>
        <w:t xml:space="preserve"> colormap</w:t>
      </w:r>
      <w:r w:rsidR="00FB6D10">
        <w:t>，将这多条命令写在同一行中。</w:t>
      </w:r>
    </w:p>
    <w:p w14:paraId="464EA0C1" w14:textId="77777777" w:rsidR="006C77B1" w:rsidRPr="00FB6D10" w:rsidRDefault="006C77B1" w:rsidP="00FB6D10">
      <w:pPr>
        <w:pStyle w:val="af"/>
      </w:pPr>
    </w:p>
    <w:p w14:paraId="5179F0E4" w14:textId="77777777" w:rsidR="006C77B1" w:rsidRDefault="006C77B1" w:rsidP="00FB6D10">
      <w:r>
        <w:rPr>
          <w:noProof/>
        </w:rPr>
        <w:lastRenderedPageBreak/>
        <w:drawing>
          <wp:inline distT="0" distB="0" distL="0" distR="0" wp14:anchorId="522A7806" wp14:editId="424B6881">
            <wp:extent cx="5334000" cy="3004820"/>
            <wp:effectExtent l="0" t="0" r="0" b="0"/>
            <wp:docPr id="7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0e8b7a19ced9a1dd006ed87d6323c9b.png"/>
                    <pic:cNvPicPr>
                      <a:picLocks noChangeAspect="1" noChangeArrowheads="1"/>
                    </pic:cNvPicPr>
                  </pic:nvPicPr>
                  <pic:blipFill>
                    <a:blip r:embed="rId136"/>
                    <a:stretch>
                      <a:fillRect/>
                    </a:stretch>
                  </pic:blipFill>
                  <pic:spPr bwMode="auto">
                    <a:xfrm>
                      <a:off x="0" y="0"/>
                      <a:ext cx="5334000" cy="3004820"/>
                    </a:xfrm>
                    <a:prstGeom prst="rect">
                      <a:avLst/>
                    </a:prstGeom>
                    <a:noFill/>
                    <a:ln w="9525">
                      <a:noFill/>
                      <a:headEnd/>
                      <a:tailEnd/>
                    </a:ln>
                  </pic:spPr>
                </pic:pic>
              </a:graphicData>
            </a:graphic>
          </wp:inline>
        </w:drawing>
      </w:r>
    </w:p>
    <w:p w14:paraId="02D716F9" w14:textId="77777777" w:rsidR="006C77B1" w:rsidRDefault="006C77B1" w:rsidP="00FB6D10">
      <w:pPr>
        <w:pStyle w:val="af"/>
      </w:pPr>
      <w:r>
        <w:t>现在你知道如何绘制</w:t>
      </w:r>
      <w:r>
        <w:rPr>
          <w:b/>
        </w:rPr>
        <w:t>Octave</w:t>
      </w:r>
      <w:r>
        <w:t>中不同的图像，在下面的视频中，我将告诉你怎样在</w:t>
      </w:r>
      <w:r>
        <w:t>Octave</w:t>
      </w:r>
      <w:r>
        <w:t>中，写控制语句，比如</w:t>
      </w:r>
      <w:r>
        <w:rPr>
          <w:b/>
        </w:rPr>
        <w:t>if while for</w:t>
      </w:r>
      <w:r>
        <w:t>语句，并且定义和使用函数。</w:t>
      </w:r>
    </w:p>
    <w:p w14:paraId="27A6FA9F" w14:textId="77777777" w:rsidR="00FB6D10" w:rsidRDefault="00FB6D10">
      <w:pPr>
        <w:widowControl/>
        <w:jc w:val="left"/>
        <w:rPr>
          <w:b/>
          <w:bCs/>
          <w:sz w:val="32"/>
          <w:szCs w:val="32"/>
        </w:rPr>
      </w:pPr>
      <w:bookmarkStart w:id="71" w:name="header-n820"/>
      <w:bookmarkEnd w:id="71"/>
      <w:r>
        <w:br w:type="page"/>
      </w:r>
    </w:p>
    <w:p w14:paraId="10990AC7" w14:textId="7156BD3E" w:rsidR="006C77B1" w:rsidRDefault="006C77B1">
      <w:pPr>
        <w:pStyle w:val="3"/>
      </w:pPr>
      <w:bookmarkStart w:id="72" w:name="_Toc38636810"/>
      <w:r>
        <w:lastRenderedPageBreak/>
        <w:t xml:space="preserve">5.5 </w:t>
      </w:r>
      <w:r>
        <w:t>控制语句：</w:t>
      </w:r>
      <w:r>
        <w:t>for</w:t>
      </w:r>
      <w:r>
        <w:t>，</w:t>
      </w:r>
      <w:r>
        <w:t>while</w:t>
      </w:r>
      <w:r>
        <w:t>，</w:t>
      </w:r>
      <w:r>
        <w:t>if</w:t>
      </w:r>
      <w:r>
        <w:t>语句</w:t>
      </w:r>
      <w:bookmarkEnd w:id="72"/>
    </w:p>
    <w:p w14:paraId="5A3F303D" w14:textId="77777777" w:rsidR="006C77B1" w:rsidRDefault="006C77B1" w:rsidP="00FB6D10">
      <w:pPr>
        <w:pStyle w:val="af0"/>
      </w:pPr>
      <w:r>
        <w:t>参考视频</w:t>
      </w:r>
      <w:r>
        <w:t>: 5 - 5 - Control Statements_ for, while, if statements (13 min).</w:t>
      </w:r>
      <w:proofErr w:type="spellStart"/>
      <w:r>
        <w:t>mkv</w:t>
      </w:r>
      <w:proofErr w:type="spellEnd"/>
    </w:p>
    <w:p w14:paraId="452A6AA1" w14:textId="77777777" w:rsidR="006C77B1" w:rsidRDefault="006C77B1" w:rsidP="00FB6D10">
      <w:pPr>
        <w:pStyle w:val="af"/>
      </w:pPr>
      <w:r>
        <w:t>在这段视频中，我想告诉你怎样为你的</w:t>
      </w:r>
      <w:r>
        <w:t xml:space="preserve"> </w:t>
      </w:r>
      <w:r>
        <w:rPr>
          <w:b/>
        </w:rPr>
        <w:t>Octave</w:t>
      </w:r>
      <w:r>
        <w:t xml:space="preserve"> </w:t>
      </w:r>
      <w:r>
        <w:t>程序写控制语句。诸如：</w:t>
      </w:r>
      <w:r>
        <w:t>"</w:t>
      </w:r>
      <w:r>
        <w:rPr>
          <w:b/>
        </w:rPr>
        <w:t>for</w:t>
      </w:r>
      <w:r>
        <w:t>" "</w:t>
      </w:r>
      <w:r>
        <w:rPr>
          <w:b/>
        </w:rPr>
        <w:t>while</w:t>
      </w:r>
      <w:r>
        <w:t>" "</w:t>
      </w:r>
      <w:r>
        <w:rPr>
          <w:b/>
        </w:rPr>
        <w:t>if</w:t>
      </w:r>
      <w:r>
        <w:t xml:space="preserve">" </w:t>
      </w:r>
      <w:r>
        <w:t>这些语句，并且如何定义和使用方程。</w:t>
      </w:r>
    </w:p>
    <w:p w14:paraId="07496D7F" w14:textId="77777777" w:rsidR="006C77B1" w:rsidRDefault="006C77B1" w:rsidP="00FB6D10">
      <w:pPr>
        <w:pStyle w:val="af"/>
      </w:pPr>
      <w:r>
        <w:t>我先告诉你如何使用</w:t>
      </w:r>
      <w:r>
        <w:t xml:space="preserve"> “</w:t>
      </w:r>
      <w:r>
        <w:rPr>
          <w:b/>
        </w:rPr>
        <w:t>for</w:t>
      </w:r>
      <w:r>
        <w:t xml:space="preserve">” </w:t>
      </w:r>
      <w:r>
        <w:t>循环。</w:t>
      </w:r>
    </w:p>
    <w:p w14:paraId="26FA4DCC" w14:textId="77777777" w:rsidR="006C77B1" w:rsidRDefault="006C77B1" w:rsidP="00FB6D10">
      <w:pPr>
        <w:pStyle w:val="af"/>
      </w:pPr>
      <w:r>
        <w:t>首先，我要将</w:t>
      </w:r>
      <w:r>
        <w:t xml:space="preserve"> </w:t>
      </w:r>
      <m:oMath>
        <m:r>
          <w:rPr>
            <w:rFonts w:ascii="Cambria Math" w:hAnsi="Cambria Math"/>
          </w:rPr>
          <m:t>v</m:t>
        </m:r>
      </m:oMath>
      <w:r>
        <w:t xml:space="preserve"> </w:t>
      </w:r>
      <w:r>
        <w:t>值设为一个</w:t>
      </w:r>
      <w:r>
        <w:t>10</w:t>
      </w:r>
      <w:r>
        <w:t>行</w:t>
      </w:r>
      <w:r>
        <w:t>1</w:t>
      </w:r>
      <w:r>
        <w:t>列的零向量。</w:t>
      </w:r>
    </w:p>
    <w:p w14:paraId="6B874879" w14:textId="77777777" w:rsidR="006C77B1" w:rsidRDefault="006C77B1" w:rsidP="00FB6D10">
      <w:pPr>
        <w:pStyle w:val="af"/>
      </w:pPr>
      <w:r>
        <w:rPr>
          <w:noProof/>
        </w:rPr>
        <w:drawing>
          <wp:inline distT="0" distB="0" distL="0" distR="0" wp14:anchorId="61F4ED09" wp14:editId="54B5F310">
            <wp:extent cx="1485900" cy="1847850"/>
            <wp:effectExtent l="0" t="0" r="0" b="0"/>
            <wp:docPr id="7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6a912d550af9fd43a7ae62e3b610e97.png"/>
                    <pic:cNvPicPr>
                      <a:picLocks noChangeAspect="1" noChangeArrowheads="1"/>
                    </pic:cNvPicPr>
                  </pic:nvPicPr>
                  <pic:blipFill>
                    <a:blip r:embed="rId137"/>
                    <a:stretch>
                      <a:fillRect/>
                    </a:stretch>
                  </pic:blipFill>
                  <pic:spPr bwMode="auto">
                    <a:xfrm>
                      <a:off x="0" y="0"/>
                      <a:ext cx="1485900" cy="1847850"/>
                    </a:xfrm>
                    <a:prstGeom prst="rect">
                      <a:avLst/>
                    </a:prstGeom>
                    <a:noFill/>
                    <a:ln w="9525">
                      <a:noFill/>
                      <a:headEnd/>
                      <a:tailEnd/>
                    </a:ln>
                  </pic:spPr>
                </pic:pic>
              </a:graphicData>
            </a:graphic>
          </wp:inline>
        </w:drawing>
      </w:r>
    </w:p>
    <w:p w14:paraId="1872085E" w14:textId="77777777" w:rsidR="006C77B1" w:rsidRDefault="006C77B1" w:rsidP="00FB6D10">
      <w:pPr>
        <w:pStyle w:val="af"/>
      </w:pPr>
      <w:r>
        <w:t>接着我要写一个</w:t>
      </w:r>
      <w:r>
        <w:t xml:space="preserve"> “</w:t>
      </w:r>
      <w:r>
        <w:rPr>
          <w:b/>
        </w:rPr>
        <w:t>for</w:t>
      </w:r>
      <w:r>
        <w:t xml:space="preserve">" </w:t>
      </w:r>
      <w:r>
        <w:t>循环，让</w:t>
      </w:r>
      <w:r>
        <w:t xml:space="preserve"> </w:t>
      </w:r>
      <m:oMath>
        <m:r>
          <w:rPr>
            <w:rFonts w:ascii="Cambria Math" w:hAnsi="Cambria Math"/>
          </w:rPr>
          <m:t>i</m:t>
        </m:r>
      </m:oMath>
      <w:r>
        <w:t xml:space="preserve"> </w:t>
      </w:r>
      <w:r>
        <w:t>等于</w:t>
      </w:r>
      <w:r>
        <w:t xml:space="preserve"> 1 </w:t>
      </w:r>
      <w:r>
        <w:t>到</w:t>
      </w:r>
      <w:r>
        <w:t xml:space="preserve"> 10</w:t>
      </w:r>
      <w:r>
        <w:t>，写出来就是</w:t>
      </w:r>
      <w:r>
        <w:t xml:space="preserve"> </w:t>
      </w:r>
      <w:proofErr w:type="spellStart"/>
      <w:r>
        <w:rPr>
          <w:rStyle w:val="VerbatimChar"/>
        </w:rPr>
        <w:t>i</w:t>
      </w:r>
      <w:proofErr w:type="spellEnd"/>
      <w:r>
        <w:rPr>
          <w:rStyle w:val="VerbatimChar"/>
        </w:rPr>
        <w:t xml:space="preserve"> = 1:10</w:t>
      </w:r>
      <w:r>
        <w:t>。我要设</w:t>
      </w:r>
      <m:oMath>
        <m:r>
          <w:rPr>
            <w:rFonts w:ascii="Cambria Math" w:hAnsi="Cambria Math"/>
          </w:rPr>
          <m:t>v(i)</m:t>
        </m:r>
      </m:oMath>
      <w:r>
        <w:t>的值等于</w:t>
      </w:r>
      <w:r>
        <w:t xml:space="preserve"> 2 </w:t>
      </w:r>
      <w:r>
        <w:t>的</w:t>
      </w:r>
      <w:r>
        <w:t xml:space="preserve"> </w:t>
      </w:r>
      <m:oMath>
        <m:r>
          <w:rPr>
            <w:rFonts w:ascii="Cambria Math" w:hAnsi="Cambria Math"/>
          </w:rPr>
          <m:t>i</m:t>
        </m:r>
      </m:oMath>
      <w:r>
        <w:t xml:space="preserve"> </w:t>
      </w:r>
      <w:r>
        <w:t>次方，循环最后写上</w:t>
      </w:r>
      <w:r>
        <w:t>“</w:t>
      </w:r>
      <w:r>
        <w:rPr>
          <w:b/>
        </w:rPr>
        <w:t>end</w:t>
      </w:r>
      <w:r>
        <w:t>”</w:t>
      </w:r>
      <w:r>
        <w:t>。</w:t>
      </w:r>
    </w:p>
    <w:p w14:paraId="69B7BF09" w14:textId="77777777" w:rsidR="006C77B1" w:rsidRDefault="006C77B1" w:rsidP="00FB6D10">
      <w:pPr>
        <w:pStyle w:val="af"/>
      </w:pPr>
      <w:r>
        <w:t>向量</w:t>
      </w:r>
      <m:oMath>
        <m:r>
          <w:rPr>
            <w:rFonts w:ascii="Cambria Math" w:hAnsi="Cambria Math"/>
          </w:rPr>
          <m:t>v</m:t>
        </m:r>
      </m:oMath>
      <w:r>
        <w:t xml:space="preserve"> </w:t>
      </w:r>
      <w:r>
        <w:t>的值就是这样一个集合</w:t>
      </w:r>
      <w:r>
        <w:t xml:space="preserve"> 2</w:t>
      </w:r>
      <w:r>
        <w:t>的一次方、</w:t>
      </w:r>
      <w:r>
        <w:t>2</w:t>
      </w:r>
      <w:r>
        <w:t>的二次方，依此类推。这就是我的</w:t>
      </w:r>
      <w:r>
        <w:t xml:space="preserve"> </w:t>
      </w:r>
      <m:oMath>
        <m:r>
          <w:rPr>
            <w:rFonts w:ascii="Cambria Math" w:hAnsi="Cambria Math"/>
          </w:rPr>
          <m:t>i</m:t>
        </m:r>
      </m:oMath>
      <w:r>
        <w:t xml:space="preserve"> </w:t>
      </w:r>
      <w:r>
        <w:t>等于</w:t>
      </w:r>
      <w:r>
        <w:t xml:space="preserve"> 1 </w:t>
      </w:r>
      <w:r>
        <w:t>到</w:t>
      </w:r>
      <w:r>
        <w:t xml:space="preserve"> 10</w:t>
      </w:r>
      <w:r>
        <w:t>的语句结构，让</w:t>
      </w:r>
      <w:r>
        <w:t xml:space="preserve"> </w:t>
      </w:r>
      <m:oMath>
        <m:r>
          <w:rPr>
            <w:rFonts w:ascii="Cambria Math" w:hAnsi="Cambria Math"/>
          </w:rPr>
          <m:t>i</m:t>
        </m:r>
      </m:oMath>
      <w:r>
        <w:t xml:space="preserve"> </w:t>
      </w:r>
      <w:r>
        <w:t>遍历</w:t>
      </w:r>
      <w:r>
        <w:t xml:space="preserve"> 1 </w:t>
      </w:r>
      <w:r>
        <w:t>到</w:t>
      </w:r>
      <w:r>
        <w:t xml:space="preserve"> 10</w:t>
      </w:r>
      <w:r>
        <w:t>的值。</w:t>
      </w:r>
    </w:p>
    <w:p w14:paraId="4928A1A6" w14:textId="77777777" w:rsidR="006C77B1" w:rsidRDefault="006C77B1" w:rsidP="00FB6D10">
      <w:pPr>
        <w:pStyle w:val="af"/>
      </w:pPr>
      <w:r>
        <w:rPr>
          <w:noProof/>
        </w:rPr>
        <w:drawing>
          <wp:inline distT="0" distB="0" distL="0" distR="0" wp14:anchorId="1C1DC84F" wp14:editId="1947E331">
            <wp:extent cx="1314450" cy="2413000"/>
            <wp:effectExtent l="0" t="0" r="0" b="6350"/>
            <wp:docPr id="7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90f6ea8f857f22002f98c20d52b3bb8.png"/>
                    <pic:cNvPicPr>
                      <a:picLocks noChangeAspect="1" noChangeArrowheads="1"/>
                    </pic:cNvPicPr>
                  </pic:nvPicPr>
                  <pic:blipFill>
                    <a:blip r:embed="rId138"/>
                    <a:stretch>
                      <a:fillRect/>
                    </a:stretch>
                  </pic:blipFill>
                  <pic:spPr bwMode="auto">
                    <a:xfrm>
                      <a:off x="0" y="0"/>
                      <a:ext cx="1314450" cy="2413000"/>
                    </a:xfrm>
                    <a:prstGeom prst="rect">
                      <a:avLst/>
                    </a:prstGeom>
                    <a:noFill/>
                    <a:ln w="9525">
                      <a:noFill/>
                      <a:headEnd/>
                      <a:tailEnd/>
                    </a:ln>
                  </pic:spPr>
                </pic:pic>
              </a:graphicData>
            </a:graphic>
          </wp:inline>
        </w:drawing>
      </w:r>
    </w:p>
    <w:p w14:paraId="1EC4C806" w14:textId="77777777" w:rsidR="006C77B1" w:rsidRDefault="006C77B1" w:rsidP="00FB6D10">
      <w:pPr>
        <w:pStyle w:val="af"/>
      </w:pPr>
      <w:r>
        <w:t>另外，你还可以通过设置你的</w:t>
      </w:r>
      <w:r>
        <w:t xml:space="preserve"> indices (</w:t>
      </w:r>
      <w:r>
        <w:t>索引</w:t>
      </w:r>
      <w:r>
        <w:t xml:space="preserve">) </w:t>
      </w:r>
      <w:r>
        <w:t>等于</w:t>
      </w:r>
      <w:r>
        <w:t xml:space="preserve"> 1</w:t>
      </w:r>
      <w:r>
        <w:t>一直到</w:t>
      </w:r>
      <w:r>
        <w:t>10</w:t>
      </w:r>
      <w:r>
        <w:t>，来做到这一点。这时</w:t>
      </w:r>
      <w:r>
        <w:rPr>
          <w:b/>
        </w:rPr>
        <w:t>indices</w:t>
      </w:r>
      <w:r>
        <w:t xml:space="preserve"> </w:t>
      </w:r>
      <w:r>
        <w:t>就是一个从</w:t>
      </w:r>
      <w:r>
        <w:t>1</w:t>
      </w:r>
      <w:r>
        <w:t>到</w:t>
      </w:r>
      <w:r>
        <w:t>10</w:t>
      </w:r>
      <w:r>
        <w:t>的序列。</w:t>
      </w:r>
    </w:p>
    <w:p w14:paraId="7E3A495F" w14:textId="64D7AB4A" w:rsidR="006C77B1" w:rsidRDefault="006C77B1" w:rsidP="00FB6D10">
      <w:pPr>
        <w:pStyle w:val="af"/>
      </w:pPr>
      <w:r>
        <w:t>你也可以写</w:t>
      </w:r>
      <w:r>
        <w:t xml:space="preserve"> </w:t>
      </w:r>
      <w:proofErr w:type="spellStart"/>
      <w:r w:rsidRPr="004A50AC">
        <w:rPr>
          <w:rStyle w:val="VerbatimChar"/>
          <w:color w:val="FF0000"/>
        </w:rPr>
        <w:t>i</w:t>
      </w:r>
      <w:proofErr w:type="spellEnd"/>
      <w:r w:rsidRPr="004A50AC">
        <w:rPr>
          <w:rStyle w:val="VerbatimChar"/>
          <w:color w:val="FF0000"/>
        </w:rPr>
        <w:t xml:space="preserve"> = indices</w:t>
      </w:r>
      <w:r>
        <w:t>，这实际上和我直接把</w:t>
      </w:r>
      <w:r>
        <w:t xml:space="preserve"> </w:t>
      </w:r>
      <w:proofErr w:type="spellStart"/>
      <w:r>
        <w:t>i</w:t>
      </w:r>
      <w:proofErr w:type="spellEnd"/>
      <w:r>
        <w:t xml:space="preserve"> </w:t>
      </w:r>
      <w:r>
        <w:t>写到</w:t>
      </w:r>
      <w:r>
        <w:t xml:space="preserve"> 1 </w:t>
      </w:r>
      <w:r>
        <w:t>到</w:t>
      </w:r>
      <w:r>
        <w:t xml:space="preserve"> 10 </w:t>
      </w:r>
      <w:r>
        <w:t>是一样。你可以写</w:t>
      </w:r>
      <w:r>
        <w:t xml:space="preserve"> </w:t>
      </w:r>
      <w:proofErr w:type="spellStart"/>
      <w:r w:rsidRPr="004A50AC">
        <w:rPr>
          <w:rStyle w:val="VerbatimChar"/>
          <w:color w:val="FF0000"/>
        </w:rPr>
        <w:lastRenderedPageBreak/>
        <w:t>disp</w:t>
      </w:r>
      <w:proofErr w:type="spellEnd"/>
      <w:r w:rsidRPr="004A50AC">
        <w:rPr>
          <w:rStyle w:val="VerbatimChar"/>
          <w:color w:val="FF0000"/>
        </w:rPr>
        <w:t>(</w:t>
      </w:r>
      <w:proofErr w:type="spellStart"/>
      <w:r w:rsidRPr="004A50AC">
        <w:rPr>
          <w:rStyle w:val="VerbatimChar"/>
          <w:color w:val="FF0000"/>
        </w:rPr>
        <w:t>i</w:t>
      </w:r>
      <w:proofErr w:type="spellEnd"/>
      <w:r w:rsidRPr="004A50AC">
        <w:rPr>
          <w:rStyle w:val="VerbatimChar"/>
          <w:color w:val="FF0000"/>
        </w:rPr>
        <w:t>)</w:t>
      </w:r>
      <w:r>
        <w:t>，也能得到一样的结果。所以这就是一个</w:t>
      </w:r>
      <w:r>
        <w:t xml:space="preserve"> “</w:t>
      </w:r>
      <w:r>
        <w:rPr>
          <w:b/>
        </w:rPr>
        <w:t>for</w:t>
      </w:r>
      <w:r>
        <w:t xml:space="preserve">” </w:t>
      </w:r>
      <w:r>
        <w:t>循环。</w:t>
      </w:r>
    </w:p>
    <w:p w14:paraId="1D1DAE63" w14:textId="77777777" w:rsidR="006C77B1" w:rsidRDefault="006C77B1" w:rsidP="00FB6D10">
      <w:r>
        <w:rPr>
          <w:noProof/>
        </w:rPr>
        <w:drawing>
          <wp:inline distT="0" distB="0" distL="0" distR="0" wp14:anchorId="62079D0C" wp14:editId="5920D2B7">
            <wp:extent cx="5334000" cy="3004820"/>
            <wp:effectExtent l="0" t="0" r="0" b="0"/>
            <wp:docPr id="8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c956ae1291dc7d3b819e471d1962398.png"/>
                    <pic:cNvPicPr>
                      <a:picLocks noChangeAspect="1" noChangeArrowheads="1"/>
                    </pic:cNvPicPr>
                  </pic:nvPicPr>
                  <pic:blipFill>
                    <a:blip r:embed="rId139"/>
                    <a:stretch>
                      <a:fillRect/>
                    </a:stretch>
                  </pic:blipFill>
                  <pic:spPr bwMode="auto">
                    <a:xfrm>
                      <a:off x="0" y="0"/>
                      <a:ext cx="5334000" cy="3004820"/>
                    </a:xfrm>
                    <a:prstGeom prst="rect">
                      <a:avLst/>
                    </a:prstGeom>
                    <a:noFill/>
                    <a:ln w="9525">
                      <a:noFill/>
                      <a:headEnd/>
                      <a:tailEnd/>
                    </a:ln>
                  </pic:spPr>
                </pic:pic>
              </a:graphicData>
            </a:graphic>
          </wp:inline>
        </w:drawing>
      </w:r>
    </w:p>
    <w:p w14:paraId="21CAE8A4" w14:textId="77777777" w:rsidR="006C77B1" w:rsidRDefault="006C77B1" w:rsidP="00FB6D10">
      <w:pPr>
        <w:pStyle w:val="af"/>
      </w:pPr>
      <w:r>
        <w:t>如果你对</w:t>
      </w:r>
      <w:r>
        <w:t xml:space="preserve"> “</w:t>
      </w:r>
      <w:r>
        <w:rPr>
          <w:b/>
        </w:rPr>
        <w:t>break</w:t>
      </w:r>
      <w:r>
        <w:t xml:space="preserve">” </w:t>
      </w:r>
      <w:r>
        <w:t>和</w:t>
      </w:r>
      <w:r>
        <w:t xml:space="preserve"> “</w:t>
      </w:r>
      <w:r>
        <w:rPr>
          <w:b/>
        </w:rPr>
        <w:t>continue</w:t>
      </w:r>
      <w:r>
        <w:t xml:space="preserve">” </w:t>
      </w:r>
      <w:r>
        <w:t>语句比较熟悉，</w:t>
      </w:r>
      <w:r>
        <w:rPr>
          <w:b/>
        </w:rPr>
        <w:t>Octave</w:t>
      </w:r>
      <w:r>
        <w:t>里也有</w:t>
      </w:r>
      <w:r>
        <w:t xml:space="preserve"> “</w:t>
      </w:r>
      <w:r>
        <w:rPr>
          <w:b/>
        </w:rPr>
        <w:t>break</w:t>
      </w:r>
      <w:r>
        <w:t xml:space="preserve">” </w:t>
      </w:r>
      <w:r>
        <w:t>和</w:t>
      </w:r>
      <w:r>
        <w:t xml:space="preserve"> “</w:t>
      </w:r>
      <w:r>
        <w:rPr>
          <w:b/>
        </w:rPr>
        <w:t>continue</w:t>
      </w:r>
      <w:r>
        <w:t>”</w:t>
      </w:r>
      <w:r>
        <w:t>语句，你也可以在</w:t>
      </w:r>
      <w:r>
        <w:t xml:space="preserve"> </w:t>
      </w:r>
      <w:r>
        <w:rPr>
          <w:b/>
        </w:rPr>
        <w:t>Octave</w:t>
      </w:r>
      <w:r>
        <w:t>环境里使用那些循环语句。</w:t>
      </w:r>
    </w:p>
    <w:p w14:paraId="004B91C1" w14:textId="77777777" w:rsidR="006C77B1" w:rsidRDefault="006C77B1" w:rsidP="00FB6D10">
      <w:pPr>
        <w:pStyle w:val="af"/>
      </w:pPr>
      <w:r>
        <w:t>但是首先让我告诉你一个</w:t>
      </w:r>
      <w:r>
        <w:t xml:space="preserve"> </w:t>
      </w:r>
      <w:r>
        <w:rPr>
          <w:b/>
        </w:rPr>
        <w:t>while</w:t>
      </w:r>
      <w:r>
        <w:t xml:space="preserve"> </w:t>
      </w:r>
      <w:r>
        <w:t>循环是如何工作的：</w:t>
      </w:r>
    </w:p>
    <w:p w14:paraId="6E235919" w14:textId="77777777" w:rsidR="006C77B1" w:rsidRDefault="006C77B1" w:rsidP="00FB6D10">
      <w:pPr>
        <w:pStyle w:val="af"/>
      </w:pPr>
      <w:r>
        <w:rPr>
          <w:noProof/>
        </w:rPr>
        <w:drawing>
          <wp:inline distT="0" distB="0" distL="0" distR="0" wp14:anchorId="5B408BE6" wp14:editId="13373532">
            <wp:extent cx="1314450" cy="914400"/>
            <wp:effectExtent l="0" t="0" r="0" b="0"/>
            <wp:docPr id="8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b37f81896a59145576ae996c9dd4d16.png"/>
                    <pic:cNvPicPr>
                      <a:picLocks noChangeAspect="1" noChangeArrowheads="1"/>
                    </pic:cNvPicPr>
                  </pic:nvPicPr>
                  <pic:blipFill>
                    <a:blip r:embed="rId140"/>
                    <a:stretch>
                      <a:fillRect/>
                    </a:stretch>
                  </pic:blipFill>
                  <pic:spPr bwMode="auto">
                    <a:xfrm>
                      <a:off x="0" y="0"/>
                      <a:ext cx="1314450" cy="914400"/>
                    </a:xfrm>
                    <a:prstGeom prst="rect">
                      <a:avLst/>
                    </a:prstGeom>
                    <a:noFill/>
                    <a:ln w="9525">
                      <a:noFill/>
                      <a:headEnd/>
                      <a:tailEnd/>
                    </a:ln>
                  </pic:spPr>
                </pic:pic>
              </a:graphicData>
            </a:graphic>
          </wp:inline>
        </w:drawing>
      </w:r>
    </w:p>
    <w:p w14:paraId="66AF4CA2" w14:textId="77777777" w:rsidR="006C77B1" w:rsidRDefault="006C77B1" w:rsidP="00FB6D10">
      <w:pPr>
        <w:pStyle w:val="af"/>
      </w:pPr>
      <w:r>
        <w:t>这是什么意思呢：我让</w:t>
      </w:r>
      <w:r>
        <w:t xml:space="preserve"> </w:t>
      </w:r>
      <m:oMath>
        <m:r>
          <w:rPr>
            <w:rFonts w:ascii="Cambria Math" w:hAnsi="Cambria Math"/>
          </w:rPr>
          <m:t>i</m:t>
        </m:r>
      </m:oMath>
      <w:r>
        <w:t xml:space="preserve"> </w:t>
      </w:r>
      <w:r>
        <w:t>取值从</w:t>
      </w:r>
      <w:r>
        <w:t xml:space="preserve"> 1 </w:t>
      </w:r>
      <w:r>
        <w:t>开始，然后我要让</w:t>
      </w:r>
      <w:r>
        <w:t xml:space="preserve"> </w:t>
      </w:r>
      <m:oMath>
        <m:r>
          <w:rPr>
            <w:rFonts w:ascii="Cambria Math" w:hAnsi="Cambria Math"/>
          </w:rPr>
          <m:t>v(i)</m:t>
        </m:r>
      </m:oMath>
      <w:r>
        <w:t xml:space="preserve"> </w:t>
      </w:r>
      <w:r>
        <w:t>等于</w:t>
      </w:r>
      <w:r>
        <w:t xml:space="preserve"> 100</w:t>
      </w:r>
      <w:r>
        <w:t>，再让</w:t>
      </w:r>
      <w:r>
        <w:t xml:space="preserve"> </w:t>
      </w:r>
      <m:oMath>
        <m:r>
          <w:rPr>
            <w:rFonts w:ascii="Cambria Math" w:hAnsi="Cambria Math"/>
          </w:rPr>
          <m:t>i</m:t>
        </m:r>
      </m:oMath>
      <w:proofErr w:type="gramStart"/>
      <w:r>
        <w:t xml:space="preserve"> </w:t>
      </w:r>
      <w:r>
        <w:t>递增</w:t>
      </w:r>
      <w:proofErr w:type="gramEnd"/>
      <w:r>
        <w:t xml:space="preserve"> 1</w:t>
      </w:r>
      <w:r>
        <w:t>，直到</w:t>
      </w:r>
      <m:oMath>
        <m:r>
          <w:rPr>
            <w:rFonts w:ascii="Cambria Math" w:hAnsi="Cambria Math"/>
          </w:rPr>
          <m:t>i</m:t>
        </m:r>
      </m:oMath>
      <w:r>
        <w:t xml:space="preserve"> </w:t>
      </w:r>
      <w:r>
        <w:t>大于</w:t>
      </w:r>
      <w:r>
        <w:t xml:space="preserve"> 5</w:t>
      </w:r>
      <w:r>
        <w:t>停止。</w:t>
      </w:r>
    </w:p>
    <w:p w14:paraId="6E1BCB73" w14:textId="77777777" w:rsidR="006C77B1" w:rsidRDefault="006C77B1" w:rsidP="00FB6D10">
      <w:pPr>
        <w:pStyle w:val="af"/>
      </w:pPr>
      <w:r>
        <w:t>现在来看一下结果，我现在已经取出了向量的前五个元素，把他们用</w:t>
      </w:r>
      <w:r>
        <w:t>100</w:t>
      </w:r>
      <w:r>
        <w:t>覆盖掉，这就是一个</w:t>
      </w:r>
      <w:r>
        <w:rPr>
          <w:b/>
        </w:rPr>
        <w:t>while</w:t>
      </w:r>
      <w:r>
        <w:t>循环的句法结构。</w:t>
      </w:r>
    </w:p>
    <w:p w14:paraId="3B58EA7F" w14:textId="77777777" w:rsidR="006C77B1" w:rsidRDefault="006C77B1" w:rsidP="00FB6D10">
      <w:pPr>
        <w:pStyle w:val="af"/>
      </w:pPr>
      <w:r>
        <w:t>现在我们来分析另外一个例子：</w:t>
      </w:r>
    </w:p>
    <w:p w14:paraId="5D28DD61" w14:textId="77777777" w:rsidR="006C77B1" w:rsidRDefault="006C77B1" w:rsidP="00FB6D10">
      <w:pPr>
        <w:pStyle w:val="af"/>
      </w:pPr>
      <w:r>
        <w:rPr>
          <w:noProof/>
        </w:rPr>
        <w:drawing>
          <wp:inline distT="0" distB="0" distL="0" distR="0" wp14:anchorId="0305FFB6" wp14:editId="782CD969">
            <wp:extent cx="1314450" cy="1244600"/>
            <wp:effectExtent l="0" t="0" r="0" b="0"/>
            <wp:docPr id="8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79cfbda6b4d9a2ced1332f086db4d9e.png"/>
                    <pic:cNvPicPr>
                      <a:picLocks noChangeAspect="1" noChangeArrowheads="1"/>
                    </pic:cNvPicPr>
                  </pic:nvPicPr>
                  <pic:blipFill>
                    <a:blip r:embed="rId141"/>
                    <a:stretch>
                      <a:fillRect/>
                    </a:stretch>
                  </pic:blipFill>
                  <pic:spPr bwMode="auto">
                    <a:xfrm>
                      <a:off x="0" y="0"/>
                      <a:ext cx="1314450" cy="1244600"/>
                    </a:xfrm>
                    <a:prstGeom prst="rect">
                      <a:avLst/>
                    </a:prstGeom>
                    <a:noFill/>
                    <a:ln w="9525">
                      <a:noFill/>
                      <a:headEnd/>
                      <a:tailEnd/>
                    </a:ln>
                  </pic:spPr>
                </pic:pic>
              </a:graphicData>
            </a:graphic>
          </wp:inline>
        </w:drawing>
      </w:r>
    </w:p>
    <w:p w14:paraId="3C90B7C9" w14:textId="77777777" w:rsidR="006C77B1" w:rsidRDefault="006C77B1" w:rsidP="00FB6D10">
      <w:pPr>
        <w:pStyle w:val="af"/>
      </w:pPr>
      <w:r>
        <w:t>这里我将向你展示如何使用</w:t>
      </w:r>
      <w:r>
        <w:rPr>
          <w:b/>
        </w:rPr>
        <w:t>break</w:t>
      </w:r>
      <w:r>
        <w:t>语句。比方说</w:t>
      </w:r>
      <w:r>
        <w:t xml:space="preserve"> </w:t>
      </w:r>
      <w:r>
        <w:rPr>
          <w:rStyle w:val="VerbatimChar"/>
        </w:rPr>
        <w:t>v(</w:t>
      </w:r>
      <w:proofErr w:type="spellStart"/>
      <w:r>
        <w:rPr>
          <w:rStyle w:val="VerbatimChar"/>
        </w:rPr>
        <w:t>i</w:t>
      </w:r>
      <w:proofErr w:type="spellEnd"/>
      <w:r>
        <w:rPr>
          <w:rStyle w:val="VerbatimChar"/>
        </w:rPr>
        <w:t>) = 999</w:t>
      </w:r>
      <w:r>
        <w:t>，然后让</w:t>
      </w:r>
      <w:r>
        <w:t xml:space="preserve"> </w:t>
      </w:r>
      <w:proofErr w:type="spellStart"/>
      <w:r>
        <w:rPr>
          <w:rStyle w:val="VerbatimChar"/>
        </w:rPr>
        <w:t>i</w:t>
      </w:r>
      <w:proofErr w:type="spellEnd"/>
      <w:r>
        <w:rPr>
          <w:rStyle w:val="VerbatimChar"/>
        </w:rPr>
        <w:t xml:space="preserve"> = i+1</w:t>
      </w:r>
      <w:r>
        <w:t>，当</w:t>
      </w:r>
      <w:r>
        <w:t xml:space="preserve"> </w:t>
      </w:r>
      <m:oMath>
        <m:r>
          <w:rPr>
            <w:rFonts w:ascii="Cambria Math" w:hAnsi="Cambria Math"/>
          </w:rPr>
          <m:t>i</m:t>
        </m:r>
      </m:oMath>
      <w:r>
        <w:t xml:space="preserve"> </w:t>
      </w:r>
      <w:r>
        <w:t>等于</w:t>
      </w:r>
      <w:r>
        <w:t>6</w:t>
      </w:r>
      <w:r>
        <w:t>的时候</w:t>
      </w:r>
      <w:r>
        <w:t xml:space="preserve"> </w:t>
      </w:r>
      <w:r>
        <w:rPr>
          <w:b/>
        </w:rPr>
        <w:t>break</w:t>
      </w:r>
      <w:r>
        <w:t xml:space="preserve"> (</w:t>
      </w:r>
      <w:r>
        <w:t>停止循环</w:t>
      </w:r>
      <w:r>
        <w:t>)</w:t>
      </w:r>
      <w:r>
        <w:t>，结束</w:t>
      </w:r>
      <w:r>
        <w:t xml:space="preserve"> (</w:t>
      </w:r>
      <w:r>
        <w:rPr>
          <w:b/>
        </w:rPr>
        <w:t>end</w:t>
      </w:r>
      <w:r>
        <w:t>)</w:t>
      </w:r>
      <w:r>
        <w:t>。</w:t>
      </w:r>
    </w:p>
    <w:p w14:paraId="16E76DA4" w14:textId="77777777" w:rsidR="006C77B1" w:rsidRDefault="006C77B1" w:rsidP="00FB6D10">
      <w:pPr>
        <w:pStyle w:val="af"/>
      </w:pPr>
      <w:r>
        <w:lastRenderedPageBreak/>
        <w:t>当然这也是我们第一次使用一个</w:t>
      </w:r>
      <w:r>
        <w:t xml:space="preserve"> </w:t>
      </w:r>
      <w:r>
        <w:rPr>
          <w:b/>
        </w:rPr>
        <w:t>if</w:t>
      </w:r>
      <w:r>
        <w:t xml:space="preserve"> </w:t>
      </w:r>
      <w:r>
        <w:t>语句，所以我希望你们可以理解这个逻辑，让</w:t>
      </w:r>
      <w:r>
        <w:t xml:space="preserve"> </w:t>
      </w:r>
      <m:oMath>
        <m:r>
          <w:rPr>
            <w:rFonts w:ascii="Cambria Math" w:hAnsi="Cambria Math"/>
          </w:rPr>
          <m:t>i</m:t>
        </m:r>
      </m:oMath>
      <w:r>
        <w:t xml:space="preserve"> </w:t>
      </w:r>
      <w:r>
        <w:t>等于</w:t>
      </w:r>
      <w:r>
        <w:t xml:space="preserve">1 </w:t>
      </w:r>
      <w:r>
        <w:t>然后开始下面的增量循环，</w:t>
      </w:r>
      <w:r>
        <w:rPr>
          <w:b/>
        </w:rPr>
        <w:t>while</w:t>
      </w:r>
      <w:r>
        <w:t>语句重复设置</w:t>
      </w:r>
      <w:r>
        <w:t xml:space="preserve"> </w:t>
      </w:r>
      <m:oMath>
        <m:r>
          <w:rPr>
            <w:rFonts w:ascii="Cambria Math" w:hAnsi="Cambria Math"/>
          </w:rPr>
          <m:t>v(i)</m:t>
        </m:r>
      </m:oMath>
      <w:r>
        <w:t xml:space="preserve"> </w:t>
      </w:r>
      <w:r>
        <w:t>等于</w:t>
      </w:r>
      <w:r>
        <w:t>999</w:t>
      </w:r>
      <w:r>
        <w:t>，不断让</w:t>
      </w:r>
      <m:oMath>
        <m:r>
          <w:rPr>
            <w:rFonts w:ascii="Cambria Math" w:hAnsi="Cambria Math"/>
          </w:rPr>
          <m:t>i</m:t>
        </m:r>
      </m:oMath>
      <w:r>
        <w:t>增加，然后当</w:t>
      </w:r>
      <w:r>
        <w:t xml:space="preserve"> </w:t>
      </w:r>
      <m:oMath>
        <m:r>
          <w:rPr>
            <w:rFonts w:ascii="Cambria Math" w:hAnsi="Cambria Math"/>
          </w:rPr>
          <m:t>i</m:t>
        </m:r>
      </m:oMath>
      <w:r>
        <w:t xml:space="preserve"> </w:t>
      </w:r>
      <w:r>
        <w:t>达到</w:t>
      </w:r>
      <w:r>
        <w:t>6</w:t>
      </w:r>
      <w:r>
        <w:t>，做一个中止循环的命令，尽管有</w:t>
      </w:r>
      <w:r>
        <w:rPr>
          <w:b/>
        </w:rPr>
        <w:t>while</w:t>
      </w:r>
      <w:r>
        <w:t>循环，语句也就此中止。所以最后的结果是取出向量</w:t>
      </w:r>
      <w:r>
        <w:t xml:space="preserve"> </w:t>
      </w:r>
      <m:oMath>
        <m:r>
          <w:rPr>
            <w:rFonts w:ascii="Cambria Math" w:hAnsi="Cambria Math"/>
          </w:rPr>
          <m:t>v</m:t>
        </m:r>
      </m:oMath>
      <w:r>
        <w:t xml:space="preserve"> </w:t>
      </w:r>
      <w:r>
        <w:t>的前</w:t>
      </w:r>
      <w:r>
        <w:t>5</w:t>
      </w:r>
      <w:r>
        <w:t>个元素，并且把它们设置为</w:t>
      </w:r>
      <w:r>
        <w:t>999</w:t>
      </w:r>
      <w:r>
        <w:t>。</w:t>
      </w:r>
    </w:p>
    <w:p w14:paraId="4765FB54" w14:textId="77777777" w:rsidR="006C77B1" w:rsidRDefault="006C77B1" w:rsidP="00FB6D10">
      <w:pPr>
        <w:pStyle w:val="af"/>
      </w:pPr>
      <w:r>
        <w:t>所以，这就是</w:t>
      </w:r>
      <w:r>
        <w:rPr>
          <w:b/>
        </w:rPr>
        <w:t>if</w:t>
      </w:r>
      <w:r>
        <w:t xml:space="preserve"> </w:t>
      </w:r>
      <w:r>
        <w:t>语句和</w:t>
      </w:r>
      <w:r>
        <w:t xml:space="preserve"> </w:t>
      </w:r>
      <w:r>
        <w:rPr>
          <w:b/>
        </w:rPr>
        <w:t>while</w:t>
      </w:r>
      <w:r>
        <w:t xml:space="preserve"> </w:t>
      </w:r>
      <w:r>
        <w:t>语句的句法结构。并且要注意要有</w:t>
      </w:r>
      <w:r>
        <w:rPr>
          <w:b/>
        </w:rPr>
        <w:t>end</w:t>
      </w:r>
      <w:r>
        <w:t>，上面的例子里第一个</w:t>
      </w:r>
      <w:r>
        <w:t xml:space="preserve"> </w:t>
      </w:r>
      <w:r>
        <w:rPr>
          <w:b/>
        </w:rPr>
        <w:t>end</w:t>
      </w:r>
      <w:r>
        <w:t xml:space="preserve"> </w:t>
      </w:r>
      <w:r>
        <w:t>结束的是</w:t>
      </w:r>
      <w:r>
        <w:t xml:space="preserve"> </w:t>
      </w:r>
      <w:r>
        <w:rPr>
          <w:b/>
        </w:rPr>
        <w:t>if</w:t>
      </w:r>
      <w:r>
        <w:t xml:space="preserve"> </w:t>
      </w:r>
      <w:r>
        <w:t>语句，第二个</w:t>
      </w:r>
      <w:r>
        <w:t xml:space="preserve"> </w:t>
      </w:r>
      <w:r>
        <w:rPr>
          <w:b/>
        </w:rPr>
        <w:t>end</w:t>
      </w:r>
      <w:r>
        <w:t xml:space="preserve"> </w:t>
      </w:r>
      <w:r>
        <w:t>结束的是</w:t>
      </w:r>
      <w:r>
        <w:t xml:space="preserve"> </w:t>
      </w:r>
      <w:r>
        <w:rPr>
          <w:b/>
        </w:rPr>
        <w:t>while</w:t>
      </w:r>
      <w:r>
        <w:t xml:space="preserve"> </w:t>
      </w:r>
      <w:r>
        <w:t>语句。</w:t>
      </w:r>
    </w:p>
    <w:p w14:paraId="2E679BAF" w14:textId="77777777" w:rsidR="006C77B1" w:rsidRDefault="006C77B1" w:rsidP="00FB6D10">
      <w:pPr>
        <w:pStyle w:val="af"/>
      </w:pPr>
      <w:r>
        <w:t>现在让我告诉你使用</w:t>
      </w:r>
      <w:r>
        <w:t xml:space="preserve"> </w:t>
      </w:r>
      <w:r>
        <w:rPr>
          <w:b/>
        </w:rPr>
        <w:t>if-else</w:t>
      </w:r>
      <w:r>
        <w:t xml:space="preserve"> </w:t>
      </w:r>
      <w:r>
        <w:t>语句：</w:t>
      </w:r>
    </w:p>
    <w:p w14:paraId="57CC5E11" w14:textId="77777777" w:rsidR="006C77B1" w:rsidRDefault="006C77B1" w:rsidP="00FB6D10">
      <w:r>
        <w:rPr>
          <w:noProof/>
        </w:rPr>
        <w:drawing>
          <wp:inline distT="0" distB="0" distL="0" distR="0" wp14:anchorId="76497CDF" wp14:editId="7C487470">
            <wp:extent cx="5334000" cy="3004820"/>
            <wp:effectExtent l="0" t="0" r="0" b="0"/>
            <wp:docPr id="8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fce4367c960bb6fbc492a3b8f9ddc5d.png"/>
                    <pic:cNvPicPr>
                      <a:picLocks noChangeAspect="1" noChangeArrowheads="1"/>
                    </pic:cNvPicPr>
                  </pic:nvPicPr>
                  <pic:blipFill>
                    <a:blip r:embed="rId142"/>
                    <a:stretch>
                      <a:fillRect/>
                    </a:stretch>
                  </pic:blipFill>
                  <pic:spPr bwMode="auto">
                    <a:xfrm>
                      <a:off x="0" y="0"/>
                      <a:ext cx="5334000" cy="3004820"/>
                    </a:xfrm>
                    <a:prstGeom prst="rect">
                      <a:avLst/>
                    </a:prstGeom>
                    <a:noFill/>
                    <a:ln w="9525">
                      <a:noFill/>
                      <a:headEnd/>
                      <a:tailEnd/>
                    </a:ln>
                  </pic:spPr>
                </pic:pic>
              </a:graphicData>
            </a:graphic>
          </wp:inline>
        </w:drawing>
      </w:r>
    </w:p>
    <w:p w14:paraId="2D181672" w14:textId="77777777" w:rsidR="006C77B1" w:rsidRDefault="006C77B1" w:rsidP="00FB6D10">
      <w:pPr>
        <w:pStyle w:val="af"/>
      </w:pPr>
      <w:r>
        <w:t>最后，提醒一件事：如果你需要退出</w:t>
      </w:r>
      <w:r>
        <w:t xml:space="preserve"> </w:t>
      </w:r>
      <w:r>
        <w:rPr>
          <w:b/>
        </w:rPr>
        <w:t>Octave</w:t>
      </w:r>
      <w:r>
        <w:t>，你可以键入</w:t>
      </w:r>
      <w:r>
        <w:rPr>
          <w:rStyle w:val="VerbatimChar"/>
        </w:rPr>
        <w:t>exit</w:t>
      </w:r>
      <w:r>
        <w:t>命令然后回车就会退出</w:t>
      </w:r>
      <w:r>
        <w:t xml:space="preserve"> </w:t>
      </w:r>
      <w:r>
        <w:rPr>
          <w:b/>
        </w:rPr>
        <w:t>Octave</w:t>
      </w:r>
      <w:r>
        <w:t>，或者命令</w:t>
      </w:r>
      <w:r>
        <w:rPr>
          <w:rStyle w:val="VerbatimChar"/>
        </w:rPr>
        <w:t>quit</w:t>
      </w:r>
      <w:r>
        <w:t>也可以。</w:t>
      </w:r>
    </w:p>
    <w:p w14:paraId="1021CBEA" w14:textId="77777777" w:rsidR="006C77B1" w:rsidRDefault="006C77B1" w:rsidP="00FB6D10">
      <w:pPr>
        <w:pStyle w:val="af"/>
      </w:pPr>
      <w:r>
        <w:t>最后，让我们来说</w:t>
      </w:r>
      <w:proofErr w:type="gramStart"/>
      <w:r>
        <w:t>说</w:t>
      </w:r>
      <w:proofErr w:type="gramEnd"/>
      <w:r>
        <w:t>函数</w:t>
      </w:r>
      <w:r>
        <w:t xml:space="preserve"> (</w:t>
      </w:r>
      <w:r>
        <w:rPr>
          <w:b/>
        </w:rPr>
        <w:t>functions</w:t>
      </w:r>
      <w:r>
        <w:t>)</w:t>
      </w:r>
      <w:r>
        <w:t>，如何定义和调用函数。</w:t>
      </w:r>
    </w:p>
    <w:p w14:paraId="7B9881D5" w14:textId="77777777" w:rsidR="006C77B1" w:rsidRDefault="006C77B1" w:rsidP="00FB6D10">
      <w:pPr>
        <w:pStyle w:val="af"/>
      </w:pPr>
      <w:r>
        <w:t>我在桌面上存了一个预先定义的文件名为</w:t>
      </w:r>
      <w:r>
        <w:t xml:space="preserve"> “</w:t>
      </w:r>
      <w:proofErr w:type="spellStart"/>
      <w:r>
        <w:rPr>
          <w:b/>
        </w:rPr>
        <w:t>squarethisnumber.m</w:t>
      </w:r>
      <w:proofErr w:type="spellEnd"/>
      <w:r>
        <w:t>”</w:t>
      </w:r>
      <w:r>
        <w:t>，这就是在</w:t>
      </w:r>
      <w:r>
        <w:t xml:space="preserve"> </w:t>
      </w:r>
      <w:r>
        <w:rPr>
          <w:b/>
        </w:rPr>
        <w:t>Octave</w:t>
      </w:r>
      <w:r>
        <w:t xml:space="preserve"> </w:t>
      </w:r>
      <w:r>
        <w:t>环境下定义的函数。</w:t>
      </w:r>
    </w:p>
    <w:p w14:paraId="24B9C091" w14:textId="77777777" w:rsidR="006C77B1" w:rsidRDefault="006C77B1" w:rsidP="00FB6D10">
      <w:pPr>
        <w:pStyle w:val="af"/>
      </w:pPr>
      <w:r>
        <w:t>让我们打开这个文件。请注意，我使用的是微软的写字</w:t>
      </w:r>
      <w:proofErr w:type="gramStart"/>
      <w:r>
        <w:t>板程序</w:t>
      </w:r>
      <w:proofErr w:type="gramEnd"/>
      <w:r>
        <w:t>来打开这个文件，我只是想建议你，如果你也使用微软的</w:t>
      </w:r>
      <w:r>
        <w:rPr>
          <w:b/>
        </w:rPr>
        <w:t>Windows</w:t>
      </w:r>
      <w:r>
        <w:t>系统，那么可以使用写字板程序，而不是记事本来打开这些文件。如果你有别的什么文本编辑器也可以，记事本有时会把代码的间距弄得很乱。如果你只有记事本程序，那也能用。我建议你用写字</w:t>
      </w:r>
      <w:proofErr w:type="gramStart"/>
      <w:r>
        <w:t>板或者</w:t>
      </w:r>
      <w:proofErr w:type="gramEnd"/>
      <w:r>
        <w:t>其他可以编辑函数的文本编辑器。</w:t>
      </w:r>
    </w:p>
    <w:p w14:paraId="051D3BA4" w14:textId="77777777" w:rsidR="006C77B1" w:rsidRDefault="006C77B1" w:rsidP="00FB6D10">
      <w:pPr>
        <w:pStyle w:val="af"/>
      </w:pPr>
      <w:r>
        <w:t>现在我们来说如何在</w:t>
      </w:r>
      <w:r>
        <w:t xml:space="preserve"> </w:t>
      </w:r>
      <w:r>
        <w:rPr>
          <w:b/>
        </w:rPr>
        <w:t>Octave</w:t>
      </w:r>
      <w:r>
        <w:t xml:space="preserve"> </w:t>
      </w:r>
      <w:r>
        <w:t>里定义函数：</w:t>
      </w:r>
    </w:p>
    <w:p w14:paraId="4D85C890" w14:textId="77777777" w:rsidR="006C77B1" w:rsidRDefault="006C77B1" w:rsidP="00FB6D10">
      <w:pPr>
        <w:pStyle w:val="af"/>
      </w:pPr>
      <w:r>
        <w:t>这个文件只有三行：</w:t>
      </w:r>
    </w:p>
    <w:p w14:paraId="206C08D1" w14:textId="77777777" w:rsidR="006C77B1" w:rsidRDefault="006C77B1" w:rsidP="00FB6D10">
      <w:pPr>
        <w:pStyle w:val="af"/>
      </w:pPr>
      <w:r>
        <w:rPr>
          <w:noProof/>
        </w:rPr>
        <w:lastRenderedPageBreak/>
        <w:drawing>
          <wp:inline distT="0" distB="0" distL="0" distR="0" wp14:anchorId="02A7EF97" wp14:editId="3C653DFF">
            <wp:extent cx="3136900" cy="688340"/>
            <wp:effectExtent l="0" t="0" r="6350" b="0"/>
            <wp:docPr id="8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47f96f4e7ab7a259ac9ef1eebe0b503.png"/>
                    <pic:cNvPicPr>
                      <a:picLocks noChangeAspect="1" noChangeArrowheads="1"/>
                    </pic:cNvPicPr>
                  </pic:nvPicPr>
                  <pic:blipFill>
                    <a:blip r:embed="rId143"/>
                    <a:stretch>
                      <a:fillRect/>
                    </a:stretch>
                  </pic:blipFill>
                  <pic:spPr bwMode="auto">
                    <a:xfrm>
                      <a:off x="0" y="0"/>
                      <a:ext cx="3136900" cy="688340"/>
                    </a:xfrm>
                    <a:prstGeom prst="rect">
                      <a:avLst/>
                    </a:prstGeom>
                    <a:noFill/>
                    <a:ln w="9525">
                      <a:noFill/>
                      <a:headEnd/>
                      <a:tailEnd/>
                    </a:ln>
                  </pic:spPr>
                </pic:pic>
              </a:graphicData>
            </a:graphic>
          </wp:inline>
        </w:drawing>
      </w:r>
    </w:p>
    <w:p w14:paraId="34301BF5" w14:textId="53608497" w:rsidR="006C77B1" w:rsidRDefault="006C77B1" w:rsidP="00FB6D10">
      <w:pPr>
        <w:pStyle w:val="af"/>
      </w:pPr>
      <w:r>
        <w:t>第一行写着</w:t>
      </w:r>
      <w:r>
        <w:t xml:space="preserve"> </w:t>
      </w:r>
      <w:r w:rsidRPr="004A50AC">
        <w:rPr>
          <w:rStyle w:val="VerbatimChar"/>
          <w:color w:val="FF0000"/>
        </w:rPr>
        <w:t xml:space="preserve">function y = </w:t>
      </w:r>
      <w:proofErr w:type="spellStart"/>
      <w:r w:rsidRPr="004A50AC">
        <w:rPr>
          <w:rStyle w:val="VerbatimChar"/>
          <w:color w:val="FF0000"/>
        </w:rPr>
        <w:t>squareThisNumber</w:t>
      </w:r>
      <w:proofErr w:type="spellEnd"/>
      <w:r w:rsidRPr="004A50AC">
        <w:rPr>
          <w:rStyle w:val="VerbatimChar"/>
          <w:color w:val="FF0000"/>
        </w:rPr>
        <w:t>(x)</w:t>
      </w:r>
      <w:r>
        <w:t>，这就告诉</w:t>
      </w:r>
      <w:r>
        <w:t xml:space="preserve"> </w:t>
      </w:r>
      <w:r>
        <w:rPr>
          <w:b/>
        </w:rPr>
        <w:t>Octave</w:t>
      </w:r>
      <w:r>
        <w:t>，我想返回一个</w:t>
      </w:r>
      <m:oMath>
        <m:r>
          <w:rPr>
            <w:rFonts w:ascii="Cambria Math" w:hAnsi="Cambria Math"/>
          </w:rPr>
          <m:t>y</m:t>
        </m:r>
      </m:oMath>
      <w:r>
        <w:t>值，我想返回一个值，并且返回的这个值将被存放于变量</w:t>
      </w:r>
      <w:r>
        <w:t xml:space="preserve"> </w:t>
      </w:r>
      <m:oMath>
        <m:r>
          <w:rPr>
            <w:rFonts w:ascii="Cambria Math" w:hAnsi="Cambria Math"/>
          </w:rPr>
          <m:t>y</m:t>
        </m:r>
      </m:oMath>
      <w:r>
        <w:t xml:space="preserve"> </w:t>
      </w:r>
      <w:r>
        <w:t>里。另外，它告诉了</w:t>
      </w:r>
      <w:r>
        <w:rPr>
          <w:b/>
        </w:rPr>
        <w:t>Octave</w:t>
      </w:r>
      <w:r>
        <w:t>这个函数有一个参数，就是参数</w:t>
      </w:r>
      <w:r>
        <w:t xml:space="preserve"> </w:t>
      </w:r>
      <m:oMath>
        <m:r>
          <w:rPr>
            <w:rFonts w:ascii="Cambria Math" w:hAnsi="Cambria Math"/>
          </w:rPr>
          <m:t>x</m:t>
        </m:r>
      </m:oMath>
      <w:r>
        <w:t>，还有定义的函数体，也就是</w:t>
      </w:r>
      <w:r>
        <w:t xml:space="preserve"> </w:t>
      </w:r>
      <m:oMath>
        <m:r>
          <w:rPr>
            <w:rFonts w:ascii="Cambria Math" w:hAnsi="Cambria Math"/>
          </w:rPr>
          <m:t>y</m:t>
        </m:r>
      </m:oMath>
      <w:r>
        <w:t xml:space="preserve"> </w:t>
      </w:r>
      <w:r>
        <w:t>等于</w:t>
      </w:r>
      <w:r>
        <w:t xml:space="preserve"> </w:t>
      </w:r>
      <m:oMath>
        <m:r>
          <w:rPr>
            <w:rFonts w:ascii="Cambria Math" w:hAnsi="Cambria Math"/>
          </w:rPr>
          <m:t>x</m:t>
        </m:r>
      </m:oMath>
      <w:r>
        <w:t xml:space="preserve"> </w:t>
      </w:r>
      <w:r>
        <w:t>的平方。</w:t>
      </w:r>
    </w:p>
    <w:p w14:paraId="34AD5E58" w14:textId="77777777" w:rsidR="006C77B1" w:rsidRDefault="006C77B1" w:rsidP="00FB6D10">
      <w:pPr>
        <w:pStyle w:val="af"/>
      </w:pPr>
      <w:r>
        <w:t>还有一种更高级的功能，这只是对那些知道</w:t>
      </w:r>
      <w:r>
        <w:t>“</w:t>
      </w:r>
      <w:r>
        <w:rPr>
          <w:b/>
        </w:rPr>
        <w:t>search path</w:t>
      </w:r>
      <w:r>
        <w:t xml:space="preserve"> (</w:t>
      </w:r>
      <w:r>
        <w:rPr>
          <w:b/>
        </w:rPr>
        <w:t>搜索路径</w:t>
      </w:r>
      <w:r>
        <w:t>)”</w:t>
      </w:r>
      <w:r>
        <w:t>这个术语的人使用的。所以如果你想要修改</w:t>
      </w:r>
      <w:r>
        <w:t xml:space="preserve"> </w:t>
      </w:r>
      <w:r>
        <w:rPr>
          <w:b/>
        </w:rPr>
        <w:t>Octave</w:t>
      </w:r>
      <w:r>
        <w:t>的搜索路径，你可以把下面这部分作为一个进阶知识，或者选学材料，仅适用于那些熟悉编程语言中搜索路径概念的同学。</w:t>
      </w:r>
    </w:p>
    <w:p w14:paraId="7A0935B9" w14:textId="77777777" w:rsidR="006C77B1" w:rsidRDefault="006C77B1" w:rsidP="00FB6D10">
      <w:pPr>
        <w:pStyle w:val="af"/>
      </w:pPr>
      <w:r>
        <w:t>你可以使用</w:t>
      </w:r>
      <w:proofErr w:type="spellStart"/>
      <w:r>
        <w:rPr>
          <w:b/>
        </w:rPr>
        <w:t>addpath</w:t>
      </w:r>
      <w:proofErr w:type="spellEnd"/>
      <w:r>
        <w:t xml:space="preserve"> </w:t>
      </w:r>
      <w:r>
        <w:t>命令添加路径，添加路径</w:t>
      </w:r>
      <w:r>
        <w:t>“</w:t>
      </w:r>
      <w:r>
        <w:rPr>
          <w:b/>
        </w:rPr>
        <w:t>C:\Users\ang\desktop</w:t>
      </w:r>
      <w:r>
        <w:t>”</w:t>
      </w:r>
      <w:r>
        <w:t>将该目录添加到</w:t>
      </w:r>
      <w:r>
        <w:rPr>
          <w:b/>
        </w:rPr>
        <w:t>Octav</w:t>
      </w:r>
      <w:r>
        <w:t>e</w:t>
      </w:r>
      <w:r>
        <w:t>的搜索路径，这样即使你跑到其他路径底下，</w:t>
      </w:r>
      <w:r>
        <w:rPr>
          <w:b/>
        </w:rPr>
        <w:t>Octave</w:t>
      </w:r>
      <w:r>
        <w:t>依然知道会在</w:t>
      </w:r>
      <w:r>
        <w:t xml:space="preserve"> </w:t>
      </w:r>
      <w:r>
        <w:rPr>
          <w:b/>
        </w:rPr>
        <w:t>Users\ang\desktop</w:t>
      </w:r>
      <w:r>
        <w:t>目录下寻找函数。这样，即使我现在</w:t>
      </w:r>
      <w:proofErr w:type="gramStart"/>
      <w:r>
        <w:t>在</w:t>
      </w:r>
      <w:proofErr w:type="gramEnd"/>
      <w:r>
        <w:t>不同的目录下，它仍然知道在哪里可以找到</w:t>
      </w:r>
      <w:r>
        <w:t>“</w:t>
      </w:r>
      <w:proofErr w:type="spellStart"/>
      <w:r>
        <w:rPr>
          <w:b/>
        </w:rPr>
        <w:t>SquareThisNumber</w:t>
      </w:r>
      <w:proofErr w:type="spellEnd"/>
      <w:r>
        <w:t xml:space="preserve">” </w:t>
      </w:r>
      <w:r>
        <w:t>这个函数。</w:t>
      </w:r>
    </w:p>
    <w:p w14:paraId="4E5EFFA7" w14:textId="77777777" w:rsidR="006C77B1" w:rsidRDefault="006C77B1" w:rsidP="00FB6D10">
      <w:pPr>
        <w:pStyle w:val="af"/>
      </w:pPr>
      <w:r>
        <w:t>但是，如果你不熟悉搜索路径的概念，不用担心，只要确保在执行函数之前，先用</w:t>
      </w:r>
      <w:r>
        <w:t xml:space="preserve"> </w:t>
      </w:r>
      <w:r>
        <w:rPr>
          <w:rStyle w:val="VerbatimChar"/>
        </w:rPr>
        <w:t>cd</w:t>
      </w:r>
      <w:r>
        <w:t>命令设置到你函数所在的目录下，实际上也是一样的效果。</w:t>
      </w:r>
    </w:p>
    <w:p w14:paraId="2D8296D7" w14:textId="77777777" w:rsidR="006C77B1" w:rsidRDefault="006C77B1" w:rsidP="00FB6D10">
      <w:pPr>
        <w:pStyle w:val="af"/>
        <w:ind w:firstLine="422"/>
      </w:pPr>
      <w:r>
        <w:rPr>
          <w:b/>
        </w:rPr>
        <w:t>Octave</w:t>
      </w:r>
      <w:r>
        <w:t>还有一个其他许多编程语言都没有的概念，那就是它可以允许你定义一个函数，使得返回值是多个值或多个参数。这里就是一个例子，定义一个函数叫：</w:t>
      </w:r>
    </w:p>
    <w:p w14:paraId="05E18289" w14:textId="77777777" w:rsidR="006C77B1" w:rsidRDefault="006C77B1" w:rsidP="00FB6D10">
      <w:pPr>
        <w:pStyle w:val="af"/>
      </w:pPr>
      <w:r>
        <w:t>“</w:t>
      </w:r>
      <w:proofErr w:type="spellStart"/>
      <w:r>
        <w:rPr>
          <w:rStyle w:val="VerbatimChar"/>
        </w:rPr>
        <w:t>SquareAndCubeThisNumber</w:t>
      </w:r>
      <w:proofErr w:type="spellEnd"/>
      <w:r>
        <w:rPr>
          <w:rStyle w:val="VerbatimChar"/>
        </w:rPr>
        <w:t>(x)</w:t>
      </w:r>
      <w:r>
        <w:t>” (</w:t>
      </w:r>
      <m:oMath>
        <m:r>
          <w:rPr>
            <w:rFonts w:ascii="Cambria Math" w:hAnsi="Cambria Math"/>
          </w:rPr>
          <m:t>x</m:t>
        </m:r>
      </m:oMath>
      <w:r>
        <w:t>的平方以及</w:t>
      </w:r>
      <m:oMath>
        <m:r>
          <w:rPr>
            <w:rFonts w:ascii="Cambria Math" w:hAnsi="Cambria Math"/>
          </w:rPr>
          <m:t>x</m:t>
        </m:r>
      </m:oMath>
      <w:r>
        <w:t>的立方</w:t>
      </w:r>
      <w:r>
        <w:t>)</w:t>
      </w:r>
    </w:p>
    <w:p w14:paraId="37597FBC" w14:textId="77777777" w:rsidR="006C77B1" w:rsidRDefault="006C77B1" w:rsidP="00FB6D10">
      <w:pPr>
        <w:pStyle w:val="af"/>
      </w:pPr>
      <w:r>
        <w:t>这说的就是函数返回值是两个：</w:t>
      </w:r>
      <w:r>
        <w:t xml:space="preserve"> </w:t>
      </w:r>
      <m:oMath>
        <m:r>
          <w:rPr>
            <w:rFonts w:ascii="Cambria Math" w:hAnsi="Cambria Math"/>
          </w:rPr>
          <m:t>y1</m:t>
        </m:r>
      </m:oMath>
      <w:r>
        <w:t xml:space="preserve"> </w:t>
      </w:r>
      <w:r>
        <w:t>和</w:t>
      </w:r>
      <w:r>
        <w:t xml:space="preserve"> </w:t>
      </w:r>
      <m:oMath>
        <m:r>
          <w:rPr>
            <w:rFonts w:ascii="Cambria Math" w:hAnsi="Cambria Math"/>
          </w:rPr>
          <m:t>y2</m:t>
        </m:r>
      </m:oMath>
      <w:r>
        <w:t>，接下来就是</w:t>
      </w:r>
      <m:oMath>
        <m:r>
          <w:rPr>
            <w:rFonts w:ascii="Cambria Math" w:hAnsi="Cambria Math"/>
          </w:rPr>
          <m:t>y1</m:t>
        </m:r>
      </m:oMath>
      <w:r>
        <w:t>是被</w:t>
      </w:r>
      <w:proofErr w:type="gramStart"/>
      <w:r>
        <w:t>平方后</w:t>
      </w:r>
      <w:proofErr w:type="gramEnd"/>
      <w:r>
        <w:t>的结果，</w:t>
      </w:r>
      <m:oMath>
        <m:r>
          <w:rPr>
            <w:rFonts w:ascii="Cambria Math" w:hAnsi="Cambria Math"/>
          </w:rPr>
          <m:t>y2</m:t>
        </m:r>
      </m:oMath>
      <w:r>
        <w:t>是被</w:t>
      </w:r>
      <w:proofErr w:type="gramStart"/>
      <w:r>
        <w:t>立方后</w:t>
      </w:r>
      <w:proofErr w:type="gramEnd"/>
      <w:r>
        <w:t>的结果，这就是说，函数会真的返回</w:t>
      </w:r>
      <w:r>
        <w:t>2</w:t>
      </w:r>
      <w:r>
        <w:t>个值。</w:t>
      </w:r>
    </w:p>
    <w:p w14:paraId="7F863173" w14:textId="77777777" w:rsidR="006C77B1" w:rsidRDefault="006C77B1" w:rsidP="00FB6D10">
      <w:pPr>
        <w:pStyle w:val="af"/>
      </w:pPr>
      <w:r>
        <w:t>有些同学可能会根据你使用的编程语言，比如你们可能熟悉的</w:t>
      </w:r>
      <w:r>
        <w:rPr>
          <w:b/>
        </w:rPr>
        <w:t>C</w:t>
      </w:r>
      <w:r>
        <w:t>或</w:t>
      </w:r>
      <w:r>
        <w:rPr>
          <w:b/>
        </w:rPr>
        <w:t>C++</w:t>
      </w:r>
      <w:r>
        <w:t>，通常情况下，认为作为函数返回值只能是一个值，但</w:t>
      </w:r>
      <w:r>
        <w:rPr>
          <w:b/>
        </w:rPr>
        <w:t>Octave</w:t>
      </w:r>
      <w:r>
        <w:t xml:space="preserve"> </w:t>
      </w:r>
      <w:r>
        <w:t>的语法结构就不一样，可以返回多个值。</w:t>
      </w:r>
    </w:p>
    <w:p w14:paraId="5A240708" w14:textId="77777777" w:rsidR="006C77B1" w:rsidRDefault="006C77B1" w:rsidP="00FB6D10">
      <w:pPr>
        <w:pStyle w:val="af"/>
      </w:pPr>
      <w:r>
        <w:t>如果我键入</w:t>
      </w:r>
      <w:r>
        <w:t xml:space="preserve"> </w:t>
      </w:r>
      <w:r>
        <w:rPr>
          <w:rStyle w:val="VerbatimChar"/>
        </w:rPr>
        <w:t>[</w:t>
      </w:r>
      <w:proofErr w:type="spellStart"/>
      <w:r>
        <w:rPr>
          <w:rStyle w:val="VerbatimChar"/>
        </w:rPr>
        <w:t>a,b</w:t>
      </w:r>
      <w:proofErr w:type="spellEnd"/>
      <w:r>
        <w:rPr>
          <w:rStyle w:val="VerbatimChar"/>
        </w:rPr>
        <w:t xml:space="preserve">] = </w:t>
      </w:r>
      <w:proofErr w:type="spellStart"/>
      <w:r>
        <w:rPr>
          <w:rStyle w:val="VerbatimChar"/>
        </w:rPr>
        <w:t>SquareAndCubeThisNumber</w:t>
      </w:r>
      <w:proofErr w:type="spellEnd"/>
      <w:r>
        <w:rPr>
          <w:rStyle w:val="VerbatimChar"/>
        </w:rPr>
        <w:t>(5)</w:t>
      </w:r>
      <w:r>
        <w:t>，然后，</w:t>
      </w:r>
      <m:oMath>
        <m:r>
          <w:rPr>
            <w:rFonts w:ascii="Cambria Math" w:hAnsi="Cambria Math"/>
          </w:rPr>
          <m:t>a</m:t>
        </m:r>
      </m:oMath>
      <w:r>
        <w:t>就等于</w:t>
      </w:r>
      <w:r>
        <w:t>25</w:t>
      </w:r>
      <w:r>
        <w:t>，</w:t>
      </w:r>
      <m:oMath>
        <m:r>
          <w:rPr>
            <w:rFonts w:ascii="Cambria Math" w:hAnsi="Cambria Math"/>
          </w:rPr>
          <m:t>b</m:t>
        </m:r>
      </m:oMath>
      <w:r>
        <w:t xml:space="preserve"> </w:t>
      </w:r>
      <w:r>
        <w:t>就等于</w:t>
      </w:r>
      <w:r>
        <w:t>5</w:t>
      </w:r>
      <w:r>
        <w:t>的立方</w:t>
      </w:r>
      <w:r>
        <w:t>125</w:t>
      </w:r>
      <w:r>
        <w:t>。</w:t>
      </w:r>
    </w:p>
    <w:p w14:paraId="332E9A4B" w14:textId="77777777" w:rsidR="006C77B1" w:rsidRDefault="006C77B1" w:rsidP="00FB6D10">
      <w:pPr>
        <w:pStyle w:val="af"/>
      </w:pPr>
      <w:r>
        <w:t>所以说如果你需要定义一个函数并且返回多个值，这一点常常会带来很多方便。</w:t>
      </w:r>
    </w:p>
    <w:p w14:paraId="1DE207AA" w14:textId="77777777" w:rsidR="006C77B1" w:rsidRDefault="006C77B1" w:rsidP="00FB6D10">
      <w:pPr>
        <w:pStyle w:val="af"/>
      </w:pPr>
      <w:r>
        <w:t>最后，我来给大家演示一下一个更复杂一点的函数的例子。</w:t>
      </w:r>
    </w:p>
    <w:p w14:paraId="034CC520" w14:textId="77777777" w:rsidR="006C77B1" w:rsidRDefault="006C77B1" w:rsidP="00FB6D10">
      <w:pPr>
        <w:pStyle w:val="af"/>
      </w:pPr>
      <w:r>
        <w:t>比方说，我有一个数据集，像这样，数据点为</w:t>
      </w:r>
      <w:r>
        <w:t>[1,1], [2,2],[3,3]</w:t>
      </w:r>
      <w:r>
        <w:t>，我想做的事是定义一个</w:t>
      </w:r>
      <w:r>
        <w:t xml:space="preserve"> </w:t>
      </w:r>
      <w:r>
        <w:rPr>
          <w:b/>
        </w:rPr>
        <w:t>Octave</w:t>
      </w:r>
      <w:r>
        <w:t xml:space="preserve"> </w:t>
      </w:r>
      <w:r>
        <w:t>函数来计算代价函数</w:t>
      </w:r>
      <w:r>
        <w:t xml:space="preserve"> </w:t>
      </w:r>
      <m:oMath>
        <m:r>
          <w:rPr>
            <w:rFonts w:ascii="Cambria Math" w:hAnsi="Cambria Math"/>
          </w:rPr>
          <m:t>J(θ)</m:t>
        </m:r>
      </m:oMath>
      <w:r>
        <w:t>，就是计算不同</w:t>
      </w:r>
      <w:r>
        <w:t xml:space="preserve"> </w:t>
      </w:r>
      <m:oMath>
        <m:r>
          <w:rPr>
            <w:rFonts w:ascii="Cambria Math" w:hAnsi="Cambria Math"/>
          </w:rPr>
          <m:t>θ</m:t>
        </m:r>
      </m:oMath>
      <w:r>
        <w:t>值所对应的代价函数值</w:t>
      </w:r>
      <m:oMath>
        <m:r>
          <w:rPr>
            <w:rFonts w:ascii="Cambria Math" w:hAnsi="Cambria Math"/>
          </w:rPr>
          <m:t>J</m:t>
        </m:r>
      </m:oMath>
      <w:r>
        <w:t>。</w:t>
      </w:r>
    </w:p>
    <w:p w14:paraId="3333113A" w14:textId="77777777" w:rsidR="006C77B1" w:rsidRDefault="006C77B1" w:rsidP="00FB6D10">
      <w:pPr>
        <w:pStyle w:val="af"/>
      </w:pPr>
      <w:r>
        <w:t>首先让我们把数据放到</w:t>
      </w:r>
      <w:r>
        <w:t xml:space="preserve"> </w:t>
      </w:r>
      <w:r>
        <w:rPr>
          <w:b/>
        </w:rPr>
        <w:t>Octave</w:t>
      </w:r>
      <w:r>
        <w:t xml:space="preserve"> </w:t>
      </w:r>
      <w:r>
        <w:t>里，我把我的矩阵设置为</w:t>
      </w:r>
      <w:r>
        <w:rPr>
          <w:rStyle w:val="VerbatimChar"/>
        </w:rPr>
        <w:t>X = [1 1; 1 2; 1 3];</w:t>
      </w:r>
    </w:p>
    <w:p w14:paraId="4928A52E" w14:textId="77777777" w:rsidR="006C77B1" w:rsidRDefault="006C77B1" w:rsidP="00FB6D10">
      <w:pPr>
        <w:pStyle w:val="af"/>
      </w:pPr>
      <w:r>
        <w:rPr>
          <w:noProof/>
        </w:rPr>
        <w:lastRenderedPageBreak/>
        <w:drawing>
          <wp:inline distT="0" distB="0" distL="0" distR="0" wp14:anchorId="1997A3D4" wp14:editId="4DC1062F">
            <wp:extent cx="3429000" cy="1548130"/>
            <wp:effectExtent l="0" t="0" r="0" b="0"/>
            <wp:docPr id="8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c857152ef3f0d6b374e4863289d1c60.png"/>
                    <pic:cNvPicPr>
                      <a:picLocks noChangeAspect="1" noChangeArrowheads="1"/>
                    </pic:cNvPicPr>
                  </pic:nvPicPr>
                  <pic:blipFill>
                    <a:blip r:embed="rId144"/>
                    <a:stretch>
                      <a:fillRect/>
                    </a:stretch>
                  </pic:blipFill>
                  <pic:spPr bwMode="auto">
                    <a:xfrm>
                      <a:off x="0" y="0"/>
                      <a:ext cx="3429000" cy="1548130"/>
                    </a:xfrm>
                    <a:prstGeom prst="rect">
                      <a:avLst/>
                    </a:prstGeom>
                    <a:noFill/>
                    <a:ln w="9525">
                      <a:noFill/>
                      <a:headEnd/>
                      <a:tailEnd/>
                    </a:ln>
                  </pic:spPr>
                </pic:pic>
              </a:graphicData>
            </a:graphic>
          </wp:inline>
        </w:drawing>
      </w:r>
    </w:p>
    <w:p w14:paraId="6D1A0772" w14:textId="77777777" w:rsidR="006C77B1" w:rsidRDefault="006C77B1" w:rsidP="00FB6D10">
      <w:pPr>
        <w:pStyle w:val="af"/>
      </w:pPr>
      <w:r>
        <w:t>请仔细看一下这个函数的定义，确保你明白了定义中的每一步。</w:t>
      </w:r>
    </w:p>
    <w:p w14:paraId="1A9C84E5" w14:textId="77777777" w:rsidR="006C77B1" w:rsidRDefault="006C77B1" w:rsidP="00FB6D10">
      <w:r>
        <w:rPr>
          <w:noProof/>
        </w:rPr>
        <w:drawing>
          <wp:inline distT="0" distB="0" distL="0" distR="0" wp14:anchorId="3F9C627E" wp14:editId="6D7B5A68">
            <wp:extent cx="5334000" cy="3004820"/>
            <wp:effectExtent l="0" t="0" r="0" b="0"/>
            <wp:docPr id="8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01d6da07890e32d46d0616741a3fe64.png"/>
                    <pic:cNvPicPr>
                      <a:picLocks noChangeAspect="1" noChangeArrowheads="1"/>
                    </pic:cNvPicPr>
                  </pic:nvPicPr>
                  <pic:blipFill>
                    <a:blip r:embed="rId145"/>
                    <a:stretch>
                      <a:fillRect/>
                    </a:stretch>
                  </pic:blipFill>
                  <pic:spPr bwMode="auto">
                    <a:xfrm>
                      <a:off x="0" y="0"/>
                      <a:ext cx="5334000" cy="3004820"/>
                    </a:xfrm>
                    <a:prstGeom prst="rect">
                      <a:avLst/>
                    </a:prstGeom>
                    <a:noFill/>
                    <a:ln w="9525">
                      <a:noFill/>
                      <a:headEnd/>
                      <a:tailEnd/>
                    </a:ln>
                  </pic:spPr>
                </pic:pic>
              </a:graphicData>
            </a:graphic>
          </wp:inline>
        </w:drawing>
      </w:r>
    </w:p>
    <w:p w14:paraId="67832340" w14:textId="77777777" w:rsidR="006C77B1" w:rsidRDefault="006C77B1" w:rsidP="00FB6D10">
      <w:pPr>
        <w:pStyle w:val="af"/>
      </w:pPr>
      <w:r>
        <w:t>现在当我在</w:t>
      </w:r>
      <w:r>
        <w:t xml:space="preserve"> </w:t>
      </w:r>
      <w:r>
        <w:rPr>
          <w:b/>
        </w:rPr>
        <w:t>Octave</w:t>
      </w:r>
      <w:r>
        <w:t xml:space="preserve"> </w:t>
      </w:r>
      <w:r>
        <w:t>里运行时，我键入</w:t>
      </w:r>
      <w:r>
        <w:t xml:space="preserve"> </w:t>
      </w:r>
      <w:r w:rsidRPr="004A50AC">
        <w:rPr>
          <w:rStyle w:val="VerbatimChar"/>
          <w:color w:val="FF0000"/>
        </w:rPr>
        <w:t xml:space="preserve">J = </w:t>
      </w:r>
      <w:proofErr w:type="spellStart"/>
      <w:r w:rsidRPr="004A50AC">
        <w:rPr>
          <w:rStyle w:val="VerbatimChar"/>
          <w:color w:val="FF0000"/>
        </w:rPr>
        <w:t>costFunctionJ</w:t>
      </w:r>
      <w:proofErr w:type="spellEnd"/>
      <w:r w:rsidRPr="004A50AC">
        <w:rPr>
          <w:rStyle w:val="VerbatimChar"/>
          <w:color w:val="FF0000"/>
        </w:rPr>
        <w:t xml:space="preserve"> (X, y, theta)</w:t>
      </w:r>
      <w:r>
        <w:t>，它就计算出</w:t>
      </w:r>
      <w:r>
        <w:t xml:space="preserve"> </w:t>
      </w:r>
      <m:oMath>
        <m:r>
          <w:rPr>
            <w:rFonts w:ascii="Cambria Math" w:hAnsi="Cambria Math"/>
          </w:rPr>
          <m:t>J</m:t>
        </m:r>
      </m:oMath>
      <w:r>
        <w:t>等于</w:t>
      </w:r>
      <w:r>
        <w:t>0</w:t>
      </w:r>
      <w:r>
        <w:t>，这是因为如果我的数据集</w:t>
      </w:r>
      <m:oMath>
        <m:r>
          <w:rPr>
            <w:rFonts w:ascii="Cambria Math" w:hAnsi="Cambria Math"/>
          </w:rPr>
          <m:t>x</m:t>
        </m:r>
      </m:oMath>
      <w:r>
        <w:t xml:space="preserve"> </w:t>
      </w:r>
      <w:r>
        <w:t>为</w:t>
      </w:r>
      <w:r>
        <w:t xml:space="preserve"> [1;2;3]</w:t>
      </w:r>
      <w:r>
        <w:t>，</w:t>
      </w:r>
      <w:r>
        <w:t xml:space="preserve"> </w:t>
      </w:r>
      <m:oMath>
        <m:r>
          <w:rPr>
            <w:rFonts w:ascii="Cambria Math" w:hAnsi="Cambria Math"/>
          </w:rPr>
          <m:t>y</m:t>
        </m:r>
      </m:oMath>
      <w:r>
        <w:t xml:space="preserve"> </w:t>
      </w:r>
      <w:r>
        <w:t>也为</w:t>
      </w:r>
      <w:r>
        <w:t xml:space="preserve"> [1;2;3] </w:t>
      </w:r>
      <w:r>
        <w:t>然后设置</w:t>
      </w:r>
      <w:r>
        <w:t xml:space="preserve"> </w:t>
      </w:r>
      <m:oMath>
        <m:sSub>
          <m:sSubPr>
            <m:ctrlPr>
              <w:rPr>
                <w:rFonts w:ascii="Cambria Math" w:hAnsi="Cambria Math"/>
              </w:rPr>
            </m:ctrlPr>
          </m:sSubPr>
          <m:e>
            <m:r>
              <w:rPr>
                <w:rFonts w:ascii="Cambria Math" w:hAnsi="Cambria Math"/>
              </w:rPr>
              <m:t>θ</m:t>
            </m:r>
          </m:e>
          <m:sub>
            <m:r>
              <w:rPr>
                <w:rFonts w:ascii="Cambria Math" w:hAnsi="Cambria Math"/>
              </w:rPr>
              <m:t>0</m:t>
            </m:r>
          </m:sub>
        </m:sSub>
      </m:oMath>
      <w:r>
        <w:t xml:space="preserve"> </w:t>
      </w:r>
      <w:r>
        <w:t>等于</w:t>
      </w:r>
      <w:r>
        <w:t>0</w:t>
      </w:r>
      <w:r>
        <w:t>，</w:t>
      </w:r>
      <m:oMath>
        <m:sSub>
          <m:sSubPr>
            <m:ctrlPr>
              <w:rPr>
                <w:rFonts w:ascii="Cambria Math" w:hAnsi="Cambria Math"/>
              </w:rPr>
            </m:ctrlPr>
          </m:sSubPr>
          <m:e>
            <m:r>
              <w:rPr>
                <w:rFonts w:ascii="Cambria Math" w:hAnsi="Cambria Math"/>
              </w:rPr>
              <m:t>θ</m:t>
            </m:r>
          </m:e>
          <m:sub>
            <m:r>
              <w:rPr>
                <w:rFonts w:ascii="Cambria Math" w:hAnsi="Cambria Math"/>
              </w:rPr>
              <m:t>1</m:t>
            </m:r>
          </m:sub>
        </m:sSub>
      </m:oMath>
      <w:r>
        <w:t>等于</w:t>
      </w:r>
      <w:r>
        <w:t>1</w:t>
      </w:r>
      <w:r>
        <w:t>，这给了我恰好</w:t>
      </w:r>
      <w:r>
        <w:t>45</w:t>
      </w:r>
      <w:r>
        <w:t>度的斜线，这条线是可以完美拟合我的数据集的。</w:t>
      </w:r>
    </w:p>
    <w:p w14:paraId="2CEC4D8E" w14:textId="77777777" w:rsidR="006C77B1" w:rsidRDefault="006C77B1" w:rsidP="00FB6D10">
      <w:pPr>
        <w:pStyle w:val="af"/>
      </w:pPr>
      <w:r>
        <w:t>而相反地，如果我设置</w:t>
      </w:r>
      <m:oMath>
        <m:r>
          <w:rPr>
            <w:rFonts w:ascii="Cambria Math" w:hAnsi="Cambria Math"/>
          </w:rPr>
          <m:t>θ</m:t>
        </m:r>
      </m:oMath>
      <w:r>
        <w:t xml:space="preserve"> </w:t>
      </w:r>
      <w:r>
        <w:t>等于</w:t>
      </w:r>
      <w:r>
        <w:t>[0;0]</w:t>
      </w:r>
      <w:r>
        <w:t>，那么这个假设就是</w:t>
      </w:r>
      <w:r>
        <w:t>0</w:t>
      </w:r>
      <w:r>
        <w:t>是所有的预测值，和刚才一样，设置</w:t>
      </w:r>
      <m:oMath>
        <m:sSub>
          <m:sSubPr>
            <m:ctrlPr>
              <w:rPr>
                <w:rFonts w:ascii="Cambria Math" w:hAnsi="Cambria Math"/>
              </w:rPr>
            </m:ctrlPr>
          </m:sSubPr>
          <m:e>
            <m:r>
              <w:rPr>
                <w:rFonts w:ascii="Cambria Math" w:hAnsi="Cambria Math"/>
              </w:rPr>
              <m:t>θ</m:t>
            </m:r>
          </m:e>
          <m:sub>
            <m:r>
              <w:rPr>
                <w:rFonts w:ascii="Cambria Math" w:hAnsi="Cambria Math"/>
              </w:rPr>
              <m:t>0</m:t>
            </m:r>
          </m:sub>
        </m:sSub>
      </m:oMath>
      <w:r>
        <w:t xml:space="preserve"> = 0</w:t>
      </w:r>
      <w:r>
        <w:t>，</w:t>
      </w:r>
      <m:oMath>
        <m:sSub>
          <m:sSubPr>
            <m:ctrlPr>
              <w:rPr>
                <w:rFonts w:ascii="Cambria Math" w:hAnsi="Cambria Math"/>
              </w:rPr>
            </m:ctrlPr>
          </m:sSubPr>
          <m:e>
            <m:r>
              <w:rPr>
                <w:rFonts w:ascii="Cambria Math" w:hAnsi="Cambria Math"/>
              </w:rPr>
              <m:t>θ</m:t>
            </m:r>
          </m:e>
          <m:sub>
            <m:r>
              <w:rPr>
                <w:rFonts w:ascii="Cambria Math" w:hAnsi="Cambria Math"/>
              </w:rPr>
              <m:t>1</m:t>
            </m:r>
          </m:sub>
        </m:sSub>
      </m:oMath>
      <w:r>
        <w:t>也等于</w:t>
      </w:r>
      <w:r>
        <w:t>0</w:t>
      </w:r>
      <w:r>
        <w:t>，然后我计算的代价函数，结果是</w:t>
      </w:r>
      <w:r>
        <w:t>2.333</w:t>
      </w:r>
      <w:r>
        <w:t>。实际上，他就等于</w:t>
      </w:r>
      <w:r>
        <w:t>1</w:t>
      </w:r>
      <w:r>
        <w:t>的平方，也就是第一个样本的平方误差，加上</w:t>
      </w:r>
      <w:r>
        <w:t>2</w:t>
      </w:r>
      <w:r>
        <w:t>的平方，加上</w:t>
      </w:r>
      <w:r>
        <w:t>3</w:t>
      </w:r>
      <w:r>
        <w:t>的平方，然后除以</w:t>
      </w:r>
      <m:oMath>
        <m:r>
          <w:rPr>
            <w:rFonts w:ascii="Cambria Math" w:hAnsi="Cambria Math"/>
          </w:rPr>
          <m:t>2m</m:t>
        </m:r>
      </m:oMath>
      <w:r>
        <w:t>，也就是训练样本数的两倍，这就是</w:t>
      </w:r>
      <w:r>
        <w:t>2.33</w:t>
      </w:r>
      <w:r>
        <w:t>。</w:t>
      </w:r>
    </w:p>
    <w:p w14:paraId="006816D5" w14:textId="77777777" w:rsidR="006C77B1" w:rsidRDefault="006C77B1" w:rsidP="00FB6D10">
      <w:r>
        <w:rPr>
          <w:noProof/>
        </w:rPr>
        <w:lastRenderedPageBreak/>
        <w:drawing>
          <wp:inline distT="0" distB="0" distL="0" distR="0" wp14:anchorId="3048316E" wp14:editId="5C9D274B">
            <wp:extent cx="5334000" cy="3004820"/>
            <wp:effectExtent l="0" t="0" r="0" b="0"/>
            <wp:docPr id="8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85b5d19c33f545292ccc1b69976c789.png"/>
                    <pic:cNvPicPr>
                      <a:picLocks noChangeAspect="1" noChangeArrowheads="1"/>
                    </pic:cNvPicPr>
                  </pic:nvPicPr>
                  <pic:blipFill>
                    <a:blip r:embed="rId146"/>
                    <a:stretch>
                      <a:fillRect/>
                    </a:stretch>
                  </pic:blipFill>
                  <pic:spPr bwMode="auto">
                    <a:xfrm>
                      <a:off x="0" y="0"/>
                      <a:ext cx="5334000" cy="3004820"/>
                    </a:xfrm>
                    <a:prstGeom prst="rect">
                      <a:avLst/>
                    </a:prstGeom>
                    <a:noFill/>
                    <a:ln w="9525">
                      <a:noFill/>
                      <a:headEnd/>
                      <a:tailEnd/>
                    </a:ln>
                  </pic:spPr>
                </pic:pic>
              </a:graphicData>
            </a:graphic>
          </wp:inline>
        </w:drawing>
      </w:r>
    </w:p>
    <w:p w14:paraId="2E32EAB5" w14:textId="77777777" w:rsidR="006C77B1" w:rsidRDefault="006C77B1" w:rsidP="00FB6D10">
      <w:pPr>
        <w:pStyle w:val="af"/>
      </w:pPr>
      <w:r>
        <w:t>因此这也反过来验证了我们这里的函数，计算出了正确的代价函数。这些就是我们用简单的训练样本尝试的几次试验，这也可以作为我们对定义的代价函数</w:t>
      </w:r>
      <m:oMath>
        <m:r>
          <w:rPr>
            <w:rFonts w:ascii="Cambria Math" w:hAnsi="Cambria Math"/>
          </w:rPr>
          <m:t>J</m:t>
        </m:r>
      </m:oMath>
      <w:r>
        <w:t>进行了完整性检查。确实是可以计算出正确的代价函数的。至少基于这里的</w:t>
      </w:r>
      <w:r>
        <w:t xml:space="preserve"> </w:t>
      </w:r>
      <m:oMath>
        <m:r>
          <w:rPr>
            <w:rFonts w:ascii="Cambria Math" w:hAnsi="Cambria Math"/>
          </w:rPr>
          <m:t>x</m:t>
        </m:r>
      </m:oMath>
      <w:r>
        <w:t>和</w:t>
      </w:r>
      <w:r>
        <w:t xml:space="preserve"> </w:t>
      </w:r>
      <m:oMath>
        <m:r>
          <w:rPr>
            <w:rFonts w:ascii="Cambria Math" w:hAnsi="Cambria Math"/>
          </w:rPr>
          <m:t>y</m:t>
        </m:r>
      </m:oMath>
      <w:r>
        <w:t>是成立的。也就是我们这几个简单的训练集，至少是成立的。</w:t>
      </w:r>
    </w:p>
    <w:p w14:paraId="7262EC61" w14:textId="77777777" w:rsidR="006C77B1" w:rsidRDefault="006C77B1" w:rsidP="00FB6D10">
      <w:pPr>
        <w:pStyle w:val="af"/>
      </w:pPr>
      <w:r>
        <w:t>现在你知道如何在</w:t>
      </w:r>
      <w:r>
        <w:t xml:space="preserve"> </w:t>
      </w:r>
      <w:r>
        <w:rPr>
          <w:b/>
        </w:rPr>
        <w:t>Octave</w:t>
      </w:r>
      <w:r>
        <w:t xml:space="preserve"> </w:t>
      </w:r>
      <w:r>
        <w:t>环境下写出正确的控制语句，比如</w:t>
      </w:r>
      <w:r>
        <w:t xml:space="preserve"> </w:t>
      </w:r>
      <w:r>
        <w:rPr>
          <w:b/>
        </w:rPr>
        <w:t xml:space="preserve">for </w:t>
      </w:r>
      <w:r>
        <w:rPr>
          <w:b/>
        </w:rPr>
        <w:t>循环</w:t>
      </w:r>
      <w:r>
        <w:t>、</w:t>
      </w:r>
      <w:r>
        <w:rPr>
          <w:b/>
        </w:rPr>
        <w:t xml:space="preserve">while </w:t>
      </w:r>
      <w:r>
        <w:rPr>
          <w:b/>
        </w:rPr>
        <w:t>循环</w:t>
      </w:r>
      <w:r>
        <w:t>和</w:t>
      </w:r>
      <w:r>
        <w:t xml:space="preserve"> </w:t>
      </w:r>
      <w:r>
        <w:rPr>
          <w:b/>
        </w:rPr>
        <w:t>if</w:t>
      </w:r>
      <w:r>
        <w:rPr>
          <w:b/>
        </w:rPr>
        <w:t>语句</w:t>
      </w:r>
      <w:r>
        <w:t>，以及如何定义和使用函数。</w:t>
      </w:r>
    </w:p>
    <w:p w14:paraId="58134225" w14:textId="77777777" w:rsidR="006C77B1" w:rsidRDefault="006C77B1" w:rsidP="00FB6D10">
      <w:pPr>
        <w:pStyle w:val="af"/>
      </w:pPr>
      <w:r>
        <w:t>在接下来的</w:t>
      </w:r>
      <w:r>
        <w:rPr>
          <w:b/>
        </w:rPr>
        <w:t>Octave</w:t>
      </w:r>
      <w:r>
        <w:t xml:space="preserve"> </w:t>
      </w:r>
      <w:r>
        <w:t>教程视频里，我会讲解一下向量化，这是一种可以使你的</w:t>
      </w:r>
      <w:r>
        <w:t xml:space="preserve"> </w:t>
      </w:r>
      <w:r>
        <w:rPr>
          <w:b/>
        </w:rPr>
        <w:t>Octave</w:t>
      </w:r>
      <w:r>
        <w:t>程序运行非常快的思想。</w:t>
      </w:r>
    </w:p>
    <w:p w14:paraId="22C21F83" w14:textId="77777777" w:rsidR="00FB6D10" w:rsidRDefault="00FB6D10">
      <w:pPr>
        <w:widowControl/>
        <w:jc w:val="left"/>
        <w:rPr>
          <w:b/>
          <w:bCs/>
          <w:sz w:val="32"/>
          <w:szCs w:val="32"/>
        </w:rPr>
      </w:pPr>
      <w:bookmarkStart w:id="73" w:name="header-n927"/>
      <w:bookmarkEnd w:id="73"/>
      <w:r>
        <w:br w:type="page"/>
      </w:r>
    </w:p>
    <w:p w14:paraId="75DD577C" w14:textId="6396943F" w:rsidR="006C77B1" w:rsidRDefault="006C77B1">
      <w:pPr>
        <w:pStyle w:val="3"/>
      </w:pPr>
      <w:bookmarkStart w:id="74" w:name="_Toc38636811"/>
      <w:r>
        <w:lastRenderedPageBreak/>
        <w:t xml:space="preserve">5.6 </w:t>
      </w:r>
      <w:r>
        <w:t>向量化</w:t>
      </w:r>
      <w:bookmarkEnd w:id="74"/>
    </w:p>
    <w:p w14:paraId="47722C47" w14:textId="77777777" w:rsidR="006C77B1" w:rsidRDefault="006C77B1" w:rsidP="002C5731">
      <w:pPr>
        <w:pStyle w:val="af0"/>
      </w:pPr>
      <w:r>
        <w:t>参考视频</w:t>
      </w:r>
      <w:r>
        <w:t>: 5 - 6 - Vectorization (14 min).</w:t>
      </w:r>
      <w:proofErr w:type="spellStart"/>
      <w:r>
        <w:t>mkv</w:t>
      </w:r>
      <w:proofErr w:type="spellEnd"/>
    </w:p>
    <w:p w14:paraId="02197FEE" w14:textId="77777777" w:rsidR="006C77B1" w:rsidRDefault="006C77B1" w:rsidP="002C5731">
      <w:pPr>
        <w:pStyle w:val="af"/>
      </w:pPr>
      <w:r>
        <w:t>在这段视频中，我将介绍有关向量化的内容，无论你是用</w:t>
      </w:r>
      <w:r>
        <w:rPr>
          <w:b/>
        </w:rPr>
        <w:t>Octave</w:t>
      </w:r>
      <w:r>
        <w:t>，还是别的语言，比如</w:t>
      </w:r>
      <w:r>
        <w:rPr>
          <w:b/>
        </w:rPr>
        <w:t>MATLAB</w:t>
      </w:r>
      <w:r>
        <w:t>或者你正在用</w:t>
      </w:r>
      <w:r>
        <w:rPr>
          <w:b/>
        </w:rPr>
        <w:t>Python</w:t>
      </w:r>
      <w:r>
        <w:t>、</w:t>
      </w:r>
      <w:r>
        <w:rPr>
          <w:b/>
        </w:rPr>
        <w:t>NumPy</w:t>
      </w:r>
      <w:r>
        <w:t xml:space="preserve"> </w:t>
      </w:r>
      <w:r>
        <w:t>或</w:t>
      </w:r>
      <w:r>
        <w:t xml:space="preserve"> </w:t>
      </w:r>
      <w:r>
        <w:rPr>
          <w:b/>
        </w:rPr>
        <w:t xml:space="preserve">Java C </w:t>
      </w:r>
      <w:proofErr w:type="spellStart"/>
      <w:r>
        <w:rPr>
          <w:b/>
        </w:rPr>
        <w:t>C</w:t>
      </w:r>
      <w:proofErr w:type="spellEnd"/>
      <w:r>
        <w:rPr>
          <w:b/>
        </w:rPr>
        <w:t>++</w:t>
      </w:r>
      <w:r>
        <w:t>，所有这些语言都具有各种线性代数库，这些库文件都是内置的，容易阅读和获取，他们通常写得很好，已经经过高度优化，通常是数值计算方面的博士或者专业人士开发的。</w:t>
      </w:r>
    </w:p>
    <w:p w14:paraId="274D82A9" w14:textId="77777777" w:rsidR="006C77B1" w:rsidRDefault="006C77B1" w:rsidP="002C5731">
      <w:pPr>
        <w:pStyle w:val="af"/>
      </w:pPr>
      <w:r>
        <w:t>而当你实现机器学习算法时，如果你能好好利用这些线性代数库，或者数值线性代数库，并联合调用它们，而不是自己去做那些函数库可以做的事情。如果是这样的话，那么通常你会发现：首先，这样更有效，也就是说运行速度更快，并且更好地利用你的计算机里可能有的一些并行硬件系统等等；其次，这也意味着你可以用更少的代码来实现你需要的功能。因此，实现的方式更简单，代码出现问题的有可能性也就越小。</w:t>
      </w:r>
    </w:p>
    <w:p w14:paraId="639A65E3" w14:textId="77777777" w:rsidR="006C77B1" w:rsidRDefault="006C77B1" w:rsidP="002C5731">
      <w:pPr>
        <w:pStyle w:val="af"/>
      </w:pPr>
      <w:r>
        <w:t>举个具体的例子：与其自己写代码做矩阵乘法。如果你只在</w:t>
      </w:r>
      <w:r>
        <w:rPr>
          <w:b/>
        </w:rPr>
        <w:t>Octave</w:t>
      </w:r>
      <w:r>
        <w:t>中输入</w:t>
      </w:r>
      <m:oMath>
        <m:r>
          <w:rPr>
            <w:rFonts w:ascii="Cambria Math" w:hAnsi="Cambria Math"/>
          </w:rPr>
          <m:t>a</m:t>
        </m:r>
      </m:oMath>
      <w:r>
        <w:t>乘以</w:t>
      </w:r>
      <m:oMath>
        <m:r>
          <w:rPr>
            <w:rFonts w:ascii="Cambria Math" w:hAnsi="Cambria Math"/>
          </w:rPr>
          <m:t>b</m:t>
        </m:r>
      </m:oMath>
      <w:r>
        <w:t>就是一个非常有效的两个矩阵相乘的程序。有很多例子可以说明，如果你用合适的向量化方法来实现，你就会有一个简单得多，也有效得多的代码。</w:t>
      </w:r>
    </w:p>
    <w:p w14:paraId="354393CD" w14:textId="77777777" w:rsidR="006C77B1" w:rsidRDefault="006C77B1" w:rsidP="002C5731">
      <w:pPr>
        <w:pStyle w:val="af"/>
      </w:pPr>
      <w:r>
        <w:t>让我们来看一些例子：这是一个常见的线性回归假设函数：</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nary>
          <m:naryPr>
            <m:chr m:val="∑"/>
            <m:limLoc m:val="undOvr"/>
            <m:ctrlPr>
              <w:rPr>
                <w:rFonts w:ascii="Cambria Math" w:hAnsi="Cambria Math"/>
              </w:rPr>
            </m:ctrlPr>
          </m:naryPr>
          <m:sub>
            <m:r>
              <w:rPr>
                <w:rFonts w:ascii="Cambria Math" w:hAnsi="Cambria Math"/>
              </w:rPr>
              <m:t>j=0</m:t>
            </m:r>
          </m:sub>
          <m:sup>
            <m:r>
              <w:rPr>
                <w:rFonts w:ascii="Cambria Math" w:hAnsi="Cambria Math"/>
              </w:rPr>
              <m:t>n</m:t>
            </m:r>
          </m:sup>
          <m:e>
            <m:sSub>
              <m:sSubPr>
                <m:ctrlPr>
                  <w:rPr>
                    <w:rFonts w:ascii="Cambria Math" w:hAnsi="Cambria Math"/>
                  </w:rPr>
                </m:ctrlPr>
              </m:sSubPr>
              <m:e>
                <m:r>
                  <w:rPr>
                    <w:rFonts w:ascii="Cambria Math" w:hAnsi="Cambria Math"/>
                  </w:rPr>
                  <m:t>θ</m:t>
                </m:r>
              </m:e>
              <m:sub>
                <m:r>
                  <w:rPr>
                    <w:rFonts w:ascii="Cambria Math" w:hAnsi="Cambria Math"/>
                  </w:rPr>
                  <m:t>j</m:t>
                </m:r>
              </m:sub>
            </m:sSub>
            <m:sSub>
              <m:sSubPr>
                <m:ctrlPr>
                  <w:rPr>
                    <w:rFonts w:ascii="Cambria Math" w:hAnsi="Cambria Math"/>
                  </w:rPr>
                </m:ctrlPr>
              </m:sSubPr>
              <m:e>
                <m:r>
                  <w:rPr>
                    <w:rFonts w:ascii="Cambria Math" w:hAnsi="Cambria Math"/>
                  </w:rPr>
                  <m:t>x</m:t>
                </m:r>
              </m:e>
              <m:sub>
                <m:r>
                  <w:rPr>
                    <w:rFonts w:ascii="Cambria Math" w:hAnsi="Cambria Math"/>
                  </w:rPr>
                  <m:t>j</m:t>
                </m:r>
              </m:sub>
            </m:sSub>
          </m:e>
        </m:nary>
      </m:oMath>
    </w:p>
    <w:p w14:paraId="7C89ED3F" w14:textId="77777777" w:rsidR="006C77B1" w:rsidRDefault="006C77B1" w:rsidP="002C5731">
      <w:pPr>
        <w:pStyle w:val="af"/>
      </w:pPr>
      <w:r>
        <w:t>如果你想要计算</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oMath>
      <w:r>
        <w:t xml:space="preserve"> </w:t>
      </w:r>
      <w:r>
        <w:t>，注意到右边是求和，那么你可以自己计算</w:t>
      </w:r>
      <m:oMath>
        <m:r>
          <w:rPr>
            <w:rFonts w:ascii="Cambria Math" w:hAnsi="Cambria Math"/>
          </w:rPr>
          <m:t>j=0</m:t>
        </m:r>
      </m:oMath>
      <w:r>
        <w:t xml:space="preserve"> </w:t>
      </w:r>
      <w:r>
        <w:t>到</w:t>
      </w:r>
      <m:oMath>
        <m:r>
          <w:rPr>
            <w:rFonts w:ascii="Cambria Math" w:hAnsi="Cambria Math"/>
          </w:rPr>
          <m:t>j=n</m:t>
        </m:r>
      </m:oMath>
      <w:r>
        <w:t xml:space="preserve"> </w:t>
      </w:r>
      <w:r>
        <w:t>的</w:t>
      </w:r>
      <w:proofErr w:type="gramStart"/>
      <w:r>
        <w:t>和</w:t>
      </w:r>
      <w:proofErr w:type="gramEnd"/>
      <w:r>
        <w:t>。但换另一种方式来想想，把</w:t>
      </w:r>
      <w:r>
        <w:t xml:space="preserve"> </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oMath>
      <w:r>
        <w:t xml:space="preserve"> </w:t>
      </w:r>
      <w:r>
        <w:t>看作</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，那么你就可以写成两个向量的内积，其中</w:t>
      </w:r>
      <m:oMath>
        <m:r>
          <w:rPr>
            <w:rFonts w:ascii="Cambria Math" w:hAnsi="Cambria Math"/>
          </w:rPr>
          <m:t>θ</m:t>
        </m:r>
      </m:oMath>
      <w:r>
        <w:t>就是</w:t>
      </w:r>
      <m:oMath>
        <m:sSub>
          <m:sSubPr>
            <m:ctrlPr>
              <w:rPr>
                <w:rFonts w:ascii="Cambria Math" w:hAnsi="Cambria Math"/>
              </w:rPr>
            </m:ctrlPr>
          </m:sSubPr>
          <m:e>
            <m:r>
              <w:rPr>
                <w:rFonts w:ascii="Cambria Math" w:hAnsi="Cambria Math"/>
              </w:rPr>
              <m:t>θ</m:t>
            </m:r>
          </m:e>
          <m:sub>
            <m:r>
              <w:rPr>
                <w:rFonts w:ascii="Cambria Math" w:hAnsi="Cambria Math"/>
              </w:rPr>
              <m:t>0</m:t>
            </m:r>
          </m:sub>
        </m:sSub>
      </m:oMath>
      <w:r>
        <w:t>、</w:t>
      </w:r>
      <m:oMath>
        <m:sSub>
          <m:sSubPr>
            <m:ctrlPr>
              <w:rPr>
                <w:rFonts w:ascii="Cambria Math" w:hAnsi="Cambria Math"/>
              </w:rPr>
            </m:ctrlPr>
          </m:sSubPr>
          <m:e>
            <m:r>
              <w:rPr>
                <w:rFonts w:ascii="Cambria Math" w:hAnsi="Cambria Math"/>
              </w:rPr>
              <m:t>θ</m:t>
            </m:r>
          </m:e>
          <m:sub>
            <m:r>
              <w:rPr>
                <w:rFonts w:ascii="Cambria Math" w:hAnsi="Cambria Math"/>
              </w:rPr>
              <m:t>1</m:t>
            </m:r>
          </m:sub>
        </m:sSub>
      </m:oMath>
      <w:r>
        <w:t>、</w:t>
      </w:r>
      <m:oMath>
        <m:sSub>
          <m:sSubPr>
            <m:ctrlPr>
              <w:rPr>
                <w:rFonts w:ascii="Cambria Math" w:hAnsi="Cambria Math"/>
              </w:rPr>
            </m:ctrlPr>
          </m:sSubPr>
          <m:e>
            <m:r>
              <w:rPr>
                <w:rFonts w:ascii="Cambria Math" w:hAnsi="Cambria Math"/>
              </w:rPr>
              <m:t>θ</m:t>
            </m:r>
          </m:e>
          <m:sub>
            <m:r>
              <w:rPr>
                <w:rFonts w:ascii="Cambria Math" w:hAnsi="Cambria Math"/>
              </w:rPr>
              <m:t>2</m:t>
            </m:r>
          </m:sub>
        </m:sSub>
      </m:oMath>
      <w:r>
        <w:t>，如果你有两个特征量，如果</w:t>
      </w:r>
      <w:r>
        <w:t xml:space="preserve"> </w:t>
      </w:r>
      <m:oMath>
        <m:r>
          <w:rPr>
            <w:rFonts w:ascii="Cambria Math" w:hAnsi="Cambria Math"/>
          </w:rPr>
          <m:t>n=2</m:t>
        </m:r>
      </m:oMath>
      <w:r>
        <w:t>，并且如果你把</w:t>
      </w:r>
      <w:r>
        <w:t xml:space="preserve"> </w:t>
      </w:r>
      <m:oMath>
        <m:r>
          <w:rPr>
            <w:rFonts w:ascii="Cambria Math" w:hAnsi="Cambria Math"/>
          </w:rPr>
          <m:t>x</m:t>
        </m:r>
      </m:oMath>
      <w:r>
        <w:t xml:space="preserve"> </w:t>
      </w:r>
      <w:r>
        <w:t>看作</w:t>
      </w:r>
      <m:oMath>
        <m:sSub>
          <m:sSubPr>
            <m:ctrlPr>
              <w:rPr>
                <w:rFonts w:ascii="Cambria Math" w:hAnsi="Cambria Math"/>
              </w:rPr>
            </m:ctrlPr>
          </m:sSubPr>
          <m:e>
            <m:r>
              <w:rPr>
                <w:rFonts w:ascii="Cambria Math" w:hAnsi="Cambria Math"/>
              </w:rPr>
              <m:t>x</m:t>
            </m:r>
          </m:e>
          <m:sub>
            <m:r>
              <w:rPr>
                <w:rFonts w:ascii="Cambria Math" w:hAnsi="Cambria Math"/>
              </w:rPr>
              <m:t>0</m:t>
            </m:r>
          </m:sub>
        </m:sSub>
      </m:oMath>
      <w:r>
        <w:t>、</w:t>
      </w:r>
      <m:oMath>
        <m:sSub>
          <m:sSubPr>
            <m:ctrlPr>
              <w:rPr>
                <w:rFonts w:ascii="Cambria Math" w:hAnsi="Cambria Math"/>
              </w:rPr>
            </m:ctrlPr>
          </m:sSubPr>
          <m:e>
            <m:r>
              <w:rPr>
                <w:rFonts w:ascii="Cambria Math" w:hAnsi="Cambria Math"/>
              </w:rPr>
              <m:t>x</m:t>
            </m:r>
          </m:e>
          <m:sub>
            <m:r>
              <w:rPr>
                <w:rFonts w:ascii="Cambria Math" w:hAnsi="Cambria Math"/>
              </w:rPr>
              <m:t>1</m:t>
            </m:r>
          </m:sub>
        </m:sSub>
      </m:oMath>
      <w:r>
        <w:t>、</w:t>
      </w:r>
      <m:oMath>
        <m:sSub>
          <m:sSubPr>
            <m:ctrlPr>
              <w:rPr>
                <w:rFonts w:ascii="Cambria Math" w:hAnsi="Cambria Math"/>
              </w:rPr>
            </m:ctrlPr>
          </m:sSubPr>
          <m:e>
            <m:r>
              <w:rPr>
                <w:rFonts w:ascii="Cambria Math" w:hAnsi="Cambria Math"/>
              </w:rPr>
              <m:t>x</m:t>
            </m:r>
          </m:e>
          <m:sub>
            <m:r>
              <w:rPr>
                <w:rFonts w:ascii="Cambria Math" w:hAnsi="Cambria Math"/>
              </w:rPr>
              <m:t>2</m:t>
            </m:r>
          </m:sub>
        </m:sSub>
      </m:oMath>
      <w:r>
        <w:t>，这两种思考角度，会给你两种不同的实现方式。</w:t>
      </w:r>
    </w:p>
    <w:p w14:paraId="525F788E" w14:textId="77777777" w:rsidR="006C77B1" w:rsidRDefault="006C77B1" w:rsidP="002C5731">
      <w:pPr>
        <w:pStyle w:val="af"/>
      </w:pPr>
      <w:r>
        <w:rPr>
          <w:noProof/>
        </w:rPr>
        <w:drawing>
          <wp:inline distT="0" distB="0" distL="0" distR="0" wp14:anchorId="13F95C63" wp14:editId="021EB031">
            <wp:extent cx="1625600" cy="673100"/>
            <wp:effectExtent l="0" t="0" r="0" b="0"/>
            <wp:docPr id="8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fefb92d8680e4a15f947cd2ca24a9ac.png"/>
                    <pic:cNvPicPr>
                      <a:picLocks noChangeAspect="1" noChangeArrowheads="1"/>
                    </pic:cNvPicPr>
                  </pic:nvPicPr>
                  <pic:blipFill>
                    <a:blip r:embed="rId147"/>
                    <a:stretch>
                      <a:fillRect/>
                    </a:stretch>
                  </pic:blipFill>
                  <pic:spPr bwMode="auto">
                    <a:xfrm>
                      <a:off x="0" y="0"/>
                      <a:ext cx="1625600" cy="673100"/>
                    </a:xfrm>
                    <a:prstGeom prst="rect">
                      <a:avLst/>
                    </a:prstGeom>
                    <a:noFill/>
                    <a:ln w="9525">
                      <a:noFill/>
                      <a:headEnd/>
                      <a:tailEnd/>
                    </a:ln>
                  </pic:spPr>
                </pic:pic>
              </a:graphicData>
            </a:graphic>
          </wp:inline>
        </w:drawing>
      </w:r>
    </w:p>
    <w:p w14:paraId="399A0963" w14:textId="77777777" w:rsidR="006C77B1" w:rsidRDefault="006C77B1" w:rsidP="002C5731">
      <w:pPr>
        <w:pStyle w:val="af"/>
      </w:pPr>
      <w:r>
        <w:t>比如说，这是未向量化的代码实现方式：</w:t>
      </w:r>
    </w:p>
    <w:p w14:paraId="6567007E" w14:textId="77777777" w:rsidR="006C77B1" w:rsidRDefault="006C77B1" w:rsidP="002C5731">
      <w:pPr>
        <w:pStyle w:val="af"/>
      </w:pPr>
      <w:r>
        <w:rPr>
          <w:noProof/>
        </w:rPr>
        <w:drawing>
          <wp:inline distT="0" distB="0" distL="0" distR="0" wp14:anchorId="7948DDC4" wp14:editId="3911589A">
            <wp:extent cx="2203450" cy="869950"/>
            <wp:effectExtent l="0" t="0" r="6350" b="6350"/>
            <wp:docPr id="8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25c07019cb39675085fe3b80b85fca5.png"/>
                    <pic:cNvPicPr>
                      <a:picLocks noChangeAspect="1" noChangeArrowheads="1"/>
                    </pic:cNvPicPr>
                  </pic:nvPicPr>
                  <pic:blipFill>
                    <a:blip r:embed="rId148"/>
                    <a:stretch>
                      <a:fillRect/>
                    </a:stretch>
                  </pic:blipFill>
                  <pic:spPr bwMode="auto">
                    <a:xfrm>
                      <a:off x="0" y="0"/>
                      <a:ext cx="2203450" cy="869950"/>
                    </a:xfrm>
                    <a:prstGeom prst="rect">
                      <a:avLst/>
                    </a:prstGeom>
                    <a:noFill/>
                    <a:ln w="9525">
                      <a:noFill/>
                      <a:headEnd/>
                      <a:tailEnd/>
                    </a:ln>
                  </pic:spPr>
                </pic:pic>
              </a:graphicData>
            </a:graphic>
          </wp:inline>
        </w:drawing>
      </w:r>
    </w:p>
    <w:p w14:paraId="55015F8F" w14:textId="77777777" w:rsidR="006C77B1" w:rsidRDefault="006C77B1" w:rsidP="002C5731">
      <w:pPr>
        <w:pStyle w:val="af"/>
      </w:pPr>
      <w:r>
        <w:t>计算</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oMath>
      <w:r>
        <w:t>是未向量化的，我们可能首先要初始化变量</w:t>
      </w:r>
      <w:r>
        <w:t xml:space="preserve"> </w:t>
      </w:r>
      <m:oMath>
        <m:r>
          <w:rPr>
            <w:rFonts w:ascii="Cambria Math" w:hAnsi="Cambria Math"/>
          </w:rPr>
          <m:t>prediction</m:t>
        </m:r>
      </m:oMath>
      <w:r>
        <w:t xml:space="preserve"> </w:t>
      </w:r>
      <w:r>
        <w:t>的值为</w:t>
      </w:r>
      <w:r>
        <w:t>0.0</w:t>
      </w:r>
      <w:r>
        <w:t>，而这个变量</w:t>
      </w:r>
      <m:oMath>
        <m:r>
          <w:rPr>
            <w:rFonts w:ascii="Cambria Math" w:hAnsi="Cambria Math"/>
          </w:rPr>
          <m:t>prediction</m:t>
        </m:r>
      </m:oMath>
      <w:r>
        <w:t xml:space="preserve"> </w:t>
      </w:r>
      <w:r>
        <w:t>的最终结果就是</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oMath>
      <w:r>
        <w:t>，然后我要用一个</w:t>
      </w:r>
      <w:r>
        <w:t xml:space="preserve"> </w:t>
      </w:r>
      <w:r>
        <w:rPr>
          <w:b/>
        </w:rPr>
        <w:t>for</w:t>
      </w:r>
      <w:r>
        <w:t xml:space="preserve"> </w:t>
      </w:r>
      <w:r>
        <w:t>循环，</w:t>
      </w:r>
      <m:oMath>
        <m:r>
          <w:rPr>
            <w:rFonts w:ascii="Cambria Math" w:hAnsi="Cambria Math"/>
          </w:rPr>
          <m:t>j</m:t>
        </m:r>
      </m:oMath>
      <w:r>
        <w:t xml:space="preserve"> </w:t>
      </w:r>
      <w:r>
        <w:t>取值</w:t>
      </w:r>
      <w:r>
        <w:t xml:space="preserve"> 0 </w:t>
      </w:r>
      <w:r>
        <w:t>到</w:t>
      </w:r>
      <m:oMath>
        <m:r>
          <w:rPr>
            <w:rFonts w:ascii="Cambria Math" w:hAnsi="Cambria Math"/>
          </w:rPr>
          <m:t>n+1</m:t>
        </m:r>
      </m:oMath>
      <w:r>
        <w:t>，变</w:t>
      </w:r>
      <w:r>
        <w:lastRenderedPageBreak/>
        <w:t>量</w:t>
      </w:r>
      <m:oMath>
        <m:r>
          <w:rPr>
            <w:rFonts w:ascii="Cambria Math" w:hAnsi="Cambria Math"/>
          </w:rPr>
          <m:t>prediction</m:t>
        </m:r>
      </m:oMath>
      <w:r>
        <w:t xml:space="preserve"> </w:t>
      </w:r>
      <w:r>
        <w:t>每次就通过自身加上</w:t>
      </w:r>
      <m:oMath>
        <m:r>
          <w:rPr>
            <w:rFonts w:ascii="Cambria Math" w:hAnsi="Cambria Math"/>
          </w:rPr>
          <m:t>theta(j)</m:t>
        </m:r>
      </m:oMath>
      <w:r>
        <w:t>乘以</w:t>
      </w:r>
      <w:r>
        <w:t xml:space="preserve"> </w:t>
      </w:r>
      <m:oMath>
        <m:r>
          <w:rPr>
            <w:rFonts w:ascii="Cambria Math" w:hAnsi="Cambria Math"/>
          </w:rPr>
          <m:t>x(j)</m:t>
        </m:r>
      </m:oMath>
      <w:r>
        <w:t>更新值，这个就是算法的代码实现。</w:t>
      </w:r>
    </w:p>
    <w:p w14:paraId="30BBD342" w14:textId="77777777" w:rsidR="006C77B1" w:rsidRDefault="006C77B1" w:rsidP="002C5731">
      <w:pPr>
        <w:pStyle w:val="af"/>
      </w:pPr>
      <w:proofErr w:type="gramStart"/>
      <w:r>
        <w:t>顺便我</w:t>
      </w:r>
      <w:proofErr w:type="gramEnd"/>
      <w:r>
        <w:t>要提醒一下，这里的向量我用的下标是</w:t>
      </w:r>
      <w:r>
        <w:t>0</w:t>
      </w:r>
      <w:r>
        <w:t>，所以我有</w:t>
      </w:r>
      <m:oMath>
        <m:sSub>
          <m:sSubPr>
            <m:ctrlPr>
              <w:rPr>
                <w:rFonts w:ascii="Cambria Math" w:hAnsi="Cambria Math"/>
              </w:rPr>
            </m:ctrlPr>
          </m:sSubPr>
          <m:e>
            <m:r>
              <w:rPr>
                <w:rFonts w:ascii="Cambria Math" w:hAnsi="Cambria Math"/>
              </w:rPr>
              <m:t>θ</m:t>
            </m:r>
          </m:e>
          <m:sub>
            <m:r>
              <w:rPr>
                <w:rFonts w:ascii="Cambria Math" w:hAnsi="Cambria Math"/>
              </w:rPr>
              <m:t>0</m:t>
            </m:r>
          </m:sub>
        </m:sSub>
      </m:oMath>
      <w:r>
        <w:t>、</w:t>
      </w:r>
      <m:oMath>
        <m:sSub>
          <m:sSubPr>
            <m:ctrlPr>
              <w:rPr>
                <w:rFonts w:ascii="Cambria Math" w:hAnsi="Cambria Math"/>
              </w:rPr>
            </m:ctrlPr>
          </m:sSubPr>
          <m:e>
            <m:r>
              <w:rPr>
                <w:rFonts w:ascii="Cambria Math" w:hAnsi="Cambria Math"/>
              </w:rPr>
              <m:t>θ</m:t>
            </m:r>
          </m:e>
          <m:sub>
            <m:r>
              <w:rPr>
                <w:rFonts w:ascii="Cambria Math" w:hAnsi="Cambria Math"/>
              </w:rPr>
              <m:t>1</m:t>
            </m:r>
          </m:sub>
        </m:sSub>
      </m:oMath>
      <w:r>
        <w:t>、</w:t>
      </w:r>
      <m:oMath>
        <m:sSub>
          <m:sSubPr>
            <m:ctrlPr>
              <w:rPr>
                <w:rFonts w:ascii="Cambria Math" w:hAnsi="Cambria Math"/>
              </w:rPr>
            </m:ctrlPr>
          </m:sSubPr>
          <m:e>
            <m:r>
              <w:rPr>
                <w:rFonts w:ascii="Cambria Math" w:hAnsi="Cambria Math"/>
              </w:rPr>
              <m:t>θ</m:t>
            </m:r>
          </m:e>
          <m:sub>
            <m:r>
              <w:rPr>
                <w:rFonts w:ascii="Cambria Math" w:hAnsi="Cambria Math"/>
              </w:rPr>
              <m:t>2</m:t>
            </m:r>
          </m:sub>
        </m:sSub>
      </m:oMath>
      <w:r>
        <w:t>，但因为</w:t>
      </w:r>
      <w:r>
        <w:rPr>
          <w:b/>
        </w:rPr>
        <w:t>MATLAB</w:t>
      </w:r>
      <w:r>
        <w:t>的下标从</w:t>
      </w:r>
      <w:r>
        <w:t>1</w:t>
      </w:r>
      <w:r>
        <w:t>开始，在</w:t>
      </w:r>
      <w:r>
        <w:t xml:space="preserve"> </w:t>
      </w:r>
      <w:r>
        <w:rPr>
          <w:b/>
        </w:rPr>
        <w:t>MATLAB</w:t>
      </w:r>
      <w:r>
        <w:t xml:space="preserve"> </w:t>
      </w:r>
      <w:r>
        <w:t>中</w:t>
      </w:r>
      <m:oMath>
        <m:sSub>
          <m:sSubPr>
            <m:ctrlPr>
              <w:rPr>
                <w:rFonts w:ascii="Cambria Math" w:hAnsi="Cambria Math"/>
              </w:rPr>
            </m:ctrlPr>
          </m:sSubPr>
          <m:e>
            <m:r>
              <w:rPr>
                <w:rFonts w:ascii="Cambria Math" w:hAnsi="Cambria Math"/>
              </w:rPr>
              <m:t>θ</m:t>
            </m:r>
          </m:e>
          <m:sub>
            <m:r>
              <w:rPr>
                <w:rFonts w:ascii="Cambria Math" w:hAnsi="Cambria Math"/>
              </w:rPr>
              <m:t>0</m:t>
            </m:r>
          </m:sub>
        </m:sSub>
      </m:oMath>
      <w:r>
        <w:t>，我们可能会用</w:t>
      </w:r>
      <w:r>
        <w:t xml:space="preserve"> </w:t>
      </w:r>
      <m:oMath>
        <m:r>
          <w:rPr>
            <w:rFonts w:ascii="Cambria Math" w:hAnsi="Cambria Math"/>
          </w:rPr>
          <m:t>theta(1)</m:t>
        </m:r>
      </m:oMath>
      <w:r>
        <w:t xml:space="preserve"> </w:t>
      </w:r>
      <w:r>
        <w:t>来表示，这第二个元素最后就会变成，</w:t>
      </w:r>
      <m:oMath>
        <m:r>
          <w:rPr>
            <w:rFonts w:ascii="Cambria Math" w:hAnsi="Cambria Math"/>
          </w:rPr>
          <m:t>theta(2</m:t>
        </m:r>
      </m:oMath>
      <w:r>
        <w:t xml:space="preserve">) </w:t>
      </w:r>
      <w:r>
        <w:t>而第三个元素，最终可能就用</w:t>
      </w:r>
      <m:oMath>
        <m:r>
          <w:rPr>
            <w:rFonts w:ascii="Cambria Math" w:hAnsi="Cambria Math"/>
          </w:rPr>
          <m:t>theta(3)</m:t>
        </m:r>
      </m:oMath>
      <w:r>
        <w:t>表示，因为</w:t>
      </w:r>
      <w:r>
        <w:rPr>
          <w:b/>
        </w:rPr>
        <w:t>MATLAB</w:t>
      </w:r>
      <w:r>
        <w:t>中的下标从</w:t>
      </w:r>
      <w:r>
        <w:t>1</w:t>
      </w:r>
      <w:r>
        <w:t>开始，这就是为什么这里我的</w:t>
      </w:r>
      <w:r>
        <w:t xml:space="preserve"> </w:t>
      </w:r>
      <w:r>
        <w:rPr>
          <w:b/>
        </w:rPr>
        <w:t xml:space="preserve">for </w:t>
      </w:r>
      <w:r>
        <w:rPr>
          <w:b/>
        </w:rPr>
        <w:t>循环</w:t>
      </w:r>
      <w:r>
        <w:t>，</w:t>
      </w:r>
      <m:oMath>
        <m:r>
          <w:rPr>
            <w:rFonts w:ascii="Cambria Math" w:hAnsi="Cambria Math"/>
          </w:rPr>
          <m:t>j</m:t>
        </m:r>
      </m:oMath>
      <w:r>
        <w:t>取值从</w:t>
      </w:r>
      <w:r>
        <w:t xml:space="preserve"> 1 </w:t>
      </w:r>
      <w:r>
        <w:t>直到</w:t>
      </w:r>
      <m:oMath>
        <m:r>
          <w:rPr>
            <w:rFonts w:ascii="Cambria Math" w:hAnsi="Cambria Math"/>
          </w:rPr>
          <m:t>n+1</m:t>
        </m:r>
      </m:oMath>
      <w:r>
        <w:t>，而不是从</w:t>
      </w:r>
      <w:r>
        <w:t xml:space="preserve"> 0 </w:t>
      </w:r>
      <w:r>
        <w:t>到</w:t>
      </w:r>
      <w:r>
        <w:t xml:space="preserve"> </w:t>
      </w:r>
      <m:oMath>
        <m:r>
          <w:rPr>
            <w:rFonts w:ascii="Cambria Math" w:hAnsi="Cambria Math"/>
          </w:rPr>
          <m:t>n</m:t>
        </m:r>
      </m:oMath>
      <w:r>
        <w:t>。这是一个未向量化的代码实现方式，我们用一个</w:t>
      </w:r>
      <w:r>
        <w:t xml:space="preserve"> </w:t>
      </w:r>
      <w:r>
        <w:rPr>
          <w:b/>
        </w:rPr>
        <w:t xml:space="preserve">for </w:t>
      </w:r>
      <w:r>
        <w:rPr>
          <w:b/>
        </w:rPr>
        <w:t>循环</w:t>
      </w:r>
      <w:r>
        <w:t>对</w:t>
      </w:r>
      <w:r>
        <w:t xml:space="preserve"> </w:t>
      </w:r>
      <m:oMath>
        <m:r>
          <w:rPr>
            <w:rFonts w:ascii="Cambria Math" w:hAnsi="Cambria Math"/>
          </w:rPr>
          <m:t>n</m:t>
        </m:r>
      </m:oMath>
      <w:r>
        <w:t xml:space="preserve"> </w:t>
      </w:r>
      <w:proofErr w:type="gramStart"/>
      <w:r>
        <w:t>个</w:t>
      </w:r>
      <w:proofErr w:type="gramEnd"/>
      <w:r>
        <w:t>元素进行加</w:t>
      </w:r>
      <w:proofErr w:type="gramStart"/>
      <w:r>
        <w:t>和</w:t>
      </w:r>
      <w:proofErr w:type="gramEnd"/>
      <w:r>
        <w:t>。</w:t>
      </w:r>
    </w:p>
    <w:p w14:paraId="30A44A71" w14:textId="77777777" w:rsidR="006C77B1" w:rsidRDefault="006C77B1" w:rsidP="002C5731">
      <w:pPr>
        <w:pStyle w:val="af"/>
      </w:pPr>
      <w:r>
        <w:t>作为比较，接下来是向量化的代码实现：</w:t>
      </w:r>
    </w:p>
    <w:p w14:paraId="29C8A51F" w14:textId="77777777" w:rsidR="006C77B1" w:rsidRDefault="006C77B1" w:rsidP="002C5731">
      <w:pPr>
        <w:pStyle w:val="af"/>
      </w:pPr>
      <w:r>
        <w:rPr>
          <w:noProof/>
        </w:rPr>
        <w:drawing>
          <wp:inline distT="0" distB="0" distL="0" distR="0" wp14:anchorId="2CB16741" wp14:editId="34396076">
            <wp:extent cx="1847850" cy="558800"/>
            <wp:effectExtent l="0" t="0" r="0" b="0"/>
            <wp:docPr id="9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29e153c119919f80c058d1bc703a08b.png"/>
                    <pic:cNvPicPr>
                      <a:picLocks noChangeAspect="1" noChangeArrowheads="1"/>
                    </pic:cNvPicPr>
                  </pic:nvPicPr>
                  <pic:blipFill>
                    <a:blip r:embed="rId149"/>
                    <a:stretch>
                      <a:fillRect/>
                    </a:stretch>
                  </pic:blipFill>
                  <pic:spPr bwMode="auto">
                    <a:xfrm>
                      <a:off x="0" y="0"/>
                      <a:ext cx="1847850" cy="558800"/>
                    </a:xfrm>
                    <a:prstGeom prst="rect">
                      <a:avLst/>
                    </a:prstGeom>
                    <a:noFill/>
                    <a:ln w="9525">
                      <a:noFill/>
                      <a:headEnd/>
                      <a:tailEnd/>
                    </a:ln>
                  </pic:spPr>
                </pic:pic>
              </a:graphicData>
            </a:graphic>
          </wp:inline>
        </w:drawing>
      </w:r>
    </w:p>
    <w:p w14:paraId="137B3450" w14:textId="77777777" w:rsidR="006C77B1" w:rsidRDefault="006C77B1" w:rsidP="002C5731">
      <w:pPr>
        <w:pStyle w:val="af"/>
      </w:pPr>
      <w:r>
        <w:t>你把</w:t>
      </w:r>
      <w:r>
        <w:t>x</w:t>
      </w:r>
      <w:r>
        <w:t>和</w:t>
      </w:r>
      <m:oMath>
        <m:r>
          <w:rPr>
            <w:rFonts w:ascii="Cambria Math" w:hAnsi="Cambria Math"/>
          </w:rPr>
          <m:t>θ</m:t>
        </m:r>
      </m:oMath>
      <w:proofErr w:type="gramStart"/>
      <w:r>
        <w:t>看做</w:t>
      </w:r>
      <w:proofErr w:type="gramEnd"/>
      <w:r>
        <w:t>向量，而你只需要令变量</w:t>
      </w:r>
      <m:oMath>
        <m:r>
          <w:rPr>
            <w:rFonts w:ascii="Cambria Math" w:hAnsi="Cambria Math"/>
          </w:rPr>
          <m:t>prediction</m:t>
        </m:r>
      </m:oMath>
      <w:r>
        <w:t>等于</w:t>
      </w:r>
      <m:oMath>
        <m:r>
          <w:rPr>
            <w:rFonts w:ascii="Cambria Math" w:hAnsi="Cambria Math"/>
          </w:rPr>
          <m:t>theta</m:t>
        </m:r>
      </m:oMath>
      <w:r>
        <w:t>转置乘以</w:t>
      </w:r>
      <m:oMath>
        <m:r>
          <w:rPr>
            <w:rFonts w:ascii="Cambria Math" w:hAnsi="Cambria Math"/>
          </w:rPr>
          <m:t>x</m:t>
        </m:r>
      </m:oMath>
      <w:r>
        <w:t>，你就可以这样计算。与其写所有这些</w:t>
      </w:r>
      <w:r>
        <w:t>for</w:t>
      </w:r>
      <w:r>
        <w:t>循环的代码，你只需</w:t>
      </w:r>
      <w:proofErr w:type="gramStart"/>
      <w:r>
        <w:t>要一行</w:t>
      </w:r>
      <w:proofErr w:type="gramEnd"/>
      <w:r>
        <w:t>代码，这行代码就是利用</w:t>
      </w:r>
      <w:r>
        <w:t xml:space="preserve"> </w:t>
      </w:r>
      <w:r>
        <w:rPr>
          <w:b/>
        </w:rPr>
        <w:t>Octave</w:t>
      </w:r>
      <w:r>
        <w:t xml:space="preserve"> </w:t>
      </w:r>
      <w:r>
        <w:t>的高度优化的数值，线性代数算法来计算两个向量</w:t>
      </w:r>
      <m:oMath>
        <m:r>
          <w:rPr>
            <w:rFonts w:ascii="Cambria Math" w:hAnsi="Cambria Math"/>
          </w:rPr>
          <m:t>θ</m:t>
        </m:r>
      </m:oMath>
      <w:r>
        <w:t>以及</w:t>
      </w:r>
      <m:oMath>
        <m:r>
          <w:rPr>
            <w:rFonts w:ascii="Cambria Math" w:hAnsi="Cambria Math"/>
          </w:rPr>
          <m:t>x</m:t>
        </m:r>
      </m:oMath>
      <w:r>
        <w:t>的内积，这样向量化的实现更简单，它运行起来也将更加高效。这就是</w:t>
      </w:r>
      <w:r>
        <w:t xml:space="preserve"> </w:t>
      </w:r>
      <w:r>
        <w:rPr>
          <w:b/>
        </w:rPr>
        <w:t>Octave</w:t>
      </w:r>
      <w:r>
        <w:t xml:space="preserve"> </w:t>
      </w:r>
      <w:r>
        <w:t>所做的而向量化的方法，在其他编程语言中同样可以实现。</w:t>
      </w:r>
    </w:p>
    <w:p w14:paraId="78929270" w14:textId="77777777" w:rsidR="006C77B1" w:rsidRDefault="006C77B1" w:rsidP="002C5731">
      <w:pPr>
        <w:pStyle w:val="af"/>
      </w:pPr>
      <w:r>
        <w:t>让我们来看一个</w:t>
      </w:r>
      <w:r>
        <w:rPr>
          <w:b/>
        </w:rPr>
        <w:t>C++</w:t>
      </w:r>
      <w:r>
        <w:t xml:space="preserve"> </w:t>
      </w:r>
      <w:r>
        <w:t>的例子：</w:t>
      </w:r>
    </w:p>
    <w:p w14:paraId="2A08C76D" w14:textId="77777777" w:rsidR="006C77B1" w:rsidRDefault="006C77B1" w:rsidP="002C5731">
      <w:pPr>
        <w:pStyle w:val="af"/>
      </w:pPr>
      <w:r>
        <w:rPr>
          <w:noProof/>
        </w:rPr>
        <w:drawing>
          <wp:inline distT="0" distB="0" distL="0" distR="0" wp14:anchorId="32071C5F" wp14:editId="257617F9">
            <wp:extent cx="3651250" cy="1657350"/>
            <wp:effectExtent l="0" t="0" r="6350" b="0"/>
            <wp:docPr id="9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87fc9372da3b167fd16d7a19722405b.png"/>
                    <pic:cNvPicPr>
                      <a:picLocks noChangeAspect="1" noChangeArrowheads="1"/>
                    </pic:cNvPicPr>
                  </pic:nvPicPr>
                  <pic:blipFill>
                    <a:blip r:embed="rId150"/>
                    <a:stretch>
                      <a:fillRect/>
                    </a:stretch>
                  </pic:blipFill>
                  <pic:spPr bwMode="auto">
                    <a:xfrm>
                      <a:off x="0" y="0"/>
                      <a:ext cx="3651250" cy="1657350"/>
                    </a:xfrm>
                    <a:prstGeom prst="rect">
                      <a:avLst/>
                    </a:prstGeom>
                    <a:noFill/>
                    <a:ln w="9525">
                      <a:noFill/>
                      <a:headEnd/>
                      <a:tailEnd/>
                    </a:ln>
                  </pic:spPr>
                </pic:pic>
              </a:graphicData>
            </a:graphic>
          </wp:inline>
        </w:drawing>
      </w:r>
    </w:p>
    <w:p w14:paraId="3E80EC5C" w14:textId="77777777" w:rsidR="006C77B1" w:rsidRDefault="006C77B1" w:rsidP="002C5731">
      <w:pPr>
        <w:pStyle w:val="af"/>
      </w:pPr>
      <w:r>
        <w:t>与此相反，使用较好的</w:t>
      </w:r>
      <w:r>
        <w:rPr>
          <w:b/>
        </w:rPr>
        <w:t>C++</w:t>
      </w:r>
      <w:r>
        <w:t>数值线性代数库，你可以写出像右边这样的代码，因此取决于你的数值线性代数库的内容。你只需要在</w:t>
      </w:r>
      <w:r>
        <w:rPr>
          <w:b/>
        </w:rPr>
        <w:t>C++</w:t>
      </w:r>
      <w:r>
        <w:t>中将两个向量相乘，根据你所使用的数值和线性代数库的使用细节的不同，你最终使用的代码表达方式可能会有些许不同，但是通过一个库来做内积，你可以得到一段更简单、更有效的代码。</w:t>
      </w:r>
    </w:p>
    <w:p w14:paraId="72F85ECF" w14:textId="77777777" w:rsidR="006C77B1" w:rsidRDefault="006C77B1" w:rsidP="002C5731">
      <w:pPr>
        <w:pStyle w:val="af"/>
      </w:pPr>
      <w:r>
        <w:t>现在，让我们来看一个更为复杂的例子，这是线性回归算法梯度下降的更新规则：</w:t>
      </w:r>
    </w:p>
    <w:p w14:paraId="3D5A1FCA" w14:textId="77777777" w:rsidR="006C77B1" w:rsidRDefault="006C77B1" w:rsidP="002C5731">
      <w:pPr>
        <w:pStyle w:val="af"/>
      </w:pPr>
      <w:r>
        <w:rPr>
          <w:noProof/>
        </w:rPr>
        <w:lastRenderedPageBreak/>
        <w:drawing>
          <wp:inline distT="0" distB="0" distL="0" distR="0" wp14:anchorId="62821EDE" wp14:editId="64CDA560">
            <wp:extent cx="2787650" cy="1314450"/>
            <wp:effectExtent l="0" t="0" r="0" b="0"/>
            <wp:docPr id="9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ad266a30f955db5b905905670aabfc5.png"/>
                    <pic:cNvPicPr>
                      <a:picLocks noChangeAspect="1" noChangeArrowheads="1"/>
                    </pic:cNvPicPr>
                  </pic:nvPicPr>
                  <pic:blipFill>
                    <a:blip r:embed="rId151"/>
                    <a:stretch>
                      <a:fillRect/>
                    </a:stretch>
                  </pic:blipFill>
                  <pic:spPr bwMode="auto">
                    <a:xfrm>
                      <a:off x="0" y="0"/>
                      <a:ext cx="2787650" cy="1314450"/>
                    </a:xfrm>
                    <a:prstGeom prst="rect">
                      <a:avLst/>
                    </a:prstGeom>
                    <a:noFill/>
                    <a:ln w="9525">
                      <a:noFill/>
                      <a:headEnd/>
                      <a:tailEnd/>
                    </a:ln>
                  </pic:spPr>
                </pic:pic>
              </a:graphicData>
            </a:graphic>
          </wp:inline>
        </w:drawing>
      </w:r>
    </w:p>
    <w:p w14:paraId="33E28EB1" w14:textId="77777777" w:rsidR="006C77B1" w:rsidRDefault="006C77B1" w:rsidP="002C5731">
      <w:pPr>
        <w:pStyle w:val="af"/>
      </w:pPr>
      <w:r>
        <w:t>我们用这条规则对</w:t>
      </w:r>
      <m:oMath>
        <m:r>
          <w:rPr>
            <w:rFonts w:ascii="Cambria Math" w:hAnsi="Cambria Math"/>
          </w:rPr>
          <m:t>j</m:t>
        </m:r>
      </m:oMath>
      <w:r>
        <w:t xml:space="preserve"> </w:t>
      </w:r>
      <w:r>
        <w:t>等于</w:t>
      </w:r>
      <w:r>
        <w:t xml:space="preserve"> 0</w:t>
      </w:r>
      <w:r>
        <w:t>、</w:t>
      </w:r>
      <w:r>
        <w:t>1</w:t>
      </w:r>
      <w:r>
        <w:t>、</w:t>
      </w:r>
      <w:r>
        <w:t>2</w:t>
      </w:r>
      <w:r>
        <w:t>等等的所有值，更新对象</w:t>
      </w:r>
      <m:oMath>
        <m:sSub>
          <m:sSubPr>
            <m:ctrlPr>
              <w:rPr>
                <w:rFonts w:ascii="Cambria Math" w:hAnsi="Cambria Math"/>
              </w:rPr>
            </m:ctrlPr>
          </m:sSubPr>
          <m:e>
            <m:r>
              <w:rPr>
                <w:rFonts w:ascii="Cambria Math" w:hAnsi="Cambria Math"/>
              </w:rPr>
              <m:t>θ</m:t>
            </m:r>
          </m:e>
          <m:sub>
            <m:r>
              <w:rPr>
                <w:rFonts w:ascii="Cambria Math" w:hAnsi="Cambria Math"/>
              </w:rPr>
              <m:t>j</m:t>
            </m:r>
          </m:sub>
        </m:sSub>
      </m:oMath>
      <w:r>
        <w:t>，我只是用</w:t>
      </w:r>
      <m:oMath>
        <m:sSub>
          <m:sSubPr>
            <m:ctrlPr>
              <w:rPr>
                <w:rFonts w:ascii="Cambria Math" w:hAnsi="Cambria Math"/>
              </w:rPr>
            </m:ctrlPr>
          </m:sSubPr>
          <m:e>
            <m:r>
              <w:rPr>
                <w:rFonts w:ascii="Cambria Math" w:hAnsi="Cambria Math"/>
              </w:rPr>
              <m:t>θ</m:t>
            </m:r>
          </m:e>
          <m:sub>
            <m:r>
              <w:rPr>
                <w:rFonts w:ascii="Cambria Math" w:hAnsi="Cambria Math"/>
              </w:rPr>
              <m:t>0</m:t>
            </m:r>
          </m:sub>
        </m:sSub>
      </m:oMath>
      <w:r>
        <w:t>、</w:t>
      </w:r>
      <m:oMath>
        <m:sSub>
          <m:sSubPr>
            <m:ctrlPr>
              <w:rPr>
                <w:rFonts w:ascii="Cambria Math" w:hAnsi="Cambria Math"/>
              </w:rPr>
            </m:ctrlPr>
          </m:sSubPr>
          <m:e>
            <m:r>
              <w:rPr>
                <w:rFonts w:ascii="Cambria Math" w:hAnsi="Cambria Math"/>
              </w:rPr>
              <m:t>θ</m:t>
            </m:r>
          </m:e>
          <m:sub>
            <m:r>
              <w:rPr>
                <w:rFonts w:ascii="Cambria Math" w:hAnsi="Cambria Math"/>
              </w:rPr>
              <m:t>1</m:t>
            </m:r>
          </m:sub>
        </m:sSub>
      </m:oMath>
      <w:r>
        <w:t>、</w:t>
      </w:r>
      <m:oMath>
        <m:sSub>
          <m:sSubPr>
            <m:ctrlPr>
              <w:rPr>
                <w:rFonts w:ascii="Cambria Math" w:hAnsi="Cambria Math"/>
              </w:rPr>
            </m:ctrlPr>
          </m:sSubPr>
          <m:e>
            <m:r>
              <w:rPr>
                <w:rFonts w:ascii="Cambria Math" w:hAnsi="Cambria Math"/>
              </w:rPr>
              <m:t>θ</m:t>
            </m:r>
          </m:e>
          <m:sub>
            <m:r>
              <w:rPr>
                <w:rFonts w:ascii="Cambria Math" w:hAnsi="Cambria Math"/>
              </w:rPr>
              <m:t>2</m:t>
            </m:r>
          </m:sub>
        </m:sSub>
      </m:oMath>
      <w:r>
        <w:t>来写方程，假设我们有两个特征量，所以</w:t>
      </w:r>
      <m:oMath>
        <m:r>
          <w:rPr>
            <w:rFonts w:ascii="Cambria Math" w:hAnsi="Cambria Math"/>
          </w:rPr>
          <m:t>n</m:t>
        </m:r>
      </m:oMath>
      <w:r>
        <w:t>等于</w:t>
      </w:r>
      <w:r>
        <w:t>2</w:t>
      </w:r>
      <w:r>
        <w:t>，这些都是我们需要对</w:t>
      </w:r>
      <m:oMath>
        <m:sSub>
          <m:sSubPr>
            <m:ctrlPr>
              <w:rPr>
                <w:rFonts w:ascii="Cambria Math" w:hAnsi="Cambria Math"/>
              </w:rPr>
            </m:ctrlPr>
          </m:sSubPr>
          <m:e>
            <m:r>
              <w:rPr>
                <w:rFonts w:ascii="Cambria Math" w:hAnsi="Cambria Math"/>
              </w:rPr>
              <m:t>θ</m:t>
            </m:r>
          </m:e>
          <m:sub>
            <m:r>
              <w:rPr>
                <w:rFonts w:ascii="Cambria Math" w:hAnsi="Cambria Math"/>
              </w:rPr>
              <m:t>0</m:t>
            </m:r>
          </m:sub>
        </m:sSub>
      </m:oMath>
      <w:r>
        <w:t>、</w:t>
      </w:r>
      <m:oMath>
        <m:sSub>
          <m:sSubPr>
            <m:ctrlPr>
              <w:rPr>
                <w:rFonts w:ascii="Cambria Math" w:hAnsi="Cambria Math"/>
              </w:rPr>
            </m:ctrlPr>
          </m:sSubPr>
          <m:e>
            <m:r>
              <w:rPr>
                <w:rFonts w:ascii="Cambria Math" w:hAnsi="Cambria Math"/>
              </w:rPr>
              <m:t>θ</m:t>
            </m:r>
          </m:e>
          <m:sub>
            <m:r>
              <w:rPr>
                <w:rFonts w:ascii="Cambria Math" w:hAnsi="Cambria Math"/>
              </w:rPr>
              <m:t>1</m:t>
            </m:r>
          </m:sub>
        </m:sSub>
      </m:oMath>
      <w:r>
        <w:t>、</w:t>
      </w:r>
      <m:oMath>
        <m:sSub>
          <m:sSubPr>
            <m:ctrlPr>
              <w:rPr>
                <w:rFonts w:ascii="Cambria Math" w:hAnsi="Cambria Math"/>
              </w:rPr>
            </m:ctrlPr>
          </m:sSubPr>
          <m:e>
            <m:r>
              <w:rPr>
                <w:rFonts w:ascii="Cambria Math" w:hAnsi="Cambria Math"/>
              </w:rPr>
              <m:t>θ</m:t>
            </m:r>
          </m:e>
          <m:sub>
            <m:r>
              <w:rPr>
                <w:rFonts w:ascii="Cambria Math" w:hAnsi="Cambria Math"/>
              </w:rPr>
              <m:t>2</m:t>
            </m:r>
          </m:sub>
        </m:sSub>
      </m:oMath>
      <w:r>
        <w:t>进行更新，这些都应该是同步更新，我们用一个向量化的代码实现，这里是</w:t>
      </w:r>
      <w:proofErr w:type="gramStart"/>
      <w:r>
        <w:t>和之前</w:t>
      </w:r>
      <w:proofErr w:type="gramEnd"/>
      <w:r>
        <w:t>相同的三个方程，只不过写得小一点而已。</w:t>
      </w:r>
    </w:p>
    <w:p w14:paraId="1588FD30" w14:textId="77777777" w:rsidR="006C77B1" w:rsidRDefault="006C77B1" w:rsidP="002C5731">
      <w:pPr>
        <w:pStyle w:val="af"/>
      </w:pPr>
      <w:r>
        <w:t>你可以想象实现这三个方程的方式之一，就是用一个</w:t>
      </w:r>
      <w:r>
        <w:t xml:space="preserve"> </w:t>
      </w:r>
      <w:r>
        <w:rPr>
          <w:b/>
        </w:rPr>
        <w:t xml:space="preserve">for </w:t>
      </w:r>
      <w:r>
        <w:rPr>
          <w:b/>
        </w:rPr>
        <w:t>循环</w:t>
      </w:r>
      <w:r>
        <w:t>，就是让</w:t>
      </w:r>
      <w:r>
        <w:t xml:space="preserve"> </w:t>
      </w:r>
      <m:oMath>
        <m:r>
          <w:rPr>
            <w:rFonts w:ascii="Cambria Math" w:hAnsi="Cambria Math"/>
          </w:rPr>
          <m:t>j</m:t>
        </m:r>
      </m:oMath>
      <w:r>
        <w:t>等于</w:t>
      </w:r>
      <w:r>
        <w:t>0</w:t>
      </w:r>
      <w:r>
        <w:t>、等于</w:t>
      </w:r>
      <w:r>
        <w:t>1</w:t>
      </w:r>
      <w:r>
        <w:t>、等于</w:t>
      </w:r>
      <w:r>
        <w:t>2</w:t>
      </w:r>
      <w:r>
        <w:t>，来更新</w:t>
      </w:r>
      <m:oMath>
        <m:sSub>
          <m:sSubPr>
            <m:ctrlPr>
              <w:rPr>
                <w:rFonts w:ascii="Cambria Math" w:hAnsi="Cambria Math"/>
              </w:rPr>
            </m:ctrlPr>
          </m:sSubPr>
          <m:e>
            <m:r>
              <w:rPr>
                <w:rFonts w:ascii="Cambria Math" w:hAnsi="Cambria Math"/>
              </w:rPr>
              <m:t>θ</m:t>
            </m:r>
          </m:e>
          <m:sub>
            <m:r>
              <w:rPr>
                <w:rFonts w:ascii="Cambria Math" w:hAnsi="Cambria Math"/>
              </w:rPr>
              <m:t>j</m:t>
            </m:r>
          </m:sub>
        </m:sSub>
      </m:oMath>
      <w:r>
        <w:t>。但让我们用向量化的方式来实现，看看我们是否能够有一个更简单的方法。基本上用三行代码或者一个</w:t>
      </w:r>
      <w:r>
        <w:rPr>
          <w:b/>
        </w:rPr>
        <w:t xml:space="preserve">for </w:t>
      </w:r>
      <w:r>
        <w:rPr>
          <w:b/>
        </w:rPr>
        <w:t>循环</w:t>
      </w:r>
      <w:r>
        <w:t>，一次实现这三个方程。让我们来看看怎样能用这三步，并将它们压缩成一行向量化的代码来实现。做法如下：</w:t>
      </w:r>
    </w:p>
    <w:p w14:paraId="4365C898" w14:textId="77777777" w:rsidR="006C77B1" w:rsidRDefault="006C77B1" w:rsidP="002C5731">
      <w:pPr>
        <w:pStyle w:val="af"/>
      </w:pPr>
      <w:r>
        <w:t>我打算把</w:t>
      </w:r>
      <m:oMath>
        <m:r>
          <w:rPr>
            <w:rFonts w:ascii="Cambria Math" w:hAnsi="Cambria Math"/>
          </w:rPr>
          <m:t>θ</m:t>
        </m:r>
      </m:oMath>
      <w:proofErr w:type="gramStart"/>
      <w:r>
        <w:t>看做</w:t>
      </w:r>
      <w:proofErr w:type="gramEnd"/>
      <w:r>
        <w:t>一个向量，然后我用</w:t>
      </w:r>
      <m:oMath>
        <m:r>
          <w:rPr>
            <w:rFonts w:ascii="Cambria Math" w:hAnsi="Cambria Math"/>
          </w:rPr>
          <m:t>θ</m:t>
        </m:r>
      </m:oMath>
      <w:r>
        <w:t>-</w:t>
      </w:r>
      <m:oMath>
        <m:r>
          <w:rPr>
            <w:rFonts w:ascii="Cambria Math" w:hAnsi="Cambria Math"/>
          </w:rPr>
          <m:t>α</m:t>
        </m:r>
      </m:oMath>
      <w:r>
        <w:t xml:space="preserve"> </w:t>
      </w:r>
      <w:r>
        <w:t>乘以某个别的向量</w:t>
      </w:r>
      <m:oMath>
        <m:r>
          <w:rPr>
            <w:rFonts w:ascii="Cambria Math" w:hAnsi="Cambria Math"/>
          </w:rPr>
          <m:t>δ</m:t>
        </m:r>
      </m:oMath>
      <w:r>
        <w:t xml:space="preserve"> </w:t>
      </w:r>
      <w:r>
        <w:t>来更新</w:t>
      </w:r>
      <m:oMath>
        <m:r>
          <w:rPr>
            <w:rFonts w:ascii="Cambria Math" w:hAnsi="Cambria Math"/>
          </w:rPr>
          <m:t>θ</m:t>
        </m:r>
      </m:oMath>
      <w:r>
        <w:t>。</w:t>
      </w:r>
    </w:p>
    <w:p w14:paraId="32CD44DD" w14:textId="77777777" w:rsidR="006C77B1" w:rsidRDefault="006C77B1" w:rsidP="002C5731">
      <w:pPr>
        <w:pStyle w:val="af"/>
      </w:pPr>
      <w:r>
        <w:t>这里的</w:t>
      </w:r>
      <w:r>
        <w:t xml:space="preserve"> </w:t>
      </w:r>
      <m:oMath>
        <m:r>
          <w:rPr>
            <w:rFonts w:ascii="Cambria Math" w:hAnsi="Cambria Math"/>
          </w:rPr>
          <m:t>δ</m:t>
        </m:r>
      </m:oMath>
      <w:r>
        <w:t xml:space="preserve"> </w:t>
      </w:r>
      <w:r>
        <w:t>等于</w:t>
      </w:r>
    </w:p>
    <w:p w14:paraId="07D79D5E" w14:textId="77777777" w:rsidR="006C77B1" w:rsidRDefault="006C77B1" w:rsidP="002C5731">
      <w:pPr>
        <w:pStyle w:val="af"/>
      </w:pPr>
      <w:r>
        <w:rPr>
          <w:noProof/>
        </w:rPr>
        <w:drawing>
          <wp:inline distT="0" distB="0" distL="0" distR="0" wp14:anchorId="218C5414" wp14:editId="7CB9F0A2">
            <wp:extent cx="1943100" cy="400050"/>
            <wp:effectExtent l="0" t="0" r="0" b="0"/>
            <wp:docPr id="9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a662ec6d5703d85c314f5e4792a7468.png"/>
                    <pic:cNvPicPr>
                      <a:picLocks noChangeAspect="1" noChangeArrowheads="1"/>
                    </pic:cNvPicPr>
                  </pic:nvPicPr>
                  <pic:blipFill>
                    <a:blip r:embed="rId152"/>
                    <a:stretch>
                      <a:fillRect/>
                    </a:stretch>
                  </pic:blipFill>
                  <pic:spPr bwMode="auto">
                    <a:xfrm>
                      <a:off x="0" y="0"/>
                      <a:ext cx="1943100" cy="400050"/>
                    </a:xfrm>
                    <a:prstGeom prst="rect">
                      <a:avLst/>
                    </a:prstGeom>
                    <a:noFill/>
                    <a:ln w="9525">
                      <a:noFill/>
                      <a:headEnd/>
                      <a:tailEnd/>
                    </a:ln>
                  </pic:spPr>
                </pic:pic>
              </a:graphicData>
            </a:graphic>
          </wp:inline>
        </w:drawing>
      </w:r>
    </w:p>
    <w:p w14:paraId="67EED589" w14:textId="77777777" w:rsidR="006C77B1" w:rsidRDefault="006C77B1" w:rsidP="002C5731">
      <w:pPr>
        <w:pStyle w:val="af"/>
      </w:pPr>
      <w:r>
        <w:t>让我解释一下是怎么回事：我要把</w:t>
      </w:r>
      <m:oMath>
        <m:r>
          <w:rPr>
            <w:rFonts w:ascii="Cambria Math" w:hAnsi="Cambria Math"/>
          </w:rPr>
          <m:t>θ</m:t>
        </m:r>
      </m:oMath>
      <w:r>
        <w:t>看作一个向量，有一个</w:t>
      </w:r>
      <w:r>
        <w:t xml:space="preserve"> </w:t>
      </w:r>
      <m:oMath>
        <m:r>
          <w:rPr>
            <w:rFonts w:ascii="Cambria Math" w:hAnsi="Cambria Math"/>
          </w:rPr>
          <m:t>n+1</m:t>
        </m:r>
      </m:oMath>
      <w:r>
        <w:t xml:space="preserve"> </w:t>
      </w:r>
      <w:r>
        <w:t>维向量，</w:t>
      </w:r>
      <m:oMath>
        <m:r>
          <w:rPr>
            <w:rFonts w:ascii="Cambria Math" w:hAnsi="Cambria Math"/>
          </w:rPr>
          <m:t>α</m:t>
        </m:r>
      </m:oMath>
      <w:r>
        <w:t xml:space="preserve"> </w:t>
      </w:r>
      <w:r>
        <w:t>是一个实数，</w:t>
      </w:r>
      <m:oMath>
        <m:r>
          <w:rPr>
            <w:rFonts w:ascii="Cambria Math" w:hAnsi="Cambria Math"/>
          </w:rPr>
          <m:t>δ</m:t>
        </m:r>
      </m:oMath>
      <w:r>
        <w:t>在这里是一个向量。</w:t>
      </w:r>
    </w:p>
    <w:p w14:paraId="5082E048" w14:textId="77777777" w:rsidR="006C77B1" w:rsidRDefault="006C77B1" w:rsidP="002C5731">
      <w:pPr>
        <w:pStyle w:val="af"/>
      </w:pPr>
      <w:r>
        <w:rPr>
          <w:noProof/>
        </w:rPr>
        <w:drawing>
          <wp:inline distT="0" distB="0" distL="0" distR="0" wp14:anchorId="64F6009A" wp14:editId="631437B0">
            <wp:extent cx="2019300" cy="558800"/>
            <wp:effectExtent l="0" t="0" r="0" b="0"/>
            <wp:docPr id="9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0bc912bae44e66125f8bfcec6e720c7.png"/>
                    <pic:cNvPicPr>
                      <a:picLocks noChangeAspect="1" noChangeArrowheads="1"/>
                    </pic:cNvPicPr>
                  </pic:nvPicPr>
                  <pic:blipFill>
                    <a:blip r:embed="rId153"/>
                    <a:stretch>
                      <a:fillRect/>
                    </a:stretch>
                  </pic:blipFill>
                  <pic:spPr bwMode="auto">
                    <a:xfrm>
                      <a:off x="0" y="0"/>
                      <a:ext cx="2019300" cy="558800"/>
                    </a:xfrm>
                    <a:prstGeom prst="rect">
                      <a:avLst/>
                    </a:prstGeom>
                    <a:noFill/>
                    <a:ln w="9525">
                      <a:noFill/>
                      <a:headEnd/>
                      <a:tailEnd/>
                    </a:ln>
                  </pic:spPr>
                </pic:pic>
              </a:graphicData>
            </a:graphic>
          </wp:inline>
        </w:drawing>
      </w:r>
    </w:p>
    <w:p w14:paraId="697C520F" w14:textId="77777777" w:rsidR="006C77B1" w:rsidRDefault="006C77B1" w:rsidP="002C5731">
      <w:pPr>
        <w:pStyle w:val="af"/>
      </w:pPr>
      <w:r>
        <w:t>所以这个减法运算是一个向量减法，因为</w:t>
      </w:r>
      <w:r>
        <w:t xml:space="preserve"> </w:t>
      </w:r>
      <m:oMath>
        <m:r>
          <w:rPr>
            <w:rFonts w:ascii="Cambria Math" w:hAnsi="Cambria Math"/>
          </w:rPr>
          <m:t>α</m:t>
        </m:r>
      </m:oMath>
      <w:r>
        <w:t xml:space="preserve"> </w:t>
      </w:r>
      <w:r>
        <w:t>乘以</w:t>
      </w:r>
      <w:r>
        <w:t xml:space="preserve"> δ</w:t>
      </w:r>
      <w:r>
        <w:t>是一个向量，所以</w:t>
      </w:r>
      <m:oMath>
        <m:r>
          <w:rPr>
            <w:rFonts w:ascii="Cambria Math" w:hAnsi="Cambria Math"/>
          </w:rPr>
          <m:t>θ</m:t>
        </m:r>
      </m:oMath>
      <w:r>
        <w:t>就是</w:t>
      </w:r>
      <m:oMath>
        <m:r>
          <w:rPr>
            <w:rFonts w:ascii="Cambria Math" w:hAnsi="Cambria Math"/>
          </w:rPr>
          <m:t>θ</m:t>
        </m:r>
      </m:oMath>
      <w:r>
        <w:t xml:space="preserve"> - </w:t>
      </w:r>
      <m:oMath>
        <m:r>
          <w:rPr>
            <w:rFonts w:ascii="Cambria Math" w:hAnsi="Cambria Math"/>
          </w:rPr>
          <m:t>αδ</m:t>
        </m:r>
      </m:oMath>
      <w:r>
        <w:t>得到的向量。</w:t>
      </w:r>
    </w:p>
    <w:p w14:paraId="6164F8F1" w14:textId="77777777" w:rsidR="006C77B1" w:rsidRDefault="006C77B1" w:rsidP="002C5731">
      <w:pPr>
        <w:pStyle w:val="af"/>
      </w:pPr>
      <w:r>
        <w:t>那么什么是向量</w:t>
      </w:r>
      <w:r>
        <w:t xml:space="preserve"> </w:t>
      </w:r>
      <m:oMath>
        <m:r>
          <w:rPr>
            <w:rFonts w:ascii="Cambria Math" w:hAnsi="Cambria Math"/>
          </w:rPr>
          <m:t>δ</m:t>
        </m:r>
      </m:oMath>
      <w:r>
        <w:t xml:space="preserve"> </w:t>
      </w:r>
      <w:r>
        <w:t>呢</w:t>
      </w:r>
      <w:r>
        <w:t xml:space="preserve"> ?</w:t>
      </w:r>
    </w:p>
    <w:p w14:paraId="79AF1A2D" w14:textId="77777777" w:rsidR="006C77B1" w:rsidRDefault="006C77B1" w:rsidP="002C5731">
      <w:pPr>
        <w:pStyle w:val="af"/>
      </w:pPr>
      <w:r>
        <w:rPr>
          <w:noProof/>
        </w:rPr>
        <w:drawing>
          <wp:inline distT="0" distB="0" distL="0" distR="0" wp14:anchorId="337FDC2B" wp14:editId="7CB3F283">
            <wp:extent cx="698500" cy="869950"/>
            <wp:effectExtent l="0" t="0" r="6350" b="6350"/>
            <wp:docPr id="9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41b9f097a8e1357c2a75e4f64e53b54.png"/>
                    <pic:cNvPicPr>
                      <a:picLocks noChangeAspect="1" noChangeArrowheads="1"/>
                    </pic:cNvPicPr>
                  </pic:nvPicPr>
                  <pic:blipFill>
                    <a:blip r:embed="rId154"/>
                    <a:stretch>
                      <a:fillRect/>
                    </a:stretch>
                  </pic:blipFill>
                  <pic:spPr bwMode="auto">
                    <a:xfrm>
                      <a:off x="0" y="0"/>
                      <a:ext cx="698500" cy="869950"/>
                    </a:xfrm>
                    <a:prstGeom prst="rect">
                      <a:avLst/>
                    </a:prstGeom>
                    <a:noFill/>
                    <a:ln w="9525">
                      <a:noFill/>
                      <a:headEnd/>
                      <a:tailEnd/>
                    </a:ln>
                  </pic:spPr>
                </pic:pic>
              </a:graphicData>
            </a:graphic>
          </wp:inline>
        </w:drawing>
      </w:r>
    </w:p>
    <w:p w14:paraId="15DC06CC" w14:textId="77777777" w:rsidR="006C77B1" w:rsidRDefault="00000000" w:rsidP="002C5731">
      <w:pPr>
        <w:pStyle w:val="af"/>
      </w:pPr>
      <m:oMath>
        <m:sSup>
          <m:sSupPr>
            <m:ctrlPr>
              <w:rPr>
                <w:rFonts w:ascii="Cambria Math" w:hAnsi="Cambria Math"/>
              </w:rPr>
            </m:ctrlPr>
          </m:sSupPr>
          <m:e>
            <m:r>
              <w:rPr>
                <w:rFonts w:ascii="Cambria Math" w:hAnsi="Cambria Math"/>
              </w:rPr>
              <m:t>X</m:t>
            </m:r>
          </m:e>
          <m:sup>
            <m:r>
              <w:rPr>
                <w:rFonts w:ascii="Cambria Math" w:hAnsi="Cambria Math"/>
              </w:rPr>
              <m:t>(i)</m:t>
            </m:r>
          </m:sup>
        </m:sSup>
      </m:oMath>
      <w:r w:rsidR="006C77B1">
        <w:t>是一个向量</w:t>
      </w:r>
    </w:p>
    <w:p w14:paraId="2CB7AD43" w14:textId="77777777" w:rsidR="004A50AC" w:rsidRDefault="006C77B1" w:rsidP="002C5731">
      <w:pPr>
        <w:pStyle w:val="af"/>
      </w:pPr>
      <w:r>
        <w:rPr>
          <w:noProof/>
        </w:rPr>
        <w:lastRenderedPageBreak/>
        <w:drawing>
          <wp:inline distT="0" distB="0" distL="0" distR="0" wp14:anchorId="48152FE6" wp14:editId="317CCB58">
            <wp:extent cx="654050" cy="863600"/>
            <wp:effectExtent l="0" t="0" r="0" b="0"/>
            <wp:docPr id="9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a03d239f2f1d1af057d492bcce276f4.png"/>
                    <pic:cNvPicPr>
                      <a:picLocks noChangeAspect="1" noChangeArrowheads="1"/>
                    </pic:cNvPicPr>
                  </pic:nvPicPr>
                  <pic:blipFill>
                    <a:blip r:embed="rId155"/>
                    <a:stretch>
                      <a:fillRect/>
                    </a:stretch>
                  </pic:blipFill>
                  <pic:spPr bwMode="auto">
                    <a:xfrm>
                      <a:off x="0" y="0"/>
                      <a:ext cx="654050" cy="863600"/>
                    </a:xfrm>
                    <a:prstGeom prst="rect">
                      <a:avLst/>
                    </a:prstGeom>
                    <a:noFill/>
                    <a:ln w="9525">
                      <a:noFill/>
                      <a:headEnd/>
                      <a:tailEnd/>
                    </a:ln>
                  </pic:spPr>
                </pic:pic>
              </a:graphicData>
            </a:graphic>
          </wp:inline>
        </w:drawing>
      </w:r>
    </w:p>
    <w:p w14:paraId="2DD0E784" w14:textId="5FB137D4" w:rsidR="006C77B1" w:rsidRDefault="006C77B1" w:rsidP="002C5731">
      <w:pPr>
        <w:pStyle w:val="af"/>
      </w:pPr>
      <w:r>
        <w:t>你就会得到这些不同的式子，然后作加</w:t>
      </w:r>
      <w:proofErr w:type="gramStart"/>
      <w:r>
        <w:t>和</w:t>
      </w:r>
      <w:proofErr w:type="gramEnd"/>
      <w:r>
        <w:t>。</w:t>
      </w:r>
    </w:p>
    <w:p w14:paraId="424E8DFE" w14:textId="77777777" w:rsidR="006C77B1" w:rsidRDefault="006C77B1" w:rsidP="002C5731">
      <w:pPr>
        <w:pStyle w:val="af"/>
      </w:pPr>
      <w:r>
        <w:rPr>
          <w:noProof/>
        </w:rPr>
        <w:drawing>
          <wp:inline distT="0" distB="0" distL="0" distR="0" wp14:anchorId="507EB327" wp14:editId="76D8441A">
            <wp:extent cx="2095500" cy="768350"/>
            <wp:effectExtent l="0" t="0" r="0" b="0"/>
            <wp:docPr id="9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d10103bf172a889090690a00037ffa1.png"/>
                    <pic:cNvPicPr>
                      <a:picLocks noChangeAspect="1" noChangeArrowheads="1"/>
                    </pic:cNvPicPr>
                  </pic:nvPicPr>
                  <pic:blipFill>
                    <a:blip r:embed="rId156"/>
                    <a:stretch>
                      <a:fillRect/>
                    </a:stretch>
                  </pic:blipFill>
                  <pic:spPr bwMode="auto">
                    <a:xfrm>
                      <a:off x="0" y="0"/>
                      <a:ext cx="2095500" cy="768350"/>
                    </a:xfrm>
                    <a:prstGeom prst="rect">
                      <a:avLst/>
                    </a:prstGeom>
                    <a:noFill/>
                    <a:ln w="9525">
                      <a:noFill/>
                      <a:headEnd/>
                      <a:tailEnd/>
                    </a:ln>
                  </pic:spPr>
                </pic:pic>
              </a:graphicData>
            </a:graphic>
          </wp:inline>
        </w:drawing>
      </w:r>
    </w:p>
    <w:p w14:paraId="4A4E9583" w14:textId="77777777" w:rsidR="006C77B1" w:rsidRDefault="006C77B1" w:rsidP="002C5731">
      <w:pPr>
        <w:pStyle w:val="af"/>
      </w:pPr>
      <w:r>
        <w:t>实际上，在以前的一个小测验，如果你要解这个方程，我们说过为了向量化这段代码，我们会令</w:t>
      </w:r>
      <w:r>
        <w:rPr>
          <w:rStyle w:val="VerbatimChar"/>
        </w:rPr>
        <w:t>u = 2v +5w</w:t>
      </w:r>
      <w:r>
        <w:t>因此，我们说向量</w:t>
      </w:r>
      <m:oMath>
        <m:r>
          <w:rPr>
            <w:rFonts w:ascii="Cambria Math" w:hAnsi="Cambria Math"/>
          </w:rPr>
          <m:t>u</m:t>
        </m:r>
      </m:oMath>
      <w:r>
        <w:t>等于</w:t>
      </w:r>
      <w:r>
        <w:t>2</w:t>
      </w:r>
      <w:r>
        <w:t>乘以向量</w:t>
      </w:r>
      <m:oMath>
        <m:r>
          <w:rPr>
            <w:rFonts w:ascii="Cambria Math" w:hAnsi="Cambria Math"/>
          </w:rPr>
          <m:t>v</m:t>
        </m:r>
      </m:oMath>
      <w:r>
        <w:t>加上</w:t>
      </w:r>
      <w:r>
        <w:t>5</w:t>
      </w:r>
      <w:r>
        <w:t>乘以向量</w:t>
      </w:r>
      <m:oMath>
        <m:r>
          <w:rPr>
            <w:rFonts w:ascii="Cambria Math" w:hAnsi="Cambria Math"/>
          </w:rPr>
          <m:t>w</m:t>
        </m:r>
      </m:oMath>
      <w:r>
        <w:t>。用这个例子说明，如何对不同的向量进行相加，这里的求和是同样的道理。</w:t>
      </w:r>
    </w:p>
    <w:p w14:paraId="43CA96CF" w14:textId="77777777" w:rsidR="006C77B1" w:rsidRDefault="006C77B1" w:rsidP="002C5731">
      <w:pPr>
        <w:pStyle w:val="af"/>
      </w:pPr>
      <w:r>
        <w:rPr>
          <w:noProof/>
        </w:rPr>
        <w:drawing>
          <wp:inline distT="0" distB="0" distL="0" distR="0" wp14:anchorId="040D3A92" wp14:editId="44C94C2D">
            <wp:extent cx="1784350" cy="349250"/>
            <wp:effectExtent l="0" t="0" r="6350" b="0"/>
            <wp:docPr id="9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84012101afc6836a3396893695d9669.png"/>
                    <pic:cNvPicPr>
                      <a:picLocks noChangeAspect="1" noChangeArrowheads="1"/>
                    </pic:cNvPicPr>
                  </pic:nvPicPr>
                  <pic:blipFill>
                    <a:blip r:embed="rId157"/>
                    <a:stretch>
                      <a:fillRect/>
                    </a:stretch>
                  </pic:blipFill>
                  <pic:spPr bwMode="auto">
                    <a:xfrm>
                      <a:off x="0" y="0"/>
                      <a:ext cx="1784350" cy="349250"/>
                    </a:xfrm>
                    <a:prstGeom prst="rect">
                      <a:avLst/>
                    </a:prstGeom>
                    <a:noFill/>
                    <a:ln w="9525">
                      <a:noFill/>
                      <a:headEnd/>
                      <a:tailEnd/>
                    </a:ln>
                  </pic:spPr>
                </pic:pic>
              </a:graphicData>
            </a:graphic>
          </wp:inline>
        </w:drawing>
      </w:r>
    </w:p>
    <w:p w14:paraId="32D78F71" w14:textId="77777777" w:rsidR="006C77B1" w:rsidRDefault="006C77B1" w:rsidP="002C5731">
      <w:pPr>
        <w:pStyle w:val="af"/>
      </w:pPr>
      <w:r>
        <w:t>这就是为什么我们能够向量化地实现线性回归。</w:t>
      </w:r>
    </w:p>
    <w:p w14:paraId="12A6BA8B" w14:textId="77777777" w:rsidR="006C77B1" w:rsidRDefault="006C77B1" w:rsidP="002C5731">
      <w:pPr>
        <w:pStyle w:val="af"/>
      </w:pPr>
      <w:r>
        <w:t>所以，我希望步骤是有逻辑的。请</w:t>
      </w:r>
      <w:proofErr w:type="gramStart"/>
      <w:r>
        <w:t>务必看</w:t>
      </w:r>
      <w:proofErr w:type="gramEnd"/>
      <w:r>
        <w:t>视频，并且保证你确实能理解它。如果你实在不能理解它们数学上等价的原因，你就直接实现这个算法，也是能得到正确答案的。所以即使你没有完全理解为何是等价的，如果只是实现这种算法，你仍然能实现线性回归算法。如果你能弄清楚为什么这两个步骤是等价的，那我希望你可以对向量化有一个更好的理解，如果你在实现线性回归的时候，使用一个或两个以上的特征量。</w:t>
      </w:r>
    </w:p>
    <w:p w14:paraId="214F2DD4" w14:textId="77777777" w:rsidR="006C77B1" w:rsidRDefault="006C77B1" w:rsidP="002C5731">
      <w:pPr>
        <w:pStyle w:val="af"/>
      </w:pPr>
      <w:r>
        <w:t>有时我们使用几十或几百个特征量来计算线性归回，当你使用向量化地实现线性回归，通常运行速度就会比你以前用你的</w:t>
      </w:r>
      <w:r>
        <w:rPr>
          <w:b/>
        </w:rPr>
        <w:t>for</w:t>
      </w:r>
      <w:proofErr w:type="gramStart"/>
      <w:r>
        <w:rPr>
          <w:b/>
        </w:rPr>
        <w:t>循环</w:t>
      </w:r>
      <w:r>
        <w:t>快</w:t>
      </w:r>
      <w:proofErr w:type="gramEnd"/>
      <w:r>
        <w:t>的多，也就是自己写代码更新</w:t>
      </w:r>
      <m:oMath>
        <m:sSub>
          <m:sSubPr>
            <m:ctrlPr>
              <w:rPr>
                <w:rFonts w:ascii="Cambria Math" w:hAnsi="Cambria Math"/>
              </w:rPr>
            </m:ctrlPr>
          </m:sSubPr>
          <m:e>
            <m:r>
              <w:rPr>
                <w:rFonts w:ascii="Cambria Math" w:hAnsi="Cambria Math"/>
              </w:rPr>
              <m:t>θ</m:t>
            </m:r>
          </m:e>
          <m:sub>
            <m:r>
              <w:rPr>
                <w:rFonts w:ascii="Cambria Math" w:hAnsi="Cambria Math"/>
              </w:rPr>
              <m:t>0</m:t>
            </m:r>
          </m:sub>
        </m:sSub>
      </m:oMath>
      <w:r>
        <w:t>、</w:t>
      </w:r>
      <m:oMath>
        <m:sSub>
          <m:sSubPr>
            <m:ctrlPr>
              <w:rPr>
                <w:rFonts w:ascii="Cambria Math" w:hAnsi="Cambria Math"/>
              </w:rPr>
            </m:ctrlPr>
          </m:sSubPr>
          <m:e>
            <m:r>
              <w:rPr>
                <w:rFonts w:ascii="Cambria Math" w:hAnsi="Cambria Math"/>
              </w:rPr>
              <m:t>θ</m:t>
            </m:r>
          </m:e>
          <m:sub>
            <m:r>
              <w:rPr>
                <w:rFonts w:ascii="Cambria Math" w:hAnsi="Cambria Math"/>
              </w:rPr>
              <m:t>1</m:t>
            </m:r>
          </m:sub>
        </m:sSub>
      </m:oMath>
      <w:r>
        <w:t>、</w:t>
      </w:r>
      <m:oMath>
        <m:sSub>
          <m:sSubPr>
            <m:ctrlPr>
              <w:rPr>
                <w:rFonts w:ascii="Cambria Math" w:hAnsi="Cambria Math"/>
              </w:rPr>
            </m:ctrlPr>
          </m:sSubPr>
          <m:e>
            <m:r>
              <w:rPr>
                <w:rFonts w:ascii="Cambria Math" w:hAnsi="Cambria Math"/>
              </w:rPr>
              <m:t>θ</m:t>
            </m:r>
          </m:e>
          <m:sub>
            <m:r>
              <w:rPr>
                <w:rFonts w:ascii="Cambria Math" w:hAnsi="Cambria Math"/>
              </w:rPr>
              <m:t>2</m:t>
            </m:r>
          </m:sub>
        </m:sSub>
      </m:oMath>
      <w:r>
        <w:t>。</w:t>
      </w:r>
    </w:p>
    <w:p w14:paraId="759DF4DB" w14:textId="4F11DF28" w:rsidR="006C77B1" w:rsidRDefault="006C77B1" w:rsidP="002C5731">
      <w:pPr>
        <w:pStyle w:val="af"/>
      </w:pPr>
      <w:r>
        <w:t>因此使用向量化实现方式，你应该是能够得到一个高效得多的线性回归算法。而当你向量化我们将在之后的课程里面学到的算法，这会是一个很好的技巧，无论是对于</w:t>
      </w:r>
      <w:r w:rsidRPr="004A50AC">
        <w:rPr>
          <w:b/>
        </w:rPr>
        <w:t>Octave</w:t>
      </w:r>
      <w:r>
        <w:t xml:space="preserve"> </w:t>
      </w:r>
      <w:r>
        <w:t>或者一些其他的语言</w:t>
      </w:r>
      <w:r w:rsidR="004A50AC">
        <w:rPr>
          <w:rFonts w:hint="eastAsia"/>
        </w:rPr>
        <w:t>，</w:t>
      </w:r>
      <w:r>
        <w:t>如</w:t>
      </w:r>
      <w:r w:rsidRPr="004A50AC">
        <w:rPr>
          <w:b/>
        </w:rPr>
        <w:t>C++</w:t>
      </w:r>
      <w:r>
        <w:t>、</w:t>
      </w:r>
      <w:r w:rsidRPr="004A50AC">
        <w:rPr>
          <w:b/>
        </w:rPr>
        <w:t>Java</w:t>
      </w:r>
      <w:r>
        <w:t xml:space="preserve"> </w:t>
      </w:r>
      <w:r>
        <w:t>来让你的代码运行得更高效。</w:t>
      </w:r>
    </w:p>
    <w:p w14:paraId="2727F697" w14:textId="77777777" w:rsidR="002C5731" w:rsidRDefault="002C5731">
      <w:pPr>
        <w:widowControl/>
        <w:jc w:val="left"/>
        <w:rPr>
          <w:b/>
          <w:bCs/>
          <w:sz w:val="32"/>
          <w:szCs w:val="32"/>
        </w:rPr>
      </w:pPr>
      <w:bookmarkStart w:id="75" w:name="header-n1006"/>
      <w:bookmarkEnd w:id="75"/>
      <w:r>
        <w:br w:type="page"/>
      </w:r>
    </w:p>
    <w:p w14:paraId="47C76367" w14:textId="25F445D6" w:rsidR="006C77B1" w:rsidRDefault="006C77B1">
      <w:pPr>
        <w:pStyle w:val="3"/>
      </w:pPr>
      <w:bookmarkStart w:id="76" w:name="_Toc38636812"/>
      <w:r>
        <w:lastRenderedPageBreak/>
        <w:t xml:space="preserve">5.7 </w:t>
      </w:r>
      <w:r>
        <w:t>工作和提交的编程练习</w:t>
      </w:r>
      <w:bookmarkEnd w:id="76"/>
    </w:p>
    <w:p w14:paraId="473D4B59" w14:textId="77777777" w:rsidR="006C77B1" w:rsidRDefault="006C77B1" w:rsidP="002C5731">
      <w:pPr>
        <w:pStyle w:val="af0"/>
      </w:pPr>
      <w:r>
        <w:t>参考视频</w:t>
      </w:r>
      <w:r>
        <w:t>: 5 - 7 - Working on and Submitting Programming Exercises (4 min).</w:t>
      </w:r>
      <w:proofErr w:type="spellStart"/>
      <w:r>
        <w:t>mkv</w:t>
      </w:r>
      <w:proofErr w:type="spellEnd"/>
    </w:p>
    <w:p w14:paraId="15806283" w14:textId="77777777" w:rsidR="006C77B1" w:rsidRDefault="006C77B1" w:rsidP="002C5731">
      <w:pPr>
        <w:pStyle w:val="af"/>
      </w:pPr>
      <w:r>
        <w:t>在这段视频中，我想很快地介绍一下这门课程做作业的流程，以及如何使用作业提交系统。这个提交系统可以即时检验你的机器学习程序答案是否正确。</w:t>
      </w:r>
    </w:p>
    <w:p w14:paraId="1C6CD532" w14:textId="77777777" w:rsidR="006C77B1" w:rsidRDefault="006C77B1" w:rsidP="002C5731">
      <w:pPr>
        <w:pStyle w:val="af"/>
      </w:pPr>
      <w:r>
        <w:t>在</w:t>
      </w:r>
      <w:r>
        <w:t>'ml-class-ex1'</w:t>
      </w:r>
      <w:r>
        <w:t>目录中，我们提供了大量的文件，其中有一些需要由你自己来编辑，因此第一个文件应该符合编程练习中</w:t>
      </w:r>
      <w:r w:rsidRPr="004A50AC">
        <w:rPr>
          <w:b/>
        </w:rPr>
        <w:t>pdf</w:t>
      </w:r>
      <w:r>
        <w:t>文件的要求，其中一个我们要求你编写的文件是</w:t>
      </w:r>
      <w:proofErr w:type="spellStart"/>
      <w:r>
        <w:t>warmUpExercise.m</w:t>
      </w:r>
      <w:proofErr w:type="spellEnd"/>
      <w:r>
        <w:t>这个文件，这个文件只是为了确保你熟悉提交系统。</w:t>
      </w:r>
    </w:p>
    <w:p w14:paraId="163B9843" w14:textId="77777777" w:rsidR="006C77B1" w:rsidRDefault="006C77B1" w:rsidP="002C5731">
      <w:pPr>
        <w:pStyle w:val="af"/>
      </w:pPr>
      <w:r>
        <w:t>你需要做的就是提交一个</w:t>
      </w:r>
      <w:r>
        <w:t>5×5</w:t>
      </w:r>
      <w:r>
        <w:t>的矩阵，就是</w:t>
      </w:r>
      <w:r>
        <w:rPr>
          <w:rStyle w:val="VerbatimChar"/>
        </w:rPr>
        <w:t>A = eye(5)</w:t>
      </w:r>
      <w:r>
        <w:t>这将修改该函数以产生</w:t>
      </w:r>
      <w:r>
        <w:t>5×5</w:t>
      </w:r>
      <w:r>
        <w:t>的单位矩阵，现在</w:t>
      </w:r>
      <w:proofErr w:type="spellStart"/>
      <w:r>
        <w:rPr>
          <w:rStyle w:val="VerbatimChar"/>
        </w:rPr>
        <w:t>warmUpExercise</w:t>
      </w:r>
      <w:proofErr w:type="spellEnd"/>
      <w:r>
        <w:rPr>
          <w:rStyle w:val="VerbatimChar"/>
        </w:rPr>
        <w:t>()</w:t>
      </w:r>
      <w:r>
        <w:t>这个方程就实现了返回</w:t>
      </w:r>
      <w:r>
        <w:t>5x5</w:t>
      </w:r>
      <w:r>
        <w:t>的单位矩阵，将它保存一下，所以我已经完成了作业的第一部分。</w:t>
      </w:r>
    </w:p>
    <w:p w14:paraId="074D058E" w14:textId="77777777" w:rsidR="006C77B1" w:rsidRDefault="006C77B1" w:rsidP="002C5731">
      <w:pPr>
        <w:pStyle w:val="af"/>
      </w:pPr>
      <w:r>
        <w:rPr>
          <w:noProof/>
        </w:rPr>
        <w:drawing>
          <wp:inline distT="0" distB="0" distL="0" distR="0" wp14:anchorId="4141E1E5" wp14:editId="1783D719">
            <wp:extent cx="5334000" cy="3004820"/>
            <wp:effectExtent l="0" t="0" r="0" b="0"/>
            <wp:docPr id="10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29dc95c23570991ae49d262ce351d7e.png"/>
                    <pic:cNvPicPr>
                      <a:picLocks noChangeAspect="1" noChangeArrowheads="1"/>
                    </pic:cNvPicPr>
                  </pic:nvPicPr>
                  <pic:blipFill>
                    <a:blip r:embed="rId158"/>
                    <a:stretch>
                      <a:fillRect/>
                    </a:stretch>
                  </pic:blipFill>
                  <pic:spPr bwMode="auto">
                    <a:xfrm>
                      <a:off x="0" y="0"/>
                      <a:ext cx="5334000" cy="3004820"/>
                    </a:xfrm>
                    <a:prstGeom prst="rect">
                      <a:avLst/>
                    </a:prstGeom>
                    <a:noFill/>
                    <a:ln w="9525">
                      <a:noFill/>
                      <a:headEnd/>
                      <a:tailEnd/>
                    </a:ln>
                  </pic:spPr>
                </pic:pic>
              </a:graphicData>
            </a:graphic>
          </wp:inline>
        </w:drawing>
      </w:r>
    </w:p>
    <w:p w14:paraId="546EB803" w14:textId="77777777" w:rsidR="006C77B1" w:rsidRDefault="006C77B1" w:rsidP="002C5731">
      <w:pPr>
        <w:pStyle w:val="af"/>
      </w:pPr>
      <w:r>
        <w:t>现在回到我的</w:t>
      </w:r>
      <w:r>
        <w:t xml:space="preserve"> </w:t>
      </w:r>
      <w:r>
        <w:rPr>
          <w:b/>
        </w:rPr>
        <w:t>Octave</w:t>
      </w:r>
      <w:r>
        <w:t xml:space="preserve"> </w:t>
      </w:r>
      <w:r>
        <w:t>窗口，现在来到我的目录</w:t>
      </w:r>
      <w:r>
        <w:rPr>
          <w:b/>
        </w:rPr>
        <w:t>C:\Users\ang\Desktop\ml-class-ex1</w:t>
      </w:r>
      <w:r>
        <w:t>如果我</w:t>
      </w:r>
      <w:proofErr w:type="gramStart"/>
      <w:r>
        <w:t>想确保</w:t>
      </w:r>
      <w:proofErr w:type="gramEnd"/>
      <w:r>
        <w:t>我已经实现了程序</w:t>
      </w:r>
      <w:r>
        <w:t xml:space="preserve"> </w:t>
      </w:r>
      <w:r>
        <w:t>像这样输入</w:t>
      </w:r>
      <w:proofErr w:type="spellStart"/>
      <w:r>
        <w:rPr>
          <w:rStyle w:val="VerbatimChar"/>
        </w:rPr>
        <w:t>warmUpExercise</w:t>
      </w:r>
      <w:proofErr w:type="spellEnd"/>
      <w:r>
        <w:rPr>
          <w:rStyle w:val="VerbatimChar"/>
        </w:rPr>
        <w:t>()</w:t>
      </w:r>
      <w:r>
        <w:t>好了它返回了我们用刚才写的代码创建的一个</w:t>
      </w:r>
      <w:r>
        <w:t>5x5</w:t>
      </w:r>
      <w:r>
        <w:t>的单位矩阵。</w:t>
      </w:r>
    </w:p>
    <w:p w14:paraId="36961B44" w14:textId="77777777" w:rsidR="006C77B1" w:rsidRDefault="006C77B1" w:rsidP="002C5731">
      <w:r>
        <w:rPr>
          <w:noProof/>
        </w:rPr>
        <w:lastRenderedPageBreak/>
        <w:drawing>
          <wp:inline distT="0" distB="0" distL="0" distR="0" wp14:anchorId="37DFA9CE" wp14:editId="1A8227DE">
            <wp:extent cx="5334000" cy="3004820"/>
            <wp:effectExtent l="0" t="0" r="0" b="0"/>
            <wp:docPr id="10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1db5363de0286d223444d6a9225a393.png"/>
                    <pic:cNvPicPr>
                      <a:picLocks noChangeAspect="1" noChangeArrowheads="1"/>
                    </pic:cNvPicPr>
                  </pic:nvPicPr>
                  <pic:blipFill>
                    <a:blip r:embed="rId159"/>
                    <a:stretch>
                      <a:fillRect/>
                    </a:stretch>
                  </pic:blipFill>
                  <pic:spPr bwMode="auto">
                    <a:xfrm>
                      <a:off x="0" y="0"/>
                      <a:ext cx="5334000" cy="3004820"/>
                    </a:xfrm>
                    <a:prstGeom prst="rect">
                      <a:avLst/>
                    </a:prstGeom>
                    <a:noFill/>
                    <a:ln w="9525">
                      <a:noFill/>
                      <a:headEnd/>
                      <a:tailEnd/>
                    </a:ln>
                  </pic:spPr>
                </pic:pic>
              </a:graphicData>
            </a:graphic>
          </wp:inline>
        </w:drawing>
      </w:r>
    </w:p>
    <w:p w14:paraId="2D11E5D9" w14:textId="77777777" w:rsidR="006C77B1" w:rsidRDefault="006C77B1" w:rsidP="002C5731">
      <w:pPr>
        <w:pStyle w:val="af"/>
      </w:pPr>
      <w:r>
        <w:t>我现在可以按如下步骤提交代码，我要在这里目录下键入</w:t>
      </w:r>
      <w:r>
        <w:rPr>
          <w:rStyle w:val="VerbatimChar"/>
        </w:rPr>
        <w:t>submit()</w:t>
      </w:r>
      <w:r>
        <w:t>。我要提交第一部分</w:t>
      </w:r>
      <w:r>
        <w:t xml:space="preserve"> </w:t>
      </w:r>
      <w:r>
        <w:t>所以我选择输入</w:t>
      </w:r>
      <w:r>
        <w:t>'</w:t>
      </w:r>
      <w:r>
        <w:rPr>
          <w:rStyle w:val="VerbatimChar"/>
        </w:rPr>
        <w:t>1</w:t>
      </w:r>
      <w:r>
        <w:t>'</w:t>
      </w:r>
      <w:r>
        <w:t>。这时它问我的电子邮件地址，我们打开课程网站，输入用户名密码。</w:t>
      </w:r>
    </w:p>
    <w:p w14:paraId="22AB7A18" w14:textId="77777777" w:rsidR="006C77B1" w:rsidRDefault="006C77B1" w:rsidP="002C5731">
      <w:r>
        <w:rPr>
          <w:noProof/>
        </w:rPr>
        <w:drawing>
          <wp:inline distT="0" distB="0" distL="0" distR="0" wp14:anchorId="0E4035EF" wp14:editId="5061D3D6">
            <wp:extent cx="5334000" cy="3004820"/>
            <wp:effectExtent l="0" t="0" r="0" b="0"/>
            <wp:docPr id="10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663f8b6d0612a40204450dcf0df2257.png"/>
                    <pic:cNvPicPr>
                      <a:picLocks noChangeAspect="1" noChangeArrowheads="1"/>
                    </pic:cNvPicPr>
                  </pic:nvPicPr>
                  <pic:blipFill>
                    <a:blip r:embed="rId160"/>
                    <a:stretch>
                      <a:fillRect/>
                    </a:stretch>
                  </pic:blipFill>
                  <pic:spPr bwMode="auto">
                    <a:xfrm>
                      <a:off x="0" y="0"/>
                      <a:ext cx="5334000" cy="3004820"/>
                    </a:xfrm>
                    <a:prstGeom prst="rect">
                      <a:avLst/>
                    </a:prstGeom>
                    <a:noFill/>
                    <a:ln w="9525">
                      <a:noFill/>
                      <a:headEnd/>
                      <a:tailEnd/>
                    </a:ln>
                  </pic:spPr>
                </pic:pic>
              </a:graphicData>
            </a:graphic>
          </wp:inline>
        </w:drawing>
      </w:r>
    </w:p>
    <w:p w14:paraId="35B73669" w14:textId="77777777" w:rsidR="006C77B1" w:rsidRDefault="006C77B1" w:rsidP="002C5731">
      <w:pPr>
        <w:pStyle w:val="af"/>
      </w:pPr>
      <w:r>
        <w:t>按下回车键，它连接到服务器，并将其提交，然后它就会立刻告诉你：恭喜您！已成功完成作业</w:t>
      </w:r>
      <w:r>
        <w:t>1</w:t>
      </w:r>
      <w:r>
        <w:t>第</w:t>
      </w:r>
      <w:r>
        <w:t>1</w:t>
      </w:r>
      <w:r>
        <w:t>部分。这就确认了你已经</w:t>
      </w:r>
      <w:proofErr w:type="gramStart"/>
      <w:r>
        <w:t>做对</w:t>
      </w:r>
      <w:proofErr w:type="gramEnd"/>
      <w:r>
        <w:t>了第一部分练习，如果你提交的答案不正确，那么它会给你一条消息，说明你没有完全答对，您还可以继续使用此提交密码，也可以生成新密码。你的密码是否会显示出来取决于你使用的操作系统。</w:t>
      </w:r>
      <w:r>
        <w:t xml:space="preserve"> </w:t>
      </w:r>
      <w:r>
        <w:t>这就是提交作业的方法，你完成家庭作业的时候，我希望你都能答对。</w:t>
      </w:r>
      <w:r>
        <w:t xml:space="preserve"> </w:t>
      </w:r>
    </w:p>
    <w:p w14:paraId="77AC9579" w14:textId="77777777" w:rsidR="002C5731" w:rsidRDefault="002C5731">
      <w:pPr>
        <w:widowControl/>
        <w:jc w:val="left"/>
        <w:rPr>
          <w:b/>
          <w:bCs/>
          <w:kern w:val="44"/>
          <w:sz w:val="44"/>
          <w:szCs w:val="44"/>
        </w:rPr>
      </w:pPr>
      <w:r>
        <w:br w:type="page"/>
      </w:r>
    </w:p>
    <w:p w14:paraId="27A59328" w14:textId="0C92D2C5" w:rsidR="006C77B1" w:rsidRDefault="006C77B1" w:rsidP="00D15056">
      <w:pPr>
        <w:pStyle w:val="MMTopic1"/>
      </w:pPr>
      <w:bookmarkStart w:id="77" w:name="_Toc38636813"/>
      <w:r>
        <w:lastRenderedPageBreak/>
        <w:t>第</w:t>
      </w:r>
      <w:r>
        <w:t>3</w:t>
      </w:r>
      <w:r>
        <w:t>周</w:t>
      </w:r>
      <w:bookmarkEnd w:id="77"/>
    </w:p>
    <w:p w14:paraId="160B2A78" w14:textId="236E32AB" w:rsidR="006C77B1" w:rsidRDefault="00FE2790" w:rsidP="00D15056">
      <w:pPr>
        <w:pStyle w:val="MMTopic2"/>
        <w:numPr>
          <w:ilvl w:val="0"/>
          <w:numId w:val="2"/>
        </w:numPr>
      </w:pPr>
      <w:bookmarkStart w:id="78" w:name="_Toc38636814"/>
      <w:r>
        <w:rPr>
          <w:rFonts w:hint="eastAsia"/>
        </w:rPr>
        <w:t xml:space="preserve"> </w:t>
      </w:r>
      <w:r w:rsidR="006C77B1">
        <w:t>逻辑回归</w:t>
      </w:r>
      <w:r w:rsidR="006C77B1">
        <w:t>(Logistic Regression)</w:t>
      </w:r>
      <w:bookmarkEnd w:id="78"/>
    </w:p>
    <w:p w14:paraId="4568F544" w14:textId="77777777" w:rsidR="006C77B1" w:rsidRDefault="006C77B1">
      <w:pPr>
        <w:pStyle w:val="3"/>
      </w:pPr>
      <w:bookmarkStart w:id="79" w:name="_Toc38636815"/>
      <w:r>
        <w:t xml:space="preserve">6.1 </w:t>
      </w:r>
      <w:r>
        <w:t>分类问题</w:t>
      </w:r>
      <w:bookmarkEnd w:id="79"/>
    </w:p>
    <w:p w14:paraId="669609F7" w14:textId="77777777" w:rsidR="006C77B1" w:rsidRDefault="006C77B1" w:rsidP="002C5731">
      <w:pPr>
        <w:pStyle w:val="af0"/>
      </w:pPr>
      <w:r>
        <w:t>参考文档</w:t>
      </w:r>
      <w:r>
        <w:t>: 6 - 1 - Classification (8 min).</w:t>
      </w:r>
      <w:proofErr w:type="spellStart"/>
      <w:r>
        <w:t>mkv</w:t>
      </w:r>
      <w:proofErr w:type="spellEnd"/>
    </w:p>
    <w:p w14:paraId="250947E3" w14:textId="77777777" w:rsidR="006C77B1" w:rsidRDefault="006C77B1" w:rsidP="002C5731">
      <w:pPr>
        <w:pStyle w:val="af"/>
      </w:pPr>
      <w:r>
        <w:t>在这个以及接下来的几个视频中，开始介绍分类问题。</w:t>
      </w:r>
    </w:p>
    <w:p w14:paraId="70178C4E" w14:textId="77777777" w:rsidR="006C77B1" w:rsidRDefault="006C77B1" w:rsidP="002C5731">
      <w:pPr>
        <w:pStyle w:val="af"/>
      </w:pPr>
      <w:r>
        <w:t>在分类问题中，你要预测的变量</w:t>
      </w:r>
      <w:r>
        <w:t xml:space="preserve"> </w:t>
      </w:r>
      <m:oMath>
        <m:r>
          <w:rPr>
            <w:rFonts w:ascii="Cambria Math" w:hAnsi="Cambria Math"/>
          </w:rPr>
          <m:t>y</m:t>
        </m:r>
      </m:oMath>
      <w:r>
        <w:t xml:space="preserve"> </w:t>
      </w:r>
      <w:r>
        <w:t>是离散的值，我们将学习一种叫做逻辑回归</w:t>
      </w:r>
      <w:r>
        <w:t xml:space="preserve"> (</w:t>
      </w:r>
      <w:r w:rsidRPr="005E21CC">
        <w:rPr>
          <w:b/>
        </w:rPr>
        <w:t>Logistic Regression</w:t>
      </w:r>
      <w:r>
        <w:t xml:space="preserve">) </w:t>
      </w:r>
      <w:r>
        <w:t>的算法，这是目前最流行使用最广泛的一种学习算法。</w:t>
      </w:r>
    </w:p>
    <w:p w14:paraId="526E790E" w14:textId="77777777" w:rsidR="006C77B1" w:rsidRDefault="006C77B1" w:rsidP="002C5731">
      <w:pPr>
        <w:pStyle w:val="af"/>
      </w:pPr>
      <w:r>
        <w:t>在分类问题中，我们尝试预测的是结果是否属于某一个类（例如正确或错误）。分类问题的例子有：判断一封电子邮件是否是垃圾邮件；判断一次金融交易是否是欺诈；之前我们也谈到了肿瘤分类问题的例子，区别一个肿瘤是恶性的还是良性的。</w:t>
      </w:r>
    </w:p>
    <w:p w14:paraId="7326FD80" w14:textId="77777777" w:rsidR="006C77B1" w:rsidRDefault="006C77B1" w:rsidP="002C5731">
      <w:pPr>
        <w:pStyle w:val="af"/>
      </w:pPr>
      <w:r>
        <w:rPr>
          <w:noProof/>
        </w:rPr>
        <w:drawing>
          <wp:inline distT="0" distB="0" distL="0" distR="0" wp14:anchorId="244250AF" wp14:editId="2296A1C4">
            <wp:extent cx="3124200" cy="876300"/>
            <wp:effectExtent l="0" t="0" r="0" b="0"/>
            <wp:docPr id="12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77886a6eff0f20f9d909975bb69a7ab.png"/>
                    <pic:cNvPicPr>
                      <a:picLocks noChangeAspect="1" noChangeArrowheads="1"/>
                    </pic:cNvPicPr>
                  </pic:nvPicPr>
                  <pic:blipFill>
                    <a:blip r:embed="rId161"/>
                    <a:stretch>
                      <a:fillRect/>
                    </a:stretch>
                  </pic:blipFill>
                  <pic:spPr bwMode="auto">
                    <a:xfrm>
                      <a:off x="0" y="0"/>
                      <a:ext cx="3124200" cy="876300"/>
                    </a:xfrm>
                    <a:prstGeom prst="rect">
                      <a:avLst/>
                    </a:prstGeom>
                    <a:noFill/>
                    <a:ln w="9525">
                      <a:noFill/>
                      <a:headEnd/>
                      <a:tailEnd/>
                    </a:ln>
                  </pic:spPr>
                </pic:pic>
              </a:graphicData>
            </a:graphic>
          </wp:inline>
        </w:drawing>
      </w:r>
    </w:p>
    <w:p w14:paraId="32A4BF9E" w14:textId="77777777" w:rsidR="006C77B1" w:rsidRDefault="006C77B1" w:rsidP="002C5731">
      <w:pPr>
        <w:pStyle w:val="af"/>
      </w:pPr>
      <w:r>
        <w:t>我们从二元的分类问题开始讨论。</w:t>
      </w:r>
    </w:p>
    <w:p w14:paraId="7557E55D" w14:textId="5382DF1C" w:rsidR="006C77B1" w:rsidRDefault="006C77B1" w:rsidP="00FE2790">
      <w:pPr>
        <w:pStyle w:val="af"/>
      </w:pPr>
      <w:r>
        <w:t>我们将因变量</w:t>
      </w:r>
      <w:r>
        <w:t>(</w:t>
      </w:r>
      <w:r w:rsidRPr="005E21CC">
        <w:rPr>
          <w:b/>
        </w:rPr>
        <w:t>dependent variable</w:t>
      </w:r>
      <w:r>
        <w:t>)</w:t>
      </w:r>
      <w:r>
        <w:t>可能属于的两个类分别称为负向类（</w:t>
      </w:r>
      <w:r w:rsidRPr="005E21CC">
        <w:rPr>
          <w:b/>
        </w:rPr>
        <w:t>negative class</w:t>
      </w:r>
      <w:r>
        <w:t>）和正向类（</w:t>
      </w:r>
      <w:r w:rsidRPr="005E21CC">
        <w:rPr>
          <w:b/>
        </w:rPr>
        <w:t>positive class</w:t>
      </w:r>
      <w:r>
        <w:t>），则因变量</w:t>
      </w:r>
      <m:oMath>
        <m:r>
          <w:rPr>
            <w:rFonts w:ascii="Cambria Math"/>
          </w:rPr>
          <m:t>y</m:t>
        </m:r>
        <m:r>
          <w:rPr>
            <w:rFonts w:ascii="宋体" w:hAnsi="宋体" w:cs="宋体" w:hint="eastAsia"/>
          </w:rPr>
          <m:t>∈</m:t>
        </m:r>
        <m:r>
          <w:rPr>
            <w:rFonts w:ascii="Cambria Math" w:hAnsi="宋体" w:cs="宋体" w:hint="eastAsia"/>
          </w:rPr>
          <m:t>{</m:t>
        </m:r>
        <m:r>
          <w:rPr>
            <w:rFonts w:ascii="Cambria Math"/>
          </w:rPr>
          <m:t>0,1</m:t>
        </m:r>
        <m:r>
          <w:rPr>
            <w:rFonts w:ascii="Cambria Math" w:hAnsi="宋体" w:cs="宋体" w:hint="eastAsia"/>
          </w:rPr>
          <m:t>}</m:t>
        </m:r>
        <m:r>
          <w:rPr>
            <w:rFonts w:ascii="Cambria Math"/>
          </w:rPr>
          <m:t xml:space="preserve"> </m:t>
        </m:r>
      </m:oMath>
      <w:r>
        <w:t xml:space="preserve"> </w:t>
      </w:r>
      <w:r>
        <w:t>，其中</w:t>
      </w:r>
      <w:r>
        <w:t xml:space="preserve"> 0 </w:t>
      </w:r>
      <w:r>
        <w:t>表示负向类，</w:t>
      </w:r>
      <w:r>
        <w:t xml:space="preserve">1 </w:t>
      </w:r>
      <w:r>
        <w:t>表示正向类。</w:t>
      </w:r>
    </w:p>
    <w:p w14:paraId="4807203D" w14:textId="77777777" w:rsidR="006C77B1" w:rsidRDefault="006C77B1" w:rsidP="002C5731">
      <w:pPr>
        <w:pStyle w:val="af"/>
      </w:pPr>
      <w:r>
        <w:rPr>
          <w:noProof/>
        </w:rPr>
        <w:drawing>
          <wp:inline distT="0" distB="0" distL="0" distR="0" wp14:anchorId="5C78B1CE" wp14:editId="48D60FE1">
            <wp:extent cx="4067175" cy="2495550"/>
            <wp:effectExtent l="0" t="0" r="9525" b="0"/>
            <wp:docPr id="12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86eacc2a74159c068e82ea267a752f7.png"/>
                    <pic:cNvPicPr>
                      <a:picLocks noChangeAspect="1" noChangeArrowheads="1"/>
                    </pic:cNvPicPr>
                  </pic:nvPicPr>
                  <pic:blipFill>
                    <a:blip r:embed="rId162"/>
                    <a:stretch>
                      <a:fillRect/>
                    </a:stretch>
                  </pic:blipFill>
                  <pic:spPr bwMode="auto">
                    <a:xfrm>
                      <a:off x="0" y="0"/>
                      <a:ext cx="4067175" cy="2495550"/>
                    </a:xfrm>
                    <a:prstGeom prst="rect">
                      <a:avLst/>
                    </a:prstGeom>
                    <a:noFill/>
                    <a:ln w="9525">
                      <a:noFill/>
                      <a:headEnd/>
                      <a:tailEnd/>
                    </a:ln>
                  </pic:spPr>
                </pic:pic>
              </a:graphicData>
            </a:graphic>
          </wp:inline>
        </w:drawing>
      </w:r>
    </w:p>
    <w:p w14:paraId="65CDF97B" w14:textId="77777777" w:rsidR="006C77B1" w:rsidRDefault="006C77B1" w:rsidP="002C5731">
      <w:pPr>
        <w:pStyle w:val="af"/>
      </w:pPr>
      <w:r>
        <w:rPr>
          <w:noProof/>
        </w:rPr>
        <w:lastRenderedPageBreak/>
        <w:drawing>
          <wp:inline distT="0" distB="0" distL="0" distR="0" wp14:anchorId="40A6A77F" wp14:editId="08D9EA83">
            <wp:extent cx="2981325" cy="1285875"/>
            <wp:effectExtent l="0" t="0" r="9525" b="9525"/>
            <wp:docPr id="12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7f9a746894c4c7dfd10cfcd9c84b5f9.png"/>
                    <pic:cNvPicPr>
                      <a:picLocks noChangeAspect="1" noChangeArrowheads="1"/>
                    </pic:cNvPicPr>
                  </pic:nvPicPr>
                  <pic:blipFill>
                    <a:blip r:embed="rId163"/>
                    <a:stretch>
                      <a:fillRect/>
                    </a:stretch>
                  </pic:blipFill>
                  <pic:spPr bwMode="auto">
                    <a:xfrm>
                      <a:off x="0" y="0"/>
                      <a:ext cx="2981325" cy="1285875"/>
                    </a:xfrm>
                    <a:prstGeom prst="rect">
                      <a:avLst/>
                    </a:prstGeom>
                    <a:noFill/>
                    <a:ln w="9525">
                      <a:noFill/>
                      <a:headEnd/>
                      <a:tailEnd/>
                    </a:ln>
                  </pic:spPr>
                </pic:pic>
              </a:graphicData>
            </a:graphic>
          </wp:inline>
        </w:drawing>
      </w:r>
    </w:p>
    <w:p w14:paraId="638FEEC2" w14:textId="77777777" w:rsidR="006C77B1" w:rsidRDefault="006C77B1" w:rsidP="002C5731">
      <w:pPr>
        <w:pStyle w:val="af"/>
      </w:pPr>
      <w:r>
        <w:t>如果我们要用线性回归算法来解决一个分类问题，对于分类，</w:t>
      </w:r>
      <w:r>
        <w:t xml:space="preserve"> </w:t>
      </w:r>
      <m:oMath>
        <m:r>
          <w:rPr>
            <w:rFonts w:ascii="Cambria Math" w:hAnsi="Cambria Math"/>
          </w:rPr>
          <m:t>y</m:t>
        </m:r>
      </m:oMath>
      <w:r>
        <w:t xml:space="preserve"> </w:t>
      </w:r>
      <w:r>
        <w:t>取值为</w:t>
      </w:r>
      <w:r>
        <w:t xml:space="preserve"> 0 </w:t>
      </w:r>
      <w:r>
        <w:t>或者</w:t>
      </w:r>
      <w:r>
        <w:t>1</w:t>
      </w:r>
      <w:r>
        <w:t>，但如果你使用的是线性回归，那么假设函数的输出值可能远大于</w:t>
      </w:r>
      <w:r>
        <w:t xml:space="preserve"> 1</w:t>
      </w:r>
      <w:r>
        <w:t>，或者远小于</w:t>
      </w:r>
      <w:r>
        <w:t>0</w:t>
      </w:r>
      <w:r>
        <w:t>，即使所有训练样本的标签</w:t>
      </w:r>
      <w:r>
        <w:t xml:space="preserve"> </w:t>
      </w:r>
      <m:oMath>
        <m:r>
          <w:rPr>
            <w:rFonts w:ascii="Cambria Math" w:hAnsi="Cambria Math"/>
          </w:rPr>
          <m:t>y</m:t>
        </m:r>
      </m:oMath>
      <w:r>
        <w:t xml:space="preserve"> </w:t>
      </w:r>
      <w:r>
        <w:t>都等于</w:t>
      </w:r>
      <w:r>
        <w:t xml:space="preserve"> 0 </w:t>
      </w:r>
      <w:r>
        <w:t>或</w:t>
      </w:r>
      <w:r>
        <w:t xml:space="preserve"> 1</w:t>
      </w:r>
      <w:r>
        <w:t>。尽管我们知道标签应该取值</w:t>
      </w:r>
      <w:r>
        <w:t xml:space="preserve">0 </w:t>
      </w:r>
      <w:r>
        <w:t>或者</w:t>
      </w:r>
      <w:r>
        <w:t>1</w:t>
      </w:r>
      <w:r>
        <w:t>，但是如果算法得到的值远大于</w:t>
      </w:r>
      <w:r>
        <w:t>1</w:t>
      </w:r>
      <w:r>
        <w:t>或者远小于</w:t>
      </w:r>
      <w:r>
        <w:t>0</w:t>
      </w:r>
      <w:r>
        <w:t>的话，就会感觉很奇怪。所以我们在接下来的要研究的算法就叫做逻辑回归算法，这个算法的性质是：它的输出</w:t>
      </w:r>
      <w:proofErr w:type="gramStart"/>
      <w:r>
        <w:t>值永远</w:t>
      </w:r>
      <w:proofErr w:type="gramEnd"/>
      <w:r>
        <w:t>在</w:t>
      </w:r>
      <w:r>
        <w:t>0</w:t>
      </w:r>
      <w:r>
        <w:t>到</w:t>
      </w:r>
      <w:r>
        <w:t xml:space="preserve"> 1 </w:t>
      </w:r>
      <w:r>
        <w:t>之间。</w:t>
      </w:r>
    </w:p>
    <w:p w14:paraId="23C78589" w14:textId="77777777" w:rsidR="006C77B1" w:rsidRDefault="006C77B1" w:rsidP="002C5731">
      <w:pPr>
        <w:pStyle w:val="af"/>
      </w:pPr>
      <w:r>
        <w:t>顺便说一下，逻辑回归算法是分类算法，我们将它作为分类算法使用。有时候可能因为这个算法的名字中出现了</w:t>
      </w:r>
      <w:r>
        <w:t>“</w:t>
      </w:r>
      <w:r>
        <w:t>回归</w:t>
      </w:r>
      <w:r>
        <w:t>”</w:t>
      </w:r>
      <w:r>
        <w:t>使你感到困惑，但逻辑回归算法实际上是一种分类算法，它适用于标签</w:t>
      </w:r>
      <w:r>
        <w:t xml:space="preserve"> </w:t>
      </w:r>
      <m:oMath>
        <m:r>
          <w:rPr>
            <w:rFonts w:ascii="Cambria Math" w:hAnsi="Cambria Math"/>
          </w:rPr>
          <m:t>y</m:t>
        </m:r>
      </m:oMath>
      <w:r>
        <w:t xml:space="preserve"> </w:t>
      </w:r>
      <w:r>
        <w:t>取值离散的情况，如：</w:t>
      </w:r>
      <w:r>
        <w:t>1 0 0 1</w:t>
      </w:r>
      <w:r>
        <w:t>。</w:t>
      </w:r>
    </w:p>
    <w:p w14:paraId="385A9251" w14:textId="77777777" w:rsidR="006C77B1" w:rsidRDefault="006C77B1" w:rsidP="002C5731">
      <w:pPr>
        <w:pStyle w:val="af"/>
      </w:pPr>
      <w:r>
        <w:t>在接下来的视频中，我们将开始学习逻辑回归算法的细节。</w:t>
      </w:r>
    </w:p>
    <w:p w14:paraId="354DFD81" w14:textId="77777777" w:rsidR="002C5731" w:rsidRDefault="002C5731">
      <w:pPr>
        <w:widowControl/>
        <w:jc w:val="left"/>
        <w:rPr>
          <w:b/>
          <w:bCs/>
          <w:sz w:val="32"/>
          <w:szCs w:val="32"/>
        </w:rPr>
      </w:pPr>
      <w:bookmarkStart w:id="80" w:name="header-n31"/>
      <w:bookmarkEnd w:id="80"/>
      <w:r>
        <w:br w:type="page"/>
      </w:r>
    </w:p>
    <w:p w14:paraId="05ABF416" w14:textId="3E073376" w:rsidR="006C77B1" w:rsidRDefault="006C77B1">
      <w:pPr>
        <w:pStyle w:val="3"/>
      </w:pPr>
      <w:bookmarkStart w:id="81" w:name="_Toc38636816"/>
      <w:r>
        <w:lastRenderedPageBreak/>
        <w:t xml:space="preserve">6.2 </w:t>
      </w:r>
      <w:r>
        <w:t>假说表示</w:t>
      </w:r>
      <w:bookmarkEnd w:id="81"/>
    </w:p>
    <w:p w14:paraId="30BFAE7C" w14:textId="77777777" w:rsidR="006C77B1" w:rsidRDefault="006C77B1" w:rsidP="002C5731">
      <w:pPr>
        <w:pStyle w:val="af0"/>
      </w:pPr>
      <w:r>
        <w:t>参考视频</w:t>
      </w:r>
      <w:r>
        <w:t>: 6 - 2 - Hypothesis Representation (7 min).</w:t>
      </w:r>
      <w:proofErr w:type="spellStart"/>
      <w:r>
        <w:t>mkv</w:t>
      </w:r>
      <w:proofErr w:type="spellEnd"/>
    </w:p>
    <w:p w14:paraId="44959141" w14:textId="77777777" w:rsidR="006C77B1" w:rsidRDefault="006C77B1" w:rsidP="002C5731">
      <w:pPr>
        <w:pStyle w:val="af"/>
      </w:pPr>
      <w:r>
        <w:t>在这段视频中，我要给你展示假设函数的表达式，也就是说，在分类问题中，要用什么样的函数来表示我们的假设。此前我们说过，希望我们的分类器的输出值在</w:t>
      </w:r>
      <w:r>
        <w:t>0</w:t>
      </w:r>
      <w:r>
        <w:t>和</w:t>
      </w:r>
      <w:r>
        <w:t>1</w:t>
      </w:r>
      <w:r>
        <w:t>之间，因此，我们希望想出一个满足某个性质的假设函数，这个性质是它的预测值要在</w:t>
      </w:r>
      <w:r>
        <w:t>0</w:t>
      </w:r>
      <w:r>
        <w:t>和</w:t>
      </w:r>
      <w:r>
        <w:t>1</w:t>
      </w:r>
      <w:r>
        <w:t>之间。</w:t>
      </w:r>
    </w:p>
    <w:p w14:paraId="38F24C05" w14:textId="77777777" w:rsidR="006C77B1" w:rsidRDefault="006C77B1" w:rsidP="002C5731">
      <w:pPr>
        <w:pStyle w:val="af"/>
      </w:pPr>
      <w:r>
        <w:t>回顾在一开始提到的乳腺癌分类问题，我们可以用线性回归的方法求出适合数据的一条直线：</w:t>
      </w:r>
    </w:p>
    <w:p w14:paraId="425B3AC0" w14:textId="77777777" w:rsidR="006C77B1" w:rsidRDefault="006C77B1" w:rsidP="002C5731">
      <w:pPr>
        <w:pStyle w:val="af"/>
      </w:pPr>
      <w:r>
        <w:rPr>
          <w:noProof/>
        </w:rPr>
        <w:drawing>
          <wp:inline distT="0" distB="0" distL="0" distR="0" wp14:anchorId="138284D4" wp14:editId="7F563F78">
            <wp:extent cx="3409950" cy="1228725"/>
            <wp:effectExtent l="0" t="0" r="0" b="9525"/>
            <wp:docPr id="13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9c12ee079c079c6408ee032870b2683.jpg"/>
                    <pic:cNvPicPr>
                      <a:picLocks noChangeAspect="1" noChangeArrowheads="1"/>
                    </pic:cNvPicPr>
                  </pic:nvPicPr>
                  <pic:blipFill>
                    <a:blip r:embed="rId164"/>
                    <a:stretch>
                      <a:fillRect/>
                    </a:stretch>
                  </pic:blipFill>
                  <pic:spPr bwMode="auto">
                    <a:xfrm>
                      <a:off x="0" y="0"/>
                      <a:ext cx="3409950" cy="1228725"/>
                    </a:xfrm>
                    <a:prstGeom prst="rect">
                      <a:avLst/>
                    </a:prstGeom>
                    <a:noFill/>
                    <a:ln w="9525">
                      <a:noFill/>
                      <a:headEnd/>
                      <a:tailEnd/>
                    </a:ln>
                  </pic:spPr>
                </pic:pic>
              </a:graphicData>
            </a:graphic>
          </wp:inline>
        </w:drawing>
      </w:r>
    </w:p>
    <w:p w14:paraId="611AD658" w14:textId="77777777" w:rsidR="006C77B1" w:rsidRDefault="006C77B1" w:rsidP="002C5731">
      <w:pPr>
        <w:pStyle w:val="af"/>
      </w:pPr>
      <w:r>
        <w:t>根据线性回归模型我们只能预测连续的值，然而对于分类问题，我们需要输出</w:t>
      </w:r>
      <w:r>
        <w:t>0</w:t>
      </w:r>
      <w:r>
        <w:t>或</w:t>
      </w:r>
      <w:r>
        <w:t>1</w:t>
      </w:r>
      <w:r>
        <w:t>，我们可以预测：</w:t>
      </w:r>
    </w:p>
    <w:p w14:paraId="5D9DD5AB" w14:textId="77777777" w:rsidR="006C77B1" w:rsidRDefault="006C77B1" w:rsidP="002C5731">
      <w:pPr>
        <w:pStyle w:val="af"/>
      </w:pPr>
      <w:r>
        <w:t>当</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&gt;=0.5</m:t>
        </m:r>
      </m:oMath>
      <w:r>
        <w:t>时，预测</w:t>
      </w:r>
      <w:r>
        <w:t xml:space="preserve"> </w:t>
      </w:r>
      <m:oMath>
        <m:r>
          <w:rPr>
            <w:rFonts w:ascii="Cambria Math" w:hAnsi="Cambria Math"/>
          </w:rPr>
          <m:t>y=1</m:t>
        </m:r>
      </m:oMath>
      <w:r>
        <w:t>。</w:t>
      </w:r>
    </w:p>
    <w:p w14:paraId="0B1AE9F3" w14:textId="77777777" w:rsidR="006C77B1" w:rsidRDefault="006C77B1" w:rsidP="002C5731">
      <w:pPr>
        <w:pStyle w:val="af"/>
      </w:pPr>
      <w:r>
        <w:t>当</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&lt;0.5</m:t>
        </m:r>
      </m:oMath>
      <w:r>
        <w:t>时，预测</w:t>
      </w:r>
      <w:r>
        <w:t xml:space="preserve"> </w:t>
      </w:r>
      <m:oMath>
        <m:r>
          <w:rPr>
            <w:rFonts w:ascii="Cambria Math" w:hAnsi="Cambria Math"/>
          </w:rPr>
          <m:t>y=0</m:t>
        </m:r>
      </m:oMath>
      <w:r>
        <w:t xml:space="preserve"> </w:t>
      </w:r>
      <w:r>
        <w:t>。</w:t>
      </w:r>
    </w:p>
    <w:p w14:paraId="228DC72D" w14:textId="77777777" w:rsidR="006C77B1" w:rsidRDefault="006C77B1" w:rsidP="002C5731">
      <w:pPr>
        <w:pStyle w:val="af"/>
      </w:pPr>
      <w:r>
        <w:t>对于上图所示的数据，这样的一个线性模型似乎能很好地完成分类任务。假使我们又观测到一个非常大尺寸的恶性肿瘤，将其作为实例加入到我们的训练集中来，这将使得我们获得一条新的直线。</w:t>
      </w:r>
    </w:p>
    <w:p w14:paraId="341ED028" w14:textId="77777777" w:rsidR="006C77B1" w:rsidRDefault="006C77B1" w:rsidP="002C5731">
      <w:pPr>
        <w:pStyle w:val="af"/>
      </w:pPr>
      <w:r>
        <w:rPr>
          <w:noProof/>
        </w:rPr>
        <w:drawing>
          <wp:inline distT="0" distB="0" distL="0" distR="0" wp14:anchorId="3C1EF9CB" wp14:editId="1AC72245">
            <wp:extent cx="3943350" cy="1279525"/>
            <wp:effectExtent l="0" t="0" r="0" b="0"/>
            <wp:docPr id="13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027a0612664ea460247c8637b25e306.jpg"/>
                    <pic:cNvPicPr>
                      <a:picLocks noChangeAspect="1" noChangeArrowheads="1"/>
                    </pic:cNvPicPr>
                  </pic:nvPicPr>
                  <pic:blipFill>
                    <a:blip r:embed="rId165"/>
                    <a:stretch>
                      <a:fillRect/>
                    </a:stretch>
                  </pic:blipFill>
                  <pic:spPr bwMode="auto">
                    <a:xfrm>
                      <a:off x="0" y="0"/>
                      <a:ext cx="3943350" cy="1279525"/>
                    </a:xfrm>
                    <a:prstGeom prst="rect">
                      <a:avLst/>
                    </a:prstGeom>
                    <a:noFill/>
                    <a:ln w="9525">
                      <a:noFill/>
                      <a:headEnd/>
                      <a:tailEnd/>
                    </a:ln>
                  </pic:spPr>
                </pic:pic>
              </a:graphicData>
            </a:graphic>
          </wp:inline>
        </w:drawing>
      </w:r>
    </w:p>
    <w:p w14:paraId="16C24D56" w14:textId="77777777" w:rsidR="006C77B1" w:rsidRDefault="006C77B1" w:rsidP="002C5731">
      <w:pPr>
        <w:pStyle w:val="af"/>
      </w:pPr>
      <w:r>
        <w:t>这时，再使用</w:t>
      </w:r>
      <w:r>
        <w:t>0.5</w:t>
      </w:r>
      <w:r>
        <w:t>作为阀值来预测肿瘤是良性还是恶性便不合适了。可以看出，线性回归模型，因为其预测的值可以超越</w:t>
      </w:r>
      <w:r>
        <w:t>[0,1]</w:t>
      </w:r>
      <w:r>
        <w:t>的范围，并不适合解决这样的问题。</w:t>
      </w:r>
    </w:p>
    <w:p w14:paraId="371D9809" w14:textId="05C87220" w:rsidR="006C77B1" w:rsidRDefault="006C77B1" w:rsidP="002C5731">
      <w:pPr>
        <w:pStyle w:val="af"/>
      </w:pPr>
      <w:r>
        <w:t>我们引入一个新的模型，逻辑回归，该模型的输出变量范围始终在</w:t>
      </w:r>
      <w:r>
        <w:t>0</w:t>
      </w:r>
      <w:r>
        <w:t>和</w:t>
      </w:r>
      <w:r>
        <w:t>1</w:t>
      </w:r>
      <w:r>
        <w:t>之间。</w:t>
      </w:r>
      <w:r>
        <w:t xml:space="preserve"> </w:t>
      </w:r>
      <w:r>
        <w:t>逻辑回归模型的假设是：</w:t>
      </w:r>
      <w:r>
        <w:t xml:space="preserve"> </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=g</m:t>
        </m:r>
        <m:d>
          <m:dPr>
            <m:ctrlPr>
              <w:rPr>
                <w:rFonts w:ascii="Cambria Math" w:hAnsi="Cambria Math"/>
              </w:rPr>
            </m:ctrlPr>
          </m:dPr>
          <m:e>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e>
        </m:d>
      </m:oMath>
      <w:r>
        <w:t xml:space="preserve"> </w:t>
      </w:r>
      <w:r>
        <w:t>其中：</w:t>
      </w:r>
      <w:r>
        <w:t xml:space="preserve"> </w:t>
      </w:r>
      <m:oMath>
        <m:r>
          <w:rPr>
            <w:rFonts w:ascii="Cambria Math" w:hAnsi="Cambria Math"/>
          </w:rPr>
          <m:t>X</m:t>
        </m:r>
      </m:oMath>
      <w:r>
        <w:t xml:space="preserve"> </w:t>
      </w:r>
      <w:r>
        <w:t>代表特征向量</w:t>
      </w:r>
      <w:r>
        <w:t xml:space="preserve"> </w:t>
      </w:r>
      <m:oMath>
        <m:r>
          <w:rPr>
            <w:rFonts w:ascii="Cambria Math" w:hAnsi="Cambria Math"/>
          </w:rPr>
          <m:t>g</m:t>
        </m:r>
      </m:oMath>
      <w:r>
        <w:t xml:space="preserve"> </w:t>
      </w:r>
      <w:r>
        <w:t>代表逻辑函数（</w:t>
      </w:r>
      <w:r>
        <w:rPr>
          <w:b/>
        </w:rPr>
        <w:t>logistic function</w:t>
      </w:r>
      <w:r>
        <w:t>)</w:t>
      </w:r>
      <w:r>
        <w:t>是一个常用的逻辑函数为</w:t>
      </w:r>
      <w:r>
        <w:rPr>
          <w:b/>
        </w:rPr>
        <w:t>S</w:t>
      </w:r>
      <w:r>
        <w:t>形函数（</w:t>
      </w:r>
      <w:r>
        <w:rPr>
          <w:b/>
        </w:rPr>
        <w:t>Sigmoid function</w:t>
      </w:r>
      <w:r>
        <w:t>）</w:t>
      </w:r>
      <w:ins w:id="82" w:author="Chen Yang" w:date="2024-05-19T15:06:00Z">
        <w:r w:rsidR="00D42B7E">
          <w:rPr>
            <w:rFonts w:hint="eastAsia"/>
          </w:rPr>
          <w:t>Logistic function</w:t>
        </w:r>
        <w:r w:rsidR="00D42B7E">
          <w:rPr>
            <w:rFonts w:hint="eastAsia"/>
          </w:rPr>
          <w:t>和</w:t>
        </w:r>
        <w:r w:rsidR="00D42B7E">
          <w:rPr>
            <w:rFonts w:hint="eastAsia"/>
          </w:rPr>
          <w:t xml:space="preserve">Sigmoid </w:t>
        </w:r>
        <w:r w:rsidR="00D42B7E">
          <w:rPr>
            <w:rFonts w:hint="eastAsia"/>
          </w:rPr>
          <w:lastRenderedPageBreak/>
          <w:t>function</w:t>
        </w:r>
        <w:r w:rsidR="00D42B7E">
          <w:rPr>
            <w:rFonts w:hint="eastAsia"/>
          </w:rPr>
          <w:t>是一个东西</w:t>
        </w:r>
      </w:ins>
      <w:r>
        <w:t>，公式为：</w:t>
      </w:r>
      <w:r>
        <w:t xml:space="preserve"> </w:t>
      </w:r>
      <m:oMath>
        <m:r>
          <w:rPr>
            <w:rFonts w:ascii="Cambria Math" w:hAnsi="Cambria Math"/>
          </w:rPr>
          <m:t>g</m:t>
        </m:r>
        <m:d>
          <m:dPr>
            <m:ctrlPr>
              <w:rPr>
                <w:rFonts w:ascii="Cambria Math" w:hAnsi="Cambria Math"/>
              </w:rPr>
            </m:ctrlPr>
          </m:dPr>
          <m:e>
            <m:r>
              <w:rPr>
                <w:rFonts w:ascii="Cambria Math" w:hAnsi="Cambria Math"/>
              </w:rPr>
              <m:t>z</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-z</m:t>
                </m:r>
              </m:sup>
            </m:sSup>
          </m:den>
        </m:f>
      </m:oMath>
      <w:r>
        <w:t>。</w:t>
      </w:r>
    </w:p>
    <w:p w14:paraId="055E692A" w14:textId="77777777" w:rsidR="006C77B1" w:rsidRDefault="006C77B1" w:rsidP="002C5731">
      <w:pPr>
        <w:pStyle w:val="af"/>
        <w:ind w:firstLine="422"/>
      </w:pPr>
      <w:r>
        <w:rPr>
          <w:b/>
        </w:rPr>
        <w:t>python</w:t>
      </w:r>
      <w:r>
        <w:t>代码实现：</w:t>
      </w:r>
    </w:p>
    <w:p w14:paraId="1F1F1718" w14:textId="77777777" w:rsidR="00FF7F66" w:rsidRPr="00FF7F66" w:rsidRDefault="006C77B1" w:rsidP="002C5731">
      <w:pPr>
        <w:pStyle w:val="af"/>
        <w:ind w:firstLine="440"/>
        <w:rPr>
          <w:rStyle w:val="NormalTok"/>
          <w:color w:val="FF0000"/>
        </w:rPr>
      </w:pPr>
      <w:r w:rsidRPr="00FF7F66">
        <w:rPr>
          <w:rStyle w:val="ImportTok"/>
          <w:color w:val="FF0000"/>
        </w:rPr>
        <w:t>import</w:t>
      </w:r>
      <w:r w:rsidRPr="00FF7F66">
        <w:rPr>
          <w:rStyle w:val="NormalTok"/>
          <w:color w:val="FF0000"/>
        </w:rPr>
        <w:t xml:space="preserve"> </w:t>
      </w:r>
      <w:proofErr w:type="spellStart"/>
      <w:r w:rsidRPr="00FF7F66">
        <w:rPr>
          <w:rStyle w:val="NormalTok"/>
          <w:color w:val="FF0000"/>
        </w:rPr>
        <w:t>numpy</w:t>
      </w:r>
      <w:proofErr w:type="spellEnd"/>
      <w:r w:rsidRPr="00FF7F66">
        <w:rPr>
          <w:rStyle w:val="NormalTok"/>
          <w:color w:val="FF0000"/>
        </w:rPr>
        <w:t xml:space="preserve"> </w:t>
      </w:r>
      <w:r w:rsidRPr="00FF7F66">
        <w:rPr>
          <w:rStyle w:val="ImportTok"/>
          <w:color w:val="FF0000"/>
        </w:rPr>
        <w:t>as</w:t>
      </w:r>
      <w:r w:rsidRPr="00FF7F66">
        <w:rPr>
          <w:rStyle w:val="NormalTok"/>
          <w:color w:val="FF0000"/>
        </w:rPr>
        <w:t xml:space="preserve"> np</w:t>
      </w:r>
    </w:p>
    <w:p w14:paraId="7D799ACA" w14:textId="0CCC912D" w:rsidR="00FF7F66" w:rsidRPr="00FF7F66" w:rsidRDefault="006C77B1" w:rsidP="002C5731">
      <w:pPr>
        <w:pStyle w:val="af"/>
        <w:ind w:firstLine="442"/>
        <w:rPr>
          <w:rStyle w:val="NormalTok"/>
          <w:color w:val="FF0000"/>
        </w:rPr>
      </w:pPr>
      <w:r w:rsidRPr="00FF7F66">
        <w:rPr>
          <w:rStyle w:val="KeywordTok"/>
          <w:color w:val="FF0000"/>
        </w:rPr>
        <w:t>def</w:t>
      </w:r>
      <w:r w:rsidRPr="00FF7F66">
        <w:rPr>
          <w:rStyle w:val="NormalTok"/>
          <w:color w:val="FF0000"/>
        </w:rPr>
        <w:t xml:space="preserve"> sigmoid(z):</w:t>
      </w:r>
    </w:p>
    <w:p w14:paraId="11F52636" w14:textId="03214AE6" w:rsidR="006C77B1" w:rsidRPr="00FF7F66" w:rsidRDefault="006C77B1" w:rsidP="002C5731">
      <w:pPr>
        <w:pStyle w:val="af"/>
        <w:ind w:firstLine="440"/>
        <w:rPr>
          <w:color w:val="FF0000"/>
        </w:rPr>
      </w:pPr>
      <w:r w:rsidRPr="00FF7F66">
        <w:rPr>
          <w:rStyle w:val="NormalTok"/>
          <w:color w:val="FF0000"/>
        </w:rPr>
        <w:t xml:space="preserve">   </w:t>
      </w:r>
      <w:r w:rsidRPr="00FF7F66">
        <w:rPr>
          <w:rStyle w:val="ControlFlowTok"/>
          <w:color w:val="FF0000"/>
        </w:rPr>
        <w:t>return</w:t>
      </w:r>
      <w:r w:rsidRPr="00FF7F66">
        <w:rPr>
          <w:rStyle w:val="NormalTok"/>
          <w:color w:val="FF0000"/>
        </w:rPr>
        <w:t xml:space="preserve"> </w:t>
      </w:r>
      <w:r w:rsidRPr="00FF7F66">
        <w:rPr>
          <w:rStyle w:val="DecValTok"/>
          <w:color w:val="FF0000"/>
        </w:rPr>
        <w:t>1</w:t>
      </w:r>
      <w:r w:rsidRPr="00FF7F66">
        <w:rPr>
          <w:rStyle w:val="NormalTok"/>
          <w:color w:val="FF0000"/>
        </w:rPr>
        <w:t xml:space="preserve"> </w:t>
      </w:r>
      <w:r w:rsidRPr="00FF7F66">
        <w:rPr>
          <w:rStyle w:val="OperatorTok"/>
          <w:color w:val="FF0000"/>
        </w:rPr>
        <w:t>/</w:t>
      </w:r>
      <w:r w:rsidRPr="00FF7F66">
        <w:rPr>
          <w:rStyle w:val="NormalTok"/>
          <w:color w:val="FF0000"/>
        </w:rPr>
        <w:t xml:space="preserve"> (</w:t>
      </w:r>
      <w:r w:rsidRPr="00FF7F66">
        <w:rPr>
          <w:rStyle w:val="DecValTok"/>
          <w:color w:val="FF0000"/>
        </w:rPr>
        <w:t>1</w:t>
      </w:r>
      <w:r w:rsidRPr="00FF7F66">
        <w:rPr>
          <w:rStyle w:val="NormalTok"/>
          <w:color w:val="FF0000"/>
        </w:rPr>
        <w:t xml:space="preserve"> </w:t>
      </w:r>
      <w:r w:rsidRPr="00FF7F66">
        <w:rPr>
          <w:rStyle w:val="OperatorTok"/>
          <w:color w:val="FF0000"/>
        </w:rPr>
        <w:t>+</w:t>
      </w:r>
      <w:r w:rsidRPr="00FF7F66">
        <w:rPr>
          <w:rStyle w:val="NormalTok"/>
          <w:color w:val="FF0000"/>
        </w:rPr>
        <w:t xml:space="preserve"> </w:t>
      </w:r>
      <w:proofErr w:type="spellStart"/>
      <w:r w:rsidRPr="00FF7F66">
        <w:rPr>
          <w:rStyle w:val="NormalTok"/>
          <w:color w:val="FF0000"/>
        </w:rPr>
        <w:t>np.exp</w:t>
      </w:r>
      <w:proofErr w:type="spellEnd"/>
      <w:r w:rsidRPr="00FF7F66">
        <w:rPr>
          <w:rStyle w:val="NormalTok"/>
          <w:color w:val="FF0000"/>
        </w:rPr>
        <w:t>(</w:t>
      </w:r>
      <w:r w:rsidRPr="00FF7F66">
        <w:rPr>
          <w:rStyle w:val="OperatorTok"/>
          <w:color w:val="FF0000"/>
        </w:rPr>
        <w:t>-</w:t>
      </w:r>
      <w:r w:rsidRPr="00FF7F66">
        <w:rPr>
          <w:rStyle w:val="NormalTok"/>
          <w:color w:val="FF0000"/>
        </w:rPr>
        <w:t>z))</w:t>
      </w:r>
    </w:p>
    <w:p w14:paraId="04C790B4" w14:textId="77777777" w:rsidR="006C77B1" w:rsidRDefault="006C77B1" w:rsidP="002C5731">
      <w:pPr>
        <w:pStyle w:val="af"/>
      </w:pPr>
      <w:r>
        <w:t>该函数的图像为：</w:t>
      </w:r>
    </w:p>
    <w:p w14:paraId="77070DDF" w14:textId="77777777" w:rsidR="006C77B1" w:rsidRDefault="006C77B1" w:rsidP="002C5731">
      <w:pPr>
        <w:pStyle w:val="af"/>
      </w:pPr>
      <w:r>
        <w:rPr>
          <w:noProof/>
        </w:rPr>
        <w:drawing>
          <wp:inline distT="0" distB="0" distL="0" distR="0" wp14:anchorId="3CD8B9D7" wp14:editId="615E460B">
            <wp:extent cx="2857500" cy="1447800"/>
            <wp:effectExtent l="0" t="0" r="0" b="0"/>
            <wp:docPr id="13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073efb17b0d053b4f9218d4393246cc.jpg"/>
                    <pic:cNvPicPr>
                      <a:picLocks noChangeAspect="1" noChangeArrowheads="1"/>
                    </pic:cNvPicPr>
                  </pic:nvPicPr>
                  <pic:blipFill>
                    <a:blip r:embed="rId166"/>
                    <a:stretch>
                      <a:fillRect/>
                    </a:stretch>
                  </pic:blipFill>
                  <pic:spPr bwMode="auto">
                    <a:xfrm>
                      <a:off x="0" y="0"/>
                      <a:ext cx="2857500" cy="1447800"/>
                    </a:xfrm>
                    <a:prstGeom prst="rect">
                      <a:avLst/>
                    </a:prstGeom>
                    <a:noFill/>
                    <a:ln w="9525">
                      <a:noFill/>
                      <a:headEnd/>
                      <a:tailEnd/>
                    </a:ln>
                  </pic:spPr>
                </pic:pic>
              </a:graphicData>
            </a:graphic>
          </wp:inline>
        </w:drawing>
      </w:r>
    </w:p>
    <w:p w14:paraId="3B12E26F" w14:textId="77777777" w:rsidR="006C77B1" w:rsidRDefault="006C77B1" w:rsidP="002C5731">
      <w:pPr>
        <w:pStyle w:val="af"/>
      </w:pPr>
      <w:r>
        <w:t>合起来，我们得到逻辑回归模型的假设：</w:t>
      </w:r>
    </w:p>
    <w:p w14:paraId="44E127A4" w14:textId="77777777" w:rsidR="00D42B7E" w:rsidRDefault="00000000" w:rsidP="00D42B7E">
      <w:pPr>
        <w:pStyle w:val="af"/>
        <w:rPr>
          <w:ins w:id="83" w:author="Chen Yang" w:date="2024-05-19T15:04:00Z"/>
        </w:rPr>
      </w:pPr>
      <m:oMathPara>
        <m:oMath>
          <m:sSub>
            <m:sSubPr>
              <m:ctrlPr>
                <w:ins w:id="84" w:author="Chen Yang" w:date="2024-05-19T15:04:00Z">
                  <w:rPr>
                    <w:rFonts w:ascii="Cambria Math" w:hAnsi="Cambria Math"/>
                  </w:rPr>
                </w:ins>
              </m:ctrlPr>
            </m:sSubPr>
            <m:e>
              <m:r>
                <w:ins w:id="85" w:author="Chen Yang" w:date="2024-05-19T15:04:00Z">
                  <w:rPr>
                    <w:rFonts w:ascii="Cambria Math" w:hAnsi="Cambria Math"/>
                  </w:rPr>
                  <m:t>h</m:t>
                </w:ins>
              </m:r>
            </m:e>
            <m:sub>
              <m:r>
                <w:ins w:id="86" w:author="Chen Yang" w:date="2024-05-19T15:04:00Z">
                  <w:rPr>
                    <w:rFonts w:ascii="Cambria Math" w:hAnsi="Cambria Math"/>
                  </w:rPr>
                  <m:t>θ</m:t>
                </w:ins>
              </m:r>
            </m:sub>
          </m:sSub>
          <m:d>
            <m:dPr>
              <m:ctrlPr>
                <w:ins w:id="87" w:author="Chen Yang" w:date="2024-05-19T15:04:00Z">
                  <w:rPr>
                    <w:rFonts w:ascii="Cambria Math" w:hAnsi="Cambria Math"/>
                  </w:rPr>
                </w:ins>
              </m:ctrlPr>
            </m:dPr>
            <m:e>
              <m:r>
                <w:ins w:id="88" w:author="Chen Yang" w:date="2024-05-19T15:04:00Z">
                  <w:rPr>
                    <w:rFonts w:ascii="Cambria Math" w:hAnsi="Cambria Math"/>
                  </w:rPr>
                  <m:t>x</m:t>
                </w:ins>
              </m:r>
            </m:e>
          </m:d>
          <m:r>
            <w:ins w:id="89" w:author="Chen Yang" w:date="2024-05-19T15:04:00Z">
              <w:rPr>
                <w:rFonts w:ascii="Cambria Math" w:hAnsi="Cambria Math"/>
              </w:rPr>
              <m:t>=g</m:t>
            </w:ins>
          </m:r>
          <m:d>
            <m:dPr>
              <m:ctrlPr>
                <w:ins w:id="90" w:author="Chen Yang" w:date="2024-05-19T15:04:00Z">
                  <w:rPr>
                    <w:rFonts w:ascii="Cambria Math" w:hAnsi="Cambria Math"/>
                  </w:rPr>
                </w:ins>
              </m:ctrlPr>
            </m:dPr>
            <m:e>
              <m:sSup>
                <m:sSupPr>
                  <m:ctrlPr>
                    <w:ins w:id="91" w:author="Chen Yang" w:date="2024-05-19T15:04:00Z">
                      <w:rPr>
                        <w:rFonts w:ascii="Cambria Math" w:hAnsi="Cambria Math"/>
                      </w:rPr>
                    </w:ins>
                  </m:ctrlPr>
                </m:sSupPr>
                <m:e>
                  <m:r>
                    <w:ins w:id="92" w:author="Chen Yang" w:date="2024-05-19T15:04:00Z">
                      <w:rPr>
                        <w:rFonts w:ascii="Cambria Math" w:hAnsi="Cambria Math"/>
                      </w:rPr>
                      <m:t>θ</m:t>
                    </w:ins>
                  </m:r>
                </m:e>
                <m:sup>
                  <m:r>
                    <w:ins w:id="93" w:author="Chen Yang" w:date="2024-05-19T15:04:00Z">
                      <w:rPr>
                        <w:rFonts w:ascii="Cambria Math" w:hAnsi="Cambria Math"/>
                      </w:rPr>
                      <m:t>T</m:t>
                    </w:ins>
                  </m:r>
                </m:sup>
              </m:sSup>
              <m:r>
                <w:ins w:id="94" w:author="Chen Yang" w:date="2024-05-19T15:04:00Z">
                  <w:rPr>
                    <w:rFonts w:ascii="Cambria Math" w:hAnsi="Cambria Math"/>
                  </w:rPr>
                  <m:t>X</m:t>
                </w:ins>
              </m:r>
            </m:e>
          </m:d>
          <m:r>
            <w:ins w:id="95" w:author="Chen Yang" w:date="2024-05-19T15:04:00Z">
              <w:rPr>
                <w:rFonts w:ascii="Cambria Math" w:hAnsi="Cambria Math"/>
              </w:rPr>
              <m:t>=</m:t>
            </w:ins>
          </m:r>
          <m:f>
            <m:fPr>
              <m:ctrlPr>
                <w:ins w:id="96" w:author="Chen Yang" w:date="2024-05-19T15:04:00Z">
                  <w:rPr>
                    <w:rFonts w:ascii="Cambria Math" w:hAnsi="Cambria Math"/>
                    <w:i/>
                  </w:rPr>
                </w:ins>
              </m:ctrlPr>
            </m:fPr>
            <m:num>
              <m:r>
                <w:ins w:id="97" w:author="Chen Yang" w:date="2024-05-19T15:04:00Z">
                  <w:rPr>
                    <w:rFonts w:ascii="Cambria Math" w:hAnsi="Cambria Math"/>
                  </w:rPr>
                  <m:t>1</m:t>
                </w:ins>
              </m:r>
            </m:num>
            <m:den>
              <m:r>
                <w:ins w:id="98" w:author="Chen Yang" w:date="2024-05-19T15:04:00Z">
                  <w:rPr>
                    <w:rFonts w:ascii="Cambria Math" w:hAnsi="Cambria Math"/>
                  </w:rPr>
                  <m:t>1+</m:t>
                </w:ins>
              </m:r>
              <m:sSup>
                <m:sSupPr>
                  <m:ctrlPr>
                    <w:ins w:id="99" w:author="Chen Yang" w:date="2024-05-19T15:04:00Z">
                      <w:rPr>
                        <w:rFonts w:ascii="Cambria Math" w:hAnsi="Cambria Math"/>
                        <w:i/>
                      </w:rPr>
                    </w:ins>
                  </m:ctrlPr>
                </m:sSupPr>
                <m:e>
                  <m:r>
                    <w:ins w:id="100" w:author="Chen Yang" w:date="2024-05-19T15:04:00Z">
                      <w:rPr>
                        <w:rFonts w:ascii="Cambria Math" w:hAnsi="Cambria Math"/>
                      </w:rPr>
                      <m:t>e</m:t>
                    </w:ins>
                  </m:r>
                </m:e>
                <m:sup>
                  <m:r>
                    <w:ins w:id="101" w:author="Chen Yang" w:date="2024-05-19T15:04:00Z">
                      <w:rPr>
                        <w:rFonts w:ascii="Cambria Math" w:hAnsi="Cambria Math"/>
                      </w:rPr>
                      <m:t>-</m:t>
                    </w:ins>
                  </m:r>
                  <m:sSup>
                    <m:sSupPr>
                      <m:ctrlPr>
                        <w:ins w:id="102" w:author="Chen Yang" w:date="2024-05-19T15:04:00Z">
                          <w:rPr>
                            <w:rFonts w:ascii="Cambria Math" w:hAnsi="Cambria Math"/>
                            <w:i/>
                          </w:rPr>
                        </w:ins>
                      </m:ctrlPr>
                    </m:sSupPr>
                    <m:e>
                      <m:r>
                        <w:ins w:id="103" w:author="Chen Yang" w:date="2024-05-19T15:04:00Z">
                          <w:rPr>
                            <w:rFonts w:ascii="Cambria Math" w:hAnsi="Cambria Math"/>
                          </w:rPr>
                          <m:t>θ</m:t>
                        </w:ins>
                      </m:r>
                    </m:e>
                    <m:sup>
                      <m:r>
                        <w:ins w:id="104" w:author="Chen Yang" w:date="2024-05-19T15:04:00Z">
                          <w:rPr>
                            <w:rFonts w:ascii="Cambria Math" w:hAnsi="Cambria Math"/>
                          </w:rPr>
                          <m:t>T</m:t>
                        </w:ins>
                      </m:r>
                    </m:sup>
                  </m:sSup>
                  <m:r>
                    <w:ins w:id="105" w:author="Chen Yang" w:date="2024-05-19T15:04:00Z">
                      <w:rPr>
                        <w:rFonts w:ascii="Cambria Math" w:hAnsi="Cambria Math" w:hint="eastAsia"/>
                      </w:rPr>
                      <m:t>X</m:t>
                    </w:ins>
                  </m:r>
                </m:sup>
              </m:sSup>
            </m:den>
          </m:f>
        </m:oMath>
      </m:oMathPara>
    </w:p>
    <w:p w14:paraId="5E8599D5" w14:textId="2A0DBC96" w:rsidR="006C77B1" w:rsidDel="00D42B7E" w:rsidRDefault="006C77B1" w:rsidP="002C5731">
      <w:pPr>
        <w:pStyle w:val="af"/>
        <w:rPr>
          <w:del w:id="106" w:author="Chen Yang" w:date="2024-05-19T15:05:00Z"/>
        </w:rPr>
      </w:pPr>
      <w:del w:id="107" w:author="Chen Yang" w:date="2024-05-19T15:05:00Z">
        <w:r w:rsidDel="00D42B7E">
          <w:delText>对模型的理解：</w:delText>
        </w:r>
        <w:r w:rsidDel="00D42B7E">
          <w:delText xml:space="preserve"> </w:delText>
        </w:r>
      </w:del>
      <m:oMath>
        <m:r>
          <w:del w:id="108" w:author="Chen Yang" w:date="2024-05-19T15:05:00Z">
            <w:rPr>
              <w:rFonts w:ascii="Cambria Math" w:hAnsi="Cambria Math"/>
            </w:rPr>
            <m:t>g</m:t>
          </w:del>
        </m:r>
        <m:d>
          <m:dPr>
            <m:ctrlPr>
              <w:del w:id="109" w:author="Chen Yang" w:date="2024-05-19T15:05:00Z">
                <w:rPr>
                  <w:rFonts w:ascii="Cambria Math" w:hAnsi="Cambria Math"/>
                </w:rPr>
              </w:del>
            </m:ctrlPr>
          </m:dPr>
          <m:e>
            <m:r>
              <w:del w:id="110" w:author="Chen Yang" w:date="2024-05-19T15:05:00Z">
                <w:rPr>
                  <w:rFonts w:ascii="Cambria Math" w:hAnsi="Cambria Math"/>
                </w:rPr>
                <m:t>z</m:t>
              </w:del>
            </m:r>
          </m:e>
        </m:d>
        <m:r>
          <w:del w:id="111" w:author="Chen Yang" w:date="2024-05-19T15:05:00Z">
            <w:rPr>
              <w:rFonts w:ascii="Cambria Math" w:hAnsi="Cambria Math"/>
            </w:rPr>
            <m:t>=</m:t>
          </w:del>
        </m:r>
        <m:f>
          <m:fPr>
            <m:ctrlPr>
              <w:del w:id="112" w:author="Chen Yang" w:date="2024-05-19T15:05:00Z">
                <w:rPr>
                  <w:rFonts w:ascii="Cambria Math" w:hAnsi="Cambria Math"/>
                </w:rPr>
              </w:del>
            </m:ctrlPr>
          </m:fPr>
          <m:num>
            <m:r>
              <w:del w:id="113" w:author="Chen Yang" w:date="2024-05-19T15:05:00Z">
                <w:rPr>
                  <w:rFonts w:ascii="Cambria Math" w:hAnsi="Cambria Math"/>
                </w:rPr>
                <m:t>1</m:t>
              </w:del>
            </m:r>
          </m:num>
          <m:den>
            <m:r>
              <w:del w:id="114" w:author="Chen Yang" w:date="2024-05-19T15:05:00Z">
                <w:rPr>
                  <w:rFonts w:ascii="Cambria Math" w:hAnsi="Cambria Math"/>
                </w:rPr>
                <m:t>1+</m:t>
              </w:del>
            </m:r>
            <m:sSup>
              <m:sSupPr>
                <m:ctrlPr>
                  <w:del w:id="115" w:author="Chen Yang" w:date="2024-05-19T15:05:00Z">
                    <w:rPr>
                      <w:rFonts w:ascii="Cambria Math" w:hAnsi="Cambria Math"/>
                    </w:rPr>
                  </w:del>
                </m:ctrlPr>
              </m:sSupPr>
              <m:e>
                <m:r>
                  <w:del w:id="116" w:author="Chen Yang" w:date="2024-05-19T15:05:00Z">
                    <w:rPr>
                      <w:rFonts w:ascii="Cambria Math" w:hAnsi="Cambria Math"/>
                    </w:rPr>
                    <m:t>e</m:t>
                  </w:del>
                </m:r>
              </m:e>
              <m:sup>
                <m:r>
                  <w:del w:id="117" w:author="Chen Yang" w:date="2024-05-19T15:05:00Z">
                    <w:rPr>
                      <w:rFonts w:ascii="Cambria Math" w:hAnsi="Cambria Math"/>
                    </w:rPr>
                    <m:t>-z</m:t>
                  </w:del>
                </m:r>
              </m:sup>
            </m:sSup>
          </m:den>
        </m:f>
      </m:oMath>
      <w:del w:id="118" w:author="Chen Yang" w:date="2024-05-19T15:05:00Z">
        <w:r w:rsidDel="00D42B7E">
          <w:delText>。</w:delText>
        </w:r>
      </w:del>
    </w:p>
    <w:p w14:paraId="1D460042" w14:textId="77777777" w:rsidR="00FF7F66" w:rsidRDefault="00000000" w:rsidP="002C5731">
      <w:pPr>
        <w:pStyle w:val="af"/>
      </w:pP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rsidR="006C77B1">
        <w:t>的作用是，对于给定的输入变量，根据选择的参数计算输出变量</w:t>
      </w:r>
      <w:r w:rsidR="006C77B1">
        <w:t>=1</w:t>
      </w:r>
      <w:r w:rsidR="006C77B1">
        <w:t>的可能性（</w:t>
      </w:r>
      <w:r w:rsidR="006C77B1">
        <w:rPr>
          <w:b/>
        </w:rPr>
        <w:t xml:space="preserve">estimated </w:t>
      </w:r>
      <w:proofErr w:type="spellStart"/>
      <w:r w:rsidR="006C77B1">
        <w:rPr>
          <w:b/>
        </w:rPr>
        <w:t>probablity</w:t>
      </w:r>
      <w:proofErr w:type="spellEnd"/>
      <w:r w:rsidR="006C77B1">
        <w:t>）即</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=P</m:t>
        </m:r>
        <m:d>
          <m:dPr>
            <m:ctrlPr>
              <w:rPr>
                <w:rFonts w:ascii="Cambria Math" w:hAnsi="Cambria Math"/>
              </w:rPr>
            </m:ctrlPr>
          </m:dPr>
          <m:e>
            <m:r>
              <w:rPr>
                <w:rFonts w:ascii="Cambria Math" w:hAnsi="Cambria Math"/>
              </w:rPr>
              <m:t>y=1|x;θ</m:t>
            </m:r>
          </m:e>
        </m:d>
      </m:oMath>
      <w:r w:rsidR="006C77B1">
        <w:t xml:space="preserve"> </w:t>
      </w:r>
    </w:p>
    <w:p w14:paraId="466B7498" w14:textId="437FEA22" w:rsidR="006C77B1" w:rsidRDefault="006C77B1" w:rsidP="002C5731">
      <w:pPr>
        <w:pStyle w:val="af"/>
      </w:pPr>
      <w:r>
        <w:t>例如，如果对于给定的</w:t>
      </w:r>
      <m:oMath>
        <m:r>
          <w:rPr>
            <w:rFonts w:ascii="Cambria Math" w:hAnsi="Cambria Math"/>
          </w:rPr>
          <m:t>x</m:t>
        </m:r>
      </m:oMath>
      <w:r>
        <w:t>，通过已经确定的参数计算得出</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=0.7</m:t>
        </m:r>
      </m:oMath>
      <w:r>
        <w:t>，则表示有</w:t>
      </w:r>
      <w:r>
        <w:t>70%</w:t>
      </w:r>
      <w:r>
        <w:t>的几率</w:t>
      </w:r>
      <m:oMath>
        <m:r>
          <w:rPr>
            <w:rFonts w:ascii="Cambria Math" w:hAnsi="Cambria Math"/>
          </w:rPr>
          <m:t>y</m:t>
        </m:r>
      </m:oMath>
      <w:r>
        <w:t>为正向类，相应地</w:t>
      </w:r>
      <m:oMath>
        <m:r>
          <w:rPr>
            <w:rFonts w:ascii="Cambria Math" w:hAnsi="Cambria Math"/>
          </w:rPr>
          <m:t>y</m:t>
        </m:r>
      </m:oMath>
      <w:r>
        <w:t>为负向类的几率为</w:t>
      </w:r>
      <w:r>
        <w:t>1-0.7=0.3</w:t>
      </w:r>
      <w:r>
        <w:t>。</w:t>
      </w:r>
    </w:p>
    <w:p w14:paraId="2D9C6464" w14:textId="77777777" w:rsidR="002C5731" w:rsidRDefault="002C5731">
      <w:pPr>
        <w:widowControl/>
        <w:jc w:val="left"/>
        <w:rPr>
          <w:b/>
          <w:bCs/>
          <w:sz w:val="32"/>
          <w:szCs w:val="32"/>
        </w:rPr>
      </w:pPr>
      <w:bookmarkStart w:id="119" w:name="header-n72"/>
      <w:bookmarkEnd w:id="119"/>
      <w:r>
        <w:br w:type="page"/>
      </w:r>
    </w:p>
    <w:p w14:paraId="2364BA7F" w14:textId="5125AE4B" w:rsidR="006C77B1" w:rsidRDefault="006C77B1">
      <w:pPr>
        <w:pStyle w:val="3"/>
      </w:pPr>
      <w:bookmarkStart w:id="120" w:name="_Toc38636817"/>
      <w:r>
        <w:lastRenderedPageBreak/>
        <w:t xml:space="preserve">6.3 </w:t>
      </w:r>
      <w:r>
        <w:t>判定边界</w:t>
      </w:r>
      <w:bookmarkEnd w:id="120"/>
    </w:p>
    <w:p w14:paraId="6A53545B" w14:textId="77777777" w:rsidR="006C77B1" w:rsidRDefault="006C77B1" w:rsidP="002C5731">
      <w:pPr>
        <w:pStyle w:val="af0"/>
      </w:pPr>
      <w:r>
        <w:t>参考视频</w:t>
      </w:r>
      <w:r>
        <w:t>: 6 - 3 - Decision Boundary (15 min).</w:t>
      </w:r>
      <w:proofErr w:type="spellStart"/>
      <w:r>
        <w:t>mkv</w:t>
      </w:r>
      <w:proofErr w:type="spellEnd"/>
    </w:p>
    <w:p w14:paraId="19D80612" w14:textId="77777777" w:rsidR="006C77B1" w:rsidRDefault="006C77B1" w:rsidP="002C5731">
      <w:pPr>
        <w:pStyle w:val="af"/>
      </w:pPr>
      <w:r>
        <w:t>现在讲下决策边界</w:t>
      </w:r>
      <w:r>
        <w:t>(</w:t>
      </w:r>
      <w:r>
        <w:rPr>
          <w:b/>
        </w:rPr>
        <w:t>decision boundary</w:t>
      </w:r>
      <w:r>
        <w:t>)</w:t>
      </w:r>
      <w:r>
        <w:t>的概念。这个概念能更好地帮助我们理解逻辑回归的假设函数在计算什么。</w:t>
      </w:r>
    </w:p>
    <w:p w14:paraId="0F6DA04E" w14:textId="77777777" w:rsidR="006C77B1" w:rsidRDefault="006C77B1" w:rsidP="002C5731">
      <w:pPr>
        <w:pStyle w:val="af"/>
      </w:pPr>
      <w:r>
        <w:rPr>
          <w:noProof/>
        </w:rPr>
        <w:drawing>
          <wp:inline distT="0" distB="0" distL="0" distR="0" wp14:anchorId="78B20522" wp14:editId="607BF431">
            <wp:extent cx="5334000" cy="1191260"/>
            <wp:effectExtent l="0" t="0" r="0" b="0"/>
            <wp:docPr id="13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590923ac94130a979a8ca1d911b68a3.png"/>
                    <pic:cNvPicPr>
                      <a:picLocks noChangeAspect="1" noChangeArrowheads="1"/>
                    </pic:cNvPicPr>
                  </pic:nvPicPr>
                  <pic:blipFill>
                    <a:blip r:embed="rId167"/>
                    <a:stretch>
                      <a:fillRect/>
                    </a:stretch>
                  </pic:blipFill>
                  <pic:spPr bwMode="auto">
                    <a:xfrm>
                      <a:off x="0" y="0"/>
                      <a:ext cx="5334000" cy="1191260"/>
                    </a:xfrm>
                    <a:prstGeom prst="rect">
                      <a:avLst/>
                    </a:prstGeom>
                    <a:noFill/>
                    <a:ln w="9525">
                      <a:noFill/>
                      <a:headEnd/>
                      <a:tailEnd/>
                    </a:ln>
                  </pic:spPr>
                </pic:pic>
              </a:graphicData>
            </a:graphic>
          </wp:inline>
        </w:drawing>
      </w:r>
    </w:p>
    <w:p w14:paraId="7BAB99EA" w14:textId="77777777" w:rsidR="006C77B1" w:rsidRDefault="006C77B1" w:rsidP="002C5731">
      <w:pPr>
        <w:pStyle w:val="af"/>
      </w:pPr>
    </w:p>
    <w:p w14:paraId="013C8E16" w14:textId="77777777" w:rsidR="006C77B1" w:rsidRDefault="006C77B1" w:rsidP="002C5731">
      <w:pPr>
        <w:pStyle w:val="af"/>
      </w:pPr>
      <w:r>
        <w:t>在逻辑回归中，我们预测：</w:t>
      </w:r>
    </w:p>
    <w:p w14:paraId="0B23A103" w14:textId="77777777" w:rsidR="006C77B1" w:rsidRDefault="006C77B1" w:rsidP="002C5731">
      <w:pPr>
        <w:pStyle w:val="af"/>
      </w:pPr>
      <w:r>
        <w:t>当</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&gt;=0.5</m:t>
        </m:r>
      </m:oMath>
      <w:r>
        <w:t>时，预测</w:t>
      </w:r>
      <w:r>
        <w:t xml:space="preserve"> </w:t>
      </w:r>
      <m:oMath>
        <m:r>
          <w:rPr>
            <w:rFonts w:ascii="Cambria Math" w:hAnsi="Cambria Math"/>
          </w:rPr>
          <m:t>y=1</m:t>
        </m:r>
      </m:oMath>
      <w:r>
        <w:t>。</w:t>
      </w:r>
    </w:p>
    <w:p w14:paraId="70E49A59" w14:textId="77777777" w:rsidR="006C77B1" w:rsidRDefault="006C77B1" w:rsidP="002C5731">
      <w:pPr>
        <w:pStyle w:val="af"/>
      </w:pPr>
      <w:r>
        <w:t>当</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&lt;0.5</m:t>
        </m:r>
      </m:oMath>
      <w:r>
        <w:t>时，预测</w:t>
      </w:r>
      <w:r>
        <w:t xml:space="preserve"> </w:t>
      </w:r>
      <m:oMath>
        <m:r>
          <w:rPr>
            <w:rFonts w:ascii="Cambria Math" w:hAnsi="Cambria Math"/>
          </w:rPr>
          <m:t>y=0</m:t>
        </m:r>
      </m:oMath>
      <w:r>
        <w:t xml:space="preserve"> </w:t>
      </w:r>
      <w:r>
        <w:t>。</w:t>
      </w:r>
    </w:p>
    <w:p w14:paraId="0D023EC2" w14:textId="77777777" w:rsidR="006C77B1" w:rsidRDefault="006C77B1" w:rsidP="002C5731">
      <w:pPr>
        <w:pStyle w:val="af"/>
      </w:pPr>
      <w:r>
        <w:t>根据上面绘制出的</w:t>
      </w:r>
      <w:r>
        <w:t xml:space="preserve"> </w:t>
      </w:r>
      <w:r>
        <w:rPr>
          <w:b/>
        </w:rPr>
        <w:t>S</w:t>
      </w:r>
      <w:r>
        <w:t xml:space="preserve"> </w:t>
      </w:r>
      <w:r>
        <w:t>形函数图像，我们知道当</w:t>
      </w:r>
    </w:p>
    <w:p w14:paraId="2A2E626F" w14:textId="77777777" w:rsidR="006C77B1" w:rsidRDefault="006C77B1" w:rsidP="002C5731">
      <w:pPr>
        <w:pStyle w:val="af"/>
      </w:pPr>
      <m:oMath>
        <m:r>
          <w:rPr>
            <w:rFonts w:ascii="Cambria Math" w:hAnsi="Cambria Math"/>
          </w:rPr>
          <m:t>z=0</m:t>
        </m:r>
      </m:oMath>
      <w:r>
        <w:t xml:space="preserve"> </w:t>
      </w:r>
      <w:r>
        <w:t>时</w:t>
      </w:r>
      <w:r>
        <w:t xml:space="preserve"> </w:t>
      </w:r>
      <m:oMath>
        <m:r>
          <w:rPr>
            <w:rFonts w:ascii="Cambria Math" w:hAnsi="Cambria Math"/>
          </w:rPr>
          <m:t>g(z)=0.5</m:t>
        </m:r>
      </m:oMath>
    </w:p>
    <w:p w14:paraId="5082FA84" w14:textId="77777777" w:rsidR="006C77B1" w:rsidRDefault="006C77B1" w:rsidP="002C5731">
      <w:pPr>
        <w:pStyle w:val="af"/>
      </w:pPr>
      <m:oMath>
        <m:r>
          <w:rPr>
            <w:rFonts w:ascii="Cambria Math" w:hAnsi="Cambria Math"/>
          </w:rPr>
          <m:t>z&gt;0</m:t>
        </m:r>
      </m:oMath>
      <w:r>
        <w:t xml:space="preserve"> </w:t>
      </w:r>
      <w:r>
        <w:t>时</w:t>
      </w:r>
      <w:r>
        <w:t xml:space="preserve"> </w:t>
      </w:r>
      <m:oMath>
        <m:r>
          <w:rPr>
            <w:rFonts w:ascii="Cambria Math" w:hAnsi="Cambria Math"/>
          </w:rPr>
          <m:t>g(z)&gt;0.5</m:t>
        </m:r>
      </m:oMath>
    </w:p>
    <w:p w14:paraId="4BD16AA7" w14:textId="77777777" w:rsidR="006C77B1" w:rsidRDefault="006C77B1" w:rsidP="002C5731">
      <w:pPr>
        <w:pStyle w:val="af"/>
      </w:pPr>
      <m:oMath>
        <m:r>
          <w:rPr>
            <w:rFonts w:ascii="Cambria Math" w:hAnsi="Cambria Math"/>
          </w:rPr>
          <m:t>z&lt;0</m:t>
        </m:r>
      </m:oMath>
      <w:r>
        <w:t xml:space="preserve"> </w:t>
      </w:r>
      <w:r>
        <w:t>时</w:t>
      </w:r>
      <w:r>
        <w:t xml:space="preserve"> </w:t>
      </w:r>
      <m:oMath>
        <m:r>
          <w:rPr>
            <w:rFonts w:ascii="Cambria Math" w:hAnsi="Cambria Math"/>
          </w:rPr>
          <m:t>g(z)&lt;0.5</m:t>
        </m:r>
      </m:oMath>
    </w:p>
    <w:p w14:paraId="2984574C" w14:textId="77777777" w:rsidR="00FF7F66" w:rsidRDefault="006C77B1" w:rsidP="002C5731">
      <w:pPr>
        <w:pStyle w:val="af"/>
      </w:pPr>
      <w:r>
        <w:t>又</w:t>
      </w:r>
      <w:r>
        <w:t xml:space="preserve"> </w:t>
      </w:r>
      <m:oMath>
        <m:r>
          <w:rPr>
            <w:rFonts w:ascii="Cambria Math" w:hAnsi="Cambria Math"/>
          </w:rPr>
          <m:t>z=</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 xml:space="preserve"> </w:t>
      </w:r>
      <w:r>
        <w:t>，即：</w:t>
      </w:r>
    </w:p>
    <w:p w14:paraId="7BEEA8D6" w14:textId="3D5C045D" w:rsidR="00FF7F66" w:rsidRDefault="00000000" w:rsidP="002C5731">
      <w:pPr>
        <w:pStyle w:val="af"/>
      </w:pP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x&gt;=0</m:t>
        </m:r>
      </m:oMath>
      <w:r w:rsidR="006C77B1">
        <w:t xml:space="preserve"> </w:t>
      </w:r>
      <w:r w:rsidR="006C77B1">
        <w:t>时，预测</w:t>
      </w:r>
      <w:r w:rsidR="006C77B1">
        <w:t xml:space="preserve"> </w:t>
      </w:r>
      <m:oMath>
        <m:r>
          <w:rPr>
            <w:rFonts w:ascii="Cambria Math" w:hAnsi="Cambria Math"/>
          </w:rPr>
          <m:t>y=1</m:t>
        </m:r>
      </m:oMath>
    </w:p>
    <w:p w14:paraId="3BF55432" w14:textId="2B9B99DC" w:rsidR="006C77B1" w:rsidRDefault="00000000" w:rsidP="002C5731">
      <w:pPr>
        <w:pStyle w:val="af"/>
      </w:pP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x&lt;0</m:t>
        </m:r>
      </m:oMath>
      <w:r w:rsidR="006C77B1">
        <w:t xml:space="preserve"> </w:t>
      </w:r>
      <w:r w:rsidR="006C77B1">
        <w:t>时，预测</w:t>
      </w:r>
      <w:r w:rsidR="006C77B1">
        <w:t xml:space="preserve"> </w:t>
      </w:r>
      <m:oMath>
        <m:r>
          <w:rPr>
            <w:rFonts w:ascii="Cambria Math" w:hAnsi="Cambria Math"/>
          </w:rPr>
          <m:t>y=0</m:t>
        </m:r>
      </m:oMath>
    </w:p>
    <w:p w14:paraId="4DABDF99" w14:textId="77777777" w:rsidR="006C77B1" w:rsidRDefault="006C77B1" w:rsidP="002C5731">
      <w:pPr>
        <w:pStyle w:val="af"/>
      </w:pPr>
      <w:r>
        <w:t>现在假设我们有一个模型：</w:t>
      </w:r>
    </w:p>
    <w:p w14:paraId="55ADDDD4" w14:textId="77777777" w:rsidR="006C77B1" w:rsidRDefault="006C77B1" w:rsidP="002C5731">
      <w:pPr>
        <w:pStyle w:val="af"/>
      </w:pPr>
      <w:r>
        <w:rPr>
          <w:noProof/>
        </w:rPr>
        <w:drawing>
          <wp:inline distT="0" distB="0" distL="0" distR="0" wp14:anchorId="0E53EBF9" wp14:editId="404E7091">
            <wp:extent cx="3390900" cy="1117600"/>
            <wp:effectExtent l="0" t="0" r="0" b="6350"/>
            <wp:docPr id="13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8d098bbb415f2c3797a63bd870c3b8f.png"/>
                    <pic:cNvPicPr>
                      <a:picLocks noChangeAspect="1" noChangeArrowheads="1"/>
                    </pic:cNvPicPr>
                  </pic:nvPicPr>
                  <pic:blipFill>
                    <a:blip r:embed="rId168"/>
                    <a:stretch>
                      <a:fillRect/>
                    </a:stretch>
                  </pic:blipFill>
                  <pic:spPr bwMode="auto">
                    <a:xfrm>
                      <a:off x="0" y="0"/>
                      <a:ext cx="3390900" cy="1117600"/>
                    </a:xfrm>
                    <a:prstGeom prst="rect">
                      <a:avLst/>
                    </a:prstGeom>
                    <a:noFill/>
                    <a:ln w="9525">
                      <a:noFill/>
                      <a:headEnd/>
                      <a:tailEnd/>
                    </a:ln>
                  </pic:spPr>
                </pic:pic>
              </a:graphicData>
            </a:graphic>
          </wp:inline>
        </w:drawing>
      </w:r>
    </w:p>
    <w:p w14:paraId="1D8B595B" w14:textId="77777777" w:rsidR="006C77B1" w:rsidRDefault="006C77B1" w:rsidP="002C5731">
      <w:pPr>
        <w:pStyle w:val="af"/>
      </w:pPr>
      <w:r>
        <w:t>并且参数</w:t>
      </w:r>
      <m:oMath>
        <m:r>
          <w:rPr>
            <w:rFonts w:ascii="Cambria Math" w:hAnsi="Cambria Math"/>
          </w:rPr>
          <m:t>θ</m:t>
        </m:r>
      </m:oMath>
      <w:r>
        <w:t xml:space="preserve"> </w:t>
      </w:r>
      <w:r>
        <w:t>是向量</w:t>
      </w:r>
      <w:r>
        <w:t>[-3 1 1]</w:t>
      </w:r>
      <w:r>
        <w:t>。</w:t>
      </w:r>
      <w:r>
        <w:t xml:space="preserve"> </w:t>
      </w:r>
      <w:r>
        <w:t>则当</w:t>
      </w:r>
      <m:oMath>
        <m:r>
          <w:rPr>
            <w:rFonts w:ascii="Cambria Math" w:hAnsi="Cambria Math"/>
          </w:rPr>
          <m:t>-3+</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≥0</m:t>
        </m:r>
      </m:oMath>
      <w:r>
        <w:t>，即</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≥3</m:t>
        </m:r>
      </m:oMath>
      <w:r>
        <w:t>时，模型将预测</w:t>
      </w:r>
      <w:r>
        <w:t xml:space="preserve"> </w:t>
      </w:r>
      <m:oMath>
        <m:r>
          <w:rPr>
            <w:rFonts w:ascii="Cambria Math" w:hAnsi="Cambria Math"/>
          </w:rPr>
          <m:t>y=1</m:t>
        </m:r>
      </m:oMath>
      <w:r>
        <w:t>。</w:t>
      </w:r>
      <w:r>
        <w:t xml:space="preserve"> </w:t>
      </w:r>
      <w:r>
        <w:t>我们可以绘制直线</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=3</m:t>
        </m:r>
      </m:oMath>
      <w:r>
        <w:t>，这条线便是我们模型的分界线，将预测为</w:t>
      </w:r>
      <w:r>
        <w:t>1</w:t>
      </w:r>
      <w:r>
        <w:t>的区域和预测为</w:t>
      </w:r>
      <w:r>
        <w:t xml:space="preserve"> 0</w:t>
      </w:r>
      <w:r>
        <w:t>的区域分隔开。</w:t>
      </w:r>
    </w:p>
    <w:p w14:paraId="05EFB43B" w14:textId="77777777" w:rsidR="006C77B1" w:rsidRDefault="006C77B1" w:rsidP="002C5731">
      <w:pPr>
        <w:pStyle w:val="af"/>
      </w:pPr>
      <w:r>
        <w:rPr>
          <w:noProof/>
        </w:rPr>
        <w:lastRenderedPageBreak/>
        <w:drawing>
          <wp:inline distT="0" distB="0" distL="0" distR="0" wp14:anchorId="71B4A20E" wp14:editId="39B9E43A">
            <wp:extent cx="1905000" cy="1609725"/>
            <wp:effectExtent l="0" t="0" r="0" b="0"/>
            <wp:docPr id="15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71fb6102e1ceb616314499a027336dc.jpg"/>
                    <pic:cNvPicPr>
                      <a:picLocks noChangeAspect="1" noChangeArrowheads="1"/>
                    </pic:cNvPicPr>
                  </pic:nvPicPr>
                  <pic:blipFill>
                    <a:blip r:embed="rId169"/>
                    <a:stretch>
                      <a:fillRect/>
                    </a:stretch>
                  </pic:blipFill>
                  <pic:spPr bwMode="auto">
                    <a:xfrm>
                      <a:off x="0" y="0"/>
                      <a:ext cx="1905000" cy="1609725"/>
                    </a:xfrm>
                    <a:prstGeom prst="rect">
                      <a:avLst/>
                    </a:prstGeom>
                    <a:noFill/>
                    <a:ln w="9525">
                      <a:noFill/>
                      <a:headEnd/>
                      <a:tailEnd/>
                    </a:ln>
                  </pic:spPr>
                </pic:pic>
              </a:graphicData>
            </a:graphic>
          </wp:inline>
        </w:drawing>
      </w:r>
    </w:p>
    <w:p w14:paraId="10C55BC3" w14:textId="77777777" w:rsidR="006C77B1" w:rsidRDefault="006C77B1" w:rsidP="002C5731">
      <w:pPr>
        <w:pStyle w:val="af"/>
      </w:pPr>
      <w:r>
        <w:t>假使我们的数据呈现这样的分布情况，怎样的模型才能适合呢？</w:t>
      </w:r>
    </w:p>
    <w:p w14:paraId="7E5DF4CB" w14:textId="77777777" w:rsidR="006C77B1" w:rsidRDefault="006C77B1" w:rsidP="002C5731">
      <w:pPr>
        <w:pStyle w:val="af"/>
      </w:pPr>
      <w:r>
        <w:rPr>
          <w:noProof/>
        </w:rPr>
        <w:drawing>
          <wp:inline distT="0" distB="0" distL="0" distR="0" wp14:anchorId="2B7569B3" wp14:editId="5264CFB1">
            <wp:extent cx="2295525" cy="1704975"/>
            <wp:effectExtent l="0" t="0" r="0" b="0"/>
            <wp:docPr id="15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97d605aa74bee1556720ea248bab182.jpg"/>
                    <pic:cNvPicPr>
                      <a:picLocks noChangeAspect="1" noChangeArrowheads="1"/>
                    </pic:cNvPicPr>
                  </pic:nvPicPr>
                  <pic:blipFill>
                    <a:blip r:embed="rId170"/>
                    <a:stretch>
                      <a:fillRect/>
                    </a:stretch>
                  </pic:blipFill>
                  <pic:spPr bwMode="auto">
                    <a:xfrm>
                      <a:off x="0" y="0"/>
                      <a:ext cx="2295525" cy="1704975"/>
                    </a:xfrm>
                    <a:prstGeom prst="rect">
                      <a:avLst/>
                    </a:prstGeom>
                    <a:noFill/>
                    <a:ln w="9525">
                      <a:noFill/>
                      <a:headEnd/>
                      <a:tailEnd/>
                    </a:ln>
                  </pic:spPr>
                </pic:pic>
              </a:graphicData>
            </a:graphic>
          </wp:inline>
        </w:drawing>
      </w:r>
    </w:p>
    <w:p w14:paraId="0CAAB010" w14:textId="77777777" w:rsidR="006C77B1" w:rsidRDefault="006C77B1" w:rsidP="002C5731">
      <w:pPr>
        <w:pStyle w:val="af"/>
      </w:pPr>
      <w:r>
        <w:t>因为需要用曲线才能分隔</w:t>
      </w:r>
      <w:r>
        <w:t xml:space="preserve"> </w:t>
      </w:r>
      <m:oMath>
        <m:r>
          <w:rPr>
            <w:rFonts w:ascii="Cambria Math" w:hAnsi="Cambria Math"/>
          </w:rPr>
          <m:t>y=0</m:t>
        </m:r>
      </m:oMath>
      <w:r>
        <w:t xml:space="preserve"> </w:t>
      </w:r>
      <w:r>
        <w:t>的区域和</w:t>
      </w:r>
      <w:r>
        <w:t xml:space="preserve"> </w:t>
      </w:r>
      <m:oMath>
        <m:r>
          <w:rPr>
            <w:rFonts w:ascii="Cambria Math" w:hAnsi="Cambria Math"/>
          </w:rPr>
          <m:t>y=1</m:t>
        </m:r>
      </m:oMath>
      <w:r>
        <w:t xml:space="preserve"> </w:t>
      </w:r>
      <w:r>
        <w:t>的区域，我们需要二次方特征：</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=g</m:t>
        </m:r>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3</m:t>
                </m:r>
              </m:sub>
            </m:sSub>
            <m:sSubSup>
              <m:sSubSupPr>
                <m:ctrlPr>
                  <w:rPr>
                    <w:rFonts w:ascii="Cambria Math" w:hAnsi="Cambria Math"/>
                  </w:rPr>
                </m:ctrlPr>
              </m:sSubSupPr>
              <m:e>
                <m:r>
                  <w:rPr>
                    <w:rFonts w:ascii="Cambria Math" w:hAnsi="Cambria Math"/>
                  </w:rPr>
                  <m:t>x</m:t>
                </m:r>
              </m:e>
              <m:sub>
                <m:r>
                  <w:rPr>
                    <w:rFonts w:ascii="Cambria Math" w:hAnsi="Cambria Math"/>
                  </w:rPr>
                  <m:t>1</m:t>
                </m:r>
              </m:sub>
              <m:sup>
                <m:r>
                  <w:rPr>
                    <w:rFonts w:ascii="Cambria Math" w:hAnsi="Cambria Math"/>
                  </w:rPr>
                  <m:t>2</m:t>
                </m:r>
              </m:sup>
            </m:sSubSup>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4</m:t>
                </m:r>
              </m:sub>
            </m:sSub>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2</m:t>
                </m:r>
              </m:sup>
            </m:sSubSup>
          </m:e>
        </m:d>
      </m:oMath>
      <w:r>
        <w:t>是</w:t>
      </w:r>
      <w:r>
        <w:t>[-1 0 0 1 1]</w:t>
      </w:r>
      <w:r>
        <w:t>，则我们得到的判定边界恰好是圆点在原点且半径为</w:t>
      </w:r>
      <w:r>
        <w:t>1</w:t>
      </w:r>
      <w:r>
        <w:t>的圆形。</w:t>
      </w:r>
    </w:p>
    <w:p w14:paraId="0B310A7E" w14:textId="77777777" w:rsidR="006C77B1" w:rsidRDefault="006C77B1" w:rsidP="002C5731">
      <w:pPr>
        <w:pStyle w:val="af"/>
      </w:pPr>
      <w:r>
        <w:t>我们可以用非常复杂的模型来适应非常复杂形状的判定边界。</w:t>
      </w:r>
    </w:p>
    <w:p w14:paraId="65AA09F9" w14:textId="77777777" w:rsidR="002C5731" w:rsidRDefault="002C5731">
      <w:pPr>
        <w:widowControl/>
        <w:jc w:val="left"/>
        <w:rPr>
          <w:b/>
          <w:bCs/>
          <w:sz w:val="32"/>
          <w:szCs w:val="32"/>
        </w:rPr>
      </w:pPr>
      <w:r>
        <w:br w:type="page"/>
      </w:r>
    </w:p>
    <w:p w14:paraId="736C2B7C" w14:textId="25771D41" w:rsidR="006C77B1" w:rsidRDefault="006C77B1">
      <w:pPr>
        <w:pStyle w:val="3"/>
      </w:pPr>
      <w:bookmarkStart w:id="121" w:name="_Toc38636818"/>
      <w:r>
        <w:lastRenderedPageBreak/>
        <w:t xml:space="preserve">6.4 </w:t>
      </w:r>
      <w:r>
        <w:t>代价函数</w:t>
      </w:r>
      <w:bookmarkEnd w:id="121"/>
    </w:p>
    <w:p w14:paraId="17CD183B" w14:textId="77777777" w:rsidR="006C77B1" w:rsidRDefault="006C77B1" w:rsidP="002C5731">
      <w:pPr>
        <w:pStyle w:val="af0"/>
      </w:pPr>
      <w:r>
        <w:t>参考视频</w:t>
      </w:r>
      <w:r>
        <w:t>: 6 - 4 - Cost Function (11 min).</w:t>
      </w:r>
      <w:proofErr w:type="spellStart"/>
      <w:r>
        <w:t>mkv</w:t>
      </w:r>
      <w:proofErr w:type="spellEnd"/>
    </w:p>
    <w:p w14:paraId="32273D5E" w14:textId="77777777" w:rsidR="006C77B1" w:rsidRDefault="006C77B1" w:rsidP="002C5731">
      <w:pPr>
        <w:pStyle w:val="af"/>
      </w:pPr>
      <w:r>
        <w:t>在这段视频中，我们要介绍如何拟合逻辑回归模型的参数</w:t>
      </w:r>
      <m:oMath>
        <m:r>
          <w:rPr>
            <w:rFonts w:ascii="Cambria Math" w:hAnsi="Cambria Math"/>
          </w:rPr>
          <m:t>θ</m:t>
        </m:r>
      </m:oMath>
      <w:r>
        <w:t>。具体来说，我要定义用来拟合参数的优化目标或者叫代价函数，这便是监督学习问题中的逻辑回归模型的拟合问题。</w:t>
      </w:r>
    </w:p>
    <w:p w14:paraId="2669FFE3" w14:textId="77777777" w:rsidR="006C77B1" w:rsidRDefault="006C77B1" w:rsidP="002C5731">
      <w:pPr>
        <w:pStyle w:val="af"/>
      </w:pPr>
      <w:r>
        <w:rPr>
          <w:noProof/>
        </w:rPr>
        <w:drawing>
          <wp:inline distT="0" distB="0" distL="0" distR="0" wp14:anchorId="0080A713" wp14:editId="35B057BC">
            <wp:extent cx="3263900" cy="1460500"/>
            <wp:effectExtent l="0" t="0" r="0" b="6350"/>
            <wp:docPr id="15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23eebddd70122ef05baa682f4d6bd0f.png"/>
                    <pic:cNvPicPr>
                      <a:picLocks noChangeAspect="1" noChangeArrowheads="1"/>
                    </pic:cNvPicPr>
                  </pic:nvPicPr>
                  <pic:blipFill>
                    <a:blip r:embed="rId171"/>
                    <a:stretch>
                      <a:fillRect/>
                    </a:stretch>
                  </pic:blipFill>
                  <pic:spPr bwMode="auto">
                    <a:xfrm>
                      <a:off x="0" y="0"/>
                      <a:ext cx="3263900" cy="1460500"/>
                    </a:xfrm>
                    <a:prstGeom prst="rect">
                      <a:avLst/>
                    </a:prstGeom>
                    <a:noFill/>
                    <a:ln w="9525">
                      <a:noFill/>
                      <a:headEnd/>
                      <a:tailEnd/>
                    </a:ln>
                  </pic:spPr>
                </pic:pic>
              </a:graphicData>
            </a:graphic>
          </wp:inline>
        </w:drawing>
      </w:r>
    </w:p>
    <w:p w14:paraId="1B336326" w14:textId="77777777" w:rsidR="006C77B1" w:rsidRDefault="006C77B1" w:rsidP="002C5731">
      <w:pPr>
        <w:pStyle w:val="af"/>
      </w:pPr>
      <w:r>
        <w:t>对于线性回归模型，我们定义的代价函数是所有模型误差的平方和。理论上来说，我们也可以对逻辑回归模型沿用这个定义，但是问题在于，当我们将</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sup>
            </m:sSup>
            <m:r>
              <w:rPr>
                <w:rFonts w:ascii="Cambria Math" w:hAnsi="Cambria Math"/>
              </w:rPr>
              <m:t>X</m:t>
            </m:r>
          </m:den>
        </m:f>
      </m:oMath>
      <w:r>
        <w:t>带入到这样定义了的代价函数中时，我们得到的代价函数将是一个</w:t>
      </w:r>
      <w:commentRangeStart w:id="122"/>
      <w:r>
        <w:t>非凸函数（</w:t>
      </w:r>
      <w:r>
        <w:rPr>
          <w:b/>
        </w:rPr>
        <w:t>non-</w:t>
      </w:r>
      <w:proofErr w:type="spellStart"/>
      <w:r>
        <w:rPr>
          <w:b/>
        </w:rPr>
        <w:t>convexfunction</w:t>
      </w:r>
      <w:proofErr w:type="spellEnd"/>
      <w:r>
        <w:t>）</w:t>
      </w:r>
      <w:commentRangeEnd w:id="122"/>
      <w:r w:rsidR="00D42B7E">
        <w:rPr>
          <w:rStyle w:val="affb"/>
        </w:rPr>
        <w:commentReference w:id="122"/>
      </w:r>
      <w:r>
        <w:t>。</w:t>
      </w:r>
    </w:p>
    <w:p w14:paraId="1D6F6C9E" w14:textId="77777777" w:rsidR="006C77B1" w:rsidRDefault="006C77B1" w:rsidP="002C5731">
      <w:pPr>
        <w:pStyle w:val="af"/>
      </w:pPr>
      <w:r>
        <w:rPr>
          <w:noProof/>
        </w:rPr>
        <w:drawing>
          <wp:inline distT="0" distB="0" distL="0" distR="0" wp14:anchorId="386FAF0F" wp14:editId="4D5DC168">
            <wp:extent cx="4171950" cy="1225550"/>
            <wp:effectExtent l="0" t="0" r="0" b="0"/>
            <wp:docPr id="15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b94e47b7630ac2b0bcb10d204513810.jpg"/>
                    <pic:cNvPicPr>
                      <a:picLocks noChangeAspect="1" noChangeArrowheads="1"/>
                    </pic:cNvPicPr>
                  </pic:nvPicPr>
                  <pic:blipFill>
                    <a:blip r:embed="rId172"/>
                    <a:stretch>
                      <a:fillRect/>
                    </a:stretch>
                  </pic:blipFill>
                  <pic:spPr bwMode="auto">
                    <a:xfrm>
                      <a:off x="0" y="0"/>
                      <a:ext cx="4171950" cy="1225550"/>
                    </a:xfrm>
                    <a:prstGeom prst="rect">
                      <a:avLst/>
                    </a:prstGeom>
                    <a:noFill/>
                    <a:ln w="9525">
                      <a:noFill/>
                      <a:headEnd/>
                      <a:tailEnd/>
                    </a:ln>
                  </pic:spPr>
                </pic:pic>
              </a:graphicData>
            </a:graphic>
          </wp:inline>
        </w:drawing>
      </w:r>
    </w:p>
    <w:p w14:paraId="53135592" w14:textId="77777777" w:rsidR="006C77B1" w:rsidRDefault="006C77B1" w:rsidP="002C5731">
      <w:pPr>
        <w:pStyle w:val="af"/>
      </w:pPr>
      <w:r>
        <w:t>这意味着我们的代价函数有许多局部最小值，这将影响梯度下降算法寻找全局最小值。</w:t>
      </w:r>
    </w:p>
    <w:p w14:paraId="33FB5346" w14:textId="77777777" w:rsidR="00FF7F66" w:rsidRDefault="006C77B1" w:rsidP="002C5731">
      <w:pPr>
        <w:pStyle w:val="af"/>
      </w:pPr>
      <w:r>
        <w:t>线性回归的代价函数为：</w:t>
      </w:r>
      <m:oMath>
        <m:r>
          <w:rPr>
            <w:rFonts w:ascii="Cambria Math" w:hAnsi="Cambria Math"/>
          </w:rPr>
          <m:t>J</m:t>
        </m:r>
        <m:d>
          <m:dPr>
            <m:ctrlPr>
              <w:rPr>
                <w:rFonts w:ascii="Cambria Math" w:hAnsi="Cambria Math"/>
              </w:rPr>
            </m:ctrlPr>
          </m:dPr>
          <m:e>
            <m:r>
              <w:rPr>
                <w:rFonts w:ascii="Cambria Math" w:hAnsi="Cambria Math"/>
              </w:rPr>
              <m:t>θ</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f>
              <m:fPr>
                <m:ctrlPr>
                  <w:rPr>
                    <w:rFonts w:ascii="Cambria Math" w:hAnsi="Cambria Math"/>
                  </w:rPr>
                </m:ctrlPr>
              </m:fPr>
              <m:num>
                <m:r>
                  <w:rPr>
                    <w:rFonts w:ascii="Cambria Math" w:hAnsi="Cambria Math"/>
                  </w:rPr>
                  <m:t>1</m:t>
                </m:r>
              </m:num>
              <m:den>
                <m:r>
                  <w:rPr>
                    <w:rFonts w:ascii="Cambria Math" w:hAnsi="Cambria Math"/>
                  </w:rPr>
                  <m:t>2</m:t>
                </m:r>
              </m:den>
            </m:f>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e>
                    </m:d>
                    <m:r>
                      <w:rPr>
                        <w:rFonts w:ascii="Cambria Math" w:hAnsi="Cambria Math"/>
                      </w:rPr>
                      <m:t>-</m:t>
                    </m:r>
                    <m:sSup>
                      <m:sSupPr>
                        <m:ctrlPr>
                          <w:rPr>
                            <w:rFonts w:ascii="Cambria Math" w:hAnsi="Cambria Math"/>
                          </w:rPr>
                        </m:ctrlPr>
                      </m:sSupPr>
                      <m:e>
                        <m:r>
                          <w:rPr>
                            <w:rFonts w:ascii="Cambria Math" w:hAnsi="Cambria Math"/>
                          </w:rPr>
                          <m:t>y</m:t>
                        </m:r>
                      </m:e>
                      <m:sup>
                        <m:d>
                          <m:dPr>
                            <m:ctrlPr>
                              <w:rPr>
                                <w:rFonts w:ascii="Cambria Math" w:hAnsi="Cambria Math"/>
                              </w:rPr>
                            </m:ctrlPr>
                          </m:dPr>
                          <m:e>
                            <m:r>
                              <w:rPr>
                                <w:rFonts w:ascii="Cambria Math" w:hAnsi="Cambria Math"/>
                              </w:rPr>
                              <m:t>i</m:t>
                            </m:r>
                          </m:e>
                        </m:d>
                      </m:sup>
                    </m:sSup>
                  </m:e>
                </m:d>
              </m:e>
              <m:sup>
                <m:r>
                  <w:rPr>
                    <w:rFonts w:ascii="Cambria Math" w:hAnsi="Cambria Math"/>
                  </w:rPr>
                  <m:t>2</m:t>
                </m:r>
              </m:sup>
            </m:sSup>
          </m:e>
        </m:nary>
      </m:oMath>
      <w:r>
        <w:t xml:space="preserve"> </w:t>
      </w:r>
      <w:r>
        <w:t>。</w:t>
      </w:r>
      <w:r>
        <w:t xml:space="preserve"> </w:t>
      </w:r>
    </w:p>
    <w:p w14:paraId="27C69536" w14:textId="646C90C9" w:rsidR="006C77B1" w:rsidRDefault="006C77B1" w:rsidP="002C5731">
      <w:pPr>
        <w:pStyle w:val="af"/>
      </w:pPr>
      <w:r>
        <w:t>我们重新定义逻辑回归的代价函数为：</w:t>
      </w:r>
      <m:oMath>
        <m:r>
          <w:rPr>
            <w:rFonts w:ascii="Cambria Math" w:hAnsi="Cambria Math"/>
          </w:rPr>
          <m:t>J</m:t>
        </m:r>
        <m:d>
          <m:dPr>
            <m:ctrlPr>
              <w:rPr>
                <w:rFonts w:ascii="Cambria Math" w:hAnsi="Cambria Math"/>
              </w:rPr>
            </m:ctrlPr>
          </m:dPr>
          <m:e>
            <m:r>
              <w:rPr>
                <w:rFonts w:ascii="Cambria Math" w:hAnsi="Cambria Math"/>
              </w:rPr>
              <m:t>θ</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Cost</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e>
                </m:d>
                <m:r>
                  <w:rPr>
                    <w:rFonts w:ascii="Cambria Math" w:hAnsi="Cambria Math"/>
                  </w:rPr>
                  <m:t>,</m:t>
                </m:r>
                <m:sSup>
                  <m:sSupPr>
                    <m:ctrlPr>
                      <w:rPr>
                        <w:rFonts w:ascii="Cambria Math" w:hAnsi="Cambria Math"/>
                      </w:rPr>
                    </m:ctrlPr>
                  </m:sSupPr>
                  <m:e>
                    <m:r>
                      <w:rPr>
                        <w:rFonts w:ascii="Cambria Math" w:hAnsi="Cambria Math"/>
                      </w:rPr>
                      <m:t>y</m:t>
                    </m:r>
                  </m:e>
                  <m:sup>
                    <m:d>
                      <m:dPr>
                        <m:ctrlPr>
                          <w:rPr>
                            <w:rFonts w:ascii="Cambria Math" w:hAnsi="Cambria Math"/>
                          </w:rPr>
                        </m:ctrlPr>
                      </m:dPr>
                      <m:e>
                        <m:r>
                          <w:rPr>
                            <w:rFonts w:ascii="Cambria Math" w:hAnsi="Cambria Math"/>
                          </w:rPr>
                          <m:t>i</m:t>
                        </m:r>
                      </m:e>
                    </m:d>
                  </m:sup>
                </m:sSup>
              </m:e>
            </m:d>
          </m:e>
        </m:nary>
      </m:oMath>
      <w:r>
        <w:t>，其中</w:t>
      </w:r>
    </w:p>
    <w:p w14:paraId="085703ED" w14:textId="77777777" w:rsidR="006C77B1" w:rsidRDefault="006C77B1" w:rsidP="002C5731">
      <w:pPr>
        <w:pStyle w:val="af"/>
      </w:pPr>
      <w:r>
        <w:rPr>
          <w:noProof/>
        </w:rPr>
        <w:drawing>
          <wp:inline distT="0" distB="0" distL="0" distR="0" wp14:anchorId="7FD77F73" wp14:editId="26DBF5A6">
            <wp:extent cx="2940050" cy="406400"/>
            <wp:effectExtent l="0" t="0" r="0" b="0"/>
            <wp:docPr id="15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4249cb51f0086fa6a805291bf2639f1.png"/>
                    <pic:cNvPicPr>
                      <a:picLocks noChangeAspect="1" noChangeArrowheads="1"/>
                    </pic:cNvPicPr>
                  </pic:nvPicPr>
                  <pic:blipFill>
                    <a:blip r:embed="rId173"/>
                    <a:stretch>
                      <a:fillRect/>
                    </a:stretch>
                  </pic:blipFill>
                  <pic:spPr bwMode="auto">
                    <a:xfrm>
                      <a:off x="0" y="0"/>
                      <a:ext cx="2940050" cy="406400"/>
                    </a:xfrm>
                    <a:prstGeom prst="rect">
                      <a:avLst/>
                    </a:prstGeom>
                    <a:noFill/>
                    <a:ln w="9525">
                      <a:noFill/>
                      <a:headEnd/>
                      <a:tailEnd/>
                    </a:ln>
                  </pic:spPr>
                </pic:pic>
              </a:graphicData>
            </a:graphic>
          </wp:inline>
        </w:drawing>
      </w:r>
    </w:p>
    <w:p w14:paraId="27C12CF3" w14:textId="77777777" w:rsidR="006C77B1" w:rsidRDefault="00000000" w:rsidP="002C5731">
      <w:pPr>
        <w:pStyle w:val="af"/>
      </w:pP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rsidR="006C77B1">
        <w:t>与</w:t>
      </w:r>
      <w:r w:rsidR="006C77B1">
        <w:t xml:space="preserve"> </w:t>
      </w:r>
      <m:oMath>
        <m:r>
          <w:rPr>
            <w:rFonts w:ascii="Cambria Math" w:hAnsi="Cambria Math"/>
          </w:rPr>
          <m:t>Cost</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,y</m:t>
            </m:r>
          </m:e>
        </m:d>
      </m:oMath>
      <w:r w:rsidR="006C77B1">
        <w:t>之间的关系如下图所示：</w:t>
      </w:r>
    </w:p>
    <w:p w14:paraId="38E6388D" w14:textId="77777777" w:rsidR="006C77B1" w:rsidRDefault="006C77B1" w:rsidP="002C5731">
      <w:pPr>
        <w:pStyle w:val="af"/>
      </w:pPr>
      <w:r>
        <w:rPr>
          <w:noProof/>
        </w:rPr>
        <w:drawing>
          <wp:inline distT="0" distB="0" distL="0" distR="0" wp14:anchorId="2DCE3EF2" wp14:editId="7A0B8472">
            <wp:extent cx="2717800" cy="1181100"/>
            <wp:effectExtent l="0" t="0" r="6350" b="0"/>
            <wp:docPr id="16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fa56adcc217800d71afdc3e0df88378.jpg"/>
                    <pic:cNvPicPr>
                      <a:picLocks noChangeAspect="1" noChangeArrowheads="1"/>
                    </pic:cNvPicPr>
                  </pic:nvPicPr>
                  <pic:blipFill rotWithShape="1">
                    <a:blip r:embed="rId174"/>
                    <a:srcRect t="7407"/>
                    <a:stretch/>
                  </pic:blipFill>
                  <pic:spPr bwMode="auto">
                    <a:xfrm>
                      <a:off x="0" y="0"/>
                      <a:ext cx="2717800" cy="1181100"/>
                    </a:xfrm>
                    <a:prstGeom prst="rect">
                      <a:avLst/>
                    </a:prstGeom>
                    <a:noFill/>
                    <a:ln>
                      <a:noFill/>
                    </a:ln>
                    <a:extLst>
                      <a:ext uri="{53640926-AAD7-44D8-BBD7-CCE9431645EC}">
                        <a14:shadowObscured xmlns:a14="http://schemas.microsoft.com/office/drawing/2010/main"/>
                      </a:ext>
                    </a:extLst>
                  </pic:spPr>
                </pic:pic>
              </a:graphicData>
            </a:graphic>
          </wp:inline>
        </w:drawing>
      </w:r>
    </w:p>
    <w:p w14:paraId="34B76C52" w14:textId="77777777" w:rsidR="00FF7F66" w:rsidRDefault="006C77B1" w:rsidP="002C5731">
      <w:pPr>
        <w:pStyle w:val="af"/>
      </w:pPr>
      <w:r>
        <w:lastRenderedPageBreak/>
        <w:t>这样构建的</w:t>
      </w:r>
      <m:oMath>
        <m:r>
          <w:rPr>
            <w:rFonts w:ascii="Cambria Math" w:hAnsi="Cambria Math"/>
          </w:rPr>
          <m:t>Cost</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,y</m:t>
            </m:r>
          </m:e>
        </m:d>
      </m:oMath>
      <w:r>
        <w:t>函数的特点是：当实际的</w:t>
      </w:r>
      <w:r>
        <w:t xml:space="preserve"> </w:t>
      </w:r>
      <m:oMath>
        <m:r>
          <w:rPr>
            <w:rFonts w:ascii="Cambria Math" w:hAnsi="Cambria Math"/>
          </w:rPr>
          <m:t>y=1</m:t>
        </m:r>
      </m:oMath>
      <w:r>
        <w:t xml:space="preserve"> </w:t>
      </w:r>
      <w:r>
        <w:t>且</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t>也为</w:t>
      </w:r>
      <w:r>
        <w:t xml:space="preserve"> 1 </w:t>
      </w:r>
      <w:r>
        <w:t>时误差为</w:t>
      </w:r>
      <w:r>
        <w:t xml:space="preserve"> 0</w:t>
      </w:r>
      <w:r>
        <w:t>，当</w:t>
      </w:r>
      <w:r>
        <w:t xml:space="preserve"> </w:t>
      </w:r>
      <m:oMath>
        <m:r>
          <w:rPr>
            <w:rFonts w:ascii="Cambria Math" w:hAnsi="Cambria Math"/>
          </w:rPr>
          <m:t>y=1</m:t>
        </m:r>
      </m:oMath>
      <w:r>
        <w:t xml:space="preserve"> </w:t>
      </w:r>
      <w:r>
        <w:t>但</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t>不为</w:t>
      </w:r>
      <w:r>
        <w:t>1</w:t>
      </w:r>
      <w:r>
        <w:t>时误差随着</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t>变小而变大；当实际的</w:t>
      </w:r>
      <w:r>
        <w:t xml:space="preserve"> </w:t>
      </w:r>
      <m:oMath>
        <m:r>
          <w:rPr>
            <w:rFonts w:ascii="Cambria Math" w:hAnsi="Cambria Math"/>
          </w:rPr>
          <m:t>y=0</m:t>
        </m:r>
      </m:oMath>
      <w:r>
        <w:t xml:space="preserve"> </w:t>
      </w:r>
      <w:r>
        <w:t>且</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t>也为</w:t>
      </w:r>
      <w:r>
        <w:t xml:space="preserve"> 0 </w:t>
      </w:r>
      <w:r>
        <w:t>时代价为</w:t>
      </w:r>
      <w:r>
        <w:t xml:space="preserve"> 0</w:t>
      </w:r>
      <w:r>
        <w:t>，当</w:t>
      </w:r>
      <m:oMath>
        <m:r>
          <w:rPr>
            <w:rFonts w:ascii="Cambria Math" w:hAnsi="Cambria Math"/>
          </w:rPr>
          <m:t>y=0</m:t>
        </m:r>
      </m:oMath>
      <w:r>
        <w:t xml:space="preserve"> </w:t>
      </w:r>
      <w:r>
        <w:t>但</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t>不为</w:t>
      </w:r>
      <w:r>
        <w:t xml:space="preserve"> 0</w:t>
      </w:r>
      <w:r>
        <w:t>时误差随着</w:t>
      </w:r>
      <w:r>
        <w:t xml:space="preserve"> </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t>的变大而变大。</w:t>
      </w:r>
      <w:r>
        <w:t xml:space="preserve"> </w:t>
      </w:r>
    </w:p>
    <w:p w14:paraId="15A019F8" w14:textId="77777777" w:rsidR="00FF7F66" w:rsidRDefault="006C77B1" w:rsidP="002C5731">
      <w:pPr>
        <w:pStyle w:val="af"/>
      </w:pPr>
      <w:r>
        <w:t>将构建的</w:t>
      </w:r>
      <w:r>
        <w:t xml:space="preserve"> </w:t>
      </w:r>
      <m:oMath>
        <m:r>
          <w:rPr>
            <w:rFonts w:ascii="Cambria Math" w:hAnsi="Cambria Math"/>
          </w:rPr>
          <m:t>Cost</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,y</m:t>
            </m:r>
          </m:e>
        </m:d>
      </m:oMath>
      <w:r>
        <w:t>简化如下：</w:t>
      </w:r>
      <w:r>
        <w:t xml:space="preserve"> </w:t>
      </w:r>
    </w:p>
    <w:p w14:paraId="0857916E" w14:textId="77777777" w:rsidR="00FF7F66" w:rsidRDefault="006C77B1" w:rsidP="002C5731">
      <w:pPr>
        <w:pStyle w:val="af"/>
      </w:pPr>
      <m:oMath>
        <m:r>
          <w:rPr>
            <w:rFonts w:ascii="Cambria Math" w:hAnsi="Cambria Math"/>
          </w:rPr>
          <m:t>Cost</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,y</m:t>
            </m:r>
          </m:e>
        </m:d>
        <m:r>
          <w:rPr>
            <w:rFonts w:ascii="Cambria Math" w:hAnsi="Cambria Math"/>
          </w:rPr>
          <m:t>=-y×log</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e>
        </m:d>
        <m:r>
          <w:rPr>
            <w:rFonts w:ascii="Cambria Math" w:hAnsi="Cambria Math"/>
          </w:rPr>
          <m:t>-(1-y)×log</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e>
        </m:d>
      </m:oMath>
      <w:r>
        <w:t xml:space="preserve"> </w:t>
      </w:r>
    </w:p>
    <w:p w14:paraId="3219B374" w14:textId="77777777" w:rsidR="00FF7F66" w:rsidRDefault="006C77B1" w:rsidP="002C5731">
      <w:pPr>
        <w:pStyle w:val="af"/>
      </w:pPr>
      <w:r>
        <w:t>带入代价函数得到：</w:t>
      </w:r>
    </w:p>
    <w:p w14:paraId="6695D339" w14:textId="5F5745B2" w:rsidR="002C5731" w:rsidRDefault="006C77B1" w:rsidP="002C5731">
      <w:pPr>
        <w:pStyle w:val="af"/>
      </w:pPr>
      <w:r>
        <w:t xml:space="preserve"> </w:t>
      </w:r>
      <m:oMath>
        <m:r>
          <w:rPr>
            <w:rFonts w:ascii="Cambria Math" w:hAnsi="Cambria Math"/>
          </w:rPr>
          <m:t>J</m:t>
        </m:r>
        <m:d>
          <m:dPr>
            <m:ctrlPr>
              <w:rPr>
                <w:rFonts w:ascii="Cambria Math" w:hAnsi="Cambria Math"/>
              </w:rPr>
            </m:ctrlPr>
          </m:dPr>
          <m:e>
            <m:r>
              <w:rPr>
                <w:rFonts w:ascii="Cambria Math" w:hAnsi="Cambria Math"/>
              </w:rPr>
              <m:t>θ</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m:rPr>
                <m:sty m:val="p"/>
              </m:rPr>
              <w:rPr>
                <w:rFonts w:ascii="Cambria Math" w:hAnsi="Cambria Math"/>
              </w:rPr>
              <m:t>log</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e>
            </m:d>
            <m:r>
              <m:rPr>
                <m:sty m:val="p"/>
              </m:rPr>
              <w:rPr>
                <w:rFonts w:ascii="Cambria Math" w:hAnsi="Cambria Math"/>
              </w:rPr>
              <m:t>log</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e>
        </m:nary>
      </m:oMath>
      <w:r>
        <w:t xml:space="preserve"> </w:t>
      </w:r>
    </w:p>
    <w:p w14:paraId="6A8D4378" w14:textId="06BB9D7F" w:rsidR="006C77B1" w:rsidRDefault="006C77B1" w:rsidP="002C5731">
      <w:pPr>
        <w:pStyle w:val="af"/>
      </w:pPr>
      <w:r>
        <w:t>即：</w:t>
      </w:r>
      <m:oMath>
        <m:r>
          <w:rPr>
            <w:rFonts w:ascii="Cambria Math" w:hAnsi="Cambria Math"/>
          </w:rPr>
          <m:t>J</m:t>
        </m:r>
        <m:d>
          <m:dPr>
            <m:ctrlPr>
              <w:rPr>
                <w:rFonts w:ascii="Cambria Math" w:hAnsi="Cambria Math"/>
              </w:rPr>
            </m:ctrlPr>
          </m:dPr>
          <m:e>
            <m:r>
              <w:rPr>
                <w:rFonts w:ascii="Cambria Math" w:hAnsi="Cambria Math"/>
              </w:rPr>
              <m:t>θ</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m:rPr>
                <m:sty m:val="p"/>
              </m:rPr>
              <w:rPr>
                <w:rFonts w:ascii="Cambria Math" w:hAnsi="Cambria Math"/>
              </w:rPr>
              <m:t>log</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e>
            </m:d>
            <m:r>
              <m:rPr>
                <m:sty m:val="p"/>
              </m:rPr>
              <w:rPr>
                <w:rFonts w:ascii="Cambria Math" w:hAnsi="Cambria Math"/>
              </w:rPr>
              <m:t>log</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e>
        </m:nary>
      </m:oMath>
    </w:p>
    <w:p w14:paraId="486247B5" w14:textId="77777777" w:rsidR="006C77B1" w:rsidRDefault="006C77B1" w:rsidP="002C5731">
      <w:pPr>
        <w:pStyle w:val="af"/>
        <w:ind w:firstLine="422"/>
      </w:pPr>
      <w:r>
        <w:rPr>
          <w:b/>
        </w:rPr>
        <w:t>Python</w:t>
      </w:r>
      <w:r>
        <w:t>代码实现：</w:t>
      </w:r>
    </w:p>
    <w:p w14:paraId="7D65C0EB" w14:textId="1FDE3CCD" w:rsidR="006C77B1" w:rsidRPr="00FF7F66" w:rsidRDefault="006C77B1">
      <w:pPr>
        <w:pStyle w:val="SourceCode"/>
        <w:rPr>
          <w:color w:val="FF0000"/>
        </w:rPr>
      </w:pPr>
      <w:r w:rsidRPr="00FF7F66">
        <w:rPr>
          <w:rStyle w:val="ImportTok"/>
        </w:rPr>
        <w:t>i</w:t>
      </w:r>
      <w:r w:rsidRPr="00FF7F66">
        <w:rPr>
          <w:rStyle w:val="ImportTok"/>
          <w:color w:val="FF0000"/>
        </w:rPr>
        <w:t>mport</w:t>
      </w:r>
      <w:r w:rsidRPr="00FF7F66">
        <w:rPr>
          <w:rStyle w:val="NormalTok"/>
          <w:color w:val="FF0000"/>
        </w:rPr>
        <w:t xml:space="preserve"> </w:t>
      </w:r>
      <w:proofErr w:type="spellStart"/>
      <w:r w:rsidRPr="00FF7F66">
        <w:rPr>
          <w:rStyle w:val="NormalTok"/>
          <w:color w:val="FF0000"/>
        </w:rPr>
        <w:t>numpy</w:t>
      </w:r>
      <w:proofErr w:type="spellEnd"/>
      <w:r w:rsidRPr="00FF7F66">
        <w:rPr>
          <w:rStyle w:val="NormalTok"/>
          <w:color w:val="FF0000"/>
        </w:rPr>
        <w:t xml:space="preserve"> </w:t>
      </w:r>
      <w:r w:rsidRPr="00FF7F66">
        <w:rPr>
          <w:rStyle w:val="ImportTok"/>
          <w:color w:val="FF0000"/>
        </w:rPr>
        <w:t>as</w:t>
      </w:r>
      <w:r w:rsidRPr="00FF7F66">
        <w:rPr>
          <w:rStyle w:val="NormalTok"/>
          <w:color w:val="FF0000"/>
        </w:rPr>
        <w:t xml:space="preserve"> np</w:t>
      </w:r>
      <w:r w:rsidRPr="00FF7F66">
        <w:rPr>
          <w:color w:val="FF0000"/>
        </w:rPr>
        <w:br/>
      </w:r>
      <w:r w:rsidRPr="00FF7F66">
        <w:rPr>
          <w:rStyle w:val="KeywordTok"/>
          <w:color w:val="FF0000"/>
        </w:rPr>
        <w:t>def</w:t>
      </w:r>
      <w:r w:rsidRPr="00FF7F66">
        <w:rPr>
          <w:rStyle w:val="NormalTok"/>
          <w:color w:val="FF0000"/>
        </w:rPr>
        <w:t xml:space="preserve"> </w:t>
      </w:r>
      <w:proofErr w:type="gramStart"/>
      <w:r w:rsidRPr="00FF7F66">
        <w:rPr>
          <w:rStyle w:val="NormalTok"/>
          <w:color w:val="FF0000"/>
        </w:rPr>
        <w:t>cost(</w:t>
      </w:r>
      <w:proofErr w:type="gramEnd"/>
      <w:r w:rsidRPr="00FF7F66">
        <w:rPr>
          <w:rStyle w:val="NormalTok"/>
          <w:color w:val="FF0000"/>
        </w:rPr>
        <w:t>theta, X, y):</w:t>
      </w:r>
      <w:r w:rsidRPr="00FF7F66">
        <w:rPr>
          <w:color w:val="FF0000"/>
        </w:rPr>
        <w:br/>
      </w:r>
      <w:r w:rsidRPr="00FF7F66">
        <w:rPr>
          <w:rStyle w:val="NormalTok"/>
          <w:color w:val="FF0000"/>
        </w:rPr>
        <w:t xml:space="preserve">  theta </w:t>
      </w:r>
      <w:r w:rsidRPr="00FF7F66">
        <w:rPr>
          <w:rStyle w:val="OperatorTok"/>
          <w:color w:val="FF0000"/>
        </w:rPr>
        <w:t>=</w:t>
      </w:r>
      <w:r w:rsidRPr="00FF7F66">
        <w:rPr>
          <w:rStyle w:val="NormalTok"/>
          <w:color w:val="FF0000"/>
        </w:rPr>
        <w:t xml:space="preserve"> </w:t>
      </w:r>
      <w:proofErr w:type="spellStart"/>
      <w:r w:rsidRPr="00FF7F66">
        <w:rPr>
          <w:rStyle w:val="NormalTok"/>
          <w:color w:val="FF0000"/>
        </w:rPr>
        <w:t>np.matrix</w:t>
      </w:r>
      <w:proofErr w:type="spellEnd"/>
      <w:r w:rsidRPr="00FF7F66">
        <w:rPr>
          <w:rStyle w:val="NormalTok"/>
          <w:color w:val="FF0000"/>
        </w:rPr>
        <w:t>(theta)</w:t>
      </w:r>
      <w:r w:rsidRPr="00FF7F66">
        <w:rPr>
          <w:color w:val="FF0000"/>
        </w:rPr>
        <w:br/>
      </w:r>
      <w:r w:rsidRPr="00FF7F66">
        <w:rPr>
          <w:rStyle w:val="NormalTok"/>
          <w:color w:val="FF0000"/>
        </w:rPr>
        <w:t xml:space="preserve">  X </w:t>
      </w:r>
      <w:r w:rsidRPr="00FF7F66">
        <w:rPr>
          <w:rStyle w:val="OperatorTok"/>
          <w:color w:val="FF0000"/>
        </w:rPr>
        <w:t>=</w:t>
      </w:r>
      <w:r w:rsidRPr="00FF7F66">
        <w:rPr>
          <w:rStyle w:val="NormalTok"/>
          <w:color w:val="FF0000"/>
        </w:rPr>
        <w:t xml:space="preserve"> </w:t>
      </w:r>
      <w:proofErr w:type="spellStart"/>
      <w:r w:rsidRPr="00FF7F66">
        <w:rPr>
          <w:rStyle w:val="NormalTok"/>
          <w:color w:val="FF0000"/>
        </w:rPr>
        <w:t>np.matrix</w:t>
      </w:r>
      <w:proofErr w:type="spellEnd"/>
      <w:r w:rsidRPr="00FF7F66">
        <w:rPr>
          <w:rStyle w:val="NormalTok"/>
          <w:color w:val="FF0000"/>
        </w:rPr>
        <w:t>(X)</w:t>
      </w:r>
      <w:r w:rsidRPr="00FF7F66">
        <w:rPr>
          <w:color w:val="FF0000"/>
        </w:rPr>
        <w:br/>
      </w:r>
      <w:r w:rsidRPr="00FF7F66">
        <w:rPr>
          <w:rStyle w:val="NormalTok"/>
          <w:color w:val="FF0000"/>
        </w:rPr>
        <w:t xml:space="preserve">  y </w:t>
      </w:r>
      <w:r w:rsidRPr="00FF7F66">
        <w:rPr>
          <w:rStyle w:val="OperatorTok"/>
          <w:color w:val="FF0000"/>
        </w:rPr>
        <w:t>=</w:t>
      </w:r>
      <w:r w:rsidRPr="00FF7F66">
        <w:rPr>
          <w:rStyle w:val="NormalTok"/>
          <w:color w:val="FF0000"/>
        </w:rPr>
        <w:t xml:space="preserve"> </w:t>
      </w:r>
      <w:proofErr w:type="spellStart"/>
      <w:r w:rsidRPr="00FF7F66">
        <w:rPr>
          <w:rStyle w:val="NormalTok"/>
          <w:color w:val="FF0000"/>
        </w:rPr>
        <w:t>np.matrix</w:t>
      </w:r>
      <w:proofErr w:type="spellEnd"/>
      <w:r w:rsidRPr="00FF7F66">
        <w:rPr>
          <w:rStyle w:val="NormalTok"/>
          <w:color w:val="FF0000"/>
        </w:rPr>
        <w:t>(y)</w:t>
      </w:r>
      <w:r w:rsidRPr="00FF7F66">
        <w:rPr>
          <w:color w:val="FF0000"/>
        </w:rPr>
        <w:br/>
      </w:r>
      <w:r w:rsidRPr="00FF7F66">
        <w:rPr>
          <w:rStyle w:val="NormalTok"/>
          <w:color w:val="FF0000"/>
        </w:rPr>
        <w:t xml:space="preserve">  first </w:t>
      </w:r>
      <w:r w:rsidRPr="00FF7F66">
        <w:rPr>
          <w:rStyle w:val="OperatorTok"/>
          <w:color w:val="FF0000"/>
        </w:rPr>
        <w:t>=</w:t>
      </w:r>
      <w:r w:rsidRPr="00FF7F66">
        <w:rPr>
          <w:rStyle w:val="NormalTok"/>
          <w:color w:val="FF0000"/>
        </w:rPr>
        <w:t xml:space="preserve"> </w:t>
      </w:r>
      <w:proofErr w:type="spellStart"/>
      <w:r w:rsidRPr="00FF7F66">
        <w:rPr>
          <w:rStyle w:val="NormalTok"/>
          <w:color w:val="FF0000"/>
        </w:rPr>
        <w:t>np.multiply</w:t>
      </w:r>
      <w:proofErr w:type="spellEnd"/>
      <w:r w:rsidRPr="00FF7F66">
        <w:rPr>
          <w:rStyle w:val="NormalTok"/>
          <w:color w:val="FF0000"/>
        </w:rPr>
        <w:t>(</w:t>
      </w:r>
      <w:r w:rsidRPr="00FF7F66">
        <w:rPr>
          <w:rStyle w:val="OperatorTok"/>
          <w:color w:val="FF0000"/>
        </w:rPr>
        <w:t>-</w:t>
      </w:r>
      <w:r w:rsidRPr="00FF7F66">
        <w:rPr>
          <w:rStyle w:val="NormalTok"/>
          <w:color w:val="FF0000"/>
        </w:rPr>
        <w:t>y, np.log(sigmoid(X</w:t>
      </w:r>
      <w:r w:rsidRPr="00FF7F66">
        <w:rPr>
          <w:rStyle w:val="OperatorTok"/>
          <w:color w:val="FF0000"/>
        </w:rPr>
        <w:t>*</w:t>
      </w:r>
      <w:r w:rsidRPr="00FF7F66">
        <w:rPr>
          <w:rStyle w:val="NormalTok"/>
          <w:color w:val="FF0000"/>
        </w:rPr>
        <w:t xml:space="preserve"> </w:t>
      </w:r>
      <w:proofErr w:type="spellStart"/>
      <w:r w:rsidRPr="00FF7F66">
        <w:rPr>
          <w:rStyle w:val="NormalTok"/>
          <w:color w:val="FF0000"/>
        </w:rPr>
        <w:t>theta.T</w:t>
      </w:r>
      <w:proofErr w:type="spellEnd"/>
      <w:r w:rsidRPr="00FF7F66">
        <w:rPr>
          <w:rStyle w:val="NormalTok"/>
          <w:color w:val="FF0000"/>
        </w:rPr>
        <w:t>)))</w:t>
      </w:r>
      <w:r w:rsidRPr="00FF7F66">
        <w:rPr>
          <w:color w:val="FF0000"/>
        </w:rPr>
        <w:br/>
      </w:r>
      <w:r w:rsidRPr="00FF7F66">
        <w:rPr>
          <w:rStyle w:val="NormalTok"/>
          <w:color w:val="FF0000"/>
        </w:rPr>
        <w:t xml:space="preserve">  second </w:t>
      </w:r>
      <w:r w:rsidRPr="00FF7F66">
        <w:rPr>
          <w:rStyle w:val="OperatorTok"/>
          <w:color w:val="FF0000"/>
        </w:rPr>
        <w:t>=</w:t>
      </w:r>
      <w:r w:rsidRPr="00FF7F66">
        <w:rPr>
          <w:rStyle w:val="NormalTok"/>
          <w:color w:val="FF0000"/>
        </w:rPr>
        <w:t xml:space="preserve"> </w:t>
      </w:r>
      <w:proofErr w:type="spellStart"/>
      <w:r w:rsidRPr="00FF7F66">
        <w:rPr>
          <w:rStyle w:val="NormalTok"/>
          <w:color w:val="FF0000"/>
        </w:rPr>
        <w:t>np.multiply</w:t>
      </w:r>
      <w:proofErr w:type="spellEnd"/>
      <w:r w:rsidRPr="00FF7F66">
        <w:rPr>
          <w:rStyle w:val="NormalTok"/>
          <w:color w:val="FF0000"/>
        </w:rPr>
        <w:t>((</w:t>
      </w:r>
      <w:r w:rsidRPr="00FF7F66">
        <w:rPr>
          <w:rStyle w:val="DecValTok"/>
          <w:color w:val="FF0000"/>
        </w:rPr>
        <w:t>1</w:t>
      </w:r>
      <w:r w:rsidRPr="00FF7F66">
        <w:rPr>
          <w:rStyle w:val="NormalTok"/>
          <w:color w:val="FF0000"/>
        </w:rPr>
        <w:t xml:space="preserve"> </w:t>
      </w:r>
      <w:r w:rsidRPr="00FF7F66">
        <w:rPr>
          <w:rStyle w:val="OperatorTok"/>
          <w:color w:val="FF0000"/>
        </w:rPr>
        <w:t>-</w:t>
      </w:r>
      <w:r w:rsidRPr="00FF7F66">
        <w:rPr>
          <w:rStyle w:val="NormalTok"/>
          <w:color w:val="FF0000"/>
        </w:rPr>
        <w:t xml:space="preserve"> y), np.log(</w:t>
      </w:r>
      <w:r w:rsidRPr="00FF7F66">
        <w:rPr>
          <w:rStyle w:val="DecValTok"/>
          <w:color w:val="FF0000"/>
        </w:rPr>
        <w:t>1</w:t>
      </w:r>
      <w:r w:rsidRPr="00FF7F66">
        <w:rPr>
          <w:rStyle w:val="NormalTok"/>
          <w:color w:val="FF0000"/>
        </w:rPr>
        <w:t xml:space="preserve"> </w:t>
      </w:r>
      <w:r w:rsidRPr="00FF7F66">
        <w:rPr>
          <w:rStyle w:val="OperatorTok"/>
          <w:color w:val="FF0000"/>
        </w:rPr>
        <w:t>-</w:t>
      </w:r>
      <w:r w:rsidRPr="00FF7F66">
        <w:rPr>
          <w:rStyle w:val="NormalTok"/>
          <w:color w:val="FF0000"/>
        </w:rPr>
        <w:t xml:space="preserve"> sigmoid(X</w:t>
      </w:r>
      <w:r w:rsidRPr="00FF7F66">
        <w:rPr>
          <w:rStyle w:val="OperatorTok"/>
          <w:color w:val="FF0000"/>
        </w:rPr>
        <w:t>*</w:t>
      </w:r>
      <w:r w:rsidRPr="00FF7F66">
        <w:rPr>
          <w:rStyle w:val="NormalTok"/>
          <w:color w:val="FF0000"/>
        </w:rPr>
        <w:t xml:space="preserve"> </w:t>
      </w:r>
      <w:proofErr w:type="spellStart"/>
      <w:r w:rsidRPr="00FF7F66">
        <w:rPr>
          <w:rStyle w:val="NormalTok"/>
          <w:color w:val="FF0000"/>
        </w:rPr>
        <w:t>theta.T</w:t>
      </w:r>
      <w:proofErr w:type="spellEnd"/>
      <w:r w:rsidRPr="00FF7F66">
        <w:rPr>
          <w:rStyle w:val="NormalTok"/>
          <w:color w:val="FF0000"/>
        </w:rPr>
        <w:t>)))</w:t>
      </w:r>
      <w:r w:rsidRPr="00FF7F66">
        <w:rPr>
          <w:color w:val="FF0000"/>
        </w:rPr>
        <w:br/>
      </w:r>
      <w:r w:rsidRPr="00FF7F66">
        <w:rPr>
          <w:rStyle w:val="NormalTok"/>
          <w:color w:val="FF0000"/>
        </w:rPr>
        <w:t xml:space="preserve">  </w:t>
      </w:r>
      <w:r w:rsidRPr="00FF7F66">
        <w:rPr>
          <w:rStyle w:val="ControlFlowTok"/>
          <w:color w:val="FF0000"/>
        </w:rPr>
        <w:t>return</w:t>
      </w:r>
      <w:r w:rsidRPr="00FF7F66">
        <w:rPr>
          <w:rStyle w:val="NormalTok"/>
          <w:color w:val="FF0000"/>
        </w:rPr>
        <w:t xml:space="preserve"> </w:t>
      </w:r>
      <w:proofErr w:type="spellStart"/>
      <w:r w:rsidRPr="00FF7F66">
        <w:rPr>
          <w:rStyle w:val="NormalTok"/>
          <w:color w:val="FF0000"/>
        </w:rPr>
        <w:t>np.</w:t>
      </w:r>
      <w:r w:rsidRPr="00FF7F66">
        <w:rPr>
          <w:rStyle w:val="BuiltInTok"/>
          <w:color w:val="FF0000"/>
        </w:rPr>
        <w:t>sum</w:t>
      </w:r>
      <w:proofErr w:type="spellEnd"/>
      <w:r w:rsidRPr="00FF7F66">
        <w:rPr>
          <w:rStyle w:val="NormalTok"/>
          <w:color w:val="FF0000"/>
        </w:rPr>
        <w:t xml:space="preserve">(first </w:t>
      </w:r>
      <w:r w:rsidRPr="00FF7F66">
        <w:rPr>
          <w:rStyle w:val="OperatorTok"/>
          <w:color w:val="FF0000"/>
        </w:rPr>
        <w:t>-</w:t>
      </w:r>
      <w:r w:rsidRPr="00FF7F66">
        <w:rPr>
          <w:rStyle w:val="NormalTok"/>
          <w:color w:val="FF0000"/>
        </w:rPr>
        <w:t xml:space="preserve"> second) </w:t>
      </w:r>
      <w:r w:rsidRPr="00FF7F66">
        <w:rPr>
          <w:rStyle w:val="OperatorTok"/>
          <w:color w:val="FF0000"/>
        </w:rPr>
        <w:t>/</w:t>
      </w:r>
      <w:r w:rsidRPr="00FF7F66">
        <w:rPr>
          <w:rStyle w:val="NormalTok"/>
          <w:color w:val="FF0000"/>
        </w:rPr>
        <w:t xml:space="preserve"> (</w:t>
      </w:r>
      <w:proofErr w:type="spellStart"/>
      <w:r w:rsidRPr="00FF7F66">
        <w:rPr>
          <w:rStyle w:val="BuiltInTok"/>
          <w:color w:val="FF0000"/>
        </w:rPr>
        <w:t>len</w:t>
      </w:r>
      <w:proofErr w:type="spellEnd"/>
      <w:r w:rsidRPr="00FF7F66">
        <w:rPr>
          <w:rStyle w:val="NormalTok"/>
          <w:color w:val="FF0000"/>
        </w:rPr>
        <w:t>(X))</w:t>
      </w:r>
    </w:p>
    <w:p w14:paraId="43A6F33A" w14:textId="77777777" w:rsidR="006C77B1" w:rsidRDefault="006C77B1" w:rsidP="002C5731">
      <w:pPr>
        <w:pStyle w:val="af"/>
      </w:pPr>
      <w:r>
        <w:t>在得到这样一个代价函数以后，我们便可以用梯度下降算法来求得能使代价函数最小的参数了。算法为：</w:t>
      </w:r>
    </w:p>
    <w:p w14:paraId="7FF2E009" w14:textId="77777777" w:rsidR="00FF7F66" w:rsidRDefault="006C77B1" w:rsidP="002C5731">
      <w:pPr>
        <w:pStyle w:val="af"/>
        <w:ind w:firstLine="422"/>
      </w:pPr>
      <w:r>
        <w:rPr>
          <w:b/>
        </w:rPr>
        <w:t>Repeat</w:t>
      </w:r>
      <w:r>
        <w:t xml:space="preserve"> { </w:t>
      </w:r>
      <m:oMath>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-α</m:t>
        </m:r>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den>
        </m:f>
        <m:r>
          <w:rPr>
            <w:rFonts w:ascii="Cambria Math" w:hAnsi="Cambria Math"/>
          </w:rPr>
          <m:t>J(θ)</m:t>
        </m:r>
      </m:oMath>
      <w:r>
        <w:t xml:space="preserve"> </w:t>
      </w:r>
    </w:p>
    <w:p w14:paraId="08996AF6" w14:textId="77777777" w:rsidR="00FF7F66" w:rsidRDefault="006C77B1" w:rsidP="00FF7F66">
      <w:pPr>
        <w:pStyle w:val="af"/>
        <w:ind w:firstLineChars="500" w:firstLine="1050"/>
      </w:pPr>
      <w:r>
        <w:t>(</w:t>
      </w:r>
      <w:r>
        <w:rPr>
          <w:b/>
        </w:rPr>
        <w:t>simultaneously update all</w:t>
      </w:r>
      <w:r w:rsidR="00FF7F66">
        <w:rPr>
          <w:b/>
        </w:rPr>
        <w:t xml:space="preserve"> </w:t>
      </w:r>
      <m:oMath>
        <m:r>
          <m:rPr>
            <m:sty m:val="b"/>
          </m:rPr>
          <w:rPr>
            <w:rFonts w:ascii="Cambria Math" w:hAnsi="Cambria Math"/>
          </w:rPr>
          <m:t xml:space="preserve"> </m:t>
        </m:r>
        <m:sSub>
          <m:sSubPr>
            <m:ctrlPr>
              <w:rPr>
                <w:rFonts w:ascii="Cambria Math" w:hAnsi="Cambria Math"/>
              </w:rPr>
            </m:ctrlPr>
          </m:sSubPr>
          <m:e>
            <m:r>
              <w:rPr>
                <w:rFonts w:ascii="Cambria Math" w:hAnsi="Cambria Math"/>
              </w:rPr>
              <m:t>θ</m:t>
            </m:r>
          </m:e>
          <m:sub>
            <m:r>
              <w:rPr>
                <w:rFonts w:ascii="Cambria Math" w:hAnsi="Cambria Math"/>
              </w:rPr>
              <m:t>j</m:t>
            </m:r>
          </m:sub>
        </m:sSub>
      </m:oMath>
      <w:r>
        <w:t xml:space="preserve"> )</w:t>
      </w:r>
    </w:p>
    <w:p w14:paraId="76CDDBA6" w14:textId="399AF442" w:rsidR="006C77B1" w:rsidRDefault="006C77B1" w:rsidP="00FF7F66">
      <w:pPr>
        <w:pStyle w:val="af"/>
        <w:ind w:firstLineChars="500" w:firstLine="1050"/>
      </w:pPr>
      <w:r>
        <w:t xml:space="preserve"> }</w:t>
      </w:r>
    </w:p>
    <w:p w14:paraId="52705881" w14:textId="77777777" w:rsidR="006C77B1" w:rsidRDefault="006C77B1" w:rsidP="002C5731">
      <w:pPr>
        <w:pStyle w:val="af"/>
      </w:pPr>
      <w:r>
        <w:t>求导后得到：</w:t>
      </w:r>
    </w:p>
    <w:p w14:paraId="1D40BB94" w14:textId="77777777" w:rsidR="00FF7F66" w:rsidRDefault="006C77B1" w:rsidP="002C5731">
      <w:pPr>
        <w:pStyle w:val="af"/>
        <w:ind w:firstLine="422"/>
      </w:pPr>
      <w:r>
        <w:rPr>
          <w:b/>
        </w:rPr>
        <w:t>Repeat</w:t>
      </w:r>
      <w:r>
        <w:t xml:space="preserve"> { </w:t>
      </w:r>
      <m:oMath>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-α</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nary>
                      <m:naryPr>
                        <m:chr m:val="x"/>
                        <m:limLoc m:val="subSup"/>
                        <m:subHide m:val="1"/>
                        <m:ctrlPr>
                          <w:rPr>
                            <w:rFonts w:ascii="Cambria Math" w:hAnsi="Cambria Math"/>
                          </w:rPr>
                        </m:ctrlPr>
                      </m:naryPr>
                      <m:sub/>
                      <m:sup>
                        <m:d>
                          <m:dPr>
                            <m:ctrlPr>
                              <w:rPr>
                                <w:rFonts w:ascii="Cambria Math" w:hAnsi="Cambria Math"/>
                              </w:rPr>
                            </m:ctrlPr>
                          </m:dPr>
                          <m:e>
                            <m:r>
                              <w:rPr>
                                <w:rFonts w:ascii="Cambria Math" w:hAnsi="Cambria Math"/>
                              </w:rPr>
                              <m:t>i</m:t>
                            </m:r>
                          </m:e>
                        </m:d>
                      </m:sup>
                      <m:e/>
                    </m:nary>
                  </m:e>
                </m:d>
                <m:r>
                  <w:rPr>
                    <w:rFonts w:ascii="Cambria Math" w:hAnsi="Cambria Math"/>
                  </w:rPr>
                  <m:t>-</m:t>
                </m:r>
                <m:nary>
                  <m:naryPr>
                    <m:chr m:val="y"/>
                    <m:limLoc m:val="subSup"/>
                    <m:subHide m:val="1"/>
                    <m:ctrlPr>
                      <w:rPr>
                        <w:rFonts w:ascii="Cambria Math" w:hAnsi="Cambria Math"/>
                      </w:rPr>
                    </m:ctrlPr>
                  </m:naryPr>
                  <m:sub/>
                  <m:sup>
                    <m:d>
                      <m:dPr>
                        <m:ctrlPr>
                          <w:rPr>
                            <w:rFonts w:ascii="Cambria Math" w:hAnsi="Cambria Math"/>
                          </w:rPr>
                        </m:ctrlPr>
                      </m:dPr>
                      <m:e>
                        <m:r>
                          <w:rPr>
                            <w:rFonts w:ascii="Cambria Math" w:hAnsi="Cambria Math"/>
                          </w:rPr>
                          <m:t>i</m:t>
                        </m:r>
                      </m:e>
                    </m:d>
                  </m:sup>
                  <m:e/>
                </m:nary>
              </m:e>
            </m:d>
          </m:e>
        </m:nary>
        <m:nary>
          <m:naryPr>
            <m:chr m:val="x"/>
            <m:limLoc m:val="subSup"/>
            <m:ctrlPr>
              <w:rPr>
                <w:rFonts w:ascii="Cambria Math" w:hAnsi="Cambria Math"/>
              </w:rPr>
            </m:ctrlPr>
          </m:naryPr>
          <m:sub>
            <m:r>
              <w:rPr>
                <w:rFonts w:ascii="Cambria Math" w:hAnsi="Cambria Math"/>
              </w:rPr>
              <m:t>j</m:t>
            </m:r>
          </m:sub>
          <m:sup>
            <m:r>
              <w:rPr>
                <w:rFonts w:ascii="Cambria Math" w:hAnsi="Cambria Math"/>
              </w:rPr>
              <m:t>(i)</m:t>
            </m:r>
          </m:sup>
          <m:e/>
        </m:nary>
      </m:oMath>
      <w:r>
        <w:t xml:space="preserve">  </w:t>
      </w:r>
    </w:p>
    <w:p w14:paraId="225010A8" w14:textId="77777777" w:rsidR="00FF7F66" w:rsidRDefault="006C77B1" w:rsidP="00FF7F66">
      <w:pPr>
        <w:pStyle w:val="af"/>
        <w:ind w:firstLineChars="500" w:firstLine="1054"/>
      </w:pPr>
      <w:r>
        <w:rPr>
          <w:b/>
        </w:rPr>
        <w:t>(simultaneously update all</w:t>
      </w:r>
      <m:oMath>
        <m:r>
          <m:rPr>
            <m:sty m:val="b"/>
          </m:rPr>
          <w:rPr>
            <w:rFonts w:ascii="Cambria Math" w:hAnsi="Cambria Math"/>
          </w:rPr>
          <m:t xml:space="preserve"> </m:t>
        </m:r>
        <m:sSub>
          <m:sSubPr>
            <m:ctrlPr>
              <w:rPr>
                <w:rFonts w:ascii="Cambria Math" w:hAnsi="Cambria Math"/>
              </w:rPr>
            </m:ctrlPr>
          </m:sSubPr>
          <m:e>
            <m:r>
              <w:rPr>
                <w:rFonts w:ascii="Cambria Math" w:hAnsi="Cambria Math"/>
              </w:rPr>
              <m:t>θ</m:t>
            </m:r>
          </m:e>
          <m:sub>
            <m:r>
              <w:rPr>
                <w:rFonts w:ascii="Cambria Math" w:hAnsi="Cambria Math"/>
              </w:rPr>
              <m:t>j</m:t>
            </m:r>
          </m:sub>
        </m:sSub>
      </m:oMath>
      <w:r>
        <w:t xml:space="preserve"> ) </w:t>
      </w:r>
    </w:p>
    <w:p w14:paraId="3B00279A" w14:textId="4773033D" w:rsidR="006C77B1" w:rsidRDefault="006C77B1" w:rsidP="00FF7F66">
      <w:pPr>
        <w:pStyle w:val="af"/>
        <w:ind w:firstLineChars="500" w:firstLine="1050"/>
      </w:pPr>
      <w:r>
        <w:t>}</w:t>
      </w:r>
    </w:p>
    <w:p w14:paraId="0FFC1784" w14:textId="77777777" w:rsidR="006C77B1" w:rsidRDefault="006C77B1" w:rsidP="002C5731">
      <w:pPr>
        <w:pStyle w:val="af"/>
      </w:pPr>
      <w:r>
        <w:t>在这个视频中，我们定义了单训练样本的代价函数，凸性分析的内容是超出这门课的范围的，但是可以证明我们所选的代价值函数会给我们一个</w:t>
      </w:r>
      <w:proofErr w:type="gramStart"/>
      <w:r>
        <w:t>凸</w:t>
      </w:r>
      <w:proofErr w:type="gramEnd"/>
      <w:r>
        <w:t>优化问题。代价函数</w:t>
      </w:r>
      <m:oMath>
        <m:r>
          <w:rPr>
            <w:rFonts w:ascii="Cambria Math" w:hAnsi="Cambria Math"/>
          </w:rPr>
          <m:t>J(θ)</m:t>
        </m:r>
      </m:oMath>
      <w:r>
        <w:t>会是一个凸函数，并且没有局部最优值。</w:t>
      </w:r>
    </w:p>
    <w:p w14:paraId="551ECAE4" w14:textId="77777777" w:rsidR="006C77B1" w:rsidRDefault="006C77B1" w:rsidP="002C5731">
      <w:pPr>
        <w:pStyle w:val="af"/>
      </w:pPr>
      <w:r>
        <w:t>推导过程：</w:t>
      </w:r>
    </w:p>
    <w:p w14:paraId="0D4FDA68" w14:textId="77777777" w:rsidR="002C5731" w:rsidRDefault="006C77B1" w:rsidP="002C5731">
      <w:pPr>
        <w:pStyle w:val="af"/>
      </w:pPr>
      <m:oMath>
        <m:r>
          <w:rPr>
            <w:rFonts w:ascii="Cambria Math" w:hAnsi="Cambria Math"/>
          </w:rPr>
          <w:lastRenderedPageBreak/>
          <m:t>J</m:t>
        </m:r>
        <m:d>
          <m:dPr>
            <m:ctrlPr>
              <w:rPr>
                <w:rFonts w:ascii="Cambria Math" w:hAnsi="Cambria Math"/>
              </w:rPr>
            </m:ctrlPr>
          </m:dPr>
          <m:e>
            <m:r>
              <w:rPr>
                <w:rFonts w:ascii="Cambria Math" w:hAnsi="Cambria Math"/>
              </w:rPr>
              <m:t>θ</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m:rPr>
                <m:sty m:val="p"/>
              </m:rPr>
              <w:rPr>
                <w:rFonts w:ascii="Cambria Math" w:hAnsi="Cambria Math"/>
              </w:rPr>
              <m:t>log</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e>
            </m:d>
            <m:r>
              <m:rPr>
                <m:sty m:val="p"/>
              </m:rPr>
              <w:rPr>
                <w:rFonts w:ascii="Cambria Math" w:hAnsi="Cambria Math"/>
              </w:rPr>
              <m:t>log</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e>
        </m:nary>
      </m:oMath>
      <w:r>
        <w:t xml:space="preserve"> </w:t>
      </w:r>
    </w:p>
    <w:p w14:paraId="20A1521F" w14:textId="77777777" w:rsidR="002C5731" w:rsidRDefault="006C77B1" w:rsidP="002C5731">
      <w:pPr>
        <w:pStyle w:val="af"/>
      </w:pPr>
      <w:r>
        <w:t>考虑：</w:t>
      </w:r>
      <w:r>
        <w:t xml:space="preserve"> </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den>
        </m:f>
      </m:oMath>
      <w:r>
        <w:t xml:space="preserve"> </w:t>
      </w:r>
    </w:p>
    <w:p w14:paraId="028E0EB4" w14:textId="77777777" w:rsidR="002C5731" w:rsidRPr="002C5731" w:rsidRDefault="006C77B1" w:rsidP="002C5731">
      <w:pPr>
        <w:pStyle w:val="af"/>
      </w:pPr>
      <w:r>
        <w:t>则：</w:t>
      </w:r>
      <w:r>
        <w:t xml:space="preserve"> </w:t>
      </w:r>
      <m:oMath>
        <m:sSup>
          <m:sSupPr>
            <m:ctrlPr>
              <w:rPr>
                <w:rFonts w:ascii="Cambria Math" w:hAnsi="Cambria Math"/>
              </w:rPr>
            </m:ctrlPr>
          </m:sSupPr>
          <m:e>
            <m:r>
              <w:rPr>
                <w:rFonts w:ascii="Cambria Math" w:hAnsi="Cambria Math"/>
              </w:rPr>
              <m:t>y</m:t>
            </m:r>
          </m:e>
          <m:sup>
            <m:r>
              <w:rPr>
                <w:rFonts w:ascii="Cambria Math" w:hAnsi="Cambria Math"/>
              </w:rPr>
              <m:t>(i)</m:t>
            </m:r>
          </m:sup>
        </m:sSup>
        <m:r>
          <m:rPr>
            <m:sty m:val="p"/>
          </m:rPr>
          <w:rPr>
            <w:rFonts w:ascii="Cambria Math" w:hAnsi="Cambria Math"/>
          </w:rPr>
          <m:t>log</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e>
        </m:d>
        <m:r>
          <m:rPr>
            <m:sty m:val="p"/>
          </m:rPr>
          <w:rPr>
            <w:rFonts w:ascii="Cambria Math" w:hAnsi="Cambria Math"/>
          </w:rPr>
          <m:t>log</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oMath>
      <w:r>
        <w:t xml:space="preserve"> </w:t>
      </w:r>
    </w:p>
    <w:p w14:paraId="623DBB25" w14:textId="77777777" w:rsidR="002C5731" w:rsidRPr="002C5731" w:rsidRDefault="006C77B1" w:rsidP="002C5731">
      <w:pPr>
        <w:pStyle w:val="af"/>
      </w:pPr>
      <m:oMath>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m:rPr>
            <m:sty m:val="p"/>
          </m:rPr>
          <w:rPr>
            <w:rFonts w:ascii="Cambria Math" w:hAnsi="Cambria Math"/>
          </w:rPr>
          <m:t>log</m:t>
        </m:r>
        <m:d>
          <m:dPr>
            <m:ctrlPr>
              <w:rPr>
                <w:rFonts w:ascii="Cambria Math" w:hAnsi="Cambria Math"/>
              </w:rPr>
            </m:ctrlPr>
          </m:dPr>
          <m:e>
            <m:f>
              <m:fPr>
                <m:ctrlPr>
                  <w:rPr>
                    <w:rFonts w:ascii="Cambria Math" w:hAnsi="Cambria Math"/>
                  </w:rPr>
                </m:ctrlPr>
              </m:fPr>
              <m:num>
                <m:r>
                  <w:rPr>
                    <w:rFonts w:ascii="Cambria Math" w:hAnsi="Cambria Math"/>
                  </w:rPr>
                  <m:t>1</m:t>
                </m:r>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den>
            </m:f>
          </m:e>
        </m:d>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e>
        </m:d>
        <m:r>
          <m:rPr>
            <m:sty m:val="p"/>
          </m:rPr>
          <w:rPr>
            <w:rFonts w:ascii="Cambria Math" w:hAnsi="Cambria Math"/>
          </w:rPr>
          <m:t>log</m:t>
        </m:r>
        <m:d>
          <m:dPr>
            <m:ctrlPr>
              <w:rPr>
                <w:rFonts w:ascii="Cambria Math" w:hAnsi="Cambria Math"/>
              </w:rPr>
            </m:ctrlPr>
          </m:dPr>
          <m:e>
            <m:r>
              <w:rPr>
                <w:rFonts w:ascii="Cambria Math" w:hAnsi="Cambria Math"/>
              </w:rPr>
              <m:t>1-</m:t>
            </m:r>
            <m:f>
              <m:fPr>
                <m:ctrlPr>
                  <w:rPr>
                    <w:rFonts w:ascii="Cambria Math" w:hAnsi="Cambria Math"/>
                  </w:rPr>
                </m:ctrlPr>
              </m:fPr>
              <m:num>
                <m:r>
                  <w:rPr>
                    <w:rFonts w:ascii="Cambria Math" w:hAnsi="Cambria Math"/>
                  </w:rPr>
                  <m:t>1</m:t>
                </m:r>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den>
            </m:f>
          </m:e>
        </m:d>
      </m:oMath>
      <w:r>
        <w:t xml:space="preserve"> </w:t>
      </w:r>
    </w:p>
    <w:p w14:paraId="195A5F8D" w14:textId="699DB536" w:rsidR="006C77B1" w:rsidRPr="002C5731" w:rsidRDefault="006C77B1" w:rsidP="002C5731">
      <w:pPr>
        <w:pStyle w:val="af"/>
        <w:ind w:leftChars="202" w:left="424" w:firstLineChars="450" w:firstLine="945"/>
        <w:jc w:val="left"/>
      </w:pPr>
      <m:oMathPara>
        <m:oMathParaPr>
          <m:jc m:val="left"/>
        </m:oMathParaPr>
        <m:oMath>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m:rPr>
              <m:sty m:val="p"/>
            </m:rPr>
            <w:rPr>
              <w:rFonts w:ascii="Cambria Math" w:hAnsi="Cambria Math"/>
            </w:rPr>
            <m:t>log</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e>
          </m:d>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e>
          </m:d>
          <m:r>
            <m:rPr>
              <m:sty m:val="p"/>
            </m:rPr>
            <w:rPr>
              <w:rFonts w:ascii="Cambria Math" w:hAnsi="Cambria Math"/>
            </w:rPr>
            <m:t>log</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e>
          </m:d>
        </m:oMath>
      </m:oMathPara>
    </w:p>
    <w:p w14:paraId="08D475EA" w14:textId="30FB9B86" w:rsidR="002C5731" w:rsidRPr="002C5731" w:rsidRDefault="006C77B1" w:rsidP="002C5731">
      <w:pPr>
        <w:pStyle w:val="af"/>
        <w:jc w:val="left"/>
      </w:pPr>
      <w:r>
        <w:t>所以：</w:t>
      </w:r>
      <w:r>
        <w:t xml:space="preserve"> </w:t>
      </w:r>
      <m:oMath>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den>
        </m:f>
        <m:r>
          <w:rPr>
            <w:rFonts w:ascii="Cambria Math" w:hAnsi="Cambria Math"/>
          </w:rPr>
          <m:t>J</m:t>
        </m:r>
        <m:d>
          <m:dPr>
            <m:ctrlPr>
              <w:rPr>
                <w:rFonts w:ascii="Cambria Math" w:hAnsi="Cambria Math"/>
              </w:rPr>
            </m:ctrlPr>
          </m:dPr>
          <m:e>
            <m:r>
              <w:rPr>
                <w:rFonts w:ascii="Cambria Math" w:hAnsi="Cambria Math"/>
              </w:rPr>
              <m:t>θ</m:t>
            </m:r>
          </m:e>
        </m:d>
        <m:r>
          <w:rPr>
            <w:rFonts w:ascii="Cambria Math" w:hAnsi="Cambria Math"/>
          </w:rPr>
          <m:t>=</m:t>
        </m:r>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den>
        </m:f>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m:rPr>
                <m:sty m:val="p"/>
              </m:rPr>
              <w:rPr>
                <w:rFonts w:ascii="Cambria Math" w:hAnsi="Cambria Math"/>
              </w:rPr>
              <m:t>log</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e>
            </m:d>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e>
            </m:d>
            <m:r>
              <m:rPr>
                <m:sty m:val="p"/>
              </m:rPr>
              <w:rPr>
                <w:rFonts w:ascii="Cambria Math" w:hAnsi="Cambria Math"/>
              </w:rPr>
              <m:t>log</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e>
            </m:d>
            <m:r>
              <w:rPr>
                <w:rFonts w:ascii="Cambria Math" w:hAnsi="Cambria Math"/>
              </w:rPr>
              <m:t>]</m:t>
            </m:r>
          </m:e>
        </m:nary>
        <m:r>
          <w:rPr>
            <w:rFonts w:ascii="Cambria Math" w:hAnsi="Cambria Math"/>
          </w:rPr>
          <m:t>]</m:t>
        </m:r>
      </m:oMath>
    </w:p>
    <w:p w14:paraId="6E1069C5" w14:textId="3F8A228B" w:rsidR="002C5731" w:rsidRPr="002C5731" w:rsidRDefault="006C77B1" w:rsidP="002C5731">
      <w:pPr>
        <w:pStyle w:val="af"/>
        <w:ind w:leftChars="742" w:left="1558"/>
        <w:jc w:val="left"/>
      </w:pPr>
      <m:oMathPara>
        <m:oMathParaPr>
          <m:jc m:val="left"/>
        </m:oMathParaP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f>
                <m:fPr>
                  <m:ctrlPr>
                    <w:rPr>
                      <w:rFonts w:ascii="Cambria Math" w:hAnsi="Cambria Math"/>
                    </w:rPr>
                  </m:ctrlPr>
                </m:fPr>
                <m:num>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sSup>
                    <m:sSupPr>
                      <m:ctrlPr>
                        <w:rPr>
                          <w:rFonts w:ascii="Cambria Math" w:hAnsi="Cambria Math"/>
                        </w:rPr>
                      </m:ctrlPr>
                    </m:sSupPr>
                    <m:e>
                      <m:r>
                        <w:rPr>
                          <w:rFonts w:ascii="Cambria Math" w:hAnsi="Cambria Math"/>
                        </w:rPr>
                        <m:t>e</m:t>
                      </m:r>
                    </m:e>
                    <m: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den>
              </m:f>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e>
              </m:d>
              <m:f>
                <m:fPr>
                  <m:ctrlPr>
                    <w:rPr>
                      <w:rFonts w:ascii="Cambria Math" w:hAnsi="Cambria Math"/>
                    </w:rPr>
                  </m:ctrlPr>
                </m:fPr>
                <m:num>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num>
                <m:den>
                  <m:r>
                    <w:rPr>
                      <w:rFonts w:ascii="Cambria Math" w:hAnsi="Cambria Math"/>
                    </w:rPr>
                    <m:t>1+</m:t>
                  </m:r>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den>
              </m:f>
            </m:e>
          </m:nary>
          <m:r>
            <w:rPr>
              <w:rFonts w:ascii="Cambria Math" w:hAnsi="Cambria Math"/>
            </w:rPr>
            <m:t>]</m:t>
          </m:r>
        </m:oMath>
      </m:oMathPara>
    </w:p>
    <w:p w14:paraId="4C67EFB2" w14:textId="12EA1FF9" w:rsidR="002C5731" w:rsidRPr="002C5731" w:rsidRDefault="006C77B1" w:rsidP="002C5731">
      <w:pPr>
        <w:pStyle w:val="af"/>
        <w:ind w:leftChars="742" w:left="1558"/>
        <w:jc w:val="left"/>
      </w:pPr>
      <m:oMathPara>
        <m:oMathParaPr>
          <m:jc m:val="left"/>
        </m:oMathParaP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nary>
          <m:f>
            <m:fPr>
              <m:ctrlPr>
                <w:rPr>
                  <w:rFonts w:ascii="Cambria Math" w:hAnsi="Cambria Math"/>
                </w:rPr>
              </m:ctrlPr>
            </m:fPr>
            <m:num>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num>
            <m:den>
              <m:r>
                <w:rPr>
                  <w:rFonts w:ascii="Cambria Math" w:hAnsi="Cambria Math"/>
                </w:rPr>
                <m:t>1+</m:t>
              </m:r>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den>
          </m:f>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e>
          </m:d>
          <m:f>
            <m:fPr>
              <m:ctrlPr>
                <w:rPr>
                  <w:rFonts w:ascii="Cambria Math" w:hAnsi="Cambria Math"/>
                </w:rPr>
              </m:ctrlPr>
            </m:fPr>
            <m:num>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num>
            <m:den>
              <m:r>
                <w:rPr>
                  <w:rFonts w:ascii="Cambria Math" w:hAnsi="Cambria Math"/>
                </w:rPr>
                <m:t>1+</m:t>
              </m:r>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den>
          </m:f>
          <m:r>
            <w:rPr>
              <w:rFonts w:ascii="Cambria Math" w:hAnsi="Cambria Math"/>
            </w:rPr>
            <m:t>]</m:t>
          </m:r>
        </m:oMath>
      </m:oMathPara>
    </w:p>
    <w:p w14:paraId="119B9F5F" w14:textId="350022A9" w:rsidR="002C5731" w:rsidRPr="002C5731" w:rsidRDefault="006C77B1" w:rsidP="002C5731">
      <w:pPr>
        <w:pStyle w:val="af"/>
        <w:ind w:leftChars="742" w:left="1558"/>
        <w:jc w:val="left"/>
      </w:pPr>
      <m:oMathPara>
        <m:oMathParaPr>
          <m:jc m:val="left"/>
        </m:oMathParaP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f>
                <m:fPr>
                  <m:ctrlPr>
                    <w:rPr>
                      <w:rFonts w:ascii="Cambria Math" w:hAnsi="Cambria Math"/>
                    </w:rPr>
                  </m:ctrlPr>
                </m:fPr>
                <m:num>
                  <m:sSup>
                    <m:sSupPr>
                      <m:ctrlPr>
                        <w:rPr>
                          <w:rFonts w:ascii="Cambria Math" w:hAnsi="Cambria Math"/>
                        </w:rPr>
                      </m:ctrlPr>
                    </m:sSupPr>
                    <m:e>
                      <m:r>
                        <w:rPr>
                          <w:rFonts w:ascii="Cambria Math" w:hAnsi="Cambria Math"/>
                        </w:rPr>
                        <m:t>y</m:t>
                      </m:r>
                    </m:e>
                    <m:sup>
                      <m:r>
                        <w:rPr>
                          <w:rFonts w:ascii="Cambria Math" w:hAnsi="Cambria Math"/>
                        </w:rPr>
                        <m:t>(i)</m:t>
                      </m:r>
                    </m:sup>
                  </m:sSup>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num>
                <m:den>
                  <m:r>
                    <w:rPr>
                      <w:rFonts w:ascii="Cambria Math" w:hAnsi="Cambria Math"/>
                    </w:rPr>
                    <m:t>1+</m:t>
                  </m:r>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den>
              </m:f>
            </m:e>
          </m:nary>
        </m:oMath>
      </m:oMathPara>
    </w:p>
    <w:p w14:paraId="78E08602" w14:textId="613E8E33" w:rsidR="002C5731" w:rsidRPr="002C5731" w:rsidRDefault="006C77B1" w:rsidP="002C5731">
      <w:pPr>
        <w:pStyle w:val="af"/>
        <w:ind w:leftChars="742" w:left="1558"/>
        <w:jc w:val="left"/>
      </w:pPr>
      <m:oMathPara>
        <m:oMathParaPr>
          <m:jc m:val="left"/>
        </m:oMathParaP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f>
                <m:fPr>
                  <m:ctrlPr>
                    <w:rPr>
                      <w:rFonts w:ascii="Cambria Math" w:hAnsi="Cambria Math"/>
                    </w:rPr>
                  </m:ctrlPr>
                </m:fPr>
                <m:num>
                  <m:sSup>
                    <m:sSupPr>
                      <m:ctrlPr>
                        <w:rPr>
                          <w:rFonts w:ascii="Cambria Math" w:hAnsi="Cambria Math"/>
                        </w:rPr>
                      </m:ctrlPr>
                    </m:sSupPr>
                    <m:e>
                      <m:r>
                        <w:rPr>
                          <w:rFonts w:ascii="Cambria Math" w:hAnsi="Cambria Math"/>
                        </w:rPr>
                        <m:t>y</m:t>
                      </m:r>
                    </m:e>
                    <m:sup>
                      <m:r>
                        <w:rPr>
                          <w:rFonts w:ascii="Cambria Math" w:hAnsi="Cambria Math"/>
                        </w:rPr>
                        <m:t>(i)</m:t>
                      </m:r>
                    </m:sup>
                  </m:sSup>
                  <m:d>
                    <m:dPr>
                      <m:ctrlPr>
                        <w:rPr>
                          <w:rFonts w:ascii="Cambria Math" w:hAnsi="Cambria Math"/>
                        </w:rPr>
                      </m:ctrlPr>
                    </m:dPr>
                    <m:e>
                      <m:r>
                        <w:rPr>
                          <w:rFonts w:ascii="Cambria Math" w:hAnsi="Cambria Math"/>
                        </w:rPr>
                        <m:t>1</m:t>
                      </m:r>
                      <m:r>
                        <m:rPr>
                          <m:sty m:val="p"/>
                        </m:rPr>
                        <w:rPr>
                          <w:rFonts w:ascii="Cambria Math" w:hAnsi="Cambria Math"/>
                        </w:rPr>
                        <m:t>+</m:t>
                      </m:r>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e>
                  </m:d>
                  <m:r>
                    <w:rPr>
                      <w:rFonts w:ascii="Cambria Math" w:hAnsi="Cambria Math"/>
                    </w:rPr>
                    <m:t>-</m:t>
                  </m:r>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num>
                <m:den>
                  <m:r>
                    <w:rPr>
                      <w:rFonts w:ascii="Cambria Math" w:hAnsi="Cambria Math"/>
                    </w:rPr>
                    <m:t>1+</m:t>
                  </m:r>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den>
              </m:f>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e>
          </m:nary>
        </m:oMath>
      </m:oMathPara>
    </w:p>
    <w:p w14:paraId="6C8B63A6" w14:textId="37E22E71" w:rsidR="002C5731" w:rsidRPr="002C5731" w:rsidRDefault="006C77B1" w:rsidP="002C5731">
      <w:pPr>
        <w:pStyle w:val="af"/>
        <w:ind w:leftChars="742" w:left="1558"/>
        <w:jc w:val="left"/>
      </w:pPr>
      <m:oMathPara>
        <m:oMathParaPr>
          <m:jc m:val="left"/>
        </m:oMathParaP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num>
                <m:den>
                  <m:r>
                    <w:rPr>
                      <w:rFonts w:ascii="Cambria Math" w:hAnsi="Cambria Math"/>
                    </w:rPr>
                    <m:t>1+</m:t>
                  </m:r>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den>
              </m:f>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e>
          </m:nary>
        </m:oMath>
      </m:oMathPara>
    </w:p>
    <w:p w14:paraId="67C91F4B" w14:textId="7B1C7ED0" w:rsidR="002C5731" w:rsidRPr="002C5731" w:rsidRDefault="006C77B1" w:rsidP="002C5731">
      <w:pPr>
        <w:pStyle w:val="af"/>
        <w:ind w:leftChars="742" w:left="1558"/>
        <w:jc w:val="left"/>
      </w:pPr>
      <m:oMathPara>
        <m:oMathParaPr>
          <m:jc m:val="left"/>
        </m:oMathParaP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den>
              </m:f>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e>
          </m:nary>
        </m:oMath>
      </m:oMathPara>
    </w:p>
    <w:p w14:paraId="1E83B10B" w14:textId="77777777" w:rsidR="002C5731" w:rsidRPr="002C5731" w:rsidRDefault="006C77B1" w:rsidP="002C5731">
      <w:pPr>
        <w:pStyle w:val="af"/>
        <w:ind w:leftChars="742" w:left="1558"/>
        <w:jc w:val="left"/>
      </w:pPr>
      <m:oMathPara>
        <m:oMathParaPr>
          <m:jc m:val="left"/>
        </m:oMathParaP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e>
          </m:nary>
        </m:oMath>
      </m:oMathPara>
    </w:p>
    <w:p w14:paraId="3B106C14" w14:textId="0F39E2A2" w:rsidR="006C77B1" w:rsidRPr="002C5731" w:rsidRDefault="006C77B1" w:rsidP="002C5731">
      <w:pPr>
        <w:pStyle w:val="af"/>
        <w:ind w:leftChars="742" w:left="1558"/>
        <w:jc w:val="left"/>
      </w:pPr>
      <m:oMathPara>
        <m:oMathParaPr>
          <m:jc m:val="left"/>
        </m:oMathParaP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e>
          </m:nary>
        </m:oMath>
      </m:oMathPara>
    </w:p>
    <w:p w14:paraId="000F1C87" w14:textId="77777777" w:rsidR="006C77B1" w:rsidRDefault="006C77B1" w:rsidP="002C5731">
      <w:pPr>
        <w:pStyle w:val="af"/>
      </w:pPr>
      <w:r>
        <w:t>注：虽然得到的梯度下降算法表面上看上去与线性回归的梯度下降算法一样，但是这里的</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=g</m:t>
        </m:r>
        <m:d>
          <m:dPr>
            <m:ctrlPr>
              <w:rPr>
                <w:rFonts w:ascii="Cambria Math" w:hAnsi="Cambria Math"/>
              </w:rPr>
            </m:ctrlPr>
          </m:dPr>
          <m:e>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e>
        </m:d>
      </m:oMath>
      <w:r>
        <w:t>与线性回归中不同，所以实际上是不一样的。另外，在运行梯度下降算法之前，进行特征缩放依旧是非常必要的。</w:t>
      </w:r>
    </w:p>
    <w:p w14:paraId="5EC611AD" w14:textId="77777777" w:rsidR="006C77B1" w:rsidRDefault="006C77B1" w:rsidP="002C5731">
      <w:pPr>
        <w:pStyle w:val="af"/>
      </w:pPr>
      <w:r>
        <w:t>一些梯度下降算法之外的选择：</w:t>
      </w:r>
      <w:r>
        <w:t xml:space="preserve"> </w:t>
      </w:r>
      <w:r>
        <w:t>除了梯度下降算法以外，还有一些常被</w:t>
      </w:r>
      <w:proofErr w:type="gramStart"/>
      <w:r>
        <w:t>用来令</w:t>
      </w:r>
      <w:proofErr w:type="gramEnd"/>
      <w:r>
        <w:t>代价函数最小的算法，这些算法更加复杂和优越，而且通常不需要人工选择学习率，通常比梯度下降算法要更加快速。这些算法有：</w:t>
      </w:r>
      <w:r>
        <w:rPr>
          <w:b/>
        </w:rPr>
        <w:t>共轭梯度</w:t>
      </w:r>
      <w:r>
        <w:t>（</w:t>
      </w:r>
      <w:r>
        <w:rPr>
          <w:b/>
        </w:rPr>
        <w:t>Conjugate Gradient</w:t>
      </w:r>
      <w:r>
        <w:t>），</w:t>
      </w:r>
      <w:r>
        <w:rPr>
          <w:b/>
        </w:rPr>
        <w:t>局部优化法</w:t>
      </w:r>
      <w:r>
        <w:t>(</w:t>
      </w:r>
      <w:proofErr w:type="spellStart"/>
      <w:r>
        <w:rPr>
          <w:b/>
        </w:rPr>
        <w:t>Broyden</w:t>
      </w:r>
      <w:proofErr w:type="spellEnd"/>
      <w:r>
        <w:rPr>
          <w:b/>
        </w:rPr>
        <w:t xml:space="preserve"> </w:t>
      </w:r>
      <w:r>
        <w:rPr>
          <w:b/>
        </w:rPr>
        <w:lastRenderedPageBreak/>
        <w:t xml:space="preserve">fletcher </w:t>
      </w:r>
      <w:proofErr w:type="spellStart"/>
      <w:r>
        <w:rPr>
          <w:b/>
        </w:rPr>
        <w:t>goldfarb</w:t>
      </w:r>
      <w:proofErr w:type="spellEnd"/>
      <w:r>
        <w:rPr>
          <w:b/>
        </w:rPr>
        <w:t xml:space="preserve"> </w:t>
      </w:r>
      <w:proofErr w:type="spellStart"/>
      <w:r>
        <w:rPr>
          <w:b/>
        </w:rPr>
        <w:t>shann,BFGS</w:t>
      </w:r>
      <w:proofErr w:type="spellEnd"/>
      <w:r>
        <w:t>)</w:t>
      </w:r>
      <w:r>
        <w:t>和</w:t>
      </w:r>
      <w:r>
        <w:rPr>
          <w:b/>
        </w:rPr>
        <w:t>有限内存局部优化法</w:t>
      </w:r>
      <w:r>
        <w:t>(</w:t>
      </w:r>
      <w:r>
        <w:rPr>
          <w:b/>
        </w:rPr>
        <w:t>LBFGS</w:t>
      </w:r>
      <w:r>
        <w:t xml:space="preserve">) </w:t>
      </w:r>
      <w:r>
        <w:t>，</w:t>
      </w:r>
      <w:proofErr w:type="spellStart"/>
      <w:r>
        <w:rPr>
          <w:b/>
        </w:rPr>
        <w:t>fminunc</w:t>
      </w:r>
      <w:proofErr w:type="spellEnd"/>
      <w:r>
        <w:t>是</w:t>
      </w:r>
      <w:r>
        <w:t xml:space="preserve"> </w:t>
      </w:r>
      <w:proofErr w:type="spellStart"/>
      <w:r>
        <w:rPr>
          <w:b/>
        </w:rPr>
        <w:t>matlab</w:t>
      </w:r>
      <w:proofErr w:type="spellEnd"/>
      <w:r>
        <w:t>和</w:t>
      </w:r>
      <w:r>
        <w:rPr>
          <w:b/>
        </w:rPr>
        <w:t>octave</w:t>
      </w:r>
      <w:r>
        <w:t xml:space="preserve"> </w:t>
      </w:r>
      <w:r>
        <w:t>中都带的一个最小值优化函数，使用时我们需要提供代价函数和每个参数的求导，下面是</w:t>
      </w:r>
      <w:r>
        <w:t xml:space="preserve"> </w:t>
      </w:r>
      <w:r>
        <w:rPr>
          <w:b/>
        </w:rPr>
        <w:t>octave</w:t>
      </w:r>
      <w:r>
        <w:t xml:space="preserve"> </w:t>
      </w:r>
      <w:r>
        <w:t>中使用</w:t>
      </w:r>
      <w:r>
        <w:t xml:space="preserve"> </w:t>
      </w:r>
      <w:proofErr w:type="spellStart"/>
      <w:r>
        <w:rPr>
          <w:b/>
        </w:rPr>
        <w:t>fminunc</w:t>
      </w:r>
      <w:proofErr w:type="spellEnd"/>
      <w:r>
        <w:t xml:space="preserve"> </w:t>
      </w:r>
      <w:r>
        <w:t>函数的代码示例：</w:t>
      </w:r>
    </w:p>
    <w:p w14:paraId="6FA1013F" w14:textId="05FFF227" w:rsidR="006C77B1" w:rsidRPr="00FF7F66" w:rsidRDefault="006C77B1">
      <w:pPr>
        <w:pStyle w:val="SourceCode"/>
        <w:rPr>
          <w:color w:val="FF0000"/>
        </w:rPr>
      </w:pPr>
      <w:r w:rsidRPr="00FF7F66">
        <w:rPr>
          <w:rStyle w:val="NormalTok"/>
          <w:color w:val="FF0000"/>
        </w:rPr>
        <w:t>function [</w:t>
      </w:r>
      <w:proofErr w:type="spellStart"/>
      <w:r w:rsidRPr="00FF7F66">
        <w:rPr>
          <w:rStyle w:val="NormalTok"/>
          <w:color w:val="FF0000"/>
        </w:rPr>
        <w:t>jVal</w:t>
      </w:r>
      <w:proofErr w:type="spellEnd"/>
      <w:r w:rsidRPr="00FF7F66">
        <w:rPr>
          <w:rStyle w:val="NormalTok"/>
          <w:color w:val="FF0000"/>
        </w:rPr>
        <w:t xml:space="preserve">, </w:t>
      </w:r>
      <w:r w:rsidRPr="00FF7F66">
        <w:rPr>
          <w:rStyle w:val="FunctionTok"/>
          <w:color w:val="FF0000"/>
        </w:rPr>
        <w:t>gradient</w:t>
      </w:r>
      <w:r w:rsidRPr="00FF7F66">
        <w:rPr>
          <w:rStyle w:val="NormalTok"/>
          <w:color w:val="FF0000"/>
        </w:rPr>
        <w:t xml:space="preserve">] = </w:t>
      </w:r>
      <w:proofErr w:type="spellStart"/>
      <w:r w:rsidRPr="00FF7F66">
        <w:rPr>
          <w:rStyle w:val="NormalTok"/>
          <w:color w:val="FF0000"/>
        </w:rPr>
        <w:t>costFunction</w:t>
      </w:r>
      <w:proofErr w:type="spellEnd"/>
      <w:r w:rsidRPr="00FF7F66">
        <w:rPr>
          <w:rStyle w:val="NormalTok"/>
          <w:color w:val="FF0000"/>
        </w:rPr>
        <w:t>(theta)</w:t>
      </w:r>
      <w:r w:rsidRPr="00FF7F66">
        <w:rPr>
          <w:color w:val="FF0000"/>
        </w:rPr>
        <w:br/>
      </w:r>
      <w:r w:rsidRPr="00FF7F66">
        <w:rPr>
          <w:rStyle w:val="NormalTok"/>
          <w:color w:val="FF0000"/>
        </w:rPr>
        <w:t xml:space="preserve">    </w:t>
      </w:r>
      <w:proofErr w:type="spellStart"/>
      <w:r w:rsidRPr="00FF7F66">
        <w:rPr>
          <w:rStyle w:val="NormalTok"/>
          <w:color w:val="FF0000"/>
        </w:rPr>
        <w:t>jVal</w:t>
      </w:r>
      <w:proofErr w:type="spellEnd"/>
      <w:r w:rsidRPr="00FF7F66">
        <w:rPr>
          <w:rStyle w:val="NormalTok"/>
          <w:color w:val="FF0000"/>
        </w:rPr>
        <w:t xml:space="preserve"> = [...code to compute </w:t>
      </w:r>
      <w:r w:rsidRPr="00FF7F66">
        <w:rPr>
          <w:rStyle w:val="BaseNTok"/>
          <w:color w:val="FF0000"/>
        </w:rPr>
        <w:t>J</w:t>
      </w:r>
      <w:r w:rsidRPr="00FF7F66">
        <w:rPr>
          <w:rStyle w:val="NormalTok"/>
          <w:color w:val="FF0000"/>
        </w:rPr>
        <w:t>(theta)...];</w:t>
      </w:r>
      <w:r w:rsidRPr="00FF7F66">
        <w:rPr>
          <w:color w:val="FF0000"/>
        </w:rPr>
        <w:br/>
      </w:r>
      <w:r w:rsidRPr="00FF7F66">
        <w:rPr>
          <w:rStyle w:val="NormalTok"/>
          <w:color w:val="FF0000"/>
        </w:rPr>
        <w:t xml:space="preserve">    </w:t>
      </w:r>
      <w:r w:rsidRPr="00FF7F66">
        <w:rPr>
          <w:rStyle w:val="FunctionTok"/>
          <w:color w:val="FF0000"/>
        </w:rPr>
        <w:t>gradient</w:t>
      </w:r>
      <w:r w:rsidRPr="00FF7F66">
        <w:rPr>
          <w:rStyle w:val="NormalTok"/>
          <w:color w:val="FF0000"/>
        </w:rPr>
        <w:t xml:space="preserve"> = [...code to compute derivative of </w:t>
      </w:r>
      <w:r w:rsidRPr="00FF7F66">
        <w:rPr>
          <w:rStyle w:val="BaseNTok"/>
          <w:color w:val="FF0000"/>
        </w:rPr>
        <w:t>J</w:t>
      </w:r>
      <w:r w:rsidRPr="00FF7F66">
        <w:rPr>
          <w:rStyle w:val="NormalTok"/>
          <w:color w:val="FF0000"/>
        </w:rPr>
        <w:t>(theta)...];</w:t>
      </w:r>
      <w:r w:rsidRPr="00FF7F66">
        <w:rPr>
          <w:color w:val="FF0000"/>
        </w:rPr>
        <w:br/>
      </w:r>
      <w:r w:rsidRPr="00FF7F66">
        <w:rPr>
          <w:rStyle w:val="NormalTok"/>
          <w:color w:val="FF0000"/>
        </w:rPr>
        <w:t>end</w:t>
      </w:r>
      <w:r w:rsidRPr="00FF7F66">
        <w:rPr>
          <w:color w:val="FF0000"/>
        </w:rPr>
        <w:br/>
      </w:r>
      <w:r w:rsidRPr="00FF7F66">
        <w:rPr>
          <w:rStyle w:val="NormalTok"/>
          <w:color w:val="FF0000"/>
        </w:rPr>
        <w:t xml:space="preserve">options = </w:t>
      </w:r>
      <w:proofErr w:type="spellStart"/>
      <w:proofErr w:type="gramStart"/>
      <w:r w:rsidRPr="00FF7F66">
        <w:rPr>
          <w:rStyle w:val="FunctionTok"/>
          <w:color w:val="FF0000"/>
        </w:rPr>
        <w:t>optimset</w:t>
      </w:r>
      <w:proofErr w:type="spellEnd"/>
      <w:r w:rsidRPr="00FF7F66">
        <w:rPr>
          <w:rStyle w:val="NormalTok"/>
          <w:color w:val="FF0000"/>
        </w:rPr>
        <w:t>(</w:t>
      </w:r>
      <w:proofErr w:type="gramEnd"/>
      <w:r w:rsidRPr="00FF7F66">
        <w:rPr>
          <w:rStyle w:val="StringTok"/>
          <w:color w:val="FF0000"/>
        </w:rPr>
        <w:t>'</w:t>
      </w:r>
      <w:proofErr w:type="spellStart"/>
      <w:r w:rsidRPr="00FF7F66">
        <w:rPr>
          <w:rStyle w:val="StringTok"/>
          <w:color w:val="FF0000"/>
        </w:rPr>
        <w:t>GradObj</w:t>
      </w:r>
      <w:proofErr w:type="spellEnd"/>
      <w:r w:rsidRPr="00FF7F66">
        <w:rPr>
          <w:rStyle w:val="StringTok"/>
          <w:color w:val="FF0000"/>
        </w:rPr>
        <w:t>'</w:t>
      </w:r>
      <w:r w:rsidRPr="00FF7F66">
        <w:rPr>
          <w:rStyle w:val="NormalTok"/>
          <w:color w:val="FF0000"/>
        </w:rPr>
        <w:t xml:space="preserve">, </w:t>
      </w:r>
      <w:r w:rsidRPr="00FF7F66">
        <w:rPr>
          <w:rStyle w:val="StringTok"/>
          <w:color w:val="FF0000"/>
        </w:rPr>
        <w:t>'on'</w:t>
      </w:r>
      <w:r w:rsidRPr="00FF7F66">
        <w:rPr>
          <w:rStyle w:val="NormalTok"/>
          <w:color w:val="FF0000"/>
        </w:rPr>
        <w:t xml:space="preserve">, </w:t>
      </w:r>
      <w:r w:rsidRPr="00FF7F66">
        <w:rPr>
          <w:rStyle w:val="StringTok"/>
          <w:color w:val="FF0000"/>
        </w:rPr>
        <w:t>'</w:t>
      </w:r>
      <w:proofErr w:type="spellStart"/>
      <w:r w:rsidRPr="00FF7F66">
        <w:rPr>
          <w:rStyle w:val="StringTok"/>
          <w:color w:val="FF0000"/>
        </w:rPr>
        <w:t>MaxIter</w:t>
      </w:r>
      <w:proofErr w:type="spellEnd"/>
      <w:r w:rsidRPr="00FF7F66">
        <w:rPr>
          <w:rStyle w:val="StringTok"/>
          <w:color w:val="FF0000"/>
        </w:rPr>
        <w:t>'</w:t>
      </w:r>
      <w:r w:rsidRPr="00FF7F66">
        <w:rPr>
          <w:rStyle w:val="NormalTok"/>
          <w:color w:val="FF0000"/>
        </w:rPr>
        <w:t xml:space="preserve">, </w:t>
      </w:r>
      <w:r w:rsidRPr="00FF7F66">
        <w:rPr>
          <w:rStyle w:val="StringTok"/>
          <w:color w:val="FF0000"/>
        </w:rPr>
        <w:t>'100'</w:t>
      </w:r>
      <w:r w:rsidRPr="00FF7F66">
        <w:rPr>
          <w:rStyle w:val="NormalTok"/>
          <w:color w:val="FF0000"/>
        </w:rPr>
        <w:t>);</w:t>
      </w:r>
      <w:r w:rsidRPr="00FF7F66">
        <w:rPr>
          <w:color w:val="FF0000"/>
        </w:rPr>
        <w:br/>
      </w:r>
      <w:proofErr w:type="spellStart"/>
      <w:r w:rsidRPr="00FF7F66">
        <w:rPr>
          <w:rStyle w:val="NormalTok"/>
          <w:color w:val="FF0000"/>
        </w:rPr>
        <w:t>initialTheta</w:t>
      </w:r>
      <w:proofErr w:type="spellEnd"/>
      <w:r w:rsidRPr="00FF7F66">
        <w:rPr>
          <w:rStyle w:val="NormalTok"/>
          <w:color w:val="FF0000"/>
        </w:rPr>
        <w:t xml:space="preserve"> = </w:t>
      </w:r>
      <w:r w:rsidRPr="00FF7F66">
        <w:rPr>
          <w:rStyle w:val="FunctionTok"/>
          <w:color w:val="FF0000"/>
        </w:rPr>
        <w:t>zeros</w:t>
      </w:r>
      <w:r w:rsidRPr="00FF7F66">
        <w:rPr>
          <w:rStyle w:val="NormalTok"/>
          <w:color w:val="FF0000"/>
        </w:rPr>
        <w:t>(</w:t>
      </w:r>
      <w:r w:rsidRPr="00FF7F66">
        <w:rPr>
          <w:rStyle w:val="FloatTok"/>
          <w:color w:val="FF0000"/>
        </w:rPr>
        <w:t>2</w:t>
      </w:r>
      <w:r w:rsidRPr="00FF7F66">
        <w:rPr>
          <w:rStyle w:val="NormalTok"/>
          <w:color w:val="FF0000"/>
        </w:rPr>
        <w:t>,</w:t>
      </w:r>
      <w:r w:rsidRPr="00FF7F66">
        <w:rPr>
          <w:rStyle w:val="FloatTok"/>
          <w:color w:val="FF0000"/>
        </w:rPr>
        <w:t>1</w:t>
      </w:r>
      <w:r w:rsidRPr="00FF7F66">
        <w:rPr>
          <w:rStyle w:val="NormalTok"/>
          <w:color w:val="FF0000"/>
        </w:rPr>
        <w:t>);</w:t>
      </w:r>
      <w:r w:rsidRPr="00FF7F66">
        <w:rPr>
          <w:color w:val="FF0000"/>
        </w:rPr>
        <w:br/>
      </w:r>
      <w:r w:rsidRPr="00FF7F66">
        <w:rPr>
          <w:rStyle w:val="NormalTok"/>
          <w:color w:val="FF0000"/>
        </w:rPr>
        <w:t xml:space="preserve">    </w:t>
      </w:r>
      <w:r w:rsidRPr="00FF7F66">
        <w:rPr>
          <w:color w:val="FF0000"/>
        </w:rPr>
        <w:br/>
      </w:r>
      <w:r w:rsidRPr="00FF7F66">
        <w:rPr>
          <w:rStyle w:val="NormalTok"/>
          <w:color w:val="FF0000"/>
        </w:rPr>
        <w:t>[</w:t>
      </w:r>
      <w:proofErr w:type="spellStart"/>
      <w:r w:rsidRPr="00FF7F66">
        <w:rPr>
          <w:rStyle w:val="NormalTok"/>
          <w:color w:val="FF0000"/>
        </w:rPr>
        <w:t>optTheta</w:t>
      </w:r>
      <w:proofErr w:type="spellEnd"/>
      <w:r w:rsidRPr="00FF7F66">
        <w:rPr>
          <w:rStyle w:val="NormalTok"/>
          <w:color w:val="FF0000"/>
        </w:rPr>
        <w:t xml:space="preserve">, </w:t>
      </w:r>
      <w:proofErr w:type="spellStart"/>
      <w:r w:rsidRPr="00FF7F66">
        <w:rPr>
          <w:rStyle w:val="NormalTok"/>
          <w:color w:val="FF0000"/>
        </w:rPr>
        <w:t>functionVal</w:t>
      </w:r>
      <w:proofErr w:type="spellEnd"/>
      <w:r w:rsidRPr="00FF7F66">
        <w:rPr>
          <w:rStyle w:val="NormalTok"/>
          <w:color w:val="FF0000"/>
        </w:rPr>
        <w:t xml:space="preserve">, </w:t>
      </w:r>
      <w:proofErr w:type="spellStart"/>
      <w:r w:rsidRPr="00FF7F66">
        <w:rPr>
          <w:rStyle w:val="NormalTok"/>
          <w:color w:val="FF0000"/>
        </w:rPr>
        <w:t>exitFlag</w:t>
      </w:r>
      <w:proofErr w:type="spellEnd"/>
      <w:r w:rsidRPr="00FF7F66">
        <w:rPr>
          <w:rStyle w:val="NormalTok"/>
          <w:color w:val="FF0000"/>
        </w:rPr>
        <w:t xml:space="preserve">] = </w:t>
      </w:r>
      <w:proofErr w:type="spellStart"/>
      <w:r w:rsidRPr="00FF7F66">
        <w:rPr>
          <w:rStyle w:val="FunctionTok"/>
          <w:color w:val="FF0000"/>
        </w:rPr>
        <w:t>fminunc</w:t>
      </w:r>
      <w:proofErr w:type="spellEnd"/>
      <w:r w:rsidRPr="00FF7F66">
        <w:rPr>
          <w:rStyle w:val="NormalTok"/>
          <w:color w:val="FF0000"/>
        </w:rPr>
        <w:t xml:space="preserve">(@costFunction, </w:t>
      </w:r>
      <w:proofErr w:type="spellStart"/>
      <w:r w:rsidRPr="00FF7F66">
        <w:rPr>
          <w:rStyle w:val="NormalTok"/>
          <w:color w:val="FF0000"/>
        </w:rPr>
        <w:t>initialTheta</w:t>
      </w:r>
      <w:proofErr w:type="spellEnd"/>
      <w:r w:rsidRPr="00FF7F66">
        <w:rPr>
          <w:rStyle w:val="NormalTok"/>
          <w:color w:val="FF0000"/>
        </w:rPr>
        <w:t>, options);</w:t>
      </w:r>
    </w:p>
    <w:p w14:paraId="0EB9CED7" w14:textId="77777777" w:rsidR="006C77B1" w:rsidRDefault="006C77B1" w:rsidP="002C5731">
      <w:pPr>
        <w:pStyle w:val="af"/>
      </w:pPr>
      <w:r>
        <w:t>在下一个视频中，我们会把单训练样本的代价函数的这些理念进一步发展，然后给出整个训练集的代价函数的定义，我们还会找到一种比我们目前用的更简单的写法，基于这些推导出的结果，我们将应用梯度下降法得到我们的逻辑回归算法。</w:t>
      </w:r>
    </w:p>
    <w:p w14:paraId="18E0C6AC" w14:textId="77777777" w:rsidR="002C5731" w:rsidRDefault="002C5731">
      <w:pPr>
        <w:widowControl/>
        <w:jc w:val="left"/>
        <w:rPr>
          <w:b/>
          <w:bCs/>
          <w:sz w:val="32"/>
          <w:szCs w:val="32"/>
        </w:rPr>
      </w:pPr>
      <w:bookmarkStart w:id="123" w:name="header-n191"/>
      <w:bookmarkEnd w:id="123"/>
      <w:r>
        <w:br w:type="page"/>
      </w:r>
    </w:p>
    <w:p w14:paraId="0940D8D0" w14:textId="5268C880" w:rsidR="006C77B1" w:rsidRDefault="006C77B1">
      <w:pPr>
        <w:pStyle w:val="3"/>
      </w:pPr>
      <w:bookmarkStart w:id="124" w:name="_Toc38636819"/>
      <w:r>
        <w:lastRenderedPageBreak/>
        <w:t xml:space="preserve">6.5 </w:t>
      </w:r>
      <w:r>
        <w:t>简化的成本函数和梯度下降</w:t>
      </w:r>
      <w:bookmarkEnd w:id="124"/>
    </w:p>
    <w:p w14:paraId="17CA5AB6" w14:textId="77777777" w:rsidR="006C77B1" w:rsidRDefault="006C77B1" w:rsidP="002C5731">
      <w:pPr>
        <w:pStyle w:val="af0"/>
      </w:pPr>
      <w:r>
        <w:t>参考视频</w:t>
      </w:r>
      <w:r>
        <w:t>: 6 - 5 - Simplified Cost Function and Gradient Descent (10 min).</w:t>
      </w:r>
      <w:proofErr w:type="spellStart"/>
      <w:r>
        <w:t>mkv</w:t>
      </w:r>
      <w:proofErr w:type="spellEnd"/>
    </w:p>
    <w:p w14:paraId="4906C5F8" w14:textId="77777777" w:rsidR="006C77B1" w:rsidRDefault="006C77B1" w:rsidP="002C5731">
      <w:pPr>
        <w:pStyle w:val="af"/>
      </w:pPr>
      <w:r>
        <w:t>在这段视频中，我们将会找出一种稍微简单一点的方法来写代价函数，来替换我们现在用的方法。同时我们还要弄清楚如何运用梯度下降法，来拟合出逻辑回归的参数。因此，听了这节课，你就应该知道如何实现一个完整的逻辑回归算法。</w:t>
      </w:r>
    </w:p>
    <w:p w14:paraId="23E58A5F" w14:textId="77777777" w:rsidR="006C77B1" w:rsidRDefault="006C77B1" w:rsidP="002C5731">
      <w:pPr>
        <w:pStyle w:val="af"/>
      </w:pPr>
      <w:r>
        <w:t>这就是逻辑回归的代价函数：</w:t>
      </w:r>
    </w:p>
    <w:p w14:paraId="37FA18BB" w14:textId="77777777" w:rsidR="006C77B1" w:rsidRDefault="006C77B1" w:rsidP="002C5731">
      <w:pPr>
        <w:pStyle w:val="af"/>
      </w:pPr>
      <w:r>
        <w:rPr>
          <w:noProof/>
        </w:rPr>
        <w:drawing>
          <wp:inline distT="0" distB="0" distL="0" distR="0" wp14:anchorId="427CDADD" wp14:editId="575FFE78">
            <wp:extent cx="3175000" cy="1187450"/>
            <wp:effectExtent l="0" t="0" r="6350" b="0"/>
            <wp:docPr id="16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b69baa91c2fc6e7dd8ebdf6c79a6a6f.png"/>
                    <pic:cNvPicPr>
                      <a:picLocks noChangeAspect="1" noChangeArrowheads="1"/>
                    </pic:cNvPicPr>
                  </pic:nvPicPr>
                  <pic:blipFill>
                    <a:blip r:embed="rId175"/>
                    <a:stretch>
                      <a:fillRect/>
                    </a:stretch>
                  </pic:blipFill>
                  <pic:spPr bwMode="auto">
                    <a:xfrm>
                      <a:off x="0" y="0"/>
                      <a:ext cx="3175000" cy="1187450"/>
                    </a:xfrm>
                    <a:prstGeom prst="rect">
                      <a:avLst/>
                    </a:prstGeom>
                    <a:noFill/>
                    <a:ln w="9525">
                      <a:noFill/>
                      <a:headEnd/>
                      <a:tailEnd/>
                    </a:ln>
                  </pic:spPr>
                </pic:pic>
              </a:graphicData>
            </a:graphic>
          </wp:inline>
        </w:drawing>
      </w:r>
    </w:p>
    <w:p w14:paraId="09F8AFAF" w14:textId="77777777" w:rsidR="006C77B1" w:rsidRDefault="006C77B1" w:rsidP="002C5731">
      <w:pPr>
        <w:pStyle w:val="af"/>
      </w:pPr>
      <w:r>
        <w:t>这个式子可以合并成：</w:t>
      </w:r>
    </w:p>
    <w:p w14:paraId="27E46A32" w14:textId="77777777" w:rsidR="007D7CA7" w:rsidRDefault="006C77B1" w:rsidP="002C5731">
      <w:pPr>
        <w:pStyle w:val="af"/>
      </w:pPr>
      <m:oMath>
        <m:r>
          <w:rPr>
            <w:rFonts w:ascii="Cambria Math" w:hAnsi="Cambria Math"/>
          </w:rPr>
          <m:t>Cost</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,y</m:t>
            </m:r>
          </m:e>
        </m:d>
        <m:r>
          <w:rPr>
            <w:rFonts w:ascii="Cambria Math" w:hAnsi="Cambria Math"/>
          </w:rPr>
          <m:t>=-y×log</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e>
        </m:d>
        <m:r>
          <w:rPr>
            <w:rFonts w:ascii="Cambria Math" w:hAnsi="Cambria Math"/>
          </w:rPr>
          <m:t>-(1-y)×log</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e>
        </m:d>
      </m:oMath>
      <w:r>
        <w:t xml:space="preserve"> </w:t>
      </w:r>
    </w:p>
    <w:p w14:paraId="76F67F7E" w14:textId="77777777" w:rsidR="007D7CA7" w:rsidRDefault="006C77B1" w:rsidP="002C5731">
      <w:pPr>
        <w:pStyle w:val="af"/>
      </w:pPr>
      <w:r>
        <w:t>即，逻辑回归的代价函数：</w:t>
      </w:r>
    </w:p>
    <w:p w14:paraId="4CB1E6D7" w14:textId="77777777" w:rsidR="007D7CA7" w:rsidRDefault="006C77B1" w:rsidP="002C5731">
      <w:pPr>
        <w:pStyle w:val="af"/>
      </w:pPr>
      <m:oMath>
        <m:r>
          <w:rPr>
            <w:rFonts w:ascii="Cambria Math" w:hAnsi="Cambria Math"/>
          </w:rPr>
          <m:t>Cost</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,y</m:t>
            </m:r>
          </m:e>
        </m:d>
        <m:r>
          <w:rPr>
            <w:rFonts w:ascii="Cambria Math" w:hAnsi="Cambria Math"/>
          </w:rPr>
          <m:t>=-y×log</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e>
        </m:d>
        <m:r>
          <w:rPr>
            <w:rFonts w:ascii="Cambria Math" w:hAnsi="Cambria Math"/>
          </w:rPr>
          <m:t>-(1-y)×log</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e>
        </m:d>
      </m:oMath>
      <w:r>
        <w:t xml:space="preserve"> </w:t>
      </w:r>
    </w:p>
    <w:p w14:paraId="57F05D6B" w14:textId="77777777" w:rsidR="007D7CA7" w:rsidRDefault="006C77B1" w:rsidP="002C5731">
      <w:pPr>
        <w:pStyle w:val="af"/>
      </w:pP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m:rPr>
                <m:sty m:val="p"/>
              </m:rPr>
              <w:rPr>
                <w:rFonts w:ascii="Cambria Math" w:hAnsi="Cambria Math"/>
              </w:rPr>
              <m:t>log</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e>
            </m:d>
            <m:r>
              <m:rPr>
                <m:sty m:val="p"/>
              </m:rPr>
              <w:rPr>
                <w:rFonts w:ascii="Cambria Math" w:hAnsi="Cambria Math"/>
              </w:rPr>
              <m:t>log</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e>
        </m:nary>
      </m:oMath>
      <w:r>
        <w:t xml:space="preserve"> </w:t>
      </w:r>
    </w:p>
    <w:p w14:paraId="299C35C2" w14:textId="77777777" w:rsidR="007D7CA7" w:rsidRDefault="006C77B1" w:rsidP="002C5731">
      <w:pPr>
        <w:pStyle w:val="af"/>
      </w:pPr>
      <w:r>
        <w:t>根据这个代价函数，为了拟合出参数，该怎么做呢？我们要试图找尽量让</w:t>
      </w:r>
      <m:oMath>
        <m:r>
          <w:rPr>
            <w:rFonts w:ascii="Cambria Math" w:hAnsi="Cambria Math"/>
          </w:rPr>
          <m:t>J</m:t>
        </m:r>
        <m:d>
          <m:dPr>
            <m:ctrlPr>
              <w:rPr>
                <w:rFonts w:ascii="Cambria Math" w:hAnsi="Cambria Math"/>
              </w:rPr>
            </m:ctrlPr>
          </m:dPr>
          <m:e>
            <m:r>
              <w:rPr>
                <w:rFonts w:ascii="Cambria Math" w:hAnsi="Cambria Math"/>
              </w:rPr>
              <m:t>θ</m:t>
            </m:r>
          </m:e>
        </m:d>
      </m:oMath>
      <w:r>
        <w:t xml:space="preserve"> </w:t>
      </w:r>
      <w:r>
        <w:t>取得最小值的参数</w:t>
      </w:r>
      <m:oMath>
        <m:r>
          <w:rPr>
            <w:rFonts w:ascii="Cambria Math" w:hAnsi="Cambria Math"/>
          </w:rPr>
          <m:t>θ</m:t>
        </m:r>
      </m:oMath>
      <w:r>
        <w:t>。</w:t>
      </w:r>
    </w:p>
    <w:p w14:paraId="31A02307" w14:textId="77777777" w:rsidR="007D7CA7" w:rsidRDefault="006C77B1" w:rsidP="002C5731">
      <w:pPr>
        <w:pStyle w:val="af"/>
      </w:pPr>
      <w:r>
        <w:t xml:space="preserve"> </w:t>
      </w:r>
      <m:oMath>
        <m:limLow>
          <m:limLowPr>
            <m:ctrlPr>
              <w:rPr>
                <w:rFonts w:ascii="Cambria Math" w:hAnsi="Cambria Math"/>
              </w:rPr>
            </m:ctrlPr>
          </m:limLowPr>
          <m:e>
            <m:r>
              <m:rPr>
                <m:sty m:val="p"/>
              </m:rPr>
              <w:rPr>
                <w:rFonts w:ascii="Cambria Math" w:hAnsi="Cambria Math"/>
              </w:rPr>
              <m:t>min</m:t>
            </m:r>
          </m:e>
          <m:lim>
            <m:r>
              <w:rPr>
                <w:rFonts w:ascii="Cambria Math" w:hAnsi="Cambria Math"/>
              </w:rPr>
              <m:t>θ</m:t>
            </m:r>
          </m:lim>
        </m:limLow>
        <m:r>
          <w:rPr>
            <w:rFonts w:ascii="Cambria Math" w:hAnsi="Cambria Math"/>
          </w:rPr>
          <m:t>J</m:t>
        </m:r>
        <m:d>
          <m:dPr>
            <m:ctrlPr>
              <w:rPr>
                <w:rFonts w:ascii="Cambria Math" w:hAnsi="Cambria Math"/>
              </w:rPr>
            </m:ctrlPr>
          </m:dPr>
          <m:e>
            <m:r>
              <w:rPr>
                <w:rFonts w:ascii="Cambria Math" w:hAnsi="Cambria Math"/>
              </w:rPr>
              <m:t>θ</m:t>
            </m:r>
          </m:e>
        </m:d>
      </m:oMath>
      <w:r>
        <w:t xml:space="preserve">  </w:t>
      </w:r>
    </w:p>
    <w:p w14:paraId="156F1D11" w14:textId="77777777" w:rsidR="007D7CA7" w:rsidRDefault="006C77B1" w:rsidP="002C5731">
      <w:pPr>
        <w:pStyle w:val="af"/>
      </w:pPr>
      <w:r>
        <w:t>所以我们想要尽量减小这一项，这将我们将得到某个参数</w:t>
      </w:r>
      <m:oMath>
        <m:r>
          <w:rPr>
            <w:rFonts w:ascii="Cambria Math" w:hAnsi="Cambria Math"/>
          </w:rPr>
          <m:t>θ</m:t>
        </m:r>
      </m:oMath>
      <w:r>
        <w:t>。</w:t>
      </w:r>
      <w:r>
        <w:t xml:space="preserve"> </w:t>
      </w:r>
    </w:p>
    <w:p w14:paraId="5B9A8233" w14:textId="77777777" w:rsidR="007D7CA7" w:rsidRDefault="006C77B1" w:rsidP="002C5731">
      <w:pPr>
        <w:pStyle w:val="af"/>
      </w:pPr>
      <w:r>
        <w:t>如果我们给出一个新的样本，假如某个特征</w:t>
      </w:r>
      <w:r>
        <w:t xml:space="preserve"> </w:t>
      </w:r>
      <m:oMath>
        <m:r>
          <w:rPr>
            <w:rFonts w:ascii="Cambria Math" w:hAnsi="Cambria Math"/>
          </w:rPr>
          <m:t>x</m:t>
        </m:r>
      </m:oMath>
      <w:r>
        <w:t>，我们可以用拟合训练样本的参数</w:t>
      </w:r>
      <m:oMath>
        <m:r>
          <w:rPr>
            <w:rFonts w:ascii="Cambria Math" w:hAnsi="Cambria Math"/>
          </w:rPr>
          <m:t>θ</m:t>
        </m:r>
      </m:oMath>
      <w:r>
        <w:t>，来输出对假设的预测。</w:t>
      </w:r>
      <w:r>
        <w:t xml:space="preserve"> </w:t>
      </w:r>
    </w:p>
    <w:p w14:paraId="24786FCB" w14:textId="2A6E114D" w:rsidR="006C77B1" w:rsidRDefault="006C77B1" w:rsidP="002C5731">
      <w:pPr>
        <w:pStyle w:val="af"/>
      </w:pPr>
      <w:r>
        <w:t>另外，我们假设的输出，实际上就是这个概率值：</w:t>
      </w:r>
      <m:oMath>
        <m:r>
          <w:rPr>
            <w:rFonts w:ascii="Cambria Math" w:hAnsi="Cambria Math"/>
          </w:rPr>
          <m:t>p(y=1|x;θ)</m:t>
        </m:r>
      </m:oMath>
      <w:r>
        <w:t>，就是关于</w:t>
      </w:r>
      <w:r>
        <w:t xml:space="preserve"> </w:t>
      </w:r>
      <m:oMath>
        <m:r>
          <w:rPr>
            <w:rFonts w:ascii="Cambria Math" w:hAnsi="Cambria Math"/>
          </w:rPr>
          <m:t>x</m:t>
        </m:r>
      </m:oMath>
      <w:r>
        <w:t>以</w:t>
      </w:r>
      <m:oMath>
        <m:r>
          <w:rPr>
            <w:rFonts w:ascii="Cambria Math" w:hAnsi="Cambria Math"/>
          </w:rPr>
          <m:t>θ</m:t>
        </m:r>
      </m:oMath>
      <w:r>
        <w:t>为参数，</w:t>
      </w:r>
      <m:oMath>
        <m:r>
          <w:rPr>
            <w:rFonts w:ascii="Cambria Math" w:hAnsi="Cambria Math"/>
          </w:rPr>
          <m:t>y=1</m:t>
        </m:r>
      </m:oMath>
      <w:r>
        <w:t xml:space="preserve"> </w:t>
      </w:r>
      <w:r>
        <w:t>的概率，你可以认为我们的假设就是估计</w:t>
      </w:r>
      <w:r>
        <w:t xml:space="preserve"> </w:t>
      </w:r>
      <m:oMath>
        <m:r>
          <w:rPr>
            <w:rFonts w:ascii="Cambria Math" w:hAnsi="Cambria Math"/>
          </w:rPr>
          <m:t>y=1</m:t>
        </m:r>
      </m:oMath>
      <w:r>
        <w:t xml:space="preserve"> </w:t>
      </w:r>
      <w:r>
        <w:t>的概率，所以，接下来就是弄清楚如何最大限度地最小化代价函数</w:t>
      </w:r>
      <m:oMath>
        <m:r>
          <w:rPr>
            <w:rFonts w:ascii="Cambria Math" w:hAnsi="Cambria Math"/>
          </w:rPr>
          <m:t>J</m:t>
        </m:r>
        <m:d>
          <m:dPr>
            <m:ctrlPr>
              <w:rPr>
                <w:rFonts w:ascii="Cambria Math" w:hAnsi="Cambria Math"/>
              </w:rPr>
            </m:ctrlPr>
          </m:dPr>
          <m:e>
            <m:r>
              <w:rPr>
                <w:rFonts w:ascii="Cambria Math" w:hAnsi="Cambria Math"/>
              </w:rPr>
              <m:t>θ</m:t>
            </m:r>
          </m:e>
        </m:d>
      </m:oMath>
      <w:r>
        <w:t>，作为一个关于</w:t>
      </w:r>
      <m:oMath>
        <m:r>
          <w:rPr>
            <w:rFonts w:ascii="Cambria Math" w:hAnsi="Cambria Math"/>
          </w:rPr>
          <m:t>θ</m:t>
        </m:r>
      </m:oMath>
      <w:r>
        <w:t>的函数，这样我们才能为训练集拟合出参数</w:t>
      </w:r>
      <m:oMath>
        <m:r>
          <w:rPr>
            <w:rFonts w:ascii="Cambria Math" w:hAnsi="Cambria Math"/>
          </w:rPr>
          <m:t>θ</m:t>
        </m:r>
      </m:oMath>
      <w:r>
        <w:t>。</w:t>
      </w:r>
    </w:p>
    <w:p w14:paraId="3B658075" w14:textId="77777777" w:rsidR="006C77B1" w:rsidRDefault="006C77B1" w:rsidP="002C5731">
      <w:pPr>
        <w:pStyle w:val="af"/>
      </w:pPr>
      <w:r>
        <w:t>最小化代价函数的方法，是使用</w:t>
      </w:r>
      <w:r>
        <w:rPr>
          <w:b/>
        </w:rPr>
        <w:t>梯度下降法</w:t>
      </w:r>
      <w:r>
        <w:t>(</w:t>
      </w:r>
      <w:r>
        <w:rPr>
          <w:b/>
        </w:rPr>
        <w:t>gradient descent</w:t>
      </w:r>
      <w:r>
        <w:t>)</w:t>
      </w:r>
      <w:r>
        <w:t>。这是我们的代价函数：</w:t>
      </w:r>
      <w:r>
        <w:t xml:space="preserve"> </w:t>
      </w:r>
      <m:oMath>
        <m:r>
          <w:rPr>
            <w:rFonts w:ascii="Cambria Math" w:hAnsi="Cambria Math"/>
          </w:rPr>
          <m:t>J</m:t>
        </m:r>
        <m:d>
          <m:dPr>
            <m:ctrlPr>
              <w:rPr>
                <w:rFonts w:ascii="Cambria Math" w:hAnsi="Cambria Math"/>
              </w:rPr>
            </m:ctrlPr>
          </m:dPr>
          <m:e>
            <m:r>
              <w:rPr>
                <w:rFonts w:ascii="Cambria Math" w:hAnsi="Cambria Math"/>
              </w:rPr>
              <m:t>θ</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m:rPr>
                <m:sty m:val="p"/>
              </m:rPr>
              <w:rPr>
                <w:rFonts w:ascii="Cambria Math" w:hAnsi="Cambria Math"/>
              </w:rPr>
              <m:t>log</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e>
            </m:d>
            <m:r>
              <m:rPr>
                <m:sty m:val="p"/>
              </m:rPr>
              <w:rPr>
                <w:rFonts w:ascii="Cambria Math" w:hAnsi="Cambria Math"/>
              </w:rPr>
              <m:t>log</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e>
        </m:nary>
      </m:oMath>
    </w:p>
    <w:p w14:paraId="3FFDEDCF" w14:textId="77777777" w:rsidR="006C77B1" w:rsidRDefault="006C77B1" w:rsidP="002C5731">
      <w:pPr>
        <w:pStyle w:val="af"/>
      </w:pPr>
      <w:r>
        <w:lastRenderedPageBreak/>
        <w:t>如果我们要最小</w:t>
      </w:r>
      <w:proofErr w:type="gramStart"/>
      <w:r>
        <w:t>化这个</w:t>
      </w:r>
      <w:proofErr w:type="gramEnd"/>
      <w:r>
        <w:t>关于</w:t>
      </w:r>
      <m:oMath>
        <m:r>
          <w:rPr>
            <w:rFonts w:ascii="Cambria Math" w:hAnsi="Cambria Math"/>
          </w:rPr>
          <m:t>θ</m:t>
        </m:r>
      </m:oMath>
      <w:r>
        <w:t>的函数值，这就是我们通常用的梯度下降法的模板。</w:t>
      </w:r>
    </w:p>
    <w:p w14:paraId="0B98E7DB" w14:textId="77777777" w:rsidR="006C77B1" w:rsidRDefault="006C77B1" w:rsidP="002C5731">
      <w:pPr>
        <w:pStyle w:val="af"/>
      </w:pPr>
      <w:r>
        <w:rPr>
          <w:noProof/>
        </w:rPr>
        <w:drawing>
          <wp:inline distT="0" distB="0" distL="0" distR="0" wp14:anchorId="54C47CD7" wp14:editId="3116E354">
            <wp:extent cx="2387600" cy="1619250"/>
            <wp:effectExtent l="0" t="0" r="0" b="0"/>
            <wp:docPr id="16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71031235527.png"/>
                    <pic:cNvPicPr>
                      <a:picLocks noChangeAspect="1" noChangeArrowheads="1"/>
                    </pic:cNvPicPr>
                  </pic:nvPicPr>
                  <pic:blipFill>
                    <a:blip r:embed="rId176"/>
                    <a:stretch>
                      <a:fillRect/>
                    </a:stretch>
                  </pic:blipFill>
                  <pic:spPr bwMode="auto">
                    <a:xfrm>
                      <a:off x="0" y="0"/>
                      <a:ext cx="2387600" cy="1619250"/>
                    </a:xfrm>
                    <a:prstGeom prst="rect">
                      <a:avLst/>
                    </a:prstGeom>
                    <a:noFill/>
                    <a:ln w="9525">
                      <a:noFill/>
                      <a:headEnd/>
                      <a:tailEnd/>
                    </a:ln>
                  </pic:spPr>
                </pic:pic>
              </a:graphicData>
            </a:graphic>
          </wp:inline>
        </w:drawing>
      </w:r>
    </w:p>
    <w:p w14:paraId="161B5658" w14:textId="77777777" w:rsidR="006C77B1" w:rsidRDefault="006C77B1" w:rsidP="002C5731">
      <w:pPr>
        <w:pStyle w:val="af"/>
      </w:pPr>
      <w:r>
        <w:t>我们要反复更新每个参数，用这个式子来更新，就是用它自己减去学习率</w:t>
      </w:r>
      <w:r>
        <w:t xml:space="preserve"> </w:t>
      </w:r>
      <m:oMath>
        <m:r>
          <w:rPr>
            <w:rFonts w:ascii="Cambria Math" w:hAnsi="Cambria Math"/>
          </w:rPr>
          <m:t>α</m:t>
        </m:r>
      </m:oMath>
      <w:r>
        <w:t xml:space="preserve"> </w:t>
      </w:r>
      <w:proofErr w:type="gramStart"/>
      <w:r>
        <w:t>乘以后</w:t>
      </w:r>
      <w:proofErr w:type="gramEnd"/>
      <w:r>
        <w:t>面的微分项。求导后得到：</w:t>
      </w:r>
    </w:p>
    <w:p w14:paraId="31CC3800" w14:textId="77777777" w:rsidR="006C77B1" w:rsidRDefault="006C77B1" w:rsidP="002C5731">
      <w:pPr>
        <w:pStyle w:val="af"/>
      </w:pPr>
      <w:r>
        <w:rPr>
          <w:noProof/>
        </w:rPr>
        <w:drawing>
          <wp:inline distT="0" distB="0" distL="0" distR="0" wp14:anchorId="4C9A0214" wp14:editId="67D3B80B">
            <wp:extent cx="2641600" cy="1803400"/>
            <wp:effectExtent l="0" t="0" r="6350" b="6350"/>
            <wp:docPr id="16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71031235719.png"/>
                    <pic:cNvPicPr>
                      <a:picLocks noChangeAspect="1" noChangeArrowheads="1"/>
                    </pic:cNvPicPr>
                  </pic:nvPicPr>
                  <pic:blipFill>
                    <a:blip r:embed="rId177"/>
                    <a:stretch>
                      <a:fillRect/>
                    </a:stretch>
                  </pic:blipFill>
                  <pic:spPr bwMode="auto">
                    <a:xfrm>
                      <a:off x="0" y="0"/>
                      <a:ext cx="2641600" cy="1803400"/>
                    </a:xfrm>
                    <a:prstGeom prst="rect">
                      <a:avLst/>
                    </a:prstGeom>
                    <a:noFill/>
                    <a:ln w="9525">
                      <a:noFill/>
                      <a:headEnd/>
                      <a:tailEnd/>
                    </a:ln>
                  </pic:spPr>
                </pic:pic>
              </a:graphicData>
            </a:graphic>
          </wp:inline>
        </w:drawing>
      </w:r>
    </w:p>
    <w:p w14:paraId="71F4DB2F" w14:textId="77777777" w:rsidR="007D7CA7" w:rsidRDefault="006C77B1" w:rsidP="002C5731">
      <w:pPr>
        <w:pStyle w:val="af"/>
      </w:pPr>
      <w:r>
        <w:t>如果你计算一下的话，你会得到这个等式：</w:t>
      </w:r>
    </w:p>
    <w:p w14:paraId="1EC8CAAF" w14:textId="77777777" w:rsidR="007D7CA7" w:rsidRDefault="00000000" w:rsidP="002C5731">
      <w:pPr>
        <w:pStyle w:val="af"/>
      </w:pPr>
      <m:oMath>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-α</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sSup>
              <m:sSupPr>
                <m:ctrlPr>
                  <w:rPr>
                    <w:rFonts w:ascii="Cambria Math" w:hAnsi="Cambria Math"/>
                  </w:rPr>
                </m:ctrlPr>
              </m:sSupPr>
              <m:e>
                <m:sSub>
                  <m:sSubPr>
                    <m:ctrlPr>
                      <w:rPr>
                        <w:rFonts w:ascii="Cambria Math" w:hAnsi="Cambria Math"/>
                      </w:rPr>
                    </m:ctrlPr>
                  </m:sSubPr>
                  <m:e>
                    <m:r>
                      <w:rPr>
                        <w:rFonts w:ascii="Cambria Math" w:hAnsi="Cambria Math"/>
                      </w:rPr>
                      <m:t>x</m:t>
                    </m:r>
                  </m:e>
                  <m:sub>
                    <m:r>
                      <w:rPr>
                        <w:rFonts w:ascii="Cambria Math" w:hAnsi="Cambria Math"/>
                      </w:rPr>
                      <m:t>j</m:t>
                    </m:r>
                  </m:sub>
                </m:sSub>
              </m:e>
              <m:sup>
                <m:r>
                  <w:rPr>
                    <w:rFonts w:ascii="Cambria Math" w:hAnsi="Cambria Math"/>
                  </w:rPr>
                  <m:t>(i)</m:t>
                </m:r>
              </m:sup>
            </m:sSup>
          </m:e>
        </m:nary>
      </m:oMath>
      <w:r w:rsidR="006C77B1">
        <w:t xml:space="preserve"> </w:t>
      </w:r>
    </w:p>
    <w:p w14:paraId="2A978CBB" w14:textId="2469AE08" w:rsidR="007D7CA7" w:rsidRDefault="006C77B1" w:rsidP="002C5731">
      <w:pPr>
        <w:pStyle w:val="af"/>
      </w:pPr>
      <w:r>
        <w:t>我把它写在这里，将后面这个式子，在</w:t>
      </w:r>
      <w:r>
        <w:t xml:space="preserve"> </w:t>
      </w:r>
      <m:oMath>
        <m:r>
          <w:rPr>
            <w:rFonts w:ascii="Cambria Math" w:hAnsi="Cambria Math"/>
          </w:rPr>
          <m:t>i=1</m:t>
        </m:r>
      </m:oMath>
      <w:r>
        <w:t xml:space="preserve"> </w:t>
      </w:r>
      <w:r>
        <w:t>到</w:t>
      </w:r>
      <w:r>
        <w:t xml:space="preserve"> </w:t>
      </w:r>
      <m:oMath>
        <m:r>
          <w:rPr>
            <w:rFonts w:ascii="Cambria Math" w:hAnsi="Cambria Math"/>
          </w:rPr>
          <m:t>m</m:t>
        </m:r>
      </m:oMath>
      <w:r>
        <w:t xml:space="preserve"> </w:t>
      </w:r>
      <w:r>
        <w:t>上求和，</w:t>
      </w:r>
      <w:ins w:id="125" w:author="Chen Yang" w:date="2024-05-19T15:57:00Z">
        <w:r w:rsidR="00D42B7E">
          <w:rPr>
            <w:rFonts w:hint="eastAsia"/>
          </w:rPr>
          <w:t>其中对于代价函数求</w:t>
        </w:r>
        <w:proofErr w:type="gramStart"/>
        <w:r w:rsidR="00D42B7E">
          <w:rPr>
            <w:rFonts w:hint="eastAsia"/>
          </w:rPr>
          <w:t>偏导</w:t>
        </w:r>
      </w:ins>
      <w:r>
        <w:t>其实</w:t>
      </w:r>
      <w:proofErr w:type="gramEnd"/>
      <w:r>
        <w:t>就是预测误差乘以</w:t>
      </w:r>
      <m:oMath>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oMath>
      <w:r>
        <w:t xml:space="preserve"> </w:t>
      </w:r>
      <w:r>
        <w:t>，所以你把这个偏导数项</w:t>
      </w:r>
      <m:oMath>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den>
        </m:f>
        <m:r>
          <w:rPr>
            <w:rFonts w:ascii="Cambria Math" w:hAnsi="Cambria Math"/>
          </w:rPr>
          <m:t>J</m:t>
        </m:r>
        <m:d>
          <m:dPr>
            <m:ctrlPr>
              <w:rPr>
                <w:rFonts w:ascii="Cambria Math" w:hAnsi="Cambria Math"/>
              </w:rPr>
            </m:ctrlPr>
          </m:dPr>
          <m:e>
            <m:r>
              <w:rPr>
                <w:rFonts w:ascii="Cambria Math" w:hAnsi="Cambria Math"/>
              </w:rPr>
              <m:t>θ</m:t>
            </m:r>
          </m:e>
        </m:d>
      </m:oMath>
      <w:r>
        <w:t>放回到原来式子这里，我们就可以将梯度下降算法写作如下形式：</w:t>
      </w:r>
    </w:p>
    <w:p w14:paraId="7AA47A78" w14:textId="6B9ABED3" w:rsidR="006C77B1" w:rsidRDefault="006C77B1" w:rsidP="002C5731">
      <w:pPr>
        <w:pStyle w:val="af"/>
      </w:pPr>
      <w:r>
        <w:t xml:space="preserve"> </w:t>
      </w:r>
      <m:oMath>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-α</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sSup>
              <m:sSupPr>
                <m:ctrlPr>
                  <w:rPr>
                    <w:rFonts w:ascii="Cambria Math" w:hAnsi="Cambria Math"/>
                  </w:rPr>
                </m:ctrlPr>
              </m:sSupPr>
              <m:e>
                <m:sSub>
                  <m:sSubPr>
                    <m:ctrlPr>
                      <w:rPr>
                        <w:rFonts w:ascii="Cambria Math" w:hAnsi="Cambria Math"/>
                      </w:rPr>
                    </m:ctrlPr>
                  </m:sSubPr>
                  <m:e>
                    <m:r>
                      <w:rPr>
                        <w:rFonts w:ascii="Cambria Math" w:hAnsi="Cambria Math"/>
                      </w:rPr>
                      <m:t>x</m:t>
                    </m:r>
                  </m:e>
                  <m:sub>
                    <m:r>
                      <w:rPr>
                        <w:rFonts w:ascii="Cambria Math" w:hAnsi="Cambria Math"/>
                      </w:rPr>
                      <m:t>j</m:t>
                    </m:r>
                  </m:sub>
                </m:sSub>
              </m:e>
              <m:sup>
                <m:r>
                  <w:rPr>
                    <w:rFonts w:ascii="Cambria Math" w:hAnsi="Cambria Math"/>
                  </w:rPr>
                  <m:t>(i)</m:t>
                </m:r>
              </m:sup>
            </m:sSup>
          </m:e>
        </m:nary>
      </m:oMath>
    </w:p>
    <w:p w14:paraId="12FB3FDD" w14:textId="74ADF239" w:rsidR="006C77B1" w:rsidRDefault="006C77B1" w:rsidP="002C5731">
      <w:pPr>
        <w:pStyle w:val="af"/>
      </w:pPr>
      <w:r>
        <w:t>所以，如果你有</w:t>
      </w:r>
      <w:r>
        <w:t xml:space="preserve"> </w:t>
      </w:r>
      <m:oMath>
        <m:r>
          <w:rPr>
            <w:rFonts w:ascii="Cambria Math" w:hAnsi="Cambria Math"/>
          </w:rPr>
          <m:t>n</m:t>
        </m:r>
        <m:r>
          <w:ins w:id="126" w:author="Chen Yang" w:date="2024-05-19T15:57:00Z">
            <w:rPr>
              <w:rFonts w:ascii="Cambria Math" w:hAnsi="Cambria Math"/>
            </w:rPr>
            <m:t>+1</m:t>
          </w:ins>
        </m:r>
      </m:oMath>
      <w:r>
        <w:t xml:space="preserve"> </w:t>
      </w:r>
      <w:proofErr w:type="gramStart"/>
      <w:r>
        <w:t>个</w:t>
      </w:r>
      <w:proofErr w:type="gramEnd"/>
      <w:r>
        <w:t>特征，也就是说：</w:t>
      </w:r>
      <w:r>
        <w:rPr>
          <w:noProof/>
        </w:rPr>
        <w:drawing>
          <wp:inline distT="0" distB="0" distL="0" distR="0" wp14:anchorId="1FCA6BDB" wp14:editId="3E6F7274">
            <wp:extent cx="603250" cy="1212850"/>
            <wp:effectExtent l="0" t="0" r="6350" b="6350"/>
            <wp:docPr id="169" name="Picture" title="fig:"/>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171031235044.png"/>
                    <pic:cNvPicPr>
                      <a:picLocks noChangeAspect="1" noChangeArrowheads="1"/>
                    </pic:cNvPicPr>
                  </pic:nvPicPr>
                  <pic:blipFill rotWithShape="1">
                    <a:blip r:embed="rId178"/>
                    <a:srcRect b="9048"/>
                    <a:stretch/>
                  </pic:blipFill>
                  <pic:spPr bwMode="auto">
                    <a:xfrm>
                      <a:off x="0" y="0"/>
                      <a:ext cx="603250" cy="1212850"/>
                    </a:xfrm>
                    <a:prstGeom prst="rect">
                      <a:avLst/>
                    </a:prstGeom>
                    <a:noFill/>
                    <a:ln>
                      <a:noFill/>
                    </a:ln>
                    <a:extLst>
                      <a:ext uri="{53640926-AAD7-44D8-BBD7-CCE9431645EC}">
                        <a14:shadowObscured xmlns:a14="http://schemas.microsoft.com/office/drawing/2010/main"/>
                      </a:ext>
                    </a:extLst>
                  </pic:spPr>
                </pic:pic>
              </a:graphicData>
            </a:graphic>
          </wp:inline>
        </w:drawing>
      </w:r>
      <w:r>
        <w:t>，参数向量</w:t>
      </w:r>
      <m:oMath>
        <m:r>
          <w:rPr>
            <w:rFonts w:ascii="Cambria Math" w:hAnsi="Cambria Math"/>
          </w:rPr>
          <m:t>θ</m:t>
        </m:r>
      </m:oMath>
      <w:r>
        <w:t>包括</w:t>
      </w:r>
      <m:oMath>
        <m:sSub>
          <m:sSubPr>
            <m:ctrlPr>
              <w:rPr>
                <w:rFonts w:ascii="Cambria Math" w:hAnsi="Cambria Math"/>
              </w:rPr>
            </m:ctrlPr>
          </m:sSubPr>
          <m:e>
            <m:r>
              <w:rPr>
                <w:rFonts w:ascii="Cambria Math" w:hAnsi="Cambria Math"/>
              </w:rPr>
              <m:t>θ</m:t>
            </m:r>
          </m:e>
          <m:sub>
            <m:r>
              <w:rPr>
                <w:rFonts w:ascii="Cambria Math" w:hAnsi="Cambria Math"/>
              </w:rPr>
              <m:t>0</m:t>
            </m:r>
          </m:sub>
        </m:sSub>
      </m:oMath>
      <w:proofErr w:type="gramStart"/>
      <w:r>
        <w:t xml:space="preserve"> </w:t>
      </w:r>
      <m:oMath>
        <m:sSub>
          <m:sSubPr>
            <m:ctrlPr>
              <w:rPr>
                <w:rFonts w:ascii="Cambria Math" w:hAnsi="Cambria Math"/>
              </w:rPr>
            </m:ctrlPr>
          </m:sSubPr>
          <m:e>
            <m:r>
              <w:rPr>
                <w:rFonts w:ascii="Cambria Math" w:hAnsi="Cambria Math"/>
              </w:rPr>
              <m:t>θ</m:t>
            </m:r>
          </m:e>
          <m:sub>
            <m:r>
              <w:rPr>
                <w:rFonts w:ascii="Cambria Math" w:hAnsi="Cambria Math"/>
              </w:rPr>
              <m:t>1</m:t>
            </m:r>
          </m:sub>
        </m:sSub>
      </m:oMath>
      <w:r>
        <w:t xml:space="preserve"> </w:t>
      </w:r>
      <w:proofErr w:type="gramEnd"/>
      <m:oMath>
        <m:sSub>
          <m:sSubPr>
            <m:ctrlPr>
              <w:rPr>
                <w:rFonts w:ascii="Cambria Math" w:hAnsi="Cambria Math"/>
              </w:rPr>
            </m:ctrlPr>
          </m:sSubPr>
          <m:e>
            <m:r>
              <w:rPr>
                <w:rFonts w:ascii="Cambria Math" w:hAnsi="Cambria Math"/>
              </w:rPr>
              <m:t>θ</m:t>
            </m:r>
          </m:e>
          <m:sub>
            <m:r>
              <w:rPr>
                <w:rFonts w:ascii="Cambria Math" w:hAnsi="Cambria Math"/>
              </w:rPr>
              <m:t>2</m:t>
            </m:r>
          </m:sub>
        </m:sSub>
      </m:oMath>
      <w:r>
        <w:t xml:space="preserve"> </w:t>
      </w:r>
      <w:r>
        <w:t>一直到</w:t>
      </w:r>
      <m:oMath>
        <m:sSub>
          <m:sSubPr>
            <m:ctrlPr>
              <w:rPr>
                <w:rFonts w:ascii="Cambria Math" w:hAnsi="Cambria Math"/>
              </w:rPr>
            </m:ctrlPr>
          </m:sSubPr>
          <m:e>
            <m:r>
              <w:rPr>
                <w:rFonts w:ascii="Cambria Math" w:hAnsi="Cambria Math"/>
              </w:rPr>
              <m:t>θ</m:t>
            </m:r>
          </m:e>
          <m:sub>
            <m:r>
              <w:rPr>
                <w:rFonts w:ascii="Cambria Math" w:hAnsi="Cambria Math"/>
              </w:rPr>
              <m:t>n</m:t>
            </m:r>
          </m:sub>
        </m:sSub>
      </m:oMath>
      <w:r>
        <w:t>，那么你就需要用这个式子：</w:t>
      </w:r>
    </w:p>
    <w:p w14:paraId="4BCDCBD7" w14:textId="77777777" w:rsidR="006C77B1" w:rsidRDefault="00000000" w:rsidP="002C5731">
      <w:pPr>
        <w:pStyle w:val="af"/>
      </w:pPr>
      <m:oMath>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-α</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sSup>
              <m:sSupPr>
                <m:ctrlPr>
                  <w:rPr>
                    <w:rFonts w:ascii="Cambria Math" w:hAnsi="Cambria Math"/>
                  </w:rPr>
                </m:ctrlPr>
              </m:sSupPr>
              <m:e>
                <m:sSub>
                  <m:sSubPr>
                    <m:ctrlPr>
                      <w:rPr>
                        <w:rFonts w:ascii="Cambria Math" w:hAnsi="Cambria Math"/>
                      </w:rPr>
                    </m:ctrlPr>
                  </m:sSubPr>
                  <m:e>
                    <m:r>
                      <w:rPr>
                        <w:rFonts w:ascii="Cambria Math" w:hAnsi="Cambria Math"/>
                      </w:rPr>
                      <m:t>x</m:t>
                    </m:r>
                  </m:e>
                  <m:sub>
                    <m:r>
                      <w:rPr>
                        <w:rFonts w:ascii="Cambria Math" w:hAnsi="Cambria Math"/>
                      </w:rPr>
                      <m:t>j</m:t>
                    </m:r>
                  </m:sub>
                </m:sSub>
              </m:e>
              <m:sup>
                <m:r>
                  <w:rPr>
                    <w:rFonts w:ascii="Cambria Math" w:hAnsi="Cambria Math"/>
                  </w:rPr>
                  <m:t>(i)</m:t>
                </m:r>
              </m:sup>
            </m:sSup>
          </m:e>
        </m:nary>
      </m:oMath>
      <w:r w:rsidR="006C77B1">
        <w:t>来同时更新所有</w:t>
      </w:r>
      <m:oMath>
        <m:r>
          <w:rPr>
            <w:rFonts w:ascii="Cambria Math" w:hAnsi="Cambria Math"/>
          </w:rPr>
          <m:t>θ</m:t>
        </m:r>
      </m:oMath>
      <w:r w:rsidR="006C77B1">
        <w:t>的值。</w:t>
      </w:r>
    </w:p>
    <w:p w14:paraId="3111C6AE" w14:textId="77777777" w:rsidR="006C77B1" w:rsidRDefault="006C77B1" w:rsidP="002C5731">
      <w:pPr>
        <w:pStyle w:val="af"/>
      </w:pPr>
      <w:r>
        <w:lastRenderedPageBreak/>
        <w:t>现在，如果你把这个更新规则和我们之前用在线性回归上的进行比较的话，你会惊讶地发现，这个式子正是我们用来做线性回归梯度下降的。</w:t>
      </w:r>
    </w:p>
    <w:p w14:paraId="11FFD74F" w14:textId="77777777" w:rsidR="006C77B1" w:rsidRDefault="006C77B1" w:rsidP="002C5731">
      <w:pPr>
        <w:pStyle w:val="af"/>
      </w:pPr>
      <w:r>
        <w:t>那么，线性回归和逻辑回归是同一个算法吗？要回答这个问题，我们要观察逻辑回归看看发生了哪些变化。实际上，假设的定义发生了变化。</w:t>
      </w:r>
    </w:p>
    <w:p w14:paraId="1EF399DD" w14:textId="77777777" w:rsidR="006C77B1" w:rsidRDefault="006C77B1" w:rsidP="002C5731">
      <w:pPr>
        <w:pStyle w:val="af"/>
      </w:pPr>
      <w:r>
        <w:t>对于线性回归假设函数：</w:t>
      </w:r>
    </w:p>
    <w:p w14:paraId="0262748D" w14:textId="77777777" w:rsidR="006C77B1" w:rsidRDefault="00000000" w:rsidP="002C5731">
      <w:pPr>
        <w:pStyle w:val="af"/>
      </w:pPr>
      <m:oMathPara>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sSub>
            <m:sSubPr>
              <m:ctrlPr>
                <w:rPr>
                  <w:rFonts w:ascii="Cambria Math" w:hAnsi="Cambria Math"/>
                </w:rPr>
              </m:ctrlPr>
            </m:sSubPr>
            <m:e>
              <m:r>
                <w:rPr>
                  <w:rFonts w:ascii="Cambria Math" w:hAnsi="Cambria Math"/>
                </w:rPr>
                <m:t>θ</m:t>
              </m:r>
            </m:e>
            <m:sub>
              <m:r>
                <w:rPr>
                  <w:rFonts w:ascii="Cambria Math" w:hAnsi="Cambria Math"/>
                </w:rPr>
                <m:t>0</m:t>
              </m:r>
            </m:sub>
          </m:sSub>
          <m:sSub>
            <m:sSubPr>
              <m:ctrlPr>
                <w:rPr>
                  <w:rFonts w:ascii="Cambria Math" w:hAnsi="Cambria Math"/>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n</m:t>
              </m:r>
            </m:sub>
          </m:sSub>
          <m:sSub>
            <m:sSubPr>
              <m:ctrlPr>
                <w:rPr>
                  <w:rFonts w:ascii="Cambria Math" w:hAnsi="Cambria Math"/>
                </w:rPr>
              </m:ctrlPr>
            </m:sSubPr>
            <m:e>
              <m:r>
                <w:rPr>
                  <w:rFonts w:ascii="Cambria Math" w:hAnsi="Cambria Math"/>
                </w:rPr>
                <m:t>x</m:t>
              </m:r>
            </m:e>
            <m:sub>
              <m:r>
                <w:rPr>
                  <w:rFonts w:ascii="Cambria Math" w:hAnsi="Cambria Math"/>
                </w:rPr>
                <m:t>n</m:t>
              </m:r>
            </m:sub>
          </m:sSub>
        </m:oMath>
      </m:oMathPara>
    </w:p>
    <w:p w14:paraId="180E4EDE" w14:textId="30FAFF75" w:rsidR="006C77B1" w:rsidRDefault="006C77B1" w:rsidP="002C5731">
      <w:pPr>
        <w:pStyle w:val="af"/>
      </w:pPr>
      <w:r>
        <w:t>而现在逻辑函数假设函数：</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sup>
            </m:sSup>
          </m:den>
        </m:f>
      </m:oMath>
    </w:p>
    <w:p w14:paraId="77F451B8" w14:textId="77777777" w:rsidR="006C77B1" w:rsidRDefault="006C77B1" w:rsidP="002C5731">
      <w:pPr>
        <w:pStyle w:val="af"/>
      </w:pPr>
      <w:r>
        <w:t>因此，即使更新参数的规则看起来基本相同，但由于假设的定义发生了变化，所以逻辑函数的梯度下降，跟线性回归的梯度下降实际上是两个完全不同的东西。</w:t>
      </w:r>
    </w:p>
    <w:p w14:paraId="72EFED16" w14:textId="77777777" w:rsidR="006C77B1" w:rsidRDefault="006C77B1" w:rsidP="002C5731">
      <w:pPr>
        <w:pStyle w:val="af"/>
      </w:pPr>
      <w:r>
        <w:t>在先前的视频中，当我们在谈论线性回归的梯度下降法时，我们谈到了如何监控梯度下降法以确保其收敛，我通常也把同样的方法用在逻辑回归中，来监测梯度下降，以确保它正常收敛。</w:t>
      </w:r>
    </w:p>
    <w:p w14:paraId="79675EE6" w14:textId="77777777" w:rsidR="006C77B1" w:rsidRDefault="006C77B1" w:rsidP="002C5731">
      <w:pPr>
        <w:pStyle w:val="af"/>
      </w:pPr>
      <w:r>
        <w:t>当使用梯度下降法来实现逻辑回归时，我们有这些不同的参数</w:t>
      </w:r>
      <m:oMath>
        <m:r>
          <w:rPr>
            <w:rFonts w:ascii="Cambria Math" w:hAnsi="Cambria Math"/>
          </w:rPr>
          <m:t>θ</m:t>
        </m:r>
      </m:oMath>
      <w:r>
        <w:t>，就是</w:t>
      </w:r>
      <m:oMath>
        <m:sSub>
          <m:sSubPr>
            <m:ctrlPr>
              <w:rPr>
                <w:rFonts w:ascii="Cambria Math" w:hAnsi="Cambria Math"/>
              </w:rPr>
            </m:ctrlPr>
          </m:sSubPr>
          <m:e>
            <m:r>
              <w:rPr>
                <w:rFonts w:ascii="Cambria Math" w:hAnsi="Cambria Math"/>
              </w:rPr>
              <m:t>θ</m:t>
            </m:r>
          </m:e>
          <m:sub>
            <m:r>
              <w:rPr>
                <w:rFonts w:ascii="Cambria Math" w:hAnsi="Cambria Math"/>
              </w:rPr>
              <m:t>0</m:t>
            </m:r>
          </m:sub>
        </m:sSub>
      </m:oMath>
      <w:proofErr w:type="gramStart"/>
      <w:r>
        <w:t xml:space="preserve"> </w:t>
      </w:r>
      <m:oMath>
        <m:sSub>
          <m:sSubPr>
            <m:ctrlPr>
              <w:rPr>
                <w:rFonts w:ascii="Cambria Math" w:hAnsi="Cambria Math"/>
              </w:rPr>
            </m:ctrlPr>
          </m:sSubPr>
          <m:e>
            <m:r>
              <w:rPr>
                <w:rFonts w:ascii="Cambria Math" w:hAnsi="Cambria Math"/>
              </w:rPr>
              <m:t>θ</m:t>
            </m:r>
          </m:e>
          <m:sub>
            <m:r>
              <w:rPr>
                <w:rFonts w:ascii="Cambria Math" w:hAnsi="Cambria Math"/>
              </w:rPr>
              <m:t>1</m:t>
            </m:r>
          </m:sub>
        </m:sSub>
      </m:oMath>
      <w:r>
        <w:t xml:space="preserve"> </w:t>
      </w:r>
      <w:proofErr w:type="gramEnd"/>
      <m:oMath>
        <m:sSub>
          <m:sSubPr>
            <m:ctrlPr>
              <w:rPr>
                <w:rFonts w:ascii="Cambria Math" w:hAnsi="Cambria Math"/>
              </w:rPr>
            </m:ctrlPr>
          </m:sSubPr>
          <m:e>
            <m:r>
              <w:rPr>
                <w:rFonts w:ascii="Cambria Math" w:hAnsi="Cambria Math"/>
              </w:rPr>
              <m:t>θ</m:t>
            </m:r>
          </m:e>
          <m:sub>
            <m:r>
              <w:rPr>
                <w:rFonts w:ascii="Cambria Math" w:hAnsi="Cambria Math"/>
              </w:rPr>
              <m:t>2</m:t>
            </m:r>
          </m:sub>
        </m:sSub>
      </m:oMath>
      <w:r>
        <w:t xml:space="preserve"> </w:t>
      </w:r>
      <w:r>
        <w:t>一直到</w:t>
      </w:r>
      <m:oMath>
        <m:sSub>
          <m:sSubPr>
            <m:ctrlPr>
              <w:rPr>
                <w:rFonts w:ascii="Cambria Math" w:hAnsi="Cambria Math"/>
              </w:rPr>
            </m:ctrlPr>
          </m:sSubPr>
          <m:e>
            <m:r>
              <w:rPr>
                <w:rFonts w:ascii="Cambria Math" w:hAnsi="Cambria Math"/>
              </w:rPr>
              <m:t>θ</m:t>
            </m:r>
          </m:e>
          <m:sub>
            <m:r>
              <w:rPr>
                <w:rFonts w:ascii="Cambria Math" w:hAnsi="Cambria Math"/>
              </w:rPr>
              <m:t>n</m:t>
            </m:r>
          </m:sub>
        </m:sSub>
      </m:oMath>
      <w:r>
        <w:t>，我们需要用这个表达式来更新这些参数。我们还可以使用</w:t>
      </w:r>
      <w:r>
        <w:t xml:space="preserve"> </w:t>
      </w:r>
      <w:r>
        <w:rPr>
          <w:b/>
        </w:rPr>
        <w:t>for</w:t>
      </w:r>
      <w:r>
        <w:rPr>
          <w:b/>
        </w:rPr>
        <w:t>循环</w:t>
      </w:r>
      <w:r>
        <w:t>来更新这些参数值，用</w:t>
      </w:r>
      <w:r>
        <w:t xml:space="preserve"> </w:t>
      </w:r>
      <w:r>
        <w:rPr>
          <w:rStyle w:val="VerbatimChar"/>
        </w:rPr>
        <w:t xml:space="preserve">for </w:t>
      </w:r>
      <w:proofErr w:type="spellStart"/>
      <w:r>
        <w:rPr>
          <w:rStyle w:val="VerbatimChar"/>
        </w:rPr>
        <w:t>i</w:t>
      </w:r>
      <w:proofErr w:type="spellEnd"/>
      <w:r>
        <w:rPr>
          <w:rStyle w:val="VerbatimChar"/>
        </w:rPr>
        <w:t>=1 to n</w:t>
      </w:r>
      <w:r>
        <w:t>，或者</w:t>
      </w:r>
      <w:r>
        <w:t xml:space="preserve"> </w:t>
      </w:r>
      <w:r>
        <w:rPr>
          <w:rStyle w:val="VerbatimChar"/>
        </w:rPr>
        <w:t xml:space="preserve">for </w:t>
      </w:r>
      <w:proofErr w:type="spellStart"/>
      <w:r>
        <w:rPr>
          <w:rStyle w:val="VerbatimChar"/>
        </w:rPr>
        <w:t>i</w:t>
      </w:r>
      <w:proofErr w:type="spellEnd"/>
      <w:r>
        <w:rPr>
          <w:rStyle w:val="VerbatimChar"/>
        </w:rPr>
        <w:t>=1 to n+1</w:t>
      </w:r>
      <w:r>
        <w:t>。当然，不用</w:t>
      </w:r>
      <w:r>
        <w:t xml:space="preserve"> </w:t>
      </w:r>
      <w:r>
        <w:rPr>
          <w:b/>
        </w:rPr>
        <w:t>for</w:t>
      </w:r>
      <w:r>
        <w:rPr>
          <w:b/>
        </w:rPr>
        <w:t>循环</w:t>
      </w:r>
      <w:r>
        <w:t>也是可以的，理想情况下，我们更提倡使用向量化的实现，可以把所有这些</w:t>
      </w:r>
      <w:r>
        <w:t xml:space="preserve"> n</w:t>
      </w:r>
      <w:proofErr w:type="gramStart"/>
      <w:r>
        <w:t>个</w:t>
      </w:r>
      <w:proofErr w:type="gramEnd"/>
      <w:r>
        <w:t>参数同时更新。</w:t>
      </w:r>
    </w:p>
    <w:p w14:paraId="0DB08BC7" w14:textId="77777777" w:rsidR="006C77B1" w:rsidRDefault="006C77B1" w:rsidP="002C5731">
      <w:pPr>
        <w:pStyle w:val="af"/>
      </w:pPr>
      <w:r>
        <w:t>最后还有一点，我们之前在谈线性回归时讲到的特征缩放，我们看到了特征缩放是如何提高梯度下降的收敛速度的，这个特征缩放的方法，也适用于逻辑回归。如果你的特征范围差距很大的话，那么应用特征缩放的方法，同样也可以让逻辑回归中，梯度下降收敛更快。</w:t>
      </w:r>
    </w:p>
    <w:p w14:paraId="48EF0C43" w14:textId="77777777" w:rsidR="006C77B1" w:rsidRDefault="006C77B1" w:rsidP="002C5731">
      <w:pPr>
        <w:pStyle w:val="af"/>
      </w:pPr>
      <w:r>
        <w:t>就是这样，现在你知道如何实现逻辑回归，这是一种非常强大，甚至可能世界上使用最广泛的一种分类算法。</w:t>
      </w:r>
    </w:p>
    <w:p w14:paraId="3CA13557" w14:textId="77777777" w:rsidR="002C5731" w:rsidRDefault="002C5731">
      <w:pPr>
        <w:widowControl/>
        <w:jc w:val="left"/>
        <w:rPr>
          <w:b/>
          <w:bCs/>
          <w:sz w:val="32"/>
          <w:szCs w:val="32"/>
        </w:rPr>
      </w:pPr>
      <w:bookmarkStart w:id="127" w:name="header-n255"/>
      <w:bookmarkEnd w:id="127"/>
      <w:r>
        <w:br w:type="page"/>
      </w:r>
    </w:p>
    <w:p w14:paraId="15B63E4F" w14:textId="30D6D474" w:rsidR="006C77B1" w:rsidRDefault="006C77B1">
      <w:pPr>
        <w:pStyle w:val="3"/>
      </w:pPr>
      <w:bookmarkStart w:id="128" w:name="_Toc38636820"/>
      <w:r>
        <w:lastRenderedPageBreak/>
        <w:t xml:space="preserve">6.6 </w:t>
      </w:r>
      <w:r>
        <w:t>高级优化</w:t>
      </w:r>
      <w:bookmarkEnd w:id="128"/>
    </w:p>
    <w:p w14:paraId="0B81199F" w14:textId="77777777" w:rsidR="006C77B1" w:rsidRDefault="006C77B1" w:rsidP="002C5731">
      <w:pPr>
        <w:pStyle w:val="af0"/>
      </w:pPr>
      <w:r>
        <w:t>参考视频</w:t>
      </w:r>
      <w:r>
        <w:t>: 6 - 6 - Advanced Optimization (14 min).</w:t>
      </w:r>
      <w:proofErr w:type="spellStart"/>
      <w:r>
        <w:t>mkv</w:t>
      </w:r>
      <w:proofErr w:type="spellEnd"/>
    </w:p>
    <w:p w14:paraId="72C08FB9" w14:textId="6BDA5ED8" w:rsidR="006C77B1" w:rsidRDefault="006C77B1" w:rsidP="002C5731">
      <w:pPr>
        <w:pStyle w:val="af"/>
      </w:pPr>
      <w:r>
        <w:t>在上一个视频中，我们讨论了用梯度下降的方法最小化逻辑回归中代价函数</w:t>
      </w:r>
      <m:oMath>
        <m:r>
          <w:rPr>
            <w:rFonts w:ascii="Cambria Math" w:hAnsi="Cambria Math"/>
          </w:rPr>
          <m:t>J</m:t>
        </m:r>
        <m:d>
          <m:dPr>
            <m:ctrlPr>
              <w:rPr>
                <w:rFonts w:ascii="Cambria Math" w:hAnsi="Cambria Math"/>
              </w:rPr>
            </m:ctrlPr>
          </m:dPr>
          <m:e>
            <m:r>
              <w:rPr>
                <w:rFonts w:ascii="Cambria Math" w:hAnsi="Cambria Math"/>
              </w:rPr>
              <m:t>θ</m:t>
            </m:r>
          </m:e>
        </m:d>
      </m:oMath>
      <w:r>
        <w:t>。在本次视频中，我会教你们一些高级优化算法和一些高级的优化概念，利用这些方法，我们就能够使通过梯度下降，进行逻辑回归的速度大大提高，而这也将使算法更加适合解决大型的机器学习问题，比如，我们有数目庞大的特征量。</w:t>
      </w:r>
      <w:r>
        <w:t xml:space="preserve"> </w:t>
      </w:r>
      <w:r>
        <w:t>现在我们换个角度来看什么是梯度下降，我们有个代价函数</w:t>
      </w:r>
      <m:oMath>
        <m:r>
          <w:rPr>
            <w:rFonts w:ascii="Cambria Math" w:hAnsi="Cambria Math"/>
          </w:rPr>
          <m:t>J</m:t>
        </m:r>
        <m:d>
          <m:dPr>
            <m:ctrlPr>
              <w:rPr>
                <w:rFonts w:ascii="Cambria Math" w:hAnsi="Cambria Math"/>
              </w:rPr>
            </m:ctrlPr>
          </m:dPr>
          <m:e>
            <m:r>
              <w:rPr>
                <w:rFonts w:ascii="Cambria Math" w:hAnsi="Cambria Math"/>
              </w:rPr>
              <m:t>θ</m:t>
            </m:r>
          </m:e>
        </m:d>
      </m:oMath>
      <w:r>
        <w:t>，而我们想要使其最小化，那么我们需要做的是编写代码，当输入参数</w:t>
      </w:r>
      <w:r>
        <w:t xml:space="preserve"> </w:t>
      </w:r>
      <m:oMath>
        <m:r>
          <w:rPr>
            <w:rFonts w:ascii="Cambria Math" w:hAnsi="Cambria Math"/>
          </w:rPr>
          <m:t>θ</m:t>
        </m:r>
      </m:oMath>
      <w:r>
        <w:t xml:space="preserve"> </w:t>
      </w:r>
      <w:r>
        <w:t>时，它们会计算出两样东西：</w:t>
      </w:r>
      <m:oMath>
        <m:r>
          <w:rPr>
            <w:rFonts w:ascii="Cambria Math" w:hAnsi="Cambria Math"/>
          </w:rPr>
          <m:t>J</m:t>
        </m:r>
        <m:d>
          <m:dPr>
            <m:ctrlPr>
              <w:rPr>
                <w:rFonts w:ascii="Cambria Math" w:hAnsi="Cambria Math"/>
              </w:rPr>
            </m:ctrlPr>
          </m:dPr>
          <m:e>
            <m:r>
              <w:rPr>
                <w:rFonts w:ascii="Cambria Math" w:hAnsi="Cambria Math"/>
              </w:rPr>
              <m:t>θ</m:t>
            </m:r>
          </m:e>
        </m:d>
      </m:oMath>
      <w:r>
        <w:t xml:space="preserve"> </w:t>
      </w:r>
      <w:r>
        <w:t>以及</w:t>
      </w:r>
      <m:oMath>
        <m:r>
          <w:del w:id="129" w:author="Chen Yang" w:date="2024-05-19T15:59:00Z">
            <w:rPr>
              <w:rFonts w:ascii="Cambria Math" w:hAnsi="Cambria Math"/>
            </w:rPr>
            <m:t>J</m:t>
          </w:del>
        </m:r>
      </m:oMath>
      <w:del w:id="130" w:author="Chen Yang" w:date="2024-05-19T15:59:00Z">
        <w:r w:rsidDel="00D42B7E">
          <w:delText xml:space="preserve"> </w:delText>
        </w:r>
        <w:r w:rsidDel="00D42B7E">
          <w:delText>等于</w:delText>
        </w:r>
      </w:del>
      <w:r>
        <w:t xml:space="preserve"> </w:t>
      </w:r>
      <m:oMath>
        <m:sSub>
          <m:sSubPr>
            <m:ctrlPr>
              <w:ins w:id="131" w:author="Chen Yang" w:date="2024-05-19T15:59:00Z">
                <w:rPr>
                  <w:rFonts w:ascii="Cambria Math" w:hAnsi="Cambria Math"/>
                  <w:i/>
                </w:rPr>
              </w:ins>
            </m:ctrlPr>
          </m:sSubPr>
          <m:e>
            <m:r>
              <w:ins w:id="132" w:author="Chen Yang" w:date="2024-05-19T16:00:00Z">
                <w:rPr>
                  <w:rFonts w:ascii="Cambria Math" w:hAnsi="Cambria Math"/>
                </w:rPr>
                <m:t>θ</m:t>
              </w:ins>
            </m:r>
          </m:e>
          <m:sub>
            <m:r>
              <w:ins w:id="133" w:author="Chen Yang" w:date="2024-05-19T16:00:00Z">
                <w:rPr>
                  <w:rFonts w:ascii="Cambria Math" w:hAnsi="Cambria Math"/>
                </w:rPr>
                <m:t>0</m:t>
              </w:ins>
            </m:r>
          </m:sub>
        </m:sSub>
      </m:oMath>
      <w:del w:id="134" w:author="Chen Yang" w:date="2024-05-19T16:00:00Z">
        <w:r w:rsidDel="00D42B7E">
          <w:delText>0</w:delText>
        </w:r>
      </w:del>
      <w:r>
        <w:t>、</w:t>
      </w:r>
      <m:oMath>
        <m:sSub>
          <m:sSubPr>
            <m:ctrlPr>
              <w:ins w:id="135" w:author="Chen Yang" w:date="2024-05-19T16:00:00Z">
                <w:rPr>
                  <w:rFonts w:ascii="Cambria Math" w:hAnsi="Cambria Math"/>
                  <w:i/>
                </w:rPr>
              </w:ins>
            </m:ctrlPr>
          </m:sSubPr>
          <m:e>
            <m:r>
              <w:ins w:id="136" w:author="Chen Yang" w:date="2024-05-19T16:00:00Z">
                <w:rPr>
                  <w:rFonts w:ascii="Cambria Math" w:hAnsi="Cambria Math"/>
                </w:rPr>
                <m:t>θ</m:t>
              </w:ins>
            </m:r>
          </m:e>
          <m:sub>
            <m:r>
              <w:ins w:id="137" w:author="Chen Yang" w:date="2024-05-19T16:00:00Z">
                <w:rPr>
                  <w:rFonts w:ascii="Cambria Math" w:hAnsi="Cambria Math"/>
                </w:rPr>
                <m:t>1</m:t>
              </w:ins>
            </m:r>
          </m:sub>
        </m:sSub>
      </m:oMath>
      <w:del w:id="138" w:author="Chen Yang" w:date="2024-05-19T16:00:00Z">
        <w:r w:rsidDel="00D42B7E">
          <w:delText>1</w:delText>
        </w:r>
      </w:del>
      <w:r>
        <w:t>直到</w:t>
      </w:r>
      <w:r>
        <w:t xml:space="preserve"> </w:t>
      </w:r>
      <m:oMath>
        <m:sSub>
          <m:sSubPr>
            <m:ctrlPr>
              <w:ins w:id="139" w:author="Chen Yang" w:date="2024-05-19T16:00:00Z">
                <w:rPr>
                  <w:rFonts w:ascii="Cambria Math" w:hAnsi="Cambria Math"/>
                  <w:i/>
                </w:rPr>
              </w:ins>
            </m:ctrlPr>
          </m:sSubPr>
          <m:e>
            <m:r>
              <w:ins w:id="140" w:author="Chen Yang" w:date="2024-05-19T16:00:00Z">
                <w:rPr>
                  <w:rFonts w:ascii="Cambria Math" w:hAnsi="Cambria Math"/>
                </w:rPr>
                <m:t>θ</m:t>
              </w:ins>
            </m:r>
          </m:e>
          <m:sub>
            <m:r>
              <w:ins w:id="141" w:author="Chen Yang" w:date="2024-05-19T16:00:00Z">
                <w:rPr>
                  <w:rFonts w:ascii="Cambria Math" w:hAnsi="Cambria Math" w:hint="eastAsia"/>
                </w:rPr>
                <m:t>n</m:t>
              </w:ins>
            </m:r>
          </m:sub>
        </m:sSub>
        <m:r>
          <w:del w:id="142" w:author="Chen Yang" w:date="2024-05-19T16:00:00Z">
            <w:rPr>
              <w:rFonts w:ascii="Cambria Math" w:hAnsi="Cambria Math"/>
            </w:rPr>
            <m:t>n</m:t>
          </w:del>
        </m:r>
      </m:oMath>
      <w:r>
        <w:t xml:space="preserve"> </w:t>
      </w:r>
      <w:r>
        <w:t>时的偏导数项。</w:t>
      </w:r>
    </w:p>
    <w:p w14:paraId="6056976E" w14:textId="77777777" w:rsidR="006C77B1" w:rsidRDefault="006C77B1" w:rsidP="002C5731">
      <w:pPr>
        <w:pStyle w:val="af"/>
      </w:pPr>
      <w:r>
        <w:rPr>
          <w:noProof/>
        </w:rPr>
        <w:drawing>
          <wp:inline distT="0" distB="0" distL="0" distR="0" wp14:anchorId="78E65791" wp14:editId="2E02EC99">
            <wp:extent cx="2641600" cy="2368550"/>
            <wp:effectExtent l="0" t="0" r="6350" b="0"/>
            <wp:docPr id="19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94a1d763425c4ecf12f8f98a392067f.png"/>
                    <pic:cNvPicPr>
                      <a:picLocks noChangeAspect="1" noChangeArrowheads="1"/>
                    </pic:cNvPicPr>
                  </pic:nvPicPr>
                  <pic:blipFill>
                    <a:blip r:embed="rId179"/>
                    <a:stretch>
                      <a:fillRect/>
                    </a:stretch>
                  </pic:blipFill>
                  <pic:spPr bwMode="auto">
                    <a:xfrm>
                      <a:off x="0" y="0"/>
                      <a:ext cx="2641600" cy="2368550"/>
                    </a:xfrm>
                    <a:prstGeom prst="rect">
                      <a:avLst/>
                    </a:prstGeom>
                    <a:noFill/>
                    <a:ln w="9525">
                      <a:noFill/>
                      <a:headEnd/>
                      <a:tailEnd/>
                    </a:ln>
                  </pic:spPr>
                </pic:pic>
              </a:graphicData>
            </a:graphic>
          </wp:inline>
        </w:drawing>
      </w:r>
    </w:p>
    <w:p w14:paraId="2B492EDF" w14:textId="77777777" w:rsidR="007D7CA7" w:rsidRDefault="006C77B1" w:rsidP="002C5731">
      <w:pPr>
        <w:pStyle w:val="af"/>
      </w:pPr>
      <w:r>
        <w:t>假设我们已经完成了可以实现这两件事的代码，那么梯度下降所做的就是反复执行这些更新。</w:t>
      </w:r>
      <w:r>
        <w:t xml:space="preserve"> </w:t>
      </w:r>
    </w:p>
    <w:p w14:paraId="200E7EA3" w14:textId="77777777" w:rsidR="007D7CA7" w:rsidRDefault="006C77B1" w:rsidP="002C5731">
      <w:pPr>
        <w:pStyle w:val="af"/>
      </w:pPr>
      <w:r>
        <w:t>另一种考虑梯度下降的思路是：我们需要写出代码来计算</w:t>
      </w:r>
      <m:oMath>
        <m:r>
          <w:rPr>
            <w:rFonts w:ascii="Cambria Math" w:hAnsi="Cambria Math"/>
          </w:rPr>
          <m:t>J</m:t>
        </m:r>
        <m:d>
          <m:dPr>
            <m:ctrlPr>
              <w:rPr>
                <w:rFonts w:ascii="Cambria Math" w:hAnsi="Cambria Math"/>
              </w:rPr>
            </m:ctrlPr>
          </m:dPr>
          <m:e>
            <m:r>
              <w:rPr>
                <w:rFonts w:ascii="Cambria Math" w:hAnsi="Cambria Math"/>
              </w:rPr>
              <m:t>θ</m:t>
            </m:r>
          </m:e>
        </m:d>
      </m:oMath>
      <w:r>
        <w:t xml:space="preserve"> </w:t>
      </w:r>
      <w:r>
        <w:t>和这些偏导数，然后把这些插入到梯度下降中，然后它就可以为我们最小</w:t>
      </w:r>
      <w:proofErr w:type="gramStart"/>
      <w:r>
        <w:t>化这个</w:t>
      </w:r>
      <w:proofErr w:type="gramEnd"/>
      <w:r>
        <w:t>函数。</w:t>
      </w:r>
      <w:r>
        <w:t xml:space="preserve"> </w:t>
      </w:r>
    </w:p>
    <w:p w14:paraId="2238C4C9" w14:textId="77777777" w:rsidR="007D7CA7" w:rsidRDefault="006C77B1" w:rsidP="002C5731">
      <w:pPr>
        <w:pStyle w:val="af"/>
      </w:pPr>
      <w:r>
        <w:t>对于梯度下降来说，我认为从技术上讲，你实际并不需要编写代码来计算代价函数</w:t>
      </w:r>
      <m:oMath>
        <m:r>
          <w:rPr>
            <w:rFonts w:ascii="Cambria Math" w:hAnsi="Cambria Math"/>
          </w:rPr>
          <m:t>J</m:t>
        </m:r>
        <m:d>
          <m:dPr>
            <m:ctrlPr>
              <w:rPr>
                <w:rFonts w:ascii="Cambria Math" w:hAnsi="Cambria Math"/>
              </w:rPr>
            </m:ctrlPr>
          </m:dPr>
          <m:e>
            <m:r>
              <w:rPr>
                <w:rFonts w:ascii="Cambria Math" w:hAnsi="Cambria Math"/>
              </w:rPr>
              <m:t>θ</m:t>
            </m:r>
          </m:e>
        </m:d>
      </m:oMath>
      <w:r>
        <w:t>。你只需要编写代码来计算导数项，但是，如果你希望代码还要能够监控这些</w:t>
      </w:r>
      <m:oMath>
        <m:r>
          <w:rPr>
            <w:rFonts w:ascii="Cambria Math" w:hAnsi="Cambria Math"/>
          </w:rPr>
          <m:t>J</m:t>
        </m:r>
        <m:d>
          <m:dPr>
            <m:ctrlPr>
              <w:rPr>
                <w:rFonts w:ascii="Cambria Math" w:hAnsi="Cambria Math"/>
              </w:rPr>
            </m:ctrlPr>
          </m:dPr>
          <m:e>
            <m:r>
              <w:rPr>
                <w:rFonts w:ascii="Cambria Math" w:hAnsi="Cambria Math"/>
              </w:rPr>
              <m:t>θ</m:t>
            </m:r>
          </m:e>
        </m:d>
      </m:oMath>
      <w:r>
        <w:t xml:space="preserve"> </w:t>
      </w:r>
      <w:r>
        <w:t>的收敛性，那么我们就需要自己编写代码来计算代价函数</w:t>
      </w:r>
      <m:oMath>
        <m:r>
          <w:rPr>
            <w:rFonts w:ascii="Cambria Math" w:hAnsi="Cambria Math"/>
          </w:rPr>
          <m:t>J(θ)</m:t>
        </m:r>
      </m:oMath>
      <w:r>
        <w:t>和偏导数项</w:t>
      </w:r>
      <m:oMath>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den>
        </m:f>
        <m:r>
          <w:rPr>
            <w:rFonts w:ascii="Cambria Math" w:hAnsi="Cambria Math"/>
          </w:rPr>
          <m:t>J</m:t>
        </m:r>
        <m:d>
          <m:dPr>
            <m:ctrlPr>
              <w:rPr>
                <w:rFonts w:ascii="Cambria Math" w:hAnsi="Cambria Math"/>
              </w:rPr>
            </m:ctrlPr>
          </m:dPr>
          <m:e>
            <m:r>
              <w:rPr>
                <w:rFonts w:ascii="Cambria Math" w:hAnsi="Cambria Math"/>
              </w:rPr>
              <m:t>θ</m:t>
            </m:r>
          </m:e>
        </m:d>
      </m:oMath>
      <w:r>
        <w:t>。所以，在写完能够计算这两者的代码之后，我们就可以使用梯度下降。</w:t>
      </w:r>
      <w:r>
        <w:t xml:space="preserve"> </w:t>
      </w:r>
    </w:p>
    <w:p w14:paraId="09817ECE" w14:textId="7AEAF152" w:rsidR="006C77B1" w:rsidRDefault="006C77B1" w:rsidP="002C5731">
      <w:pPr>
        <w:pStyle w:val="af"/>
      </w:pPr>
      <w:r>
        <w:t>然而梯度下降并不是我们可以使用的唯一算法，还有其他一些算法，更高级、更复杂。如果我们能用这些方法来计算代价函数</w:t>
      </w:r>
      <m:oMath>
        <m:r>
          <w:rPr>
            <w:rFonts w:ascii="Cambria Math" w:hAnsi="Cambria Math"/>
          </w:rPr>
          <m:t>J</m:t>
        </m:r>
        <m:d>
          <m:dPr>
            <m:ctrlPr>
              <w:rPr>
                <w:rFonts w:ascii="Cambria Math" w:hAnsi="Cambria Math"/>
              </w:rPr>
            </m:ctrlPr>
          </m:dPr>
          <m:e>
            <m:r>
              <w:rPr>
                <w:rFonts w:ascii="Cambria Math" w:hAnsi="Cambria Math"/>
              </w:rPr>
              <m:t>θ</m:t>
            </m:r>
          </m:e>
        </m:d>
      </m:oMath>
      <w:r>
        <w:t>和偏导数项</w:t>
      </w:r>
      <m:oMath>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den>
        </m:f>
        <m:r>
          <w:rPr>
            <w:rFonts w:ascii="Cambria Math" w:hAnsi="Cambria Math"/>
          </w:rPr>
          <m:t>J</m:t>
        </m:r>
        <m:d>
          <m:dPr>
            <m:ctrlPr>
              <w:rPr>
                <w:rFonts w:ascii="Cambria Math" w:hAnsi="Cambria Math"/>
              </w:rPr>
            </m:ctrlPr>
          </m:dPr>
          <m:e>
            <m:r>
              <w:rPr>
                <w:rFonts w:ascii="Cambria Math" w:hAnsi="Cambria Math"/>
              </w:rPr>
              <m:t>θ</m:t>
            </m:r>
          </m:e>
        </m:d>
      </m:oMath>
      <w:r>
        <w:t>两个项的话，那么这些算法就是为我们优化代价函数的不同方法，</w:t>
      </w:r>
      <w:r>
        <w:rPr>
          <w:b/>
        </w:rPr>
        <w:t>共轭梯度法</w:t>
      </w:r>
      <w:r>
        <w:rPr>
          <w:b/>
        </w:rPr>
        <w:t xml:space="preserve"> BFGS</w:t>
      </w:r>
      <w:r>
        <w:t xml:space="preserve"> (</w:t>
      </w:r>
      <w:r>
        <w:rPr>
          <w:b/>
        </w:rPr>
        <w:t>变尺度法</w:t>
      </w:r>
      <w:r>
        <w:t xml:space="preserve">) </w:t>
      </w:r>
      <w:r>
        <w:t>和</w:t>
      </w:r>
      <w:r>
        <w:rPr>
          <w:b/>
        </w:rPr>
        <w:t>L-BFGS</w:t>
      </w:r>
      <w:r>
        <w:t xml:space="preserve"> (</w:t>
      </w:r>
      <w:r>
        <w:rPr>
          <w:b/>
        </w:rPr>
        <w:t>限制变尺度</w:t>
      </w:r>
      <w:r>
        <w:rPr>
          <w:b/>
        </w:rPr>
        <w:lastRenderedPageBreak/>
        <w:t>法</w:t>
      </w:r>
      <w:r>
        <w:t xml:space="preserve">) </w:t>
      </w:r>
      <w:r>
        <w:t>就是其中一些更高级的优化算法，它们需要有一种方法来计算</w:t>
      </w:r>
      <w:r>
        <w:t xml:space="preserve"> </w:t>
      </w:r>
      <m:oMath>
        <m:r>
          <w:rPr>
            <w:rFonts w:ascii="Cambria Math" w:hAnsi="Cambria Math"/>
          </w:rPr>
          <m:t>J</m:t>
        </m:r>
        <m:d>
          <m:dPr>
            <m:ctrlPr>
              <w:rPr>
                <w:rFonts w:ascii="Cambria Math" w:hAnsi="Cambria Math"/>
              </w:rPr>
            </m:ctrlPr>
          </m:dPr>
          <m:e>
            <m:r>
              <w:rPr>
                <w:rFonts w:ascii="Cambria Math" w:hAnsi="Cambria Math"/>
              </w:rPr>
              <m:t>θ</m:t>
            </m:r>
          </m:e>
        </m:d>
      </m:oMath>
      <w:r>
        <w:t>，以及需要一种方法计算导数项，然后使用比梯度下降更复杂的算法来最小化代价函数。这三种算法的具体细节超出了本门课程的范畴。实际上你最后通常会花费很多天，或几周时间研究这些算法，你可以专门学一门课来提高数值计算能力，不过让我来告诉你他们的一些特性：</w:t>
      </w:r>
    </w:p>
    <w:p w14:paraId="47EA52EB" w14:textId="77777777" w:rsidR="006C77B1" w:rsidRDefault="006C77B1" w:rsidP="002C5731">
      <w:pPr>
        <w:pStyle w:val="af"/>
      </w:pPr>
      <w:r>
        <w:t>这三种算法有许多优点：</w:t>
      </w:r>
    </w:p>
    <w:p w14:paraId="037BD00D" w14:textId="28605222" w:rsidR="006C77B1" w:rsidRDefault="006C77B1" w:rsidP="002C5731">
      <w:pPr>
        <w:pStyle w:val="af"/>
      </w:pPr>
      <w:r>
        <w:t>一个是使用这其中任何一个算法，你通常不需要手动选择学习率</w:t>
      </w:r>
      <w:r>
        <w:t xml:space="preserve"> </w:t>
      </w:r>
      <m:oMath>
        <m:r>
          <w:rPr>
            <w:rFonts w:ascii="Cambria Math" w:hAnsi="Cambria Math"/>
          </w:rPr>
          <m:t>α</m:t>
        </m:r>
      </m:oMath>
      <w:r>
        <w:t>，所以对于这些算法的一种思路是，给出计算导数项和代价函数的方法，你可以认为算法有一个智能的内部循环，而且，事实上，他们确实有一个智能的内部循环，称为</w:t>
      </w:r>
      <w:r>
        <w:rPr>
          <w:b/>
        </w:rPr>
        <w:t>线性搜索</w:t>
      </w:r>
      <w:r>
        <w:t>(</w:t>
      </w:r>
      <w:r>
        <w:rPr>
          <w:b/>
        </w:rPr>
        <w:t>line search</w:t>
      </w:r>
      <w:r>
        <w:t>)</w:t>
      </w:r>
      <w:r>
        <w:t>算法，它可以自动尝试不同的学习速率</w:t>
      </w:r>
      <w:r>
        <w:t xml:space="preserve"> </w:t>
      </w:r>
      <m:oMath>
        <m:r>
          <w:rPr>
            <w:rFonts w:ascii="Cambria Math" w:hAnsi="Cambria Math"/>
          </w:rPr>
          <m:t>α</m:t>
        </m:r>
      </m:oMath>
      <w:r>
        <w:t>，并自动选择一个好的学习速率</w:t>
      </w:r>
      <w:r>
        <w:t xml:space="preserve"> </w:t>
      </w:r>
      <m:oMath>
        <m:r>
          <w:rPr>
            <w:rFonts w:ascii="Cambria Math" w:hAnsi="Cambria Math"/>
          </w:rPr>
          <m:t>a</m:t>
        </m:r>
      </m:oMath>
      <w:r>
        <w:t>，因此它甚至可以为每次迭代选择不同的学习速率，那么你就不需要自己选择。这些算法实际上在做更复杂的事情，而不仅仅是选择一个好的学习率，所以它们往往最终收敛得远远快于梯度下降，不过关于它们到底做什么的详细讨论，已经超过了本门课程的范围。</w:t>
      </w:r>
    </w:p>
    <w:p w14:paraId="3FE92B8F" w14:textId="77777777" w:rsidR="006C77B1" w:rsidRDefault="006C77B1" w:rsidP="002C5731">
      <w:pPr>
        <w:pStyle w:val="af"/>
      </w:pPr>
      <w:r>
        <w:t>实际上，我过去使用这些算法已经很长一段时间了，也许超过十年了，使用得相当频繁，而直到几年前我才真正搞清楚</w:t>
      </w:r>
      <w:r>
        <w:rPr>
          <w:b/>
        </w:rPr>
        <w:t>共轭梯度法</w:t>
      </w:r>
      <w:r>
        <w:rPr>
          <w:b/>
        </w:rPr>
        <w:t xml:space="preserve"> BFGS</w:t>
      </w:r>
      <w:r>
        <w:t xml:space="preserve"> </w:t>
      </w:r>
      <w:r>
        <w:t>和</w:t>
      </w:r>
      <w:r>
        <w:t xml:space="preserve"> </w:t>
      </w:r>
      <w:r>
        <w:rPr>
          <w:b/>
        </w:rPr>
        <w:t>L-BFGS</w:t>
      </w:r>
      <w:r>
        <w:t>的细节。</w:t>
      </w:r>
    </w:p>
    <w:p w14:paraId="6F38E690" w14:textId="77777777" w:rsidR="006C77B1" w:rsidRDefault="006C77B1" w:rsidP="002C5731">
      <w:pPr>
        <w:pStyle w:val="af"/>
      </w:pPr>
      <w:r>
        <w:t>我们实际上完全有可能成功使用这些算法，并应用于许多不同的学习问题，而不需要真正理解这些算法的内环间在做什么，如果说这些算法有缺点的话，那么我想说主要缺点是它们比梯度下降法复杂多了，特别是你最好不要使用</w:t>
      </w:r>
      <w:r>
        <w:t xml:space="preserve"> </w:t>
      </w:r>
      <w:r>
        <w:rPr>
          <w:b/>
        </w:rPr>
        <w:t>L-BGFS</w:t>
      </w:r>
      <w:r>
        <w:t>、</w:t>
      </w:r>
      <w:r>
        <w:rPr>
          <w:b/>
        </w:rPr>
        <w:t>BFGS</w:t>
      </w:r>
      <w:r>
        <w:t>这些算法，除非你是数值计算方面的专家。实际上，我不会建议你们编写自己的代码来计算数据的平方根，或者计算逆矩阵，因为对于这些算法，我还是会建议你直接使用一个软件库，比如说，要求一个平方根，我们所能做的就是调用一些别人已经写好用来计算数字平方根的函数。幸运的是现在我们有</w:t>
      </w:r>
      <w:r>
        <w:rPr>
          <w:b/>
        </w:rPr>
        <w:t>Octave</w:t>
      </w:r>
      <w:r>
        <w:t xml:space="preserve"> </w:t>
      </w:r>
      <w:r>
        <w:t>和与它密切相关的</w:t>
      </w:r>
      <w:r>
        <w:t xml:space="preserve"> </w:t>
      </w:r>
      <w:r>
        <w:rPr>
          <w:b/>
        </w:rPr>
        <w:t>MATLAB</w:t>
      </w:r>
      <w:r>
        <w:t xml:space="preserve"> </w:t>
      </w:r>
      <w:r>
        <w:t>语言可以使用。</w:t>
      </w:r>
    </w:p>
    <w:p w14:paraId="74F20571" w14:textId="77777777" w:rsidR="006C77B1" w:rsidRDefault="006C77B1" w:rsidP="002C5731">
      <w:pPr>
        <w:pStyle w:val="af"/>
        <w:ind w:firstLine="422"/>
      </w:pPr>
      <w:r>
        <w:rPr>
          <w:b/>
        </w:rPr>
        <w:t>Octave</w:t>
      </w:r>
      <w:r>
        <w:t xml:space="preserve"> </w:t>
      </w:r>
      <w:r>
        <w:t>有一个非常理想的</w:t>
      </w:r>
      <w:proofErr w:type="gramStart"/>
      <w:r>
        <w:t>库用于</w:t>
      </w:r>
      <w:proofErr w:type="gramEnd"/>
      <w:r>
        <w:t>实现这些先进的优化算法，所以，如果你直接调用它自带的库，你就能得到不错的结果。我必须指出这些算法实现得好或不好是有区别的，因此，如果你正在你的机器学习程序中使用一种不同的语言，比如如果你正在使用</w:t>
      </w:r>
      <w:r>
        <w:rPr>
          <w:b/>
        </w:rPr>
        <w:t>C</w:t>
      </w:r>
      <w:r>
        <w:t>、</w:t>
      </w:r>
      <w:r>
        <w:rPr>
          <w:b/>
        </w:rPr>
        <w:t>C++</w:t>
      </w:r>
      <w:r>
        <w:t>、</w:t>
      </w:r>
      <w:r>
        <w:rPr>
          <w:b/>
        </w:rPr>
        <w:t>Java</w:t>
      </w:r>
      <w:r>
        <w:t>等等，你可能会想尝试一些不同的库，以确保你找到一个能很好实现这些算法的库。因为在</w:t>
      </w:r>
      <w:r>
        <w:rPr>
          <w:b/>
        </w:rPr>
        <w:t>L-BFGS</w:t>
      </w:r>
      <w:r>
        <w:t>或者等高线梯度的实现上，表现得好与不太好是有差别的，因此现在让我们来说明：如何使用这些算法：</w:t>
      </w:r>
    </w:p>
    <w:p w14:paraId="03C7A5E2" w14:textId="77777777" w:rsidR="006C77B1" w:rsidRDefault="006C77B1" w:rsidP="002C5731">
      <w:pPr>
        <w:pStyle w:val="af"/>
      </w:pPr>
      <w:r>
        <w:rPr>
          <w:noProof/>
        </w:rPr>
        <w:lastRenderedPageBreak/>
        <w:drawing>
          <wp:inline distT="0" distB="0" distL="0" distR="0" wp14:anchorId="01B7137D" wp14:editId="4EA2CAF5">
            <wp:extent cx="1911350" cy="1333500"/>
            <wp:effectExtent l="0" t="0" r="0" b="0"/>
            <wp:docPr id="19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43a769317d584a66509fc394b4e6095.png"/>
                    <pic:cNvPicPr>
                      <a:picLocks noChangeAspect="1" noChangeArrowheads="1"/>
                    </pic:cNvPicPr>
                  </pic:nvPicPr>
                  <pic:blipFill>
                    <a:blip r:embed="rId180"/>
                    <a:stretch>
                      <a:fillRect/>
                    </a:stretch>
                  </pic:blipFill>
                  <pic:spPr bwMode="auto">
                    <a:xfrm>
                      <a:off x="0" y="0"/>
                      <a:ext cx="1911350" cy="1333500"/>
                    </a:xfrm>
                    <a:prstGeom prst="rect">
                      <a:avLst/>
                    </a:prstGeom>
                    <a:noFill/>
                    <a:ln w="9525">
                      <a:noFill/>
                      <a:headEnd/>
                      <a:tailEnd/>
                    </a:ln>
                  </pic:spPr>
                </pic:pic>
              </a:graphicData>
            </a:graphic>
          </wp:inline>
        </w:drawing>
      </w:r>
    </w:p>
    <w:p w14:paraId="5B4AC344" w14:textId="77777777" w:rsidR="006C77B1" w:rsidRDefault="006C77B1" w:rsidP="002C5731">
      <w:pPr>
        <w:pStyle w:val="af"/>
      </w:pPr>
      <w:r>
        <w:t>比方说，你有一个含两个参数的问题，这两个参数是</w:t>
      </w:r>
      <m:oMath>
        <m:sSub>
          <m:sSubPr>
            <m:ctrlPr>
              <w:rPr>
                <w:rFonts w:ascii="Cambria Math" w:hAnsi="Cambria Math"/>
              </w:rPr>
            </m:ctrlPr>
          </m:sSubPr>
          <m:e>
            <m:r>
              <w:rPr>
                <w:rFonts w:ascii="Cambria Math" w:hAnsi="Cambria Math"/>
              </w:rPr>
              <m:t>θ</m:t>
            </m:r>
          </m:e>
          <m:sub>
            <m:r>
              <w:rPr>
                <w:rFonts w:ascii="Cambria Math" w:hAnsi="Cambria Math"/>
              </w:rPr>
              <m:t>0</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1</m:t>
            </m:r>
          </m:sub>
        </m:sSub>
      </m:oMath>
      <w:r>
        <w:t>，因此，通过这个代价函数，你可以得到</w:t>
      </w:r>
      <m:oMath>
        <m:sSub>
          <m:sSubPr>
            <m:ctrlPr>
              <w:rPr>
                <w:rFonts w:ascii="Cambria Math" w:hAnsi="Cambria Math"/>
              </w:rPr>
            </m:ctrlPr>
          </m:sSubPr>
          <m:e>
            <m:r>
              <w:rPr>
                <w:rFonts w:ascii="Cambria Math" w:hAnsi="Cambria Math"/>
              </w:rPr>
              <m:t>θ</m:t>
            </m:r>
          </m:e>
          <m:sub>
            <m:r>
              <w:rPr>
                <w:rFonts w:ascii="Cambria Math" w:hAnsi="Cambria Math"/>
              </w:rPr>
              <m:t>1</m:t>
            </m:r>
          </m:sub>
        </m:sSub>
      </m:oMath>
      <w:r>
        <w:t>和</w:t>
      </w:r>
      <w:r>
        <w:t xml:space="preserve"> </w:t>
      </w:r>
      <m:oMath>
        <m:sSub>
          <m:sSubPr>
            <m:ctrlPr>
              <w:rPr>
                <w:rFonts w:ascii="Cambria Math" w:hAnsi="Cambria Math"/>
              </w:rPr>
            </m:ctrlPr>
          </m:sSubPr>
          <m:e>
            <m:r>
              <w:rPr>
                <w:rFonts w:ascii="Cambria Math" w:hAnsi="Cambria Math"/>
              </w:rPr>
              <m:t>θ</m:t>
            </m:r>
          </m:e>
          <m:sub>
            <m:r>
              <w:rPr>
                <w:rFonts w:ascii="Cambria Math" w:hAnsi="Cambria Math"/>
              </w:rPr>
              <m:t>2</m:t>
            </m:r>
          </m:sub>
        </m:sSub>
      </m:oMath>
      <w:r>
        <w:t>的值，如果你将</w:t>
      </w:r>
      <m:oMath>
        <m:r>
          <w:rPr>
            <w:rFonts w:ascii="Cambria Math" w:hAnsi="Cambria Math"/>
          </w:rPr>
          <m:t>J</m:t>
        </m:r>
        <m:d>
          <m:dPr>
            <m:ctrlPr>
              <w:rPr>
                <w:rFonts w:ascii="Cambria Math" w:hAnsi="Cambria Math"/>
              </w:rPr>
            </m:ctrlPr>
          </m:dPr>
          <m:e>
            <m:r>
              <w:rPr>
                <w:rFonts w:ascii="Cambria Math" w:hAnsi="Cambria Math"/>
              </w:rPr>
              <m:t>θ</m:t>
            </m:r>
          </m:e>
        </m:d>
      </m:oMath>
      <w:r>
        <w:t xml:space="preserve"> </w:t>
      </w:r>
      <w:r>
        <w:t>最小化的话，那么它的最小值将是</w:t>
      </w:r>
      <m:oMath>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=5</m:t>
        </m:r>
      </m:oMath>
      <w:r>
        <w:t xml:space="preserve"> </w:t>
      </w:r>
      <w:r>
        <w:t>，</w:t>
      </w:r>
      <m:oMath>
        <m:sSub>
          <m:sSubPr>
            <m:ctrlPr>
              <w:rPr>
                <w:rFonts w:ascii="Cambria Math" w:hAnsi="Cambria Math"/>
              </w:rPr>
            </m:ctrlPr>
          </m:sSubPr>
          <m:e>
            <m:r>
              <w:rPr>
                <w:rFonts w:ascii="Cambria Math" w:hAnsi="Cambria Math"/>
              </w:rPr>
              <m:t>θ</m:t>
            </m:r>
          </m:e>
          <m:sub>
            <m:r>
              <w:rPr>
                <w:rFonts w:ascii="Cambria Math" w:hAnsi="Cambria Math"/>
              </w:rPr>
              <m:t>2</m:t>
            </m:r>
          </m:sub>
        </m:sSub>
        <m:r>
          <w:rPr>
            <w:rFonts w:ascii="Cambria Math" w:hAnsi="Cambria Math"/>
          </w:rPr>
          <m:t>=5</m:t>
        </m:r>
      </m:oMath>
      <w:r>
        <w:t>。代价函数</w:t>
      </w:r>
      <m:oMath>
        <m:r>
          <w:rPr>
            <w:rFonts w:ascii="Cambria Math" w:hAnsi="Cambria Math"/>
          </w:rPr>
          <m:t>J</m:t>
        </m:r>
        <m:d>
          <m:dPr>
            <m:ctrlPr>
              <w:rPr>
                <w:rFonts w:ascii="Cambria Math" w:hAnsi="Cambria Math"/>
              </w:rPr>
            </m:ctrlPr>
          </m:dPr>
          <m:e>
            <m:r>
              <w:rPr>
                <w:rFonts w:ascii="Cambria Math" w:hAnsi="Cambria Math"/>
              </w:rPr>
              <m:t>θ</m:t>
            </m:r>
          </m:e>
        </m:d>
      </m:oMath>
      <w:r>
        <w:t>的导数推出来就是这两个表达式：</w:t>
      </w:r>
    </w:p>
    <w:p w14:paraId="5E31E763" w14:textId="77777777" w:rsidR="006C77B1" w:rsidRDefault="00000000" w:rsidP="002C5731">
      <w:pPr>
        <w:pStyle w:val="af"/>
      </w:pPr>
      <m:oMathPara>
        <m:oMath>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den>
          </m:f>
          <m:r>
            <w:rPr>
              <w:rFonts w:ascii="Cambria Math" w:hAnsi="Cambria Math"/>
            </w:rPr>
            <m:t>J(θ)=2(</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-5)</m:t>
          </m:r>
        </m:oMath>
      </m:oMathPara>
    </w:p>
    <w:p w14:paraId="3B869915" w14:textId="77777777" w:rsidR="006C77B1" w:rsidRDefault="00000000" w:rsidP="002C5731">
      <w:pPr>
        <w:pStyle w:val="af"/>
      </w:pPr>
      <m:oMathPara>
        <m:oMath>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den>
          </m:f>
          <m:r>
            <w:rPr>
              <w:rFonts w:ascii="Cambria Math" w:hAnsi="Cambria Math"/>
            </w:rPr>
            <m:t>J(θ)=2(</m:t>
          </m:r>
          <m:sSub>
            <m:sSubPr>
              <m:ctrlPr>
                <w:rPr>
                  <w:rFonts w:ascii="Cambria Math" w:hAnsi="Cambria Math"/>
                </w:rPr>
              </m:ctrlPr>
            </m:sSubPr>
            <m:e>
              <m:r>
                <w:rPr>
                  <w:rFonts w:ascii="Cambria Math" w:hAnsi="Cambria Math"/>
                </w:rPr>
                <m:t>θ</m:t>
              </m:r>
            </m:e>
            <m:sub>
              <m:r>
                <w:rPr>
                  <w:rFonts w:ascii="Cambria Math" w:hAnsi="Cambria Math"/>
                </w:rPr>
                <m:t>2</m:t>
              </m:r>
            </m:sub>
          </m:sSub>
          <m:r>
            <w:rPr>
              <w:rFonts w:ascii="Cambria Math" w:hAnsi="Cambria Math"/>
            </w:rPr>
            <m:t>-5)</m:t>
          </m:r>
        </m:oMath>
      </m:oMathPara>
    </w:p>
    <w:p w14:paraId="35AB857C" w14:textId="77777777" w:rsidR="006C77B1" w:rsidRDefault="006C77B1" w:rsidP="002C5731">
      <w:pPr>
        <w:pStyle w:val="af"/>
      </w:pPr>
      <w:r>
        <w:t>如果我们不知道最小值，但你想要代价函数找到这个最小值，是用比如梯度下降这些算法，但最好是用比它更高级的算法，你要做的就是运行一个像这样的</w:t>
      </w:r>
      <w:r>
        <w:rPr>
          <w:b/>
        </w:rPr>
        <w:t>Octave</w:t>
      </w:r>
      <w:r>
        <w:t xml:space="preserve"> </w:t>
      </w:r>
      <w:r>
        <w:t>函数：</w:t>
      </w:r>
    </w:p>
    <w:p w14:paraId="102CAB22" w14:textId="4E4EE015" w:rsidR="006C77B1" w:rsidRPr="007D7CA7" w:rsidRDefault="006C77B1">
      <w:pPr>
        <w:pStyle w:val="SourceCode"/>
        <w:rPr>
          <w:color w:val="FF0000"/>
        </w:rPr>
      </w:pPr>
      <w:r w:rsidRPr="007D7CA7">
        <w:rPr>
          <w:rStyle w:val="NormalTok"/>
          <w:color w:val="FF0000"/>
        </w:rPr>
        <w:t>function [</w:t>
      </w:r>
      <w:proofErr w:type="spellStart"/>
      <w:r w:rsidRPr="007D7CA7">
        <w:rPr>
          <w:rStyle w:val="NormalTok"/>
          <w:color w:val="FF0000"/>
        </w:rPr>
        <w:t>jVal</w:t>
      </w:r>
      <w:proofErr w:type="spellEnd"/>
      <w:r w:rsidRPr="007D7CA7">
        <w:rPr>
          <w:rStyle w:val="NormalTok"/>
          <w:color w:val="FF0000"/>
        </w:rPr>
        <w:t xml:space="preserve">, </w:t>
      </w:r>
      <w:r w:rsidRPr="007D7CA7">
        <w:rPr>
          <w:rStyle w:val="FunctionTok"/>
          <w:color w:val="FF0000"/>
        </w:rPr>
        <w:t>gradient</w:t>
      </w:r>
      <w:r w:rsidRPr="007D7CA7">
        <w:rPr>
          <w:rStyle w:val="NormalTok"/>
          <w:color w:val="FF0000"/>
        </w:rPr>
        <w:t>]=</w:t>
      </w:r>
      <w:proofErr w:type="spellStart"/>
      <w:r w:rsidRPr="007D7CA7">
        <w:rPr>
          <w:rStyle w:val="NormalTok"/>
          <w:color w:val="FF0000"/>
        </w:rPr>
        <w:t>costFunction</w:t>
      </w:r>
      <w:proofErr w:type="spellEnd"/>
      <w:r w:rsidRPr="007D7CA7">
        <w:rPr>
          <w:rStyle w:val="NormalTok"/>
          <w:color w:val="FF0000"/>
        </w:rPr>
        <w:t>(theta)</w:t>
      </w:r>
      <w:r w:rsidRPr="007D7CA7">
        <w:rPr>
          <w:color w:val="FF0000"/>
        </w:rPr>
        <w:br/>
      </w:r>
      <w:r w:rsidRPr="007D7CA7">
        <w:rPr>
          <w:rStyle w:val="NormalTok"/>
          <w:color w:val="FF0000"/>
        </w:rPr>
        <w:t xml:space="preserve">    </w:t>
      </w:r>
      <w:r w:rsidRPr="007D7CA7">
        <w:rPr>
          <w:rStyle w:val="NormalTok"/>
          <w:color w:val="FF0000"/>
        </w:rPr>
        <w:t xml:space="preserve">　　</w:t>
      </w:r>
      <w:proofErr w:type="spellStart"/>
      <w:r w:rsidRPr="007D7CA7">
        <w:rPr>
          <w:rStyle w:val="NormalTok"/>
          <w:color w:val="FF0000"/>
        </w:rPr>
        <w:t>jVal</w:t>
      </w:r>
      <w:proofErr w:type="spellEnd"/>
      <w:r w:rsidRPr="007D7CA7">
        <w:rPr>
          <w:rStyle w:val="NormalTok"/>
          <w:color w:val="FF0000"/>
        </w:rPr>
        <w:t>=(theta(</w:t>
      </w:r>
      <w:r w:rsidRPr="007D7CA7">
        <w:rPr>
          <w:rStyle w:val="FloatTok"/>
          <w:color w:val="FF0000"/>
        </w:rPr>
        <w:t>1</w:t>
      </w:r>
      <w:r w:rsidRPr="007D7CA7">
        <w:rPr>
          <w:rStyle w:val="NormalTok"/>
          <w:color w:val="FF0000"/>
        </w:rPr>
        <w:t>)-</w:t>
      </w:r>
      <w:r w:rsidRPr="007D7CA7">
        <w:rPr>
          <w:rStyle w:val="FloatTok"/>
          <w:color w:val="FF0000"/>
        </w:rPr>
        <w:t>5</w:t>
      </w:r>
      <w:r w:rsidRPr="007D7CA7">
        <w:rPr>
          <w:rStyle w:val="NormalTok"/>
          <w:color w:val="FF0000"/>
        </w:rPr>
        <w:t>)^</w:t>
      </w:r>
      <w:r w:rsidRPr="007D7CA7">
        <w:rPr>
          <w:rStyle w:val="FloatTok"/>
          <w:color w:val="FF0000"/>
        </w:rPr>
        <w:t>2</w:t>
      </w:r>
      <w:r w:rsidRPr="007D7CA7">
        <w:rPr>
          <w:rStyle w:val="NormalTok"/>
          <w:color w:val="FF0000"/>
        </w:rPr>
        <w:t>+(theta(</w:t>
      </w:r>
      <w:r w:rsidRPr="007D7CA7">
        <w:rPr>
          <w:rStyle w:val="FloatTok"/>
          <w:color w:val="FF0000"/>
        </w:rPr>
        <w:t>2</w:t>
      </w:r>
      <w:r w:rsidRPr="007D7CA7">
        <w:rPr>
          <w:rStyle w:val="NormalTok"/>
          <w:color w:val="FF0000"/>
        </w:rPr>
        <w:t>)-</w:t>
      </w:r>
      <w:r w:rsidRPr="007D7CA7">
        <w:rPr>
          <w:rStyle w:val="FloatTok"/>
          <w:color w:val="FF0000"/>
        </w:rPr>
        <w:t>5</w:t>
      </w:r>
      <w:r w:rsidRPr="007D7CA7">
        <w:rPr>
          <w:rStyle w:val="NormalTok"/>
          <w:color w:val="FF0000"/>
        </w:rPr>
        <w:t>)^</w:t>
      </w:r>
      <w:r w:rsidRPr="007D7CA7">
        <w:rPr>
          <w:rStyle w:val="FloatTok"/>
          <w:color w:val="FF0000"/>
        </w:rPr>
        <w:t>2</w:t>
      </w:r>
      <w:r w:rsidRPr="007D7CA7">
        <w:rPr>
          <w:rStyle w:val="NormalTok"/>
          <w:color w:val="FF0000"/>
        </w:rPr>
        <w:t>;</w:t>
      </w:r>
      <w:r w:rsidRPr="007D7CA7">
        <w:rPr>
          <w:color w:val="FF0000"/>
        </w:rPr>
        <w:br/>
      </w:r>
      <w:r w:rsidRPr="007D7CA7">
        <w:rPr>
          <w:rStyle w:val="NormalTok"/>
          <w:color w:val="FF0000"/>
        </w:rPr>
        <w:t xml:space="preserve">    </w:t>
      </w:r>
      <w:r w:rsidRPr="007D7CA7">
        <w:rPr>
          <w:rStyle w:val="NormalTok"/>
          <w:color w:val="FF0000"/>
        </w:rPr>
        <w:t xml:space="preserve">　　</w:t>
      </w:r>
      <w:r w:rsidRPr="007D7CA7">
        <w:rPr>
          <w:rStyle w:val="NormalTok"/>
          <w:color w:val="FF0000"/>
        </w:rPr>
        <w:t>gradient=</w:t>
      </w:r>
      <w:r w:rsidRPr="007D7CA7">
        <w:rPr>
          <w:rStyle w:val="FunctionTok"/>
          <w:color w:val="FF0000"/>
        </w:rPr>
        <w:t>zeros</w:t>
      </w:r>
      <w:r w:rsidRPr="007D7CA7">
        <w:rPr>
          <w:rStyle w:val="NormalTok"/>
          <w:color w:val="FF0000"/>
        </w:rPr>
        <w:t>(</w:t>
      </w:r>
      <w:r w:rsidRPr="007D7CA7">
        <w:rPr>
          <w:rStyle w:val="FloatTok"/>
          <w:color w:val="FF0000"/>
        </w:rPr>
        <w:t>2</w:t>
      </w:r>
      <w:r w:rsidRPr="007D7CA7">
        <w:rPr>
          <w:rStyle w:val="NormalTok"/>
          <w:color w:val="FF0000"/>
        </w:rPr>
        <w:t>,</w:t>
      </w:r>
      <w:r w:rsidRPr="007D7CA7">
        <w:rPr>
          <w:rStyle w:val="FloatTok"/>
          <w:color w:val="FF0000"/>
        </w:rPr>
        <w:t>1</w:t>
      </w:r>
      <w:r w:rsidRPr="007D7CA7">
        <w:rPr>
          <w:rStyle w:val="NormalTok"/>
          <w:color w:val="FF0000"/>
        </w:rPr>
        <w:t>);</w:t>
      </w:r>
      <w:r w:rsidRPr="007D7CA7">
        <w:rPr>
          <w:color w:val="FF0000"/>
        </w:rPr>
        <w:br/>
      </w:r>
      <w:r w:rsidRPr="007D7CA7">
        <w:rPr>
          <w:rStyle w:val="NormalTok"/>
          <w:color w:val="FF0000"/>
        </w:rPr>
        <w:t xml:space="preserve">    </w:t>
      </w:r>
      <w:r w:rsidRPr="007D7CA7">
        <w:rPr>
          <w:rStyle w:val="NormalTok"/>
          <w:color w:val="FF0000"/>
        </w:rPr>
        <w:t xml:space="preserve">　　</w:t>
      </w:r>
      <w:r w:rsidRPr="007D7CA7">
        <w:rPr>
          <w:rStyle w:val="NormalTok"/>
          <w:color w:val="FF0000"/>
        </w:rPr>
        <w:t>gradient(</w:t>
      </w:r>
      <w:r w:rsidRPr="007D7CA7">
        <w:rPr>
          <w:rStyle w:val="FloatTok"/>
          <w:color w:val="FF0000"/>
        </w:rPr>
        <w:t>1</w:t>
      </w:r>
      <w:r w:rsidRPr="007D7CA7">
        <w:rPr>
          <w:rStyle w:val="NormalTok"/>
          <w:color w:val="FF0000"/>
        </w:rPr>
        <w:t>)=</w:t>
      </w:r>
      <w:r w:rsidRPr="007D7CA7">
        <w:rPr>
          <w:rStyle w:val="FloatTok"/>
          <w:color w:val="FF0000"/>
        </w:rPr>
        <w:t>2</w:t>
      </w:r>
      <w:r w:rsidRPr="007D7CA7">
        <w:rPr>
          <w:rStyle w:val="NormalTok"/>
          <w:color w:val="FF0000"/>
        </w:rPr>
        <w:t>*(theta(</w:t>
      </w:r>
      <w:r w:rsidRPr="007D7CA7">
        <w:rPr>
          <w:rStyle w:val="FloatTok"/>
          <w:color w:val="FF0000"/>
        </w:rPr>
        <w:t>1</w:t>
      </w:r>
      <w:r w:rsidRPr="007D7CA7">
        <w:rPr>
          <w:rStyle w:val="NormalTok"/>
          <w:color w:val="FF0000"/>
        </w:rPr>
        <w:t>)-</w:t>
      </w:r>
      <w:r w:rsidRPr="007D7CA7">
        <w:rPr>
          <w:rStyle w:val="FloatTok"/>
          <w:color w:val="FF0000"/>
        </w:rPr>
        <w:t>5</w:t>
      </w:r>
      <w:r w:rsidRPr="007D7CA7">
        <w:rPr>
          <w:rStyle w:val="NormalTok"/>
          <w:color w:val="FF0000"/>
        </w:rPr>
        <w:t>);</w:t>
      </w:r>
      <w:r w:rsidRPr="007D7CA7">
        <w:rPr>
          <w:color w:val="FF0000"/>
        </w:rPr>
        <w:br/>
      </w:r>
      <w:r w:rsidRPr="007D7CA7">
        <w:rPr>
          <w:rStyle w:val="NormalTok"/>
          <w:color w:val="FF0000"/>
        </w:rPr>
        <w:t xml:space="preserve">    </w:t>
      </w:r>
      <w:r w:rsidRPr="007D7CA7">
        <w:rPr>
          <w:rStyle w:val="NormalTok"/>
          <w:color w:val="FF0000"/>
        </w:rPr>
        <w:t xml:space="preserve">　　</w:t>
      </w:r>
      <w:r w:rsidRPr="007D7CA7">
        <w:rPr>
          <w:rStyle w:val="NormalTok"/>
          <w:color w:val="FF0000"/>
        </w:rPr>
        <w:t>gradient(</w:t>
      </w:r>
      <w:proofErr w:type="gramStart"/>
      <w:r w:rsidRPr="007D7CA7">
        <w:rPr>
          <w:rStyle w:val="FloatTok"/>
          <w:color w:val="FF0000"/>
        </w:rPr>
        <w:t>2</w:t>
      </w:r>
      <w:r w:rsidRPr="007D7CA7">
        <w:rPr>
          <w:rStyle w:val="NormalTok"/>
          <w:color w:val="FF0000"/>
        </w:rPr>
        <w:t>)=</w:t>
      </w:r>
      <w:proofErr w:type="gramEnd"/>
      <w:r w:rsidRPr="007D7CA7">
        <w:rPr>
          <w:rStyle w:val="FloatTok"/>
          <w:color w:val="FF0000"/>
        </w:rPr>
        <w:t>2</w:t>
      </w:r>
      <w:r w:rsidRPr="007D7CA7">
        <w:rPr>
          <w:rStyle w:val="NormalTok"/>
          <w:color w:val="FF0000"/>
        </w:rPr>
        <w:t>*(theta(</w:t>
      </w:r>
      <w:r w:rsidRPr="007D7CA7">
        <w:rPr>
          <w:rStyle w:val="FloatTok"/>
          <w:color w:val="FF0000"/>
        </w:rPr>
        <w:t>2</w:t>
      </w:r>
      <w:r w:rsidRPr="007D7CA7">
        <w:rPr>
          <w:rStyle w:val="NormalTok"/>
          <w:color w:val="FF0000"/>
        </w:rPr>
        <w:t>)-</w:t>
      </w:r>
      <w:r w:rsidRPr="007D7CA7">
        <w:rPr>
          <w:rStyle w:val="FloatTok"/>
          <w:color w:val="FF0000"/>
        </w:rPr>
        <w:t>5</w:t>
      </w:r>
      <w:r w:rsidRPr="007D7CA7">
        <w:rPr>
          <w:rStyle w:val="NormalTok"/>
          <w:color w:val="FF0000"/>
        </w:rPr>
        <w:t>);</w:t>
      </w:r>
      <w:r w:rsidRPr="007D7CA7">
        <w:rPr>
          <w:color w:val="FF0000"/>
        </w:rPr>
        <w:br/>
      </w:r>
      <w:r w:rsidRPr="007D7CA7">
        <w:rPr>
          <w:rStyle w:val="NormalTok"/>
          <w:color w:val="FF0000"/>
        </w:rPr>
        <w:t>end</w:t>
      </w:r>
    </w:p>
    <w:p w14:paraId="1CADFCF6" w14:textId="77777777" w:rsidR="006C77B1" w:rsidRDefault="006C77B1" w:rsidP="00CD34C7">
      <w:pPr>
        <w:pStyle w:val="af"/>
      </w:pPr>
      <w:r>
        <w:t>这样就计算出这个代价函数，函数返回的第二个值是梯度值，梯度值应该是一个</w:t>
      </w:r>
      <w:r>
        <w:t>2×1</w:t>
      </w:r>
      <w:r>
        <w:t>的向量，梯度向量的两个元素对应这里的两个偏导数项，运行这个</w:t>
      </w:r>
      <w:proofErr w:type="spellStart"/>
      <w:r>
        <w:rPr>
          <w:b/>
        </w:rPr>
        <w:t>costFunction</w:t>
      </w:r>
      <w:proofErr w:type="spellEnd"/>
      <w:r>
        <w:t xml:space="preserve"> </w:t>
      </w:r>
      <w:r>
        <w:t>函数后，你就可以调用高级的优化函数，这个函数叫</w:t>
      </w:r>
      <w:r>
        <w:t xml:space="preserve"> </w:t>
      </w:r>
      <w:proofErr w:type="spellStart"/>
      <w:r>
        <w:rPr>
          <w:b/>
        </w:rPr>
        <w:t>fminunc</w:t>
      </w:r>
      <w:proofErr w:type="spellEnd"/>
      <w:r>
        <w:t>，它表示</w:t>
      </w:r>
      <w:r>
        <w:rPr>
          <w:b/>
        </w:rPr>
        <w:t>Octave</w:t>
      </w:r>
      <w:r>
        <w:t xml:space="preserve"> </w:t>
      </w:r>
      <w:r>
        <w:t>里无约束最小化函数。调用它的方式如下：</w:t>
      </w:r>
    </w:p>
    <w:p w14:paraId="59CE3964" w14:textId="677069CF" w:rsidR="006C77B1" w:rsidRPr="007D7CA7" w:rsidRDefault="006C77B1">
      <w:pPr>
        <w:pStyle w:val="SourceCode"/>
        <w:rPr>
          <w:color w:val="FF0000"/>
        </w:rPr>
      </w:pPr>
      <w:r w:rsidRPr="007D7CA7">
        <w:rPr>
          <w:rStyle w:val="NormalTok"/>
          <w:color w:val="FF0000"/>
        </w:rPr>
        <w:t>options=</w:t>
      </w:r>
      <w:proofErr w:type="spellStart"/>
      <w:r w:rsidRPr="007D7CA7">
        <w:rPr>
          <w:rStyle w:val="FunctionTok"/>
          <w:color w:val="FF0000"/>
        </w:rPr>
        <w:t>optimset</w:t>
      </w:r>
      <w:proofErr w:type="spellEnd"/>
      <w:r w:rsidRPr="007D7CA7">
        <w:rPr>
          <w:rStyle w:val="NormalTok"/>
          <w:color w:val="FF0000"/>
        </w:rPr>
        <w:t>(</w:t>
      </w:r>
      <w:r w:rsidRPr="007D7CA7">
        <w:rPr>
          <w:rStyle w:val="StringTok"/>
          <w:color w:val="FF0000"/>
        </w:rPr>
        <w:t>'GradObj'</w:t>
      </w:r>
      <w:r w:rsidRPr="007D7CA7">
        <w:rPr>
          <w:rStyle w:val="NormalTok"/>
          <w:color w:val="FF0000"/>
        </w:rPr>
        <w:t>,</w:t>
      </w:r>
      <w:r w:rsidRPr="007D7CA7">
        <w:rPr>
          <w:rStyle w:val="StringTok"/>
          <w:color w:val="FF0000"/>
        </w:rPr>
        <w:t>'on'</w:t>
      </w:r>
      <w:r w:rsidRPr="007D7CA7">
        <w:rPr>
          <w:rStyle w:val="NormalTok"/>
          <w:color w:val="FF0000"/>
        </w:rPr>
        <w:t>,</w:t>
      </w:r>
      <w:r w:rsidRPr="007D7CA7">
        <w:rPr>
          <w:rStyle w:val="StringTok"/>
          <w:color w:val="FF0000"/>
        </w:rPr>
        <w:t>'MaxIter'</w:t>
      </w:r>
      <w:r w:rsidRPr="007D7CA7">
        <w:rPr>
          <w:rStyle w:val="NormalTok"/>
          <w:color w:val="FF0000"/>
        </w:rPr>
        <w:t>,</w:t>
      </w:r>
      <w:r w:rsidRPr="007D7CA7">
        <w:rPr>
          <w:rStyle w:val="FloatTok"/>
          <w:color w:val="FF0000"/>
        </w:rPr>
        <w:t>100</w:t>
      </w:r>
      <w:r w:rsidRPr="007D7CA7">
        <w:rPr>
          <w:rStyle w:val="NormalTok"/>
          <w:color w:val="FF0000"/>
        </w:rPr>
        <w:t>);</w:t>
      </w:r>
      <w:r w:rsidRPr="007D7CA7">
        <w:rPr>
          <w:color w:val="FF0000"/>
        </w:rPr>
        <w:br/>
      </w:r>
      <w:proofErr w:type="spellStart"/>
      <w:r w:rsidRPr="007D7CA7">
        <w:rPr>
          <w:rStyle w:val="NormalTok"/>
          <w:color w:val="FF0000"/>
        </w:rPr>
        <w:t>initialTheta</w:t>
      </w:r>
      <w:proofErr w:type="spellEnd"/>
      <w:r w:rsidRPr="007D7CA7">
        <w:rPr>
          <w:rStyle w:val="NormalTok"/>
          <w:color w:val="FF0000"/>
        </w:rPr>
        <w:t>=</w:t>
      </w:r>
      <w:proofErr w:type="gramStart"/>
      <w:r w:rsidRPr="007D7CA7">
        <w:rPr>
          <w:rStyle w:val="FunctionTok"/>
          <w:color w:val="FF0000"/>
        </w:rPr>
        <w:t>zeros</w:t>
      </w:r>
      <w:r w:rsidRPr="007D7CA7">
        <w:rPr>
          <w:rStyle w:val="NormalTok"/>
          <w:color w:val="FF0000"/>
        </w:rPr>
        <w:t>(</w:t>
      </w:r>
      <w:proofErr w:type="gramEnd"/>
      <w:r w:rsidRPr="007D7CA7">
        <w:rPr>
          <w:rStyle w:val="FloatTok"/>
          <w:color w:val="FF0000"/>
        </w:rPr>
        <w:t>2</w:t>
      </w:r>
      <w:r w:rsidRPr="007D7CA7">
        <w:rPr>
          <w:rStyle w:val="NormalTok"/>
          <w:color w:val="FF0000"/>
        </w:rPr>
        <w:t>,</w:t>
      </w:r>
      <w:r w:rsidRPr="007D7CA7">
        <w:rPr>
          <w:rStyle w:val="FloatTok"/>
          <w:color w:val="FF0000"/>
        </w:rPr>
        <w:t>1</w:t>
      </w:r>
      <w:r w:rsidRPr="007D7CA7">
        <w:rPr>
          <w:rStyle w:val="NormalTok"/>
          <w:color w:val="FF0000"/>
        </w:rPr>
        <w:t>);</w:t>
      </w:r>
      <w:r w:rsidRPr="007D7CA7">
        <w:rPr>
          <w:color w:val="FF0000"/>
        </w:rPr>
        <w:br/>
      </w:r>
      <w:r w:rsidRPr="007D7CA7">
        <w:rPr>
          <w:rStyle w:val="NormalTok"/>
          <w:color w:val="FF0000"/>
        </w:rPr>
        <w:t>[</w:t>
      </w:r>
      <w:proofErr w:type="spellStart"/>
      <w:r w:rsidRPr="007D7CA7">
        <w:rPr>
          <w:rStyle w:val="NormalTok"/>
          <w:color w:val="FF0000"/>
        </w:rPr>
        <w:t>optTheta</w:t>
      </w:r>
      <w:proofErr w:type="spellEnd"/>
      <w:r w:rsidRPr="007D7CA7">
        <w:rPr>
          <w:rStyle w:val="NormalTok"/>
          <w:color w:val="FF0000"/>
        </w:rPr>
        <w:t xml:space="preserve">, </w:t>
      </w:r>
      <w:proofErr w:type="spellStart"/>
      <w:r w:rsidRPr="007D7CA7">
        <w:rPr>
          <w:rStyle w:val="NormalTok"/>
          <w:color w:val="FF0000"/>
        </w:rPr>
        <w:t>functionVal</w:t>
      </w:r>
      <w:proofErr w:type="spellEnd"/>
      <w:r w:rsidRPr="007D7CA7">
        <w:rPr>
          <w:rStyle w:val="NormalTok"/>
          <w:color w:val="FF0000"/>
        </w:rPr>
        <w:t xml:space="preserve">, </w:t>
      </w:r>
      <w:proofErr w:type="spellStart"/>
      <w:r w:rsidRPr="007D7CA7">
        <w:rPr>
          <w:rStyle w:val="NormalTok"/>
          <w:color w:val="FF0000"/>
        </w:rPr>
        <w:t>exitFlag</w:t>
      </w:r>
      <w:proofErr w:type="spellEnd"/>
      <w:r w:rsidRPr="007D7CA7">
        <w:rPr>
          <w:rStyle w:val="NormalTok"/>
          <w:color w:val="FF0000"/>
        </w:rPr>
        <w:t>]=</w:t>
      </w:r>
      <w:proofErr w:type="spellStart"/>
      <w:r w:rsidRPr="007D7CA7">
        <w:rPr>
          <w:rStyle w:val="FunctionTok"/>
          <w:color w:val="FF0000"/>
        </w:rPr>
        <w:t>fminunc</w:t>
      </w:r>
      <w:proofErr w:type="spellEnd"/>
      <w:r w:rsidRPr="007D7CA7">
        <w:rPr>
          <w:rStyle w:val="NormalTok"/>
          <w:color w:val="FF0000"/>
        </w:rPr>
        <w:t xml:space="preserve">(@costFunction, </w:t>
      </w:r>
      <w:proofErr w:type="spellStart"/>
      <w:r w:rsidRPr="007D7CA7">
        <w:rPr>
          <w:rStyle w:val="NormalTok"/>
          <w:color w:val="FF0000"/>
        </w:rPr>
        <w:t>initialTheta</w:t>
      </w:r>
      <w:proofErr w:type="spellEnd"/>
      <w:r w:rsidRPr="007D7CA7">
        <w:rPr>
          <w:rStyle w:val="NormalTok"/>
          <w:color w:val="FF0000"/>
        </w:rPr>
        <w:t>, options);</w:t>
      </w:r>
    </w:p>
    <w:p w14:paraId="577C8ADE" w14:textId="77777777" w:rsidR="006C77B1" w:rsidRDefault="006C77B1" w:rsidP="00CD34C7">
      <w:pPr>
        <w:pStyle w:val="af"/>
      </w:pPr>
      <w:r>
        <w:t>你要设置几个</w:t>
      </w:r>
      <w:r>
        <w:rPr>
          <w:b/>
        </w:rPr>
        <w:t>options</w:t>
      </w:r>
      <w:r>
        <w:t>，这个</w:t>
      </w:r>
      <w:r>
        <w:t xml:space="preserve"> </w:t>
      </w:r>
      <w:r>
        <w:rPr>
          <w:b/>
        </w:rPr>
        <w:t>options</w:t>
      </w:r>
      <w:r>
        <w:t xml:space="preserve"> </w:t>
      </w:r>
      <w:r>
        <w:t>变量作为一个数据结构可以存储你想要的</w:t>
      </w:r>
      <w:r>
        <w:rPr>
          <w:b/>
        </w:rPr>
        <w:t>options</w:t>
      </w:r>
      <w:r>
        <w:t>，所以</w:t>
      </w:r>
      <w:r>
        <w:t xml:space="preserve"> </w:t>
      </w:r>
      <w:proofErr w:type="spellStart"/>
      <w:r>
        <w:rPr>
          <w:b/>
        </w:rPr>
        <w:t>GradObj</w:t>
      </w:r>
      <w:proofErr w:type="spellEnd"/>
      <w:r>
        <w:t xml:space="preserve"> </w:t>
      </w:r>
      <w:r>
        <w:t>和</w:t>
      </w:r>
      <w:r>
        <w:rPr>
          <w:b/>
        </w:rPr>
        <w:t>On</w:t>
      </w:r>
      <w:r>
        <w:t>，这里设置梯度目标参数为打开</w:t>
      </w:r>
      <w:r>
        <w:t>(</w:t>
      </w:r>
      <w:r>
        <w:rPr>
          <w:b/>
        </w:rPr>
        <w:t>on</w:t>
      </w:r>
      <w:r>
        <w:t>)</w:t>
      </w:r>
      <w:r>
        <w:t>，这意味着你现在确实要给这个算法提供一个梯度，然后设置最大迭代次数，比方说</w:t>
      </w:r>
      <w:r>
        <w:t>100</w:t>
      </w:r>
      <w:r>
        <w:t>，我们给出一个</w:t>
      </w:r>
      <m:oMath>
        <m:r>
          <w:rPr>
            <w:rFonts w:ascii="Cambria Math" w:hAnsi="Cambria Math"/>
          </w:rPr>
          <m:t>θ</m:t>
        </m:r>
      </m:oMath>
      <w:r>
        <w:t xml:space="preserve"> </w:t>
      </w:r>
      <w:r>
        <w:t>的猜测初始值，它是一个</w:t>
      </w:r>
      <w:r>
        <w:t>2×1</w:t>
      </w:r>
      <w:r>
        <w:t>的向量，那么这个命令就调用</w:t>
      </w:r>
      <w:proofErr w:type="spellStart"/>
      <w:r>
        <w:rPr>
          <w:b/>
        </w:rPr>
        <w:t>fminunc</w:t>
      </w:r>
      <w:proofErr w:type="spellEnd"/>
      <w:r>
        <w:t>，这个</w:t>
      </w:r>
      <w:r>
        <w:t>@</w:t>
      </w:r>
      <w:r>
        <w:t>符号表示指向我们刚刚定义的</w:t>
      </w:r>
      <w:proofErr w:type="spellStart"/>
      <w:r>
        <w:rPr>
          <w:b/>
        </w:rPr>
        <w:t>costFunction</w:t>
      </w:r>
      <w:proofErr w:type="spellEnd"/>
      <w:r>
        <w:t xml:space="preserve"> </w:t>
      </w:r>
      <w:r>
        <w:t>函数的指针。如果你调用它，它就会使用众多高级优化算法中的一个，当然你也可以把它当成梯度下降，只不过它能自动选择学习速率</w:t>
      </w:r>
      <m:oMath>
        <m:r>
          <w:rPr>
            <w:rFonts w:ascii="Cambria Math" w:hAnsi="Cambria Math"/>
          </w:rPr>
          <m:t>α</m:t>
        </m:r>
      </m:oMath>
      <w:r>
        <w:t>，你不需要自己来做。然后它会</w:t>
      </w:r>
      <w:r>
        <w:lastRenderedPageBreak/>
        <w:t>尝试使用这些高级的优化算法，就像加强版的梯度下降法，为你找到最佳的</w:t>
      </w:r>
      <m:oMath>
        <m:r>
          <w:rPr>
            <w:rFonts w:ascii="Cambria Math" w:hAnsi="Cambria Math"/>
          </w:rPr>
          <m:t>θ</m:t>
        </m:r>
      </m:oMath>
      <w:r>
        <w:t>值。</w:t>
      </w:r>
    </w:p>
    <w:p w14:paraId="5FE842CF" w14:textId="77777777" w:rsidR="006C77B1" w:rsidRDefault="006C77B1" w:rsidP="00CD34C7">
      <w:pPr>
        <w:pStyle w:val="af"/>
      </w:pPr>
      <w:r>
        <w:t>让我告诉你它在</w:t>
      </w:r>
      <w:r>
        <w:t xml:space="preserve"> </w:t>
      </w:r>
      <w:r>
        <w:rPr>
          <w:b/>
        </w:rPr>
        <w:t>Octave</w:t>
      </w:r>
      <w:r>
        <w:t xml:space="preserve"> </w:t>
      </w:r>
      <w:r>
        <w:t>里什么样：</w:t>
      </w:r>
    </w:p>
    <w:p w14:paraId="6C57E912" w14:textId="77777777" w:rsidR="006C77B1" w:rsidRDefault="006C77B1">
      <w:pPr>
        <w:pStyle w:val="FigurewithCaption"/>
      </w:pPr>
      <w:r>
        <w:rPr>
          <w:noProof/>
          <w:lang w:eastAsia="zh-CN"/>
        </w:rPr>
        <w:drawing>
          <wp:inline distT="0" distB="0" distL="0" distR="0" wp14:anchorId="4D56E6C9" wp14:editId="19E09D57">
            <wp:extent cx="5334000" cy="3004820"/>
            <wp:effectExtent l="0" t="0" r="0" b="0"/>
            <wp:docPr id="20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d074e119a52163691cff93c3f42a1ee.png"/>
                    <pic:cNvPicPr>
                      <a:picLocks noChangeAspect="1" noChangeArrowheads="1"/>
                    </pic:cNvPicPr>
                  </pic:nvPicPr>
                  <pic:blipFill>
                    <a:blip r:embed="rId181"/>
                    <a:stretch>
                      <a:fillRect/>
                    </a:stretch>
                  </pic:blipFill>
                  <pic:spPr bwMode="auto">
                    <a:xfrm>
                      <a:off x="0" y="0"/>
                      <a:ext cx="5334000" cy="3004820"/>
                    </a:xfrm>
                    <a:prstGeom prst="rect">
                      <a:avLst/>
                    </a:prstGeom>
                    <a:noFill/>
                    <a:ln w="9525">
                      <a:noFill/>
                      <a:headEnd/>
                      <a:tailEnd/>
                    </a:ln>
                  </pic:spPr>
                </pic:pic>
              </a:graphicData>
            </a:graphic>
          </wp:inline>
        </w:drawing>
      </w:r>
    </w:p>
    <w:p w14:paraId="115CDC55" w14:textId="77777777" w:rsidR="006C77B1" w:rsidRDefault="006C77B1" w:rsidP="00CD34C7">
      <w:pPr>
        <w:pStyle w:val="af"/>
      </w:pPr>
      <w:r>
        <w:t>所以我写了这个关于</w:t>
      </w:r>
      <w:r>
        <w:rPr>
          <w:b/>
        </w:rPr>
        <w:t>theta</w:t>
      </w:r>
      <w:r>
        <w:t>的</w:t>
      </w:r>
      <w:r>
        <w:t xml:space="preserve"> </w:t>
      </w:r>
      <w:proofErr w:type="spellStart"/>
      <w:r>
        <w:rPr>
          <w:b/>
        </w:rPr>
        <w:t>costFunction</w:t>
      </w:r>
      <w:proofErr w:type="spellEnd"/>
      <w:r>
        <w:t xml:space="preserve"> </w:t>
      </w:r>
      <w:r>
        <w:t>函数，它计算出代价函数</w:t>
      </w:r>
      <w:r>
        <w:t xml:space="preserve"> </w:t>
      </w:r>
      <w:proofErr w:type="spellStart"/>
      <w:r>
        <w:rPr>
          <w:b/>
        </w:rPr>
        <w:t>jval</w:t>
      </w:r>
      <w:proofErr w:type="spellEnd"/>
      <w:r>
        <w:t>以及梯度</w:t>
      </w:r>
      <w:r>
        <w:rPr>
          <w:b/>
        </w:rPr>
        <w:t>gradient</w:t>
      </w:r>
      <w:r>
        <w:t>，</w:t>
      </w:r>
      <w:r>
        <w:rPr>
          <w:b/>
        </w:rPr>
        <w:t>gradient</w:t>
      </w:r>
      <w:r>
        <w:t xml:space="preserve"> </w:t>
      </w:r>
      <w:r>
        <w:t>有两个元素，是代价函数对于</w:t>
      </w:r>
      <w:r>
        <w:rPr>
          <w:b/>
        </w:rPr>
        <w:t>theta(1)</w:t>
      </w:r>
      <w:r>
        <w:t xml:space="preserve"> </w:t>
      </w:r>
      <w:r>
        <w:t>和</w:t>
      </w:r>
      <w:r>
        <w:t xml:space="preserve"> </w:t>
      </w:r>
      <w:r>
        <w:rPr>
          <w:b/>
        </w:rPr>
        <w:t>theta(2)</w:t>
      </w:r>
      <w:r>
        <w:t>这两个参数的偏导数。</w:t>
      </w:r>
    </w:p>
    <w:p w14:paraId="327D5430" w14:textId="77777777" w:rsidR="006C77B1" w:rsidRDefault="006C77B1" w:rsidP="00CD34C7">
      <w:pPr>
        <w:pStyle w:val="af"/>
      </w:pPr>
      <w:r>
        <w:t>我希望你们从这个幻灯片中学到的主要内容是：写一个函数，它能返回代价函数值、梯度值，因此要把这个应用到逻辑回归，或者甚至线性回归中，你也可以把这些优化算法用于线性回归，你需要做的就是输入合适的代码来计算这里的这些东西。</w:t>
      </w:r>
    </w:p>
    <w:p w14:paraId="0D138ED5" w14:textId="77777777" w:rsidR="006C77B1" w:rsidRDefault="006C77B1" w:rsidP="00CD34C7">
      <w:pPr>
        <w:pStyle w:val="af"/>
      </w:pPr>
      <w:r>
        <w:t>现在你已经知道如何使用这些高级的优化算法，有了这些算法，你就可以使用一个复杂的优化库，它让算法使用起来更模糊一点。因此也许稍微有点难调试，不过由于这些算法的运行速度通常远远超过梯度下降。</w:t>
      </w:r>
    </w:p>
    <w:p w14:paraId="425B293E" w14:textId="77777777" w:rsidR="006C77B1" w:rsidRDefault="006C77B1" w:rsidP="00CD34C7">
      <w:pPr>
        <w:pStyle w:val="af"/>
      </w:pPr>
      <w:r>
        <w:t>所以当我有一个很大的机器学习问题时，我会选择这些高级算法，而不是梯度下降。有了这些概念，你就应该能将逻辑回归和线性回归应用于更大的问题中，这就是高级优化的概念。</w:t>
      </w:r>
    </w:p>
    <w:p w14:paraId="3E49FB47" w14:textId="77777777" w:rsidR="006C77B1" w:rsidRDefault="006C77B1" w:rsidP="00CD34C7">
      <w:pPr>
        <w:pStyle w:val="af"/>
      </w:pPr>
      <w:r>
        <w:t>在下一个视频，我想要告诉你如何修改你已经知道的逻辑回归算法，然后使它在多类别分类问题中也能正常运行。</w:t>
      </w:r>
    </w:p>
    <w:p w14:paraId="7AFDF8E1" w14:textId="77777777" w:rsidR="00CD34C7" w:rsidRDefault="00CD34C7">
      <w:pPr>
        <w:widowControl/>
        <w:jc w:val="left"/>
        <w:rPr>
          <w:b/>
          <w:bCs/>
          <w:sz w:val="32"/>
          <w:szCs w:val="32"/>
        </w:rPr>
      </w:pPr>
      <w:bookmarkStart w:id="143" w:name="header-n309"/>
      <w:bookmarkEnd w:id="143"/>
      <w:r>
        <w:br w:type="page"/>
      </w:r>
    </w:p>
    <w:p w14:paraId="37399EC5" w14:textId="1F28CAEF" w:rsidR="006C77B1" w:rsidRDefault="006C77B1">
      <w:pPr>
        <w:pStyle w:val="3"/>
      </w:pPr>
      <w:bookmarkStart w:id="144" w:name="_Toc38636821"/>
      <w:r>
        <w:lastRenderedPageBreak/>
        <w:t xml:space="preserve">6.7 </w:t>
      </w:r>
      <w:r>
        <w:t>多类别分类：一对多</w:t>
      </w:r>
      <w:bookmarkEnd w:id="144"/>
    </w:p>
    <w:p w14:paraId="388CCC73" w14:textId="77777777" w:rsidR="006C77B1" w:rsidRDefault="006C77B1" w:rsidP="00CD34C7">
      <w:pPr>
        <w:pStyle w:val="af0"/>
      </w:pPr>
      <w:r>
        <w:t>参考视频</w:t>
      </w:r>
      <w:r>
        <w:t>: 6 - 7 - Multiclass Classification_ One-vs-all (6 min).</w:t>
      </w:r>
      <w:proofErr w:type="spellStart"/>
      <w:r>
        <w:t>mkv</w:t>
      </w:r>
      <w:proofErr w:type="spellEnd"/>
    </w:p>
    <w:p w14:paraId="0C8C2C4D" w14:textId="77777777" w:rsidR="006C77B1" w:rsidRDefault="006C77B1" w:rsidP="00CD34C7">
      <w:pPr>
        <w:pStyle w:val="af"/>
      </w:pPr>
      <w:r>
        <w:t>在本节视频中，我们将谈到如何使用逻辑回归</w:t>
      </w:r>
      <w:r>
        <w:t xml:space="preserve"> (</w:t>
      </w:r>
      <w:r>
        <w:rPr>
          <w:b/>
        </w:rPr>
        <w:t>logistic regression</w:t>
      </w:r>
      <w:r>
        <w:t>)</w:t>
      </w:r>
      <w:r>
        <w:t>来解决多类别分类问题，具体来说，我想通过一个叫做</w:t>
      </w:r>
      <w:r>
        <w:t>"</w:t>
      </w:r>
      <w:r>
        <w:t>一对多</w:t>
      </w:r>
      <w:r>
        <w:t>" (</w:t>
      </w:r>
      <w:r>
        <w:rPr>
          <w:b/>
        </w:rPr>
        <w:t>one-vs-all</w:t>
      </w:r>
      <w:r>
        <w:t xml:space="preserve">) </w:t>
      </w:r>
      <w:r>
        <w:t>的分类算法。</w:t>
      </w:r>
    </w:p>
    <w:p w14:paraId="788C3540" w14:textId="77777777" w:rsidR="006C77B1" w:rsidRDefault="006C77B1" w:rsidP="00CD34C7">
      <w:pPr>
        <w:pStyle w:val="af"/>
      </w:pPr>
      <w:r>
        <w:t>先看这样一些例子。</w:t>
      </w:r>
    </w:p>
    <w:p w14:paraId="35E3C9B1" w14:textId="77777777" w:rsidR="006C77B1" w:rsidRDefault="006C77B1" w:rsidP="00CD34C7">
      <w:pPr>
        <w:pStyle w:val="af"/>
      </w:pPr>
      <w:r>
        <w:t>第一个例子：假如说你现在需要一个学习算法能自动地将邮件归类到不同的文件夹里，或者说可以自动地加上标签，那么，你也许需要一些不同的文件夹，或者不同的标签来完成这件事，来区分</w:t>
      </w:r>
      <w:proofErr w:type="gramStart"/>
      <w:r>
        <w:t>开来自</w:t>
      </w:r>
      <w:proofErr w:type="gramEnd"/>
      <w:r>
        <w:t>工作的邮件、来自朋友的邮件、来自家人的邮件或者是有关兴趣爱好的邮件，那么，我们就有了这样一个分类问题：其类别有四个，分别用</w:t>
      </w:r>
      <m:oMath>
        <m:r>
          <w:rPr>
            <w:rFonts w:ascii="Cambria Math" w:hAnsi="Cambria Math"/>
          </w:rPr>
          <m:t>y=1</m:t>
        </m:r>
      </m:oMath>
      <w:r>
        <w:t>、</w:t>
      </w:r>
      <m:oMath>
        <m:r>
          <w:rPr>
            <w:rFonts w:ascii="Cambria Math" w:hAnsi="Cambria Math"/>
          </w:rPr>
          <m:t>y=2</m:t>
        </m:r>
      </m:oMath>
      <w:r>
        <w:t>、</w:t>
      </w:r>
      <m:oMath>
        <m:r>
          <w:rPr>
            <w:rFonts w:ascii="Cambria Math" w:hAnsi="Cambria Math"/>
          </w:rPr>
          <m:t>y=3</m:t>
        </m:r>
      </m:oMath>
      <w:r>
        <w:t>、</w:t>
      </w:r>
      <m:oMath>
        <m:r>
          <w:rPr>
            <w:rFonts w:ascii="Cambria Math" w:hAnsi="Cambria Math"/>
          </w:rPr>
          <m:t>y=4</m:t>
        </m:r>
      </m:oMath>
      <w:r>
        <w:t xml:space="preserve"> </w:t>
      </w:r>
      <w:r>
        <w:t>来代表。</w:t>
      </w:r>
    </w:p>
    <w:p w14:paraId="7EBD6570" w14:textId="77777777" w:rsidR="006C77B1" w:rsidRDefault="006C77B1" w:rsidP="00CD34C7">
      <w:pPr>
        <w:pStyle w:val="af"/>
      </w:pPr>
      <w:r>
        <w:t>第二个例子是有关药物诊断的，如果一个病人因为鼻塞来到你的诊所，他可能并没有生病，用</w:t>
      </w:r>
      <w:r>
        <w:t xml:space="preserve"> </w:t>
      </w:r>
      <m:oMath>
        <m:r>
          <w:rPr>
            <w:rFonts w:ascii="Cambria Math" w:hAnsi="Cambria Math"/>
          </w:rPr>
          <m:t>y=1</m:t>
        </m:r>
      </m:oMath>
      <w:r>
        <w:t xml:space="preserve"> </w:t>
      </w:r>
      <w:r>
        <w:t>这个类别来代表；或者患了感冒，用</w:t>
      </w:r>
      <w:r>
        <w:t xml:space="preserve"> </w:t>
      </w:r>
      <m:oMath>
        <m:r>
          <w:rPr>
            <w:rFonts w:ascii="Cambria Math" w:hAnsi="Cambria Math"/>
          </w:rPr>
          <m:t>y=2</m:t>
        </m:r>
      </m:oMath>
      <w:r>
        <w:t xml:space="preserve"> </w:t>
      </w:r>
      <w:r>
        <w:t>来代表；或者得了流感用</w:t>
      </w:r>
      <m:oMath>
        <m:r>
          <w:rPr>
            <w:rFonts w:ascii="Cambria Math" w:hAnsi="Cambria Math"/>
          </w:rPr>
          <m:t>y=3</m:t>
        </m:r>
      </m:oMath>
      <w:r>
        <w:t>来代表。</w:t>
      </w:r>
    </w:p>
    <w:p w14:paraId="42E9673C" w14:textId="77777777" w:rsidR="006C77B1" w:rsidRDefault="006C77B1" w:rsidP="00CD34C7">
      <w:pPr>
        <w:pStyle w:val="af"/>
      </w:pPr>
      <w:r>
        <w:t>第三个例子：如果你正在做有关天气的机器学习分类问题，那么你可能想要区分哪些天是晴天、多云、雨天、或者下雪天，对上述所有的例子，</w:t>
      </w:r>
      <m:oMath>
        <m:r>
          <w:rPr>
            <w:rFonts w:ascii="Cambria Math" w:hAnsi="Cambria Math"/>
          </w:rPr>
          <m:t>y</m:t>
        </m:r>
      </m:oMath>
      <w:r>
        <w:t xml:space="preserve"> </w:t>
      </w:r>
      <w:r>
        <w:t>可以取一个很小的数值，一个相对</w:t>
      </w:r>
      <w:r>
        <w:t>"</w:t>
      </w:r>
      <w:r>
        <w:t>谨慎</w:t>
      </w:r>
      <w:r>
        <w:t>"</w:t>
      </w:r>
      <w:r>
        <w:t>的数值，比如</w:t>
      </w:r>
      <w:r>
        <w:t xml:space="preserve">1 </w:t>
      </w:r>
      <w:r>
        <w:t>到</w:t>
      </w:r>
      <w:r>
        <w:t>3</w:t>
      </w:r>
      <w:r>
        <w:t>、</w:t>
      </w:r>
      <w:r>
        <w:t>1</w:t>
      </w:r>
      <w:r>
        <w:t>到</w:t>
      </w:r>
      <w:r>
        <w:t>4</w:t>
      </w:r>
      <w:r>
        <w:t>或者其它数值，以上说的都是多类分类问题，顺便一提的是，对于下标是</w:t>
      </w:r>
      <w:r>
        <w:t>0 1 2 3</w:t>
      </w:r>
      <w:r>
        <w:t>，还是</w:t>
      </w:r>
      <w:r>
        <w:t xml:space="preserve"> 1 2 3 4 </w:t>
      </w:r>
      <w:r>
        <w:t>都不重要，我更喜欢将分类从</w:t>
      </w:r>
      <w:r>
        <w:t xml:space="preserve"> 1 </w:t>
      </w:r>
      <w:r>
        <w:t>开始标而不是</w:t>
      </w:r>
      <w:r>
        <w:t>0</w:t>
      </w:r>
      <w:r>
        <w:t>，其实怎样标注都不会影响最后的结果。</w:t>
      </w:r>
    </w:p>
    <w:p w14:paraId="0F2A31DB" w14:textId="77777777" w:rsidR="006C77B1" w:rsidRDefault="006C77B1" w:rsidP="00CD34C7">
      <w:pPr>
        <w:pStyle w:val="af"/>
      </w:pPr>
      <w:r>
        <w:t>然而对于之前的一个，二元分类问题，我们的数据看起来可能是像这样：</w:t>
      </w:r>
    </w:p>
    <w:p w14:paraId="60C755DB" w14:textId="77777777" w:rsidR="006C77B1" w:rsidRDefault="006C77B1" w:rsidP="00CD34C7">
      <w:pPr>
        <w:pStyle w:val="af"/>
      </w:pPr>
      <w:r>
        <w:rPr>
          <w:noProof/>
        </w:rPr>
        <w:drawing>
          <wp:inline distT="0" distB="0" distL="0" distR="0" wp14:anchorId="5900D0CB" wp14:editId="7352278C">
            <wp:extent cx="1492250" cy="1422400"/>
            <wp:effectExtent l="0" t="0" r="0" b="6350"/>
            <wp:docPr id="20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8f56679a2113c7857ab9dd2afebcba8.png"/>
                    <pic:cNvPicPr>
                      <a:picLocks noChangeAspect="1" noChangeArrowheads="1"/>
                    </pic:cNvPicPr>
                  </pic:nvPicPr>
                  <pic:blipFill>
                    <a:blip r:embed="rId182"/>
                    <a:stretch>
                      <a:fillRect/>
                    </a:stretch>
                  </pic:blipFill>
                  <pic:spPr bwMode="auto">
                    <a:xfrm>
                      <a:off x="0" y="0"/>
                      <a:ext cx="1492250" cy="1422400"/>
                    </a:xfrm>
                    <a:prstGeom prst="rect">
                      <a:avLst/>
                    </a:prstGeom>
                    <a:noFill/>
                    <a:ln w="9525">
                      <a:noFill/>
                      <a:headEnd/>
                      <a:tailEnd/>
                    </a:ln>
                  </pic:spPr>
                </pic:pic>
              </a:graphicData>
            </a:graphic>
          </wp:inline>
        </w:drawing>
      </w:r>
    </w:p>
    <w:p w14:paraId="53A2B35D" w14:textId="77777777" w:rsidR="006C77B1" w:rsidRDefault="006C77B1" w:rsidP="00CD34C7">
      <w:pPr>
        <w:pStyle w:val="af"/>
      </w:pPr>
      <w:r>
        <w:t>对于一个多类分类问题，我们的数据集或许看起来像这样：</w:t>
      </w:r>
    </w:p>
    <w:p w14:paraId="23C7D81E" w14:textId="77777777" w:rsidR="006C77B1" w:rsidRDefault="006C77B1" w:rsidP="00CD34C7">
      <w:pPr>
        <w:pStyle w:val="af"/>
      </w:pPr>
      <w:r>
        <w:rPr>
          <w:noProof/>
        </w:rPr>
        <w:lastRenderedPageBreak/>
        <w:drawing>
          <wp:inline distT="0" distB="0" distL="0" distR="0" wp14:anchorId="15ADBABB" wp14:editId="0DD9F4AA">
            <wp:extent cx="2755900" cy="1270000"/>
            <wp:effectExtent l="0" t="0" r="6350" b="6350"/>
            <wp:docPr id="20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4d7903564b4416305b26f6ff2e13c04.png"/>
                    <pic:cNvPicPr>
                      <a:picLocks noChangeAspect="1" noChangeArrowheads="1"/>
                    </pic:cNvPicPr>
                  </pic:nvPicPr>
                  <pic:blipFill>
                    <a:blip r:embed="rId183"/>
                    <a:stretch>
                      <a:fillRect/>
                    </a:stretch>
                  </pic:blipFill>
                  <pic:spPr bwMode="auto">
                    <a:xfrm>
                      <a:off x="0" y="0"/>
                      <a:ext cx="2755900" cy="1270000"/>
                    </a:xfrm>
                    <a:prstGeom prst="rect">
                      <a:avLst/>
                    </a:prstGeom>
                    <a:noFill/>
                    <a:ln w="9525">
                      <a:noFill/>
                      <a:headEnd/>
                      <a:tailEnd/>
                    </a:ln>
                  </pic:spPr>
                </pic:pic>
              </a:graphicData>
            </a:graphic>
          </wp:inline>
        </w:drawing>
      </w:r>
    </w:p>
    <w:p w14:paraId="4D9ED791" w14:textId="77777777" w:rsidR="006C77B1" w:rsidRDefault="006C77B1" w:rsidP="00CD34C7">
      <w:pPr>
        <w:pStyle w:val="af"/>
      </w:pPr>
      <w:r>
        <w:t>我用</w:t>
      </w:r>
      <w:r>
        <w:t>3</w:t>
      </w:r>
      <w:r>
        <w:t>种不同的符号来代表</w:t>
      </w:r>
      <w:r>
        <w:t>3</w:t>
      </w:r>
      <w:r>
        <w:t>个类别，问题就是给出</w:t>
      </w:r>
      <w:r>
        <w:t>3</w:t>
      </w:r>
      <w:r>
        <w:t>个类型的数据集，我们如何得到一个学习算法来进行分类呢？</w:t>
      </w:r>
    </w:p>
    <w:p w14:paraId="61C0A300" w14:textId="77777777" w:rsidR="006C77B1" w:rsidRDefault="006C77B1" w:rsidP="00CD34C7">
      <w:pPr>
        <w:pStyle w:val="af"/>
      </w:pPr>
      <w:r>
        <w:t>我们现在已经知道如何进行二元分类，可以使用逻辑回归，对于直线或许你也知道，可以将数据集一分为二为正类和负类。用一对多的分类思想，我们可以将其用在多类分类问题上。</w:t>
      </w:r>
    </w:p>
    <w:p w14:paraId="363A2239" w14:textId="77777777" w:rsidR="006C77B1" w:rsidRDefault="006C77B1" w:rsidP="00CD34C7">
      <w:pPr>
        <w:pStyle w:val="af"/>
      </w:pPr>
      <w:r>
        <w:t>下面将介绍如何进行一对多的分类工作，有时这个方法也被称为</w:t>
      </w:r>
      <w:r>
        <w:t>"</w:t>
      </w:r>
      <w:r>
        <w:t>一对余</w:t>
      </w:r>
      <w:r>
        <w:t>"</w:t>
      </w:r>
      <w:r>
        <w:t>方法。</w:t>
      </w:r>
    </w:p>
    <w:p w14:paraId="6F3FBBC5" w14:textId="77777777" w:rsidR="006C77B1" w:rsidRDefault="006C77B1" w:rsidP="00CD34C7">
      <w:pPr>
        <w:pStyle w:val="af"/>
      </w:pPr>
      <w:r>
        <w:rPr>
          <w:noProof/>
        </w:rPr>
        <w:drawing>
          <wp:inline distT="0" distB="0" distL="0" distR="0" wp14:anchorId="12A0C69D" wp14:editId="61CC4B99">
            <wp:extent cx="1701800" cy="1797050"/>
            <wp:effectExtent l="0" t="0" r="0" b="0"/>
            <wp:docPr id="21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50a83c67732d254dbac2aeeb8ab910c.png"/>
                    <pic:cNvPicPr>
                      <a:picLocks noChangeAspect="1" noChangeArrowheads="1"/>
                    </pic:cNvPicPr>
                  </pic:nvPicPr>
                  <pic:blipFill>
                    <a:blip r:embed="rId184"/>
                    <a:stretch>
                      <a:fillRect/>
                    </a:stretch>
                  </pic:blipFill>
                  <pic:spPr bwMode="auto">
                    <a:xfrm>
                      <a:off x="0" y="0"/>
                      <a:ext cx="1701800" cy="1797050"/>
                    </a:xfrm>
                    <a:prstGeom prst="rect">
                      <a:avLst/>
                    </a:prstGeom>
                    <a:noFill/>
                    <a:ln w="9525">
                      <a:noFill/>
                      <a:headEnd/>
                      <a:tailEnd/>
                    </a:ln>
                  </pic:spPr>
                </pic:pic>
              </a:graphicData>
            </a:graphic>
          </wp:inline>
        </w:drawing>
      </w:r>
    </w:p>
    <w:p w14:paraId="34D536EB" w14:textId="77777777" w:rsidR="006C77B1" w:rsidRDefault="006C77B1" w:rsidP="00CD34C7">
      <w:pPr>
        <w:pStyle w:val="af"/>
      </w:pPr>
      <w:r>
        <w:t>现在我们有一个训练集，好比上图表示的有</w:t>
      </w:r>
      <w:r>
        <w:t>3</w:t>
      </w:r>
      <w:r>
        <w:t>个类别，我们用三角形表示</w:t>
      </w:r>
      <w:r>
        <w:t xml:space="preserve"> </w:t>
      </w:r>
      <m:oMath>
        <m:r>
          <w:rPr>
            <w:rFonts w:ascii="Cambria Math" w:hAnsi="Cambria Math"/>
          </w:rPr>
          <m:t>y=1</m:t>
        </m:r>
      </m:oMath>
      <w:r>
        <w:t>，方框表示</w:t>
      </w:r>
      <m:oMath>
        <m:r>
          <w:rPr>
            <w:rFonts w:ascii="Cambria Math" w:hAnsi="Cambria Math"/>
          </w:rPr>
          <m:t>y=2</m:t>
        </m:r>
      </m:oMath>
      <w:r>
        <w:t>，叉叉表示</w:t>
      </w:r>
      <w:r>
        <w:t xml:space="preserve"> </w:t>
      </w:r>
      <m:oMath>
        <m:r>
          <w:rPr>
            <w:rFonts w:ascii="Cambria Math" w:hAnsi="Cambria Math"/>
          </w:rPr>
          <m:t>y=3</m:t>
        </m:r>
      </m:oMath>
      <w:r>
        <w:t>。我们下面要做的就是使用一个训练集，将其分成</w:t>
      </w:r>
      <w:r>
        <w:t>3</w:t>
      </w:r>
      <w:r>
        <w:t>个二元分类问题。</w:t>
      </w:r>
    </w:p>
    <w:p w14:paraId="72A89CC6" w14:textId="77777777" w:rsidR="006C77B1" w:rsidRDefault="006C77B1" w:rsidP="00CD34C7">
      <w:pPr>
        <w:pStyle w:val="af"/>
      </w:pPr>
      <w:r>
        <w:t>我们先从用三角形代表的类别</w:t>
      </w:r>
      <w:r>
        <w:t>1</w:t>
      </w:r>
      <w:r>
        <w:t>开始，实际上我们可以创建一个，新的</w:t>
      </w:r>
      <w:r>
        <w:t>"</w:t>
      </w:r>
      <w:r>
        <w:t>伪</w:t>
      </w:r>
      <w:r>
        <w:t>"</w:t>
      </w:r>
      <w:r>
        <w:t>训练集，类型</w:t>
      </w:r>
      <w:r>
        <w:t>2</w:t>
      </w:r>
      <w:r>
        <w:t>和类型</w:t>
      </w:r>
      <w:r>
        <w:t>3</w:t>
      </w:r>
      <w:r>
        <w:t>定为负类，类型</w:t>
      </w:r>
      <w:r>
        <w:t>1</w:t>
      </w:r>
      <w:r>
        <w:t>设定为正类，我们创建一个新的训练集，如下图所示的那样，我们要拟合出一个合适的分类器。</w:t>
      </w:r>
    </w:p>
    <w:p w14:paraId="49935C1A" w14:textId="77777777" w:rsidR="006C77B1" w:rsidRDefault="006C77B1" w:rsidP="00CD34C7">
      <w:pPr>
        <w:pStyle w:val="af"/>
      </w:pPr>
      <w:r>
        <w:rPr>
          <w:noProof/>
        </w:rPr>
        <w:lastRenderedPageBreak/>
        <w:drawing>
          <wp:inline distT="0" distB="0" distL="0" distR="0" wp14:anchorId="6357C662" wp14:editId="008E831D">
            <wp:extent cx="3105150" cy="1968500"/>
            <wp:effectExtent l="0" t="0" r="0" b="0"/>
            <wp:docPr id="21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72863ce7f85cd491e5b940924ef5a5f.png"/>
                    <pic:cNvPicPr>
                      <a:picLocks noChangeAspect="1" noChangeArrowheads="1"/>
                    </pic:cNvPicPr>
                  </pic:nvPicPr>
                  <pic:blipFill>
                    <a:blip r:embed="rId185"/>
                    <a:stretch>
                      <a:fillRect/>
                    </a:stretch>
                  </pic:blipFill>
                  <pic:spPr bwMode="auto">
                    <a:xfrm>
                      <a:off x="0" y="0"/>
                      <a:ext cx="3105150" cy="1968500"/>
                    </a:xfrm>
                    <a:prstGeom prst="rect">
                      <a:avLst/>
                    </a:prstGeom>
                    <a:noFill/>
                    <a:ln w="9525">
                      <a:noFill/>
                      <a:headEnd/>
                      <a:tailEnd/>
                    </a:ln>
                  </pic:spPr>
                </pic:pic>
              </a:graphicData>
            </a:graphic>
          </wp:inline>
        </w:drawing>
      </w:r>
    </w:p>
    <w:p w14:paraId="2287C5C7" w14:textId="77777777" w:rsidR="006C77B1" w:rsidRDefault="006C77B1" w:rsidP="00CD34C7">
      <w:pPr>
        <w:pStyle w:val="af"/>
      </w:pPr>
      <w:r>
        <w:t>这里的三角形是正样本，而圆形代表负样本。可以这样想，设置三角形的值为</w:t>
      </w:r>
      <w:r>
        <w:t>1</w:t>
      </w:r>
      <w:r>
        <w:t>，圆形的值为</w:t>
      </w:r>
      <w:r>
        <w:t>0</w:t>
      </w:r>
      <w:r>
        <w:t>，下面我们来训练一个标准的逻辑回归分类器，这样我们就得到一个正边界。</w:t>
      </w:r>
    </w:p>
    <w:p w14:paraId="576AEB3A" w14:textId="77777777" w:rsidR="00C87E54" w:rsidRDefault="006C77B1" w:rsidP="00CD34C7">
      <w:pPr>
        <w:pStyle w:val="af"/>
      </w:pPr>
      <w:r>
        <w:t>为了能实现这样的转变，我们将多个类中的一个类标记为正向类（</w:t>
      </w:r>
      <m:oMath>
        <m:r>
          <w:rPr>
            <w:rFonts w:ascii="Cambria Math" w:hAnsi="Cambria Math"/>
          </w:rPr>
          <m:t>y=1</m:t>
        </m:r>
      </m:oMath>
      <w:r>
        <w:t>），然后将其他</w:t>
      </w:r>
      <w:proofErr w:type="gramStart"/>
      <w:r>
        <w:t>所有类都标记</w:t>
      </w:r>
      <w:proofErr w:type="gramEnd"/>
      <w:r>
        <w:t>为负向类，这个模型记作</w:t>
      </w:r>
      <m:oMath>
        <m:sSubSup>
          <m:sSubSupPr>
            <m:ctrlPr>
              <w:rPr>
                <w:rFonts w:ascii="Cambria Math" w:hAnsi="Cambria Math"/>
              </w:rPr>
            </m:ctrlPr>
          </m:sSubSupPr>
          <m:e>
            <m:r>
              <w:rPr>
                <w:rFonts w:ascii="Cambria Math" w:hAnsi="Cambria Math"/>
              </w:rPr>
              <m:t>h</m:t>
            </m:r>
          </m:e>
          <m:sub>
            <m:r>
              <w:rPr>
                <w:rFonts w:ascii="Cambria Math" w:hAnsi="Cambria Math"/>
              </w:rPr>
              <m:t>θ</m:t>
            </m:r>
          </m:sub>
          <m:sup>
            <m:d>
              <m:dPr>
                <m:ctrlPr>
                  <w:rPr>
                    <w:rFonts w:ascii="Cambria Math" w:hAnsi="Cambria Math"/>
                  </w:rPr>
                </m:ctrlPr>
              </m:dPr>
              <m:e>
                <m:r>
                  <w:rPr>
                    <w:rFonts w:ascii="Cambria Math" w:hAnsi="Cambria Math"/>
                  </w:rPr>
                  <m:t>1</m:t>
                </m:r>
              </m:e>
            </m:d>
          </m:sup>
        </m:sSubSup>
        <m:d>
          <m:dPr>
            <m:ctrlPr>
              <w:rPr>
                <w:rFonts w:ascii="Cambria Math" w:hAnsi="Cambria Math"/>
              </w:rPr>
            </m:ctrlPr>
          </m:dPr>
          <m:e>
            <m:r>
              <w:rPr>
                <w:rFonts w:ascii="Cambria Math" w:hAnsi="Cambria Math"/>
              </w:rPr>
              <m:t>x</m:t>
            </m:r>
          </m:e>
        </m:d>
      </m:oMath>
      <w:r>
        <w:t>。接着，类似地第我们选择另一个类标记为正向类（</w:t>
      </w:r>
      <m:oMath>
        <m:r>
          <w:rPr>
            <w:rFonts w:ascii="Cambria Math" w:hAnsi="Cambria Math"/>
          </w:rPr>
          <m:t>y=2</m:t>
        </m:r>
      </m:oMath>
      <w:r>
        <w:t>），再将</w:t>
      </w:r>
      <w:proofErr w:type="gramStart"/>
      <w:r>
        <w:t>其它类都标记</w:t>
      </w:r>
      <w:proofErr w:type="gramEnd"/>
      <w:r>
        <w:t>为负向类，将这个模型记作</w:t>
      </w:r>
      <w:r>
        <w:t xml:space="preserve"> </w:t>
      </w:r>
      <m:oMath>
        <m:sSubSup>
          <m:sSubSupPr>
            <m:ctrlPr>
              <w:rPr>
                <w:rFonts w:ascii="Cambria Math" w:hAnsi="Cambria Math"/>
              </w:rPr>
            </m:ctrlPr>
          </m:sSubSupPr>
          <m:e>
            <m:r>
              <w:rPr>
                <w:rFonts w:ascii="Cambria Math" w:hAnsi="Cambria Math"/>
              </w:rPr>
              <m:t>h</m:t>
            </m:r>
          </m:e>
          <m:sub>
            <m:r>
              <w:rPr>
                <w:rFonts w:ascii="Cambria Math" w:hAnsi="Cambria Math"/>
              </w:rPr>
              <m:t>θ</m:t>
            </m:r>
          </m:sub>
          <m:sup>
            <m:d>
              <m:dPr>
                <m:ctrlPr>
                  <w:rPr>
                    <w:rFonts w:ascii="Cambria Math" w:hAnsi="Cambria Math"/>
                  </w:rPr>
                </m:ctrlPr>
              </m:dPr>
              <m:e>
                <m:r>
                  <w:rPr>
                    <w:rFonts w:ascii="Cambria Math" w:hAnsi="Cambria Math"/>
                  </w:rPr>
                  <m:t>2</m:t>
                </m:r>
              </m:e>
            </m:d>
          </m:sup>
        </m:sSubSup>
        <m:d>
          <m:dPr>
            <m:ctrlPr>
              <w:rPr>
                <w:rFonts w:ascii="Cambria Math" w:hAnsi="Cambria Math"/>
              </w:rPr>
            </m:ctrlPr>
          </m:dPr>
          <m:e>
            <m:r>
              <w:rPr>
                <w:rFonts w:ascii="Cambria Math" w:hAnsi="Cambria Math"/>
              </w:rPr>
              <m:t>x</m:t>
            </m:r>
          </m:e>
        </m:d>
      </m:oMath>
      <w:r>
        <w:t>,</w:t>
      </w:r>
      <w:r>
        <w:t>依此类推。</w:t>
      </w:r>
      <w:r>
        <w:t xml:space="preserve"> </w:t>
      </w:r>
    </w:p>
    <w:p w14:paraId="4DBB1F03" w14:textId="182826F3" w:rsidR="006C77B1" w:rsidRDefault="006C77B1" w:rsidP="00CD34C7">
      <w:pPr>
        <w:pStyle w:val="af"/>
      </w:pPr>
      <w:r>
        <w:t>最后我们得到一系列的模型简记为：</w:t>
      </w:r>
      <w:r>
        <w:t xml:space="preserve"> </w:t>
      </w:r>
      <m:oMath>
        <m:sSubSup>
          <m:sSubSupPr>
            <m:ctrlPr>
              <w:rPr>
                <w:rFonts w:ascii="Cambria Math" w:hAnsi="Cambria Math"/>
              </w:rPr>
            </m:ctrlPr>
          </m:sSubSupPr>
          <m:e>
            <m:r>
              <w:rPr>
                <w:rFonts w:ascii="Cambria Math" w:hAnsi="Cambria Math"/>
              </w:rPr>
              <m:t>h</m:t>
            </m:r>
          </m:e>
          <m:sub>
            <m:r>
              <w:rPr>
                <w:rFonts w:ascii="Cambria Math" w:hAnsi="Cambria Math"/>
              </w:rPr>
              <m:t>θ</m:t>
            </m:r>
          </m:sub>
          <m:sup>
            <m:d>
              <m:dPr>
                <m:ctrlPr>
                  <w:rPr>
                    <w:rFonts w:ascii="Cambria Math" w:hAnsi="Cambria Math"/>
                  </w:rPr>
                </m:ctrlPr>
              </m:dPr>
              <m:e>
                <m:r>
                  <w:rPr>
                    <w:rFonts w:ascii="Cambria Math" w:hAnsi="Cambria Math"/>
                  </w:rPr>
                  <m:t>i</m:t>
                </m:r>
              </m:e>
            </m:d>
          </m:sup>
        </m:sSubSup>
        <m:d>
          <m:dPr>
            <m:ctrlPr>
              <w:rPr>
                <w:rFonts w:ascii="Cambria Math" w:hAnsi="Cambria Math"/>
              </w:rPr>
            </m:ctrlPr>
          </m:dPr>
          <m:e>
            <m:r>
              <w:rPr>
                <w:rFonts w:ascii="Cambria Math" w:hAnsi="Cambria Math"/>
              </w:rPr>
              <m:t>x</m:t>
            </m:r>
          </m:e>
        </m:d>
        <m:r>
          <w:rPr>
            <w:rFonts w:ascii="Cambria Math" w:hAnsi="Cambria Math"/>
          </w:rPr>
          <m:t>=p</m:t>
        </m:r>
        <m:d>
          <m:dPr>
            <m:ctrlPr>
              <w:rPr>
                <w:rFonts w:ascii="Cambria Math" w:hAnsi="Cambria Math"/>
              </w:rPr>
            </m:ctrlPr>
          </m:dPr>
          <m:e>
            <m:r>
              <w:rPr>
                <w:rFonts w:ascii="Cambria Math" w:hAnsi="Cambria Math"/>
              </w:rPr>
              <m:t>y=i|x;θ</m:t>
            </m:r>
          </m:e>
        </m:d>
      </m:oMath>
      <w:r>
        <w:t>其中：</w:t>
      </w:r>
      <m:oMath>
        <m:r>
          <w:rPr>
            <w:rFonts w:ascii="Cambria Math" w:hAnsi="Cambria Math"/>
          </w:rPr>
          <m:t>i=</m:t>
        </m:r>
        <m:d>
          <m:dPr>
            <m:ctrlPr>
              <w:rPr>
                <w:rFonts w:ascii="Cambria Math" w:hAnsi="Cambria Math"/>
              </w:rPr>
            </m:ctrlPr>
          </m:dPr>
          <m:e>
            <m:r>
              <w:rPr>
                <w:rFonts w:ascii="Cambria Math" w:hAnsi="Cambria Math"/>
              </w:rPr>
              <m:t>1,2,3....k</m:t>
            </m:r>
          </m:e>
        </m:d>
      </m:oMath>
      <w:r>
        <w:t xml:space="preserve"> </w:t>
      </w:r>
    </w:p>
    <w:p w14:paraId="3BA46CFC" w14:textId="77777777" w:rsidR="00C87E54" w:rsidRDefault="00C87E54" w:rsidP="00C87E54">
      <w:r>
        <w:rPr>
          <w:noProof/>
        </w:rPr>
        <w:drawing>
          <wp:inline distT="0" distB="0" distL="0" distR="0" wp14:anchorId="55B0F445" wp14:editId="16BF24A7">
            <wp:extent cx="5274310" cy="993711"/>
            <wp:effectExtent l="0" t="0" r="2540" b="0"/>
            <wp:docPr id="2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4"/>
                    <pic:cNvPicPr>
                      <a:picLocks noChangeAspect="1" noChangeArrowheads="1"/>
                    </pic:cNvPicPr>
                  </pic:nvPicPr>
                  <pic:blipFill>
                    <a:blip r:embed="rId186">
                      <a:extLst>
                        <a:ext uri="{28A0092B-C50C-407E-A947-70E740481C1C}">
                          <a14:useLocalDpi xmlns:a14="http://schemas.microsoft.com/office/drawing/2010/main"/>
                        </a:ext>
                      </a:extLst>
                    </a:blip>
                    <a:srcRect/>
                    <a:stretch>
                      <a:fillRect/>
                    </a:stretch>
                  </pic:blipFill>
                  <pic:spPr bwMode="auto">
                    <a:xfrm>
                      <a:off x="0" y="0"/>
                      <a:ext cx="5274310" cy="993711"/>
                    </a:xfrm>
                    <a:prstGeom prst="rect">
                      <a:avLst/>
                    </a:prstGeom>
                    <a:noFill/>
                    <a:ln>
                      <a:noFill/>
                    </a:ln>
                  </pic:spPr>
                </pic:pic>
              </a:graphicData>
            </a:graphic>
          </wp:inline>
        </w:drawing>
      </w:r>
    </w:p>
    <w:p w14:paraId="1EA18704" w14:textId="1316FD0D" w:rsidR="006C77B1" w:rsidRDefault="006C77B1" w:rsidP="00CD34C7">
      <w:pPr>
        <w:pStyle w:val="af"/>
      </w:pPr>
      <w:r>
        <w:t>最后，在我们需要做预测时，我们将所有的</w:t>
      </w:r>
      <w:proofErr w:type="gramStart"/>
      <w:r>
        <w:t>分类机</w:t>
      </w:r>
      <w:proofErr w:type="gramEnd"/>
      <w:r>
        <w:t>都运行一遍，然后对每一个输入变量，都选择最高可能性的输出变量。</w:t>
      </w:r>
      <w:commentRangeStart w:id="145"/>
      <w:proofErr w:type="spellStart"/>
      <w:ins w:id="146" w:author="Chen Yang" w:date="2024-05-19T16:10:00Z">
        <w:r w:rsidR="00D42B7E">
          <w:t>S</w:t>
        </w:r>
        <w:r w:rsidR="00D42B7E">
          <w:rPr>
            <w:rFonts w:hint="eastAsia"/>
          </w:rPr>
          <w:t>oftmax</w:t>
        </w:r>
        <w:proofErr w:type="spellEnd"/>
        <w:r w:rsidR="00D42B7E">
          <w:rPr>
            <w:rFonts w:hint="eastAsia"/>
          </w:rPr>
          <w:t>?</w:t>
        </w:r>
      </w:ins>
      <w:commentRangeEnd w:id="145"/>
      <w:ins w:id="147" w:author="Chen Yang" w:date="2024-05-19T16:12:00Z">
        <w:r w:rsidR="00D42B7E">
          <w:rPr>
            <w:rStyle w:val="affb"/>
          </w:rPr>
          <w:commentReference w:id="145"/>
        </w:r>
      </w:ins>
    </w:p>
    <w:p w14:paraId="35C55E86" w14:textId="77777777" w:rsidR="006C77B1" w:rsidRDefault="006C77B1" w:rsidP="00CD34C7">
      <w:pPr>
        <w:pStyle w:val="af"/>
      </w:pPr>
      <w:r>
        <w:t>总之，我们已经把要做的做完了，现在要做的就是训练这个逻辑回归分类器：</w:t>
      </w:r>
      <m:oMath>
        <m:sSubSup>
          <m:sSubSupPr>
            <m:ctrlPr>
              <w:rPr>
                <w:rFonts w:ascii="Cambria Math" w:hAnsi="Cambria Math"/>
              </w:rPr>
            </m:ctrlPr>
          </m:sSubSupPr>
          <m:e>
            <m:r>
              <w:rPr>
                <w:rFonts w:ascii="Cambria Math" w:hAnsi="Cambria Math"/>
              </w:rPr>
              <m:t>h</m:t>
            </m:r>
          </m:e>
          <m:sub>
            <m:r>
              <w:rPr>
                <w:rFonts w:ascii="Cambria Math" w:hAnsi="Cambria Math"/>
              </w:rPr>
              <m:t>θ</m:t>
            </m:r>
          </m:sub>
          <m:sup>
            <m:d>
              <m:dPr>
                <m:ctrlPr>
                  <w:rPr>
                    <w:rFonts w:ascii="Cambria Math" w:hAnsi="Cambria Math"/>
                  </w:rPr>
                </m:ctrlPr>
              </m:dPr>
              <m:e>
                <m:r>
                  <w:rPr>
                    <w:rFonts w:ascii="Cambria Math" w:hAnsi="Cambria Math"/>
                  </w:rPr>
                  <m:t>i</m:t>
                </m:r>
              </m:e>
            </m:d>
          </m:sup>
        </m:sSubSup>
        <m:d>
          <m:dPr>
            <m:ctrlPr>
              <w:rPr>
                <w:rFonts w:ascii="Cambria Math" w:hAnsi="Cambria Math"/>
              </w:rPr>
            </m:ctrlPr>
          </m:dPr>
          <m:e>
            <m:r>
              <w:rPr>
                <w:rFonts w:ascii="Cambria Math" w:hAnsi="Cambria Math"/>
              </w:rPr>
              <m:t>x</m:t>
            </m:r>
          </m:e>
        </m:d>
      </m:oMath>
      <w:r>
        <w:t>，</w:t>
      </w:r>
      <w:r>
        <w:t xml:space="preserve"> </w:t>
      </w:r>
      <w:r>
        <w:t>其中</w:t>
      </w:r>
      <w:r>
        <w:t xml:space="preserve"> </w:t>
      </w:r>
      <m:oMath>
        <m:r>
          <w:rPr>
            <w:rFonts w:ascii="Cambria Math" w:hAnsi="Cambria Math"/>
          </w:rPr>
          <m:t>i</m:t>
        </m:r>
      </m:oMath>
      <w:r>
        <w:t xml:space="preserve"> </w:t>
      </w:r>
      <w:r>
        <w:t>对应每一个可能的</w:t>
      </w:r>
      <w:r>
        <w:t xml:space="preserve"> </w:t>
      </w:r>
      <m:oMath>
        <m:r>
          <w:rPr>
            <w:rFonts w:ascii="Cambria Math" w:hAnsi="Cambria Math"/>
          </w:rPr>
          <m:t>y=i</m:t>
        </m:r>
      </m:oMath>
      <w:r>
        <w:t>，最后，为了做出预测，我们给出输入一个新的</w:t>
      </w:r>
      <w:r>
        <w:t xml:space="preserve"> </w:t>
      </w:r>
      <m:oMath>
        <m:r>
          <w:rPr>
            <w:rFonts w:ascii="Cambria Math" w:hAnsi="Cambria Math"/>
          </w:rPr>
          <m:t>x</m:t>
        </m:r>
      </m:oMath>
      <w:r>
        <w:t xml:space="preserve"> </w:t>
      </w:r>
      <w:r>
        <w:t>值，用这个做预测。我们要做的就是在我们三个分类器里面输入</w:t>
      </w:r>
      <w:r>
        <w:t xml:space="preserve"> </w:t>
      </w:r>
      <m:oMath>
        <m:r>
          <w:rPr>
            <w:rFonts w:ascii="Cambria Math" w:hAnsi="Cambria Math"/>
          </w:rPr>
          <m:t>x</m:t>
        </m:r>
      </m:oMath>
      <w:r>
        <w:t>，然后我们选择一个让</w:t>
      </w:r>
      <w:r>
        <w:t xml:space="preserve"> </w:t>
      </w:r>
      <m:oMath>
        <m:sSubSup>
          <m:sSubSupPr>
            <m:ctrlPr>
              <w:rPr>
                <w:rFonts w:ascii="Cambria Math" w:hAnsi="Cambria Math"/>
              </w:rPr>
            </m:ctrlPr>
          </m:sSubSupPr>
          <m:e>
            <m:r>
              <w:rPr>
                <w:rFonts w:ascii="Cambria Math" w:hAnsi="Cambria Math"/>
              </w:rPr>
              <m:t>h</m:t>
            </m:r>
          </m:e>
          <m:sub>
            <m:r>
              <w:rPr>
                <w:rFonts w:ascii="Cambria Math" w:hAnsi="Cambria Math"/>
              </w:rPr>
              <m:t>θ</m:t>
            </m:r>
          </m:sub>
          <m:sup>
            <m:d>
              <m:dPr>
                <m:ctrlPr>
                  <w:rPr>
                    <w:rFonts w:ascii="Cambria Math" w:hAnsi="Cambria Math"/>
                  </w:rPr>
                </m:ctrlPr>
              </m:dPr>
              <m:e>
                <m:r>
                  <w:rPr>
                    <w:rFonts w:ascii="Cambria Math" w:hAnsi="Cambria Math"/>
                  </w:rPr>
                  <m:t>i</m:t>
                </m:r>
              </m:e>
            </m:d>
          </m:sup>
        </m:sSubSup>
        <m:d>
          <m:dPr>
            <m:ctrlPr>
              <w:rPr>
                <w:rFonts w:ascii="Cambria Math" w:hAnsi="Cambria Math"/>
              </w:rPr>
            </m:ctrlPr>
          </m:dPr>
          <m:e>
            <m:r>
              <w:rPr>
                <w:rFonts w:ascii="Cambria Math" w:hAnsi="Cambria Math"/>
              </w:rPr>
              <m:t>x</m:t>
            </m:r>
          </m:e>
        </m:d>
      </m:oMath>
      <w:r>
        <w:t xml:space="preserve"> </w:t>
      </w:r>
      <w:r>
        <w:t>最大的</w:t>
      </w:r>
      <m:oMath>
        <m:r>
          <w:rPr>
            <w:rFonts w:ascii="Cambria Math" w:hAnsi="Cambria Math"/>
          </w:rPr>
          <m:t>i</m:t>
        </m:r>
      </m:oMath>
      <w:r>
        <w:t>，即</w:t>
      </w:r>
      <m:oMath>
        <m:limLow>
          <m:limLowPr>
            <m:ctrlPr>
              <w:rPr>
                <w:rFonts w:ascii="Cambria Math" w:hAnsi="Cambria Math"/>
              </w:rPr>
            </m:ctrlPr>
          </m:limLowPr>
          <m:e>
            <m:r>
              <m:rPr>
                <m:sty m:val="p"/>
              </m:rPr>
              <w:rPr>
                <w:rFonts w:ascii="Cambria Math" w:hAnsi="Cambria Math"/>
              </w:rPr>
              <m:t>max</m:t>
            </m:r>
          </m:e>
          <m:lim>
            <m:r>
              <w:rPr>
                <w:rFonts w:ascii="Cambria Math" w:hAnsi="Cambria Math"/>
              </w:rPr>
              <m:t>i</m:t>
            </m:r>
          </m:lim>
        </m:limLow>
        <m:r>
          <w:rPr>
            <w:rFonts w:ascii="Cambria Math" w:hAnsi="Cambria Math"/>
          </w:rPr>
          <m:t> </m:t>
        </m:r>
        <m:sSubSup>
          <m:sSubSupPr>
            <m:ctrlPr>
              <w:rPr>
                <w:rFonts w:ascii="Cambria Math" w:hAnsi="Cambria Math"/>
              </w:rPr>
            </m:ctrlPr>
          </m:sSubSupPr>
          <m:e>
            <m:r>
              <w:rPr>
                <w:rFonts w:ascii="Cambria Math" w:hAnsi="Cambria Math"/>
              </w:rPr>
              <m:t>h</m:t>
            </m:r>
          </m:e>
          <m:sub>
            <m:r>
              <w:rPr>
                <w:rFonts w:ascii="Cambria Math" w:hAnsi="Cambria Math"/>
              </w:rPr>
              <m:t>θ</m:t>
            </m:r>
          </m:sub>
          <m:sup>
            <m:d>
              <m:dPr>
                <m:ctrlPr>
                  <w:rPr>
                    <w:rFonts w:ascii="Cambria Math" w:hAnsi="Cambria Math"/>
                  </w:rPr>
                </m:ctrlPr>
              </m:dPr>
              <m:e>
                <m:r>
                  <w:rPr>
                    <w:rFonts w:ascii="Cambria Math" w:hAnsi="Cambria Math"/>
                  </w:rPr>
                  <m:t>i</m:t>
                </m:r>
              </m:e>
            </m:d>
          </m:sup>
        </m:sSubSup>
        <m:d>
          <m:dPr>
            <m:ctrlPr>
              <w:rPr>
                <w:rFonts w:ascii="Cambria Math" w:hAnsi="Cambria Math"/>
              </w:rPr>
            </m:ctrlPr>
          </m:dPr>
          <m:e>
            <m:r>
              <w:rPr>
                <w:rFonts w:ascii="Cambria Math" w:hAnsi="Cambria Math"/>
              </w:rPr>
              <m:t>x</m:t>
            </m:r>
          </m:e>
        </m:d>
      </m:oMath>
      <w:r>
        <w:t>。</w:t>
      </w:r>
    </w:p>
    <w:p w14:paraId="6FC80BC0" w14:textId="77777777" w:rsidR="006C77B1" w:rsidRDefault="006C77B1" w:rsidP="00CD34C7">
      <w:pPr>
        <w:pStyle w:val="af"/>
      </w:pPr>
      <w:r>
        <w:t>你现在知道了基本的挑选分类器的方法，选择出哪一个分类器是可信度最高效果最好的，那么就可认为得到一个正确的分类，无论</w:t>
      </w:r>
      <m:oMath>
        <m:r>
          <w:rPr>
            <w:rFonts w:ascii="Cambria Math" w:hAnsi="Cambria Math"/>
          </w:rPr>
          <m:t>i</m:t>
        </m:r>
      </m:oMath>
      <w:r>
        <w:t>值是多少，我们都有最高的概率值，我们预测</w:t>
      </w:r>
      <m:oMath>
        <m:r>
          <w:rPr>
            <w:rFonts w:ascii="Cambria Math" w:hAnsi="Cambria Math"/>
          </w:rPr>
          <m:t>y</m:t>
        </m:r>
      </m:oMath>
      <w:r>
        <w:t>就是那个值。这就是多类别分类问题，以及一对多的方法，通过这个小方法，你现在也可以将逻辑回归分类器用在多类分类的问题上。</w:t>
      </w:r>
    </w:p>
    <w:p w14:paraId="22A1E660" w14:textId="77777777" w:rsidR="00CD34C7" w:rsidRDefault="00CD34C7">
      <w:pPr>
        <w:widowControl/>
        <w:jc w:val="left"/>
        <w:rPr>
          <w:rFonts w:ascii="Calibri Light" w:hAnsi="Calibri Light"/>
          <w:b/>
          <w:bCs/>
          <w:sz w:val="32"/>
          <w:szCs w:val="32"/>
        </w:rPr>
      </w:pPr>
      <w:bookmarkStart w:id="148" w:name="header-n356"/>
      <w:bookmarkEnd w:id="148"/>
      <w:r>
        <w:br w:type="page"/>
      </w:r>
    </w:p>
    <w:p w14:paraId="6877B31E" w14:textId="5DA1F36E" w:rsidR="006C77B1" w:rsidRDefault="006C77B1" w:rsidP="00D15056">
      <w:pPr>
        <w:pStyle w:val="MMTopic2"/>
        <w:numPr>
          <w:ilvl w:val="0"/>
          <w:numId w:val="2"/>
        </w:numPr>
      </w:pPr>
      <w:bookmarkStart w:id="149" w:name="_Toc38636822"/>
      <w:r>
        <w:lastRenderedPageBreak/>
        <w:t>正则化</w:t>
      </w:r>
      <w:r>
        <w:t>(Regularization)</w:t>
      </w:r>
      <w:bookmarkEnd w:id="149"/>
    </w:p>
    <w:p w14:paraId="531F752B" w14:textId="77777777" w:rsidR="006C77B1" w:rsidRDefault="006C77B1">
      <w:pPr>
        <w:pStyle w:val="3"/>
      </w:pPr>
      <w:bookmarkStart w:id="150" w:name="header-n357"/>
      <w:bookmarkStart w:id="151" w:name="_Toc38636823"/>
      <w:bookmarkEnd w:id="150"/>
      <w:r>
        <w:t xml:space="preserve">7.1 </w:t>
      </w:r>
      <w:r>
        <w:t>过拟合的问题</w:t>
      </w:r>
      <w:bookmarkEnd w:id="151"/>
    </w:p>
    <w:p w14:paraId="78DEC257" w14:textId="77777777" w:rsidR="006C77B1" w:rsidRDefault="006C77B1" w:rsidP="00CD34C7">
      <w:pPr>
        <w:pStyle w:val="af0"/>
      </w:pPr>
      <w:r>
        <w:t>参考视频</w:t>
      </w:r>
      <w:r>
        <w:t>: 7 - 1 - The Problem of Overfitting (10 min).</w:t>
      </w:r>
      <w:proofErr w:type="spellStart"/>
      <w:r>
        <w:t>mkv</w:t>
      </w:r>
      <w:proofErr w:type="spellEnd"/>
    </w:p>
    <w:p w14:paraId="14D28E00" w14:textId="77777777" w:rsidR="006C77B1" w:rsidRDefault="006C77B1" w:rsidP="00CD34C7">
      <w:pPr>
        <w:pStyle w:val="af"/>
      </w:pPr>
      <w:r>
        <w:t>到现在为止，我们已经学习了几种不同的学习算法，包括线性回归和逻辑回归，它们能够有效地解决许多问题，但是当将它们应用到某些特定的机器学习应用时，会遇到过拟合</w:t>
      </w:r>
      <w:r>
        <w:t>(</w:t>
      </w:r>
      <w:r>
        <w:rPr>
          <w:b/>
        </w:rPr>
        <w:t>over-fitting</w:t>
      </w:r>
      <w:r>
        <w:t>)</w:t>
      </w:r>
      <w:r>
        <w:t>的问题，可能会导致它们效果很差。</w:t>
      </w:r>
    </w:p>
    <w:p w14:paraId="6C9E5C5B" w14:textId="77777777" w:rsidR="006C77B1" w:rsidRDefault="006C77B1" w:rsidP="00CD34C7">
      <w:pPr>
        <w:pStyle w:val="af"/>
      </w:pPr>
      <w:r>
        <w:t>在这段视频中，我将为你解释什么是过度拟合问题，并且在此之后接下来的几个视频中，我们将谈论一种称为正则化</w:t>
      </w:r>
      <w:r>
        <w:t>(</w:t>
      </w:r>
      <w:r>
        <w:rPr>
          <w:b/>
        </w:rPr>
        <w:t>regularization</w:t>
      </w:r>
      <w:r>
        <w:t>)</w:t>
      </w:r>
      <w:r>
        <w:t>的技术，它可以改善或者减少过度拟合问题。</w:t>
      </w:r>
    </w:p>
    <w:p w14:paraId="1249FE68" w14:textId="77777777" w:rsidR="006C77B1" w:rsidRDefault="006C77B1" w:rsidP="00CD34C7">
      <w:pPr>
        <w:pStyle w:val="af"/>
      </w:pPr>
      <w:r>
        <w:t>如果我们有非常多的特征，我们通过学习得到的假设可能能够非常好地适应训练集（代价函数可能几乎为</w:t>
      </w:r>
      <w:r>
        <w:t>0</w:t>
      </w:r>
      <w:r>
        <w:t>），但是可能会不能推广到新的数据。</w:t>
      </w:r>
    </w:p>
    <w:p w14:paraId="3BB18C43" w14:textId="77777777" w:rsidR="006C77B1" w:rsidRDefault="006C77B1" w:rsidP="00CD34C7">
      <w:pPr>
        <w:pStyle w:val="af"/>
      </w:pPr>
      <w:r>
        <w:t>下图是一个回归问题的例子：</w:t>
      </w:r>
    </w:p>
    <w:p w14:paraId="255EADD3" w14:textId="77777777" w:rsidR="006C77B1" w:rsidRDefault="006C77B1" w:rsidP="00C87E54">
      <w:r>
        <w:rPr>
          <w:noProof/>
        </w:rPr>
        <w:drawing>
          <wp:inline distT="0" distB="0" distL="0" distR="0" wp14:anchorId="12DA6CB9" wp14:editId="6089BCE9">
            <wp:extent cx="5334000" cy="1413655"/>
            <wp:effectExtent l="0" t="0" r="0" b="0"/>
            <wp:docPr id="25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2f84165fbf1753cd516e65d5e91c0d3.jpg"/>
                    <pic:cNvPicPr>
                      <a:picLocks noChangeAspect="1" noChangeArrowheads="1"/>
                    </pic:cNvPicPr>
                  </pic:nvPicPr>
                  <pic:blipFill>
                    <a:blip r:embed="rId187"/>
                    <a:stretch>
                      <a:fillRect/>
                    </a:stretch>
                  </pic:blipFill>
                  <pic:spPr bwMode="auto">
                    <a:xfrm>
                      <a:off x="0" y="0"/>
                      <a:ext cx="5334000" cy="1413655"/>
                    </a:xfrm>
                    <a:prstGeom prst="rect">
                      <a:avLst/>
                    </a:prstGeom>
                    <a:noFill/>
                    <a:ln w="9525">
                      <a:noFill/>
                      <a:headEnd/>
                      <a:tailEnd/>
                    </a:ln>
                  </pic:spPr>
                </pic:pic>
              </a:graphicData>
            </a:graphic>
          </wp:inline>
        </w:drawing>
      </w:r>
    </w:p>
    <w:p w14:paraId="600A0FC7" w14:textId="77777777" w:rsidR="006C77B1" w:rsidRDefault="006C77B1" w:rsidP="00CD34C7">
      <w:pPr>
        <w:pStyle w:val="af"/>
      </w:pPr>
      <w:r>
        <w:t>第一个模型是一个线性模型，欠拟合，不能很好地适应我们的训练集；第三个模型是一个四次方的模型，过于强调拟合原始数据，而丢失了算法的本质：预测新数据。我们可以看出，若给出一个新的值使之预测，它将表现的很差，是过拟合，虽然能非常好地适应我们的训练集但在新输入变量进行预测时可能会效果不好；而中间的模型似乎最合适。</w:t>
      </w:r>
    </w:p>
    <w:p w14:paraId="7D0C2AD1" w14:textId="77777777" w:rsidR="006C77B1" w:rsidRDefault="006C77B1" w:rsidP="00CD34C7">
      <w:pPr>
        <w:pStyle w:val="af"/>
      </w:pPr>
      <w:r>
        <w:t>分类问题中也存在这样的问题：</w:t>
      </w:r>
    </w:p>
    <w:p w14:paraId="56D398D9" w14:textId="77777777" w:rsidR="006C77B1" w:rsidRDefault="006C77B1" w:rsidP="00CD34C7">
      <w:pPr>
        <w:pStyle w:val="af"/>
      </w:pPr>
      <w:r>
        <w:rPr>
          <w:noProof/>
        </w:rPr>
        <w:drawing>
          <wp:inline distT="0" distB="0" distL="0" distR="0" wp14:anchorId="1F213055" wp14:editId="2FB5BDC3">
            <wp:extent cx="4330700" cy="1104900"/>
            <wp:effectExtent l="0" t="0" r="0" b="0"/>
            <wp:docPr id="28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e39b497588499d671942cc15026e4a2.jpg"/>
                    <pic:cNvPicPr>
                      <a:picLocks noChangeAspect="1" noChangeArrowheads="1"/>
                    </pic:cNvPicPr>
                  </pic:nvPicPr>
                  <pic:blipFill>
                    <a:blip r:embed="rId188"/>
                    <a:stretch>
                      <a:fillRect/>
                    </a:stretch>
                  </pic:blipFill>
                  <pic:spPr bwMode="auto">
                    <a:xfrm>
                      <a:off x="0" y="0"/>
                      <a:ext cx="4331139" cy="1105012"/>
                    </a:xfrm>
                    <a:prstGeom prst="rect">
                      <a:avLst/>
                    </a:prstGeom>
                    <a:noFill/>
                    <a:ln w="9525">
                      <a:noFill/>
                      <a:headEnd/>
                      <a:tailEnd/>
                    </a:ln>
                  </pic:spPr>
                </pic:pic>
              </a:graphicData>
            </a:graphic>
          </wp:inline>
        </w:drawing>
      </w:r>
    </w:p>
    <w:p w14:paraId="034906A4" w14:textId="77777777" w:rsidR="006C77B1" w:rsidRDefault="006C77B1" w:rsidP="00CD34C7">
      <w:pPr>
        <w:pStyle w:val="af"/>
      </w:pPr>
      <w:r>
        <w:t>就以多项式理解，</w:t>
      </w:r>
      <m:oMath>
        <m:r>
          <w:rPr>
            <w:rFonts w:ascii="Cambria Math" w:hAnsi="Cambria Math"/>
          </w:rPr>
          <m:t>x</m:t>
        </m:r>
      </m:oMath>
      <w:r>
        <w:t xml:space="preserve"> </w:t>
      </w:r>
      <w:r>
        <w:t>的次数越高，拟合的越好，但相应的预测的能力就可能变差。</w:t>
      </w:r>
    </w:p>
    <w:p w14:paraId="239078CD" w14:textId="77777777" w:rsidR="006C77B1" w:rsidRDefault="006C77B1" w:rsidP="00CD34C7">
      <w:pPr>
        <w:pStyle w:val="af"/>
      </w:pPr>
      <w:r>
        <w:t>问题是，如果我们发现了过拟合问题，应该如何处理？</w:t>
      </w:r>
    </w:p>
    <w:p w14:paraId="7877254A" w14:textId="2343E186" w:rsidR="006C77B1" w:rsidRDefault="00CD34C7" w:rsidP="00CD34C7">
      <w:pPr>
        <w:pStyle w:val="af"/>
      </w:pPr>
      <w:r>
        <w:rPr>
          <w:rFonts w:hint="eastAsia"/>
        </w:rPr>
        <w:lastRenderedPageBreak/>
        <w:t>1.</w:t>
      </w:r>
      <w:r w:rsidR="006C77B1">
        <w:t>丢弃一些不能帮助我们正确预测的特征。可以是手工选择保留哪些特征，或者使用一些模型选择的算法来帮忙（例如</w:t>
      </w:r>
      <w:r w:rsidR="006C77B1">
        <w:rPr>
          <w:b/>
        </w:rPr>
        <w:t>PCA</w:t>
      </w:r>
      <w:r w:rsidR="006C77B1">
        <w:t>）</w:t>
      </w:r>
    </w:p>
    <w:p w14:paraId="0DDE9068" w14:textId="606398A8" w:rsidR="006C77B1" w:rsidRDefault="00CD34C7" w:rsidP="00CD34C7">
      <w:pPr>
        <w:pStyle w:val="af"/>
      </w:pPr>
      <w:r>
        <w:rPr>
          <w:rFonts w:hint="eastAsia"/>
        </w:rPr>
        <w:t>2.</w:t>
      </w:r>
      <w:r w:rsidR="006C77B1">
        <w:t>正则化。</w:t>
      </w:r>
      <w:r w:rsidR="006C77B1">
        <w:t xml:space="preserve"> </w:t>
      </w:r>
      <w:r w:rsidR="006C77B1">
        <w:t>保留所有的特征，但是减少参数的大小（</w:t>
      </w:r>
      <w:r w:rsidR="006C77B1">
        <w:rPr>
          <w:b/>
        </w:rPr>
        <w:t>magnitude</w:t>
      </w:r>
      <w:r w:rsidR="006C77B1">
        <w:t>）。</w:t>
      </w:r>
    </w:p>
    <w:p w14:paraId="703B456E" w14:textId="77777777" w:rsidR="00CD34C7" w:rsidRDefault="00CD34C7">
      <w:pPr>
        <w:widowControl/>
        <w:jc w:val="left"/>
        <w:rPr>
          <w:b/>
          <w:bCs/>
          <w:sz w:val="32"/>
          <w:szCs w:val="32"/>
        </w:rPr>
      </w:pPr>
      <w:r>
        <w:br w:type="page"/>
      </w:r>
    </w:p>
    <w:p w14:paraId="2E569776" w14:textId="239D9A75" w:rsidR="006C77B1" w:rsidRDefault="006C77B1">
      <w:pPr>
        <w:pStyle w:val="3"/>
      </w:pPr>
      <w:bookmarkStart w:id="152" w:name="_Toc38636824"/>
      <w:r>
        <w:lastRenderedPageBreak/>
        <w:t xml:space="preserve">7.2 </w:t>
      </w:r>
      <w:r>
        <w:t>代价函数</w:t>
      </w:r>
      <w:bookmarkEnd w:id="152"/>
    </w:p>
    <w:p w14:paraId="4AFD4DC0" w14:textId="77777777" w:rsidR="006C77B1" w:rsidRDefault="006C77B1" w:rsidP="00CD34C7">
      <w:pPr>
        <w:pStyle w:val="af0"/>
      </w:pPr>
      <w:r>
        <w:t>参考视频</w:t>
      </w:r>
      <w:r>
        <w:t>: 7 - 2 - Cost Function (10 min).</w:t>
      </w:r>
      <w:proofErr w:type="spellStart"/>
      <w:r>
        <w:t>mkv</w:t>
      </w:r>
      <w:proofErr w:type="spellEnd"/>
    </w:p>
    <w:p w14:paraId="1089EC3E" w14:textId="77777777" w:rsidR="00C87E54" w:rsidRDefault="006C77B1" w:rsidP="00CD34C7">
      <w:pPr>
        <w:pStyle w:val="af"/>
      </w:pPr>
      <w:r>
        <w:t>上面的回归问题中如果我们的模型是：</w:t>
      </w:r>
    </w:p>
    <w:p w14:paraId="1BABEE19" w14:textId="77777777" w:rsidR="00B60D13" w:rsidRDefault="00000000" w:rsidP="00CD34C7">
      <w:pPr>
        <w:pStyle w:val="af"/>
      </w:pP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2</m:t>
            </m:r>
          </m:sup>
        </m:sSubSup>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3</m:t>
            </m:r>
          </m:sub>
        </m:sSub>
        <m:sSubSup>
          <m:sSubSupPr>
            <m:ctrlPr>
              <w:rPr>
                <w:rFonts w:ascii="Cambria Math" w:hAnsi="Cambria Math"/>
              </w:rPr>
            </m:ctrlPr>
          </m:sSubSupPr>
          <m:e>
            <m:r>
              <w:rPr>
                <w:rFonts w:ascii="Cambria Math" w:hAnsi="Cambria Math"/>
              </w:rPr>
              <m:t>x</m:t>
            </m:r>
          </m:e>
          <m:sub>
            <m:r>
              <w:rPr>
                <w:rFonts w:ascii="Cambria Math" w:hAnsi="Cambria Math"/>
              </w:rPr>
              <m:t>3</m:t>
            </m:r>
          </m:sub>
          <m:sup>
            <m:r>
              <w:rPr>
                <w:rFonts w:ascii="Cambria Math" w:hAnsi="Cambria Math"/>
              </w:rPr>
              <m:t>3</m:t>
            </m:r>
          </m:sup>
        </m:sSubSup>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4</m:t>
            </m:r>
          </m:sub>
        </m:sSub>
        <m:sSubSup>
          <m:sSubSupPr>
            <m:ctrlPr>
              <w:rPr>
                <w:rFonts w:ascii="Cambria Math" w:hAnsi="Cambria Math"/>
              </w:rPr>
            </m:ctrlPr>
          </m:sSubSupPr>
          <m:e>
            <m:r>
              <w:rPr>
                <w:rFonts w:ascii="Cambria Math" w:hAnsi="Cambria Math"/>
              </w:rPr>
              <m:t>x</m:t>
            </m:r>
          </m:e>
          <m:sub>
            <m:r>
              <w:rPr>
                <w:rFonts w:ascii="Cambria Math" w:hAnsi="Cambria Math"/>
              </w:rPr>
              <m:t>4</m:t>
            </m:r>
          </m:sub>
          <m:sup>
            <m:r>
              <w:rPr>
                <w:rFonts w:ascii="Cambria Math" w:hAnsi="Cambria Math"/>
              </w:rPr>
              <m:t>4</m:t>
            </m:r>
          </m:sup>
        </m:sSubSup>
      </m:oMath>
      <w:r w:rsidR="006C77B1">
        <w:t xml:space="preserve"> </w:t>
      </w:r>
    </w:p>
    <w:p w14:paraId="594D9DF9" w14:textId="4B69248C" w:rsidR="00C87E54" w:rsidRDefault="006C77B1" w:rsidP="00CD34C7">
      <w:pPr>
        <w:pStyle w:val="af"/>
      </w:pPr>
      <w:r w:rsidRPr="006A2F86">
        <w:rPr>
          <w:rFonts w:hint="eastAsia"/>
          <w:highlight w:val="yellow"/>
          <w:rPrChange w:id="153" w:author="Chen Yang" w:date="2024-05-19T21:43:00Z">
            <w:rPr>
              <w:rFonts w:hint="eastAsia"/>
            </w:rPr>
          </w:rPrChange>
        </w:rPr>
        <w:t>我们可以从之前的事例中看出，正是那些高次</w:t>
      </w:r>
      <w:proofErr w:type="gramStart"/>
      <w:r w:rsidRPr="006A2F86">
        <w:rPr>
          <w:rFonts w:hint="eastAsia"/>
          <w:highlight w:val="yellow"/>
          <w:rPrChange w:id="154" w:author="Chen Yang" w:date="2024-05-19T21:43:00Z">
            <w:rPr>
              <w:rFonts w:hint="eastAsia"/>
            </w:rPr>
          </w:rPrChange>
        </w:rPr>
        <w:t>项导致</w:t>
      </w:r>
      <w:proofErr w:type="gramEnd"/>
      <w:r w:rsidRPr="006A2F86">
        <w:rPr>
          <w:rFonts w:hint="eastAsia"/>
          <w:highlight w:val="yellow"/>
          <w:rPrChange w:id="155" w:author="Chen Yang" w:date="2024-05-19T21:43:00Z">
            <w:rPr>
              <w:rFonts w:hint="eastAsia"/>
            </w:rPr>
          </w:rPrChange>
        </w:rPr>
        <w:t>了过拟合的产生，所以如果我们能让这些高次项的系数接近于</w:t>
      </w:r>
      <w:r w:rsidRPr="006A2F86">
        <w:rPr>
          <w:highlight w:val="yellow"/>
          <w:rPrChange w:id="156" w:author="Chen Yang" w:date="2024-05-19T21:43:00Z">
            <w:rPr/>
          </w:rPrChange>
        </w:rPr>
        <w:t>0</w:t>
      </w:r>
      <w:r w:rsidRPr="006A2F86">
        <w:rPr>
          <w:rFonts w:hint="eastAsia"/>
          <w:highlight w:val="yellow"/>
          <w:rPrChange w:id="157" w:author="Chen Yang" w:date="2024-05-19T21:43:00Z">
            <w:rPr>
              <w:rFonts w:hint="eastAsia"/>
            </w:rPr>
          </w:rPrChange>
        </w:rPr>
        <w:t>的话，我们就能很好的拟合了。</w:t>
      </w:r>
      <w:r>
        <w:t xml:space="preserve"> </w:t>
      </w:r>
    </w:p>
    <w:p w14:paraId="33D17640" w14:textId="77777777" w:rsidR="00C87E54" w:rsidRDefault="006C77B1" w:rsidP="00CD34C7">
      <w:pPr>
        <w:pStyle w:val="af"/>
      </w:pPr>
      <w:r>
        <w:t>所以我们要做的就是在一定程度上减小这些参数</w:t>
      </w:r>
      <m:oMath>
        <m:r>
          <w:rPr>
            <w:rFonts w:ascii="Cambria Math" w:hAnsi="Cambria Math"/>
          </w:rPr>
          <m:t>θ</m:t>
        </m:r>
      </m:oMath>
      <w:r>
        <w:t xml:space="preserve"> </w:t>
      </w:r>
      <w:r>
        <w:t>的值，这就是正则化的基本方法。我们决定要减少</w:t>
      </w:r>
      <m:oMath>
        <m:sSub>
          <m:sSubPr>
            <m:ctrlPr>
              <w:rPr>
                <w:rFonts w:ascii="Cambria Math" w:hAnsi="Cambria Math"/>
              </w:rPr>
            </m:ctrlPr>
          </m:sSubPr>
          <m:e>
            <m:r>
              <w:rPr>
                <w:rFonts w:ascii="Cambria Math" w:hAnsi="Cambria Math"/>
              </w:rPr>
              <m:t>θ</m:t>
            </m:r>
          </m:e>
          <m:sub>
            <m:r>
              <w:rPr>
                <w:rFonts w:ascii="Cambria Math" w:hAnsi="Cambria Math"/>
              </w:rPr>
              <m:t>3</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4</m:t>
            </m:r>
          </m:sub>
        </m:sSub>
      </m:oMath>
      <w:r>
        <w:t>的大小，我们要做的便是修改代价函数，在其中</w:t>
      </w:r>
      <m:oMath>
        <m:sSub>
          <m:sSubPr>
            <m:ctrlPr>
              <w:rPr>
                <w:rFonts w:ascii="Cambria Math" w:hAnsi="Cambria Math"/>
              </w:rPr>
            </m:ctrlPr>
          </m:sSubPr>
          <m:e>
            <m:r>
              <w:rPr>
                <w:rFonts w:ascii="Cambria Math" w:hAnsi="Cambria Math"/>
              </w:rPr>
              <m:t>θ</m:t>
            </m:r>
          </m:e>
          <m:sub>
            <m:r>
              <w:rPr>
                <w:rFonts w:ascii="Cambria Math" w:hAnsi="Cambria Math"/>
              </w:rPr>
              <m:t>3</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4</m:t>
            </m:r>
          </m:sub>
        </m:sSub>
      </m:oMath>
      <w:r>
        <w:t xml:space="preserve"> </w:t>
      </w:r>
      <w:r>
        <w:t>设置一点惩罚。这样做的话，我们在尝试最小化代价时也需要将这个惩罚纳入考虑中，并最终导致选择较小一些的</w:t>
      </w:r>
      <m:oMath>
        <m:sSub>
          <m:sSubPr>
            <m:ctrlPr>
              <w:rPr>
                <w:rFonts w:ascii="Cambria Math" w:hAnsi="Cambria Math"/>
              </w:rPr>
            </m:ctrlPr>
          </m:sSubPr>
          <m:e>
            <m:r>
              <w:rPr>
                <w:rFonts w:ascii="Cambria Math" w:hAnsi="Cambria Math"/>
              </w:rPr>
              <m:t>θ</m:t>
            </m:r>
          </m:e>
          <m:sub>
            <m:r>
              <w:rPr>
                <w:rFonts w:ascii="Cambria Math" w:hAnsi="Cambria Math"/>
              </w:rPr>
              <m:t>3</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4</m:t>
            </m:r>
          </m:sub>
        </m:sSub>
      </m:oMath>
      <w:r>
        <w:t>。</w:t>
      </w:r>
      <w:r>
        <w:t xml:space="preserve"> </w:t>
      </w:r>
    </w:p>
    <w:p w14:paraId="729CAE51" w14:textId="07CF392F" w:rsidR="006C77B1" w:rsidRDefault="006C77B1" w:rsidP="00CD34C7">
      <w:pPr>
        <w:pStyle w:val="af"/>
      </w:pPr>
      <w:r>
        <w:t>修改后的代价函数如下：</w:t>
      </w:r>
      <m:oMath>
        <m:limLow>
          <m:limLowPr>
            <m:ctrlPr>
              <w:rPr>
                <w:rFonts w:ascii="Cambria Math" w:hAnsi="Cambria Math"/>
              </w:rPr>
            </m:ctrlPr>
          </m:limLowPr>
          <m:e>
            <m:r>
              <m:rPr>
                <m:sty m:val="p"/>
              </m:rPr>
              <w:rPr>
                <w:rFonts w:ascii="Cambria Math" w:hAnsi="Cambria Math"/>
              </w:rPr>
              <m:t>min</m:t>
            </m:r>
          </m:e>
          <m:lim>
            <m:r>
              <w:rPr>
                <w:rFonts w:ascii="Cambria Math" w:hAnsi="Cambria Math"/>
              </w:rPr>
              <m:t>θ</m:t>
            </m:r>
          </m:lim>
        </m:limLow>
        <m:r>
          <w:rPr>
            <w:rFonts w:ascii="Cambria Math" w:hAnsi="Cambria Math"/>
          </w:rPr>
          <m:t> </m:t>
        </m:r>
        <m:f>
          <m:fPr>
            <m:ctrlPr>
              <w:rPr>
                <w:rFonts w:ascii="Cambria Math" w:hAnsi="Cambria Math"/>
              </w:rPr>
            </m:ctrlPr>
          </m:fPr>
          <m:num>
            <m:r>
              <w:rPr>
                <w:rFonts w:ascii="Cambria Math" w:hAnsi="Cambria Math"/>
              </w:rPr>
              <m:t>1</m:t>
            </m:r>
          </m:num>
          <m:den>
            <m:r>
              <w:rPr>
                <w:rFonts w:ascii="Cambria Math" w:hAnsi="Cambria Math"/>
              </w:rPr>
              <m:t>2m</m:t>
            </m:r>
          </m:den>
        </m:f>
        <m: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e>
              <m:sup>
                <m:r>
                  <w:rPr>
                    <w:rFonts w:ascii="Cambria Math" w:hAnsi="Cambria Math"/>
                  </w:rPr>
                  <m:t>2</m:t>
                </m:r>
              </m:sup>
            </m:sSup>
            <m:r>
              <w:rPr>
                <w:rFonts w:ascii="Cambria Math" w:hAnsi="Cambria Math"/>
              </w:rPr>
              <m:t>+1000</m:t>
            </m:r>
            <m:sSubSup>
              <m:sSubSupPr>
                <m:ctrlPr>
                  <w:rPr>
                    <w:rFonts w:ascii="Cambria Math" w:hAnsi="Cambria Math"/>
                  </w:rPr>
                </m:ctrlPr>
              </m:sSubSupPr>
              <m:e>
                <m:r>
                  <w:rPr>
                    <w:rFonts w:ascii="Cambria Math" w:hAnsi="Cambria Math"/>
                  </w:rPr>
                  <m:t>θ</m:t>
                </m:r>
              </m:e>
              <m:sub>
                <m:r>
                  <w:rPr>
                    <w:rFonts w:ascii="Cambria Math" w:hAnsi="Cambria Math"/>
                  </w:rPr>
                  <m:t>3</m:t>
                </m:r>
              </m:sub>
              <m:sup>
                <m:r>
                  <w:rPr>
                    <w:rFonts w:ascii="Cambria Math" w:hAnsi="Cambria Math"/>
                  </w:rPr>
                  <m:t>2</m:t>
                </m:r>
              </m:sup>
            </m:sSubSup>
            <m:r>
              <w:rPr>
                <w:rFonts w:ascii="Cambria Math" w:hAnsi="Cambria Math"/>
              </w:rPr>
              <m:t>+10000</m:t>
            </m:r>
            <m:sSubSup>
              <m:sSubSupPr>
                <m:ctrlPr>
                  <w:rPr>
                    <w:rFonts w:ascii="Cambria Math" w:hAnsi="Cambria Math"/>
                  </w:rPr>
                </m:ctrlPr>
              </m:sSubSupPr>
              <m:e>
                <m:r>
                  <w:rPr>
                    <w:rFonts w:ascii="Cambria Math" w:hAnsi="Cambria Math"/>
                  </w:rPr>
                  <m:t>θ</m:t>
                </m:r>
              </m:e>
              <m:sub>
                <m:r>
                  <w:rPr>
                    <w:rFonts w:ascii="Cambria Math" w:hAnsi="Cambria Math"/>
                  </w:rPr>
                  <m:t>4</m:t>
                </m:r>
              </m:sub>
              <m:sup>
                <m:r>
                  <w:rPr>
                    <w:rFonts w:ascii="Cambria Math" w:hAnsi="Cambria Math"/>
                  </w:rPr>
                  <m:t>2</m:t>
                </m:r>
              </m:sup>
            </m:sSubSup>
            <m:r>
              <w:rPr>
                <w:rFonts w:ascii="Cambria Math" w:hAnsi="Cambria Math"/>
              </w:rPr>
              <m:t>]</m:t>
            </m:r>
          </m:e>
        </m:nary>
      </m:oMath>
    </w:p>
    <w:p w14:paraId="7FD84505" w14:textId="03D4E087" w:rsidR="006C77B1" w:rsidRDefault="006C77B1" w:rsidP="00CD34C7">
      <w:pPr>
        <w:pStyle w:val="af"/>
      </w:pPr>
      <w:r>
        <w:t>通过这样的代价函数选择出的</w:t>
      </w:r>
      <m:oMath>
        <m:sSub>
          <m:sSubPr>
            <m:ctrlPr>
              <w:rPr>
                <w:rFonts w:ascii="Cambria Math" w:hAnsi="Cambria Math"/>
              </w:rPr>
            </m:ctrlPr>
          </m:sSubPr>
          <m:e>
            <m:r>
              <w:rPr>
                <w:rFonts w:ascii="Cambria Math" w:hAnsi="Cambria Math"/>
              </w:rPr>
              <m:t>θ</m:t>
            </m:r>
          </m:e>
          <m:sub>
            <m:r>
              <w:rPr>
                <w:rFonts w:ascii="Cambria Math" w:hAnsi="Cambria Math"/>
              </w:rPr>
              <m:t>3</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4</m:t>
            </m:r>
          </m:sub>
        </m:sSub>
      </m:oMath>
      <w:r>
        <w:t xml:space="preserve"> </w:t>
      </w:r>
      <w:r>
        <w:t>对预测结果的影响就比之前要小许多。假如我们有非常多的特征，我们并不知道其中哪些特征我们要惩罚，我们将对所有的特征进行惩罚，并且让代价函数最优化的软件来选择这些惩罚的程度。这样的结果是得到了一个较为简单的能防止过拟合问题的假设：</w:t>
      </w:r>
      <m:oMath>
        <m:r>
          <w:rPr>
            <w:rFonts w:ascii="Cambria Math" w:hAnsi="Cambria Math"/>
          </w:rPr>
          <m:t>J</m:t>
        </m:r>
        <m:d>
          <m:dPr>
            <m:ctrlPr>
              <w:rPr>
                <w:rFonts w:ascii="Cambria Math" w:hAnsi="Cambria Math"/>
              </w:rPr>
            </m:ctrlPr>
          </m:dPr>
          <m:e>
            <m:r>
              <w:rPr>
                <w:rFonts w:ascii="Cambria Math" w:hAnsi="Cambria Math"/>
              </w:rPr>
              <m:t>θ</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m:t>
            </m:r>
          </m:den>
        </m:f>
        <m: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e>
              <m:sup>
                <m:r>
                  <w:rPr>
                    <w:rFonts w:ascii="Cambria Math" w:hAnsi="Cambria Math"/>
                  </w:rPr>
                  <m:t>2</m:t>
                </m:r>
              </m:sup>
            </m:sSup>
            <m:r>
              <w:rPr>
                <w:rFonts w:ascii="Cambria Math" w:hAnsi="Cambria Math"/>
              </w:rPr>
              <m:t>+λ</m:t>
            </m:r>
            <m:nary>
              <m:naryPr>
                <m:chr m:val="∑"/>
                <m:limLoc m:val="undOvr"/>
                <m:ctrlPr>
                  <w:rPr>
                    <w:rFonts w:ascii="Cambria Math" w:hAnsi="Cambria Math"/>
                  </w:rPr>
                </m:ctrlPr>
              </m:naryPr>
              <m:sub>
                <m:r>
                  <w:rPr>
                    <w:rFonts w:ascii="Cambria Math" w:hAnsi="Cambria Math"/>
                  </w:rPr>
                  <m:t>j=1</m:t>
                </m:r>
              </m:sub>
              <m:sup>
                <m:r>
                  <w:rPr>
                    <w:rFonts w:ascii="Cambria Math" w:hAnsi="Cambria Math"/>
                  </w:rPr>
                  <m:t>n</m:t>
                </m:r>
              </m:sup>
              <m:e>
                <m:sSubSup>
                  <m:sSubSupPr>
                    <m:ctrlPr>
                      <w:rPr>
                        <w:rFonts w:ascii="Cambria Math" w:hAnsi="Cambria Math"/>
                      </w:rPr>
                    </m:ctrlPr>
                  </m:sSubSupPr>
                  <m:e>
                    <m:r>
                      <w:rPr>
                        <w:rFonts w:ascii="Cambria Math" w:hAnsi="Cambria Math"/>
                      </w:rPr>
                      <m:t>θ</m:t>
                    </m:r>
                  </m:e>
                  <m:sub>
                    <m:r>
                      <w:rPr>
                        <w:rFonts w:ascii="Cambria Math" w:hAnsi="Cambria Math"/>
                      </w:rPr>
                      <m:t>j</m:t>
                    </m:r>
                  </m:sub>
                  <m:sup>
                    <m:r>
                      <w:rPr>
                        <w:rFonts w:ascii="Cambria Math" w:hAnsi="Cambria Math"/>
                      </w:rPr>
                      <m:t>2</m:t>
                    </m:r>
                  </m:sup>
                </m:sSubSup>
              </m:e>
            </m:nary>
            <m:r>
              <w:rPr>
                <w:rFonts w:ascii="Cambria Math" w:hAnsi="Cambria Math"/>
              </w:rPr>
              <m:t>]</m:t>
            </m:r>
          </m:e>
        </m:nary>
      </m:oMath>
      <w:ins w:id="158" w:author="Chen Yang" w:date="2024-05-19T21:31:00Z">
        <w:r w:rsidR="006A2F86">
          <w:rPr>
            <w:rFonts w:hint="eastAsia"/>
          </w:rPr>
          <w:t>——</w:t>
        </w:r>
        <w:r w:rsidR="006A2F86">
          <w:rPr>
            <w:rFonts w:hint="eastAsia"/>
          </w:rPr>
          <w:t>L</w:t>
        </w:r>
      </w:ins>
      <w:ins w:id="159" w:author="Chen Yang" w:date="2024-05-19T21:36:00Z">
        <w:r w:rsidR="006A2F86">
          <w:rPr>
            <w:rFonts w:hint="eastAsia"/>
          </w:rPr>
          <w:t>2</w:t>
        </w:r>
      </w:ins>
      <w:ins w:id="160" w:author="Chen Yang" w:date="2024-05-19T21:31:00Z">
        <w:r w:rsidR="006A2F86">
          <w:rPr>
            <w:rFonts w:hint="eastAsia"/>
          </w:rPr>
          <w:t>正则</w:t>
        </w:r>
      </w:ins>
    </w:p>
    <w:p w14:paraId="26DCCABA" w14:textId="77777777" w:rsidR="006C77B1" w:rsidRDefault="006C77B1" w:rsidP="00CD34C7">
      <w:pPr>
        <w:pStyle w:val="af"/>
      </w:pPr>
      <w:r>
        <w:t>其中</w:t>
      </w:r>
      <m:oMath>
        <m:r>
          <w:rPr>
            <w:rFonts w:ascii="Cambria Math" w:hAnsi="Cambria Math"/>
          </w:rPr>
          <m:t>λ</m:t>
        </m:r>
      </m:oMath>
      <w:r>
        <w:t>又称为正则化参数（</w:t>
      </w:r>
      <w:r>
        <w:rPr>
          <w:b/>
        </w:rPr>
        <w:t>Regularization Parameter</w:t>
      </w:r>
      <w:r>
        <w:t>）。</w:t>
      </w:r>
      <w:r>
        <w:t xml:space="preserve"> </w:t>
      </w:r>
      <w:r>
        <w:t>注：根据惯例，我们不对</w:t>
      </w:r>
      <m:oMath>
        <m:sSub>
          <m:sSubPr>
            <m:ctrlPr>
              <w:rPr>
                <w:rFonts w:ascii="Cambria Math" w:hAnsi="Cambria Math"/>
              </w:rPr>
            </m:ctrlPr>
          </m:sSubPr>
          <m:e>
            <m:r>
              <w:rPr>
                <w:rFonts w:ascii="Cambria Math" w:hAnsi="Cambria Math"/>
              </w:rPr>
              <m:t>θ</m:t>
            </m:r>
          </m:e>
          <m:sub>
            <m:r>
              <w:rPr>
                <w:rFonts w:ascii="Cambria Math" w:hAnsi="Cambria Math"/>
              </w:rPr>
              <m:t>0</m:t>
            </m:r>
          </m:sub>
        </m:sSub>
      </m:oMath>
      <w:r>
        <w:t xml:space="preserve"> </w:t>
      </w:r>
      <w:r>
        <w:t>进行惩罚。经过正则化处理的模型与原模型的可能对比如下图所示：</w:t>
      </w:r>
    </w:p>
    <w:p w14:paraId="7F5A096C" w14:textId="77777777" w:rsidR="006C77B1" w:rsidRDefault="006C77B1" w:rsidP="00CD34C7">
      <w:pPr>
        <w:pStyle w:val="af"/>
      </w:pPr>
      <w:r>
        <w:rPr>
          <w:noProof/>
        </w:rPr>
        <w:drawing>
          <wp:inline distT="0" distB="0" distL="0" distR="0" wp14:anchorId="7B5FD5C3" wp14:editId="3230D92B">
            <wp:extent cx="2292350" cy="1492250"/>
            <wp:effectExtent l="0" t="0" r="0" b="0"/>
            <wp:docPr id="29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a76cc5394cf298f2414f230bcded0bd.jpg"/>
                    <pic:cNvPicPr>
                      <a:picLocks noChangeAspect="1" noChangeArrowheads="1"/>
                    </pic:cNvPicPr>
                  </pic:nvPicPr>
                  <pic:blipFill>
                    <a:blip r:embed="rId189"/>
                    <a:stretch>
                      <a:fillRect/>
                    </a:stretch>
                  </pic:blipFill>
                  <pic:spPr bwMode="auto">
                    <a:xfrm>
                      <a:off x="0" y="0"/>
                      <a:ext cx="2292350" cy="1492250"/>
                    </a:xfrm>
                    <a:prstGeom prst="rect">
                      <a:avLst/>
                    </a:prstGeom>
                    <a:noFill/>
                    <a:ln w="9525">
                      <a:noFill/>
                      <a:headEnd/>
                      <a:tailEnd/>
                    </a:ln>
                  </pic:spPr>
                </pic:pic>
              </a:graphicData>
            </a:graphic>
          </wp:inline>
        </w:drawing>
      </w:r>
    </w:p>
    <w:p w14:paraId="29E06811" w14:textId="77777777" w:rsidR="00C87E54" w:rsidRDefault="006C77B1" w:rsidP="00CD34C7">
      <w:pPr>
        <w:pStyle w:val="af"/>
      </w:pPr>
      <w:r>
        <w:t>如果选择的正则化参数</w:t>
      </w:r>
      <w:r>
        <w:t>λ</w:t>
      </w:r>
      <w:r>
        <w:t>过大，则会把所有的参数都最小化了，导致模型变成</w:t>
      </w:r>
      <w:r>
        <w:t xml:space="preserve"> </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oMath>
      <w:r>
        <w:t>，也就是上图中红色直线所示的情况，造成欠拟合。</w:t>
      </w:r>
      <w:r>
        <w:t xml:space="preserve"> </w:t>
      </w:r>
    </w:p>
    <w:p w14:paraId="42F60ABD" w14:textId="77777777" w:rsidR="00C87E54" w:rsidRDefault="006C77B1" w:rsidP="00CD34C7">
      <w:pPr>
        <w:pStyle w:val="af"/>
      </w:pPr>
      <w:r>
        <w:t>那为什么增加的一项</w:t>
      </w:r>
      <m:oMath>
        <m:r>
          <w:rPr>
            <w:rFonts w:ascii="Cambria Math" w:hAnsi="Cambria Math"/>
          </w:rPr>
          <m:t>λ=</m:t>
        </m:r>
        <m:nary>
          <m:naryPr>
            <m:chr m:val="∑"/>
            <m:limLoc m:val="undOvr"/>
            <m:ctrlPr>
              <w:rPr>
                <w:rFonts w:ascii="Cambria Math" w:hAnsi="Cambria Math"/>
              </w:rPr>
            </m:ctrlPr>
          </m:naryPr>
          <m:sub>
            <m:r>
              <w:rPr>
                <w:rFonts w:ascii="Cambria Math" w:hAnsi="Cambria Math"/>
              </w:rPr>
              <m:t>j=1</m:t>
            </m:r>
          </m:sub>
          <m:sup>
            <m:r>
              <w:rPr>
                <w:rFonts w:ascii="Cambria Math" w:hAnsi="Cambria Math"/>
              </w:rPr>
              <m:t>n</m:t>
            </m:r>
          </m:sup>
          <m:e>
            <m:sSubSup>
              <m:sSubSupPr>
                <m:ctrlPr>
                  <w:rPr>
                    <w:rFonts w:ascii="Cambria Math" w:hAnsi="Cambria Math"/>
                  </w:rPr>
                </m:ctrlPr>
              </m:sSubSupPr>
              <m:e>
                <m:r>
                  <w:rPr>
                    <w:rFonts w:ascii="Cambria Math" w:hAnsi="Cambria Math"/>
                  </w:rPr>
                  <m:t>θ</m:t>
                </m:r>
              </m:e>
              <m:sub>
                <m:r>
                  <w:rPr>
                    <w:rFonts w:ascii="Cambria Math" w:hAnsi="Cambria Math"/>
                  </w:rPr>
                  <m:t>j</m:t>
                </m:r>
              </m:sub>
              <m:sup>
                <m:r>
                  <w:rPr>
                    <w:rFonts w:ascii="Cambria Math" w:hAnsi="Cambria Math"/>
                  </w:rPr>
                  <m:t>2</m:t>
                </m:r>
              </m:sup>
            </m:sSubSup>
          </m:e>
        </m:nary>
      </m:oMath>
      <w:r>
        <w:t xml:space="preserve"> </w:t>
      </w:r>
      <w:r>
        <w:t>可以使</w:t>
      </w:r>
      <m:oMath>
        <m:r>
          <w:rPr>
            <w:rFonts w:ascii="Cambria Math" w:hAnsi="Cambria Math"/>
          </w:rPr>
          <m:t>θ</m:t>
        </m:r>
      </m:oMath>
      <w:r>
        <w:t>的值减小呢？</w:t>
      </w:r>
      <w:r>
        <w:t xml:space="preserve"> </w:t>
      </w:r>
    </w:p>
    <w:p w14:paraId="377BD239" w14:textId="77777777" w:rsidR="00C87E54" w:rsidRDefault="006C77B1" w:rsidP="00CD34C7">
      <w:pPr>
        <w:pStyle w:val="af"/>
      </w:pPr>
      <w:r>
        <w:t>因为如果我们令</w:t>
      </w:r>
      <w:r>
        <w:t xml:space="preserve"> </w:t>
      </w:r>
      <m:oMath>
        <m:r>
          <w:rPr>
            <w:rFonts w:ascii="Cambria Math" w:hAnsi="Cambria Math"/>
          </w:rPr>
          <m:t>λ</m:t>
        </m:r>
      </m:oMath>
      <w:r>
        <w:t xml:space="preserve"> </w:t>
      </w:r>
      <w:r>
        <w:t>的值很大的话，为了使</w:t>
      </w:r>
      <w:r>
        <w:rPr>
          <w:b/>
        </w:rPr>
        <w:t>Cost Function</w:t>
      </w:r>
      <w:r>
        <w:t xml:space="preserve"> </w:t>
      </w:r>
      <w:r>
        <w:t>尽可能的小，所有的</w:t>
      </w:r>
      <w:r>
        <w:t xml:space="preserve"> </w:t>
      </w:r>
      <m:oMath>
        <m:r>
          <w:rPr>
            <w:rFonts w:ascii="Cambria Math" w:hAnsi="Cambria Math"/>
          </w:rPr>
          <m:t>θ</m:t>
        </m:r>
      </m:oMath>
      <w:r>
        <w:t xml:space="preserve"> </w:t>
      </w:r>
      <w:r>
        <w:t>的值（不包括</w:t>
      </w:r>
      <m:oMath>
        <m:sSub>
          <m:sSubPr>
            <m:ctrlPr>
              <w:rPr>
                <w:rFonts w:ascii="Cambria Math" w:hAnsi="Cambria Math"/>
              </w:rPr>
            </m:ctrlPr>
          </m:sSubPr>
          <m:e>
            <m:r>
              <w:rPr>
                <w:rFonts w:ascii="Cambria Math" w:hAnsi="Cambria Math"/>
              </w:rPr>
              <m:t>θ</m:t>
            </m:r>
          </m:e>
          <m:sub>
            <m:r>
              <w:rPr>
                <w:rFonts w:ascii="Cambria Math" w:hAnsi="Cambria Math"/>
              </w:rPr>
              <m:t>0</m:t>
            </m:r>
          </m:sub>
        </m:sSub>
      </m:oMath>
      <w:r>
        <w:t>）都会在一定程度上减小。</w:t>
      </w:r>
      <w:r>
        <w:t xml:space="preserve"> </w:t>
      </w:r>
    </w:p>
    <w:p w14:paraId="3ACCC6B6" w14:textId="77777777" w:rsidR="00C87E54" w:rsidRDefault="006C77B1" w:rsidP="00CD34C7">
      <w:pPr>
        <w:pStyle w:val="af"/>
      </w:pPr>
      <w:r>
        <w:lastRenderedPageBreak/>
        <w:t>但若</w:t>
      </w:r>
      <w:r>
        <w:t>λ</w:t>
      </w:r>
      <w:r>
        <w:t>的值太大了，那么</w:t>
      </w:r>
      <m:oMath>
        <m:r>
          <w:rPr>
            <w:rFonts w:ascii="Cambria Math" w:hAnsi="Cambria Math"/>
          </w:rPr>
          <m:t>θ</m:t>
        </m:r>
      </m:oMath>
      <w:r>
        <w:t>（不包括</w:t>
      </w:r>
      <m:oMath>
        <m:sSub>
          <m:sSubPr>
            <m:ctrlPr>
              <w:rPr>
                <w:rFonts w:ascii="Cambria Math" w:hAnsi="Cambria Math"/>
              </w:rPr>
            </m:ctrlPr>
          </m:sSubPr>
          <m:e>
            <m:r>
              <w:rPr>
                <w:rFonts w:ascii="Cambria Math" w:hAnsi="Cambria Math"/>
              </w:rPr>
              <m:t>θ</m:t>
            </m:r>
          </m:e>
          <m:sub>
            <m:r>
              <w:rPr>
                <w:rFonts w:ascii="Cambria Math" w:hAnsi="Cambria Math"/>
              </w:rPr>
              <m:t>0</m:t>
            </m:r>
          </m:sub>
        </m:sSub>
      </m:oMath>
      <w:r>
        <w:t>）都会趋近于</w:t>
      </w:r>
      <w:r>
        <w:t>0</w:t>
      </w:r>
      <w:r>
        <w:t>，这样我们所得到的只能是一条平行于</w:t>
      </w:r>
      <m:oMath>
        <m:r>
          <w:rPr>
            <w:rFonts w:ascii="Cambria Math" w:hAnsi="Cambria Math"/>
          </w:rPr>
          <m:t>x</m:t>
        </m:r>
      </m:oMath>
      <w:r>
        <w:t>轴的直线。</w:t>
      </w:r>
      <w:r>
        <w:t xml:space="preserve"> </w:t>
      </w:r>
    </w:p>
    <w:p w14:paraId="317A1E25" w14:textId="77777777" w:rsidR="00C87E54" w:rsidRDefault="006C77B1" w:rsidP="00CD34C7">
      <w:pPr>
        <w:pStyle w:val="af"/>
      </w:pPr>
      <w:r>
        <w:t>所以对于正则化，我们要取一个合理的</w:t>
      </w:r>
      <w:r>
        <w:t xml:space="preserve"> </w:t>
      </w:r>
      <m:oMath>
        <m:r>
          <w:rPr>
            <w:rFonts w:ascii="Cambria Math" w:hAnsi="Cambria Math"/>
          </w:rPr>
          <m:t>λ</m:t>
        </m:r>
      </m:oMath>
      <w:r>
        <w:t xml:space="preserve"> </w:t>
      </w:r>
      <w:r>
        <w:t>的值，这样才能更好的应用正则化。</w:t>
      </w:r>
      <w:r>
        <w:t xml:space="preserve"> </w:t>
      </w:r>
    </w:p>
    <w:p w14:paraId="782451B4" w14:textId="29EE2E7C" w:rsidR="006C77B1" w:rsidRDefault="006C77B1" w:rsidP="00CD34C7">
      <w:pPr>
        <w:pStyle w:val="af"/>
      </w:pPr>
      <w:r>
        <w:t>回顾一下代价函数，为了使用正则化，让我们把这些概念应用到</w:t>
      </w:r>
      <w:proofErr w:type="gramStart"/>
      <w:r>
        <w:t>到</w:t>
      </w:r>
      <w:proofErr w:type="gramEnd"/>
      <w:r>
        <w:t>线性回归和逻辑回归中去，那么我们就可以让他们避免过度拟合了。</w:t>
      </w:r>
    </w:p>
    <w:p w14:paraId="7938AFCC" w14:textId="77777777" w:rsidR="00CD34C7" w:rsidRDefault="00CD34C7">
      <w:pPr>
        <w:widowControl/>
        <w:jc w:val="left"/>
        <w:rPr>
          <w:b/>
          <w:bCs/>
          <w:sz w:val="32"/>
          <w:szCs w:val="32"/>
        </w:rPr>
      </w:pPr>
      <w:bookmarkStart w:id="161" w:name="header-n410"/>
      <w:bookmarkEnd w:id="161"/>
      <w:r>
        <w:br w:type="page"/>
      </w:r>
    </w:p>
    <w:p w14:paraId="245F5BBB" w14:textId="794F7B43" w:rsidR="006C77B1" w:rsidRDefault="006C77B1">
      <w:pPr>
        <w:pStyle w:val="3"/>
      </w:pPr>
      <w:bookmarkStart w:id="162" w:name="_Toc38636825"/>
      <w:r>
        <w:lastRenderedPageBreak/>
        <w:t xml:space="preserve">7.3 </w:t>
      </w:r>
      <w:r>
        <w:t>正则化线性回归</w:t>
      </w:r>
      <w:bookmarkEnd w:id="162"/>
    </w:p>
    <w:p w14:paraId="794ED9CA" w14:textId="77777777" w:rsidR="006C77B1" w:rsidRDefault="006C77B1" w:rsidP="00CD34C7">
      <w:pPr>
        <w:pStyle w:val="af0"/>
      </w:pPr>
      <w:r>
        <w:t>参考视频</w:t>
      </w:r>
      <w:r>
        <w:t>: 7 - 3 - Regularized Linear Regression (11 min).</w:t>
      </w:r>
      <w:proofErr w:type="spellStart"/>
      <w:r>
        <w:t>mkv</w:t>
      </w:r>
      <w:proofErr w:type="spellEnd"/>
    </w:p>
    <w:p w14:paraId="610617D0" w14:textId="77777777" w:rsidR="006C77B1" w:rsidRDefault="006C77B1" w:rsidP="00CD34C7">
      <w:pPr>
        <w:pStyle w:val="af"/>
      </w:pPr>
      <w:r>
        <w:t>对于线性回归的求解，我们之前推导了两种学习算法：一种基于梯度下降，一种基于正规方程。</w:t>
      </w:r>
    </w:p>
    <w:p w14:paraId="41CC6319" w14:textId="77777777" w:rsidR="006C77B1" w:rsidRDefault="006C77B1" w:rsidP="00CD34C7">
      <w:pPr>
        <w:pStyle w:val="af"/>
      </w:pPr>
      <w:r>
        <w:t>正则化线性回归的代价函数为：</w:t>
      </w:r>
    </w:p>
    <w:p w14:paraId="59029C6F" w14:textId="77777777" w:rsidR="006C77B1" w:rsidRDefault="006C77B1" w:rsidP="00CD34C7">
      <w:pPr>
        <w:pStyle w:val="af"/>
        <w:ind w:firstLine="480"/>
      </w:pPr>
      <m:oMathPara>
        <m:oMath>
          <m:r>
            <w:rPr>
              <w:rFonts w:ascii="Cambria Math" w:hAnsi="Cambria Math"/>
              <w:sz w:val="24"/>
            </w:rPr>
            <m:t>J</m:t>
          </m:r>
          <m:d>
            <m:dPr>
              <m:ctrlPr>
                <w:rPr>
                  <w:rFonts w:ascii="Cambria Math" w:hAnsi="Cambria Math"/>
                  <w:sz w:val="24"/>
                </w:rPr>
              </m:ctrlPr>
            </m:dPr>
            <m:e>
              <m:r>
                <w:rPr>
                  <w:rFonts w:ascii="Cambria Math" w:hAnsi="Cambria Math"/>
                  <w:sz w:val="24"/>
                </w:rPr>
                <m:t>θ</m:t>
              </m:r>
            </m:e>
          </m:d>
          <m:r>
            <w:rPr>
              <w:rFonts w:ascii="Cambria Math" w:hAnsi="Cambria Math"/>
              <w:sz w:val="24"/>
            </w:rPr>
            <m:t>=</m:t>
          </m:r>
          <m:f>
            <m:fPr>
              <m:ctrlPr>
                <w:rPr>
                  <w:rFonts w:ascii="Cambria Math" w:hAnsi="Cambria Math"/>
                  <w:sz w:val="24"/>
                </w:rPr>
              </m:ctrlPr>
            </m:fPr>
            <m:num>
              <m:r>
                <w:rPr>
                  <w:rFonts w:ascii="Cambria Math" w:hAnsi="Cambria Math"/>
                  <w:sz w:val="24"/>
                </w:rPr>
                <m:t>1</m:t>
              </m:r>
            </m:num>
            <m:den>
              <m:r>
                <w:rPr>
                  <w:rFonts w:ascii="Cambria Math" w:hAnsi="Cambria Math"/>
                  <w:sz w:val="24"/>
                </w:rPr>
                <m:t>2m</m:t>
              </m:r>
            </m:den>
          </m:f>
          <m:nary>
            <m:naryPr>
              <m:chr m:val="∑"/>
              <m:limLoc m:val="undOvr"/>
              <m:ctrlPr>
                <w:rPr>
                  <w:rFonts w:ascii="Cambria Math" w:hAnsi="Cambria Math"/>
                  <w:sz w:val="24"/>
                </w:rPr>
              </m:ctrlPr>
            </m:naryPr>
            <m:sub>
              <m:r>
                <w:rPr>
                  <w:rFonts w:ascii="Cambria Math" w:hAnsi="Cambria Math"/>
                  <w:sz w:val="24"/>
                </w:rPr>
                <m:t>i=1</m:t>
              </m:r>
            </m:sub>
            <m:sup>
              <m:r>
                <w:rPr>
                  <w:rFonts w:ascii="Cambria Math" w:hAnsi="Cambria Math"/>
                  <w:sz w:val="24"/>
                </w:rPr>
                <m:t>m</m:t>
              </m:r>
            </m:sup>
            <m:e>
              <m:r>
                <w:rPr>
                  <w:rFonts w:ascii="Cambria Math" w:hAnsi="Cambria Math"/>
                  <w:sz w:val="24"/>
                </w:rPr>
                <m:t>[(</m:t>
              </m:r>
              <m:sSup>
                <m:sSupPr>
                  <m:ctrlPr>
                    <w:rPr>
                      <w:rFonts w:ascii="Cambria Math" w:hAnsi="Cambria Math"/>
                      <w:sz w:val="24"/>
                    </w:rPr>
                  </m:ctrlPr>
                </m:sSupPr>
                <m:e>
                  <m:r>
                    <w:rPr>
                      <w:rFonts w:ascii="Cambria Math" w:hAnsi="Cambria Math"/>
                      <w:sz w:val="24"/>
                    </w:rPr>
                    <m:t>(</m:t>
                  </m:r>
                  <m:sSub>
                    <m:sSubPr>
                      <m:ctrlPr>
                        <w:rPr>
                          <w:rFonts w:ascii="Cambria Math" w:hAnsi="Cambria Math"/>
                          <w:sz w:val="24"/>
                        </w:rPr>
                      </m:ctrlPr>
                    </m:sSubPr>
                    <m:e>
                      <m:r>
                        <w:rPr>
                          <w:rFonts w:ascii="Cambria Math" w:hAnsi="Cambria Math"/>
                          <w:sz w:val="24"/>
                        </w:rPr>
                        <m:t>h</m:t>
                      </m:r>
                    </m:e>
                    <m:sub>
                      <m:r>
                        <w:rPr>
                          <w:rFonts w:ascii="Cambria Math" w:hAnsi="Cambria Math"/>
                          <w:sz w:val="24"/>
                        </w:rPr>
                        <m:t>θ</m:t>
                      </m:r>
                    </m:sub>
                  </m:sSub>
                  <m:r>
                    <w:rPr>
                      <w:rFonts w:ascii="Cambria Math" w:hAnsi="Cambria Math"/>
                      <w:sz w:val="24"/>
                    </w:rPr>
                    <m:t>(</m:t>
                  </m:r>
                  <m:sSup>
                    <m:sSupPr>
                      <m:ctrlPr>
                        <w:rPr>
                          <w:rFonts w:ascii="Cambria Math" w:hAnsi="Cambria Math"/>
                          <w:sz w:val="24"/>
                        </w:rPr>
                      </m:ctrlPr>
                    </m:sSupPr>
                    <m:e>
                      <m:r>
                        <w:rPr>
                          <w:rFonts w:ascii="Cambria Math" w:hAnsi="Cambria Math"/>
                          <w:sz w:val="24"/>
                        </w:rPr>
                        <m:t>x</m:t>
                      </m:r>
                    </m:e>
                    <m:sup>
                      <m:r>
                        <w:rPr>
                          <w:rFonts w:ascii="Cambria Math" w:hAnsi="Cambria Math"/>
                          <w:sz w:val="24"/>
                        </w:rPr>
                        <m:t>(i)</m:t>
                      </m:r>
                    </m:sup>
                  </m:sSup>
                  <m:r>
                    <w:rPr>
                      <w:rFonts w:ascii="Cambria Math" w:hAnsi="Cambria Math"/>
                      <w:sz w:val="24"/>
                    </w:rPr>
                    <m:t>)-</m:t>
                  </m:r>
                  <m:sSup>
                    <m:sSupPr>
                      <m:ctrlPr>
                        <w:rPr>
                          <w:rFonts w:ascii="Cambria Math" w:hAnsi="Cambria Math"/>
                          <w:sz w:val="24"/>
                        </w:rPr>
                      </m:ctrlPr>
                    </m:sSupPr>
                    <m:e>
                      <m:r>
                        <w:rPr>
                          <w:rFonts w:ascii="Cambria Math" w:hAnsi="Cambria Math"/>
                          <w:sz w:val="24"/>
                        </w:rPr>
                        <m:t>y</m:t>
                      </m:r>
                    </m:e>
                    <m:sup>
                      <m:r>
                        <w:rPr>
                          <w:rFonts w:ascii="Cambria Math" w:hAnsi="Cambria Math"/>
                          <w:sz w:val="24"/>
                        </w:rPr>
                        <m:t>(i)</m:t>
                      </m:r>
                    </m:sup>
                  </m:sSup>
                  <m:r>
                    <w:rPr>
                      <w:rFonts w:ascii="Cambria Math" w:hAnsi="Cambria Math"/>
                      <w:sz w:val="24"/>
                    </w:rPr>
                    <m:t>)</m:t>
                  </m:r>
                </m:e>
                <m:sup>
                  <m:r>
                    <w:rPr>
                      <w:rFonts w:ascii="Cambria Math" w:hAnsi="Cambria Math"/>
                      <w:sz w:val="24"/>
                    </w:rPr>
                    <m:t>2</m:t>
                  </m:r>
                </m:sup>
              </m:sSup>
              <m:r>
                <w:rPr>
                  <w:rFonts w:ascii="Cambria Math" w:hAnsi="Cambria Math"/>
                  <w:sz w:val="24"/>
                </w:rPr>
                <m:t>+λ</m:t>
              </m:r>
              <m:nary>
                <m:naryPr>
                  <m:chr m:val="∑"/>
                  <m:limLoc m:val="undOvr"/>
                  <m:ctrlPr>
                    <w:rPr>
                      <w:rFonts w:ascii="Cambria Math" w:hAnsi="Cambria Math"/>
                      <w:sz w:val="24"/>
                    </w:rPr>
                  </m:ctrlPr>
                </m:naryPr>
                <m:sub>
                  <m:r>
                    <w:rPr>
                      <w:rFonts w:ascii="Cambria Math" w:hAnsi="Cambria Math"/>
                      <w:sz w:val="24"/>
                    </w:rPr>
                    <m:t>j=1</m:t>
                  </m:r>
                </m:sub>
                <m:sup>
                  <m:r>
                    <w:rPr>
                      <w:rFonts w:ascii="Cambria Math" w:hAnsi="Cambria Math"/>
                      <w:sz w:val="24"/>
                    </w:rPr>
                    <m:t>n</m:t>
                  </m:r>
                </m:sup>
                <m:e>
                  <m:sSubSup>
                    <m:sSubSupPr>
                      <m:ctrlPr>
                        <w:rPr>
                          <w:rFonts w:ascii="Cambria Math" w:hAnsi="Cambria Math"/>
                          <w:sz w:val="24"/>
                        </w:rPr>
                      </m:ctrlPr>
                    </m:sSubSupPr>
                    <m:e>
                      <m:r>
                        <w:rPr>
                          <w:rFonts w:ascii="Cambria Math" w:hAnsi="Cambria Math"/>
                          <w:sz w:val="24"/>
                        </w:rPr>
                        <m:t>θ</m:t>
                      </m:r>
                    </m:e>
                    <m:sub>
                      <m:r>
                        <w:rPr>
                          <w:rFonts w:ascii="Cambria Math" w:hAnsi="Cambria Math"/>
                          <w:sz w:val="24"/>
                        </w:rPr>
                        <m:t>j</m:t>
                      </m:r>
                    </m:sub>
                    <m:sup>
                      <m:r>
                        <w:rPr>
                          <w:rFonts w:ascii="Cambria Math" w:hAnsi="Cambria Math"/>
                          <w:sz w:val="24"/>
                        </w:rPr>
                        <m:t>2</m:t>
                      </m:r>
                    </m:sup>
                  </m:sSubSup>
                </m:e>
              </m:nary>
              <m:r>
                <w:rPr>
                  <w:rFonts w:ascii="Cambria Math" w:hAnsi="Cambria Math"/>
                  <w:sz w:val="24"/>
                </w:rPr>
                <m:t>)]</m:t>
              </m:r>
            </m:e>
          </m:nary>
        </m:oMath>
      </m:oMathPara>
    </w:p>
    <w:p w14:paraId="54382CCF" w14:textId="6E16C485" w:rsidR="006C77B1" w:rsidRDefault="006C77B1" w:rsidP="00CD34C7">
      <w:pPr>
        <w:pStyle w:val="af"/>
      </w:pPr>
      <w:r>
        <w:t>如果我们要使用梯度下降法令这个代价函数最小化，因为我们未对</w:t>
      </w:r>
      <m:oMath>
        <m:sSub>
          <m:sSubPr>
            <m:ctrlPr>
              <w:ins w:id="163" w:author="Chen Yang" w:date="2024-05-19T21:38:00Z">
                <w:rPr>
                  <w:rFonts w:ascii="Cambria Math" w:hAnsi="Cambria Math"/>
                  <w:i/>
                </w:rPr>
              </w:ins>
            </m:ctrlPr>
          </m:sSubPr>
          <m:e>
            <m:r>
              <w:ins w:id="164" w:author="Chen Yang" w:date="2024-05-19T21:38:00Z">
                <w:rPr>
                  <w:rFonts w:ascii="Cambria Math" w:hAnsi="Cambria Math"/>
                </w:rPr>
                <m:t>θ</m:t>
              </w:ins>
            </m:r>
          </m:e>
          <m:sub>
            <m:r>
              <w:ins w:id="165" w:author="Chen Yang" w:date="2024-05-19T21:38:00Z">
                <w:rPr>
                  <w:rFonts w:ascii="Cambria Math" w:hAnsi="Cambria Math"/>
                </w:rPr>
                <m:t>0</m:t>
              </w:ins>
            </m:r>
          </m:sub>
        </m:sSub>
      </m:oMath>
      <w:r>
        <w:t>进行正则化，所以梯度下降算法将分两种情形：</w:t>
      </w:r>
    </w:p>
    <w:p w14:paraId="0A1BDCEA" w14:textId="77777777" w:rsidR="006C77B1" w:rsidRDefault="006C77B1" w:rsidP="00CD34C7">
      <w:pPr>
        <w:pStyle w:val="af"/>
      </w:pPr>
      <m:oMath>
        <m:r>
          <w:rPr>
            <w:rFonts w:ascii="Cambria Math" w:hAnsi="Cambria Math"/>
          </w:rPr>
          <m:t>Repeat</m:t>
        </m:r>
      </m:oMath>
      <w:r>
        <w:t xml:space="preserve"> </w:t>
      </w:r>
      <m:oMath>
        <m:r>
          <w:rPr>
            <w:rFonts w:ascii="Cambria Math" w:hAnsi="Cambria Math"/>
          </w:rPr>
          <m:t>until</m:t>
        </m:r>
      </m:oMath>
      <w:r>
        <w:t xml:space="preserve"> </w:t>
      </w:r>
      <m:oMath>
        <m:r>
          <w:rPr>
            <w:rFonts w:ascii="Cambria Math" w:hAnsi="Cambria Math"/>
          </w:rPr>
          <m:t>convergence</m:t>
        </m:r>
      </m:oMath>
      <w:r>
        <w:t>{</w:t>
      </w:r>
    </w:p>
    <w:p w14:paraId="69F6BD12" w14:textId="77777777" w:rsidR="006C77B1" w:rsidRDefault="006C77B1" w:rsidP="00CD34C7">
      <w:pPr>
        <w:pStyle w:val="af"/>
      </w:pPr>
      <w:r>
        <w:t xml:space="preserve"> </w:t>
      </w:r>
      <m:oMath>
        <m:sSub>
          <m:sSubPr>
            <m:ctrlPr>
              <w:rPr>
                <w:rFonts w:ascii="Cambria Math" w:hAnsi="Cambria Math"/>
                <w:sz w:val="24"/>
              </w:rPr>
            </m:ctrlPr>
          </m:sSubPr>
          <m:e>
            <m:r>
              <w:rPr>
                <w:rFonts w:ascii="Cambria Math" w:hAnsi="Cambria Math"/>
                <w:sz w:val="24"/>
              </w:rPr>
              <m:t>θ</m:t>
            </m:r>
          </m:e>
          <m:sub>
            <m:r>
              <w:rPr>
                <w:rFonts w:ascii="Cambria Math" w:hAnsi="Cambria Math"/>
                <w:sz w:val="24"/>
              </w:rPr>
              <m:t>0</m:t>
            </m:r>
          </m:sub>
        </m:sSub>
        <m:r>
          <w:rPr>
            <w:rFonts w:ascii="Cambria Math" w:hAnsi="Cambria Math"/>
            <w:sz w:val="24"/>
          </w:rPr>
          <m:t>:=</m:t>
        </m:r>
        <m:sSub>
          <m:sSubPr>
            <m:ctrlPr>
              <w:rPr>
                <w:rFonts w:ascii="Cambria Math" w:hAnsi="Cambria Math"/>
                <w:sz w:val="24"/>
              </w:rPr>
            </m:ctrlPr>
          </m:sSubPr>
          <m:e>
            <m:r>
              <w:rPr>
                <w:rFonts w:ascii="Cambria Math" w:hAnsi="Cambria Math"/>
                <w:sz w:val="24"/>
              </w:rPr>
              <m:t>θ</m:t>
            </m:r>
          </m:e>
          <m:sub>
            <m:r>
              <w:rPr>
                <w:rFonts w:ascii="Cambria Math" w:hAnsi="Cambria Math"/>
                <w:sz w:val="24"/>
              </w:rPr>
              <m:t>0</m:t>
            </m:r>
          </m:sub>
        </m:sSub>
        <m:r>
          <w:rPr>
            <w:rFonts w:ascii="Cambria Math" w:hAnsi="Cambria Math"/>
            <w:sz w:val="24"/>
          </w:rPr>
          <m:t>-a</m:t>
        </m:r>
        <m:f>
          <m:fPr>
            <m:ctrlPr>
              <w:rPr>
                <w:rFonts w:ascii="Cambria Math" w:hAnsi="Cambria Math"/>
                <w:sz w:val="24"/>
              </w:rPr>
            </m:ctrlPr>
          </m:fPr>
          <m:num>
            <m:r>
              <w:rPr>
                <w:rFonts w:ascii="Cambria Math" w:hAnsi="Cambria Math"/>
                <w:sz w:val="24"/>
              </w:rPr>
              <m:t>1</m:t>
            </m:r>
          </m:num>
          <m:den>
            <m:r>
              <w:rPr>
                <w:rFonts w:ascii="Cambria Math" w:hAnsi="Cambria Math"/>
                <w:sz w:val="24"/>
              </w:rPr>
              <m:t>m</m:t>
            </m:r>
          </m:den>
        </m:f>
        <m:nary>
          <m:naryPr>
            <m:chr m:val="∑"/>
            <m:limLoc m:val="undOvr"/>
            <m:ctrlPr>
              <w:rPr>
                <w:rFonts w:ascii="Cambria Math" w:hAnsi="Cambria Math"/>
                <w:sz w:val="24"/>
              </w:rPr>
            </m:ctrlPr>
          </m:naryPr>
          <m:sub>
            <m:r>
              <w:rPr>
                <w:rFonts w:ascii="Cambria Math" w:hAnsi="Cambria Math"/>
                <w:sz w:val="24"/>
              </w:rPr>
              <m:t>i=1</m:t>
            </m:r>
          </m:sub>
          <m:sup>
            <m:r>
              <w:rPr>
                <w:rFonts w:ascii="Cambria Math" w:hAnsi="Cambria Math"/>
                <w:sz w:val="24"/>
              </w:rPr>
              <m:t>m</m:t>
            </m:r>
          </m:sup>
          <m:e>
            <m:r>
              <w:rPr>
                <w:rFonts w:ascii="Cambria Math" w:hAnsi="Cambria Math"/>
                <w:sz w:val="24"/>
              </w:rPr>
              <m:t>(</m:t>
            </m:r>
            <m:sSub>
              <m:sSubPr>
                <m:ctrlPr>
                  <w:rPr>
                    <w:rFonts w:ascii="Cambria Math" w:hAnsi="Cambria Math"/>
                    <w:sz w:val="24"/>
                  </w:rPr>
                </m:ctrlPr>
              </m:sSubPr>
              <m:e>
                <m:r>
                  <w:rPr>
                    <w:rFonts w:ascii="Cambria Math" w:hAnsi="Cambria Math"/>
                    <w:sz w:val="24"/>
                  </w:rPr>
                  <m:t>h</m:t>
                </m:r>
              </m:e>
              <m:sub>
                <m:r>
                  <w:rPr>
                    <w:rFonts w:ascii="Cambria Math" w:hAnsi="Cambria Math"/>
                    <w:sz w:val="24"/>
                  </w:rPr>
                  <m:t>θ</m:t>
                </m:r>
              </m:sub>
            </m:sSub>
            <m:r>
              <w:rPr>
                <w:rFonts w:ascii="Cambria Math" w:hAnsi="Cambria Math"/>
                <w:sz w:val="24"/>
              </w:rPr>
              <m:t>(</m:t>
            </m:r>
            <m:sSup>
              <m:sSupPr>
                <m:ctrlPr>
                  <w:rPr>
                    <w:rFonts w:ascii="Cambria Math" w:hAnsi="Cambria Math"/>
                    <w:sz w:val="24"/>
                  </w:rPr>
                </m:ctrlPr>
              </m:sSupPr>
              <m:e>
                <m:r>
                  <w:rPr>
                    <w:rFonts w:ascii="Cambria Math" w:hAnsi="Cambria Math"/>
                    <w:sz w:val="24"/>
                  </w:rPr>
                  <m:t>x</m:t>
                </m:r>
              </m:e>
              <m:sup>
                <m:r>
                  <w:rPr>
                    <w:rFonts w:ascii="Cambria Math" w:hAnsi="Cambria Math"/>
                    <w:sz w:val="24"/>
                  </w:rPr>
                  <m:t>(i)</m:t>
                </m:r>
              </m:sup>
            </m:sSup>
            <m:r>
              <w:rPr>
                <w:rFonts w:ascii="Cambria Math" w:hAnsi="Cambria Math"/>
                <w:sz w:val="24"/>
              </w:rPr>
              <m:t>)-</m:t>
            </m:r>
            <m:sSup>
              <m:sSupPr>
                <m:ctrlPr>
                  <w:rPr>
                    <w:rFonts w:ascii="Cambria Math" w:hAnsi="Cambria Math"/>
                    <w:sz w:val="24"/>
                  </w:rPr>
                </m:ctrlPr>
              </m:sSupPr>
              <m:e>
                <m:r>
                  <w:rPr>
                    <w:rFonts w:ascii="Cambria Math" w:hAnsi="Cambria Math"/>
                    <w:sz w:val="24"/>
                  </w:rPr>
                  <m:t>y</m:t>
                </m:r>
              </m:e>
              <m:sup>
                <m:r>
                  <w:rPr>
                    <w:rFonts w:ascii="Cambria Math" w:hAnsi="Cambria Math"/>
                    <w:sz w:val="24"/>
                  </w:rPr>
                  <m:t>(i)</m:t>
                </m:r>
              </m:sup>
            </m:sSup>
            <m:r>
              <w:rPr>
                <w:rFonts w:ascii="Cambria Math" w:hAnsi="Cambria Math"/>
                <w:sz w:val="24"/>
              </w:rPr>
              <m:t>)</m:t>
            </m:r>
            <m:sSubSup>
              <m:sSubSupPr>
                <m:ctrlPr>
                  <w:rPr>
                    <w:rFonts w:ascii="Cambria Math" w:hAnsi="Cambria Math"/>
                    <w:sz w:val="24"/>
                  </w:rPr>
                </m:ctrlPr>
              </m:sSubSupPr>
              <m:e>
                <m:r>
                  <w:rPr>
                    <w:rFonts w:ascii="Cambria Math" w:hAnsi="Cambria Math"/>
                    <w:sz w:val="24"/>
                  </w:rPr>
                  <m:t>x</m:t>
                </m:r>
              </m:e>
              <m:sub>
                <m:r>
                  <w:rPr>
                    <w:rFonts w:ascii="Cambria Math" w:hAnsi="Cambria Math"/>
                    <w:sz w:val="24"/>
                  </w:rPr>
                  <m:t>0</m:t>
                </m:r>
              </m:sub>
              <m:sup>
                <m:r>
                  <w:rPr>
                    <w:rFonts w:ascii="Cambria Math" w:hAnsi="Cambria Math"/>
                    <w:sz w:val="24"/>
                  </w:rPr>
                  <m:t>(i)</m:t>
                </m:r>
              </m:sup>
            </m:sSubSup>
          </m:e>
        </m:nary>
      </m:oMath>
      <w:r w:rsidRPr="00B444CA">
        <w:rPr>
          <w:sz w:val="24"/>
        </w:rPr>
        <w:t xml:space="preserve"> </w:t>
      </w:r>
    </w:p>
    <w:p w14:paraId="39C040FE" w14:textId="2B0AD642" w:rsidR="006C77B1" w:rsidRPr="00B444CA" w:rsidRDefault="006C77B1" w:rsidP="00CD34C7">
      <w:pPr>
        <w:pStyle w:val="af"/>
        <w:ind w:firstLine="480"/>
        <w:rPr>
          <w:sz w:val="24"/>
        </w:rPr>
      </w:pPr>
      <w:r w:rsidRPr="00B444CA">
        <w:rPr>
          <w:sz w:val="24"/>
        </w:rPr>
        <w:t xml:space="preserve"> </w:t>
      </w:r>
      <m:oMath>
        <m:sSub>
          <m:sSubPr>
            <m:ctrlPr>
              <w:rPr>
                <w:rFonts w:ascii="Cambria Math" w:hAnsi="Cambria Math"/>
                <w:sz w:val="24"/>
              </w:rPr>
            </m:ctrlPr>
          </m:sSubPr>
          <m:e>
            <m:r>
              <w:rPr>
                <w:rFonts w:ascii="Cambria Math" w:hAnsi="Cambria Math"/>
                <w:sz w:val="24"/>
              </w:rPr>
              <m:t>θ</m:t>
            </m:r>
          </m:e>
          <m:sub>
            <m:r>
              <w:rPr>
                <w:rFonts w:ascii="Cambria Math" w:hAnsi="Cambria Math"/>
                <w:sz w:val="24"/>
              </w:rPr>
              <m:t>j</m:t>
            </m:r>
          </m:sub>
        </m:sSub>
        <m:r>
          <w:rPr>
            <w:rFonts w:ascii="Cambria Math" w:hAnsi="Cambria Math"/>
            <w:sz w:val="24"/>
          </w:rPr>
          <m:t>:=</m:t>
        </m:r>
        <m:sSub>
          <m:sSubPr>
            <m:ctrlPr>
              <w:rPr>
                <w:rFonts w:ascii="Cambria Math" w:hAnsi="Cambria Math"/>
                <w:sz w:val="24"/>
              </w:rPr>
            </m:ctrlPr>
          </m:sSubPr>
          <m:e>
            <m:r>
              <w:rPr>
                <w:rFonts w:ascii="Cambria Math" w:hAnsi="Cambria Math"/>
                <w:sz w:val="24"/>
              </w:rPr>
              <m:t>θ</m:t>
            </m:r>
          </m:e>
          <m:sub>
            <m:r>
              <w:rPr>
                <w:rFonts w:ascii="Cambria Math" w:hAnsi="Cambria Math"/>
                <w:sz w:val="24"/>
              </w:rPr>
              <m:t>j</m:t>
            </m:r>
          </m:sub>
        </m:sSub>
        <m:r>
          <w:rPr>
            <w:rFonts w:ascii="Cambria Math" w:hAnsi="Cambria Math"/>
            <w:sz w:val="24"/>
          </w:rPr>
          <m:t>-a[</m:t>
        </m:r>
        <m:f>
          <m:fPr>
            <m:ctrlPr>
              <w:rPr>
                <w:rFonts w:ascii="Cambria Math" w:hAnsi="Cambria Math"/>
                <w:sz w:val="24"/>
              </w:rPr>
            </m:ctrlPr>
          </m:fPr>
          <m:num>
            <m:r>
              <w:rPr>
                <w:rFonts w:ascii="Cambria Math" w:hAnsi="Cambria Math"/>
                <w:sz w:val="24"/>
              </w:rPr>
              <m:t>1</m:t>
            </m:r>
          </m:num>
          <m:den>
            <m:r>
              <w:rPr>
                <w:rFonts w:ascii="Cambria Math" w:hAnsi="Cambria Math"/>
                <w:sz w:val="24"/>
              </w:rPr>
              <m:t>m</m:t>
            </m:r>
          </m:den>
        </m:f>
        <m:nary>
          <m:naryPr>
            <m:chr m:val="∑"/>
            <m:limLoc m:val="undOvr"/>
            <m:ctrlPr>
              <w:rPr>
                <w:rFonts w:ascii="Cambria Math" w:hAnsi="Cambria Math"/>
                <w:sz w:val="24"/>
              </w:rPr>
            </m:ctrlPr>
          </m:naryPr>
          <m:sub>
            <m:r>
              <w:rPr>
                <w:rFonts w:ascii="Cambria Math" w:hAnsi="Cambria Math"/>
                <w:sz w:val="24"/>
              </w:rPr>
              <m:t>i=1</m:t>
            </m:r>
          </m:sub>
          <m:sup>
            <m:r>
              <w:rPr>
                <w:rFonts w:ascii="Cambria Math" w:hAnsi="Cambria Math"/>
                <w:sz w:val="24"/>
              </w:rPr>
              <m:t>m</m:t>
            </m:r>
          </m:sup>
          <m:e>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h</m:t>
                    </m:r>
                  </m:e>
                  <m:sub>
                    <m:r>
                      <w:rPr>
                        <w:rFonts w:ascii="Cambria Math" w:hAnsi="Cambria Math"/>
                        <w:sz w:val="24"/>
                      </w:rPr>
                      <m:t>θ</m:t>
                    </m:r>
                  </m:sub>
                </m:sSub>
                <m:d>
                  <m:dPr>
                    <m:ctrlPr>
                      <w:rPr>
                        <w:rFonts w:ascii="Cambria Math" w:hAnsi="Cambria Math"/>
                        <w:i/>
                        <w:sz w:val="24"/>
                      </w:rPr>
                    </m:ctrlPr>
                  </m:dPr>
                  <m:e>
                    <m:sSup>
                      <m:sSupPr>
                        <m:ctrlPr>
                          <w:rPr>
                            <w:rFonts w:ascii="Cambria Math" w:hAnsi="Cambria Math"/>
                            <w:sz w:val="24"/>
                          </w:rPr>
                        </m:ctrlPr>
                      </m:sSupPr>
                      <m:e>
                        <m:r>
                          <w:rPr>
                            <w:rFonts w:ascii="Cambria Math" w:hAnsi="Cambria Math"/>
                            <w:sz w:val="24"/>
                          </w:rPr>
                          <m:t>x</m:t>
                        </m:r>
                      </m:e>
                      <m:sup>
                        <m:d>
                          <m:dPr>
                            <m:ctrlPr>
                              <w:rPr>
                                <w:rFonts w:ascii="Cambria Math" w:hAnsi="Cambria Math"/>
                                <w:i/>
                                <w:sz w:val="24"/>
                              </w:rPr>
                            </m:ctrlPr>
                          </m:dPr>
                          <m:e>
                            <m:r>
                              <w:rPr>
                                <w:rFonts w:ascii="Cambria Math" w:hAnsi="Cambria Math"/>
                                <w:sz w:val="24"/>
                              </w:rPr>
                              <m:t>i</m:t>
                            </m:r>
                          </m:e>
                        </m:d>
                      </m:sup>
                    </m:sSup>
                  </m:e>
                </m:d>
                <m:r>
                  <w:rPr>
                    <w:rFonts w:ascii="Cambria Math" w:hAnsi="Cambria Math"/>
                    <w:sz w:val="24"/>
                  </w:rPr>
                  <m:t>-</m:t>
                </m:r>
                <m:sSup>
                  <m:sSupPr>
                    <m:ctrlPr>
                      <w:rPr>
                        <w:rFonts w:ascii="Cambria Math" w:hAnsi="Cambria Math"/>
                        <w:sz w:val="24"/>
                      </w:rPr>
                    </m:ctrlPr>
                  </m:sSupPr>
                  <m:e>
                    <m:r>
                      <w:rPr>
                        <w:rFonts w:ascii="Cambria Math" w:hAnsi="Cambria Math"/>
                        <w:sz w:val="24"/>
                      </w:rPr>
                      <m:t>y</m:t>
                    </m:r>
                  </m:e>
                  <m:sup>
                    <m:d>
                      <m:dPr>
                        <m:ctrlPr>
                          <w:rPr>
                            <w:rFonts w:ascii="Cambria Math" w:hAnsi="Cambria Math"/>
                            <w:i/>
                            <w:sz w:val="24"/>
                          </w:rPr>
                        </m:ctrlPr>
                      </m:dPr>
                      <m:e>
                        <m:r>
                          <w:rPr>
                            <w:rFonts w:ascii="Cambria Math" w:hAnsi="Cambria Math"/>
                            <w:sz w:val="24"/>
                          </w:rPr>
                          <m:t>i</m:t>
                        </m:r>
                      </m:e>
                    </m:d>
                  </m:sup>
                </m:sSup>
              </m:e>
            </m:d>
            <m:sSubSup>
              <m:sSubSupPr>
                <m:ctrlPr>
                  <w:rPr>
                    <w:rFonts w:ascii="Cambria Math" w:hAnsi="Cambria Math"/>
                    <w:sz w:val="24"/>
                  </w:rPr>
                </m:ctrlPr>
              </m:sSubSupPr>
              <m:e>
                <m:r>
                  <w:rPr>
                    <w:rFonts w:ascii="Cambria Math" w:hAnsi="Cambria Math"/>
                    <w:sz w:val="24"/>
                  </w:rPr>
                  <m:t>x</m:t>
                </m:r>
              </m:e>
              <m:sub>
                <m:r>
                  <w:rPr>
                    <w:rFonts w:ascii="Cambria Math" w:hAnsi="Cambria Math"/>
                    <w:sz w:val="24"/>
                  </w:rPr>
                  <m:t>j</m:t>
                </m:r>
              </m:sub>
              <m:sup>
                <m:d>
                  <m:dPr>
                    <m:ctrlPr>
                      <w:rPr>
                        <w:rFonts w:ascii="Cambria Math" w:hAnsi="Cambria Math"/>
                        <w:sz w:val="24"/>
                      </w:rPr>
                    </m:ctrlPr>
                  </m:dPr>
                  <m:e>
                    <m:r>
                      <w:rPr>
                        <w:rFonts w:ascii="Cambria Math" w:hAnsi="Cambria Math"/>
                        <w:sz w:val="24"/>
                      </w:rPr>
                      <m:t>i</m:t>
                    </m:r>
                  </m:e>
                </m:d>
              </m:sup>
            </m:sSubSup>
          </m:e>
        </m:nary>
        <m:r>
          <w:rPr>
            <w:rFonts w:ascii="Cambria Math" w:hAnsi="Cambria Math"/>
            <w:sz w:val="24"/>
          </w:rPr>
          <m:t>+</m:t>
        </m:r>
        <m:f>
          <m:fPr>
            <m:ctrlPr>
              <w:rPr>
                <w:rFonts w:ascii="Cambria Math" w:hAnsi="Cambria Math"/>
                <w:sz w:val="24"/>
              </w:rPr>
            </m:ctrlPr>
          </m:fPr>
          <m:num>
            <m:r>
              <w:rPr>
                <w:rFonts w:ascii="Cambria Math" w:hAnsi="Cambria Math"/>
                <w:sz w:val="24"/>
              </w:rPr>
              <m:t>λ</m:t>
            </m:r>
          </m:num>
          <m:den>
            <m:r>
              <w:rPr>
                <w:rFonts w:ascii="Cambria Math" w:hAnsi="Cambria Math"/>
                <w:sz w:val="24"/>
              </w:rPr>
              <m:t>m</m:t>
            </m:r>
          </m:den>
        </m:f>
        <m:sSub>
          <m:sSubPr>
            <m:ctrlPr>
              <w:rPr>
                <w:rFonts w:ascii="Cambria Math" w:hAnsi="Cambria Math"/>
                <w:sz w:val="24"/>
              </w:rPr>
            </m:ctrlPr>
          </m:sSubPr>
          <m:e>
            <m:r>
              <w:rPr>
                <w:rFonts w:ascii="Cambria Math" w:hAnsi="Cambria Math"/>
                <w:sz w:val="24"/>
              </w:rPr>
              <m:t>θ</m:t>
            </m:r>
          </m:e>
          <m:sub>
            <m:r>
              <w:rPr>
                <w:rFonts w:ascii="Cambria Math" w:hAnsi="Cambria Math"/>
                <w:sz w:val="24"/>
              </w:rPr>
              <m:t>j</m:t>
            </m:r>
          </m:sub>
        </m:sSub>
        <m:r>
          <w:rPr>
            <w:rFonts w:ascii="Cambria Math" w:hAnsi="Cambria Math"/>
            <w:sz w:val="24"/>
          </w:rPr>
          <m:t>]</m:t>
        </m:r>
      </m:oMath>
      <w:r w:rsidRPr="00B444CA">
        <w:rPr>
          <w:sz w:val="24"/>
        </w:rPr>
        <w:t xml:space="preserve"> </w:t>
      </w:r>
    </w:p>
    <w:p w14:paraId="1F8A27DE" w14:textId="77777777" w:rsidR="006C77B1" w:rsidRDefault="006C77B1" w:rsidP="00CD34C7">
      <w:pPr>
        <w:pStyle w:val="af"/>
      </w:pPr>
      <w:r>
        <w:t xml:space="preserve"> }</w:t>
      </w:r>
    </w:p>
    <w:p w14:paraId="12283017" w14:textId="77777777" w:rsidR="006C77B1" w:rsidRPr="00CD34C7" w:rsidRDefault="006C77B1" w:rsidP="00CD34C7">
      <w:pPr>
        <w:pStyle w:val="af"/>
        <w:ind w:leftChars="202" w:left="424" w:firstLineChars="350" w:firstLine="735"/>
      </w:pPr>
      <m:oMathPara>
        <m:oMathParaPr>
          <m:jc m:val="left"/>
        </m:oMathParaPr>
        <m:oMath>
          <m:r>
            <w:rPr>
              <w:rFonts w:ascii="Cambria Math" w:hAnsi="Cambria Math"/>
            </w:rPr>
            <m:t>Repeat</m:t>
          </m:r>
        </m:oMath>
      </m:oMathPara>
    </w:p>
    <w:p w14:paraId="2AC99DED" w14:textId="77777777" w:rsidR="006C77B1" w:rsidRDefault="006C77B1" w:rsidP="00CD34C7">
      <w:pPr>
        <w:pStyle w:val="af"/>
      </w:pPr>
      <w:r>
        <w:t>对上面的算法中</w:t>
      </w:r>
      <m:oMath>
        <m:r>
          <w:rPr>
            <w:rFonts w:ascii="Cambria Math" w:hAnsi="Cambria Math"/>
          </w:rPr>
          <m:t>j=1,2,...,n</m:t>
        </m:r>
      </m:oMath>
      <w:r>
        <w:t xml:space="preserve"> </w:t>
      </w:r>
      <w:r>
        <w:t>时的更新式子进行调整可得：</w:t>
      </w:r>
    </w:p>
    <w:p w14:paraId="2240B02E" w14:textId="77777777" w:rsidR="007946BD" w:rsidRDefault="00000000" w:rsidP="00CD34C7">
      <w:pPr>
        <w:pStyle w:val="af"/>
        <w:ind w:firstLine="480"/>
      </w:pPr>
      <m:oMath>
        <m:sSub>
          <m:sSubPr>
            <m:ctrlPr>
              <w:rPr>
                <w:rFonts w:ascii="Cambria Math" w:hAnsi="Cambria Math"/>
                <w:sz w:val="24"/>
              </w:rPr>
            </m:ctrlPr>
          </m:sSubPr>
          <m:e>
            <m:r>
              <w:rPr>
                <w:rFonts w:ascii="Cambria Math" w:hAnsi="Cambria Math"/>
                <w:sz w:val="24"/>
              </w:rPr>
              <m:t>θ</m:t>
            </m:r>
          </m:e>
          <m:sub>
            <m:r>
              <w:rPr>
                <w:rFonts w:ascii="Cambria Math" w:hAnsi="Cambria Math"/>
                <w:sz w:val="24"/>
              </w:rPr>
              <m:t>j</m:t>
            </m:r>
          </m:sub>
        </m:sSub>
        <m:r>
          <w:rPr>
            <w:rFonts w:ascii="Cambria Math" w:hAnsi="Cambria Math"/>
            <w:sz w:val="24"/>
          </w:rPr>
          <m:t>:=</m:t>
        </m:r>
        <m:sSub>
          <m:sSubPr>
            <m:ctrlPr>
              <w:rPr>
                <w:rFonts w:ascii="Cambria Math" w:hAnsi="Cambria Math"/>
                <w:sz w:val="24"/>
              </w:rPr>
            </m:ctrlPr>
          </m:sSubPr>
          <m:e>
            <m:r>
              <w:rPr>
                <w:rFonts w:ascii="Cambria Math" w:hAnsi="Cambria Math"/>
                <w:sz w:val="24"/>
              </w:rPr>
              <m:t>θ</m:t>
            </m:r>
          </m:e>
          <m:sub>
            <m:r>
              <w:rPr>
                <w:rFonts w:ascii="Cambria Math" w:hAnsi="Cambria Math"/>
                <w:sz w:val="24"/>
              </w:rPr>
              <m:t>j</m:t>
            </m:r>
          </m:sub>
        </m:sSub>
        <m:r>
          <w:rPr>
            <w:rFonts w:ascii="Cambria Math" w:hAnsi="Cambria Math"/>
            <w:sz w:val="24"/>
          </w:rPr>
          <m:t>(1-a</m:t>
        </m:r>
        <m:f>
          <m:fPr>
            <m:ctrlPr>
              <w:rPr>
                <w:rFonts w:ascii="Cambria Math" w:hAnsi="Cambria Math"/>
                <w:sz w:val="24"/>
              </w:rPr>
            </m:ctrlPr>
          </m:fPr>
          <m:num>
            <m:r>
              <w:rPr>
                <w:rFonts w:ascii="Cambria Math" w:hAnsi="Cambria Math"/>
                <w:sz w:val="24"/>
              </w:rPr>
              <m:t>λ</m:t>
            </m:r>
          </m:num>
          <m:den>
            <m:r>
              <w:rPr>
                <w:rFonts w:ascii="Cambria Math" w:hAnsi="Cambria Math"/>
                <w:sz w:val="24"/>
              </w:rPr>
              <m:t>m</m:t>
            </m:r>
          </m:den>
        </m:f>
        <m:r>
          <w:rPr>
            <w:rFonts w:ascii="Cambria Math" w:hAnsi="Cambria Math"/>
            <w:sz w:val="24"/>
          </w:rPr>
          <m:t>)-a</m:t>
        </m:r>
        <m:f>
          <m:fPr>
            <m:ctrlPr>
              <w:rPr>
                <w:rFonts w:ascii="Cambria Math" w:hAnsi="Cambria Math"/>
                <w:sz w:val="24"/>
              </w:rPr>
            </m:ctrlPr>
          </m:fPr>
          <m:num>
            <m:r>
              <w:rPr>
                <w:rFonts w:ascii="Cambria Math" w:hAnsi="Cambria Math"/>
                <w:sz w:val="24"/>
              </w:rPr>
              <m:t>1</m:t>
            </m:r>
          </m:num>
          <m:den>
            <m:r>
              <w:rPr>
                <w:rFonts w:ascii="Cambria Math" w:hAnsi="Cambria Math"/>
                <w:sz w:val="24"/>
              </w:rPr>
              <m:t>m</m:t>
            </m:r>
          </m:den>
        </m:f>
        <m:nary>
          <m:naryPr>
            <m:chr m:val="∑"/>
            <m:limLoc m:val="undOvr"/>
            <m:ctrlPr>
              <w:rPr>
                <w:rFonts w:ascii="Cambria Math" w:hAnsi="Cambria Math"/>
                <w:sz w:val="24"/>
              </w:rPr>
            </m:ctrlPr>
          </m:naryPr>
          <m:sub>
            <m:r>
              <w:rPr>
                <w:rFonts w:ascii="Cambria Math" w:hAnsi="Cambria Math"/>
                <w:sz w:val="24"/>
              </w:rPr>
              <m:t>i=1</m:t>
            </m:r>
          </m:sub>
          <m:sup>
            <m:r>
              <w:rPr>
                <w:rFonts w:ascii="Cambria Math" w:hAnsi="Cambria Math"/>
                <w:sz w:val="24"/>
              </w:rPr>
              <m:t>m</m:t>
            </m:r>
          </m:sup>
          <m:e>
            <m:r>
              <w:rPr>
                <w:rFonts w:ascii="Cambria Math" w:hAnsi="Cambria Math"/>
                <w:sz w:val="24"/>
              </w:rPr>
              <m:t>(</m:t>
            </m:r>
            <m:sSub>
              <m:sSubPr>
                <m:ctrlPr>
                  <w:rPr>
                    <w:rFonts w:ascii="Cambria Math" w:hAnsi="Cambria Math"/>
                    <w:sz w:val="24"/>
                  </w:rPr>
                </m:ctrlPr>
              </m:sSubPr>
              <m:e>
                <m:r>
                  <w:rPr>
                    <w:rFonts w:ascii="Cambria Math" w:hAnsi="Cambria Math"/>
                    <w:sz w:val="24"/>
                  </w:rPr>
                  <m:t>h</m:t>
                </m:r>
              </m:e>
              <m:sub>
                <m:r>
                  <w:rPr>
                    <w:rFonts w:ascii="Cambria Math" w:hAnsi="Cambria Math"/>
                    <w:sz w:val="24"/>
                  </w:rPr>
                  <m:t>θ</m:t>
                </m:r>
              </m:sub>
            </m:sSub>
            <m:r>
              <w:rPr>
                <w:rFonts w:ascii="Cambria Math" w:hAnsi="Cambria Math"/>
                <w:sz w:val="24"/>
              </w:rPr>
              <m:t>(</m:t>
            </m:r>
            <m:sSup>
              <m:sSupPr>
                <m:ctrlPr>
                  <w:rPr>
                    <w:rFonts w:ascii="Cambria Math" w:hAnsi="Cambria Math"/>
                    <w:sz w:val="24"/>
                  </w:rPr>
                </m:ctrlPr>
              </m:sSupPr>
              <m:e>
                <m:r>
                  <w:rPr>
                    <w:rFonts w:ascii="Cambria Math" w:hAnsi="Cambria Math"/>
                    <w:sz w:val="24"/>
                  </w:rPr>
                  <m:t>x</m:t>
                </m:r>
              </m:e>
              <m:sup>
                <m:r>
                  <w:rPr>
                    <w:rFonts w:ascii="Cambria Math" w:hAnsi="Cambria Math"/>
                    <w:sz w:val="24"/>
                  </w:rPr>
                  <m:t>(i)</m:t>
                </m:r>
              </m:sup>
            </m:sSup>
            <m:r>
              <w:rPr>
                <w:rFonts w:ascii="Cambria Math" w:hAnsi="Cambria Math"/>
                <w:sz w:val="24"/>
              </w:rPr>
              <m:t>)-</m:t>
            </m:r>
            <m:sSup>
              <m:sSupPr>
                <m:ctrlPr>
                  <w:rPr>
                    <w:rFonts w:ascii="Cambria Math" w:hAnsi="Cambria Math"/>
                    <w:sz w:val="24"/>
                  </w:rPr>
                </m:ctrlPr>
              </m:sSupPr>
              <m:e>
                <m:r>
                  <w:rPr>
                    <w:rFonts w:ascii="Cambria Math" w:hAnsi="Cambria Math"/>
                    <w:sz w:val="24"/>
                  </w:rPr>
                  <m:t>y</m:t>
                </m:r>
              </m:e>
              <m:sup>
                <m:r>
                  <w:rPr>
                    <w:rFonts w:ascii="Cambria Math" w:hAnsi="Cambria Math"/>
                    <w:sz w:val="24"/>
                  </w:rPr>
                  <m:t>(i)</m:t>
                </m:r>
              </m:sup>
            </m:sSup>
            <m:r>
              <w:rPr>
                <w:rFonts w:ascii="Cambria Math" w:hAnsi="Cambria Math"/>
                <w:sz w:val="24"/>
              </w:rPr>
              <m:t>)</m:t>
            </m:r>
            <m:sSubSup>
              <m:sSubSupPr>
                <m:ctrlPr>
                  <w:rPr>
                    <w:rFonts w:ascii="Cambria Math" w:hAnsi="Cambria Math"/>
                    <w:sz w:val="24"/>
                  </w:rPr>
                </m:ctrlPr>
              </m:sSubSupPr>
              <m:e>
                <m:r>
                  <w:rPr>
                    <w:rFonts w:ascii="Cambria Math" w:hAnsi="Cambria Math"/>
                    <w:sz w:val="24"/>
                  </w:rPr>
                  <m:t>x</m:t>
                </m:r>
              </m:e>
              <m:sub>
                <m:r>
                  <w:rPr>
                    <w:rFonts w:ascii="Cambria Math" w:hAnsi="Cambria Math"/>
                    <w:sz w:val="24"/>
                  </w:rPr>
                  <m:t>j</m:t>
                </m:r>
              </m:sub>
              <m:sup>
                <m:d>
                  <m:dPr>
                    <m:ctrlPr>
                      <w:rPr>
                        <w:rFonts w:ascii="Cambria Math" w:hAnsi="Cambria Math"/>
                        <w:sz w:val="24"/>
                      </w:rPr>
                    </m:ctrlPr>
                  </m:dPr>
                  <m:e>
                    <m:r>
                      <w:rPr>
                        <w:rFonts w:ascii="Cambria Math" w:hAnsi="Cambria Math"/>
                        <w:sz w:val="24"/>
                      </w:rPr>
                      <m:t>i</m:t>
                    </m:r>
                  </m:e>
                </m:d>
              </m:sup>
            </m:sSubSup>
          </m:e>
        </m:nary>
      </m:oMath>
      <w:r w:rsidR="006C77B1">
        <w:t xml:space="preserve">  </w:t>
      </w:r>
    </w:p>
    <w:p w14:paraId="13BC5016" w14:textId="01151E86" w:rsidR="006C77B1" w:rsidRDefault="006C77B1" w:rsidP="00CD34C7">
      <w:pPr>
        <w:pStyle w:val="af"/>
      </w:pPr>
      <w:r>
        <w:t>可以看出，正则化线性回归的梯度下降算法的变化在于，每次都在原有算法更新规则的基础上令</w:t>
      </w:r>
      <m:oMath>
        <m:r>
          <w:rPr>
            <w:rFonts w:ascii="Cambria Math" w:hAnsi="Cambria Math"/>
          </w:rPr>
          <m:t>θ</m:t>
        </m:r>
      </m:oMath>
      <w:r>
        <w:t>值减少了一个额外的值。</w:t>
      </w:r>
    </w:p>
    <w:p w14:paraId="3A591E4E" w14:textId="77777777" w:rsidR="006C77B1" w:rsidRDefault="006C77B1" w:rsidP="00CD34C7">
      <w:pPr>
        <w:pStyle w:val="af"/>
      </w:pPr>
      <w:r>
        <w:t>我们同样也可以利用正规方程来求解正则化线性回归模型，方法如下所示：</w:t>
      </w:r>
    </w:p>
    <w:p w14:paraId="07EC66AA" w14:textId="77777777" w:rsidR="006C77B1" w:rsidRDefault="006C77B1" w:rsidP="00CD34C7">
      <w:pPr>
        <w:pStyle w:val="af"/>
      </w:pPr>
      <w:r>
        <w:rPr>
          <w:noProof/>
        </w:rPr>
        <w:drawing>
          <wp:inline distT="0" distB="0" distL="0" distR="0" wp14:anchorId="467A33D5" wp14:editId="7BE4375C">
            <wp:extent cx="2882900" cy="838200"/>
            <wp:effectExtent l="0" t="0" r="0" b="0"/>
            <wp:docPr id="29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1d723ddb5863c943fcd4e6951114ee3.png"/>
                    <pic:cNvPicPr>
                      <a:picLocks noChangeAspect="1" noChangeArrowheads="1"/>
                    </pic:cNvPicPr>
                  </pic:nvPicPr>
                  <pic:blipFill>
                    <a:blip r:embed="rId190"/>
                    <a:stretch>
                      <a:fillRect/>
                    </a:stretch>
                  </pic:blipFill>
                  <pic:spPr bwMode="auto">
                    <a:xfrm>
                      <a:off x="0" y="0"/>
                      <a:ext cx="2882900" cy="838200"/>
                    </a:xfrm>
                    <a:prstGeom prst="rect">
                      <a:avLst/>
                    </a:prstGeom>
                    <a:noFill/>
                    <a:ln w="9525">
                      <a:noFill/>
                      <a:headEnd/>
                      <a:tailEnd/>
                    </a:ln>
                  </pic:spPr>
                </pic:pic>
              </a:graphicData>
            </a:graphic>
          </wp:inline>
        </w:drawing>
      </w:r>
    </w:p>
    <w:p w14:paraId="7AEE5117" w14:textId="77777777" w:rsidR="006C77B1" w:rsidRDefault="006C77B1" w:rsidP="00CD34C7">
      <w:pPr>
        <w:pStyle w:val="af"/>
      </w:pPr>
      <w:r>
        <w:t>图中的矩阵尺寸为</w:t>
      </w:r>
      <w:r>
        <w:t xml:space="preserve"> </w:t>
      </w:r>
      <m:oMath>
        <m:r>
          <w:rPr>
            <w:rFonts w:ascii="Cambria Math" w:hAnsi="Cambria Math"/>
          </w:rPr>
          <m:t>(n+1)*(n+1)</m:t>
        </m:r>
      </m:oMath>
      <w:r>
        <w:t>。</w:t>
      </w:r>
    </w:p>
    <w:p w14:paraId="43EF34FB" w14:textId="77777777" w:rsidR="00CD34C7" w:rsidRDefault="00CD34C7">
      <w:pPr>
        <w:widowControl/>
        <w:jc w:val="left"/>
        <w:rPr>
          <w:b/>
          <w:bCs/>
          <w:sz w:val="32"/>
          <w:szCs w:val="32"/>
        </w:rPr>
      </w:pPr>
      <w:bookmarkStart w:id="166" w:name="header-n442"/>
      <w:bookmarkEnd w:id="166"/>
      <w:r>
        <w:br w:type="page"/>
      </w:r>
    </w:p>
    <w:p w14:paraId="23A9CABB" w14:textId="79CCE161" w:rsidR="006C77B1" w:rsidRDefault="006C77B1">
      <w:pPr>
        <w:pStyle w:val="3"/>
      </w:pPr>
      <w:bookmarkStart w:id="167" w:name="_Toc38636826"/>
      <w:r>
        <w:lastRenderedPageBreak/>
        <w:t xml:space="preserve">7.4 </w:t>
      </w:r>
      <w:r>
        <w:t>正则化的逻辑回归模型</w:t>
      </w:r>
      <w:bookmarkEnd w:id="167"/>
    </w:p>
    <w:p w14:paraId="43D326A6" w14:textId="77777777" w:rsidR="006C77B1" w:rsidRDefault="006C77B1" w:rsidP="00CD34C7">
      <w:pPr>
        <w:pStyle w:val="af0"/>
      </w:pPr>
      <w:r>
        <w:t>参考视频</w:t>
      </w:r>
      <w:r>
        <w:t>: 7 - 4 - Regularized Logistic Regression (9 min).</w:t>
      </w:r>
      <w:proofErr w:type="spellStart"/>
      <w:r>
        <w:t>mkv</w:t>
      </w:r>
      <w:proofErr w:type="spellEnd"/>
    </w:p>
    <w:p w14:paraId="167E896C" w14:textId="77777777" w:rsidR="006C77B1" w:rsidRDefault="006C77B1" w:rsidP="00CD34C7">
      <w:pPr>
        <w:pStyle w:val="af"/>
      </w:pPr>
      <w:r>
        <w:t>针对逻辑回归问题，我们在之前的课程已经学习过两种优化算法：我们首先学习了使用梯度下降法来优化代价函数</w:t>
      </w:r>
      <m:oMath>
        <m:r>
          <w:rPr>
            <w:rFonts w:ascii="Cambria Math" w:hAnsi="Cambria Math"/>
          </w:rPr>
          <m:t>J</m:t>
        </m:r>
        <m:d>
          <m:dPr>
            <m:ctrlPr>
              <w:rPr>
                <w:rFonts w:ascii="Cambria Math" w:hAnsi="Cambria Math"/>
              </w:rPr>
            </m:ctrlPr>
          </m:dPr>
          <m:e>
            <m:r>
              <w:rPr>
                <w:rFonts w:ascii="Cambria Math" w:hAnsi="Cambria Math"/>
              </w:rPr>
              <m:t>θ</m:t>
            </m:r>
          </m:e>
        </m:d>
      </m:oMath>
      <w:r>
        <w:t>，接下来学习了更高级的优化算法，这些高级优化算法需要你自己设计代价函数</w:t>
      </w:r>
      <m:oMath>
        <m:r>
          <w:rPr>
            <w:rFonts w:ascii="Cambria Math" w:hAnsi="Cambria Math"/>
          </w:rPr>
          <m:t>J</m:t>
        </m:r>
        <m:d>
          <m:dPr>
            <m:ctrlPr>
              <w:rPr>
                <w:rFonts w:ascii="Cambria Math" w:hAnsi="Cambria Math"/>
              </w:rPr>
            </m:ctrlPr>
          </m:dPr>
          <m:e>
            <m:r>
              <w:rPr>
                <w:rFonts w:ascii="Cambria Math" w:hAnsi="Cambria Math"/>
              </w:rPr>
              <m:t>θ</m:t>
            </m:r>
          </m:e>
        </m:d>
      </m:oMath>
      <w:r>
        <w:t>。</w:t>
      </w:r>
    </w:p>
    <w:p w14:paraId="0F6AA2EB" w14:textId="77777777" w:rsidR="006C77B1" w:rsidRDefault="006C77B1" w:rsidP="00CD34C7">
      <w:pPr>
        <w:pStyle w:val="af"/>
      </w:pPr>
      <w:r>
        <w:rPr>
          <w:noProof/>
        </w:rPr>
        <w:drawing>
          <wp:inline distT="0" distB="0" distL="0" distR="0" wp14:anchorId="3797CFE4" wp14:editId="3326CBA5">
            <wp:extent cx="3746500" cy="1270000"/>
            <wp:effectExtent l="0" t="0" r="6350" b="6350"/>
            <wp:docPr id="29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726da11c772fc58f0c85e40aaed14bd.png"/>
                    <pic:cNvPicPr>
                      <a:picLocks noChangeAspect="1" noChangeArrowheads="1"/>
                    </pic:cNvPicPr>
                  </pic:nvPicPr>
                  <pic:blipFill>
                    <a:blip r:embed="rId191"/>
                    <a:stretch>
                      <a:fillRect/>
                    </a:stretch>
                  </pic:blipFill>
                  <pic:spPr bwMode="auto">
                    <a:xfrm>
                      <a:off x="0" y="0"/>
                      <a:ext cx="3746500" cy="1270000"/>
                    </a:xfrm>
                    <a:prstGeom prst="rect">
                      <a:avLst/>
                    </a:prstGeom>
                    <a:noFill/>
                    <a:ln w="9525">
                      <a:noFill/>
                      <a:headEnd/>
                      <a:tailEnd/>
                    </a:ln>
                  </pic:spPr>
                </pic:pic>
              </a:graphicData>
            </a:graphic>
          </wp:inline>
        </w:drawing>
      </w:r>
    </w:p>
    <w:p w14:paraId="4B931FC5" w14:textId="77777777" w:rsidR="006C77B1" w:rsidRDefault="006C77B1" w:rsidP="00CD34C7">
      <w:pPr>
        <w:pStyle w:val="af"/>
      </w:pPr>
      <w:r>
        <w:t>自己计算导数同样对于逻辑回归，我们也给代价函数增加一个正则化的表达式，得到代价函数：</w:t>
      </w:r>
    </w:p>
    <w:p w14:paraId="6636A52D" w14:textId="77777777" w:rsidR="006C77B1" w:rsidRDefault="006C77B1" w:rsidP="00CD34C7">
      <w:pPr>
        <w:pStyle w:val="af"/>
      </w:pPr>
      <m:oMathPara>
        <m:oMath>
          <m:r>
            <w:rPr>
              <w:rFonts w:ascii="Cambria Math" w:hAnsi="Cambria Math"/>
            </w:rPr>
            <m:t>J</m:t>
          </m:r>
          <m:d>
            <m:dPr>
              <m:ctrlPr>
                <w:rPr>
                  <w:rFonts w:ascii="Cambria Math" w:hAnsi="Cambria Math"/>
                </w:rPr>
              </m:ctrlPr>
            </m:dPr>
            <m:e>
              <m:r>
                <w:rPr>
                  <w:rFonts w:ascii="Cambria Math" w:hAnsi="Cambria Math"/>
                </w:rPr>
                <m:t>θ</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m:rPr>
                  <m:sty m:val="p"/>
                </m:rPr>
                <w:rPr>
                  <w:rFonts w:ascii="Cambria Math" w:hAnsi="Cambria Math"/>
                </w:rPr>
                <m:t>log</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e>
              </m:d>
              <m:r>
                <m:rPr>
                  <m:sty m:val="p"/>
                </m:rPr>
                <w:rPr>
                  <w:rFonts w:ascii="Cambria Math" w:hAnsi="Cambria Math"/>
                </w:rPr>
                <m:t>log</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e>
          </m:nary>
          <m:r>
            <w:rPr>
              <w:rFonts w:ascii="Cambria Math" w:hAnsi="Cambria Math"/>
            </w:rPr>
            <m:t>+</m:t>
          </m:r>
          <m:f>
            <m:fPr>
              <m:ctrlPr>
                <w:rPr>
                  <w:rFonts w:ascii="Cambria Math" w:hAnsi="Cambria Math"/>
                </w:rPr>
              </m:ctrlPr>
            </m:fPr>
            <m:num>
              <m:r>
                <w:rPr>
                  <w:rFonts w:ascii="Cambria Math" w:hAnsi="Cambria Math"/>
                </w:rPr>
                <m:t>λ</m:t>
              </m:r>
            </m:num>
            <m:den>
              <m:r>
                <w:rPr>
                  <w:rFonts w:ascii="Cambria Math" w:hAnsi="Cambria Math"/>
                </w:rPr>
                <m:t>2m</m:t>
              </m:r>
            </m:den>
          </m:f>
          <m:nary>
            <m:naryPr>
              <m:chr m:val="∑"/>
              <m:limLoc m:val="undOvr"/>
              <m:ctrlPr>
                <w:rPr>
                  <w:rFonts w:ascii="Cambria Math" w:hAnsi="Cambria Math"/>
                </w:rPr>
              </m:ctrlPr>
            </m:naryPr>
            <m:sub>
              <m:r>
                <w:rPr>
                  <w:rFonts w:ascii="Cambria Math" w:hAnsi="Cambria Math"/>
                </w:rPr>
                <m:t>j=1</m:t>
              </m:r>
            </m:sub>
            <m:sup>
              <m:r>
                <w:rPr>
                  <w:rFonts w:ascii="Cambria Math" w:hAnsi="Cambria Math"/>
                </w:rPr>
                <m:t>n</m:t>
              </m:r>
            </m:sup>
            <m:e>
              <m:sSubSup>
                <m:sSubSupPr>
                  <m:ctrlPr>
                    <w:rPr>
                      <w:rFonts w:ascii="Cambria Math" w:hAnsi="Cambria Math"/>
                    </w:rPr>
                  </m:ctrlPr>
                </m:sSubSupPr>
                <m:e>
                  <m:r>
                    <w:rPr>
                      <w:rFonts w:ascii="Cambria Math" w:hAnsi="Cambria Math"/>
                    </w:rPr>
                    <m:t>θ</m:t>
                  </m:r>
                </m:e>
                <m:sub>
                  <m:r>
                    <w:rPr>
                      <w:rFonts w:ascii="Cambria Math" w:hAnsi="Cambria Math"/>
                    </w:rPr>
                    <m:t>j</m:t>
                  </m:r>
                </m:sub>
                <m:sup>
                  <m:r>
                    <w:rPr>
                      <w:rFonts w:ascii="Cambria Math" w:hAnsi="Cambria Math"/>
                    </w:rPr>
                    <m:t>2</m:t>
                  </m:r>
                </m:sup>
              </m:sSubSup>
            </m:e>
          </m:nary>
        </m:oMath>
      </m:oMathPara>
    </w:p>
    <w:p w14:paraId="596B9CAB" w14:textId="77777777" w:rsidR="006C77B1" w:rsidRDefault="006C77B1" w:rsidP="00CD34C7">
      <w:pPr>
        <w:pStyle w:val="af"/>
        <w:ind w:firstLine="422"/>
      </w:pPr>
      <w:r>
        <w:rPr>
          <w:b/>
        </w:rPr>
        <w:t>Python</w:t>
      </w:r>
      <w:r>
        <w:t>代码：</w:t>
      </w:r>
    </w:p>
    <w:p w14:paraId="1066267D" w14:textId="486A0C5D" w:rsidR="006C77B1" w:rsidRPr="007946BD" w:rsidRDefault="006C77B1">
      <w:pPr>
        <w:pStyle w:val="SourceCode"/>
        <w:rPr>
          <w:color w:val="FF0000"/>
        </w:rPr>
      </w:pPr>
      <w:r w:rsidRPr="007946BD">
        <w:rPr>
          <w:rStyle w:val="ImportTok"/>
          <w:color w:val="FF0000"/>
        </w:rPr>
        <w:t>import</w:t>
      </w:r>
      <w:r w:rsidRPr="007946BD">
        <w:rPr>
          <w:rStyle w:val="NormalTok"/>
          <w:color w:val="FF0000"/>
        </w:rPr>
        <w:t xml:space="preserve"> </w:t>
      </w:r>
      <w:proofErr w:type="spellStart"/>
      <w:r w:rsidRPr="007946BD">
        <w:rPr>
          <w:rStyle w:val="NormalTok"/>
          <w:color w:val="FF0000"/>
        </w:rPr>
        <w:t>numpy</w:t>
      </w:r>
      <w:proofErr w:type="spellEnd"/>
      <w:r w:rsidRPr="007946BD">
        <w:rPr>
          <w:rStyle w:val="NormalTok"/>
          <w:color w:val="FF0000"/>
        </w:rPr>
        <w:t xml:space="preserve"> </w:t>
      </w:r>
      <w:r w:rsidRPr="007946BD">
        <w:rPr>
          <w:rStyle w:val="ImportTok"/>
          <w:color w:val="FF0000"/>
        </w:rPr>
        <w:t>as</w:t>
      </w:r>
      <w:r w:rsidRPr="007946BD">
        <w:rPr>
          <w:rStyle w:val="NormalTok"/>
          <w:color w:val="FF0000"/>
        </w:rPr>
        <w:t xml:space="preserve"> np</w:t>
      </w:r>
      <w:r w:rsidRPr="007946BD">
        <w:rPr>
          <w:color w:val="FF0000"/>
        </w:rPr>
        <w:br/>
      </w:r>
      <w:r w:rsidRPr="007946BD">
        <w:rPr>
          <w:rStyle w:val="KeywordTok"/>
          <w:color w:val="FF0000"/>
        </w:rPr>
        <w:t>def</w:t>
      </w:r>
      <w:r w:rsidRPr="007946BD">
        <w:rPr>
          <w:rStyle w:val="NormalTok"/>
          <w:color w:val="FF0000"/>
        </w:rPr>
        <w:t xml:space="preserve"> </w:t>
      </w:r>
      <w:proofErr w:type="spellStart"/>
      <w:r w:rsidRPr="007946BD">
        <w:rPr>
          <w:rStyle w:val="NormalTok"/>
          <w:color w:val="FF0000"/>
        </w:rPr>
        <w:t>costReg</w:t>
      </w:r>
      <w:proofErr w:type="spellEnd"/>
      <w:r w:rsidRPr="007946BD">
        <w:rPr>
          <w:rStyle w:val="NormalTok"/>
          <w:color w:val="FF0000"/>
        </w:rPr>
        <w:t xml:space="preserve">(theta, X, y, </w:t>
      </w:r>
      <w:proofErr w:type="spellStart"/>
      <w:r w:rsidRPr="007946BD">
        <w:rPr>
          <w:rStyle w:val="NormalTok"/>
          <w:color w:val="FF0000"/>
        </w:rPr>
        <w:t>learningRate</w:t>
      </w:r>
      <w:proofErr w:type="spellEnd"/>
      <w:r w:rsidRPr="007946BD">
        <w:rPr>
          <w:rStyle w:val="NormalTok"/>
          <w:color w:val="FF0000"/>
        </w:rPr>
        <w:t>):</w:t>
      </w:r>
      <w:r w:rsidRPr="007946BD">
        <w:rPr>
          <w:color w:val="FF0000"/>
        </w:rPr>
        <w:br/>
      </w:r>
      <w:r w:rsidRPr="007946BD">
        <w:rPr>
          <w:rStyle w:val="NormalTok"/>
          <w:color w:val="FF0000"/>
        </w:rPr>
        <w:t xml:space="preserve">    theta </w:t>
      </w:r>
      <w:r w:rsidRPr="007946BD">
        <w:rPr>
          <w:rStyle w:val="OperatorTok"/>
          <w:color w:val="FF0000"/>
        </w:rPr>
        <w:t>=</w:t>
      </w:r>
      <w:r w:rsidRPr="007946BD">
        <w:rPr>
          <w:rStyle w:val="NormalTok"/>
          <w:color w:val="FF0000"/>
        </w:rPr>
        <w:t xml:space="preserve"> </w:t>
      </w:r>
      <w:proofErr w:type="spellStart"/>
      <w:r w:rsidRPr="007946BD">
        <w:rPr>
          <w:rStyle w:val="NormalTok"/>
          <w:color w:val="FF0000"/>
        </w:rPr>
        <w:t>np.matrix</w:t>
      </w:r>
      <w:proofErr w:type="spellEnd"/>
      <w:r w:rsidRPr="007946BD">
        <w:rPr>
          <w:rStyle w:val="NormalTok"/>
          <w:color w:val="FF0000"/>
        </w:rPr>
        <w:t>(theta)</w:t>
      </w:r>
      <w:r w:rsidRPr="007946BD">
        <w:rPr>
          <w:color w:val="FF0000"/>
        </w:rPr>
        <w:br/>
      </w:r>
      <w:r w:rsidRPr="007946BD">
        <w:rPr>
          <w:rStyle w:val="NormalTok"/>
          <w:color w:val="FF0000"/>
        </w:rPr>
        <w:t xml:space="preserve">    X </w:t>
      </w:r>
      <w:r w:rsidRPr="007946BD">
        <w:rPr>
          <w:rStyle w:val="OperatorTok"/>
          <w:color w:val="FF0000"/>
        </w:rPr>
        <w:t>=</w:t>
      </w:r>
      <w:r w:rsidRPr="007946BD">
        <w:rPr>
          <w:rStyle w:val="NormalTok"/>
          <w:color w:val="FF0000"/>
        </w:rPr>
        <w:t xml:space="preserve"> </w:t>
      </w:r>
      <w:proofErr w:type="spellStart"/>
      <w:r w:rsidRPr="007946BD">
        <w:rPr>
          <w:rStyle w:val="NormalTok"/>
          <w:color w:val="FF0000"/>
        </w:rPr>
        <w:t>np.matrix</w:t>
      </w:r>
      <w:proofErr w:type="spellEnd"/>
      <w:r w:rsidRPr="007946BD">
        <w:rPr>
          <w:rStyle w:val="NormalTok"/>
          <w:color w:val="FF0000"/>
        </w:rPr>
        <w:t>(X)</w:t>
      </w:r>
      <w:r w:rsidRPr="007946BD">
        <w:rPr>
          <w:color w:val="FF0000"/>
        </w:rPr>
        <w:br/>
      </w:r>
      <w:r w:rsidRPr="007946BD">
        <w:rPr>
          <w:rStyle w:val="NormalTok"/>
          <w:color w:val="FF0000"/>
        </w:rPr>
        <w:t xml:space="preserve">    y </w:t>
      </w:r>
      <w:r w:rsidRPr="007946BD">
        <w:rPr>
          <w:rStyle w:val="OperatorTok"/>
          <w:color w:val="FF0000"/>
        </w:rPr>
        <w:t>=</w:t>
      </w:r>
      <w:r w:rsidRPr="007946BD">
        <w:rPr>
          <w:rStyle w:val="NormalTok"/>
          <w:color w:val="FF0000"/>
        </w:rPr>
        <w:t xml:space="preserve"> </w:t>
      </w:r>
      <w:proofErr w:type="spellStart"/>
      <w:r w:rsidRPr="007946BD">
        <w:rPr>
          <w:rStyle w:val="NormalTok"/>
          <w:color w:val="FF0000"/>
        </w:rPr>
        <w:t>np.matrix</w:t>
      </w:r>
      <w:proofErr w:type="spellEnd"/>
      <w:r w:rsidRPr="007946BD">
        <w:rPr>
          <w:rStyle w:val="NormalTok"/>
          <w:color w:val="FF0000"/>
        </w:rPr>
        <w:t>(y)</w:t>
      </w:r>
      <w:r w:rsidRPr="007946BD">
        <w:rPr>
          <w:color w:val="FF0000"/>
        </w:rPr>
        <w:br/>
      </w:r>
      <w:r w:rsidRPr="007946BD">
        <w:rPr>
          <w:rStyle w:val="NormalTok"/>
          <w:color w:val="FF0000"/>
        </w:rPr>
        <w:t xml:space="preserve">    first </w:t>
      </w:r>
      <w:r w:rsidRPr="007946BD">
        <w:rPr>
          <w:rStyle w:val="OperatorTok"/>
          <w:color w:val="FF0000"/>
        </w:rPr>
        <w:t>=</w:t>
      </w:r>
      <w:r w:rsidRPr="007946BD">
        <w:rPr>
          <w:rStyle w:val="NormalTok"/>
          <w:color w:val="FF0000"/>
        </w:rPr>
        <w:t xml:space="preserve"> </w:t>
      </w:r>
      <w:proofErr w:type="spellStart"/>
      <w:r w:rsidRPr="007946BD">
        <w:rPr>
          <w:rStyle w:val="NormalTok"/>
          <w:color w:val="FF0000"/>
        </w:rPr>
        <w:t>np.multiply</w:t>
      </w:r>
      <w:proofErr w:type="spellEnd"/>
      <w:r w:rsidRPr="007946BD">
        <w:rPr>
          <w:rStyle w:val="NormalTok"/>
          <w:color w:val="FF0000"/>
        </w:rPr>
        <w:t>(</w:t>
      </w:r>
      <w:r w:rsidRPr="007946BD">
        <w:rPr>
          <w:rStyle w:val="OperatorTok"/>
          <w:color w:val="FF0000"/>
        </w:rPr>
        <w:t>-</w:t>
      </w:r>
      <w:r w:rsidRPr="007946BD">
        <w:rPr>
          <w:rStyle w:val="NormalTok"/>
          <w:color w:val="FF0000"/>
        </w:rPr>
        <w:t>y, np.log(sigmoid(X</w:t>
      </w:r>
      <w:r w:rsidRPr="007946BD">
        <w:rPr>
          <w:rStyle w:val="OperatorTok"/>
          <w:color w:val="FF0000"/>
        </w:rPr>
        <w:t>*</w:t>
      </w:r>
      <w:proofErr w:type="spellStart"/>
      <w:r w:rsidRPr="007946BD">
        <w:rPr>
          <w:rStyle w:val="NormalTok"/>
          <w:color w:val="FF0000"/>
        </w:rPr>
        <w:t>theta.T</w:t>
      </w:r>
      <w:proofErr w:type="spellEnd"/>
      <w:r w:rsidRPr="007946BD">
        <w:rPr>
          <w:rStyle w:val="NormalTok"/>
          <w:color w:val="FF0000"/>
        </w:rPr>
        <w:t>)))</w:t>
      </w:r>
      <w:r w:rsidRPr="007946BD">
        <w:rPr>
          <w:color w:val="FF0000"/>
        </w:rPr>
        <w:br/>
      </w:r>
      <w:r w:rsidRPr="007946BD">
        <w:rPr>
          <w:rStyle w:val="NormalTok"/>
          <w:color w:val="FF0000"/>
        </w:rPr>
        <w:t xml:space="preserve">    second </w:t>
      </w:r>
      <w:r w:rsidRPr="007946BD">
        <w:rPr>
          <w:rStyle w:val="OperatorTok"/>
          <w:color w:val="FF0000"/>
        </w:rPr>
        <w:t>=</w:t>
      </w:r>
      <w:r w:rsidRPr="007946BD">
        <w:rPr>
          <w:rStyle w:val="NormalTok"/>
          <w:color w:val="FF0000"/>
        </w:rPr>
        <w:t xml:space="preserve"> </w:t>
      </w:r>
      <w:proofErr w:type="spellStart"/>
      <w:r w:rsidRPr="007946BD">
        <w:rPr>
          <w:rStyle w:val="NormalTok"/>
          <w:color w:val="FF0000"/>
        </w:rPr>
        <w:t>np.multiply</w:t>
      </w:r>
      <w:proofErr w:type="spellEnd"/>
      <w:r w:rsidRPr="007946BD">
        <w:rPr>
          <w:rStyle w:val="NormalTok"/>
          <w:color w:val="FF0000"/>
        </w:rPr>
        <w:t>((</w:t>
      </w:r>
      <w:r w:rsidRPr="007946BD">
        <w:rPr>
          <w:rStyle w:val="DecValTok"/>
          <w:color w:val="FF0000"/>
        </w:rPr>
        <w:t>1</w:t>
      </w:r>
      <w:r w:rsidRPr="007946BD">
        <w:rPr>
          <w:rStyle w:val="NormalTok"/>
          <w:color w:val="FF0000"/>
        </w:rPr>
        <w:t xml:space="preserve"> </w:t>
      </w:r>
      <w:r w:rsidRPr="007946BD">
        <w:rPr>
          <w:rStyle w:val="OperatorTok"/>
          <w:color w:val="FF0000"/>
        </w:rPr>
        <w:t>-</w:t>
      </w:r>
      <w:r w:rsidRPr="007946BD">
        <w:rPr>
          <w:rStyle w:val="NormalTok"/>
          <w:color w:val="FF0000"/>
        </w:rPr>
        <w:t xml:space="preserve"> y), np.log(</w:t>
      </w:r>
      <w:r w:rsidRPr="007946BD">
        <w:rPr>
          <w:rStyle w:val="DecValTok"/>
          <w:color w:val="FF0000"/>
        </w:rPr>
        <w:t>1</w:t>
      </w:r>
      <w:r w:rsidRPr="007946BD">
        <w:rPr>
          <w:rStyle w:val="NormalTok"/>
          <w:color w:val="FF0000"/>
        </w:rPr>
        <w:t xml:space="preserve"> </w:t>
      </w:r>
      <w:r w:rsidRPr="007946BD">
        <w:rPr>
          <w:rStyle w:val="OperatorTok"/>
          <w:color w:val="FF0000"/>
        </w:rPr>
        <w:t>-</w:t>
      </w:r>
      <w:r w:rsidRPr="007946BD">
        <w:rPr>
          <w:rStyle w:val="NormalTok"/>
          <w:color w:val="FF0000"/>
        </w:rPr>
        <w:t xml:space="preserve"> sigmoid(X</w:t>
      </w:r>
      <w:r w:rsidRPr="007946BD">
        <w:rPr>
          <w:rStyle w:val="OperatorTok"/>
          <w:color w:val="FF0000"/>
        </w:rPr>
        <w:t>*</w:t>
      </w:r>
      <w:proofErr w:type="spellStart"/>
      <w:r w:rsidRPr="007946BD">
        <w:rPr>
          <w:rStyle w:val="NormalTok"/>
          <w:color w:val="FF0000"/>
        </w:rPr>
        <w:t>theta.T</w:t>
      </w:r>
      <w:proofErr w:type="spellEnd"/>
      <w:r w:rsidRPr="007946BD">
        <w:rPr>
          <w:rStyle w:val="NormalTok"/>
          <w:color w:val="FF0000"/>
        </w:rPr>
        <w:t>)))</w:t>
      </w:r>
      <w:r w:rsidRPr="007946BD">
        <w:rPr>
          <w:color w:val="FF0000"/>
        </w:rPr>
        <w:br/>
      </w:r>
      <w:r w:rsidRPr="007946BD">
        <w:rPr>
          <w:rStyle w:val="NormalTok"/>
          <w:color w:val="FF0000"/>
        </w:rPr>
        <w:t xml:space="preserve">    reg </w:t>
      </w:r>
      <w:r w:rsidRPr="007946BD">
        <w:rPr>
          <w:rStyle w:val="OperatorTok"/>
          <w:color w:val="FF0000"/>
        </w:rPr>
        <w:t>=</w:t>
      </w:r>
      <w:r w:rsidRPr="007946BD">
        <w:rPr>
          <w:rStyle w:val="NormalTok"/>
          <w:color w:val="FF0000"/>
        </w:rPr>
        <w:t xml:space="preserve"> (</w:t>
      </w:r>
      <w:proofErr w:type="spellStart"/>
      <w:r w:rsidRPr="007946BD">
        <w:rPr>
          <w:rStyle w:val="NormalTok"/>
          <w:color w:val="FF0000"/>
        </w:rPr>
        <w:t>learningRate</w:t>
      </w:r>
      <w:proofErr w:type="spellEnd"/>
      <w:r w:rsidRPr="007946BD">
        <w:rPr>
          <w:rStyle w:val="NormalTok"/>
          <w:color w:val="FF0000"/>
        </w:rPr>
        <w:t xml:space="preserve"> </w:t>
      </w:r>
      <w:r w:rsidRPr="007946BD">
        <w:rPr>
          <w:rStyle w:val="OperatorTok"/>
          <w:color w:val="FF0000"/>
        </w:rPr>
        <w:t>/</w:t>
      </w:r>
      <w:r w:rsidRPr="007946BD">
        <w:rPr>
          <w:rStyle w:val="NormalTok"/>
          <w:color w:val="FF0000"/>
        </w:rPr>
        <w:t xml:space="preserve"> (</w:t>
      </w:r>
      <w:r w:rsidRPr="007946BD">
        <w:rPr>
          <w:rStyle w:val="DecValTok"/>
          <w:color w:val="FF0000"/>
        </w:rPr>
        <w:t>2</w:t>
      </w:r>
      <w:r w:rsidRPr="007946BD">
        <w:rPr>
          <w:rStyle w:val="NormalTok"/>
          <w:color w:val="FF0000"/>
        </w:rPr>
        <w:t xml:space="preserve"> </w:t>
      </w:r>
      <w:r w:rsidRPr="007946BD">
        <w:rPr>
          <w:rStyle w:val="OperatorTok"/>
          <w:color w:val="FF0000"/>
        </w:rPr>
        <w:t>*</w:t>
      </w:r>
      <w:r w:rsidRPr="007946BD">
        <w:rPr>
          <w:rStyle w:val="NormalTok"/>
          <w:color w:val="FF0000"/>
        </w:rPr>
        <w:t xml:space="preserve"> </w:t>
      </w:r>
      <w:proofErr w:type="spellStart"/>
      <w:r w:rsidRPr="007946BD">
        <w:rPr>
          <w:rStyle w:val="BuiltInTok"/>
          <w:color w:val="FF0000"/>
        </w:rPr>
        <w:t>len</w:t>
      </w:r>
      <w:proofErr w:type="spellEnd"/>
      <w:r w:rsidRPr="007946BD">
        <w:rPr>
          <w:rStyle w:val="NormalTok"/>
          <w:color w:val="FF0000"/>
        </w:rPr>
        <w:t>(X))</w:t>
      </w:r>
      <w:r w:rsidRPr="007946BD">
        <w:rPr>
          <w:rStyle w:val="OperatorTok"/>
          <w:color w:val="FF0000"/>
        </w:rPr>
        <w:t>*</w:t>
      </w:r>
      <w:r w:rsidRPr="007946BD">
        <w:rPr>
          <w:rStyle w:val="NormalTok"/>
          <w:color w:val="FF0000"/>
        </w:rPr>
        <w:t xml:space="preserve"> </w:t>
      </w:r>
      <w:proofErr w:type="spellStart"/>
      <w:r w:rsidRPr="007946BD">
        <w:rPr>
          <w:rStyle w:val="NormalTok"/>
          <w:color w:val="FF0000"/>
        </w:rPr>
        <w:t>np.</w:t>
      </w:r>
      <w:r w:rsidRPr="007946BD">
        <w:rPr>
          <w:rStyle w:val="BuiltInTok"/>
          <w:color w:val="FF0000"/>
        </w:rPr>
        <w:t>sum</w:t>
      </w:r>
      <w:proofErr w:type="spellEnd"/>
      <w:r w:rsidRPr="007946BD">
        <w:rPr>
          <w:rStyle w:val="NormalTok"/>
          <w:color w:val="FF0000"/>
        </w:rPr>
        <w:t>(</w:t>
      </w:r>
      <w:proofErr w:type="spellStart"/>
      <w:r w:rsidRPr="007946BD">
        <w:rPr>
          <w:rStyle w:val="NormalTok"/>
          <w:color w:val="FF0000"/>
        </w:rPr>
        <w:t>np.power</w:t>
      </w:r>
      <w:proofErr w:type="spellEnd"/>
      <w:r w:rsidRPr="007946BD">
        <w:rPr>
          <w:rStyle w:val="NormalTok"/>
          <w:color w:val="FF0000"/>
        </w:rPr>
        <w:t>(theta[:,</w:t>
      </w:r>
      <w:r w:rsidRPr="007946BD">
        <w:rPr>
          <w:rStyle w:val="DecValTok"/>
          <w:color w:val="FF0000"/>
        </w:rPr>
        <w:t>1</w:t>
      </w:r>
      <w:r w:rsidRPr="007946BD">
        <w:rPr>
          <w:rStyle w:val="NormalTok"/>
          <w:color w:val="FF0000"/>
        </w:rPr>
        <w:t>:theta.shape[</w:t>
      </w:r>
      <w:r w:rsidRPr="007946BD">
        <w:rPr>
          <w:rStyle w:val="DecValTok"/>
          <w:color w:val="FF0000"/>
        </w:rPr>
        <w:t>1</w:t>
      </w:r>
      <w:r w:rsidRPr="007946BD">
        <w:rPr>
          <w:rStyle w:val="NormalTok"/>
          <w:color w:val="FF0000"/>
        </w:rPr>
        <w:t>]],</w:t>
      </w:r>
      <w:r w:rsidRPr="007946BD">
        <w:rPr>
          <w:rStyle w:val="DecValTok"/>
          <w:color w:val="FF0000"/>
        </w:rPr>
        <w:t>2</w:t>
      </w:r>
      <w:r w:rsidRPr="007946BD">
        <w:rPr>
          <w:rStyle w:val="NormalTok"/>
          <w:color w:val="FF0000"/>
        </w:rPr>
        <w:t>))</w:t>
      </w:r>
      <w:r w:rsidRPr="007946BD">
        <w:rPr>
          <w:color w:val="FF0000"/>
        </w:rPr>
        <w:br/>
      </w:r>
      <w:r w:rsidRPr="007946BD">
        <w:rPr>
          <w:rStyle w:val="NormalTok"/>
          <w:color w:val="FF0000"/>
        </w:rPr>
        <w:t xml:space="preserve">    </w:t>
      </w:r>
      <w:r w:rsidRPr="007946BD">
        <w:rPr>
          <w:rStyle w:val="ControlFlowTok"/>
          <w:color w:val="FF0000"/>
        </w:rPr>
        <w:t>return</w:t>
      </w:r>
      <w:r w:rsidRPr="007946BD">
        <w:rPr>
          <w:rStyle w:val="NormalTok"/>
          <w:color w:val="FF0000"/>
        </w:rPr>
        <w:t xml:space="preserve"> </w:t>
      </w:r>
      <w:proofErr w:type="spellStart"/>
      <w:r w:rsidRPr="007946BD">
        <w:rPr>
          <w:rStyle w:val="NormalTok"/>
          <w:color w:val="FF0000"/>
        </w:rPr>
        <w:t>np.</w:t>
      </w:r>
      <w:r w:rsidRPr="007946BD">
        <w:rPr>
          <w:rStyle w:val="BuiltInTok"/>
          <w:color w:val="FF0000"/>
        </w:rPr>
        <w:t>sum</w:t>
      </w:r>
      <w:proofErr w:type="spellEnd"/>
      <w:r w:rsidRPr="007946BD">
        <w:rPr>
          <w:rStyle w:val="NormalTok"/>
          <w:color w:val="FF0000"/>
        </w:rPr>
        <w:t xml:space="preserve">(first </w:t>
      </w:r>
      <w:r w:rsidRPr="007946BD">
        <w:rPr>
          <w:rStyle w:val="OperatorTok"/>
          <w:color w:val="FF0000"/>
        </w:rPr>
        <w:t>-</w:t>
      </w:r>
      <w:r w:rsidRPr="007946BD">
        <w:rPr>
          <w:rStyle w:val="NormalTok"/>
          <w:color w:val="FF0000"/>
        </w:rPr>
        <w:t xml:space="preserve"> second) </w:t>
      </w:r>
      <w:r w:rsidRPr="007946BD">
        <w:rPr>
          <w:rStyle w:val="OperatorTok"/>
          <w:color w:val="FF0000"/>
        </w:rPr>
        <w:t>/</w:t>
      </w:r>
      <w:r w:rsidRPr="007946BD">
        <w:rPr>
          <w:rStyle w:val="NormalTok"/>
          <w:color w:val="FF0000"/>
        </w:rPr>
        <w:t xml:space="preserve"> (</w:t>
      </w:r>
      <w:proofErr w:type="spellStart"/>
      <w:r w:rsidRPr="007946BD">
        <w:rPr>
          <w:rStyle w:val="BuiltInTok"/>
          <w:color w:val="FF0000"/>
        </w:rPr>
        <w:t>len</w:t>
      </w:r>
      <w:proofErr w:type="spellEnd"/>
      <w:r w:rsidRPr="007946BD">
        <w:rPr>
          <w:rStyle w:val="NormalTok"/>
          <w:color w:val="FF0000"/>
        </w:rPr>
        <w:t xml:space="preserve">(X)) </w:t>
      </w:r>
      <w:r w:rsidRPr="007946BD">
        <w:rPr>
          <w:rStyle w:val="OperatorTok"/>
          <w:color w:val="FF0000"/>
        </w:rPr>
        <w:t>+</w:t>
      </w:r>
      <w:r w:rsidRPr="007946BD">
        <w:rPr>
          <w:rStyle w:val="NormalTok"/>
          <w:color w:val="FF0000"/>
        </w:rPr>
        <w:t xml:space="preserve"> reg</w:t>
      </w:r>
    </w:p>
    <w:p w14:paraId="39DF3F22" w14:textId="77777777" w:rsidR="006C77B1" w:rsidRDefault="006C77B1" w:rsidP="00CD34C7">
      <w:pPr>
        <w:pStyle w:val="af"/>
      </w:pPr>
      <w:r>
        <w:t>要</w:t>
      </w:r>
      <w:proofErr w:type="gramStart"/>
      <w:r>
        <w:t>最小化该代价函数</w:t>
      </w:r>
      <w:proofErr w:type="gramEnd"/>
      <w:r>
        <w:t>，通过求导，得出梯度下降算法为：</w:t>
      </w:r>
    </w:p>
    <w:p w14:paraId="4485DE42" w14:textId="77777777" w:rsidR="006C77B1" w:rsidRDefault="006C77B1" w:rsidP="00CD34C7">
      <w:pPr>
        <w:pStyle w:val="af"/>
      </w:pPr>
      <m:oMath>
        <m:r>
          <w:rPr>
            <w:rFonts w:ascii="Cambria Math" w:hAnsi="Cambria Math"/>
          </w:rPr>
          <m:t>Repeat</m:t>
        </m:r>
      </m:oMath>
      <w:r>
        <w:t xml:space="preserve"> </w:t>
      </w:r>
      <m:oMath>
        <m:r>
          <w:rPr>
            <w:rFonts w:ascii="Cambria Math" w:hAnsi="Cambria Math"/>
          </w:rPr>
          <m:t>until</m:t>
        </m:r>
      </m:oMath>
      <w:r>
        <w:t xml:space="preserve"> </w:t>
      </w:r>
      <m:oMath>
        <m:r>
          <w:rPr>
            <w:rFonts w:ascii="Cambria Math" w:hAnsi="Cambria Math"/>
          </w:rPr>
          <m:t>convergence</m:t>
        </m:r>
      </m:oMath>
      <w:r>
        <w:t>{</w:t>
      </w:r>
    </w:p>
    <w:p w14:paraId="5EAC5AD3" w14:textId="77777777" w:rsidR="006C77B1" w:rsidRDefault="006C77B1" w:rsidP="00CD34C7">
      <w:pPr>
        <w:pStyle w:val="af"/>
      </w:pPr>
      <w:r>
        <w:t xml:space="preserve"> </w:t>
      </w:r>
      <m:oMath>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-a</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0</m:t>
                </m:r>
              </m:sub>
              <m:sup>
                <m:r>
                  <w:rPr>
                    <w:rFonts w:ascii="Cambria Math" w:hAnsi="Cambria Math"/>
                  </w:rPr>
                  <m:t>(i)</m:t>
                </m:r>
              </m:sup>
            </m:sSubSup>
          </m:e>
        </m:nary>
        <m:r>
          <w:rPr>
            <w:rFonts w:ascii="Cambria Math" w:hAnsi="Cambria Math"/>
          </w:rPr>
          <m:t>)</m:t>
        </m:r>
      </m:oMath>
      <w:r>
        <w:t xml:space="preserve"> </w:t>
      </w:r>
    </w:p>
    <w:p w14:paraId="15252A1F" w14:textId="2BF71BC4" w:rsidR="006C77B1" w:rsidRDefault="006C77B1" w:rsidP="00CD34C7">
      <w:pPr>
        <w:pStyle w:val="af"/>
      </w:pPr>
      <w:r>
        <w:t xml:space="preserve"> </w:t>
      </w:r>
      <m:oMath>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-a[</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d>
              <m:dPr>
                <m:ctrlPr>
                  <w:rPr>
                    <w:rFonts w:ascii="Cambria Math" w:hAnsi="Cambria Math"/>
                    <w:i/>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i/>
                      </w:rPr>
                    </m:ctrlPr>
                  </m:dPr>
                  <m:e>
                    <m:sSup>
                      <m:sSupPr>
                        <m:ctrlPr>
                          <w:rPr>
                            <w:rFonts w:ascii="Cambria Math" w:hAnsi="Cambria Math"/>
                          </w:rPr>
                        </m:ctrlPr>
                      </m:sSupPr>
                      <m:e>
                        <m:r>
                          <w:rPr>
                            <w:rFonts w:ascii="Cambria Math" w:hAnsi="Cambria Math"/>
                          </w:rPr>
                          <m:t>x</m:t>
                        </m:r>
                      </m:e>
                      <m:sup>
                        <m:d>
                          <m:dPr>
                            <m:ctrlPr>
                              <w:rPr>
                                <w:rFonts w:ascii="Cambria Math" w:hAnsi="Cambria Math"/>
                                <w:i/>
                              </w:rPr>
                            </m:ctrlPr>
                          </m:dPr>
                          <m:e>
                            <m:r>
                              <w:rPr>
                                <w:rFonts w:ascii="Cambria Math" w:hAnsi="Cambria Math"/>
                              </w:rPr>
                              <m:t>i</m:t>
                            </m:r>
                          </m:e>
                        </m:d>
                      </m:sup>
                    </m:sSup>
                  </m:e>
                </m:d>
                <m:r>
                  <w:rPr>
                    <w:rFonts w:ascii="Cambria Math" w:hAnsi="Cambria Math"/>
                  </w:rPr>
                  <m:t>-</m:t>
                </m:r>
                <m:sSup>
                  <m:sSupPr>
                    <m:ctrlPr>
                      <w:rPr>
                        <w:rFonts w:ascii="Cambria Math" w:hAnsi="Cambria Math"/>
                      </w:rPr>
                    </m:ctrlPr>
                  </m:sSupPr>
                  <m:e>
                    <m:r>
                      <w:rPr>
                        <w:rFonts w:ascii="Cambria Math" w:hAnsi="Cambria Math"/>
                      </w:rPr>
                      <m:t>y</m:t>
                    </m:r>
                  </m:e>
                  <m:sup>
                    <m:d>
                      <m:dPr>
                        <m:ctrlPr>
                          <w:rPr>
                            <w:rFonts w:ascii="Cambria Math" w:hAnsi="Cambria Math"/>
                            <w:i/>
                          </w:rPr>
                        </m:ctrlPr>
                      </m:dPr>
                      <m:e>
                        <m:r>
                          <w:rPr>
                            <w:rFonts w:ascii="Cambria Math" w:hAnsi="Cambria Math"/>
                          </w:rPr>
                          <m:t>i</m:t>
                        </m:r>
                      </m:e>
                    </m:d>
                  </m:sup>
                </m:sSup>
              </m:e>
            </m:d>
            <m:sSubSup>
              <m:sSubSupPr>
                <m:ctrlPr>
                  <w:rPr>
                    <w:rFonts w:ascii="Cambria Math" w:hAnsi="Cambria Math"/>
                  </w:rPr>
                </m:ctrlPr>
              </m:sSubSupPr>
              <m:e>
                <m:r>
                  <w:rPr>
                    <w:rFonts w:ascii="Cambria Math" w:hAnsi="Cambria Math"/>
                  </w:rPr>
                  <m:t>x</m:t>
                </m:r>
              </m:e>
              <m:sub>
                <m:r>
                  <w:rPr>
                    <w:rFonts w:ascii="Cambria Math" w:hAnsi="Cambria Math"/>
                  </w:rPr>
                  <m:t>j</m:t>
                </m:r>
              </m:sub>
              <m:sup>
                <m:d>
                  <m:dPr>
                    <m:ctrlPr>
                      <w:rPr>
                        <w:rFonts w:ascii="Cambria Math" w:hAnsi="Cambria Math"/>
                      </w:rPr>
                    </m:ctrlPr>
                  </m:dPr>
                  <m:e>
                    <m:r>
                      <w:rPr>
                        <w:rFonts w:ascii="Cambria Math" w:hAnsi="Cambria Math"/>
                      </w:rPr>
                      <m:t>i</m:t>
                    </m:r>
                  </m:e>
                </m:d>
              </m:sup>
            </m:sSubSup>
          </m:e>
        </m:nary>
        <m:r>
          <w:rPr>
            <w:rFonts w:ascii="Cambria Math" w:hAnsi="Cambria Math"/>
          </w:rPr>
          <m:t>+</m:t>
        </m:r>
        <m:f>
          <m:fPr>
            <m:ctrlPr>
              <w:rPr>
                <w:rFonts w:ascii="Cambria Math" w:hAnsi="Cambria Math"/>
              </w:rPr>
            </m:ctrlPr>
          </m:fPr>
          <m:num>
            <m:r>
              <w:rPr>
                <w:rFonts w:ascii="Cambria Math" w:hAnsi="Cambria Math"/>
              </w:rPr>
              <m:t>λ</m:t>
            </m:r>
          </m:num>
          <m:den>
            <m:r>
              <w:rPr>
                <w:rFonts w:ascii="Cambria Math" w:hAnsi="Cambria Math"/>
              </w:rPr>
              <m:t>m</m:t>
            </m:r>
          </m:den>
        </m:f>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m:t>
        </m:r>
      </m:oMath>
      <w:r>
        <w:t xml:space="preserve"> </w:t>
      </w:r>
    </w:p>
    <w:p w14:paraId="4DCD9617" w14:textId="77777777" w:rsidR="006C77B1" w:rsidRDefault="006C77B1" w:rsidP="00CD34C7">
      <w:pPr>
        <w:pStyle w:val="af"/>
      </w:pPr>
      <w:r>
        <w:t xml:space="preserve"> </w:t>
      </w:r>
      <m:oMath>
        <m:r>
          <w:rPr>
            <w:rFonts w:ascii="Cambria Math" w:hAnsi="Cambria Math"/>
          </w:rPr>
          <m:t>for</m:t>
        </m:r>
      </m:oMath>
      <w:r>
        <w:t xml:space="preserve"> </w:t>
      </w:r>
      <m:oMath>
        <m:r>
          <w:rPr>
            <w:rFonts w:ascii="Cambria Math" w:hAnsi="Cambria Math"/>
          </w:rPr>
          <m:t>j=1,2,...n</m:t>
        </m:r>
      </m:oMath>
    </w:p>
    <w:p w14:paraId="6303DE59" w14:textId="77777777" w:rsidR="006C77B1" w:rsidRDefault="006C77B1" w:rsidP="007946BD">
      <w:pPr>
        <w:pStyle w:val="af"/>
        <w:ind w:firstLineChars="1000" w:firstLine="2100"/>
      </w:pPr>
      <w:r>
        <w:t xml:space="preserve"> }</w:t>
      </w:r>
    </w:p>
    <w:p w14:paraId="432F02BE" w14:textId="77777777" w:rsidR="007946BD" w:rsidRDefault="006C77B1" w:rsidP="00CD34C7">
      <w:pPr>
        <w:pStyle w:val="af"/>
      </w:pPr>
      <w:r>
        <w:lastRenderedPageBreak/>
        <w:t>注：看上去同线性回归一样，但是知道</w:t>
      </w:r>
      <w:r>
        <w:t xml:space="preserve"> </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=g</m:t>
        </m:r>
        <m:d>
          <m:dPr>
            <m:ctrlPr>
              <w:rPr>
                <w:rFonts w:ascii="Cambria Math" w:hAnsi="Cambria Math"/>
              </w:rPr>
            </m:ctrlPr>
          </m:dPr>
          <m:e>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e>
        </m:d>
      </m:oMath>
      <w:r>
        <w:t>，所以与线性回归不同。</w:t>
      </w:r>
      <w:r>
        <w:t xml:space="preserve"> </w:t>
      </w:r>
    </w:p>
    <w:p w14:paraId="4E128286" w14:textId="77777777" w:rsidR="007946BD" w:rsidRDefault="006C77B1" w:rsidP="00CD34C7">
      <w:pPr>
        <w:pStyle w:val="af"/>
        <w:ind w:firstLine="422"/>
      </w:pPr>
      <w:r>
        <w:rPr>
          <w:b/>
        </w:rPr>
        <w:t>Octave</w:t>
      </w:r>
      <w:r>
        <w:t xml:space="preserve"> </w:t>
      </w:r>
      <w:r>
        <w:t>中，我们依旧可以用</w:t>
      </w:r>
      <w:r>
        <w:t xml:space="preserve"> </w:t>
      </w:r>
      <w:proofErr w:type="spellStart"/>
      <w:r>
        <w:rPr>
          <w:rStyle w:val="VerbatimChar"/>
        </w:rPr>
        <w:t>fminuc</w:t>
      </w:r>
      <w:proofErr w:type="spellEnd"/>
      <w:r>
        <w:t xml:space="preserve"> </w:t>
      </w:r>
      <w:r>
        <w:t>函数来求解代价函数最小化的参数，值得注意的是参数</w:t>
      </w:r>
      <m:oMath>
        <m:sSub>
          <m:sSubPr>
            <m:ctrlPr>
              <w:rPr>
                <w:rFonts w:ascii="Cambria Math" w:hAnsi="Cambria Math"/>
              </w:rPr>
            </m:ctrlPr>
          </m:sSubPr>
          <m:e>
            <m:r>
              <w:rPr>
                <w:rFonts w:ascii="Cambria Math" w:hAnsi="Cambria Math"/>
              </w:rPr>
              <m:t>θ</m:t>
            </m:r>
          </m:e>
          <m:sub>
            <m:r>
              <w:rPr>
                <w:rFonts w:ascii="Cambria Math" w:hAnsi="Cambria Math"/>
              </w:rPr>
              <m:t>0</m:t>
            </m:r>
          </m:sub>
        </m:sSub>
      </m:oMath>
      <w:r>
        <w:t>的更新规则与其他情况不同。</w:t>
      </w:r>
      <w:r>
        <w:t xml:space="preserve"> </w:t>
      </w:r>
    </w:p>
    <w:p w14:paraId="2675EF0D" w14:textId="2BA0ACD0" w:rsidR="006C77B1" w:rsidRDefault="006C77B1" w:rsidP="00CD34C7">
      <w:pPr>
        <w:pStyle w:val="af"/>
      </w:pPr>
      <w:r>
        <w:t>注意：</w:t>
      </w:r>
    </w:p>
    <w:p w14:paraId="15607CB9" w14:textId="4D1D4217" w:rsidR="006C77B1" w:rsidRDefault="006C77B1" w:rsidP="007946BD">
      <w:pPr>
        <w:pStyle w:val="af"/>
        <w:numPr>
          <w:ilvl w:val="0"/>
          <w:numId w:val="9"/>
        </w:numPr>
        <w:ind w:firstLineChars="0"/>
      </w:pPr>
      <w:r>
        <w:t>虽然正则化的逻辑回归中的梯度下降和正则化的线性回归中的表达式看起来一样，但由于两者的</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t>不同所以还是有很大差别。</w:t>
      </w:r>
    </w:p>
    <w:p w14:paraId="319D851F" w14:textId="76F33D1C" w:rsidR="006C77B1" w:rsidRDefault="00000000" w:rsidP="007946BD">
      <w:pPr>
        <w:pStyle w:val="af"/>
        <w:numPr>
          <w:ilvl w:val="0"/>
          <w:numId w:val="9"/>
        </w:numPr>
        <w:ind w:firstLineChars="0"/>
      </w:pPr>
      <m:oMath>
        <m:sSub>
          <m:sSubPr>
            <m:ctrlPr>
              <w:rPr>
                <w:rFonts w:ascii="Cambria Math" w:hAnsi="Cambria Math"/>
              </w:rPr>
            </m:ctrlPr>
          </m:sSubPr>
          <m:e>
            <m:r>
              <w:rPr>
                <w:rFonts w:ascii="Cambria Math" w:hAnsi="Cambria Math"/>
              </w:rPr>
              <m:t>θ</m:t>
            </m:r>
          </m:e>
          <m:sub>
            <m:r>
              <w:rPr>
                <w:rFonts w:ascii="Cambria Math" w:hAnsi="Cambria Math"/>
              </w:rPr>
              <m:t>0</m:t>
            </m:r>
          </m:sub>
        </m:sSub>
      </m:oMath>
      <w:r w:rsidR="006C77B1">
        <w:t>不参与其中的任何一个正则化。</w:t>
      </w:r>
    </w:p>
    <w:p w14:paraId="0308CDC8" w14:textId="77777777" w:rsidR="006C77B1" w:rsidRDefault="006C77B1" w:rsidP="00CD34C7">
      <w:pPr>
        <w:pStyle w:val="af"/>
      </w:pPr>
      <w:r>
        <w:t>目前大家对机器学习算法可能还只是略懂，但是一旦你精通了线性回归、高级优化算法和正则化技术，坦率地说，你对机器学习的理解可能已经比许多工程师深入了。现在，你已经有了丰富的机器学习知识，目测比那些硅谷工程师还厉害，或者用机器学习算法来做产品。</w:t>
      </w:r>
    </w:p>
    <w:p w14:paraId="03CB2B21" w14:textId="4F6DDE6B" w:rsidR="006C77B1" w:rsidRDefault="006C77B1" w:rsidP="00CD34C7">
      <w:pPr>
        <w:pStyle w:val="af"/>
      </w:pPr>
      <w:r>
        <w:t>接下来的课程中，我们将学习一个非常强大的非线性分类器，无论是线性回归问题，还是逻辑回归问题，都可以构造多项式来解决。你将逐渐发现还有更强大的非线性分类器，可以用来解决多项式回归问题。我们接下来将学会，比现在解决问题的方法强大</w:t>
      </w:r>
      <w:r>
        <w:t>N</w:t>
      </w:r>
      <w:proofErr w:type="gramStart"/>
      <w:r>
        <w:t>倍</w:t>
      </w:r>
      <w:proofErr w:type="gramEnd"/>
      <w:r>
        <w:t>的学习算法。</w:t>
      </w:r>
    </w:p>
    <w:p w14:paraId="653FEBB6" w14:textId="77777777" w:rsidR="00CD34C7" w:rsidRDefault="00CD34C7">
      <w:pPr>
        <w:widowControl/>
        <w:jc w:val="left"/>
        <w:rPr>
          <w:b/>
          <w:bCs/>
          <w:kern w:val="44"/>
          <w:sz w:val="44"/>
          <w:szCs w:val="44"/>
        </w:rPr>
      </w:pPr>
      <w:r>
        <w:br w:type="page"/>
      </w:r>
    </w:p>
    <w:p w14:paraId="103A940C" w14:textId="08DB6F0D" w:rsidR="006C77B1" w:rsidRDefault="006C77B1" w:rsidP="00D15056">
      <w:pPr>
        <w:pStyle w:val="MMTopic1"/>
      </w:pPr>
      <w:bookmarkStart w:id="168" w:name="_Toc38636827"/>
      <w:r>
        <w:lastRenderedPageBreak/>
        <w:t>第</w:t>
      </w:r>
      <w:r>
        <w:t>4</w:t>
      </w:r>
      <w:r>
        <w:t>周</w:t>
      </w:r>
      <w:bookmarkEnd w:id="168"/>
    </w:p>
    <w:p w14:paraId="324E4A6E" w14:textId="6C726A65" w:rsidR="006C77B1" w:rsidRDefault="006C77B1" w:rsidP="00D15056">
      <w:pPr>
        <w:pStyle w:val="MMTopic2"/>
        <w:numPr>
          <w:ilvl w:val="0"/>
          <w:numId w:val="2"/>
        </w:numPr>
      </w:pPr>
      <w:bookmarkStart w:id="169" w:name="_Toc38636828"/>
      <w:commentRangeStart w:id="170"/>
      <w:r>
        <w:t>神经网络：表述</w:t>
      </w:r>
      <w:r>
        <w:t>(Neural Networks: Representation)</w:t>
      </w:r>
      <w:bookmarkEnd w:id="169"/>
      <w:commentRangeEnd w:id="170"/>
      <w:r w:rsidR="000439B5">
        <w:rPr>
          <w:rStyle w:val="affb"/>
          <w:rFonts w:ascii="Calibri" w:hAnsi="Calibri"/>
          <w:b w:val="0"/>
          <w:bCs w:val="0"/>
        </w:rPr>
        <w:commentReference w:id="170"/>
      </w:r>
    </w:p>
    <w:p w14:paraId="008A2F0A" w14:textId="77777777" w:rsidR="006C77B1" w:rsidRDefault="006C77B1">
      <w:pPr>
        <w:pStyle w:val="3"/>
      </w:pPr>
      <w:bookmarkStart w:id="171" w:name="_Toc38636829"/>
      <w:r>
        <w:t xml:space="preserve">8.1 </w:t>
      </w:r>
      <w:r>
        <w:t>非线性假设</w:t>
      </w:r>
      <w:bookmarkEnd w:id="171"/>
    </w:p>
    <w:p w14:paraId="503B3446" w14:textId="77777777" w:rsidR="006C77B1" w:rsidRDefault="006C77B1" w:rsidP="00CD34C7">
      <w:pPr>
        <w:pStyle w:val="af0"/>
      </w:pPr>
      <w:r>
        <w:t>参考视频</w:t>
      </w:r>
      <w:r>
        <w:t>: 8 - 1 - Non-linear Hypotheses (10 min).</w:t>
      </w:r>
      <w:proofErr w:type="spellStart"/>
      <w:r>
        <w:t>mkv</w:t>
      </w:r>
      <w:proofErr w:type="spellEnd"/>
    </w:p>
    <w:p w14:paraId="0A5150A1" w14:textId="77777777" w:rsidR="006C77B1" w:rsidRDefault="006C77B1" w:rsidP="00CD34C7">
      <w:pPr>
        <w:pStyle w:val="af"/>
      </w:pPr>
      <w:r>
        <w:t>我们之前学的，无论是线性回归还是逻辑回归都有这样一个缺点，即：</w:t>
      </w:r>
      <w:proofErr w:type="gramStart"/>
      <w:r>
        <w:t>当特征太</w:t>
      </w:r>
      <w:proofErr w:type="gramEnd"/>
      <w:r>
        <w:t>多时，计算的负荷会非常大。</w:t>
      </w:r>
    </w:p>
    <w:p w14:paraId="6C8EDE58" w14:textId="77777777" w:rsidR="006C77B1" w:rsidRDefault="006C77B1" w:rsidP="00CD34C7">
      <w:pPr>
        <w:pStyle w:val="af"/>
      </w:pPr>
      <w:r>
        <w:t>下面是一个例子：</w:t>
      </w:r>
    </w:p>
    <w:p w14:paraId="3FF4B61A" w14:textId="77777777" w:rsidR="006C77B1" w:rsidRDefault="006C77B1" w:rsidP="00CD34C7">
      <w:pPr>
        <w:pStyle w:val="af"/>
      </w:pPr>
      <w:r>
        <w:rPr>
          <w:noProof/>
        </w:rPr>
        <w:drawing>
          <wp:inline distT="0" distB="0" distL="0" distR="0" wp14:anchorId="5E8B2722" wp14:editId="40F0FE89">
            <wp:extent cx="3778250" cy="1130300"/>
            <wp:effectExtent l="0" t="0" r="0" b="0"/>
            <wp:docPr id="29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316b24cd40908fb5cb1db5a055e4de5.png"/>
                    <pic:cNvPicPr>
                      <a:picLocks noChangeAspect="1" noChangeArrowheads="1"/>
                    </pic:cNvPicPr>
                  </pic:nvPicPr>
                  <pic:blipFill>
                    <a:blip r:embed="rId192"/>
                    <a:stretch>
                      <a:fillRect/>
                    </a:stretch>
                  </pic:blipFill>
                  <pic:spPr bwMode="auto">
                    <a:xfrm>
                      <a:off x="0" y="0"/>
                      <a:ext cx="3778250" cy="1130300"/>
                    </a:xfrm>
                    <a:prstGeom prst="rect">
                      <a:avLst/>
                    </a:prstGeom>
                    <a:noFill/>
                    <a:ln w="9525">
                      <a:noFill/>
                      <a:headEnd/>
                      <a:tailEnd/>
                    </a:ln>
                  </pic:spPr>
                </pic:pic>
              </a:graphicData>
            </a:graphic>
          </wp:inline>
        </w:drawing>
      </w:r>
    </w:p>
    <w:p w14:paraId="28EFEF1E" w14:textId="77777777" w:rsidR="00B61276" w:rsidRDefault="006C77B1" w:rsidP="00CD34C7">
      <w:pPr>
        <w:pStyle w:val="af"/>
      </w:pPr>
      <w:r>
        <w:t>当我们使用</w:t>
      </w:r>
      <m:oMath>
        <m:sSub>
          <m:sSubPr>
            <m:ctrlPr>
              <w:rPr>
                <w:rFonts w:ascii="Cambria Math" w:hAnsi="Cambria Math"/>
              </w:rPr>
            </m:ctrlPr>
          </m:sSubPr>
          <m:e>
            <m:r>
              <w:rPr>
                <w:rFonts w:ascii="Cambria Math" w:hAnsi="Cambria Math"/>
              </w:rPr>
              <m:t>x</m:t>
            </m:r>
          </m:e>
          <m:sub>
            <m:r>
              <w:rPr>
                <w:rFonts w:ascii="Cambria Math" w:hAnsi="Cambria Math"/>
              </w:rPr>
              <m:t>1</m:t>
            </m:r>
          </m:sub>
        </m:sSub>
      </m:oMath>
      <w:r>
        <w:t xml:space="preserve">, </w:t>
      </w:r>
      <m:oMath>
        <m:sSub>
          <m:sSubPr>
            <m:ctrlPr>
              <w:rPr>
                <w:rFonts w:ascii="Cambria Math" w:hAnsi="Cambria Math"/>
              </w:rPr>
            </m:ctrlPr>
          </m:sSubPr>
          <m:e>
            <m:r>
              <w:rPr>
                <w:rFonts w:ascii="Cambria Math" w:hAnsi="Cambria Math"/>
              </w:rPr>
              <m:t>x</m:t>
            </m:r>
          </m:e>
          <m:sub>
            <m:r>
              <w:rPr>
                <w:rFonts w:ascii="Cambria Math" w:hAnsi="Cambria Math"/>
              </w:rPr>
              <m:t>2</m:t>
            </m:r>
          </m:sub>
        </m:sSub>
      </m:oMath>
      <w:r>
        <w:t xml:space="preserve"> </w:t>
      </w:r>
      <w:r>
        <w:t>的</w:t>
      </w:r>
      <w:proofErr w:type="gramStart"/>
      <w:r>
        <w:t>多次项式进行</w:t>
      </w:r>
      <w:proofErr w:type="gramEnd"/>
      <w:r>
        <w:t>预测时，我们可以应用的很好。</w:t>
      </w:r>
      <w:r>
        <w:t xml:space="preserve"> </w:t>
      </w:r>
    </w:p>
    <w:p w14:paraId="184D0817" w14:textId="7CD2400B" w:rsidR="006C77B1" w:rsidRDefault="006C77B1" w:rsidP="00CD34C7">
      <w:pPr>
        <w:pStyle w:val="af"/>
      </w:pPr>
      <w:r>
        <w:t>之前我们已经看到过，使用非线性的多项式项，能够帮助我们建立更好的分类模型。假设我们有非常多的特征，例如大于</w:t>
      </w:r>
      <w:r>
        <w:t>100</w:t>
      </w:r>
      <w:r>
        <w:t>个变量，我们希望用这</w:t>
      </w:r>
      <w:r>
        <w:t>100</w:t>
      </w:r>
      <w:r>
        <w:t>个特征来构建一个非线性的多项式模型，结果将是数量非常惊人的特征组合，即便我们只采用两两特征的组合</w:t>
      </w:r>
      <m:oMath>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4</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sSub>
          <m:sSubPr>
            <m:ctrlPr>
              <w:rPr>
                <w:rFonts w:ascii="Cambria Math" w:hAnsi="Cambria Math"/>
              </w:rPr>
            </m:ctrlPr>
          </m:sSubPr>
          <m:e>
            <m:r>
              <w:rPr>
                <w:rFonts w:ascii="Cambria Math" w:hAnsi="Cambria Math"/>
              </w:rPr>
              <m:t>x</m:t>
            </m:r>
          </m:e>
          <m:sub>
            <m:r>
              <w:rPr>
                <w:rFonts w:ascii="Cambria Math" w:hAnsi="Cambria Math"/>
              </w:rPr>
              <m:t>4</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99</m:t>
            </m:r>
          </m:sub>
        </m:sSub>
        <m:sSub>
          <m:sSubPr>
            <m:ctrlPr>
              <w:rPr>
                <w:rFonts w:ascii="Cambria Math" w:hAnsi="Cambria Math"/>
              </w:rPr>
            </m:ctrlPr>
          </m:sSubPr>
          <m:e>
            <m:r>
              <w:rPr>
                <w:rFonts w:ascii="Cambria Math" w:hAnsi="Cambria Math"/>
              </w:rPr>
              <m:t>x</m:t>
            </m:r>
          </m:e>
          <m:sub>
            <m:r>
              <w:rPr>
                <w:rFonts w:ascii="Cambria Math" w:hAnsi="Cambria Math"/>
              </w:rPr>
              <m:t>100</m:t>
            </m:r>
          </m:sub>
        </m:sSub>
        <m:r>
          <w:rPr>
            <w:rFonts w:ascii="Cambria Math" w:hAnsi="Cambria Math"/>
          </w:rPr>
          <m:t>)</m:t>
        </m:r>
      </m:oMath>
      <w:r>
        <w:t>，我们也会有接近</w:t>
      </w:r>
      <w:r>
        <w:t>5000</w:t>
      </w:r>
      <w:r>
        <w:t>个组合而成的特征。这对于一般的逻辑回归来说需要计算的特征太多了。</w:t>
      </w:r>
    </w:p>
    <w:p w14:paraId="5E3C1D91" w14:textId="77777777" w:rsidR="006C77B1" w:rsidRDefault="006C77B1" w:rsidP="00CD34C7">
      <w:pPr>
        <w:pStyle w:val="af"/>
      </w:pPr>
      <w:r>
        <w:t>假设我们希望训练一个模型来识别视觉对象（例如识别一张图片上是否是一辆汽车），我们怎样才能这么做呢？一种方法是我们利用很多汽车的图片和很多非汽车的图片，然后利用这些图片上一个个像素的值（饱和度或亮度）</w:t>
      </w:r>
      <w:proofErr w:type="gramStart"/>
      <w:r>
        <w:t>来作</w:t>
      </w:r>
      <w:proofErr w:type="gramEnd"/>
      <w:r>
        <w:t>为特征。</w:t>
      </w:r>
    </w:p>
    <w:p w14:paraId="43471AE4" w14:textId="77777777" w:rsidR="006C77B1" w:rsidRDefault="006C77B1" w:rsidP="00CD34C7">
      <w:pPr>
        <w:pStyle w:val="af"/>
      </w:pPr>
      <w:r>
        <w:t>假如我们只选用灰度图片，每个像素则只有一个值（而非</w:t>
      </w:r>
      <w:r>
        <w:t xml:space="preserve"> </w:t>
      </w:r>
      <w:r>
        <w:rPr>
          <w:b/>
        </w:rPr>
        <w:t>RGB</w:t>
      </w:r>
      <w:r>
        <w:t>值），我们可以选取图片上的两个不同位置上的两个像素，然后训练一个逻辑回归算法利用这两个像素的值来判断图片上是否是汽车：</w:t>
      </w:r>
    </w:p>
    <w:p w14:paraId="19DF8727" w14:textId="77777777" w:rsidR="006C77B1" w:rsidRDefault="006C77B1" w:rsidP="00CD34C7">
      <w:pPr>
        <w:pStyle w:val="af"/>
      </w:pPr>
      <w:r>
        <w:rPr>
          <w:noProof/>
        </w:rPr>
        <w:lastRenderedPageBreak/>
        <w:drawing>
          <wp:inline distT="0" distB="0" distL="0" distR="0" wp14:anchorId="2BFBE22E" wp14:editId="25BCF30B">
            <wp:extent cx="4876800" cy="1148715"/>
            <wp:effectExtent l="0" t="0" r="0" b="0"/>
            <wp:docPr id="30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ac5e06e852ad3deef4cba782ebe425b.jpg"/>
                    <pic:cNvPicPr>
                      <a:picLocks noChangeAspect="1" noChangeArrowheads="1"/>
                    </pic:cNvPicPr>
                  </pic:nvPicPr>
                  <pic:blipFill>
                    <a:blip r:embed="rId193"/>
                    <a:stretch>
                      <a:fillRect/>
                    </a:stretch>
                  </pic:blipFill>
                  <pic:spPr bwMode="auto">
                    <a:xfrm>
                      <a:off x="0" y="0"/>
                      <a:ext cx="4877420" cy="1148861"/>
                    </a:xfrm>
                    <a:prstGeom prst="rect">
                      <a:avLst/>
                    </a:prstGeom>
                    <a:noFill/>
                    <a:ln w="9525">
                      <a:noFill/>
                      <a:headEnd/>
                      <a:tailEnd/>
                    </a:ln>
                  </pic:spPr>
                </pic:pic>
              </a:graphicData>
            </a:graphic>
          </wp:inline>
        </w:drawing>
      </w:r>
    </w:p>
    <w:p w14:paraId="45FCF815" w14:textId="77777777" w:rsidR="006C77B1" w:rsidRDefault="006C77B1" w:rsidP="00CD34C7">
      <w:pPr>
        <w:pStyle w:val="af"/>
      </w:pPr>
      <w:r>
        <w:t>假使我们采用的都是</w:t>
      </w:r>
      <w:r>
        <w:t>50x50</w:t>
      </w:r>
      <w:r>
        <w:t>像素的小图片，并且我们将所有的像素视为特征，则会有</w:t>
      </w:r>
      <w:r>
        <w:t xml:space="preserve"> 2500</w:t>
      </w:r>
      <w:r>
        <w:t>个特征，如果我们要进一步将两两特征组合构成一个多项式模型，则会有约</w:t>
      </w:r>
      <m:oMath>
        <m:sSup>
          <m:sSupPr>
            <m:ctrlPr>
              <w:rPr>
                <w:rFonts w:ascii="Cambria Math" w:hAnsi="Cambria Math"/>
              </w:rPr>
            </m:ctrlPr>
          </m:sSupPr>
          <m:e>
            <m:r>
              <w:rPr>
                <w:rFonts w:ascii="Cambria Math" w:hAnsi="Cambria Math"/>
              </w:rPr>
              <m:t>2500</m:t>
            </m:r>
          </m:e>
          <m:sup>
            <m:r>
              <w:rPr>
                <w:rFonts w:ascii="Cambria Math" w:hAnsi="Cambria Math"/>
              </w:rPr>
              <m:t>2</m:t>
            </m:r>
          </m:sup>
        </m:sSup>
        <m:r>
          <w:rPr>
            <w:rFonts w:ascii="Cambria Math" w:hAnsi="Cambria Math"/>
          </w:rPr>
          <m:t>/2</m:t>
        </m:r>
      </m:oMath>
      <w:proofErr w:type="gramStart"/>
      <w:r>
        <w:t>个</w:t>
      </w:r>
      <w:proofErr w:type="gramEnd"/>
      <w:r>
        <w:t>（接近</w:t>
      </w:r>
      <w:r>
        <w:t>3</w:t>
      </w:r>
      <w:proofErr w:type="gramStart"/>
      <w:r>
        <w:t>百万个</w:t>
      </w:r>
      <w:proofErr w:type="gramEnd"/>
      <w:r>
        <w:t>）特征。普通的逻辑回归模型，不能有效地处理这么多的特征，这时候我们需要神经网络。</w:t>
      </w:r>
    </w:p>
    <w:p w14:paraId="2BC979AB" w14:textId="77777777" w:rsidR="00CD34C7" w:rsidRDefault="00CD34C7">
      <w:pPr>
        <w:widowControl/>
        <w:jc w:val="left"/>
        <w:rPr>
          <w:b/>
          <w:bCs/>
          <w:sz w:val="32"/>
          <w:szCs w:val="32"/>
        </w:rPr>
      </w:pPr>
      <w:bookmarkStart w:id="172" w:name="header-n26"/>
      <w:bookmarkEnd w:id="172"/>
      <w:r>
        <w:br w:type="page"/>
      </w:r>
    </w:p>
    <w:p w14:paraId="14C6118D" w14:textId="58DCDAF9" w:rsidR="006C77B1" w:rsidRDefault="006C77B1">
      <w:pPr>
        <w:pStyle w:val="3"/>
      </w:pPr>
      <w:bookmarkStart w:id="173" w:name="_Toc38636830"/>
      <w:r>
        <w:lastRenderedPageBreak/>
        <w:t xml:space="preserve">8.2 </w:t>
      </w:r>
      <w:r>
        <w:t>神经元和大脑</w:t>
      </w:r>
      <w:bookmarkEnd w:id="173"/>
    </w:p>
    <w:p w14:paraId="0D9C127C" w14:textId="77777777" w:rsidR="006C77B1" w:rsidRDefault="006C77B1" w:rsidP="00CD34C7">
      <w:pPr>
        <w:pStyle w:val="af0"/>
      </w:pPr>
      <w:r>
        <w:t>参考视频</w:t>
      </w:r>
      <w:r>
        <w:t>: 8 - 2 - Neurons and the Brain (8 min).</w:t>
      </w:r>
      <w:proofErr w:type="spellStart"/>
      <w:r>
        <w:t>mkv</w:t>
      </w:r>
      <w:proofErr w:type="spellEnd"/>
    </w:p>
    <w:p w14:paraId="377DE4BB" w14:textId="77777777" w:rsidR="006C77B1" w:rsidRDefault="006C77B1" w:rsidP="00CD34C7">
      <w:pPr>
        <w:pStyle w:val="af"/>
      </w:pPr>
      <w:r>
        <w:t>神经网络是一种很古老的算法，它最初产生的目的是制造能模拟大脑的机器。</w:t>
      </w:r>
    </w:p>
    <w:p w14:paraId="73BCB0EC" w14:textId="77777777" w:rsidR="006C77B1" w:rsidRDefault="006C77B1" w:rsidP="00CD34C7">
      <w:pPr>
        <w:pStyle w:val="af"/>
      </w:pPr>
      <w:r>
        <w:t>在这门课中，我将向你们介绍神经网络。因为它能很好地解决不同的机器学习问题。而不只因为它们在逻辑上行得通，在这段视频中，我想告诉你们一些神经网络的背景知识，由此我们能知道可以用它们来做什么。不管是将其应用到现代的机器学习问题上，还是应用到那些你可能会感兴趣的问题中。也许，这一伟大的人工智能梦想在未来能制造出真正的智能机器。另外，我们还将讲解神经网络是怎么涉及这些问题的神经网络产生的原因是人们想尝试设计出模仿大脑的算法，从某种意义上说如果我们想要建立学习系统，那为什么不去模仿我们所认识的最神奇的学习机器</w:t>
      </w:r>
      <w:r>
        <w:t>——</w:t>
      </w:r>
      <w:r>
        <w:t>人类的大脑呢？</w:t>
      </w:r>
    </w:p>
    <w:p w14:paraId="28DC4985" w14:textId="77777777" w:rsidR="006C77B1" w:rsidRDefault="006C77B1" w:rsidP="00CD34C7">
      <w:pPr>
        <w:pStyle w:val="af"/>
      </w:pPr>
      <w:r>
        <w:t>神经网络逐渐兴起于二十世纪八九十年代，应用得非常广泛。但由于各种原因，在</w:t>
      </w:r>
      <w:r>
        <w:t>90</w:t>
      </w:r>
      <w:r>
        <w:t>年代的后期应用减少了。但是最近，神经网络又东山再起了。其中一个原因是：神经网络是计算</w:t>
      </w:r>
      <w:proofErr w:type="gramStart"/>
      <w:r>
        <w:t>量有些</w:t>
      </w:r>
      <w:proofErr w:type="gramEnd"/>
      <w:r>
        <w:t>偏大的算法。然而大概由于近些年计算机的运行速度变快，才足以真正运行起大规模的神经网络。正是由于这个原因和其他一些我们后面会讨论到的技术因素，如今的神经网络对于许多应用来说是最先进的技术。当你想模拟大脑时，是指想制造出与人类大脑作用效果相同的机器。大脑可以学会去以看而不是听的方式处理图像，学会处理我们的触觉。</w:t>
      </w:r>
    </w:p>
    <w:p w14:paraId="25FD297E" w14:textId="77777777" w:rsidR="006C77B1" w:rsidRDefault="006C77B1" w:rsidP="00CD34C7">
      <w:pPr>
        <w:pStyle w:val="af"/>
      </w:pPr>
      <w:r>
        <w:t>我们能学习数学，学着做微积分，而且大脑能处理各种不同的令人惊奇的事情。似乎如果你想要模仿它，你得写很多不同的软件来模拟所有这些五花八门的奇妙的事情。不过能不能假设大脑做所有这些，不同事情的方法，不需要用上千</w:t>
      </w:r>
      <w:proofErr w:type="gramStart"/>
      <w:r>
        <w:t>个</w:t>
      </w:r>
      <w:proofErr w:type="gramEnd"/>
      <w:r>
        <w:t>不同的程序去实现。相反的，大脑处理的方法，只需要一个单一的学习算法就可以了？尽管这只是一个假设，不过让我和你分享，一些这方面的证据。</w:t>
      </w:r>
    </w:p>
    <w:p w14:paraId="7C2D86C2" w14:textId="77777777" w:rsidR="006C77B1" w:rsidRDefault="006C77B1" w:rsidP="00CD34C7">
      <w:pPr>
        <w:pStyle w:val="af"/>
      </w:pPr>
      <w:r>
        <w:rPr>
          <w:noProof/>
        </w:rPr>
        <w:drawing>
          <wp:inline distT="0" distB="0" distL="0" distR="0" wp14:anchorId="78FB8F1A" wp14:editId="65ADDB58">
            <wp:extent cx="2438400" cy="1127760"/>
            <wp:effectExtent l="0" t="0" r="0" b="0"/>
            <wp:docPr id="30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912ea75bc7982998870721cb1177226.jpg"/>
                    <pic:cNvPicPr>
                      <a:picLocks noChangeAspect="1" noChangeArrowheads="1"/>
                    </pic:cNvPicPr>
                  </pic:nvPicPr>
                  <pic:blipFill>
                    <a:blip r:embed="rId194"/>
                    <a:stretch>
                      <a:fillRect/>
                    </a:stretch>
                  </pic:blipFill>
                  <pic:spPr bwMode="auto">
                    <a:xfrm>
                      <a:off x="0" y="0"/>
                      <a:ext cx="2438400" cy="1127760"/>
                    </a:xfrm>
                    <a:prstGeom prst="rect">
                      <a:avLst/>
                    </a:prstGeom>
                    <a:noFill/>
                    <a:ln w="9525">
                      <a:noFill/>
                      <a:headEnd/>
                      <a:tailEnd/>
                    </a:ln>
                  </pic:spPr>
                </pic:pic>
              </a:graphicData>
            </a:graphic>
          </wp:inline>
        </w:drawing>
      </w:r>
    </w:p>
    <w:p w14:paraId="4E79DCF0" w14:textId="77777777" w:rsidR="006C77B1" w:rsidRDefault="006C77B1" w:rsidP="00CD34C7">
      <w:pPr>
        <w:pStyle w:val="af"/>
      </w:pPr>
      <w:r>
        <w:t>大脑的这一部分这一小片红色区域是你的听觉皮层，你现在正在理解我的话，这靠的是耳朵。耳朵接收到声音信号，并把声音信号传递给你的听觉皮层，正因如此，你才能明白我的话。</w:t>
      </w:r>
    </w:p>
    <w:p w14:paraId="341DD0A9" w14:textId="77777777" w:rsidR="006C77B1" w:rsidRDefault="006C77B1" w:rsidP="00CD34C7">
      <w:pPr>
        <w:pStyle w:val="af"/>
      </w:pPr>
      <w:r>
        <w:lastRenderedPageBreak/>
        <w:t>神经系统科学家做了下面这个有趣的实验，把耳朵到听觉皮层的神经切断。在这种情况下，将其重新接到一个动物的大脑上，这样从眼睛到视神经的信号最终将传到听觉皮层。如果这样做了。那么结果表明听觉皮层将会学会</w:t>
      </w:r>
      <w:r>
        <w:t>“</w:t>
      </w:r>
      <w:r>
        <w:t>看</w:t>
      </w:r>
      <w:r>
        <w:t>”</w:t>
      </w:r>
      <w:r>
        <w:t>。这里的</w:t>
      </w:r>
      <w:r>
        <w:t>“</w:t>
      </w:r>
      <w:r>
        <w:t>看</w:t>
      </w:r>
      <w:r>
        <w:t>”</w:t>
      </w:r>
      <w:r>
        <w:t>代表了我们所知道的每层含义。所以，如果你对动物这样做，那么动物就可以完成视觉辨别任务，它们可以看图像，并根据图像做出适当的决定。它们正是通过脑组织中的这个部分完成的。下面再举另一个例子，这块红色的脑组织是你的躯体感觉皮层，这是你用来处理触觉的，如果你做一个和刚才类似的重接实验，那么躯体感觉皮层也能学会</w:t>
      </w:r>
      <w:r>
        <w:t>“</w:t>
      </w:r>
      <w:r>
        <w:t>看</w:t>
      </w:r>
      <w:r>
        <w:t>”</w:t>
      </w:r>
      <w:r>
        <w:t>。这个实验和其它一些类似的实验，被称为神经重接实验，从这个意义上说，如果人体有同一块脑组织可以处理光、声或触觉信号，那么也许存在一种学习算法，可以同时处理视觉、听觉和触觉，而不是需要运行上千</w:t>
      </w:r>
      <w:proofErr w:type="gramStart"/>
      <w:r>
        <w:t>个</w:t>
      </w:r>
      <w:proofErr w:type="gramEnd"/>
      <w:r>
        <w:t>不同的程序，或者上千</w:t>
      </w:r>
      <w:proofErr w:type="gramStart"/>
      <w:r>
        <w:t>个</w:t>
      </w:r>
      <w:proofErr w:type="gramEnd"/>
      <w:r>
        <w:t>不同的算法来做这些大脑所完成的成千上万的美好事情。也许我们需要做的就是找出一些近似的或实际的大脑学习算法，然后实现它大脑通过自学掌握如何处理这些不同类型的数据。在很大的程度上，可以猜想如果我们把几乎任何一种传感器接入到大脑的几乎任何一个部位的话，大脑就会学会处理它。</w:t>
      </w:r>
    </w:p>
    <w:p w14:paraId="76DAA554" w14:textId="77777777" w:rsidR="006C77B1" w:rsidRDefault="006C77B1" w:rsidP="00CD34C7">
      <w:pPr>
        <w:pStyle w:val="af"/>
      </w:pPr>
      <w:r>
        <w:t>下面再举几个例子：</w:t>
      </w:r>
    </w:p>
    <w:p w14:paraId="3D0581B9" w14:textId="77777777" w:rsidR="006C77B1" w:rsidRDefault="006C77B1" w:rsidP="00CD34C7">
      <w:pPr>
        <w:pStyle w:val="af"/>
      </w:pPr>
      <w:r>
        <w:rPr>
          <w:noProof/>
        </w:rPr>
        <w:drawing>
          <wp:inline distT="0" distB="0" distL="0" distR="0" wp14:anchorId="59C4A565" wp14:editId="6809F924">
            <wp:extent cx="2886075" cy="1514475"/>
            <wp:effectExtent l="0" t="0" r="0" b="0"/>
            <wp:docPr id="30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b74c1eeff95db47f5ebd8aef1290f09.jpg"/>
                    <pic:cNvPicPr>
                      <a:picLocks noChangeAspect="1" noChangeArrowheads="1"/>
                    </pic:cNvPicPr>
                  </pic:nvPicPr>
                  <pic:blipFill>
                    <a:blip r:embed="rId195"/>
                    <a:stretch>
                      <a:fillRect/>
                    </a:stretch>
                  </pic:blipFill>
                  <pic:spPr bwMode="auto">
                    <a:xfrm>
                      <a:off x="0" y="0"/>
                      <a:ext cx="2886075" cy="1514475"/>
                    </a:xfrm>
                    <a:prstGeom prst="rect">
                      <a:avLst/>
                    </a:prstGeom>
                    <a:noFill/>
                    <a:ln w="9525">
                      <a:noFill/>
                      <a:headEnd/>
                      <a:tailEnd/>
                    </a:ln>
                  </pic:spPr>
                </pic:pic>
              </a:graphicData>
            </a:graphic>
          </wp:inline>
        </w:drawing>
      </w:r>
    </w:p>
    <w:p w14:paraId="38A8BCF6" w14:textId="77777777" w:rsidR="006C77B1" w:rsidRDefault="006C77B1" w:rsidP="00CD34C7">
      <w:pPr>
        <w:pStyle w:val="af"/>
      </w:pPr>
      <w:r>
        <w:t>这张图是用舌头学会</w:t>
      </w:r>
      <w:r>
        <w:t>“</w:t>
      </w:r>
      <w:r>
        <w:t>看</w:t>
      </w:r>
      <w:r>
        <w:t>”</w:t>
      </w:r>
      <w:r>
        <w:t>的一个例子。它的原理是：这实际上是一个名为</w:t>
      </w:r>
      <w:proofErr w:type="spellStart"/>
      <w:r>
        <w:rPr>
          <w:b/>
        </w:rPr>
        <w:t>BrainPort</w:t>
      </w:r>
      <w:proofErr w:type="spellEnd"/>
      <w:r>
        <w:t>的系统，它现在正在</w:t>
      </w:r>
      <w:r>
        <w:rPr>
          <w:b/>
        </w:rPr>
        <w:t>FDA</w:t>
      </w:r>
      <w:r>
        <w:t xml:space="preserve"> (</w:t>
      </w:r>
      <w:r>
        <w:t>美国食品和药物管理局</w:t>
      </w:r>
      <w:r>
        <w:t>)</w:t>
      </w:r>
      <w:r>
        <w:t>的临床试验阶段，它能帮助失明人士看见事物。它的原理是，你在前额上带一个灰度摄像头，面朝前，它就能获取你面前事物的低分辨率的灰度图像。你连一根线到舌头上安装的电极阵列上，那么每个像素都被映射到你舌头的某个位置上，可能电压值高的点对应一个暗像素电压值低的点。对应于亮像素，即使依靠它现在的功能，使用这种系统就能让你我在几十分钟里就学会用我们的舌头</w:t>
      </w:r>
      <w:r>
        <w:t>“</w:t>
      </w:r>
      <w:r>
        <w:t>看</w:t>
      </w:r>
      <w:r>
        <w:t>”</w:t>
      </w:r>
      <w:r>
        <w:t>东西。</w:t>
      </w:r>
    </w:p>
    <w:p w14:paraId="3C65FBDD" w14:textId="77777777" w:rsidR="006C77B1" w:rsidRDefault="006C77B1" w:rsidP="00CD34C7">
      <w:pPr>
        <w:pStyle w:val="af"/>
      </w:pPr>
      <w:r>
        <w:rPr>
          <w:noProof/>
        </w:rPr>
        <w:lastRenderedPageBreak/>
        <w:drawing>
          <wp:inline distT="0" distB="0" distL="0" distR="0" wp14:anchorId="61A7D808" wp14:editId="7F1791B4">
            <wp:extent cx="2319753" cy="1521954"/>
            <wp:effectExtent l="0" t="0" r="0" b="0"/>
            <wp:docPr id="31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5c020b2227ca4b9a9bcbd40099d1766.png"/>
                    <pic:cNvPicPr>
                      <a:picLocks noChangeAspect="1" noChangeArrowheads="1"/>
                    </pic:cNvPicPr>
                  </pic:nvPicPr>
                  <pic:blipFill>
                    <a:blip r:embed="rId196"/>
                    <a:stretch>
                      <a:fillRect/>
                    </a:stretch>
                  </pic:blipFill>
                  <pic:spPr bwMode="auto">
                    <a:xfrm>
                      <a:off x="0" y="0"/>
                      <a:ext cx="2319753" cy="1521954"/>
                    </a:xfrm>
                    <a:prstGeom prst="rect">
                      <a:avLst/>
                    </a:prstGeom>
                    <a:noFill/>
                    <a:ln w="9525">
                      <a:noFill/>
                      <a:headEnd/>
                      <a:tailEnd/>
                    </a:ln>
                  </pic:spPr>
                </pic:pic>
              </a:graphicData>
            </a:graphic>
          </wp:inline>
        </w:drawing>
      </w:r>
    </w:p>
    <w:p w14:paraId="48E1A934" w14:textId="77777777" w:rsidR="006C77B1" w:rsidRDefault="006C77B1" w:rsidP="00CD34C7">
      <w:pPr>
        <w:pStyle w:val="af"/>
      </w:pPr>
      <w:r>
        <w:t>这是第二个例子，关于人体回声定位或者说人体声纳。你有两种方法可以实现：你可以弹响指，或者咂舌头。不过现在有失明人士，确实在学校里接受这样的培训，并学会解读从环境反弹回来的声波模式</w:t>
      </w:r>
      <w:r>
        <w:t>—</w:t>
      </w:r>
      <w:r>
        <w:t>这就是声纳。如果你搜索</w:t>
      </w:r>
      <w:r>
        <w:rPr>
          <w:b/>
        </w:rPr>
        <w:t>YouTube</w:t>
      </w:r>
      <w:r>
        <w:t>之后，就会发现有些视频讲述了一个令人称奇的孩子，他因为癌症眼球惨遭移除，虽然失去了眼球，但是通过打响指，他可以四处走动而</w:t>
      </w:r>
      <w:proofErr w:type="gramStart"/>
      <w:r>
        <w:t>不</w:t>
      </w:r>
      <w:proofErr w:type="gramEnd"/>
      <w:r>
        <w:t>撞到任何东西，他能滑滑板，他可以将篮球投入篮框中。注意这是一个没有眼球的孩子。</w:t>
      </w:r>
    </w:p>
    <w:p w14:paraId="1424FFC4" w14:textId="77777777" w:rsidR="006C77B1" w:rsidRDefault="006C77B1" w:rsidP="00CD34C7">
      <w:pPr>
        <w:pStyle w:val="af"/>
      </w:pPr>
      <w:r>
        <w:rPr>
          <w:noProof/>
        </w:rPr>
        <w:drawing>
          <wp:inline distT="0" distB="0" distL="0" distR="0" wp14:anchorId="463DAEAF" wp14:editId="47635900">
            <wp:extent cx="2479312" cy="1405353"/>
            <wp:effectExtent l="0" t="0" r="0" b="0"/>
            <wp:docPr id="31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97ae58b1370e81749f9feb333bdf842.png"/>
                    <pic:cNvPicPr>
                      <a:picLocks noChangeAspect="1" noChangeArrowheads="1"/>
                    </pic:cNvPicPr>
                  </pic:nvPicPr>
                  <pic:blipFill>
                    <a:blip r:embed="rId197"/>
                    <a:stretch>
                      <a:fillRect/>
                    </a:stretch>
                  </pic:blipFill>
                  <pic:spPr bwMode="auto">
                    <a:xfrm>
                      <a:off x="0" y="0"/>
                      <a:ext cx="2479312" cy="1405353"/>
                    </a:xfrm>
                    <a:prstGeom prst="rect">
                      <a:avLst/>
                    </a:prstGeom>
                    <a:noFill/>
                    <a:ln w="9525">
                      <a:noFill/>
                      <a:headEnd/>
                      <a:tailEnd/>
                    </a:ln>
                  </pic:spPr>
                </pic:pic>
              </a:graphicData>
            </a:graphic>
          </wp:inline>
        </w:drawing>
      </w:r>
    </w:p>
    <w:p w14:paraId="1E083C3E" w14:textId="77777777" w:rsidR="006C77B1" w:rsidRDefault="006C77B1" w:rsidP="00CD34C7">
      <w:pPr>
        <w:pStyle w:val="af"/>
      </w:pPr>
      <w:r>
        <w:t>第三个例子是触觉皮带，如果你把它戴在腰上，蜂鸣器会响，而且总是朝向北时发出嗡嗡声。它可以使人拥有方向感，用类似于鸟类感知方向的方式。</w:t>
      </w:r>
    </w:p>
    <w:p w14:paraId="3CFBD949" w14:textId="77777777" w:rsidR="006C77B1" w:rsidRDefault="006C77B1" w:rsidP="00CD34C7">
      <w:pPr>
        <w:pStyle w:val="af"/>
      </w:pPr>
      <w:r>
        <w:t>还有一些离奇的例子：</w:t>
      </w:r>
    </w:p>
    <w:p w14:paraId="24CB994B" w14:textId="77777777" w:rsidR="006C77B1" w:rsidRDefault="006C77B1" w:rsidP="00CD34C7">
      <w:pPr>
        <w:pStyle w:val="af"/>
      </w:pPr>
      <w:r>
        <w:rPr>
          <w:noProof/>
        </w:rPr>
        <w:drawing>
          <wp:inline distT="0" distB="0" distL="0" distR="0" wp14:anchorId="495A1E48" wp14:editId="21487C5C">
            <wp:extent cx="2332026" cy="1436037"/>
            <wp:effectExtent l="0" t="0" r="0" b="0"/>
            <wp:docPr id="31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ee5c76a62b35384491c603bb54c8c0c.png"/>
                    <pic:cNvPicPr>
                      <a:picLocks noChangeAspect="1" noChangeArrowheads="1"/>
                    </pic:cNvPicPr>
                  </pic:nvPicPr>
                  <pic:blipFill>
                    <a:blip r:embed="rId198"/>
                    <a:stretch>
                      <a:fillRect/>
                    </a:stretch>
                  </pic:blipFill>
                  <pic:spPr bwMode="auto">
                    <a:xfrm>
                      <a:off x="0" y="0"/>
                      <a:ext cx="2332026" cy="1436037"/>
                    </a:xfrm>
                    <a:prstGeom prst="rect">
                      <a:avLst/>
                    </a:prstGeom>
                    <a:noFill/>
                    <a:ln w="9525">
                      <a:noFill/>
                      <a:headEnd/>
                      <a:tailEnd/>
                    </a:ln>
                  </pic:spPr>
                </pic:pic>
              </a:graphicData>
            </a:graphic>
          </wp:inline>
        </w:drawing>
      </w:r>
    </w:p>
    <w:p w14:paraId="5BB816F7" w14:textId="77777777" w:rsidR="006C77B1" w:rsidRDefault="006C77B1" w:rsidP="00CD34C7">
      <w:pPr>
        <w:pStyle w:val="af"/>
      </w:pPr>
      <w:r>
        <w:t>如果你在青蛙身上插入第三只眼，青蛙也能学会使用那只眼睛。因此，这将会非常令人惊奇。如果你能把几乎任何传感器接入到大脑中，大脑的学习算法就能找出学习数据的方法，并处理这些数据。从某种意义上来说，如果我们能找出大脑的学习算法，然后在计算机上执行大脑学习算法或与之相似的算法，也许这将是我们向人工智能迈进做出的最好的尝试。人工智能的梦想就是：有一天能制造出真正的智能机器。</w:t>
      </w:r>
    </w:p>
    <w:p w14:paraId="4055D7F9" w14:textId="77777777" w:rsidR="006C77B1" w:rsidRDefault="006C77B1" w:rsidP="00CD34C7">
      <w:pPr>
        <w:pStyle w:val="af"/>
      </w:pPr>
      <w:r>
        <w:lastRenderedPageBreak/>
        <w:t>神经网络可能为我们打开一扇进入遥远的人工智能梦的窗户，但我在这节课中讲授神经网络的原因，主要是对于现代机器学习应用。它是最有效的技术方法。因此在接下来的一些课程中，我们将开始深入到神经网络的技术细节。</w:t>
      </w:r>
    </w:p>
    <w:p w14:paraId="592325CC" w14:textId="77777777" w:rsidR="00CD34C7" w:rsidRDefault="00CD34C7">
      <w:pPr>
        <w:widowControl/>
        <w:jc w:val="left"/>
        <w:rPr>
          <w:b/>
          <w:bCs/>
          <w:sz w:val="32"/>
          <w:szCs w:val="32"/>
        </w:rPr>
      </w:pPr>
      <w:bookmarkStart w:id="174" w:name="header-n66"/>
      <w:bookmarkEnd w:id="174"/>
      <w:r>
        <w:br w:type="page"/>
      </w:r>
    </w:p>
    <w:p w14:paraId="384B47EB" w14:textId="799EB8C4" w:rsidR="006C77B1" w:rsidRDefault="006C77B1">
      <w:pPr>
        <w:pStyle w:val="3"/>
      </w:pPr>
      <w:bookmarkStart w:id="175" w:name="_Toc38636831"/>
      <w:r>
        <w:lastRenderedPageBreak/>
        <w:t xml:space="preserve">8.3 </w:t>
      </w:r>
      <w:r>
        <w:t>模型表示</w:t>
      </w:r>
      <w:r>
        <w:t>1</w:t>
      </w:r>
      <w:bookmarkEnd w:id="175"/>
    </w:p>
    <w:p w14:paraId="3B12E1C1" w14:textId="77777777" w:rsidR="006C77B1" w:rsidRDefault="006C77B1" w:rsidP="00CD34C7">
      <w:pPr>
        <w:pStyle w:val="af0"/>
      </w:pPr>
      <w:r>
        <w:t>参考视频</w:t>
      </w:r>
      <w:r>
        <w:t>: 8 - 3 - Model Representation I (12 min).</w:t>
      </w:r>
      <w:proofErr w:type="spellStart"/>
      <w:r>
        <w:t>mkv</w:t>
      </w:r>
      <w:proofErr w:type="spellEnd"/>
    </w:p>
    <w:p w14:paraId="5E6B8BB8" w14:textId="77777777" w:rsidR="006C77B1" w:rsidRDefault="006C77B1" w:rsidP="00CD34C7">
      <w:pPr>
        <w:pStyle w:val="af"/>
      </w:pPr>
      <w:r>
        <w:t>为了构建神经网络模型，我们需要首先思考大脑中的神经网络是怎样的？每一个神经元都可以被认为是一个处理单元</w:t>
      </w:r>
      <w:r>
        <w:t>/</w:t>
      </w:r>
      <w:r>
        <w:t>神经核（</w:t>
      </w:r>
      <w:r>
        <w:rPr>
          <w:b/>
        </w:rPr>
        <w:t>processing unit</w:t>
      </w:r>
      <w:r>
        <w:t>/</w:t>
      </w:r>
      <w:r>
        <w:rPr>
          <w:b/>
        </w:rPr>
        <w:t>Nucleus</w:t>
      </w:r>
      <w:r>
        <w:t>），它含有许多输入</w:t>
      </w:r>
      <w:r>
        <w:t>/</w:t>
      </w:r>
      <w:r>
        <w:t>树突（</w:t>
      </w:r>
      <w:r>
        <w:rPr>
          <w:b/>
        </w:rPr>
        <w:t>input</w:t>
      </w:r>
      <w:r>
        <w:t>/</w:t>
      </w:r>
      <w:r>
        <w:rPr>
          <w:b/>
        </w:rPr>
        <w:t>Dendrite</w:t>
      </w:r>
      <w:r>
        <w:t>），并且有一个输出</w:t>
      </w:r>
      <w:r>
        <w:t>/</w:t>
      </w:r>
      <w:r>
        <w:t>轴突（</w:t>
      </w:r>
      <w:r>
        <w:rPr>
          <w:b/>
        </w:rPr>
        <w:t>output</w:t>
      </w:r>
      <w:r>
        <w:t>/</w:t>
      </w:r>
      <w:r>
        <w:rPr>
          <w:b/>
        </w:rPr>
        <w:t>Axon</w:t>
      </w:r>
      <w:r>
        <w:t>）。神经网络是大量神经元相互链接并通过电脉冲来交流的一个网络。</w:t>
      </w:r>
    </w:p>
    <w:p w14:paraId="5EDBED2E" w14:textId="77777777" w:rsidR="006C77B1" w:rsidRDefault="006C77B1" w:rsidP="00CD34C7">
      <w:pPr>
        <w:pStyle w:val="af"/>
      </w:pPr>
      <w:r>
        <w:rPr>
          <w:noProof/>
        </w:rPr>
        <w:drawing>
          <wp:inline distT="0" distB="0" distL="0" distR="0" wp14:anchorId="74D7A4D8" wp14:editId="0FDBE0FE">
            <wp:extent cx="2938272" cy="1755648"/>
            <wp:effectExtent l="0" t="0" r="0" b="0"/>
            <wp:docPr id="32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d93e8c1cd681c2b3599f05739e3f3cc.jpg"/>
                    <pic:cNvPicPr>
                      <a:picLocks noChangeAspect="1" noChangeArrowheads="1"/>
                    </pic:cNvPicPr>
                  </pic:nvPicPr>
                  <pic:blipFill>
                    <a:blip r:embed="rId199"/>
                    <a:stretch>
                      <a:fillRect/>
                    </a:stretch>
                  </pic:blipFill>
                  <pic:spPr bwMode="auto">
                    <a:xfrm>
                      <a:off x="0" y="0"/>
                      <a:ext cx="2938272" cy="1755648"/>
                    </a:xfrm>
                    <a:prstGeom prst="rect">
                      <a:avLst/>
                    </a:prstGeom>
                    <a:noFill/>
                    <a:ln w="9525">
                      <a:noFill/>
                      <a:headEnd/>
                      <a:tailEnd/>
                    </a:ln>
                  </pic:spPr>
                </pic:pic>
              </a:graphicData>
            </a:graphic>
          </wp:inline>
        </w:drawing>
      </w:r>
    </w:p>
    <w:p w14:paraId="0D921218" w14:textId="77777777" w:rsidR="006C77B1" w:rsidRDefault="006C77B1" w:rsidP="00CD34C7">
      <w:pPr>
        <w:pStyle w:val="af"/>
      </w:pPr>
      <w:r>
        <w:t>下面是一组神经元的示意图，神经元利用微弱的电流进行沟通。这些弱电流也称作动作电位，其实就是一些微弱的电流。所以如果神经元想要传递一个消息，它就会就通过它的轴突，发送一段微弱电流给其他神经元，这就是轴突。</w:t>
      </w:r>
    </w:p>
    <w:p w14:paraId="37CCD213" w14:textId="77777777" w:rsidR="006C77B1" w:rsidRDefault="006C77B1" w:rsidP="00CD34C7">
      <w:pPr>
        <w:pStyle w:val="af"/>
      </w:pPr>
      <w:r>
        <w:t>这里是一条连接到输入神经，或者连接另一个神经元树突的神经，接下来这个神经元接收这条消息，做一些计算，它有可能会反过来将在轴突上的自己的消息传给其他神经元。这就是所有人类思考的模型：我们的神经元把自己的收到的消息进行计算，并向其他神经元传递消息。这也是我们的感觉和肌肉运转的原理。如果你想活动一块肌肉，就会触发一个神经元给你的肌肉发送脉冲，并引起你的肌肉收缩。如果一些感官：比如说眼睛想要给大脑传递一个消息，那么它就像这样发送电脉冲给大脑的。</w:t>
      </w:r>
    </w:p>
    <w:p w14:paraId="47A3F4F3" w14:textId="77777777" w:rsidR="006C77B1" w:rsidRDefault="006C77B1" w:rsidP="00CD34C7">
      <w:pPr>
        <w:pStyle w:val="af"/>
      </w:pPr>
      <w:r>
        <w:rPr>
          <w:noProof/>
        </w:rPr>
        <w:lastRenderedPageBreak/>
        <w:drawing>
          <wp:inline distT="0" distB="0" distL="0" distR="0" wp14:anchorId="015320C2" wp14:editId="6B47EB86">
            <wp:extent cx="4457700" cy="2933700"/>
            <wp:effectExtent l="0" t="0" r="0" b="0"/>
            <wp:docPr id="32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dabd366525c7c3124e844abce8c2dd6.png"/>
                    <pic:cNvPicPr>
                      <a:picLocks noChangeAspect="1" noChangeArrowheads="1"/>
                    </pic:cNvPicPr>
                  </pic:nvPicPr>
                  <pic:blipFill>
                    <a:blip r:embed="rId200"/>
                    <a:stretch>
                      <a:fillRect/>
                    </a:stretch>
                  </pic:blipFill>
                  <pic:spPr bwMode="auto">
                    <a:xfrm>
                      <a:off x="0" y="0"/>
                      <a:ext cx="4457700" cy="2933700"/>
                    </a:xfrm>
                    <a:prstGeom prst="rect">
                      <a:avLst/>
                    </a:prstGeom>
                    <a:noFill/>
                    <a:ln w="9525">
                      <a:noFill/>
                      <a:headEnd/>
                      <a:tailEnd/>
                    </a:ln>
                  </pic:spPr>
                </pic:pic>
              </a:graphicData>
            </a:graphic>
          </wp:inline>
        </w:drawing>
      </w:r>
    </w:p>
    <w:p w14:paraId="22553F6D" w14:textId="77777777" w:rsidR="006C77B1" w:rsidRDefault="006C77B1" w:rsidP="00CD34C7">
      <w:pPr>
        <w:pStyle w:val="af"/>
      </w:pPr>
      <w:r>
        <w:t>神经网络模型建立在很多神经元之上，每一个神经元又是一个个学习模型。这些神经元（也叫激活单元，</w:t>
      </w:r>
      <w:r>
        <w:rPr>
          <w:b/>
        </w:rPr>
        <w:t>activation unit</w:t>
      </w:r>
      <w:r>
        <w:t>）采纳一些特征作为输出，并且根据本身的模型提供一个输出。下图是一个以逻辑回归模型作为自身学习模型的神经元示例，在神经网络中，参数又可被成为权重（</w:t>
      </w:r>
      <w:r>
        <w:rPr>
          <w:b/>
        </w:rPr>
        <w:t>weight</w:t>
      </w:r>
      <w:r>
        <w:t>）。</w:t>
      </w:r>
    </w:p>
    <w:p w14:paraId="3B6F064D" w14:textId="77777777" w:rsidR="006C77B1" w:rsidRDefault="006C77B1" w:rsidP="00CD34C7">
      <w:pPr>
        <w:pStyle w:val="af"/>
      </w:pPr>
      <w:r>
        <w:rPr>
          <w:noProof/>
        </w:rPr>
        <w:drawing>
          <wp:inline distT="0" distB="0" distL="0" distR="0" wp14:anchorId="72BFD2FF" wp14:editId="440E71DA">
            <wp:extent cx="3028950" cy="1914525"/>
            <wp:effectExtent l="0" t="0" r="0" b="0"/>
            <wp:docPr id="32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2233cd74605a9f8fe69fd59547d3853.jpg"/>
                    <pic:cNvPicPr>
                      <a:picLocks noChangeAspect="1" noChangeArrowheads="1"/>
                    </pic:cNvPicPr>
                  </pic:nvPicPr>
                  <pic:blipFill>
                    <a:blip r:embed="rId201"/>
                    <a:stretch>
                      <a:fillRect/>
                    </a:stretch>
                  </pic:blipFill>
                  <pic:spPr bwMode="auto">
                    <a:xfrm>
                      <a:off x="0" y="0"/>
                      <a:ext cx="3028950" cy="1914525"/>
                    </a:xfrm>
                    <a:prstGeom prst="rect">
                      <a:avLst/>
                    </a:prstGeom>
                    <a:noFill/>
                    <a:ln w="9525">
                      <a:noFill/>
                      <a:headEnd/>
                      <a:tailEnd/>
                    </a:ln>
                  </pic:spPr>
                </pic:pic>
              </a:graphicData>
            </a:graphic>
          </wp:inline>
        </w:drawing>
      </w:r>
    </w:p>
    <w:p w14:paraId="29A7B487" w14:textId="77777777" w:rsidR="006C77B1" w:rsidRDefault="006C77B1" w:rsidP="00CD34C7">
      <w:pPr>
        <w:pStyle w:val="af"/>
      </w:pPr>
      <w:r>
        <w:t>我们设计出了类似于神经元的神经网络，效果如下：</w:t>
      </w:r>
    </w:p>
    <w:p w14:paraId="21C556F1" w14:textId="77777777" w:rsidR="006C77B1" w:rsidRDefault="006C77B1" w:rsidP="00CD34C7">
      <w:pPr>
        <w:pStyle w:val="af"/>
      </w:pPr>
      <w:r>
        <w:rPr>
          <w:noProof/>
        </w:rPr>
        <w:drawing>
          <wp:inline distT="0" distB="0" distL="0" distR="0" wp14:anchorId="7932A3B7" wp14:editId="71DBA5F5">
            <wp:extent cx="2844800" cy="1314450"/>
            <wp:effectExtent l="0" t="0" r="0" b="0"/>
            <wp:docPr id="33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bb4ffb48b64468c384647d45f7b86b5.png"/>
                    <pic:cNvPicPr>
                      <a:picLocks noChangeAspect="1" noChangeArrowheads="1"/>
                    </pic:cNvPicPr>
                  </pic:nvPicPr>
                  <pic:blipFill>
                    <a:blip r:embed="rId202"/>
                    <a:stretch>
                      <a:fillRect/>
                    </a:stretch>
                  </pic:blipFill>
                  <pic:spPr bwMode="auto">
                    <a:xfrm>
                      <a:off x="0" y="0"/>
                      <a:ext cx="2844800" cy="1314450"/>
                    </a:xfrm>
                    <a:prstGeom prst="rect">
                      <a:avLst/>
                    </a:prstGeom>
                    <a:noFill/>
                    <a:ln w="9525">
                      <a:noFill/>
                      <a:headEnd/>
                      <a:tailEnd/>
                    </a:ln>
                  </pic:spPr>
                </pic:pic>
              </a:graphicData>
            </a:graphic>
          </wp:inline>
        </w:drawing>
      </w:r>
    </w:p>
    <w:p w14:paraId="25F1A8F3" w14:textId="77777777" w:rsidR="007C1F85" w:rsidRDefault="006C77B1" w:rsidP="00CD34C7">
      <w:pPr>
        <w:pStyle w:val="af"/>
      </w:pPr>
      <w:r>
        <w:t>其中</w:t>
      </w:r>
      <m:oMath>
        <m:sSub>
          <m:sSubPr>
            <m:ctrlPr>
              <w:rPr>
                <w:rFonts w:ascii="Cambria Math" w:hAnsi="Cambria Math"/>
              </w:rPr>
            </m:ctrlPr>
          </m:sSubPr>
          <m:e>
            <m:r>
              <w:rPr>
                <w:rFonts w:ascii="Cambria Math" w:hAnsi="Cambria Math"/>
              </w:rPr>
              <m:t>x</m:t>
            </m:r>
          </m:e>
          <m:sub>
            <m:r>
              <w:rPr>
                <w:rFonts w:ascii="Cambria Math" w:hAnsi="Cambria Math"/>
              </w:rPr>
              <m:t>1</m:t>
            </m:r>
          </m:sub>
        </m:sSub>
      </m:oMath>
      <w:r>
        <w:t xml:space="preserve">, </w:t>
      </w:r>
      <m:oMath>
        <m:sSub>
          <m:sSubPr>
            <m:ctrlPr>
              <w:rPr>
                <w:rFonts w:ascii="Cambria Math" w:hAnsi="Cambria Math"/>
              </w:rPr>
            </m:ctrlPr>
          </m:sSubPr>
          <m:e>
            <m:r>
              <w:rPr>
                <w:rFonts w:ascii="Cambria Math" w:hAnsi="Cambria Math"/>
              </w:rPr>
              <m:t>x</m:t>
            </m:r>
          </m:e>
          <m:sub>
            <m:r>
              <w:rPr>
                <w:rFonts w:ascii="Cambria Math" w:hAnsi="Cambria Math"/>
              </w:rPr>
              <m:t>2</m:t>
            </m:r>
          </m:sub>
        </m:sSub>
      </m:oMath>
      <w:r>
        <w:t xml:space="preserve">, </w:t>
      </w:r>
      <m:oMath>
        <m:sSub>
          <m:sSubPr>
            <m:ctrlPr>
              <w:rPr>
                <w:rFonts w:ascii="Cambria Math" w:hAnsi="Cambria Math"/>
              </w:rPr>
            </m:ctrlPr>
          </m:sSubPr>
          <m:e>
            <m:r>
              <w:rPr>
                <w:rFonts w:ascii="Cambria Math" w:hAnsi="Cambria Math"/>
              </w:rPr>
              <m:t>x</m:t>
            </m:r>
          </m:e>
          <m:sub>
            <m:r>
              <w:rPr>
                <w:rFonts w:ascii="Cambria Math" w:hAnsi="Cambria Math"/>
              </w:rPr>
              <m:t>3</m:t>
            </m:r>
          </m:sub>
        </m:sSub>
      </m:oMath>
      <w:r>
        <w:t>是输入单元（</w:t>
      </w:r>
      <w:r>
        <w:rPr>
          <w:b/>
        </w:rPr>
        <w:t>input units</w:t>
      </w:r>
      <w:r>
        <w:t>），我们将原始数据输入给它们。</w:t>
      </w:r>
    </w:p>
    <w:p w14:paraId="66662771" w14:textId="77777777" w:rsidR="007C1F85" w:rsidRDefault="00000000" w:rsidP="00CD34C7">
      <w:pPr>
        <w:pStyle w:val="af"/>
      </w:pPr>
      <m:oMath>
        <m:sSub>
          <m:sSubPr>
            <m:ctrlPr>
              <w:rPr>
                <w:rFonts w:ascii="Cambria Math" w:hAnsi="Cambria Math"/>
              </w:rPr>
            </m:ctrlPr>
          </m:sSubPr>
          <m:e>
            <m:r>
              <w:rPr>
                <w:rFonts w:ascii="Cambria Math" w:hAnsi="Cambria Math"/>
              </w:rPr>
              <m:t>a</m:t>
            </m:r>
          </m:e>
          <m:sub>
            <m:r>
              <w:rPr>
                <w:rFonts w:ascii="Cambria Math" w:hAnsi="Cambria Math"/>
              </w:rPr>
              <m:t>1</m:t>
            </m:r>
          </m:sub>
        </m:sSub>
      </m:oMath>
      <w:r w:rsidR="006C77B1">
        <w:t xml:space="preserve">, </w:t>
      </w:r>
      <m:oMath>
        <m:sSub>
          <m:sSubPr>
            <m:ctrlPr>
              <w:rPr>
                <w:rFonts w:ascii="Cambria Math" w:hAnsi="Cambria Math"/>
              </w:rPr>
            </m:ctrlPr>
          </m:sSubPr>
          <m:e>
            <m:r>
              <w:rPr>
                <w:rFonts w:ascii="Cambria Math" w:hAnsi="Cambria Math"/>
              </w:rPr>
              <m:t>a</m:t>
            </m:r>
          </m:e>
          <m:sub>
            <m:r>
              <w:rPr>
                <w:rFonts w:ascii="Cambria Math" w:hAnsi="Cambria Math"/>
              </w:rPr>
              <m:t>2</m:t>
            </m:r>
          </m:sub>
        </m:sSub>
      </m:oMath>
      <w:r w:rsidR="006C77B1">
        <w:t xml:space="preserve">, </w:t>
      </w:r>
      <m:oMath>
        <m:sSub>
          <m:sSubPr>
            <m:ctrlPr>
              <w:rPr>
                <w:rFonts w:ascii="Cambria Math" w:hAnsi="Cambria Math"/>
              </w:rPr>
            </m:ctrlPr>
          </m:sSubPr>
          <m:e>
            <m:r>
              <w:rPr>
                <w:rFonts w:ascii="Cambria Math" w:hAnsi="Cambria Math"/>
              </w:rPr>
              <m:t>a</m:t>
            </m:r>
          </m:e>
          <m:sub>
            <m:r>
              <w:rPr>
                <w:rFonts w:ascii="Cambria Math" w:hAnsi="Cambria Math"/>
              </w:rPr>
              <m:t>3</m:t>
            </m:r>
          </m:sub>
        </m:sSub>
      </m:oMath>
      <w:r w:rsidR="006C77B1">
        <w:t>是中间单元，它们负责将数据进行处理，然后呈递到下一层。</w:t>
      </w:r>
      <w:r w:rsidR="006C77B1">
        <w:t xml:space="preserve"> </w:t>
      </w:r>
    </w:p>
    <w:p w14:paraId="1C23EFDA" w14:textId="2EF0C945" w:rsidR="006C77B1" w:rsidRDefault="006C77B1" w:rsidP="00CD34C7">
      <w:pPr>
        <w:pStyle w:val="af"/>
      </w:pPr>
      <w:r>
        <w:t>最后是输出单元，它负责计算</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t>。</w:t>
      </w:r>
    </w:p>
    <w:p w14:paraId="29B53C2A" w14:textId="77777777" w:rsidR="006C77B1" w:rsidRDefault="006C77B1" w:rsidP="00CD34C7">
      <w:pPr>
        <w:pStyle w:val="af"/>
      </w:pPr>
      <w:r>
        <w:lastRenderedPageBreak/>
        <w:t>神经网络模型是许多逻辑单元按照不同层级组织起来的网络，每一层的输出变量都是下一层的输入变量。下图为一个</w:t>
      </w:r>
      <w:r>
        <w:t>3</w:t>
      </w:r>
      <w:r>
        <w:t>层的神经网络，第一层成为输入层（</w:t>
      </w:r>
      <w:r>
        <w:rPr>
          <w:b/>
        </w:rPr>
        <w:t>Input Layer</w:t>
      </w:r>
      <w:r>
        <w:t>），最后一层称为输出层（</w:t>
      </w:r>
      <w:r>
        <w:rPr>
          <w:b/>
        </w:rPr>
        <w:t>Output Layer</w:t>
      </w:r>
      <w:r>
        <w:t>），中间一层成为隐藏层（</w:t>
      </w:r>
      <w:r>
        <w:rPr>
          <w:b/>
        </w:rPr>
        <w:t>Hidden Layers</w:t>
      </w:r>
      <w:r>
        <w:t>）。我们为每一层都增加一个偏差单位（</w:t>
      </w:r>
      <w:r>
        <w:rPr>
          <w:b/>
        </w:rPr>
        <w:t>bias unit</w:t>
      </w:r>
      <w:r>
        <w:t>）：</w:t>
      </w:r>
    </w:p>
    <w:p w14:paraId="28D1D30D" w14:textId="77777777" w:rsidR="006C77B1" w:rsidRDefault="006C77B1" w:rsidP="00CD34C7">
      <w:pPr>
        <w:pStyle w:val="af"/>
      </w:pPr>
      <w:r>
        <w:rPr>
          <w:noProof/>
        </w:rPr>
        <w:drawing>
          <wp:inline distT="0" distB="0" distL="0" distR="0" wp14:anchorId="1EFA794A" wp14:editId="0CA09FC4">
            <wp:extent cx="2857500" cy="1511300"/>
            <wp:effectExtent l="0" t="0" r="0" b="0"/>
            <wp:docPr id="33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293711e1d23414d0a03f6878f5a2d91.jpg"/>
                    <pic:cNvPicPr>
                      <a:picLocks noChangeAspect="1" noChangeArrowheads="1"/>
                    </pic:cNvPicPr>
                  </pic:nvPicPr>
                  <pic:blipFill>
                    <a:blip r:embed="rId203"/>
                    <a:stretch>
                      <a:fillRect/>
                    </a:stretch>
                  </pic:blipFill>
                  <pic:spPr bwMode="auto">
                    <a:xfrm>
                      <a:off x="0" y="0"/>
                      <a:ext cx="2857500" cy="1511300"/>
                    </a:xfrm>
                    <a:prstGeom prst="rect">
                      <a:avLst/>
                    </a:prstGeom>
                    <a:noFill/>
                    <a:ln w="9525">
                      <a:noFill/>
                      <a:headEnd/>
                      <a:tailEnd/>
                    </a:ln>
                  </pic:spPr>
                </pic:pic>
              </a:graphicData>
            </a:graphic>
          </wp:inline>
        </w:drawing>
      </w:r>
    </w:p>
    <w:p w14:paraId="09C56322" w14:textId="77777777" w:rsidR="007C1F85" w:rsidRDefault="006C77B1" w:rsidP="00CD34C7">
      <w:pPr>
        <w:pStyle w:val="af"/>
      </w:pPr>
      <w:r>
        <w:t>下面引入一些标记法来帮助描述模型：</w:t>
      </w:r>
    </w:p>
    <w:p w14:paraId="0405705A" w14:textId="42F43C4C" w:rsidR="006C77B1" w:rsidRDefault="00000000" w:rsidP="00CD34C7">
      <w:pPr>
        <w:pStyle w:val="af"/>
      </w:pPr>
      <m:oMath>
        <m:sSubSup>
          <m:sSubSupPr>
            <m:ctrlPr>
              <w:rPr>
                <w:rFonts w:ascii="Cambria Math" w:hAnsi="Cambria Math"/>
              </w:rPr>
            </m:ctrlPr>
          </m:sSubSupPr>
          <m:e>
            <m:r>
              <w:rPr>
                <w:rFonts w:ascii="Cambria Math" w:hAnsi="Cambria Math"/>
              </w:rPr>
              <m:t>a</m:t>
            </m:r>
          </m:e>
          <m:sub>
            <m:r>
              <w:rPr>
                <w:rFonts w:ascii="Cambria Math" w:hAnsi="Cambria Math"/>
              </w:rPr>
              <m:t>i</m:t>
            </m:r>
          </m:sub>
          <m:sup>
            <m:d>
              <m:dPr>
                <m:ctrlPr>
                  <w:rPr>
                    <w:rFonts w:ascii="Cambria Math" w:hAnsi="Cambria Math"/>
                  </w:rPr>
                </m:ctrlPr>
              </m:dPr>
              <m:e>
                <m:r>
                  <w:rPr>
                    <w:rFonts w:ascii="Cambria Math" w:hAnsi="Cambria Math"/>
                  </w:rPr>
                  <m:t>j</m:t>
                </m:r>
              </m:e>
            </m:d>
          </m:sup>
        </m:sSubSup>
      </m:oMath>
      <w:r w:rsidR="006C77B1">
        <w:t xml:space="preserve"> </w:t>
      </w:r>
      <w:r w:rsidR="006C77B1">
        <w:t>代表第</w:t>
      </w:r>
      <m:oMath>
        <m:r>
          <w:rPr>
            <w:rFonts w:ascii="Cambria Math" w:hAnsi="Cambria Math"/>
          </w:rPr>
          <m:t>j</m:t>
        </m:r>
      </m:oMath>
      <w:r w:rsidR="006C77B1">
        <w:t xml:space="preserve"> </w:t>
      </w:r>
      <w:r w:rsidR="006C77B1">
        <w:t>层的第</w:t>
      </w:r>
      <w:r w:rsidR="006C77B1">
        <w:t xml:space="preserve"> </w:t>
      </w:r>
      <m:oMath>
        <m:r>
          <w:rPr>
            <w:rFonts w:ascii="Cambria Math" w:hAnsi="Cambria Math"/>
          </w:rPr>
          <m:t>i</m:t>
        </m:r>
      </m:oMath>
      <w:r w:rsidR="006C77B1">
        <w:t xml:space="preserve"> </w:t>
      </w:r>
      <w:proofErr w:type="gramStart"/>
      <w:r w:rsidR="006C77B1">
        <w:t>个</w:t>
      </w:r>
      <w:proofErr w:type="gramEnd"/>
      <w:r w:rsidR="006C77B1">
        <w:t>激活单元。</w:t>
      </w:r>
      <m:oMath>
        <m:sSup>
          <m:sSupPr>
            <m:ctrlPr>
              <w:rPr>
                <w:rFonts w:ascii="Cambria Math" w:hAnsi="Cambria Math"/>
              </w:rPr>
            </m:ctrlPr>
          </m:sSupPr>
          <m:e>
            <m:r>
              <w:rPr>
                <w:rFonts w:ascii="Cambria Math" w:hAnsi="Cambria Math"/>
              </w:rPr>
              <m:t>θ</m:t>
            </m:r>
          </m:e>
          <m:sup>
            <m:d>
              <m:dPr>
                <m:ctrlPr>
                  <w:rPr>
                    <w:rFonts w:ascii="Cambria Math" w:hAnsi="Cambria Math"/>
                  </w:rPr>
                </m:ctrlPr>
              </m:dPr>
              <m:e>
                <m:r>
                  <w:rPr>
                    <w:rFonts w:ascii="Cambria Math" w:hAnsi="Cambria Math"/>
                  </w:rPr>
                  <m:t>j</m:t>
                </m:r>
              </m:e>
            </m:d>
          </m:sup>
        </m:sSup>
      </m:oMath>
      <w:r w:rsidR="006C77B1">
        <w:t>代表从第</w:t>
      </w:r>
      <w:r w:rsidR="006C77B1">
        <w:t xml:space="preserve"> </w:t>
      </w:r>
      <m:oMath>
        <m:r>
          <w:rPr>
            <w:rFonts w:ascii="Cambria Math" w:hAnsi="Cambria Math"/>
          </w:rPr>
          <m:t>j</m:t>
        </m:r>
      </m:oMath>
      <w:r w:rsidR="006C77B1">
        <w:t xml:space="preserve"> </w:t>
      </w:r>
      <w:r w:rsidR="006C77B1">
        <w:t>层映射到第</w:t>
      </w:r>
      <m:oMath>
        <m:r>
          <w:rPr>
            <w:rFonts w:ascii="Cambria Math" w:hAnsi="Cambria Math"/>
          </w:rPr>
          <m:t>j+1</m:t>
        </m:r>
      </m:oMath>
      <w:r w:rsidR="006C77B1">
        <w:t xml:space="preserve"> </w:t>
      </w:r>
      <w:r w:rsidR="006C77B1">
        <w:t>层时的权重的矩阵，例如</w:t>
      </w:r>
      <m:oMath>
        <m:sSup>
          <m:sSupPr>
            <m:ctrlPr>
              <w:rPr>
                <w:rFonts w:ascii="Cambria Math" w:hAnsi="Cambria Math"/>
              </w:rPr>
            </m:ctrlPr>
          </m:sSupPr>
          <m:e>
            <m:r>
              <w:rPr>
                <w:rFonts w:ascii="Cambria Math" w:hAnsi="Cambria Math"/>
              </w:rPr>
              <m:t>θ</m:t>
            </m:r>
          </m:e>
          <m:sup>
            <m:d>
              <m:dPr>
                <m:ctrlPr>
                  <w:rPr>
                    <w:rFonts w:ascii="Cambria Math" w:hAnsi="Cambria Math"/>
                  </w:rPr>
                </m:ctrlPr>
              </m:dPr>
              <m:e>
                <m:r>
                  <w:rPr>
                    <w:rFonts w:ascii="Cambria Math" w:hAnsi="Cambria Math"/>
                  </w:rPr>
                  <m:t>1</m:t>
                </m:r>
              </m:e>
            </m:d>
          </m:sup>
        </m:sSup>
      </m:oMath>
      <w:r w:rsidR="006C77B1">
        <w:t>代表从第一层映射到第二层的权重的矩阵。其尺寸为：以第</w:t>
      </w:r>
      <w:r w:rsidR="006C77B1">
        <w:t xml:space="preserve"> </w:t>
      </w:r>
      <m:oMath>
        <m:r>
          <w:rPr>
            <w:rFonts w:ascii="Cambria Math" w:hAnsi="Cambria Math"/>
          </w:rPr>
          <m:t>j+1</m:t>
        </m:r>
      </m:oMath>
      <w:r w:rsidR="006C77B1">
        <w:t>层的激活单元数量为行数，以第</w:t>
      </w:r>
      <w:r w:rsidR="006C77B1">
        <w:t xml:space="preserve"> </w:t>
      </w:r>
      <m:oMath>
        <m:r>
          <w:rPr>
            <w:rFonts w:ascii="Cambria Math" w:hAnsi="Cambria Math"/>
          </w:rPr>
          <m:t>j</m:t>
        </m:r>
      </m:oMath>
      <w:r w:rsidR="006C77B1">
        <w:t xml:space="preserve"> </w:t>
      </w:r>
      <w:r w:rsidR="006C77B1">
        <w:t>层的激活单元数加一为列数的矩阵。例如：上图所示的神经网络中</w:t>
      </w:r>
      <m:oMath>
        <m:sSup>
          <m:sSupPr>
            <m:ctrlPr>
              <w:rPr>
                <w:rFonts w:ascii="Cambria Math" w:hAnsi="Cambria Math"/>
              </w:rPr>
            </m:ctrlPr>
          </m:sSupPr>
          <m:e>
            <m:r>
              <w:rPr>
                <w:rFonts w:ascii="Cambria Math" w:hAnsi="Cambria Math"/>
              </w:rPr>
              <m:t>θ</m:t>
            </m:r>
          </m:e>
          <m:sup>
            <m:d>
              <m:dPr>
                <m:ctrlPr>
                  <w:rPr>
                    <w:rFonts w:ascii="Cambria Math" w:hAnsi="Cambria Math"/>
                  </w:rPr>
                </m:ctrlPr>
              </m:dPr>
              <m:e>
                <m:r>
                  <w:rPr>
                    <w:rFonts w:ascii="Cambria Math" w:hAnsi="Cambria Math"/>
                  </w:rPr>
                  <m:t>1</m:t>
                </m:r>
              </m:e>
            </m:d>
          </m:sup>
        </m:sSup>
      </m:oMath>
      <w:r w:rsidR="006C77B1">
        <w:t>的尺寸为</w:t>
      </w:r>
      <w:r w:rsidR="006C77B1">
        <w:t xml:space="preserve"> 3*4</w:t>
      </w:r>
      <w:r w:rsidR="006C77B1">
        <w:t>。</w:t>
      </w:r>
    </w:p>
    <w:p w14:paraId="5FB3D7C7" w14:textId="77777777" w:rsidR="006C77B1" w:rsidRDefault="006C77B1" w:rsidP="00CD34C7">
      <w:pPr>
        <w:pStyle w:val="af"/>
      </w:pPr>
      <w:r>
        <w:t>对于上图所示的模型，激活单元和输出分别表达为：</w:t>
      </w:r>
    </w:p>
    <w:p w14:paraId="3CACFBA3" w14:textId="77777777" w:rsidR="007C1F85" w:rsidRDefault="00000000" w:rsidP="00CD34C7">
      <w:pPr>
        <w:pStyle w:val="af"/>
      </w:pPr>
      <m:oMath>
        <m:sSubSup>
          <m:sSubSupPr>
            <m:ctrlPr>
              <w:rPr>
                <w:rFonts w:ascii="Cambria Math" w:hAnsi="Cambria Math"/>
              </w:rPr>
            </m:ctrlPr>
          </m:sSubSupPr>
          <m:e>
            <m:r>
              <w:rPr>
                <w:rFonts w:ascii="Cambria Math" w:hAnsi="Cambria Math"/>
              </w:rPr>
              <m:t>a</m:t>
            </m:r>
          </m:e>
          <m:sub>
            <m:r>
              <w:rPr>
                <w:rFonts w:ascii="Cambria Math" w:hAnsi="Cambria Math"/>
              </w:rPr>
              <m:t>1</m:t>
            </m:r>
          </m:sub>
          <m:sup>
            <m:r>
              <w:rPr>
                <w:rFonts w:ascii="Cambria Math" w:hAnsi="Cambria Math"/>
              </w:rPr>
              <m:t>(2)</m:t>
            </m:r>
          </m:sup>
        </m:sSubSup>
        <m:r>
          <w:rPr>
            <w:rFonts w:ascii="Cambria Math" w:hAnsi="Cambria Math"/>
          </w:rPr>
          <m:t>=g(</m:t>
        </m:r>
        <m:sSubSup>
          <m:sSubSupPr>
            <m:ctrlPr>
              <w:rPr>
                <w:rFonts w:ascii="Cambria Math" w:hAnsi="Cambria Math"/>
              </w:rPr>
            </m:ctrlPr>
          </m:sSubSupPr>
          <m:e>
            <m:r>
              <w:rPr>
                <w:rFonts w:ascii="Cambria Math" w:hAnsi="Cambria Math"/>
              </w:rPr>
              <m:t>Θ</m:t>
            </m:r>
          </m:e>
          <m:sub>
            <m:r>
              <w:rPr>
                <w:rFonts w:ascii="Cambria Math" w:hAnsi="Cambria Math"/>
              </w:rPr>
              <m:t>10</m:t>
            </m:r>
          </m:sub>
          <m:sup>
            <m: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0</m:t>
            </m:r>
          </m:sub>
        </m:sSub>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11</m:t>
            </m:r>
          </m:sub>
          <m:sup>
            <m: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12</m:t>
            </m:r>
          </m:sub>
          <m:sup>
            <m: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13</m:t>
            </m:r>
          </m:sub>
          <m:sup>
            <m: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m:t>
        </m:r>
      </m:oMath>
      <w:r w:rsidR="006C77B1">
        <w:t xml:space="preserve"> </w:t>
      </w:r>
    </w:p>
    <w:p w14:paraId="46DF3032" w14:textId="77777777" w:rsidR="007C1F85" w:rsidRDefault="00000000" w:rsidP="00CD34C7">
      <w:pPr>
        <w:pStyle w:val="af"/>
      </w:pPr>
      <m:oMath>
        <m:sSubSup>
          <m:sSubSupPr>
            <m:ctrlPr>
              <w:rPr>
                <w:rFonts w:ascii="Cambria Math" w:hAnsi="Cambria Math"/>
              </w:rPr>
            </m:ctrlPr>
          </m:sSubSupPr>
          <m:e>
            <m:r>
              <w:rPr>
                <w:rFonts w:ascii="Cambria Math" w:hAnsi="Cambria Math"/>
              </w:rPr>
              <m:t>a</m:t>
            </m:r>
          </m:e>
          <m:sub>
            <m:r>
              <w:rPr>
                <w:rFonts w:ascii="Cambria Math" w:hAnsi="Cambria Math"/>
              </w:rPr>
              <m:t>2</m:t>
            </m:r>
          </m:sub>
          <m:sup>
            <m:r>
              <w:rPr>
                <w:rFonts w:ascii="Cambria Math" w:hAnsi="Cambria Math"/>
              </w:rPr>
              <m:t>(2)</m:t>
            </m:r>
          </m:sup>
        </m:sSubSup>
        <m:r>
          <w:rPr>
            <w:rFonts w:ascii="Cambria Math" w:hAnsi="Cambria Math"/>
          </w:rPr>
          <m:t>=g(</m:t>
        </m:r>
        <m:sSubSup>
          <m:sSubSupPr>
            <m:ctrlPr>
              <w:rPr>
                <w:rFonts w:ascii="Cambria Math" w:hAnsi="Cambria Math"/>
              </w:rPr>
            </m:ctrlPr>
          </m:sSubSupPr>
          <m:e>
            <m:r>
              <w:rPr>
                <w:rFonts w:ascii="Cambria Math" w:hAnsi="Cambria Math"/>
              </w:rPr>
              <m:t>Θ</m:t>
            </m:r>
          </m:e>
          <m:sub>
            <m:r>
              <w:rPr>
                <w:rFonts w:ascii="Cambria Math" w:hAnsi="Cambria Math"/>
              </w:rPr>
              <m:t>20</m:t>
            </m:r>
          </m:sub>
          <m:sup>
            <m: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0</m:t>
            </m:r>
          </m:sub>
        </m:sSub>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21</m:t>
            </m:r>
          </m:sub>
          <m:sup>
            <m: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22</m:t>
            </m:r>
          </m:sub>
          <m:sup>
            <m: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23</m:t>
            </m:r>
          </m:sub>
          <m:sup>
            <m: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m:t>
        </m:r>
      </m:oMath>
      <w:r w:rsidR="006C77B1">
        <w:t xml:space="preserve"> </w:t>
      </w:r>
    </w:p>
    <w:p w14:paraId="7475BD67" w14:textId="77777777" w:rsidR="007C1F85" w:rsidRDefault="00000000" w:rsidP="00CD34C7">
      <w:pPr>
        <w:pStyle w:val="af"/>
      </w:pPr>
      <m:oMath>
        <m:sSubSup>
          <m:sSubSupPr>
            <m:ctrlPr>
              <w:rPr>
                <w:rFonts w:ascii="Cambria Math" w:hAnsi="Cambria Math"/>
              </w:rPr>
            </m:ctrlPr>
          </m:sSubSupPr>
          <m:e>
            <m:r>
              <w:rPr>
                <w:rFonts w:ascii="Cambria Math" w:hAnsi="Cambria Math"/>
              </w:rPr>
              <m:t>a</m:t>
            </m:r>
          </m:e>
          <m:sub>
            <m:r>
              <w:rPr>
                <w:rFonts w:ascii="Cambria Math" w:hAnsi="Cambria Math"/>
              </w:rPr>
              <m:t>3</m:t>
            </m:r>
          </m:sub>
          <m:sup>
            <m:r>
              <w:rPr>
                <w:rFonts w:ascii="Cambria Math" w:hAnsi="Cambria Math"/>
              </w:rPr>
              <m:t>(2)</m:t>
            </m:r>
          </m:sup>
        </m:sSubSup>
        <m:r>
          <w:rPr>
            <w:rFonts w:ascii="Cambria Math" w:hAnsi="Cambria Math"/>
          </w:rPr>
          <m:t>=g(</m:t>
        </m:r>
        <m:sSubSup>
          <m:sSubSupPr>
            <m:ctrlPr>
              <w:rPr>
                <w:rFonts w:ascii="Cambria Math" w:hAnsi="Cambria Math"/>
              </w:rPr>
            </m:ctrlPr>
          </m:sSubSupPr>
          <m:e>
            <m:r>
              <w:rPr>
                <w:rFonts w:ascii="Cambria Math" w:hAnsi="Cambria Math"/>
              </w:rPr>
              <m:t>Θ</m:t>
            </m:r>
          </m:e>
          <m:sub>
            <m:r>
              <w:rPr>
                <w:rFonts w:ascii="Cambria Math" w:hAnsi="Cambria Math"/>
              </w:rPr>
              <m:t>30</m:t>
            </m:r>
          </m:sub>
          <m:sup>
            <m: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0</m:t>
            </m:r>
          </m:sub>
        </m:sSub>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31</m:t>
            </m:r>
          </m:sub>
          <m:sup>
            <m: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32</m:t>
            </m:r>
          </m:sub>
          <m:sup>
            <m: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33</m:t>
            </m:r>
          </m:sub>
          <m:sup>
            <m: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m:t>
        </m:r>
      </m:oMath>
      <w:r w:rsidR="006C77B1">
        <w:t xml:space="preserve"> </w:t>
      </w:r>
    </w:p>
    <w:p w14:paraId="1169D825" w14:textId="28F9065C" w:rsidR="006C77B1" w:rsidRPr="007C1F85" w:rsidRDefault="00000000" w:rsidP="007C1F85">
      <w:pPr>
        <w:pStyle w:val="af"/>
        <w:ind w:leftChars="202" w:left="424" w:firstLineChars="400" w:firstLine="840"/>
      </w:pPr>
      <m:oMathPara>
        <m:oMathParaPr>
          <m:jc m:val="left"/>
        </m:oMathParaP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(x)=g(</m:t>
          </m:r>
          <m:sSubSup>
            <m:sSubSupPr>
              <m:ctrlPr>
                <w:rPr>
                  <w:rFonts w:ascii="Cambria Math" w:hAnsi="Cambria Math"/>
                </w:rPr>
              </m:ctrlPr>
            </m:sSubSupPr>
            <m:e>
              <m:r>
                <w:rPr>
                  <w:rFonts w:ascii="Cambria Math" w:hAnsi="Cambria Math"/>
                </w:rPr>
                <m:t>Θ</m:t>
              </m:r>
            </m:e>
            <m:sub>
              <m:r>
                <w:rPr>
                  <w:rFonts w:ascii="Cambria Math" w:hAnsi="Cambria Math"/>
                </w:rPr>
                <m:t>10</m:t>
              </m:r>
            </m:sub>
            <m:sup>
              <m:r>
                <w:rPr>
                  <w:rFonts w:ascii="Cambria Math" w:hAnsi="Cambria Math"/>
                </w:rPr>
                <m:t>(2)</m:t>
              </m:r>
            </m:sup>
          </m:sSubSup>
          <m:sSubSup>
            <m:sSubSupPr>
              <m:ctrlPr>
                <w:rPr>
                  <w:rFonts w:ascii="Cambria Math" w:hAnsi="Cambria Math"/>
                </w:rPr>
              </m:ctrlPr>
            </m:sSubSupPr>
            <m:e>
              <m:r>
                <w:rPr>
                  <w:rFonts w:ascii="Cambria Math" w:hAnsi="Cambria Math"/>
                </w:rPr>
                <m:t>a</m:t>
              </m:r>
            </m:e>
            <m:sub>
              <m:r>
                <w:rPr>
                  <w:rFonts w:ascii="Cambria Math" w:hAnsi="Cambria Math"/>
                </w:rPr>
                <m:t>0</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11</m:t>
              </m:r>
            </m:sub>
            <m:sup>
              <m:r>
                <w:rPr>
                  <w:rFonts w:ascii="Cambria Math" w:hAnsi="Cambria Math"/>
                </w:rPr>
                <m:t>(2)</m:t>
              </m:r>
            </m:sup>
          </m:sSubSup>
          <m:sSubSup>
            <m:sSubSupPr>
              <m:ctrlPr>
                <w:rPr>
                  <w:rFonts w:ascii="Cambria Math" w:hAnsi="Cambria Math"/>
                </w:rPr>
              </m:ctrlPr>
            </m:sSubSupPr>
            <m:e>
              <m:r>
                <w:rPr>
                  <w:rFonts w:ascii="Cambria Math" w:hAnsi="Cambria Math"/>
                </w:rPr>
                <m:t>a</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12</m:t>
              </m:r>
            </m:sub>
            <m:sup>
              <m:r>
                <w:rPr>
                  <w:rFonts w:ascii="Cambria Math" w:hAnsi="Cambria Math"/>
                </w:rPr>
                <m:t>(2)</m:t>
              </m:r>
            </m:sup>
          </m:sSubSup>
          <m:sSubSup>
            <m:sSubSupPr>
              <m:ctrlPr>
                <w:rPr>
                  <w:rFonts w:ascii="Cambria Math" w:hAnsi="Cambria Math"/>
                </w:rPr>
              </m:ctrlPr>
            </m:sSubSupPr>
            <m:e>
              <m:r>
                <w:rPr>
                  <w:rFonts w:ascii="Cambria Math" w:hAnsi="Cambria Math"/>
                </w:rPr>
                <m:t>a</m:t>
              </m:r>
            </m:e>
            <m:sub>
              <m:r>
                <w:rPr>
                  <w:rFonts w:ascii="Cambria Math" w:hAnsi="Cambria Math"/>
                </w:rPr>
                <m:t>2</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13</m:t>
              </m:r>
            </m:sub>
            <m:sup>
              <m:r>
                <w:rPr>
                  <w:rFonts w:ascii="Cambria Math" w:hAnsi="Cambria Math"/>
                </w:rPr>
                <m:t>(2)</m:t>
              </m:r>
            </m:sup>
          </m:sSubSup>
          <m:sSubSup>
            <m:sSubSupPr>
              <m:ctrlPr>
                <w:rPr>
                  <w:rFonts w:ascii="Cambria Math" w:hAnsi="Cambria Math"/>
                </w:rPr>
              </m:ctrlPr>
            </m:sSubSupPr>
            <m:e>
              <m:r>
                <w:rPr>
                  <w:rFonts w:ascii="Cambria Math" w:hAnsi="Cambria Math"/>
                </w:rPr>
                <m:t>a</m:t>
              </m:r>
            </m:e>
            <m:sub>
              <m:r>
                <w:rPr>
                  <w:rFonts w:ascii="Cambria Math" w:hAnsi="Cambria Math"/>
                </w:rPr>
                <m:t>3</m:t>
              </m:r>
            </m:sub>
            <m:sup>
              <m:r>
                <w:rPr>
                  <w:rFonts w:ascii="Cambria Math" w:hAnsi="Cambria Math"/>
                </w:rPr>
                <m:t>(2)</m:t>
              </m:r>
            </m:sup>
          </m:sSubSup>
          <m:r>
            <w:rPr>
              <w:rFonts w:ascii="Cambria Math" w:hAnsi="Cambria Math"/>
            </w:rPr>
            <m:t>)</m:t>
          </m:r>
        </m:oMath>
      </m:oMathPara>
    </w:p>
    <w:p w14:paraId="2495B7AB" w14:textId="77777777" w:rsidR="006C77B1" w:rsidRDefault="006C77B1" w:rsidP="00CD34C7">
      <w:pPr>
        <w:pStyle w:val="af"/>
      </w:pPr>
      <w:r>
        <w:t>上面进行的讨论中只是将特征矩阵中的一行（一个训练实例）喂给了神经网络，我们需要将整个训练集都喂给我们的神经网络算法来学习模型。</w:t>
      </w:r>
    </w:p>
    <w:p w14:paraId="1EB3E5C1" w14:textId="77777777" w:rsidR="006C77B1" w:rsidRDefault="006C77B1" w:rsidP="00CD34C7">
      <w:pPr>
        <w:pStyle w:val="af"/>
      </w:pPr>
      <w:r>
        <w:t>我们可以知道：每一个</w:t>
      </w:r>
      <m:oMath>
        <m:r>
          <w:rPr>
            <w:rFonts w:ascii="Cambria Math" w:hAnsi="Cambria Math"/>
          </w:rPr>
          <m:t>a</m:t>
        </m:r>
      </m:oMath>
      <w:r>
        <w:t>都是由上一层所有的</w:t>
      </w:r>
      <m:oMath>
        <m:r>
          <w:rPr>
            <w:rFonts w:ascii="Cambria Math" w:hAnsi="Cambria Math"/>
          </w:rPr>
          <m:t>x</m:t>
        </m:r>
      </m:oMath>
      <w:r>
        <w:t>和每一个</w:t>
      </w:r>
      <m:oMath>
        <m:r>
          <w:rPr>
            <w:rFonts w:ascii="Cambria Math" w:hAnsi="Cambria Math"/>
          </w:rPr>
          <m:t>x</m:t>
        </m:r>
      </m:oMath>
      <w:r>
        <w:t>所对应的决定的。</w:t>
      </w:r>
    </w:p>
    <w:p w14:paraId="7681CD4A" w14:textId="77777777" w:rsidR="006C77B1" w:rsidRDefault="006C77B1" w:rsidP="00CD34C7">
      <w:pPr>
        <w:pStyle w:val="af"/>
      </w:pPr>
      <w:r>
        <w:t>（我们把这样从左到右的算法称为前向传播算法</w:t>
      </w:r>
      <w:r>
        <w:t xml:space="preserve">( </w:t>
      </w:r>
      <w:r>
        <w:rPr>
          <w:b/>
        </w:rPr>
        <w:t>FORWARD PROPAGATION</w:t>
      </w:r>
      <w:r>
        <w:t xml:space="preserve"> )</w:t>
      </w:r>
      <w:r>
        <w:t>）</w:t>
      </w:r>
    </w:p>
    <w:p w14:paraId="02C397C0" w14:textId="54EAF4D1" w:rsidR="007C1F85" w:rsidRDefault="006C77B1" w:rsidP="007C1F85">
      <w:pPr>
        <w:pStyle w:val="af"/>
      </w:pPr>
      <w:r>
        <w:t>把</w:t>
      </w:r>
      <m:oMath>
        <m:r>
          <w:rPr>
            <w:rFonts w:ascii="Cambria Math" w:hAnsi="Cambria Math"/>
          </w:rPr>
          <m:t>x</m:t>
        </m:r>
      </m:oMath>
      <w:r>
        <w:t xml:space="preserve">, </w:t>
      </w:r>
      <m:oMath>
        <m:r>
          <w:rPr>
            <w:rFonts w:ascii="Cambria Math" w:hAnsi="Cambria Math"/>
          </w:rPr>
          <m:t>θ</m:t>
        </m:r>
      </m:oMath>
      <w:r>
        <w:t xml:space="preserve">, </w:t>
      </w:r>
      <m:oMath>
        <m:r>
          <w:rPr>
            <w:rFonts w:ascii="Cambria Math" w:hAnsi="Cambria Math"/>
          </w:rPr>
          <m:t>a</m:t>
        </m:r>
      </m:oMath>
      <w:r>
        <w:t xml:space="preserve"> </w:t>
      </w:r>
      <w:r>
        <w:t>分别用矩阵表示</w:t>
      </w:r>
      <w:r w:rsidR="007C1F85">
        <w:rPr>
          <w:rFonts w:hint="eastAsia"/>
        </w:rPr>
        <w:t>，</w:t>
      </w:r>
      <w:r w:rsidR="007C1F85">
        <w:t>我们可以得到</w:t>
      </w:r>
      <m:oMath>
        <m:r>
          <w:rPr>
            <w:rFonts w:ascii="Cambria Math" w:hAnsi="Cambria Math"/>
          </w:rPr>
          <m:t>θ⋅X=a</m:t>
        </m:r>
      </m:oMath>
      <w:r w:rsidR="007C1F85">
        <w:t xml:space="preserve"> </w:t>
      </w:r>
      <w:r w:rsidR="007C1F85">
        <w:rPr>
          <w:rFonts w:hint="eastAsia"/>
        </w:rPr>
        <w:t>：</w:t>
      </w:r>
    </w:p>
    <w:p w14:paraId="03CD6697" w14:textId="5404B9BD" w:rsidR="00CD34C7" w:rsidRDefault="006C77B1" w:rsidP="007C1F85">
      <w:pPr>
        <w:pStyle w:val="af"/>
        <w:rPr>
          <w:b/>
          <w:bCs/>
          <w:sz w:val="32"/>
          <w:szCs w:val="32"/>
        </w:rPr>
      </w:pPr>
      <w:r>
        <w:rPr>
          <w:noProof/>
        </w:rPr>
        <w:drawing>
          <wp:inline distT="0" distB="0" distL="0" distR="0" wp14:anchorId="01D285EA" wp14:editId="086D5B91">
            <wp:extent cx="3022600" cy="965200"/>
            <wp:effectExtent l="0" t="0" r="6350" b="6350"/>
            <wp:docPr id="33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0171101224053.png"/>
                    <pic:cNvPicPr>
                      <a:picLocks noChangeAspect="1" noChangeArrowheads="1"/>
                    </pic:cNvPicPr>
                  </pic:nvPicPr>
                  <pic:blipFill>
                    <a:blip r:embed="rId204"/>
                    <a:stretch>
                      <a:fillRect/>
                    </a:stretch>
                  </pic:blipFill>
                  <pic:spPr bwMode="auto">
                    <a:xfrm>
                      <a:off x="0" y="0"/>
                      <a:ext cx="3022600" cy="965200"/>
                    </a:xfrm>
                    <a:prstGeom prst="rect">
                      <a:avLst/>
                    </a:prstGeom>
                    <a:noFill/>
                    <a:ln w="9525">
                      <a:noFill/>
                      <a:headEnd/>
                      <a:tailEnd/>
                    </a:ln>
                  </pic:spPr>
                </pic:pic>
              </a:graphicData>
            </a:graphic>
          </wp:inline>
        </w:drawing>
      </w:r>
      <w:bookmarkStart w:id="176" w:name="header-n117"/>
      <w:bookmarkEnd w:id="176"/>
      <w:r w:rsidR="00CD34C7">
        <w:br w:type="page"/>
      </w:r>
    </w:p>
    <w:p w14:paraId="09A67F37" w14:textId="3AD4765B" w:rsidR="006C77B1" w:rsidRDefault="006C77B1">
      <w:pPr>
        <w:pStyle w:val="3"/>
      </w:pPr>
      <w:bookmarkStart w:id="177" w:name="_Toc38636832"/>
      <w:r>
        <w:lastRenderedPageBreak/>
        <w:t xml:space="preserve">8.4 </w:t>
      </w:r>
      <w:r>
        <w:t>模型表示</w:t>
      </w:r>
      <w:r>
        <w:t>2</w:t>
      </w:r>
      <w:bookmarkEnd w:id="177"/>
    </w:p>
    <w:p w14:paraId="536B1A99" w14:textId="77777777" w:rsidR="006C77B1" w:rsidRDefault="006C77B1" w:rsidP="00CD34C7">
      <w:pPr>
        <w:pStyle w:val="af0"/>
      </w:pPr>
      <w:r>
        <w:t>参考视频</w:t>
      </w:r>
      <w:r>
        <w:t>: 8 - 4 - Model Representation II (12 min).</w:t>
      </w:r>
      <w:proofErr w:type="spellStart"/>
      <w:r>
        <w:t>mkv</w:t>
      </w:r>
      <w:proofErr w:type="spellEnd"/>
    </w:p>
    <w:p w14:paraId="4EE85392" w14:textId="66FB26E5" w:rsidR="006C77B1" w:rsidRDefault="006C77B1" w:rsidP="00CD34C7">
      <w:pPr>
        <w:pStyle w:val="af"/>
      </w:pPr>
      <w:r>
        <w:t xml:space="preserve">( </w:t>
      </w:r>
      <w:r>
        <w:rPr>
          <w:b/>
        </w:rPr>
        <w:t>FORWARD PROPAGATION</w:t>
      </w:r>
      <w:r>
        <w:t xml:space="preserve"> ) </w:t>
      </w:r>
      <w:r>
        <w:t>相对</w:t>
      </w:r>
      <w:r w:rsidR="00B444CA">
        <w:rPr>
          <w:rFonts w:hint="eastAsia"/>
        </w:rPr>
        <w:t>于</w:t>
      </w:r>
      <w:r>
        <w:t>使用循环来编码，利用向量化的方法会使得计算更为简便。以上面的神经网络为例，试着计算第二层的值：</w:t>
      </w:r>
    </w:p>
    <w:p w14:paraId="41DAE8C6" w14:textId="77777777" w:rsidR="006C77B1" w:rsidRDefault="006C77B1" w:rsidP="00CD34C7">
      <w:pPr>
        <w:pStyle w:val="af"/>
      </w:pPr>
      <w:r>
        <w:rPr>
          <w:noProof/>
        </w:rPr>
        <w:drawing>
          <wp:inline distT="0" distB="0" distL="0" distR="0" wp14:anchorId="277A6E52" wp14:editId="5A2B081E">
            <wp:extent cx="2025650" cy="1441450"/>
            <wp:effectExtent l="0" t="0" r="0" b="6350"/>
            <wp:docPr id="33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03ce7ad54d957fca9dbb6a992155111.png"/>
                    <pic:cNvPicPr>
                      <a:picLocks noChangeAspect="1" noChangeArrowheads="1"/>
                    </pic:cNvPicPr>
                  </pic:nvPicPr>
                  <pic:blipFill>
                    <a:blip r:embed="rId205"/>
                    <a:stretch>
                      <a:fillRect/>
                    </a:stretch>
                  </pic:blipFill>
                  <pic:spPr bwMode="auto">
                    <a:xfrm>
                      <a:off x="0" y="0"/>
                      <a:ext cx="2025650" cy="1441450"/>
                    </a:xfrm>
                    <a:prstGeom prst="rect">
                      <a:avLst/>
                    </a:prstGeom>
                    <a:noFill/>
                    <a:ln w="9525">
                      <a:noFill/>
                      <a:headEnd/>
                      <a:tailEnd/>
                    </a:ln>
                  </pic:spPr>
                </pic:pic>
              </a:graphicData>
            </a:graphic>
          </wp:inline>
        </w:drawing>
      </w:r>
    </w:p>
    <w:p w14:paraId="30A0117A" w14:textId="77777777" w:rsidR="006C77B1" w:rsidRDefault="006C77B1" w:rsidP="007C1F85">
      <w:r>
        <w:rPr>
          <w:noProof/>
        </w:rPr>
        <w:drawing>
          <wp:inline distT="0" distB="0" distL="0" distR="0" wp14:anchorId="1D70A901" wp14:editId="0610604C">
            <wp:extent cx="5334000" cy="791256"/>
            <wp:effectExtent l="0" t="0" r="0" b="0"/>
            <wp:docPr id="33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e17f58ce9a79525089a1c2e0b4c0ccc.png"/>
                    <pic:cNvPicPr>
                      <a:picLocks noChangeAspect="1" noChangeArrowheads="1"/>
                    </pic:cNvPicPr>
                  </pic:nvPicPr>
                  <pic:blipFill>
                    <a:blip r:embed="rId206"/>
                    <a:stretch>
                      <a:fillRect/>
                    </a:stretch>
                  </pic:blipFill>
                  <pic:spPr bwMode="auto">
                    <a:xfrm>
                      <a:off x="0" y="0"/>
                      <a:ext cx="5334000" cy="791256"/>
                    </a:xfrm>
                    <a:prstGeom prst="rect">
                      <a:avLst/>
                    </a:prstGeom>
                    <a:noFill/>
                    <a:ln w="9525">
                      <a:noFill/>
                      <a:headEnd/>
                      <a:tailEnd/>
                    </a:ln>
                  </pic:spPr>
                </pic:pic>
              </a:graphicData>
            </a:graphic>
          </wp:inline>
        </w:drawing>
      </w:r>
    </w:p>
    <w:p w14:paraId="1B55A457" w14:textId="77777777" w:rsidR="006C77B1" w:rsidRDefault="006C77B1" w:rsidP="00CD34C7">
      <w:pPr>
        <w:pStyle w:val="af"/>
      </w:pPr>
      <w:r>
        <w:t>我们令</w:t>
      </w:r>
      <w:r>
        <w:t xml:space="preserve"> </w:t>
      </w:r>
      <m:oMath>
        <m:sSup>
          <m:sSupPr>
            <m:ctrlPr>
              <w:rPr>
                <w:rFonts w:ascii="Cambria Math" w:hAnsi="Cambria Math"/>
              </w:rPr>
            </m:ctrlPr>
          </m:sSupPr>
          <m:e>
            <m:r>
              <w:rPr>
                <w:rFonts w:ascii="Cambria Math" w:hAnsi="Cambria Math"/>
              </w:rPr>
              <m:t>z</m:t>
            </m:r>
          </m:e>
          <m:sup>
            <m:d>
              <m:dPr>
                <m:ctrlPr>
                  <w:rPr>
                    <w:rFonts w:ascii="Cambria Math" w:hAnsi="Cambria Math"/>
                  </w:rPr>
                </m:ctrlPr>
              </m:dPr>
              <m:e>
                <m:r>
                  <w:rPr>
                    <w:rFonts w:ascii="Cambria Math" w:hAnsi="Cambria Math"/>
                  </w:rPr>
                  <m:t>2</m:t>
                </m:r>
              </m:e>
            </m:d>
          </m:sup>
        </m:sSup>
        <m:r>
          <w:rPr>
            <w:rFonts w:ascii="Cambria Math" w:hAnsi="Cambria Math"/>
          </w:rPr>
          <m:t>=</m:t>
        </m:r>
        <m:sSup>
          <m:sSupPr>
            <m:ctrlPr>
              <w:rPr>
                <w:rFonts w:ascii="Cambria Math" w:hAnsi="Cambria Math"/>
              </w:rPr>
            </m:ctrlPr>
          </m:sSupPr>
          <m:e>
            <m:r>
              <w:rPr>
                <w:rFonts w:ascii="Cambria Math" w:hAnsi="Cambria Math"/>
              </w:rPr>
              <m:t>θ</m:t>
            </m:r>
          </m:e>
          <m:sup>
            <m:d>
              <m:dPr>
                <m:ctrlPr>
                  <w:rPr>
                    <w:rFonts w:ascii="Cambria Math" w:hAnsi="Cambria Math"/>
                  </w:rPr>
                </m:ctrlPr>
              </m:dPr>
              <m:e>
                <m:r>
                  <w:rPr>
                    <w:rFonts w:ascii="Cambria Math" w:hAnsi="Cambria Math"/>
                  </w:rPr>
                  <m:t>1</m:t>
                </m:r>
              </m:e>
            </m:d>
          </m:sup>
        </m:sSup>
        <m:r>
          <w:rPr>
            <w:rFonts w:ascii="Cambria Math" w:hAnsi="Cambria Math"/>
          </w:rPr>
          <m:t>x</m:t>
        </m:r>
      </m:oMath>
      <w:r>
        <w:t>，则</w:t>
      </w:r>
      <w:r>
        <w:t xml:space="preserve"> </w:t>
      </w:r>
      <m:oMath>
        <m:sSup>
          <m:sSupPr>
            <m:ctrlPr>
              <w:rPr>
                <w:rFonts w:ascii="Cambria Math" w:hAnsi="Cambria Math"/>
              </w:rPr>
            </m:ctrlPr>
          </m:sSupPr>
          <m:e>
            <m:r>
              <w:rPr>
                <w:rFonts w:ascii="Cambria Math" w:hAnsi="Cambria Math"/>
              </w:rPr>
              <m:t>a</m:t>
            </m:r>
          </m:e>
          <m:sup>
            <m:d>
              <m:dPr>
                <m:ctrlPr>
                  <w:rPr>
                    <w:rFonts w:ascii="Cambria Math" w:hAnsi="Cambria Math"/>
                  </w:rPr>
                </m:ctrlPr>
              </m:dPr>
              <m:e>
                <m:r>
                  <w:rPr>
                    <w:rFonts w:ascii="Cambria Math" w:hAnsi="Cambria Math"/>
                  </w:rPr>
                  <m:t>2</m:t>
                </m:r>
              </m:e>
            </m:d>
          </m:sup>
        </m:sSup>
        <m:r>
          <w:rPr>
            <w:rFonts w:ascii="Cambria Math" w:hAnsi="Cambria Math"/>
          </w:rPr>
          <m:t>=g(</m:t>
        </m:r>
        <m:sSup>
          <m:sSupPr>
            <m:ctrlPr>
              <w:rPr>
                <w:rFonts w:ascii="Cambria Math" w:hAnsi="Cambria Math"/>
              </w:rPr>
            </m:ctrlPr>
          </m:sSupPr>
          <m:e>
            <m:r>
              <w:rPr>
                <w:rFonts w:ascii="Cambria Math" w:hAnsi="Cambria Math"/>
              </w:rPr>
              <m:t>z</m:t>
            </m:r>
          </m:e>
          <m:sup>
            <m:d>
              <m:dPr>
                <m:ctrlPr>
                  <w:rPr>
                    <w:rFonts w:ascii="Cambria Math" w:hAnsi="Cambria Math"/>
                  </w:rPr>
                </m:ctrlPr>
              </m:dPr>
              <m:e>
                <m:r>
                  <w:rPr>
                    <w:rFonts w:ascii="Cambria Math" w:hAnsi="Cambria Math"/>
                  </w:rPr>
                  <m:t>2</m:t>
                </m:r>
              </m:e>
            </m:d>
          </m:sup>
        </m:sSup>
        <m:r>
          <w:rPr>
            <w:rFonts w:ascii="Cambria Math" w:hAnsi="Cambria Math"/>
          </w:rPr>
          <m:t>)</m:t>
        </m:r>
      </m:oMath>
      <w:r>
        <w:t xml:space="preserve"> </w:t>
      </w:r>
      <w:r>
        <w:t>，计算后添加</w:t>
      </w:r>
      <w:r>
        <w:t xml:space="preserve"> </w:t>
      </w:r>
      <m:oMath>
        <m:sSubSup>
          <m:sSubSupPr>
            <m:ctrlPr>
              <w:rPr>
                <w:rFonts w:ascii="Cambria Math" w:hAnsi="Cambria Math"/>
              </w:rPr>
            </m:ctrlPr>
          </m:sSubSupPr>
          <m:e>
            <m:r>
              <w:rPr>
                <w:rFonts w:ascii="Cambria Math" w:hAnsi="Cambria Math"/>
              </w:rPr>
              <m:t>a</m:t>
            </m:r>
          </m:e>
          <m:sub>
            <m:r>
              <w:rPr>
                <w:rFonts w:ascii="Cambria Math" w:hAnsi="Cambria Math"/>
              </w:rPr>
              <m:t>0</m:t>
            </m:r>
          </m:sub>
          <m:sup>
            <m:d>
              <m:dPr>
                <m:ctrlPr>
                  <w:rPr>
                    <w:rFonts w:ascii="Cambria Math" w:hAnsi="Cambria Math"/>
                  </w:rPr>
                </m:ctrlPr>
              </m:dPr>
              <m:e>
                <m:r>
                  <w:rPr>
                    <w:rFonts w:ascii="Cambria Math" w:hAnsi="Cambria Math"/>
                  </w:rPr>
                  <m:t>2</m:t>
                </m:r>
              </m:e>
            </m:d>
          </m:sup>
        </m:sSubSup>
        <m:r>
          <w:rPr>
            <w:rFonts w:ascii="Cambria Math" w:hAnsi="Cambria Math"/>
          </w:rPr>
          <m:t>=1</m:t>
        </m:r>
      </m:oMath>
      <w:r>
        <w:t>。</w:t>
      </w:r>
      <w:r>
        <w:t xml:space="preserve"> </w:t>
      </w:r>
      <w:r>
        <w:t>计算输出的值为：</w:t>
      </w:r>
    </w:p>
    <w:p w14:paraId="3F8E59B3" w14:textId="77777777" w:rsidR="006C77B1" w:rsidRDefault="006C77B1" w:rsidP="007C1F85">
      <w:r>
        <w:rPr>
          <w:noProof/>
        </w:rPr>
        <w:drawing>
          <wp:inline distT="0" distB="0" distL="0" distR="0" wp14:anchorId="3D4B0609" wp14:editId="02334EDE">
            <wp:extent cx="5334000" cy="859756"/>
            <wp:effectExtent l="0" t="0" r="0" b="0"/>
            <wp:docPr id="33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3f1cb8a2a7e9a18f928720adc1fac22.png"/>
                    <pic:cNvPicPr>
                      <a:picLocks noChangeAspect="1" noChangeArrowheads="1"/>
                    </pic:cNvPicPr>
                  </pic:nvPicPr>
                  <pic:blipFill>
                    <a:blip r:embed="rId207"/>
                    <a:stretch>
                      <a:fillRect/>
                    </a:stretch>
                  </pic:blipFill>
                  <pic:spPr bwMode="auto">
                    <a:xfrm>
                      <a:off x="0" y="0"/>
                      <a:ext cx="5334000" cy="859756"/>
                    </a:xfrm>
                    <a:prstGeom prst="rect">
                      <a:avLst/>
                    </a:prstGeom>
                    <a:noFill/>
                    <a:ln w="9525">
                      <a:noFill/>
                      <a:headEnd/>
                      <a:tailEnd/>
                    </a:ln>
                  </pic:spPr>
                </pic:pic>
              </a:graphicData>
            </a:graphic>
          </wp:inline>
        </w:drawing>
      </w:r>
    </w:p>
    <w:p w14:paraId="5D0051BE" w14:textId="77777777" w:rsidR="007C1F85" w:rsidRDefault="006C77B1" w:rsidP="00CD34C7">
      <w:pPr>
        <w:pStyle w:val="af"/>
      </w:pPr>
      <w:r>
        <w:t>我们令</w:t>
      </w:r>
      <w:r>
        <w:t xml:space="preserve"> </w:t>
      </w:r>
      <m:oMath>
        <m:sSup>
          <m:sSupPr>
            <m:ctrlPr>
              <w:rPr>
                <w:rFonts w:ascii="Cambria Math" w:hAnsi="Cambria Math"/>
              </w:rPr>
            </m:ctrlPr>
          </m:sSupPr>
          <m:e>
            <m:r>
              <w:rPr>
                <w:rFonts w:ascii="Cambria Math" w:hAnsi="Cambria Math"/>
              </w:rPr>
              <m:t>z</m:t>
            </m:r>
          </m:e>
          <m:sup>
            <m:d>
              <m:dPr>
                <m:ctrlPr>
                  <w:rPr>
                    <w:rFonts w:ascii="Cambria Math" w:hAnsi="Cambria Math"/>
                  </w:rPr>
                </m:ctrlPr>
              </m:dPr>
              <m:e>
                <m:r>
                  <w:rPr>
                    <w:rFonts w:ascii="Cambria Math" w:hAnsi="Cambria Math"/>
                  </w:rPr>
                  <m:t>3</m:t>
                </m:r>
              </m:e>
            </m:d>
          </m:sup>
        </m:sSup>
        <m:r>
          <w:rPr>
            <w:rFonts w:ascii="Cambria Math" w:hAnsi="Cambria Math"/>
          </w:rPr>
          <m:t>=</m:t>
        </m:r>
        <m:sSup>
          <m:sSupPr>
            <m:ctrlPr>
              <w:rPr>
                <w:rFonts w:ascii="Cambria Math" w:hAnsi="Cambria Math"/>
              </w:rPr>
            </m:ctrlPr>
          </m:sSupPr>
          <m:e>
            <m:r>
              <w:rPr>
                <w:rFonts w:ascii="Cambria Math" w:hAnsi="Cambria Math"/>
              </w:rPr>
              <m:t>θ</m:t>
            </m:r>
          </m:e>
          <m:sup>
            <m:d>
              <m:dPr>
                <m:ctrlPr>
                  <w:rPr>
                    <w:rFonts w:ascii="Cambria Math" w:hAnsi="Cambria Math"/>
                  </w:rPr>
                </m:ctrlPr>
              </m:dPr>
              <m:e>
                <m:r>
                  <w:rPr>
                    <w:rFonts w:ascii="Cambria Math" w:hAnsi="Cambria Math"/>
                  </w:rPr>
                  <m:t>2</m:t>
                </m:r>
              </m:e>
            </m:d>
          </m:sup>
        </m:sSup>
        <m:sSup>
          <m:sSupPr>
            <m:ctrlPr>
              <w:rPr>
                <w:rFonts w:ascii="Cambria Math" w:hAnsi="Cambria Math"/>
              </w:rPr>
            </m:ctrlPr>
          </m:sSupPr>
          <m:e>
            <m:r>
              <w:rPr>
                <w:rFonts w:ascii="Cambria Math" w:hAnsi="Cambria Math"/>
              </w:rPr>
              <m:t>a</m:t>
            </m:r>
          </m:e>
          <m:sup>
            <m:d>
              <m:dPr>
                <m:ctrlPr>
                  <w:rPr>
                    <w:rFonts w:ascii="Cambria Math" w:hAnsi="Cambria Math"/>
                  </w:rPr>
                </m:ctrlPr>
              </m:dPr>
              <m:e>
                <m:r>
                  <w:rPr>
                    <w:rFonts w:ascii="Cambria Math" w:hAnsi="Cambria Math"/>
                  </w:rPr>
                  <m:t>2</m:t>
                </m:r>
              </m:e>
            </m:d>
          </m:sup>
        </m:sSup>
      </m:oMath>
      <w:r>
        <w:t>，则</w:t>
      </w:r>
      <w:r>
        <w:t xml:space="preserve"> </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sSup>
          <m:sSupPr>
            <m:ctrlPr>
              <w:rPr>
                <w:rFonts w:ascii="Cambria Math" w:hAnsi="Cambria Math"/>
              </w:rPr>
            </m:ctrlPr>
          </m:sSupPr>
          <m:e>
            <m:r>
              <w:rPr>
                <w:rFonts w:ascii="Cambria Math" w:hAnsi="Cambria Math"/>
              </w:rPr>
              <m:t>a</m:t>
            </m:r>
          </m:e>
          <m:sup>
            <m:d>
              <m:dPr>
                <m:ctrlPr>
                  <w:rPr>
                    <w:rFonts w:ascii="Cambria Math" w:hAnsi="Cambria Math"/>
                  </w:rPr>
                </m:ctrlPr>
              </m:dPr>
              <m:e>
                <m:r>
                  <w:rPr>
                    <w:rFonts w:ascii="Cambria Math" w:hAnsi="Cambria Math"/>
                  </w:rPr>
                  <m:t>3</m:t>
                </m:r>
              </m:e>
            </m:d>
          </m:sup>
        </m:sSup>
        <m:r>
          <w:rPr>
            <w:rFonts w:ascii="Cambria Math" w:hAnsi="Cambria Math"/>
          </w:rPr>
          <m:t>=g(</m:t>
        </m:r>
        <m:sSup>
          <m:sSupPr>
            <m:ctrlPr>
              <w:rPr>
                <w:rFonts w:ascii="Cambria Math" w:hAnsi="Cambria Math"/>
              </w:rPr>
            </m:ctrlPr>
          </m:sSupPr>
          <m:e>
            <m:r>
              <w:rPr>
                <w:rFonts w:ascii="Cambria Math" w:hAnsi="Cambria Math"/>
              </w:rPr>
              <m:t>z</m:t>
            </m:r>
          </m:e>
          <m:sup>
            <m:d>
              <m:dPr>
                <m:ctrlPr>
                  <w:rPr>
                    <w:rFonts w:ascii="Cambria Math" w:hAnsi="Cambria Math"/>
                  </w:rPr>
                </m:ctrlPr>
              </m:dPr>
              <m:e>
                <m:r>
                  <w:rPr>
                    <w:rFonts w:ascii="Cambria Math" w:hAnsi="Cambria Math"/>
                  </w:rPr>
                  <m:t>3</m:t>
                </m:r>
              </m:e>
            </m:d>
          </m:sup>
        </m:sSup>
        <m:r>
          <w:rPr>
            <w:rFonts w:ascii="Cambria Math" w:hAnsi="Cambria Math"/>
          </w:rPr>
          <m:t>)</m:t>
        </m:r>
      </m:oMath>
      <w:r>
        <w:t>。</w:t>
      </w:r>
      <w:r>
        <w:t xml:space="preserve"> </w:t>
      </w:r>
    </w:p>
    <w:p w14:paraId="66264004" w14:textId="77777777" w:rsidR="007C1F85" w:rsidRDefault="006C77B1" w:rsidP="00CD34C7">
      <w:pPr>
        <w:pStyle w:val="af"/>
      </w:pPr>
      <w:r>
        <w:t>这只是针对训练集中一个训练实例所进行的计算。如果我们要对整个训练集进行计算，我们需要将训练集特征矩阵进行转置，使得同一个实例的特征都在同一列里。即：</w:t>
      </w:r>
    </w:p>
    <w:p w14:paraId="3FBB48CA" w14:textId="42C6F809" w:rsidR="006C77B1" w:rsidRDefault="006C77B1" w:rsidP="00CD34C7">
      <w:pPr>
        <w:pStyle w:val="af"/>
      </w:pPr>
      <w:r>
        <w:t xml:space="preserve"> </w:t>
      </w:r>
      <m:oMath>
        <m:sSup>
          <m:sSupPr>
            <m:ctrlPr>
              <w:rPr>
                <w:rFonts w:ascii="Cambria Math" w:hAnsi="Cambria Math"/>
              </w:rPr>
            </m:ctrlPr>
          </m:sSupPr>
          <m:e>
            <m:r>
              <w:rPr>
                <w:rFonts w:ascii="Cambria Math" w:hAnsi="Cambria Math"/>
              </w:rPr>
              <m:t>z</m:t>
            </m:r>
          </m:e>
          <m:sup>
            <m:d>
              <m:dPr>
                <m:ctrlPr>
                  <w:rPr>
                    <w:rFonts w:ascii="Cambria Math" w:hAnsi="Cambria Math"/>
                  </w:rPr>
                </m:ctrlPr>
              </m:dPr>
              <m:e>
                <m:r>
                  <w:rPr>
                    <w:rFonts w:ascii="Cambria Math" w:hAnsi="Cambria Math"/>
                  </w:rPr>
                  <m:t>2</m:t>
                </m:r>
              </m:e>
            </m:d>
          </m:sup>
        </m:sSup>
        <m:r>
          <w:rPr>
            <w:rFonts w:ascii="Cambria Math" w:hAnsi="Cambria Math"/>
          </w:rPr>
          <m:t>=</m:t>
        </m:r>
        <m:sSup>
          <m:sSupPr>
            <m:ctrlPr>
              <w:rPr>
                <w:rFonts w:ascii="Cambria Math" w:hAnsi="Cambria Math"/>
              </w:rPr>
            </m:ctrlPr>
          </m:sSupPr>
          <m:e>
            <m:r>
              <w:rPr>
                <w:rFonts w:ascii="Cambria Math" w:hAnsi="Cambria Math"/>
              </w:rPr>
              <m:t>Θ</m:t>
            </m:r>
          </m:e>
          <m:sup>
            <m:d>
              <m:dPr>
                <m:ctrlPr>
                  <w:rPr>
                    <w:rFonts w:ascii="Cambria Math" w:hAnsi="Cambria Math"/>
                  </w:rPr>
                </m:ctrlPr>
              </m:dPr>
              <m:e>
                <m:r>
                  <w:rPr>
                    <w:rFonts w:ascii="Cambria Math" w:hAnsi="Cambria Math"/>
                  </w:rPr>
                  <m:t>1</m:t>
                </m:r>
              </m:e>
            </m:d>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T</m:t>
            </m:r>
          </m:sup>
        </m:sSup>
      </m:oMath>
    </w:p>
    <w:p w14:paraId="0EE44055" w14:textId="77777777" w:rsidR="006C77B1" w:rsidRDefault="006C77B1" w:rsidP="00CD34C7">
      <w:pPr>
        <w:pStyle w:val="af"/>
      </w:pPr>
      <w:r>
        <w:t xml:space="preserve"> </w:t>
      </w:r>
      <m:oMath>
        <m:sSup>
          <m:sSupPr>
            <m:ctrlPr>
              <w:rPr>
                <w:rFonts w:ascii="Cambria Math" w:hAnsi="Cambria Math"/>
              </w:rPr>
            </m:ctrlPr>
          </m:sSupPr>
          <m:e>
            <m:r>
              <w:rPr>
                <w:rFonts w:ascii="Cambria Math" w:hAnsi="Cambria Math"/>
              </w:rPr>
              <m:t>a</m:t>
            </m:r>
          </m:e>
          <m:sup>
            <m:d>
              <m:dPr>
                <m:ctrlPr>
                  <w:rPr>
                    <w:rFonts w:ascii="Cambria Math" w:hAnsi="Cambria Math"/>
                  </w:rPr>
                </m:ctrlPr>
              </m:dPr>
              <m:e>
                <m:r>
                  <w:rPr>
                    <w:rFonts w:ascii="Cambria Math" w:hAnsi="Cambria Math"/>
                  </w:rPr>
                  <m:t>2</m:t>
                </m:r>
              </m:e>
            </m:d>
          </m:sup>
        </m:sSup>
        <m:r>
          <w:rPr>
            <w:rFonts w:ascii="Cambria Math" w:hAnsi="Cambria Math"/>
          </w:rPr>
          <m:t>=g(</m:t>
        </m:r>
        <m:sSup>
          <m:sSupPr>
            <m:ctrlPr>
              <w:rPr>
                <w:rFonts w:ascii="Cambria Math" w:hAnsi="Cambria Math"/>
              </w:rPr>
            </m:ctrlPr>
          </m:sSupPr>
          <m:e>
            <m:r>
              <w:rPr>
                <w:rFonts w:ascii="Cambria Math" w:hAnsi="Cambria Math"/>
              </w:rPr>
              <m:t>z</m:t>
            </m:r>
          </m:e>
          <m:sup>
            <m:d>
              <m:dPr>
                <m:ctrlPr>
                  <w:rPr>
                    <w:rFonts w:ascii="Cambria Math" w:hAnsi="Cambria Math"/>
                  </w:rPr>
                </m:ctrlPr>
              </m:dPr>
              <m:e>
                <m:r>
                  <w:rPr>
                    <w:rFonts w:ascii="Cambria Math" w:hAnsi="Cambria Math"/>
                  </w:rPr>
                  <m:t>2</m:t>
                </m:r>
              </m:e>
            </m:d>
          </m:sup>
        </m:sSup>
        <m:r>
          <w:rPr>
            <w:rFonts w:ascii="Cambria Math" w:hAnsi="Cambria Math"/>
          </w:rPr>
          <m:t>)</m:t>
        </m:r>
      </m:oMath>
    </w:p>
    <w:p w14:paraId="6584B346" w14:textId="77777777" w:rsidR="006C77B1" w:rsidRDefault="006C77B1" w:rsidP="00CD34C7">
      <w:pPr>
        <w:pStyle w:val="af"/>
      </w:pPr>
      <w:r>
        <w:t>为了更好</w:t>
      </w:r>
      <w:proofErr w:type="gramStart"/>
      <w:r>
        <w:t>了</w:t>
      </w:r>
      <w:proofErr w:type="gramEnd"/>
      <w:r>
        <w:t>了解</w:t>
      </w:r>
      <w:r>
        <w:rPr>
          <w:b/>
        </w:rPr>
        <w:t>Neuron Networks</w:t>
      </w:r>
      <w:r>
        <w:t>的工作原理，我们先把左半部分遮住：</w:t>
      </w:r>
    </w:p>
    <w:p w14:paraId="2EDE7FB0" w14:textId="77777777" w:rsidR="006C77B1" w:rsidRDefault="006C77B1" w:rsidP="00CD34C7">
      <w:pPr>
        <w:pStyle w:val="af"/>
      </w:pPr>
      <w:r>
        <w:rPr>
          <w:noProof/>
        </w:rPr>
        <w:lastRenderedPageBreak/>
        <w:drawing>
          <wp:inline distT="0" distB="0" distL="0" distR="0" wp14:anchorId="0565504D" wp14:editId="2A769B6B">
            <wp:extent cx="3263900" cy="1727200"/>
            <wp:effectExtent l="0" t="0" r="0" b="6350"/>
            <wp:docPr id="33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167ad04e696c400cb9e1b7dc1e58d8a.png"/>
                    <pic:cNvPicPr>
                      <a:picLocks noChangeAspect="1" noChangeArrowheads="1"/>
                    </pic:cNvPicPr>
                  </pic:nvPicPr>
                  <pic:blipFill>
                    <a:blip r:embed="rId208"/>
                    <a:stretch>
                      <a:fillRect/>
                    </a:stretch>
                  </pic:blipFill>
                  <pic:spPr bwMode="auto">
                    <a:xfrm>
                      <a:off x="0" y="0"/>
                      <a:ext cx="3263900" cy="1727200"/>
                    </a:xfrm>
                    <a:prstGeom prst="rect">
                      <a:avLst/>
                    </a:prstGeom>
                    <a:noFill/>
                    <a:ln w="9525">
                      <a:noFill/>
                      <a:headEnd/>
                      <a:tailEnd/>
                    </a:ln>
                  </pic:spPr>
                </pic:pic>
              </a:graphicData>
            </a:graphic>
          </wp:inline>
        </w:drawing>
      </w:r>
    </w:p>
    <w:p w14:paraId="1B2CFD4A" w14:textId="77777777" w:rsidR="006C77B1" w:rsidRDefault="006C77B1" w:rsidP="00CD34C7">
      <w:pPr>
        <w:pStyle w:val="af"/>
      </w:pPr>
      <w:r>
        <w:t>右半部分其实就是以</w:t>
      </w:r>
      <m:oMath>
        <m:sSub>
          <m:sSubPr>
            <m:ctrlPr>
              <w:rPr>
                <w:rFonts w:ascii="Cambria Math" w:hAnsi="Cambria Math"/>
              </w:rPr>
            </m:ctrlPr>
          </m:sSubPr>
          <m:e>
            <m:r>
              <w:rPr>
                <w:rFonts w:ascii="Cambria Math" w:hAnsi="Cambria Math"/>
              </w:rPr>
              <m:t>a</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3</m:t>
            </m:r>
          </m:sub>
        </m:sSub>
      </m:oMath>
      <w:r>
        <w:t xml:space="preserve">, </w:t>
      </w:r>
      <w:r>
        <w:t>按照</w:t>
      </w:r>
      <w:r>
        <w:rPr>
          <w:b/>
        </w:rPr>
        <w:t>Logistic Regression</w:t>
      </w:r>
      <w:r>
        <w:t>的方式输出</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oMath>
      <w:r>
        <w:t>：</w:t>
      </w:r>
    </w:p>
    <w:p w14:paraId="27FDB562" w14:textId="77777777" w:rsidR="006C77B1" w:rsidRDefault="006C77B1" w:rsidP="00CD34C7">
      <w:pPr>
        <w:pStyle w:val="af"/>
      </w:pPr>
      <w:r>
        <w:rPr>
          <w:noProof/>
        </w:rPr>
        <w:drawing>
          <wp:inline distT="0" distB="0" distL="0" distR="0" wp14:anchorId="44E699D2" wp14:editId="0B8A0B88">
            <wp:extent cx="2635250" cy="654050"/>
            <wp:effectExtent l="0" t="0" r="0" b="0"/>
            <wp:docPr id="33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0342b472803c339a9e3bc339188c5b8.png"/>
                    <pic:cNvPicPr>
                      <a:picLocks noChangeAspect="1" noChangeArrowheads="1"/>
                    </pic:cNvPicPr>
                  </pic:nvPicPr>
                  <pic:blipFill>
                    <a:blip r:embed="rId209"/>
                    <a:stretch>
                      <a:fillRect/>
                    </a:stretch>
                  </pic:blipFill>
                  <pic:spPr bwMode="auto">
                    <a:xfrm>
                      <a:off x="0" y="0"/>
                      <a:ext cx="2635250" cy="654050"/>
                    </a:xfrm>
                    <a:prstGeom prst="rect">
                      <a:avLst/>
                    </a:prstGeom>
                    <a:noFill/>
                    <a:ln w="9525">
                      <a:noFill/>
                      <a:headEnd/>
                      <a:tailEnd/>
                    </a:ln>
                  </pic:spPr>
                </pic:pic>
              </a:graphicData>
            </a:graphic>
          </wp:inline>
        </w:drawing>
      </w:r>
    </w:p>
    <w:p w14:paraId="7121C5E0" w14:textId="77777777" w:rsidR="007C1F85" w:rsidRDefault="006C77B1" w:rsidP="00CD34C7">
      <w:pPr>
        <w:pStyle w:val="af"/>
      </w:pPr>
      <w:r>
        <w:t>其实神经网络就像是</w:t>
      </w:r>
      <w:r w:rsidRPr="007C1F85">
        <w:rPr>
          <w:b/>
        </w:rPr>
        <w:t>logistic regression</w:t>
      </w:r>
      <w:r>
        <w:t>，只不过我们把</w:t>
      </w:r>
      <w:r>
        <w:rPr>
          <w:b/>
        </w:rPr>
        <w:t>logistic regression</w:t>
      </w:r>
      <w:r>
        <w:t>中的输入向量</w:t>
      </w:r>
      <m:oMath>
        <m:d>
          <m:dPr>
            <m:begChr m:val="["/>
            <m:endChr m:val="]"/>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3</m:t>
                </m:r>
              </m:sub>
            </m:sSub>
          </m:e>
        </m:d>
      </m:oMath>
      <w:r>
        <w:t xml:space="preserve"> </w:t>
      </w:r>
      <w:r>
        <w:t>变成了中间层的</w:t>
      </w:r>
      <m:oMath>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a</m:t>
                </m:r>
              </m:e>
              <m:sub>
                <m:r>
                  <w:rPr>
                    <w:rFonts w:ascii="Cambria Math" w:hAnsi="Cambria Math"/>
                  </w:rPr>
                  <m:t>3</m:t>
                </m:r>
              </m:sub>
              <m:sup>
                <m:r>
                  <w:rPr>
                    <w:rFonts w:ascii="Cambria Math" w:hAnsi="Cambria Math"/>
                  </w:rPr>
                  <m:t>(2)</m:t>
                </m:r>
              </m:sup>
            </m:sSubSup>
          </m:e>
        </m:d>
      </m:oMath>
      <w:r>
        <w:t xml:space="preserve">, </w:t>
      </w:r>
      <w:r>
        <w:t>即</w:t>
      </w:r>
      <w:r>
        <w:t xml:space="preserve">: </w:t>
      </w:r>
    </w:p>
    <w:p w14:paraId="635A08CC" w14:textId="77777777" w:rsidR="007C1F85" w:rsidRDefault="00000000" w:rsidP="00CD34C7">
      <w:pPr>
        <w:pStyle w:val="af"/>
      </w:pP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(x)=g</m:t>
        </m:r>
        <m:d>
          <m:dPr>
            <m:ctrlPr>
              <w:rPr>
                <w:rFonts w:ascii="Cambria Math" w:hAnsi="Cambria Math"/>
              </w:rPr>
            </m:ctrlPr>
          </m:dPr>
          <m:e>
            <m:sSubSup>
              <m:sSubSupPr>
                <m:ctrlPr>
                  <w:rPr>
                    <w:rFonts w:ascii="Cambria Math" w:hAnsi="Cambria Math"/>
                  </w:rPr>
                </m:ctrlPr>
              </m:sSubSupPr>
              <m:e>
                <m:r>
                  <w:rPr>
                    <w:rFonts w:ascii="Cambria Math" w:hAnsi="Cambria Math"/>
                  </w:rPr>
                  <m:t>θ</m:t>
                </m:r>
              </m:e>
              <m:sub>
                <m:r>
                  <w:rPr>
                    <w:rFonts w:ascii="Cambria Math" w:hAnsi="Cambria Math"/>
                  </w:rPr>
                  <m:t>0</m:t>
                </m:r>
              </m:sub>
              <m:sup>
                <m:d>
                  <m:dPr>
                    <m:ctrlPr>
                      <w:rPr>
                        <w:rFonts w:ascii="Cambria Math" w:hAnsi="Cambria Math"/>
                      </w:rPr>
                    </m:ctrlPr>
                  </m:dPr>
                  <m:e>
                    <m:r>
                      <w:rPr>
                        <w:rFonts w:ascii="Cambria Math" w:hAnsi="Cambria Math"/>
                      </w:rPr>
                      <m:t>2</m:t>
                    </m:r>
                  </m:e>
                </m:d>
              </m:sup>
            </m:sSubSup>
            <m:sSubSup>
              <m:sSubSupPr>
                <m:ctrlPr>
                  <w:rPr>
                    <w:rFonts w:ascii="Cambria Math" w:hAnsi="Cambria Math"/>
                  </w:rPr>
                </m:ctrlPr>
              </m:sSubSupPr>
              <m:e>
                <m:r>
                  <w:rPr>
                    <w:rFonts w:ascii="Cambria Math" w:hAnsi="Cambria Math"/>
                  </w:rPr>
                  <m:t>a</m:t>
                </m:r>
              </m:e>
              <m:sub>
                <m:r>
                  <w:rPr>
                    <w:rFonts w:ascii="Cambria Math" w:hAnsi="Cambria Math"/>
                  </w:rPr>
                  <m:t>0</m:t>
                </m:r>
              </m:sub>
              <m:sup>
                <m:d>
                  <m:dPr>
                    <m:ctrlPr>
                      <w:rPr>
                        <w:rFonts w:ascii="Cambria Math" w:hAnsi="Cambria Math"/>
                      </w:rPr>
                    </m:ctrlPr>
                  </m:dPr>
                  <m:e>
                    <m:r>
                      <w:rPr>
                        <w:rFonts w:ascii="Cambria Math" w:hAnsi="Cambria Math"/>
                      </w:rPr>
                      <m:t>2</m:t>
                    </m:r>
                  </m:e>
                </m:d>
              </m:sup>
            </m:sSubSup>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1</m:t>
                </m:r>
              </m:sub>
              <m:sup>
                <m:d>
                  <m:dPr>
                    <m:ctrlPr>
                      <w:rPr>
                        <w:rFonts w:ascii="Cambria Math" w:hAnsi="Cambria Math"/>
                      </w:rPr>
                    </m:ctrlPr>
                  </m:dPr>
                  <m:e>
                    <m:r>
                      <w:rPr>
                        <w:rFonts w:ascii="Cambria Math" w:hAnsi="Cambria Math"/>
                      </w:rPr>
                      <m:t>2</m:t>
                    </m:r>
                  </m:e>
                </m:d>
              </m:sup>
            </m:sSubSup>
            <m:sSubSup>
              <m:sSubSupPr>
                <m:ctrlPr>
                  <w:rPr>
                    <w:rFonts w:ascii="Cambria Math" w:hAnsi="Cambria Math"/>
                  </w:rPr>
                </m:ctrlPr>
              </m:sSubSupPr>
              <m:e>
                <m:r>
                  <w:rPr>
                    <w:rFonts w:ascii="Cambria Math" w:hAnsi="Cambria Math"/>
                  </w:rPr>
                  <m:t>a</m:t>
                </m:r>
              </m:e>
              <m:sub>
                <m:r>
                  <w:rPr>
                    <w:rFonts w:ascii="Cambria Math" w:hAnsi="Cambria Math"/>
                  </w:rPr>
                  <m:t>1</m:t>
                </m:r>
              </m:sub>
              <m:sup>
                <m:d>
                  <m:dPr>
                    <m:ctrlPr>
                      <w:rPr>
                        <w:rFonts w:ascii="Cambria Math" w:hAnsi="Cambria Math"/>
                      </w:rPr>
                    </m:ctrlPr>
                  </m:dPr>
                  <m:e>
                    <m:r>
                      <w:rPr>
                        <w:rFonts w:ascii="Cambria Math" w:hAnsi="Cambria Math"/>
                      </w:rPr>
                      <m:t>2</m:t>
                    </m:r>
                  </m:e>
                </m:d>
              </m:sup>
            </m:sSubSup>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2</m:t>
                </m:r>
              </m:sub>
              <m:sup>
                <m:d>
                  <m:dPr>
                    <m:ctrlPr>
                      <w:rPr>
                        <w:rFonts w:ascii="Cambria Math" w:hAnsi="Cambria Math"/>
                      </w:rPr>
                    </m:ctrlPr>
                  </m:dPr>
                  <m:e>
                    <m:r>
                      <w:rPr>
                        <w:rFonts w:ascii="Cambria Math" w:hAnsi="Cambria Math"/>
                      </w:rPr>
                      <m:t>2</m:t>
                    </m:r>
                  </m:e>
                </m:d>
              </m:sup>
            </m:sSubSup>
            <m:sSubSup>
              <m:sSubSupPr>
                <m:ctrlPr>
                  <w:rPr>
                    <w:rFonts w:ascii="Cambria Math" w:hAnsi="Cambria Math"/>
                  </w:rPr>
                </m:ctrlPr>
              </m:sSubSupPr>
              <m:e>
                <m:r>
                  <w:rPr>
                    <w:rFonts w:ascii="Cambria Math" w:hAnsi="Cambria Math"/>
                  </w:rPr>
                  <m:t>a</m:t>
                </m:r>
              </m:e>
              <m:sub>
                <m:r>
                  <w:rPr>
                    <w:rFonts w:ascii="Cambria Math" w:hAnsi="Cambria Math"/>
                  </w:rPr>
                  <m:t>2</m:t>
                </m:r>
              </m:sub>
              <m:sup>
                <m:d>
                  <m:dPr>
                    <m:ctrlPr>
                      <w:rPr>
                        <w:rFonts w:ascii="Cambria Math" w:hAnsi="Cambria Math"/>
                      </w:rPr>
                    </m:ctrlPr>
                  </m:dPr>
                  <m:e>
                    <m:r>
                      <w:rPr>
                        <w:rFonts w:ascii="Cambria Math" w:hAnsi="Cambria Math"/>
                      </w:rPr>
                      <m:t>2</m:t>
                    </m:r>
                  </m:e>
                </m:d>
              </m:sup>
            </m:sSubSup>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3</m:t>
                </m:r>
              </m:sub>
              <m:sup>
                <m:d>
                  <m:dPr>
                    <m:ctrlPr>
                      <w:rPr>
                        <w:rFonts w:ascii="Cambria Math" w:hAnsi="Cambria Math"/>
                      </w:rPr>
                    </m:ctrlPr>
                  </m:dPr>
                  <m:e>
                    <m:r>
                      <w:rPr>
                        <w:rFonts w:ascii="Cambria Math" w:hAnsi="Cambria Math"/>
                      </w:rPr>
                      <m:t>2</m:t>
                    </m:r>
                  </m:e>
                </m:d>
              </m:sup>
            </m:sSubSup>
            <m:sSubSup>
              <m:sSubSupPr>
                <m:ctrlPr>
                  <w:rPr>
                    <w:rFonts w:ascii="Cambria Math" w:hAnsi="Cambria Math"/>
                  </w:rPr>
                </m:ctrlPr>
              </m:sSubSupPr>
              <m:e>
                <m:r>
                  <w:rPr>
                    <w:rFonts w:ascii="Cambria Math" w:hAnsi="Cambria Math"/>
                  </w:rPr>
                  <m:t>a</m:t>
                </m:r>
              </m:e>
              <m:sub>
                <m:r>
                  <w:rPr>
                    <w:rFonts w:ascii="Cambria Math" w:hAnsi="Cambria Math"/>
                  </w:rPr>
                  <m:t>3</m:t>
                </m:r>
              </m:sub>
              <m:sup>
                <m:d>
                  <m:dPr>
                    <m:ctrlPr>
                      <w:rPr>
                        <w:rFonts w:ascii="Cambria Math" w:hAnsi="Cambria Math"/>
                      </w:rPr>
                    </m:ctrlPr>
                  </m:dPr>
                  <m:e>
                    <m:r>
                      <w:rPr>
                        <w:rFonts w:ascii="Cambria Math" w:hAnsi="Cambria Math"/>
                      </w:rPr>
                      <m:t>2</m:t>
                    </m:r>
                  </m:e>
                </m:d>
              </m:sup>
            </m:sSubSup>
          </m:e>
        </m:d>
      </m:oMath>
      <w:r w:rsidR="006C77B1">
        <w:t xml:space="preserve">  </w:t>
      </w:r>
    </w:p>
    <w:p w14:paraId="414DDBFE" w14:textId="77777777" w:rsidR="007C1F85" w:rsidRDefault="006C77B1" w:rsidP="00CD34C7">
      <w:pPr>
        <w:pStyle w:val="af"/>
      </w:pPr>
      <w:r>
        <w:t>我们可以把</w:t>
      </w:r>
      <m:oMath>
        <m:sSub>
          <m:sSubPr>
            <m:ctrlPr>
              <w:rPr>
                <w:rFonts w:ascii="Cambria Math" w:hAnsi="Cambria Math"/>
              </w:rPr>
            </m:ctrlPr>
          </m:sSubPr>
          <m:e>
            <m:r>
              <w:rPr>
                <w:rFonts w:ascii="Cambria Math" w:hAnsi="Cambria Math"/>
              </w:rPr>
              <m:t>a</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3</m:t>
            </m:r>
          </m:sub>
        </m:sSub>
      </m:oMath>
      <w:r>
        <w:t>看成更为高级的特征值，也就是</w:t>
      </w:r>
      <m:oMath>
        <m:sSub>
          <m:sSubPr>
            <m:ctrlPr>
              <w:rPr>
                <w:rFonts w:ascii="Cambria Math" w:hAnsi="Cambria Math"/>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3</m:t>
            </m:r>
          </m:sub>
        </m:sSub>
      </m:oMath>
      <w:r>
        <w:t>的进化体，并且它们是由</w:t>
      </w:r>
      <w:r>
        <w:t xml:space="preserve"> </w:t>
      </w:r>
      <m:oMath>
        <m:r>
          <w:rPr>
            <w:rFonts w:ascii="Cambria Math" w:hAnsi="Cambria Math"/>
          </w:rPr>
          <m:t>x</m:t>
        </m:r>
      </m:oMath>
      <w:r>
        <w:t>与决定的，因为是梯度下降的，所以</w:t>
      </w:r>
      <m:oMath>
        <m:r>
          <w:rPr>
            <w:rFonts w:ascii="Cambria Math" w:hAnsi="Cambria Math"/>
          </w:rPr>
          <m:t>a</m:t>
        </m:r>
      </m:oMath>
      <w:r>
        <w:t>是变化的，并且变得越来越厉害，所以这些更高级的特征值远比仅仅将</w:t>
      </w:r>
      <w:r>
        <w:t xml:space="preserve"> </w:t>
      </w:r>
      <m:oMath>
        <m:r>
          <w:rPr>
            <w:rFonts w:ascii="Cambria Math" w:hAnsi="Cambria Math"/>
          </w:rPr>
          <m:t>x</m:t>
        </m:r>
      </m:oMath>
      <w:r>
        <w:t>次方厉害，也能更好的预测新数据。</w:t>
      </w:r>
      <w:r>
        <w:t xml:space="preserve"> </w:t>
      </w:r>
    </w:p>
    <w:p w14:paraId="48827728" w14:textId="2B0A32DC" w:rsidR="006C77B1" w:rsidRDefault="006C77B1" w:rsidP="00CD34C7">
      <w:pPr>
        <w:pStyle w:val="af"/>
      </w:pPr>
      <w:r>
        <w:t>这就是神经网络相比于逻辑回归和线性回归的优势。</w:t>
      </w:r>
    </w:p>
    <w:p w14:paraId="127C4952" w14:textId="77777777" w:rsidR="00CD34C7" w:rsidRDefault="00CD34C7">
      <w:pPr>
        <w:widowControl/>
        <w:jc w:val="left"/>
        <w:rPr>
          <w:b/>
          <w:bCs/>
          <w:sz w:val="32"/>
          <w:szCs w:val="32"/>
        </w:rPr>
      </w:pPr>
      <w:bookmarkStart w:id="178" w:name="header-n150"/>
      <w:bookmarkEnd w:id="178"/>
      <w:r>
        <w:br w:type="page"/>
      </w:r>
    </w:p>
    <w:p w14:paraId="502211DF" w14:textId="410FB414" w:rsidR="006C77B1" w:rsidRDefault="006C77B1">
      <w:pPr>
        <w:pStyle w:val="3"/>
      </w:pPr>
      <w:bookmarkStart w:id="179" w:name="_Toc38636833"/>
      <w:r>
        <w:lastRenderedPageBreak/>
        <w:t xml:space="preserve">8.5 </w:t>
      </w:r>
      <w:r>
        <w:t>特征和直观理解</w:t>
      </w:r>
      <w:r>
        <w:t>1</w:t>
      </w:r>
      <w:bookmarkEnd w:id="179"/>
    </w:p>
    <w:p w14:paraId="461477C5" w14:textId="77777777" w:rsidR="006C77B1" w:rsidRDefault="006C77B1" w:rsidP="00CD34C7">
      <w:pPr>
        <w:pStyle w:val="af0"/>
      </w:pPr>
      <w:r>
        <w:t>参考视频</w:t>
      </w:r>
      <w:r>
        <w:t>: 8 - 5 - Examples and Intuitions I (7 min).</w:t>
      </w:r>
      <w:proofErr w:type="spellStart"/>
      <w:r>
        <w:t>mkv</w:t>
      </w:r>
      <w:proofErr w:type="spellEnd"/>
    </w:p>
    <w:p w14:paraId="1A439FA7" w14:textId="77777777" w:rsidR="006C77B1" w:rsidRDefault="006C77B1" w:rsidP="00CD34C7">
      <w:pPr>
        <w:pStyle w:val="af"/>
      </w:pPr>
      <w:r>
        <w:t>从本质上讲，神经网络能够通过学习得出其自身的一系列特征。在普通的逻辑回归中，我们被限制为使用数据中的原始特征</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oMath>
      <w:r>
        <w:t>，我们虽然可以使用一些二项式项来组合这些特征，但是我们仍然受到这些原始特征的限制。在神经网络中，原始特征只是输入层，在我们上面三层的神经网络例子中，第三层也就是输出层做出的预测利用的是第二层的特征，而非输入层中的原始特征，我们可以认为第二层中的特征是神经网络通过学习后自己得出的一系列用于预测输出变量的新特征。</w:t>
      </w:r>
    </w:p>
    <w:p w14:paraId="2F509067" w14:textId="77777777" w:rsidR="006C77B1" w:rsidRDefault="006C77B1" w:rsidP="00CD34C7">
      <w:pPr>
        <w:pStyle w:val="af"/>
      </w:pPr>
      <w:r>
        <w:t>神经网络中，单层神经元（无中间层）的计算可用来表示逻辑运算，比如逻辑与</w:t>
      </w:r>
      <w:r>
        <w:t>(</w:t>
      </w:r>
      <w:r>
        <w:rPr>
          <w:b/>
        </w:rPr>
        <w:t>AND</w:t>
      </w:r>
      <w:r>
        <w:t>)</w:t>
      </w:r>
      <w:r>
        <w:t>、逻辑或</w:t>
      </w:r>
      <w:r>
        <w:t>(</w:t>
      </w:r>
      <w:r>
        <w:rPr>
          <w:b/>
        </w:rPr>
        <w:t>OR</w:t>
      </w:r>
      <w:r>
        <w:t>)</w:t>
      </w:r>
      <w:r>
        <w:t>。</w:t>
      </w:r>
    </w:p>
    <w:p w14:paraId="40C084E0" w14:textId="77777777" w:rsidR="006C77B1" w:rsidRDefault="006C77B1" w:rsidP="00CD34C7">
      <w:pPr>
        <w:pStyle w:val="af"/>
      </w:pPr>
      <w:r>
        <w:t>举例说明：逻辑与</w:t>
      </w:r>
      <w:r>
        <w:t>(</w:t>
      </w:r>
      <w:r>
        <w:rPr>
          <w:b/>
        </w:rPr>
        <w:t>AND</w:t>
      </w:r>
      <w:r>
        <w:t>)</w:t>
      </w:r>
      <w:r>
        <w:t>；下图中左半部分是神经网络的设计与</w:t>
      </w:r>
      <w:r>
        <w:rPr>
          <w:b/>
        </w:rPr>
        <w:t>output</w:t>
      </w:r>
      <w:r>
        <w:t>层表达式，右边上部分是</w:t>
      </w:r>
      <w:proofErr w:type="spellStart"/>
      <w:r>
        <w:rPr>
          <w:b/>
        </w:rPr>
        <w:t>sigmod</w:t>
      </w:r>
      <w:proofErr w:type="spellEnd"/>
      <w:r>
        <w:t>函数，下半部分是真值表。</w:t>
      </w:r>
    </w:p>
    <w:p w14:paraId="34B66DD3" w14:textId="77777777" w:rsidR="006C77B1" w:rsidRDefault="006C77B1" w:rsidP="00CD34C7">
      <w:pPr>
        <w:pStyle w:val="af"/>
      </w:pPr>
      <w:r>
        <w:t>我们可以用这样的一个神经网络表示</w:t>
      </w:r>
      <w:r>
        <w:rPr>
          <w:b/>
        </w:rPr>
        <w:t>AND</w:t>
      </w:r>
      <w:r>
        <w:t xml:space="preserve"> </w:t>
      </w:r>
      <w:r>
        <w:t>函数：</w:t>
      </w:r>
    </w:p>
    <w:p w14:paraId="55A0196F" w14:textId="77777777" w:rsidR="006C77B1" w:rsidRDefault="006C77B1" w:rsidP="00CD34C7">
      <w:pPr>
        <w:pStyle w:val="af"/>
      </w:pPr>
      <w:r>
        <w:rPr>
          <w:noProof/>
        </w:rPr>
        <w:drawing>
          <wp:inline distT="0" distB="0" distL="0" distR="0" wp14:anchorId="0F58E7BF" wp14:editId="646E973E">
            <wp:extent cx="1993900" cy="1651000"/>
            <wp:effectExtent l="0" t="0" r="6350" b="6350"/>
            <wp:docPr id="33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09187c1815e1ec67184699076de51f2.png"/>
                    <pic:cNvPicPr>
                      <a:picLocks noChangeAspect="1" noChangeArrowheads="1"/>
                    </pic:cNvPicPr>
                  </pic:nvPicPr>
                  <pic:blipFill>
                    <a:blip r:embed="rId210"/>
                    <a:stretch>
                      <a:fillRect/>
                    </a:stretch>
                  </pic:blipFill>
                  <pic:spPr bwMode="auto">
                    <a:xfrm>
                      <a:off x="0" y="0"/>
                      <a:ext cx="1993900" cy="1651000"/>
                    </a:xfrm>
                    <a:prstGeom prst="rect">
                      <a:avLst/>
                    </a:prstGeom>
                    <a:noFill/>
                    <a:ln w="9525">
                      <a:noFill/>
                      <a:headEnd/>
                      <a:tailEnd/>
                    </a:ln>
                  </pic:spPr>
                </pic:pic>
              </a:graphicData>
            </a:graphic>
          </wp:inline>
        </w:drawing>
      </w:r>
    </w:p>
    <w:p w14:paraId="69962736" w14:textId="77777777" w:rsidR="006C77B1" w:rsidRDefault="006C77B1" w:rsidP="00CD34C7">
      <w:pPr>
        <w:pStyle w:val="af"/>
      </w:pPr>
      <w:r>
        <w:t>其中</w:t>
      </w:r>
      <m:oMath>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=-30,</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=20,</m:t>
        </m:r>
        <m:sSub>
          <m:sSubPr>
            <m:ctrlPr>
              <w:rPr>
                <w:rFonts w:ascii="Cambria Math" w:hAnsi="Cambria Math"/>
              </w:rPr>
            </m:ctrlPr>
          </m:sSubPr>
          <m:e>
            <m:r>
              <w:rPr>
                <w:rFonts w:ascii="Cambria Math" w:hAnsi="Cambria Math"/>
              </w:rPr>
              <m:t>θ</m:t>
            </m:r>
          </m:e>
          <m:sub>
            <m:r>
              <w:rPr>
                <w:rFonts w:ascii="Cambria Math" w:hAnsi="Cambria Math"/>
              </w:rPr>
              <m:t>2</m:t>
            </m:r>
          </m:sub>
        </m:sSub>
        <m:r>
          <w:rPr>
            <w:rFonts w:ascii="Cambria Math" w:hAnsi="Cambria Math"/>
          </w:rPr>
          <m:t>=20</m:t>
        </m:r>
      </m:oMath>
      <w:r>
        <w:t xml:space="preserve"> </w:t>
      </w:r>
      <w:r>
        <w:t>我们的输出函数</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oMath>
      <w:r>
        <w:t>即为：</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(x)=g</m:t>
        </m:r>
        <m:d>
          <m:dPr>
            <m:ctrlPr>
              <w:rPr>
                <w:rFonts w:ascii="Cambria Math" w:hAnsi="Cambria Math"/>
              </w:rPr>
            </m:ctrlPr>
          </m:dPr>
          <m:e>
            <m:r>
              <w:rPr>
                <w:rFonts w:ascii="Cambria Math" w:hAnsi="Cambria Math"/>
              </w:rPr>
              <m:t>-30+20</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+20</m:t>
            </m:r>
            <m:sSub>
              <m:sSubPr>
                <m:ctrlPr>
                  <w:rPr>
                    <w:rFonts w:ascii="Cambria Math" w:hAnsi="Cambria Math"/>
                  </w:rPr>
                </m:ctrlPr>
              </m:sSubPr>
              <m:e>
                <m:r>
                  <w:rPr>
                    <w:rFonts w:ascii="Cambria Math" w:hAnsi="Cambria Math"/>
                  </w:rPr>
                  <m:t>x</m:t>
                </m:r>
              </m:e>
              <m:sub>
                <m:r>
                  <w:rPr>
                    <w:rFonts w:ascii="Cambria Math" w:hAnsi="Cambria Math"/>
                  </w:rPr>
                  <m:t>2</m:t>
                </m:r>
              </m:sub>
            </m:sSub>
          </m:e>
        </m:d>
      </m:oMath>
    </w:p>
    <w:p w14:paraId="406B38A1" w14:textId="77777777" w:rsidR="006C77B1" w:rsidRDefault="006C77B1" w:rsidP="00CD34C7">
      <w:pPr>
        <w:pStyle w:val="af"/>
      </w:pPr>
      <w:r>
        <w:t>我们知道</w:t>
      </w:r>
      <m:oMath>
        <m:r>
          <w:rPr>
            <w:rFonts w:ascii="Cambria Math" w:hAnsi="Cambria Math"/>
          </w:rPr>
          <m:t>g(x)</m:t>
        </m:r>
      </m:oMath>
      <w:r>
        <w:t>的图像是：</w:t>
      </w:r>
    </w:p>
    <w:p w14:paraId="6C68558C" w14:textId="77777777" w:rsidR="006C77B1" w:rsidRDefault="006C77B1" w:rsidP="00CD34C7">
      <w:pPr>
        <w:pStyle w:val="af"/>
      </w:pPr>
      <w:r>
        <w:rPr>
          <w:noProof/>
        </w:rPr>
        <w:drawing>
          <wp:inline distT="0" distB="0" distL="0" distR="0" wp14:anchorId="23C6582F" wp14:editId="0DD1C34A">
            <wp:extent cx="2749550" cy="1397000"/>
            <wp:effectExtent l="0" t="0" r="0" b="0"/>
            <wp:docPr id="34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d652f125654d077480aadc578ae0164.png"/>
                    <pic:cNvPicPr>
                      <a:picLocks noChangeAspect="1" noChangeArrowheads="1"/>
                    </pic:cNvPicPr>
                  </pic:nvPicPr>
                  <pic:blipFill>
                    <a:blip r:embed="rId211"/>
                    <a:stretch>
                      <a:fillRect/>
                    </a:stretch>
                  </pic:blipFill>
                  <pic:spPr bwMode="auto">
                    <a:xfrm>
                      <a:off x="0" y="0"/>
                      <a:ext cx="2749550" cy="1397000"/>
                    </a:xfrm>
                    <a:prstGeom prst="rect">
                      <a:avLst/>
                    </a:prstGeom>
                    <a:noFill/>
                    <a:ln w="9525">
                      <a:noFill/>
                      <a:headEnd/>
                      <a:tailEnd/>
                    </a:ln>
                  </pic:spPr>
                </pic:pic>
              </a:graphicData>
            </a:graphic>
          </wp:inline>
        </w:drawing>
      </w:r>
    </w:p>
    <w:p w14:paraId="79A6CCA0" w14:textId="77777777" w:rsidR="006C77B1" w:rsidRDefault="006C77B1" w:rsidP="00CD34C7">
      <w:pPr>
        <w:pStyle w:val="af"/>
      </w:pPr>
    </w:p>
    <w:p w14:paraId="4D98CFE8" w14:textId="77777777" w:rsidR="006C77B1" w:rsidRDefault="006C77B1" w:rsidP="00CD34C7">
      <w:pPr>
        <w:pStyle w:val="af"/>
      </w:pPr>
      <w:r>
        <w:rPr>
          <w:noProof/>
        </w:rPr>
        <w:lastRenderedPageBreak/>
        <w:drawing>
          <wp:inline distT="0" distB="0" distL="0" distR="0" wp14:anchorId="0F2EFA23" wp14:editId="41C7E056">
            <wp:extent cx="2438400" cy="1111250"/>
            <wp:effectExtent l="0" t="0" r="0" b="0"/>
            <wp:docPr id="34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75115da9090701516aa1ff0295436dd.png"/>
                    <pic:cNvPicPr>
                      <a:picLocks noChangeAspect="1" noChangeArrowheads="1"/>
                    </pic:cNvPicPr>
                  </pic:nvPicPr>
                  <pic:blipFill>
                    <a:blip r:embed="rId212"/>
                    <a:stretch>
                      <a:fillRect/>
                    </a:stretch>
                  </pic:blipFill>
                  <pic:spPr bwMode="auto">
                    <a:xfrm>
                      <a:off x="0" y="0"/>
                      <a:ext cx="2438400" cy="1111250"/>
                    </a:xfrm>
                    <a:prstGeom prst="rect">
                      <a:avLst/>
                    </a:prstGeom>
                    <a:noFill/>
                    <a:ln w="9525">
                      <a:noFill/>
                      <a:headEnd/>
                      <a:tailEnd/>
                    </a:ln>
                  </pic:spPr>
                </pic:pic>
              </a:graphicData>
            </a:graphic>
          </wp:inline>
        </w:drawing>
      </w:r>
    </w:p>
    <w:p w14:paraId="3A3DD3D7" w14:textId="77777777" w:rsidR="006C77B1" w:rsidRDefault="006C77B1" w:rsidP="00CD34C7">
      <w:pPr>
        <w:pStyle w:val="af"/>
      </w:pPr>
      <w:r>
        <w:t>所以我们有：</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sSub>
          <m:sSubPr>
            <m:ctrlPr>
              <w:rPr>
                <w:rFonts w:ascii="Cambria Math" w:hAnsi="Cambria Math"/>
              </w:rPr>
            </m:ctrlPr>
          </m:sSubPr>
          <m:e>
            <m:r>
              <m:rPr>
                <m:sty m:val="p"/>
              </m:rPr>
              <w:rPr>
                <w:rFonts w:ascii="Cambria Math" w:hAnsi="Cambria Math"/>
              </w:rPr>
              <m:t>x</m:t>
            </m:r>
          </m:e>
          <m:sub>
            <m:r>
              <w:rPr>
                <w:rFonts w:ascii="Cambria Math" w:hAnsi="Cambria Math"/>
              </w:rPr>
              <m:t>1</m:t>
            </m:r>
          </m:sub>
        </m:sSub>
        <m:r>
          <m:rPr>
            <m:sty m:val="p"/>
          </m:rPr>
          <w:rPr>
            <w:rFonts w:ascii="Cambria Math" w:hAnsi="Cambria Math"/>
          </w:rPr>
          <m:t>AND</m:t>
        </m:r>
        <m:r>
          <w:rPr>
            <w:rFonts w:ascii="Cambria Math" w:hAnsi="Cambria Math"/>
          </w:rPr>
          <m:t> </m:t>
        </m:r>
        <m:sSub>
          <m:sSubPr>
            <m:ctrlPr>
              <w:rPr>
                <w:rFonts w:ascii="Cambria Math" w:hAnsi="Cambria Math"/>
              </w:rPr>
            </m:ctrlPr>
          </m:sSubPr>
          <m:e>
            <m:r>
              <m:rPr>
                <m:sty m:val="p"/>
              </m:rPr>
              <w:rPr>
                <w:rFonts w:ascii="Cambria Math" w:hAnsi="Cambria Math"/>
              </w:rPr>
              <m:t>x</m:t>
            </m:r>
          </m:e>
          <m:sub>
            <m:r>
              <w:rPr>
                <w:rFonts w:ascii="Cambria Math" w:hAnsi="Cambria Math"/>
              </w:rPr>
              <m:t>2</m:t>
            </m:r>
          </m:sub>
        </m:sSub>
      </m:oMath>
    </w:p>
    <w:p w14:paraId="70F4C0BC" w14:textId="77777777" w:rsidR="006C77B1" w:rsidRDefault="006C77B1" w:rsidP="00CD34C7">
      <w:pPr>
        <w:pStyle w:val="af"/>
      </w:pPr>
      <w:r>
        <w:t>所以我们的：</w:t>
      </w:r>
    </w:p>
    <w:p w14:paraId="7892E022" w14:textId="77777777" w:rsidR="006C77B1" w:rsidRDefault="006C77B1" w:rsidP="00CD34C7">
      <w:pPr>
        <w:pStyle w:val="af"/>
      </w:pPr>
      <w:r>
        <w:t>这就是</w:t>
      </w:r>
      <w:r>
        <w:rPr>
          <w:b/>
        </w:rPr>
        <w:t>AND</w:t>
      </w:r>
      <w:r>
        <w:t>函数。</w:t>
      </w:r>
    </w:p>
    <w:p w14:paraId="35AD71A9" w14:textId="77777777" w:rsidR="006C77B1" w:rsidRDefault="006C77B1" w:rsidP="00CD34C7">
      <w:pPr>
        <w:pStyle w:val="af"/>
      </w:pPr>
      <w:r>
        <w:t>接下来再介绍一个</w:t>
      </w:r>
      <w:r>
        <w:rPr>
          <w:b/>
        </w:rPr>
        <w:t>OR</w:t>
      </w:r>
      <w:r>
        <w:t>函数：</w:t>
      </w:r>
    </w:p>
    <w:p w14:paraId="59EE3D3B" w14:textId="77777777" w:rsidR="006C77B1" w:rsidRDefault="006C77B1" w:rsidP="00CD34C7">
      <w:pPr>
        <w:pStyle w:val="af"/>
      </w:pPr>
      <w:r>
        <w:rPr>
          <w:noProof/>
        </w:rPr>
        <w:drawing>
          <wp:inline distT="0" distB="0" distL="0" distR="0" wp14:anchorId="3B72180B" wp14:editId="361FC66B">
            <wp:extent cx="4057650" cy="1339850"/>
            <wp:effectExtent l="0" t="0" r="0" b="0"/>
            <wp:docPr id="34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a27671f7a3a16545a28f356a2fb98c0.png"/>
                    <pic:cNvPicPr>
                      <a:picLocks noChangeAspect="1" noChangeArrowheads="1"/>
                    </pic:cNvPicPr>
                  </pic:nvPicPr>
                  <pic:blipFill>
                    <a:blip r:embed="rId213"/>
                    <a:stretch>
                      <a:fillRect/>
                    </a:stretch>
                  </pic:blipFill>
                  <pic:spPr bwMode="auto">
                    <a:xfrm>
                      <a:off x="0" y="0"/>
                      <a:ext cx="4057650" cy="1339850"/>
                    </a:xfrm>
                    <a:prstGeom prst="rect">
                      <a:avLst/>
                    </a:prstGeom>
                    <a:noFill/>
                    <a:ln w="9525">
                      <a:noFill/>
                      <a:headEnd/>
                      <a:tailEnd/>
                    </a:ln>
                  </pic:spPr>
                </pic:pic>
              </a:graphicData>
            </a:graphic>
          </wp:inline>
        </w:drawing>
      </w:r>
    </w:p>
    <w:p w14:paraId="2CA31D9C" w14:textId="77777777" w:rsidR="006C77B1" w:rsidRDefault="006C77B1" w:rsidP="00CD34C7">
      <w:pPr>
        <w:pStyle w:val="af"/>
        <w:ind w:firstLine="422"/>
      </w:pPr>
      <w:r>
        <w:rPr>
          <w:b/>
        </w:rPr>
        <w:t>OR</w:t>
      </w:r>
      <w:r>
        <w:t>与</w:t>
      </w:r>
      <w:r>
        <w:rPr>
          <w:b/>
        </w:rPr>
        <w:t>AND</w:t>
      </w:r>
      <w:r>
        <w:t>整体一样，区别只在于的取值不同。</w:t>
      </w:r>
    </w:p>
    <w:p w14:paraId="0E4C0EDB" w14:textId="77777777" w:rsidR="007C1F85" w:rsidRDefault="007C1F85">
      <w:pPr>
        <w:widowControl/>
        <w:jc w:val="left"/>
        <w:rPr>
          <w:b/>
          <w:bCs/>
          <w:sz w:val="32"/>
          <w:szCs w:val="32"/>
        </w:rPr>
      </w:pPr>
      <w:bookmarkStart w:id="180" w:name="header-n186"/>
      <w:bookmarkEnd w:id="180"/>
      <w:r>
        <w:br w:type="page"/>
      </w:r>
    </w:p>
    <w:p w14:paraId="08B3C6E3" w14:textId="3A168DD6" w:rsidR="006C77B1" w:rsidRDefault="006C77B1">
      <w:pPr>
        <w:pStyle w:val="3"/>
      </w:pPr>
      <w:bookmarkStart w:id="181" w:name="_Toc38636834"/>
      <w:r>
        <w:lastRenderedPageBreak/>
        <w:t xml:space="preserve">8.6 </w:t>
      </w:r>
      <w:r>
        <w:t>样本和直观理解</w:t>
      </w:r>
      <w:r>
        <w:t>II</w:t>
      </w:r>
      <w:bookmarkEnd w:id="181"/>
    </w:p>
    <w:p w14:paraId="73E1A470" w14:textId="77777777" w:rsidR="006C77B1" w:rsidRDefault="006C77B1" w:rsidP="00CD34C7">
      <w:pPr>
        <w:pStyle w:val="af0"/>
      </w:pPr>
      <w:r>
        <w:t>参考视频</w:t>
      </w:r>
      <w:r>
        <w:t>: 8 - 6 - Examples and Intuitions II (10 min).</w:t>
      </w:r>
      <w:proofErr w:type="spellStart"/>
      <w:r>
        <w:t>mkv</w:t>
      </w:r>
      <w:proofErr w:type="spellEnd"/>
    </w:p>
    <w:p w14:paraId="326E62CF" w14:textId="7ACECC4C" w:rsidR="006C77B1" w:rsidRDefault="006C77B1" w:rsidP="00CD34C7">
      <w:pPr>
        <w:pStyle w:val="af"/>
      </w:pPr>
      <w:r>
        <w:t>二元逻辑运算符（</w:t>
      </w:r>
      <w:r>
        <w:rPr>
          <w:b/>
        </w:rPr>
        <w:t>BINARY LOGICAL OPERATORS</w:t>
      </w:r>
      <w:r>
        <w:t>）当输入特征为布尔值（</w:t>
      </w:r>
      <w:r>
        <w:t>0</w:t>
      </w:r>
      <w:r>
        <w:t>或</w:t>
      </w:r>
      <w:r>
        <w:t>1</w:t>
      </w:r>
      <w:r>
        <w:t>）时，我们可以用一个单一的激活层可以作为二元逻辑运算符，为了表示不同的运算符，我们</w:t>
      </w:r>
      <w:r w:rsidR="00B444CA">
        <w:rPr>
          <w:rFonts w:hint="eastAsia"/>
        </w:rPr>
        <w:t>只</w:t>
      </w:r>
      <w:r>
        <w:t>需要选择不同的权重即可。</w:t>
      </w:r>
    </w:p>
    <w:p w14:paraId="4FD17E6F" w14:textId="77777777" w:rsidR="006C77B1" w:rsidRDefault="006C77B1" w:rsidP="00CD34C7">
      <w:pPr>
        <w:pStyle w:val="af"/>
      </w:pPr>
      <w:r>
        <w:t>下图的神经元（三个权重分别为</w:t>
      </w:r>
      <w:r>
        <w:t>-30</w:t>
      </w:r>
      <w:r>
        <w:t>，</w:t>
      </w:r>
      <w:r>
        <w:t>20</w:t>
      </w:r>
      <w:r>
        <w:t>，</w:t>
      </w:r>
      <w:r>
        <w:t>20</w:t>
      </w:r>
      <w:r>
        <w:t>）可以被视为作用同于逻辑与（</w:t>
      </w:r>
      <w:r>
        <w:rPr>
          <w:b/>
        </w:rPr>
        <w:t>AND</w:t>
      </w:r>
      <w:r>
        <w:t>）：</w:t>
      </w:r>
    </w:p>
    <w:p w14:paraId="32EC3CFF" w14:textId="77777777" w:rsidR="006C77B1" w:rsidRDefault="006C77B1" w:rsidP="00CD34C7">
      <w:pPr>
        <w:pStyle w:val="af"/>
      </w:pPr>
      <w:r>
        <w:rPr>
          <w:noProof/>
        </w:rPr>
        <w:drawing>
          <wp:inline distT="0" distB="0" distL="0" distR="0" wp14:anchorId="63958112" wp14:editId="79858732">
            <wp:extent cx="1828800" cy="1005840"/>
            <wp:effectExtent l="0" t="0" r="0" b="0"/>
            <wp:docPr id="34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7480b04956f1dc54ecfc64d68a6b357.jpg"/>
                    <pic:cNvPicPr>
                      <a:picLocks noChangeAspect="1" noChangeArrowheads="1"/>
                    </pic:cNvPicPr>
                  </pic:nvPicPr>
                  <pic:blipFill>
                    <a:blip r:embed="rId214"/>
                    <a:stretch>
                      <a:fillRect/>
                    </a:stretch>
                  </pic:blipFill>
                  <pic:spPr bwMode="auto">
                    <a:xfrm>
                      <a:off x="0" y="0"/>
                      <a:ext cx="1828800" cy="1005840"/>
                    </a:xfrm>
                    <a:prstGeom prst="rect">
                      <a:avLst/>
                    </a:prstGeom>
                    <a:noFill/>
                    <a:ln w="9525">
                      <a:noFill/>
                      <a:headEnd/>
                      <a:tailEnd/>
                    </a:ln>
                  </pic:spPr>
                </pic:pic>
              </a:graphicData>
            </a:graphic>
          </wp:inline>
        </w:drawing>
      </w:r>
    </w:p>
    <w:p w14:paraId="3488F765" w14:textId="77777777" w:rsidR="006C77B1" w:rsidRDefault="006C77B1" w:rsidP="00CD34C7">
      <w:pPr>
        <w:pStyle w:val="af"/>
      </w:pPr>
      <w:r>
        <w:t>下图的神经元（三个权重分别为</w:t>
      </w:r>
      <w:r>
        <w:t>-10</w:t>
      </w:r>
      <w:r>
        <w:t>，</w:t>
      </w:r>
      <w:r>
        <w:t>20</w:t>
      </w:r>
      <w:r>
        <w:t>，</w:t>
      </w:r>
      <w:r>
        <w:t>20</w:t>
      </w:r>
      <w:r>
        <w:t>）可以被视为作用等同于逻辑或（</w:t>
      </w:r>
      <w:r>
        <w:rPr>
          <w:b/>
        </w:rPr>
        <w:t>OR</w:t>
      </w:r>
      <w:r>
        <w:t>）：</w:t>
      </w:r>
    </w:p>
    <w:p w14:paraId="0587B86F" w14:textId="77777777" w:rsidR="006C77B1" w:rsidRDefault="006C77B1" w:rsidP="00CD34C7">
      <w:pPr>
        <w:pStyle w:val="af"/>
      </w:pPr>
      <w:r>
        <w:rPr>
          <w:noProof/>
        </w:rPr>
        <w:drawing>
          <wp:inline distT="0" distB="0" distL="0" distR="0" wp14:anchorId="12A08C71" wp14:editId="34388785">
            <wp:extent cx="1828800" cy="969263"/>
            <wp:effectExtent l="0" t="0" r="0" b="0"/>
            <wp:docPr id="34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527e61b1612dcf84dadbcf7a26a22fb.jpg"/>
                    <pic:cNvPicPr>
                      <a:picLocks noChangeAspect="1" noChangeArrowheads="1"/>
                    </pic:cNvPicPr>
                  </pic:nvPicPr>
                  <pic:blipFill>
                    <a:blip r:embed="rId215"/>
                    <a:stretch>
                      <a:fillRect/>
                    </a:stretch>
                  </pic:blipFill>
                  <pic:spPr bwMode="auto">
                    <a:xfrm>
                      <a:off x="0" y="0"/>
                      <a:ext cx="1828800" cy="969263"/>
                    </a:xfrm>
                    <a:prstGeom prst="rect">
                      <a:avLst/>
                    </a:prstGeom>
                    <a:noFill/>
                    <a:ln w="9525">
                      <a:noFill/>
                      <a:headEnd/>
                      <a:tailEnd/>
                    </a:ln>
                  </pic:spPr>
                </pic:pic>
              </a:graphicData>
            </a:graphic>
          </wp:inline>
        </w:drawing>
      </w:r>
    </w:p>
    <w:p w14:paraId="21A80558" w14:textId="77777777" w:rsidR="006C77B1" w:rsidRDefault="006C77B1" w:rsidP="00CD34C7">
      <w:pPr>
        <w:pStyle w:val="af"/>
      </w:pPr>
      <w:r>
        <w:t>下图的神经元（两个权重分别为</w:t>
      </w:r>
      <w:r>
        <w:t xml:space="preserve"> 10</w:t>
      </w:r>
      <w:r>
        <w:t>，</w:t>
      </w:r>
      <w:r>
        <w:t>-20</w:t>
      </w:r>
      <w:r>
        <w:t>）可以被视为作用等同于逻辑非（</w:t>
      </w:r>
      <w:r>
        <w:rPr>
          <w:b/>
        </w:rPr>
        <w:t>NOT</w:t>
      </w:r>
      <w:r>
        <w:t>）：</w:t>
      </w:r>
    </w:p>
    <w:p w14:paraId="45E1D3B1" w14:textId="77777777" w:rsidR="006C77B1" w:rsidRDefault="006C77B1" w:rsidP="00CD34C7">
      <w:pPr>
        <w:pStyle w:val="af"/>
      </w:pPr>
      <w:r>
        <w:rPr>
          <w:noProof/>
        </w:rPr>
        <w:drawing>
          <wp:inline distT="0" distB="0" distL="0" distR="0" wp14:anchorId="77B3C331" wp14:editId="465432C0">
            <wp:extent cx="1828800" cy="774192"/>
            <wp:effectExtent l="0" t="0" r="0" b="0"/>
            <wp:docPr id="35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fd3017dfa554642a5e1805d6d2b1fa6.jpg"/>
                    <pic:cNvPicPr>
                      <a:picLocks noChangeAspect="1" noChangeArrowheads="1"/>
                    </pic:cNvPicPr>
                  </pic:nvPicPr>
                  <pic:blipFill>
                    <a:blip r:embed="rId216"/>
                    <a:stretch>
                      <a:fillRect/>
                    </a:stretch>
                  </pic:blipFill>
                  <pic:spPr bwMode="auto">
                    <a:xfrm>
                      <a:off x="0" y="0"/>
                      <a:ext cx="1828800" cy="774192"/>
                    </a:xfrm>
                    <a:prstGeom prst="rect">
                      <a:avLst/>
                    </a:prstGeom>
                    <a:noFill/>
                    <a:ln w="9525">
                      <a:noFill/>
                      <a:headEnd/>
                      <a:tailEnd/>
                    </a:ln>
                  </pic:spPr>
                </pic:pic>
              </a:graphicData>
            </a:graphic>
          </wp:inline>
        </w:drawing>
      </w:r>
    </w:p>
    <w:p w14:paraId="0382F529" w14:textId="77777777" w:rsidR="006C77B1" w:rsidRDefault="006C77B1" w:rsidP="00CD34C7">
      <w:pPr>
        <w:pStyle w:val="af"/>
      </w:pPr>
    </w:p>
    <w:p w14:paraId="7EF714CA" w14:textId="77777777" w:rsidR="007C1F85" w:rsidRDefault="006C77B1" w:rsidP="00CD34C7">
      <w:pPr>
        <w:pStyle w:val="af"/>
      </w:pPr>
      <w:r>
        <w:t>我们可以利用神经元来组合成更为复杂的神经网络以实现更复杂的运算。例如我们要实现</w:t>
      </w:r>
      <w:r>
        <w:rPr>
          <w:b/>
        </w:rPr>
        <w:t>XNOR</w:t>
      </w:r>
      <w:r>
        <w:t xml:space="preserve"> </w:t>
      </w:r>
      <w:r>
        <w:t>功能（输入的两个</w:t>
      </w:r>
      <w:proofErr w:type="gramStart"/>
      <w:r>
        <w:t>值必须</w:t>
      </w:r>
      <w:proofErr w:type="gramEnd"/>
      <w:r>
        <w:t>一样，均为</w:t>
      </w:r>
      <w:r>
        <w:t>1</w:t>
      </w:r>
      <w:r>
        <w:t>或均为</w:t>
      </w:r>
      <w:r>
        <w:t>0</w:t>
      </w:r>
      <w:r>
        <w:t>），即</w:t>
      </w:r>
      <w:r w:rsidR="007C1F85">
        <w:rPr>
          <w:rFonts w:hint="eastAsia"/>
        </w:rPr>
        <w:t>：</w:t>
      </w:r>
    </w:p>
    <w:p w14:paraId="736794A2" w14:textId="77777777" w:rsidR="007C1F85" w:rsidRDefault="006C77B1" w:rsidP="00CD34C7">
      <w:pPr>
        <w:pStyle w:val="af"/>
      </w:pPr>
      <w:r>
        <w:t xml:space="preserve"> </w:t>
      </w:r>
      <m:oMath>
        <m:r>
          <m:rPr>
            <m:sty m:val="p"/>
          </m:rPr>
          <w:rPr>
            <w:rFonts w:ascii="Cambria Math" w:hAnsi="Cambria Math"/>
          </w:rPr>
          <m:t>XNOR</m:t>
        </m:r>
        <m:r>
          <w:rPr>
            <w:rFonts w:ascii="Cambria Math" w:hAnsi="Cambria Math"/>
          </w:rPr>
          <m:t>=(</m:t>
        </m:r>
        <m:sSub>
          <m:sSubPr>
            <m:ctrlPr>
              <w:rPr>
                <w:rFonts w:ascii="Cambria Math" w:hAnsi="Cambria Math"/>
              </w:rPr>
            </m:ctrlPr>
          </m:sSubPr>
          <m:e>
            <m:r>
              <m:rPr>
                <m:sty m:val="p"/>
              </m:rPr>
              <w:rPr>
                <w:rFonts w:ascii="Cambria Math" w:hAnsi="Cambria Math"/>
              </w:rPr>
              <m:t>x</m:t>
            </m:r>
          </m:e>
          <m:sub>
            <m:r>
              <w:rPr>
                <w:rFonts w:ascii="Cambria Math" w:hAnsi="Cambria Math"/>
              </w:rPr>
              <m:t>1</m:t>
            </m:r>
          </m:sub>
        </m:sSub>
        <m:r>
          <w:rPr>
            <w:rFonts w:ascii="Cambria Math" w:hAnsi="Cambria Math"/>
          </w:rPr>
          <m:t> </m:t>
        </m:r>
        <m:r>
          <m:rPr>
            <m:sty m:val="p"/>
          </m:rPr>
          <w:rPr>
            <w:rFonts w:ascii="Cambria Math" w:hAnsi="Cambria Math"/>
          </w:rPr>
          <m:t>AND</m:t>
        </m:r>
        <m:r>
          <w:rPr>
            <w:rFonts w:ascii="Cambria Math" w:hAnsi="Cambria Math"/>
          </w:rPr>
          <m:t> </m:t>
        </m:r>
        <m:sSub>
          <m:sSubPr>
            <m:ctrlPr>
              <w:rPr>
                <w:rFonts w:ascii="Cambria Math" w:hAnsi="Cambria Math"/>
              </w:rPr>
            </m:ctrlPr>
          </m:sSubPr>
          <m:e>
            <m:r>
              <m:rPr>
                <m:sty m:val="p"/>
              </m:rPr>
              <w:rPr>
                <w:rFonts w:ascii="Cambria Math" w:hAnsi="Cambria Math"/>
              </w:rPr>
              <m:t>x</m:t>
            </m:r>
          </m:e>
          <m:sub>
            <m:r>
              <w:rPr>
                <w:rFonts w:ascii="Cambria Math" w:hAnsi="Cambria Math"/>
              </w:rPr>
              <m:t>2</m:t>
            </m:r>
          </m:sub>
        </m:sSub>
        <m:r>
          <w:rPr>
            <w:rFonts w:ascii="Cambria Math" w:hAnsi="Cambria Math"/>
          </w:rPr>
          <m:t>) </m:t>
        </m:r>
        <m:r>
          <m:rPr>
            <m:sty m:val="p"/>
          </m:rPr>
          <w:rPr>
            <w:rFonts w:ascii="Cambria Math" w:hAnsi="Cambria Math"/>
          </w:rPr>
          <m:t>OR</m:t>
        </m:r>
        <m:d>
          <m:dPr>
            <m:ctrlPr>
              <w:rPr>
                <w:rFonts w:ascii="Cambria Math" w:hAnsi="Cambria Math"/>
              </w:rPr>
            </m:ctrlPr>
          </m:dPr>
          <m:e>
            <m:d>
              <m:dPr>
                <m:ctrlPr>
                  <w:rPr>
                    <w:rFonts w:ascii="Cambria Math" w:hAnsi="Cambria Math"/>
                  </w:rPr>
                </m:ctrlPr>
              </m:dPr>
              <m:e>
                <m:r>
                  <m:rPr>
                    <m:sty m:val="p"/>
                  </m:rPr>
                  <w:rPr>
                    <w:rFonts w:ascii="Cambria Math" w:hAnsi="Cambria Math"/>
                  </w:rPr>
                  <m:t>NOT</m:t>
                </m:r>
                <m:r>
                  <w:rPr>
                    <w:rFonts w:ascii="Cambria Math" w:hAnsi="Cambria Math"/>
                  </w:rPr>
                  <m:t> </m:t>
                </m:r>
                <m:sSub>
                  <m:sSubPr>
                    <m:ctrlPr>
                      <w:rPr>
                        <w:rFonts w:ascii="Cambria Math" w:hAnsi="Cambria Math"/>
                      </w:rPr>
                    </m:ctrlPr>
                  </m:sSubPr>
                  <m:e>
                    <m:r>
                      <m:rPr>
                        <m:sty m:val="p"/>
                      </m:rPr>
                      <w:rPr>
                        <w:rFonts w:ascii="Cambria Math" w:hAnsi="Cambria Math"/>
                      </w:rPr>
                      <m:t>x</m:t>
                    </m:r>
                  </m:e>
                  <m:sub>
                    <m:r>
                      <w:rPr>
                        <w:rFonts w:ascii="Cambria Math" w:hAnsi="Cambria Math"/>
                      </w:rPr>
                      <m:t>1</m:t>
                    </m:r>
                  </m:sub>
                </m:sSub>
              </m:e>
            </m:d>
            <m:r>
              <m:rPr>
                <m:sty m:val="p"/>
              </m:rPr>
              <w:rPr>
                <w:rFonts w:ascii="Cambria Math" w:hAnsi="Cambria Math"/>
              </w:rPr>
              <m:t>AND</m:t>
            </m:r>
            <m:d>
              <m:dPr>
                <m:ctrlPr>
                  <w:rPr>
                    <w:rFonts w:ascii="Cambria Math" w:hAnsi="Cambria Math"/>
                  </w:rPr>
                </m:ctrlPr>
              </m:dPr>
              <m:e>
                <m:r>
                  <m:rPr>
                    <m:sty m:val="p"/>
                  </m:rPr>
                  <w:rPr>
                    <w:rFonts w:ascii="Cambria Math" w:hAnsi="Cambria Math"/>
                  </w:rPr>
                  <m:t>NOT</m:t>
                </m:r>
                <m:r>
                  <w:rPr>
                    <w:rFonts w:ascii="Cambria Math" w:hAnsi="Cambria Math"/>
                  </w:rPr>
                  <m:t> </m:t>
                </m:r>
                <m:sSub>
                  <m:sSubPr>
                    <m:ctrlPr>
                      <w:rPr>
                        <w:rFonts w:ascii="Cambria Math" w:hAnsi="Cambria Math"/>
                      </w:rPr>
                    </m:ctrlPr>
                  </m:sSubPr>
                  <m:e>
                    <m:r>
                      <m:rPr>
                        <m:sty m:val="p"/>
                      </m:rPr>
                      <w:rPr>
                        <w:rFonts w:ascii="Cambria Math" w:hAnsi="Cambria Math"/>
                      </w:rPr>
                      <m:t>x</m:t>
                    </m:r>
                  </m:e>
                  <m:sub>
                    <m:r>
                      <w:rPr>
                        <w:rFonts w:ascii="Cambria Math" w:hAnsi="Cambria Math"/>
                      </w:rPr>
                      <m:t>2</m:t>
                    </m:r>
                  </m:sub>
                </m:sSub>
              </m:e>
            </m:d>
          </m:e>
        </m:d>
      </m:oMath>
      <w:r>
        <w:t xml:space="preserve"> </w:t>
      </w:r>
    </w:p>
    <w:p w14:paraId="5203E0CA" w14:textId="60673BA2" w:rsidR="006C77B1" w:rsidRDefault="006C77B1" w:rsidP="00CD34C7">
      <w:pPr>
        <w:pStyle w:val="af"/>
      </w:pPr>
      <w:r>
        <w:t>首先构造一个能表达</w:t>
      </w:r>
      <m:oMath>
        <m:d>
          <m:dPr>
            <m:ctrlPr>
              <w:rPr>
                <w:rFonts w:ascii="Cambria Math" w:hAnsi="Cambria Math"/>
              </w:rPr>
            </m:ctrlPr>
          </m:dPr>
          <m:e>
            <m:r>
              <m:rPr>
                <m:sty m:val="p"/>
              </m:rPr>
              <w:rPr>
                <w:rFonts w:ascii="Cambria Math" w:hAnsi="Cambria Math"/>
              </w:rPr>
              <m:t>NOT</m:t>
            </m:r>
            <m:r>
              <w:rPr>
                <w:rFonts w:ascii="Cambria Math" w:hAnsi="Cambria Math"/>
              </w:rPr>
              <m:t> </m:t>
            </m:r>
            <m:sSub>
              <m:sSubPr>
                <m:ctrlPr>
                  <w:rPr>
                    <w:rFonts w:ascii="Cambria Math" w:hAnsi="Cambria Math"/>
                  </w:rPr>
                </m:ctrlPr>
              </m:sSubPr>
              <m:e>
                <m:r>
                  <m:rPr>
                    <m:sty m:val="p"/>
                  </m:rPr>
                  <w:rPr>
                    <w:rFonts w:ascii="Cambria Math" w:hAnsi="Cambria Math"/>
                  </w:rPr>
                  <m:t>x</m:t>
                </m:r>
              </m:e>
              <m:sub>
                <m:r>
                  <w:rPr>
                    <w:rFonts w:ascii="Cambria Math" w:hAnsi="Cambria Math"/>
                  </w:rPr>
                  <m:t>1</m:t>
                </m:r>
              </m:sub>
            </m:sSub>
          </m:e>
        </m:d>
        <m:r>
          <m:rPr>
            <m:sty m:val="p"/>
          </m:rPr>
          <w:rPr>
            <w:rFonts w:ascii="Cambria Math" w:hAnsi="Cambria Math"/>
          </w:rPr>
          <m:t>AND</m:t>
        </m:r>
        <m:d>
          <m:dPr>
            <m:ctrlPr>
              <w:rPr>
                <w:rFonts w:ascii="Cambria Math" w:hAnsi="Cambria Math"/>
              </w:rPr>
            </m:ctrlPr>
          </m:dPr>
          <m:e>
            <m:r>
              <m:rPr>
                <m:sty m:val="p"/>
              </m:rPr>
              <w:rPr>
                <w:rFonts w:ascii="Cambria Math" w:hAnsi="Cambria Math"/>
              </w:rPr>
              <m:t>NOT</m:t>
            </m:r>
            <m:r>
              <w:rPr>
                <w:rFonts w:ascii="Cambria Math" w:hAnsi="Cambria Math"/>
              </w:rPr>
              <m:t> </m:t>
            </m:r>
            <m:sSub>
              <m:sSubPr>
                <m:ctrlPr>
                  <w:rPr>
                    <w:rFonts w:ascii="Cambria Math" w:hAnsi="Cambria Math"/>
                  </w:rPr>
                </m:ctrlPr>
              </m:sSubPr>
              <m:e>
                <m:r>
                  <m:rPr>
                    <m:sty m:val="p"/>
                  </m:rPr>
                  <w:rPr>
                    <w:rFonts w:ascii="Cambria Math" w:hAnsi="Cambria Math"/>
                  </w:rPr>
                  <m:t>x</m:t>
                </m:r>
              </m:e>
              <m:sub>
                <m:r>
                  <w:rPr>
                    <w:rFonts w:ascii="Cambria Math" w:hAnsi="Cambria Math"/>
                  </w:rPr>
                  <m:t>2</m:t>
                </m:r>
              </m:sub>
            </m:sSub>
          </m:e>
        </m:d>
      </m:oMath>
      <w:r>
        <w:t>部分的神经元：</w:t>
      </w:r>
    </w:p>
    <w:p w14:paraId="79D37661" w14:textId="77777777" w:rsidR="006C77B1" w:rsidRDefault="006C77B1" w:rsidP="00CD34C7">
      <w:pPr>
        <w:pStyle w:val="af"/>
      </w:pPr>
      <w:r>
        <w:rPr>
          <w:noProof/>
        </w:rPr>
        <w:drawing>
          <wp:inline distT="0" distB="0" distL="0" distR="0" wp14:anchorId="272BC4A5" wp14:editId="5523C010">
            <wp:extent cx="2164080" cy="1188720"/>
            <wp:effectExtent l="0" t="0" r="0" b="0"/>
            <wp:docPr id="37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c44e69a12b48efdff2fe92a0a698768.jpg"/>
                    <pic:cNvPicPr>
                      <a:picLocks noChangeAspect="1" noChangeArrowheads="1"/>
                    </pic:cNvPicPr>
                  </pic:nvPicPr>
                  <pic:blipFill>
                    <a:blip r:embed="rId217"/>
                    <a:stretch>
                      <a:fillRect/>
                    </a:stretch>
                  </pic:blipFill>
                  <pic:spPr bwMode="auto">
                    <a:xfrm>
                      <a:off x="0" y="0"/>
                      <a:ext cx="2164080" cy="1188720"/>
                    </a:xfrm>
                    <a:prstGeom prst="rect">
                      <a:avLst/>
                    </a:prstGeom>
                    <a:noFill/>
                    <a:ln w="9525">
                      <a:noFill/>
                      <a:headEnd/>
                      <a:tailEnd/>
                    </a:ln>
                  </pic:spPr>
                </pic:pic>
              </a:graphicData>
            </a:graphic>
          </wp:inline>
        </w:drawing>
      </w:r>
    </w:p>
    <w:p w14:paraId="55E2B687" w14:textId="77777777" w:rsidR="006C77B1" w:rsidRDefault="006C77B1" w:rsidP="00CD34C7">
      <w:pPr>
        <w:pStyle w:val="af"/>
      </w:pPr>
      <w:r>
        <w:lastRenderedPageBreak/>
        <w:t>然后将表示</w:t>
      </w:r>
      <w:r>
        <w:t xml:space="preserve"> </w:t>
      </w:r>
      <w:r>
        <w:rPr>
          <w:b/>
        </w:rPr>
        <w:t>AND</w:t>
      </w:r>
      <w:r>
        <w:t xml:space="preserve"> </w:t>
      </w:r>
      <w:r>
        <w:t>的神经元和表示</w:t>
      </w:r>
      <m:oMath>
        <m:d>
          <m:dPr>
            <m:ctrlPr>
              <w:rPr>
                <w:rFonts w:ascii="Cambria Math" w:hAnsi="Cambria Math"/>
              </w:rPr>
            </m:ctrlPr>
          </m:dPr>
          <m:e>
            <m:r>
              <m:rPr>
                <m:sty m:val="p"/>
              </m:rPr>
              <w:rPr>
                <w:rFonts w:ascii="Cambria Math" w:hAnsi="Cambria Math"/>
              </w:rPr>
              <m:t>NOT</m:t>
            </m:r>
            <m:r>
              <w:rPr>
                <w:rFonts w:ascii="Cambria Math" w:hAnsi="Cambria Math"/>
              </w:rPr>
              <m:t> </m:t>
            </m:r>
            <m:sSub>
              <m:sSubPr>
                <m:ctrlPr>
                  <w:rPr>
                    <w:rFonts w:ascii="Cambria Math" w:hAnsi="Cambria Math"/>
                  </w:rPr>
                </m:ctrlPr>
              </m:sSubPr>
              <m:e>
                <m:r>
                  <m:rPr>
                    <m:sty m:val="p"/>
                  </m:rPr>
                  <w:rPr>
                    <w:rFonts w:ascii="Cambria Math" w:hAnsi="Cambria Math"/>
                  </w:rPr>
                  <m:t>x</m:t>
                </m:r>
              </m:e>
              <m:sub>
                <m:r>
                  <w:rPr>
                    <w:rFonts w:ascii="Cambria Math" w:hAnsi="Cambria Math"/>
                  </w:rPr>
                  <m:t>1</m:t>
                </m:r>
              </m:sub>
            </m:sSub>
          </m:e>
        </m:d>
        <m:r>
          <m:rPr>
            <m:sty m:val="p"/>
          </m:rPr>
          <w:rPr>
            <w:rFonts w:ascii="Cambria Math" w:hAnsi="Cambria Math"/>
          </w:rPr>
          <m:t>AND</m:t>
        </m:r>
        <m:d>
          <m:dPr>
            <m:ctrlPr>
              <w:rPr>
                <w:rFonts w:ascii="Cambria Math" w:hAnsi="Cambria Math"/>
              </w:rPr>
            </m:ctrlPr>
          </m:dPr>
          <m:e>
            <m:r>
              <m:rPr>
                <m:sty m:val="p"/>
              </m:rPr>
              <w:rPr>
                <w:rFonts w:ascii="Cambria Math" w:hAnsi="Cambria Math"/>
              </w:rPr>
              <m:t>NOT</m:t>
            </m:r>
            <m:r>
              <w:rPr>
                <w:rFonts w:ascii="Cambria Math" w:hAnsi="Cambria Math"/>
              </w:rPr>
              <m:t> </m:t>
            </m:r>
            <m:sSub>
              <m:sSubPr>
                <m:ctrlPr>
                  <w:rPr>
                    <w:rFonts w:ascii="Cambria Math" w:hAnsi="Cambria Math"/>
                  </w:rPr>
                </m:ctrlPr>
              </m:sSubPr>
              <m:e>
                <m:r>
                  <m:rPr>
                    <m:sty m:val="p"/>
                  </m:rPr>
                  <w:rPr>
                    <w:rFonts w:ascii="Cambria Math" w:hAnsi="Cambria Math"/>
                  </w:rPr>
                  <m:t>x</m:t>
                </m:r>
              </m:e>
              <m:sub>
                <m:r>
                  <w:rPr>
                    <w:rFonts w:ascii="Cambria Math" w:hAnsi="Cambria Math"/>
                  </w:rPr>
                  <m:t>2</m:t>
                </m:r>
              </m:sub>
            </m:sSub>
          </m:e>
        </m:d>
      </m:oMath>
      <w:r>
        <w:t>的神经元以及表示</w:t>
      </w:r>
      <w:r>
        <w:t xml:space="preserve"> OR </w:t>
      </w:r>
      <w:r>
        <w:t>的神经元进行组合：</w:t>
      </w:r>
    </w:p>
    <w:p w14:paraId="758147C9" w14:textId="77777777" w:rsidR="006C77B1" w:rsidRDefault="006C77B1" w:rsidP="00CD34C7">
      <w:pPr>
        <w:pStyle w:val="af"/>
      </w:pPr>
      <w:r>
        <w:rPr>
          <w:noProof/>
        </w:rPr>
        <w:drawing>
          <wp:inline distT="0" distB="0" distL="0" distR="0" wp14:anchorId="578C02A6" wp14:editId="225EF47C">
            <wp:extent cx="3340100" cy="1530350"/>
            <wp:effectExtent l="0" t="0" r="0" b="0"/>
            <wp:docPr id="44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32c906875baca78031bd337fe0c8682.jpg"/>
                    <pic:cNvPicPr>
                      <a:picLocks noChangeAspect="1" noChangeArrowheads="1"/>
                    </pic:cNvPicPr>
                  </pic:nvPicPr>
                  <pic:blipFill>
                    <a:blip r:embed="rId218"/>
                    <a:stretch>
                      <a:fillRect/>
                    </a:stretch>
                  </pic:blipFill>
                  <pic:spPr bwMode="auto">
                    <a:xfrm>
                      <a:off x="0" y="0"/>
                      <a:ext cx="3340100" cy="1530350"/>
                    </a:xfrm>
                    <a:prstGeom prst="rect">
                      <a:avLst/>
                    </a:prstGeom>
                    <a:noFill/>
                    <a:ln w="9525">
                      <a:noFill/>
                      <a:headEnd/>
                      <a:tailEnd/>
                    </a:ln>
                  </pic:spPr>
                </pic:pic>
              </a:graphicData>
            </a:graphic>
          </wp:inline>
        </w:drawing>
      </w:r>
    </w:p>
    <w:p w14:paraId="0A31C1E5" w14:textId="77777777" w:rsidR="006C77B1" w:rsidRDefault="006C77B1" w:rsidP="00CD34C7">
      <w:pPr>
        <w:pStyle w:val="af"/>
      </w:pPr>
      <w:r>
        <w:t>我们就得到了一个能实现</w:t>
      </w:r>
      <w:r>
        <w:t xml:space="preserve"> </w:t>
      </w:r>
      <m:oMath>
        <m:r>
          <m:rPr>
            <m:sty m:val="p"/>
          </m:rPr>
          <w:rPr>
            <w:rFonts w:ascii="Cambria Math" w:hAnsi="Cambria Math"/>
          </w:rPr>
          <m:t>XNOR</m:t>
        </m:r>
      </m:oMath>
      <w:r>
        <w:t xml:space="preserve"> </w:t>
      </w:r>
      <w:r>
        <w:t>运算符功能的神经网络。</w:t>
      </w:r>
    </w:p>
    <w:p w14:paraId="31E81288" w14:textId="77777777" w:rsidR="006C77B1" w:rsidRDefault="006C77B1" w:rsidP="00CD34C7">
      <w:pPr>
        <w:pStyle w:val="af"/>
      </w:pPr>
      <w:r>
        <w:t>按这种方法我们可以逐渐构造出越来越复杂的函数，也能得到更加厉害的特征值。</w:t>
      </w:r>
    </w:p>
    <w:p w14:paraId="2F1BC8EB" w14:textId="77777777" w:rsidR="006C77B1" w:rsidRDefault="006C77B1" w:rsidP="00CD34C7">
      <w:pPr>
        <w:pStyle w:val="af"/>
      </w:pPr>
      <w:r>
        <w:t>这就是神经网络的厉害之处。</w:t>
      </w:r>
    </w:p>
    <w:p w14:paraId="4D1283FE" w14:textId="77777777" w:rsidR="00CD34C7" w:rsidRDefault="00CD34C7">
      <w:pPr>
        <w:widowControl/>
        <w:jc w:val="left"/>
        <w:rPr>
          <w:b/>
          <w:bCs/>
          <w:sz w:val="32"/>
          <w:szCs w:val="32"/>
        </w:rPr>
      </w:pPr>
      <w:bookmarkStart w:id="182" w:name="header-n218"/>
      <w:bookmarkEnd w:id="182"/>
      <w:r>
        <w:br w:type="page"/>
      </w:r>
    </w:p>
    <w:p w14:paraId="57F7AD38" w14:textId="584AEA7C" w:rsidR="006C77B1" w:rsidRDefault="006C77B1">
      <w:pPr>
        <w:pStyle w:val="3"/>
      </w:pPr>
      <w:bookmarkStart w:id="183" w:name="_Toc38636835"/>
      <w:r>
        <w:lastRenderedPageBreak/>
        <w:t xml:space="preserve">8.7 </w:t>
      </w:r>
      <w:r>
        <w:t>多类分类</w:t>
      </w:r>
      <w:bookmarkEnd w:id="183"/>
    </w:p>
    <w:p w14:paraId="53BD32FB" w14:textId="77777777" w:rsidR="006C77B1" w:rsidRDefault="006C77B1" w:rsidP="00CD34C7">
      <w:pPr>
        <w:pStyle w:val="af0"/>
      </w:pPr>
      <w:r>
        <w:t>参考视频</w:t>
      </w:r>
      <w:r>
        <w:t>: 8 - 7 - Multiclass Classification (4 min).</w:t>
      </w:r>
      <w:proofErr w:type="spellStart"/>
      <w:r>
        <w:t>mkv</w:t>
      </w:r>
      <w:proofErr w:type="spellEnd"/>
    </w:p>
    <w:p w14:paraId="1C59A7C5" w14:textId="77777777" w:rsidR="006C77B1" w:rsidRDefault="006C77B1" w:rsidP="00CD34C7">
      <w:pPr>
        <w:pStyle w:val="af"/>
      </w:pPr>
      <w:r>
        <w:t>当我们有不止两种分类时（也就是</w:t>
      </w:r>
      <m:oMath>
        <m:r>
          <w:rPr>
            <w:rFonts w:ascii="Cambria Math" w:hAnsi="Cambria Math"/>
          </w:rPr>
          <m:t>y=1,2,3….</m:t>
        </m:r>
      </m:oMath>
      <w:r>
        <w:t>），比如以下这种情况，该怎么办？如果我们要训练一个神经网络算法来识别路人、汽车、摩托车和卡车，在输出层我们应该有</w:t>
      </w:r>
      <w:r>
        <w:t>4</w:t>
      </w:r>
      <w:r>
        <w:t>个值。例如，第一个值为</w:t>
      </w:r>
      <w:r>
        <w:t>1</w:t>
      </w:r>
      <w:r>
        <w:t>或</w:t>
      </w:r>
      <w:r>
        <w:t>0</w:t>
      </w:r>
      <w:r>
        <w:t>用于预测是否是行人，第二个</w:t>
      </w:r>
      <w:proofErr w:type="gramStart"/>
      <w:r>
        <w:t>值用于</w:t>
      </w:r>
      <w:proofErr w:type="gramEnd"/>
      <w:r>
        <w:t>判断是否为汽车。</w:t>
      </w:r>
    </w:p>
    <w:p w14:paraId="3685E937" w14:textId="77777777" w:rsidR="006C77B1" w:rsidRDefault="006C77B1" w:rsidP="00CD34C7">
      <w:pPr>
        <w:pStyle w:val="af"/>
      </w:pPr>
      <w:r>
        <w:t>输入向量</w:t>
      </w:r>
      <m:oMath>
        <m:r>
          <w:rPr>
            <w:rFonts w:ascii="Cambria Math" w:hAnsi="Cambria Math"/>
          </w:rPr>
          <m:t>x</m:t>
        </m:r>
      </m:oMath>
      <w:r>
        <w:t>有三个维度，两个中间层，输出层</w:t>
      </w:r>
      <w:r>
        <w:t>4</w:t>
      </w:r>
      <w:r>
        <w:t>个神经元分别用来表示</w:t>
      </w:r>
      <w:r>
        <w:t>4</w:t>
      </w:r>
      <w:r>
        <w:t>类，也就是每一个数据在输出层都会出现</w:t>
      </w:r>
      <m:oMath>
        <m:sSup>
          <m:sSupPr>
            <m:ctrlPr>
              <w:rPr>
                <w:rFonts w:ascii="Cambria Math" w:hAnsi="Cambria Math"/>
              </w:rPr>
            </m:ctrlPr>
          </m:sSupPr>
          <m:e>
            <m:d>
              <m:dPr>
                <m:begChr m:val="["/>
                <m:endChr m:val="]"/>
                <m:ctrlPr>
                  <w:rPr>
                    <w:rFonts w:ascii="Cambria Math" w:hAnsi="Cambria Math"/>
                  </w:rPr>
                </m:ctrlPr>
              </m:dPr>
              <m:e>
                <m:r>
                  <w:rPr>
                    <w:rFonts w:ascii="Cambria Math" w:hAnsi="Cambria Math"/>
                  </w:rPr>
                  <m:t>a</m:t>
                </m:r>
                <m:r>
                  <m:rPr>
                    <m:sty m:val="p"/>
                  </m:rPr>
                  <w:rPr>
                    <w:rFonts w:ascii="Cambria Math" w:hAnsi="Cambria Math"/>
                  </w:rPr>
                  <m:t xml:space="preserve"> </m:t>
                </m:r>
                <m:r>
                  <w:rPr>
                    <w:rFonts w:ascii="Cambria Math" w:hAnsi="Cambria Math"/>
                  </w:rPr>
                  <m:t>b</m:t>
                </m:r>
                <m:r>
                  <m:rPr>
                    <m:sty m:val="p"/>
                  </m:rPr>
                  <w:rPr>
                    <w:rFonts w:ascii="Cambria Math" w:hAnsi="Cambria Math"/>
                  </w:rPr>
                  <m:t xml:space="preserve"> </m:t>
                </m:r>
                <m:r>
                  <w:rPr>
                    <w:rFonts w:ascii="Cambria Math" w:hAnsi="Cambria Math"/>
                  </w:rPr>
                  <m:t>c</m:t>
                </m:r>
                <m:r>
                  <m:rPr>
                    <m:sty m:val="p"/>
                  </m:rPr>
                  <w:rPr>
                    <w:rFonts w:ascii="Cambria Math" w:hAnsi="Cambria Math"/>
                  </w:rPr>
                  <m:t xml:space="preserve"> </m:t>
                </m:r>
                <m:r>
                  <w:rPr>
                    <w:rFonts w:ascii="Cambria Math" w:hAnsi="Cambria Math"/>
                  </w:rPr>
                  <m:t>d</m:t>
                </m:r>
              </m:e>
            </m:d>
          </m:e>
          <m:sup>
            <m:r>
              <w:rPr>
                <w:rFonts w:ascii="Cambria Math" w:hAnsi="Cambria Math"/>
              </w:rPr>
              <m:t>T</m:t>
            </m:r>
          </m:sup>
        </m:sSup>
      </m:oMath>
      <w:r>
        <w:t>，且</w:t>
      </w:r>
      <m:oMath>
        <m:r>
          <w:rPr>
            <w:rFonts w:ascii="Cambria Math" w:hAnsi="Cambria Math"/>
          </w:rPr>
          <m:t>a,b,c,d</m:t>
        </m:r>
      </m:oMath>
      <w:r>
        <w:t>中仅有一个为</w:t>
      </w:r>
      <w:r>
        <w:t>1</w:t>
      </w:r>
      <w:r>
        <w:t>，表示当前类。下面是该神经网络的可能结构示例：</w:t>
      </w:r>
    </w:p>
    <w:p w14:paraId="4A50A2BF" w14:textId="77777777" w:rsidR="006C77B1" w:rsidRDefault="006C77B1" w:rsidP="00CD34C7">
      <w:pPr>
        <w:pStyle w:val="af"/>
      </w:pPr>
      <w:r>
        <w:rPr>
          <w:noProof/>
        </w:rPr>
        <w:drawing>
          <wp:inline distT="0" distB="0" distL="0" distR="0" wp14:anchorId="2A181DA0" wp14:editId="7A3539F8">
            <wp:extent cx="2438400" cy="829056"/>
            <wp:effectExtent l="0" t="0" r="0" b="0"/>
            <wp:docPr id="44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3236b14640fa053e62c73177b3474ed.jpg"/>
                    <pic:cNvPicPr>
                      <a:picLocks noChangeAspect="1" noChangeArrowheads="1"/>
                    </pic:cNvPicPr>
                  </pic:nvPicPr>
                  <pic:blipFill>
                    <a:blip r:embed="rId219"/>
                    <a:stretch>
                      <a:fillRect/>
                    </a:stretch>
                  </pic:blipFill>
                  <pic:spPr bwMode="auto">
                    <a:xfrm>
                      <a:off x="0" y="0"/>
                      <a:ext cx="2438400" cy="829056"/>
                    </a:xfrm>
                    <a:prstGeom prst="rect">
                      <a:avLst/>
                    </a:prstGeom>
                    <a:noFill/>
                    <a:ln w="9525">
                      <a:noFill/>
                      <a:headEnd/>
                      <a:tailEnd/>
                    </a:ln>
                  </pic:spPr>
                </pic:pic>
              </a:graphicData>
            </a:graphic>
          </wp:inline>
        </w:drawing>
      </w:r>
    </w:p>
    <w:p w14:paraId="5D95E5CE" w14:textId="77777777" w:rsidR="006C77B1" w:rsidRDefault="006C77B1" w:rsidP="00CD34C7">
      <w:pPr>
        <w:pStyle w:val="af"/>
      </w:pPr>
      <w:r>
        <w:rPr>
          <w:noProof/>
        </w:rPr>
        <w:drawing>
          <wp:inline distT="0" distB="0" distL="0" distR="0" wp14:anchorId="66FDDDCC" wp14:editId="3CDECAC2">
            <wp:extent cx="3867150" cy="838200"/>
            <wp:effectExtent l="0" t="0" r="0" b="0"/>
            <wp:docPr id="51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85180bf1774f7edd2b0856a8aae3498.png"/>
                    <pic:cNvPicPr>
                      <a:picLocks noChangeAspect="1" noChangeArrowheads="1"/>
                    </pic:cNvPicPr>
                  </pic:nvPicPr>
                  <pic:blipFill>
                    <a:blip r:embed="rId220"/>
                    <a:stretch>
                      <a:fillRect/>
                    </a:stretch>
                  </pic:blipFill>
                  <pic:spPr bwMode="auto">
                    <a:xfrm>
                      <a:off x="0" y="0"/>
                      <a:ext cx="3867252" cy="838222"/>
                    </a:xfrm>
                    <a:prstGeom prst="rect">
                      <a:avLst/>
                    </a:prstGeom>
                    <a:noFill/>
                    <a:ln w="9525">
                      <a:noFill/>
                      <a:headEnd/>
                      <a:tailEnd/>
                    </a:ln>
                  </pic:spPr>
                </pic:pic>
              </a:graphicData>
            </a:graphic>
          </wp:inline>
        </w:drawing>
      </w:r>
    </w:p>
    <w:p w14:paraId="78D22FBB" w14:textId="77777777" w:rsidR="006C77B1" w:rsidRDefault="006C77B1" w:rsidP="00CD34C7">
      <w:pPr>
        <w:pStyle w:val="af"/>
      </w:pPr>
      <w:r>
        <w:t>神经网络算法的输出结果为四种可能情形之一：</w:t>
      </w:r>
    </w:p>
    <w:p w14:paraId="327E07FA" w14:textId="77777777" w:rsidR="006C77B1" w:rsidRDefault="006C77B1" w:rsidP="00CD34C7">
      <w:pPr>
        <w:pStyle w:val="af"/>
      </w:pPr>
      <w:r>
        <w:rPr>
          <w:noProof/>
        </w:rPr>
        <w:drawing>
          <wp:inline distT="0" distB="0" distL="0" distR="0" wp14:anchorId="193A959B" wp14:editId="778A1DEB">
            <wp:extent cx="1676400" cy="1066800"/>
            <wp:effectExtent l="0" t="0" r="0" b="0"/>
            <wp:docPr id="51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e1a39d165f272b7f145c68ef78a3e13.png"/>
                    <pic:cNvPicPr>
                      <a:picLocks noChangeAspect="1" noChangeArrowheads="1"/>
                    </pic:cNvPicPr>
                  </pic:nvPicPr>
                  <pic:blipFill>
                    <a:blip r:embed="rId221"/>
                    <a:stretch>
                      <a:fillRect/>
                    </a:stretch>
                  </pic:blipFill>
                  <pic:spPr bwMode="auto">
                    <a:xfrm>
                      <a:off x="0" y="0"/>
                      <a:ext cx="1676400" cy="1066800"/>
                    </a:xfrm>
                    <a:prstGeom prst="rect">
                      <a:avLst/>
                    </a:prstGeom>
                    <a:noFill/>
                    <a:ln w="9525">
                      <a:noFill/>
                      <a:headEnd/>
                      <a:tailEnd/>
                    </a:ln>
                  </pic:spPr>
                </pic:pic>
              </a:graphicData>
            </a:graphic>
          </wp:inline>
        </w:drawing>
      </w:r>
    </w:p>
    <w:p w14:paraId="2804E327" w14:textId="77777777" w:rsidR="006C77B1" w:rsidRDefault="006C77B1" w:rsidP="00CD34C7">
      <w:pPr>
        <w:pStyle w:val="af"/>
      </w:pPr>
    </w:p>
    <w:p w14:paraId="669D7E93" w14:textId="77777777" w:rsidR="006C77B1" w:rsidRDefault="006C77B1" w:rsidP="00D15056">
      <w:pPr>
        <w:pStyle w:val="MMTopic1"/>
      </w:pPr>
      <w:bookmarkStart w:id="184" w:name="_Toc38636836"/>
      <w:r>
        <w:lastRenderedPageBreak/>
        <w:t>第</w:t>
      </w:r>
      <w:r>
        <w:t>5</w:t>
      </w:r>
      <w:r>
        <w:t>周</w:t>
      </w:r>
      <w:bookmarkEnd w:id="184"/>
    </w:p>
    <w:p w14:paraId="430DCA02" w14:textId="1BE2A4D0" w:rsidR="006C77B1" w:rsidRDefault="006C77B1" w:rsidP="00D15056">
      <w:pPr>
        <w:pStyle w:val="MMTopic2"/>
        <w:numPr>
          <w:ilvl w:val="0"/>
          <w:numId w:val="2"/>
        </w:numPr>
      </w:pPr>
      <w:bookmarkStart w:id="185" w:name="_Toc38636837"/>
      <w:r>
        <w:t>神经网络的学习</w:t>
      </w:r>
      <w:r>
        <w:t>(Neural Networks: Learning)</w:t>
      </w:r>
      <w:bookmarkEnd w:id="185"/>
    </w:p>
    <w:p w14:paraId="030B8B31" w14:textId="77777777" w:rsidR="006C77B1" w:rsidRDefault="006C77B1">
      <w:pPr>
        <w:pStyle w:val="3"/>
      </w:pPr>
      <w:bookmarkStart w:id="186" w:name="_Toc38636838"/>
      <w:r>
        <w:t xml:space="preserve">9.1 </w:t>
      </w:r>
      <w:r>
        <w:t>代价函数</w:t>
      </w:r>
      <w:bookmarkEnd w:id="186"/>
    </w:p>
    <w:p w14:paraId="6CE78FD2" w14:textId="77777777" w:rsidR="006C77B1" w:rsidRDefault="006C77B1" w:rsidP="00CD34C7">
      <w:pPr>
        <w:pStyle w:val="af0"/>
      </w:pPr>
      <w:r>
        <w:t>参考视频</w:t>
      </w:r>
      <w:r>
        <w:t>: 9 - 1 - Cost Function (7 min).</w:t>
      </w:r>
      <w:proofErr w:type="spellStart"/>
      <w:r>
        <w:t>mkv</w:t>
      </w:r>
      <w:proofErr w:type="spellEnd"/>
    </w:p>
    <w:p w14:paraId="0A854DE7" w14:textId="77777777" w:rsidR="006C77B1" w:rsidRDefault="006C77B1" w:rsidP="00CD34C7">
      <w:pPr>
        <w:pStyle w:val="af"/>
      </w:pPr>
      <w:r>
        <w:t>首先引入一些便于稍后讨论的新标记方法：</w:t>
      </w:r>
    </w:p>
    <w:p w14:paraId="370A3C9C" w14:textId="66852319" w:rsidR="006C77B1" w:rsidRDefault="006C77B1" w:rsidP="00CD34C7">
      <w:pPr>
        <w:pStyle w:val="af"/>
      </w:pPr>
      <w:r>
        <w:t>假设神经网络的训练样本有</w:t>
      </w:r>
      <m:oMath>
        <m:r>
          <w:rPr>
            <w:rFonts w:ascii="Cambria Math" w:hAnsi="Cambria Math"/>
          </w:rPr>
          <m:t>m</m:t>
        </m:r>
      </m:oMath>
      <w:proofErr w:type="gramStart"/>
      <w:r>
        <w:t>个</w:t>
      </w:r>
      <w:proofErr w:type="gramEnd"/>
      <w:r>
        <w:t>，每个包含一组输入</w:t>
      </w:r>
      <m:oMath>
        <m:r>
          <w:rPr>
            <w:rFonts w:ascii="Cambria Math" w:hAnsi="Cambria Math"/>
          </w:rPr>
          <m:t>x</m:t>
        </m:r>
      </m:oMath>
      <w:r>
        <w:t>和一组输出信号</w:t>
      </w:r>
      <m:oMath>
        <m:r>
          <w:rPr>
            <w:rFonts w:ascii="Cambria Math" w:hAnsi="Cambria Math"/>
          </w:rPr>
          <m:t>y</m:t>
        </m:r>
      </m:oMath>
      <w:r>
        <w:t>，</w:t>
      </w:r>
      <m:oMath>
        <m:r>
          <w:rPr>
            <w:rFonts w:ascii="Cambria Math" w:hAnsi="Cambria Math"/>
          </w:rPr>
          <m:t>L</m:t>
        </m:r>
      </m:oMath>
      <w:r>
        <w:t>表示神经网络层数，</w:t>
      </w:r>
      <m:oMath>
        <m:sSub>
          <m:sSubPr>
            <m:ctrlPr>
              <w:rPr>
                <w:rFonts w:ascii="Cambria Math" w:hAnsi="Cambria Math"/>
              </w:rPr>
            </m:ctrlPr>
          </m:sSubPr>
          <m:e>
            <m:r>
              <w:rPr>
                <w:rFonts w:ascii="Cambria Math" w:hAnsi="Cambria Math"/>
              </w:rPr>
              <m:t>S</m:t>
            </m:r>
          </m:e>
          <m:sub>
            <m:r>
              <w:rPr>
                <w:rFonts w:ascii="Cambria Math" w:hAnsi="Cambria Math"/>
              </w:rPr>
              <m:t>I</m:t>
            </m:r>
          </m:sub>
        </m:sSub>
      </m:oMath>
      <w:r>
        <w:t>表示每层的</w:t>
      </w:r>
      <w:r>
        <w:rPr>
          <w:b/>
        </w:rPr>
        <w:t>neuron</w:t>
      </w:r>
      <w:r>
        <w:t>个数</w:t>
      </w:r>
      <w:r>
        <w:t>(</w:t>
      </w:r>
      <m:oMath>
        <m:sSub>
          <m:sSubPr>
            <m:ctrlPr>
              <w:rPr>
                <w:rFonts w:ascii="Cambria Math" w:hAnsi="Cambria Math"/>
              </w:rPr>
            </m:ctrlPr>
          </m:sSubPr>
          <m:e>
            <m:r>
              <w:rPr>
                <w:rFonts w:ascii="Cambria Math" w:hAnsi="Cambria Math"/>
              </w:rPr>
              <m:t>S</m:t>
            </m:r>
          </m:e>
          <m:sub>
            <m:r>
              <w:rPr>
                <w:rFonts w:ascii="Cambria Math" w:hAnsi="Cambria Math"/>
              </w:rPr>
              <m:t>l</m:t>
            </m:r>
          </m:sub>
        </m:sSub>
      </m:oMath>
      <w:r>
        <w:t>表示输出层神经元个数</w:t>
      </w:r>
      <w:r>
        <w:t>)</w:t>
      </w:r>
      <w:r>
        <w:t>，</w:t>
      </w:r>
      <m:oMath>
        <m:sSub>
          <m:sSubPr>
            <m:ctrlPr>
              <w:rPr>
                <w:rFonts w:ascii="Cambria Math" w:hAnsi="Cambria Math"/>
              </w:rPr>
            </m:ctrlPr>
          </m:sSubPr>
          <m:e>
            <m:r>
              <w:rPr>
                <w:rFonts w:ascii="Cambria Math" w:hAnsi="Cambria Math"/>
              </w:rPr>
              <m:t>S</m:t>
            </m:r>
          </m:e>
          <m:sub>
            <m:r>
              <w:rPr>
                <w:rFonts w:ascii="Cambria Math" w:hAnsi="Cambria Math"/>
              </w:rPr>
              <m:t>L</m:t>
            </m:r>
          </m:sub>
        </m:sSub>
      </m:oMath>
      <w:r>
        <w:t>代表最后一层中处理单元的个数。</w:t>
      </w:r>
    </w:p>
    <w:p w14:paraId="1EC3EE29" w14:textId="77777777" w:rsidR="006C77B1" w:rsidRDefault="006C77B1" w:rsidP="00CD34C7">
      <w:pPr>
        <w:pStyle w:val="af"/>
      </w:pPr>
      <w:r>
        <w:t>将神经网络的分类定义为两种情况：二类分类和多类分类，</w:t>
      </w:r>
    </w:p>
    <w:p w14:paraId="5D946B4B" w14:textId="77777777" w:rsidR="006C77B1" w:rsidRDefault="006C77B1" w:rsidP="00CD34C7">
      <w:pPr>
        <w:pStyle w:val="af"/>
      </w:pPr>
      <w:r>
        <w:t>二类分类：</w:t>
      </w:r>
      <m:oMath>
        <m:sSub>
          <m:sSubPr>
            <m:ctrlPr>
              <w:rPr>
                <w:rFonts w:ascii="Cambria Math" w:hAnsi="Cambria Math"/>
              </w:rPr>
            </m:ctrlPr>
          </m:sSubPr>
          <m:e>
            <m:r>
              <w:rPr>
                <w:rFonts w:ascii="Cambria Math" w:hAnsi="Cambria Math"/>
              </w:rPr>
              <m:t>S</m:t>
            </m:r>
          </m:e>
          <m:sub>
            <m:r>
              <w:rPr>
                <w:rFonts w:ascii="Cambria Math" w:hAnsi="Cambria Math"/>
              </w:rPr>
              <m:t>L</m:t>
            </m:r>
          </m:sub>
        </m:sSub>
        <m:r>
          <w:rPr>
            <w:rFonts w:ascii="Cambria Math" w:hAnsi="Cambria Math"/>
          </w:rPr>
          <m:t>=0,y=0 or 1</m:t>
        </m:r>
      </m:oMath>
      <w:r>
        <w:t>表示哪一类；</w:t>
      </w:r>
    </w:p>
    <w:p w14:paraId="21E4F244" w14:textId="77777777" w:rsidR="006C77B1" w:rsidRDefault="006C77B1" w:rsidP="00CD34C7">
      <w:pPr>
        <w:pStyle w:val="af"/>
      </w:pPr>
      <m:oMath>
        <m:r>
          <w:rPr>
            <w:rFonts w:ascii="Cambria Math" w:hAnsi="Cambria Math"/>
          </w:rPr>
          <m:t>K</m:t>
        </m:r>
      </m:oMath>
      <w:r>
        <w:t>类分类：</w:t>
      </w:r>
      <m:oMath>
        <m:sSub>
          <m:sSubPr>
            <m:ctrlPr>
              <w:rPr>
                <w:rFonts w:ascii="Cambria Math" w:hAnsi="Cambria Math"/>
              </w:rPr>
            </m:ctrlPr>
          </m:sSubPr>
          <m:e>
            <m:r>
              <w:rPr>
                <w:rFonts w:ascii="Cambria Math" w:hAnsi="Cambria Math"/>
              </w:rPr>
              <m:t>S</m:t>
            </m:r>
          </m:e>
          <m:sub>
            <m:r>
              <w:rPr>
                <w:rFonts w:ascii="Cambria Math" w:hAnsi="Cambria Math"/>
              </w:rPr>
              <m:t>L</m:t>
            </m:r>
          </m:sub>
        </m:sSub>
        <m:r>
          <w:rPr>
            <w:rFonts w:ascii="Cambria Math" w:hAnsi="Cambria Math"/>
          </w:rPr>
          <m:t>=k,</m:t>
        </m:r>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=1</m:t>
        </m:r>
      </m:oMath>
      <w:r>
        <w:t>表示分到第</w:t>
      </w:r>
      <w:proofErr w:type="spellStart"/>
      <w:r>
        <w:t>i</w:t>
      </w:r>
      <w:proofErr w:type="spellEnd"/>
      <w:r>
        <w:t>类；</w:t>
      </w:r>
      <m:oMath>
        <m:r>
          <w:rPr>
            <w:rFonts w:ascii="Cambria Math" w:hAnsi="Cambria Math"/>
          </w:rPr>
          <m:t>(k&gt;2)</m:t>
        </m:r>
      </m:oMath>
    </w:p>
    <w:p w14:paraId="672EE242" w14:textId="77777777" w:rsidR="006C77B1" w:rsidRDefault="006C77B1">
      <w:pPr>
        <w:pStyle w:val="FigurewithCaption"/>
      </w:pPr>
      <w:r>
        <w:rPr>
          <w:noProof/>
          <w:lang w:eastAsia="zh-CN"/>
        </w:rPr>
        <w:drawing>
          <wp:inline distT="0" distB="0" distL="0" distR="0" wp14:anchorId="266F7744" wp14:editId="1D3F2686">
            <wp:extent cx="5334000" cy="2146788"/>
            <wp:effectExtent l="0" t="0" r="0" b="0"/>
            <wp:docPr id="51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f7c28297fc9ed297f42942018441850.jpg"/>
                    <pic:cNvPicPr>
                      <a:picLocks noChangeAspect="1" noChangeArrowheads="1"/>
                    </pic:cNvPicPr>
                  </pic:nvPicPr>
                  <pic:blipFill>
                    <a:blip r:embed="rId222"/>
                    <a:stretch>
                      <a:fillRect/>
                    </a:stretch>
                  </pic:blipFill>
                  <pic:spPr bwMode="auto">
                    <a:xfrm>
                      <a:off x="0" y="0"/>
                      <a:ext cx="5334000" cy="2146788"/>
                    </a:xfrm>
                    <a:prstGeom prst="rect">
                      <a:avLst/>
                    </a:prstGeom>
                    <a:noFill/>
                    <a:ln w="9525">
                      <a:noFill/>
                      <a:headEnd/>
                      <a:tailEnd/>
                    </a:ln>
                  </pic:spPr>
                </pic:pic>
              </a:graphicData>
            </a:graphic>
          </wp:inline>
        </w:drawing>
      </w:r>
    </w:p>
    <w:p w14:paraId="13D53FB1" w14:textId="77777777" w:rsidR="006C77B1" w:rsidRDefault="006C77B1" w:rsidP="005418DA">
      <w:pPr>
        <w:pStyle w:val="af"/>
      </w:pPr>
      <w:r>
        <w:t>我们回顾逻辑回归问题中我们的代价函数为：</w:t>
      </w:r>
    </w:p>
    <w:p w14:paraId="1FEA57E3" w14:textId="77777777" w:rsidR="005418DA" w:rsidRDefault="005418DA" w:rsidP="005418DA">
      <w:pPr>
        <w:pStyle w:val="af"/>
      </w:pPr>
      <w:r w:rsidRPr="00D61E02">
        <w:rPr>
          <w:position w:val="-32"/>
        </w:rPr>
        <w:object w:dxaOrig="6860" w:dyaOrig="760" w14:anchorId="42833DE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41.45pt;height:37.1pt" o:ole="">
            <v:imagedata r:id="rId223" o:title=""/>
          </v:shape>
          <o:OLEObject Type="Embed" ProgID="Equation.DSMT4" ShapeID="_x0000_i1025" DrawAspect="Content" ObjectID="_1779386255" r:id="rId224"/>
        </w:object>
      </w:r>
    </w:p>
    <w:p w14:paraId="4FA09B25" w14:textId="2BB3553B" w:rsidR="006C77B1" w:rsidRDefault="006C77B1" w:rsidP="005418DA">
      <w:pPr>
        <w:pStyle w:val="af"/>
      </w:pPr>
      <w:r>
        <w:t>在逻辑回归中，我们只有一个输出变量，又称标量（</w:t>
      </w:r>
      <w:r w:rsidRPr="00252CCC">
        <w:rPr>
          <w:b/>
        </w:rPr>
        <w:t>scalar</w:t>
      </w:r>
      <w:r>
        <w:t>），也只有一个因变量</w:t>
      </w:r>
      <m:oMath>
        <m:r>
          <w:rPr>
            <w:rFonts w:ascii="Cambria Math" w:hAnsi="Cambria Math"/>
          </w:rPr>
          <m:t>y</m:t>
        </m:r>
      </m:oMath>
      <w:r>
        <w:t>，但是在神经网络中，我们可以有很多输出变量，我们的</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oMath>
      <w:r>
        <w:t>是一个维度为</w:t>
      </w:r>
      <m:oMath>
        <m:r>
          <w:rPr>
            <w:rFonts w:ascii="Cambria Math" w:hAnsi="Cambria Math"/>
          </w:rPr>
          <m:t>K</m:t>
        </m:r>
      </m:oMath>
      <w:r>
        <w:t>的向量，并且我们训练集中的因变量也是同样维度的一个向量，因此我们的代价函数会比逻辑回归更加复杂一些，为：</w:t>
      </w:r>
      <w:r>
        <w:t xml:space="preserve"> </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K</m:t>
            </m:r>
          </m:sup>
        </m:sSup>
      </m:oMath>
      <w:r>
        <w:t xml:space="preserve"> </w:t>
      </w:r>
      <w:r w:rsidR="00252CCC">
        <w:rPr>
          <w:rFonts w:hint="eastAsia"/>
        </w:rPr>
        <w:t>，</w:t>
      </w:r>
      <m:oMath>
        <m:sSub>
          <m:sSubPr>
            <m:ctrlPr>
              <w:rPr>
                <w:rFonts w:ascii="Cambria Math" w:hAnsi="Cambria Math"/>
              </w:rPr>
            </m:ctrlPr>
          </m:sSubPr>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e>
            </m:d>
          </m:e>
          <m:sub>
            <m:r>
              <w:rPr>
                <w:rFonts w:ascii="Cambria Math" w:hAnsi="Cambria Math"/>
              </w:rPr>
              <m:t>i</m:t>
            </m:r>
          </m:sub>
        </m:sSub>
        <m:r>
          <w:rPr>
            <w:rFonts w:ascii="Cambria Math" w:hAnsi="Cambria Math"/>
          </w:rPr>
          <m:t>=</m:t>
        </m:r>
        <m:sSup>
          <m:sSupPr>
            <m:ctrlPr>
              <w:rPr>
                <w:rFonts w:ascii="Cambria Math" w:hAnsi="Cambria Math"/>
              </w:rPr>
            </m:ctrlPr>
          </m:sSupPr>
          <m:e>
            <m:r>
              <w:rPr>
                <w:rFonts w:ascii="Cambria Math" w:hAnsi="Cambria Math"/>
              </w:rPr>
              <m:t>i</m:t>
            </m:r>
          </m:e>
          <m:sup>
            <m:r>
              <w:rPr>
                <w:rFonts w:ascii="Cambria Math" w:hAnsi="Cambria Math"/>
              </w:rPr>
              <m:t>th</m:t>
            </m:r>
          </m:sup>
        </m:sSup>
        <m:r>
          <m:rPr>
            <m:sty m:val="p"/>
          </m:rPr>
          <w:rPr>
            <w:rFonts w:ascii="Cambria Math" w:hAnsi="Cambria Math"/>
          </w:rPr>
          <m:t>output</m:t>
        </m:r>
      </m:oMath>
    </w:p>
    <w:p w14:paraId="6A4F69EE" w14:textId="3E95702E" w:rsidR="005418DA" w:rsidRDefault="00252CCC">
      <w:pPr>
        <w:pStyle w:val="a0"/>
      </w:pPr>
      <w:r w:rsidRPr="00D61E02">
        <w:rPr>
          <w:position w:val="-68"/>
        </w:rPr>
        <w:object w:dxaOrig="6700" w:dyaOrig="1480" w14:anchorId="24F4845E">
          <v:shape id="_x0000_i1026" type="#_x0000_t75" style="width:389.45pt;height:85.1pt" o:ole="">
            <v:imagedata r:id="rId225" o:title=""/>
          </v:shape>
          <o:OLEObject Type="Embed" ProgID="Equation.DSMT4" ShapeID="_x0000_i1026" DrawAspect="Content" ObjectID="_1779386256" r:id="rId226"/>
        </w:object>
      </w:r>
    </w:p>
    <w:p w14:paraId="668C9400" w14:textId="6B4C546A" w:rsidR="006C77B1" w:rsidRDefault="006C77B1" w:rsidP="005418DA">
      <w:pPr>
        <w:pStyle w:val="af"/>
      </w:pPr>
      <w:r>
        <w:t>这个看起来复杂很多的代价函数背后的思想还是一样的，我们希望通过代价函数来观察算法预测的结果与真实情况的误差有多大，唯一不同的是，对于每一行特征，我们都会给出</w:t>
      </w:r>
      <m:oMath>
        <m:r>
          <w:rPr>
            <w:rFonts w:ascii="Cambria Math" w:hAnsi="Cambria Math"/>
          </w:rPr>
          <m:t>K</m:t>
        </m:r>
      </m:oMath>
      <w:proofErr w:type="gramStart"/>
      <w:r>
        <w:t>个</w:t>
      </w:r>
      <w:proofErr w:type="gramEnd"/>
      <w:r>
        <w:t>预测，基本上我们可以利用循环，对每一行特征都预测</w:t>
      </w:r>
      <m:oMath>
        <m:r>
          <w:rPr>
            <w:rFonts w:ascii="Cambria Math" w:hAnsi="Cambria Math"/>
          </w:rPr>
          <m:t>K</m:t>
        </m:r>
      </m:oMath>
      <w:proofErr w:type="gramStart"/>
      <w:r>
        <w:t>个</w:t>
      </w:r>
      <w:proofErr w:type="gramEnd"/>
      <w:r>
        <w:t>不同结果，然后在利用循环在</w:t>
      </w:r>
      <m:oMath>
        <m:r>
          <w:rPr>
            <w:rFonts w:ascii="Cambria Math" w:hAnsi="Cambria Math"/>
          </w:rPr>
          <m:t>K</m:t>
        </m:r>
      </m:oMath>
      <w:proofErr w:type="gramStart"/>
      <w:r>
        <w:t>个</w:t>
      </w:r>
      <w:proofErr w:type="gramEnd"/>
      <w:r>
        <w:t>预测中选择可能性最高的一个，将其与</w:t>
      </w:r>
      <m:oMath>
        <m:r>
          <w:rPr>
            <w:rFonts w:ascii="Cambria Math" w:hAnsi="Cambria Math"/>
          </w:rPr>
          <m:t>y</m:t>
        </m:r>
      </m:oMath>
      <w:r>
        <w:t>中的实际数据进行比较。</w:t>
      </w:r>
    </w:p>
    <w:p w14:paraId="3A16BA76" w14:textId="20121A1D" w:rsidR="006C77B1" w:rsidRDefault="006C77B1" w:rsidP="005418DA">
      <w:pPr>
        <w:pStyle w:val="af"/>
      </w:pPr>
      <w:r>
        <w:t>正则化的那一项只是排除了每一层</w:t>
      </w:r>
      <m:oMath>
        <m:sSub>
          <m:sSubPr>
            <m:ctrlPr>
              <w:rPr>
                <w:rFonts w:ascii="Cambria Math" w:hAnsi="Cambria Math"/>
              </w:rPr>
            </m:ctrlPr>
          </m:sSubPr>
          <m:e>
            <m:r>
              <w:rPr>
                <w:rFonts w:ascii="Cambria Math" w:hAnsi="Cambria Math"/>
              </w:rPr>
              <m:t>θ</m:t>
            </m:r>
          </m:e>
          <m:sub>
            <m:r>
              <w:rPr>
                <w:rFonts w:ascii="Cambria Math" w:hAnsi="Cambria Math"/>
              </w:rPr>
              <m:t>0</m:t>
            </m:r>
          </m:sub>
        </m:sSub>
      </m:oMath>
      <w:r>
        <w:t>后，每一层的</w:t>
      </w:r>
      <m:oMath>
        <m:r>
          <w:rPr>
            <w:rFonts w:ascii="Cambria Math" w:hAnsi="Cambria Math"/>
          </w:rPr>
          <m:t>θ</m:t>
        </m:r>
      </m:oMath>
      <w:r>
        <w:t xml:space="preserve"> </w:t>
      </w:r>
      <w:r>
        <w:t>矩阵的</w:t>
      </w:r>
      <w:proofErr w:type="gramStart"/>
      <w:r>
        <w:t>和</w:t>
      </w:r>
      <w:proofErr w:type="gramEnd"/>
      <w:r>
        <w:t>。最里层的循环</w:t>
      </w:r>
      <m:oMath>
        <m:r>
          <w:rPr>
            <w:rFonts w:ascii="Cambria Math" w:hAnsi="Cambria Math"/>
          </w:rPr>
          <m:t>j</m:t>
        </m:r>
      </m:oMath>
      <w:r>
        <w:t>循环所有的行（由</w:t>
      </w:r>
      <m:oMath>
        <m:sSub>
          <m:sSubPr>
            <m:ctrlPr>
              <w:rPr>
                <w:rFonts w:ascii="Cambria Math" w:hAnsi="Cambria Math"/>
              </w:rPr>
            </m:ctrlPr>
          </m:sSubPr>
          <m:e>
            <m:r>
              <w:rPr>
                <w:rFonts w:ascii="Cambria Math" w:hAnsi="Cambria Math"/>
              </w:rPr>
              <m:t>s</m:t>
            </m:r>
          </m:e>
          <m:sub>
            <m:r>
              <w:rPr>
                <w:rFonts w:ascii="Cambria Math" w:hAnsi="Cambria Math"/>
              </w:rPr>
              <m:t>l</m:t>
            </m:r>
          </m:sub>
        </m:sSub>
      </m:oMath>
      <w:r>
        <w:t xml:space="preserve"> +1 </w:t>
      </w:r>
      <w:r>
        <w:t>层的激活单元数决定），循环</w:t>
      </w:r>
      <m:oMath>
        <m:r>
          <w:rPr>
            <w:rFonts w:ascii="Cambria Math" w:hAnsi="Cambria Math"/>
          </w:rPr>
          <m:t>i</m:t>
        </m:r>
      </m:oMath>
      <w:r>
        <w:t>则循环所有的列，由该层（</w:t>
      </w:r>
      <m:oMath>
        <m:sSub>
          <m:sSubPr>
            <m:ctrlPr>
              <w:rPr>
                <w:rFonts w:ascii="Cambria Math" w:hAnsi="Cambria Math"/>
              </w:rPr>
            </m:ctrlPr>
          </m:sSubPr>
          <m:e>
            <m:r>
              <w:rPr>
                <w:rFonts w:ascii="Cambria Math" w:hAnsi="Cambria Math"/>
              </w:rPr>
              <m:t>s</m:t>
            </m:r>
          </m:e>
          <m:sub>
            <m:r>
              <w:rPr>
                <w:rFonts w:ascii="Cambria Math" w:hAnsi="Cambria Math"/>
              </w:rPr>
              <m:t>l</m:t>
            </m:r>
          </m:sub>
        </m:sSub>
      </m:oMath>
      <w:r>
        <w:t>层）的激活单元数所决定。即：</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oMath>
      <w:r>
        <w:t>与真实值之间的距离为每个样本</w:t>
      </w:r>
      <w:r>
        <w:t>-</w:t>
      </w:r>
      <w:r>
        <w:t>每个类输出的加和，对参数进行</w:t>
      </w:r>
      <w:r>
        <w:rPr>
          <w:b/>
        </w:rPr>
        <w:t>regularization</w:t>
      </w:r>
      <w:r>
        <w:t>的</w:t>
      </w:r>
      <w:r>
        <w:rPr>
          <w:b/>
        </w:rPr>
        <w:t>bias</w:t>
      </w:r>
      <w:r>
        <w:t>项处理所有参数的平方和。</w:t>
      </w:r>
    </w:p>
    <w:p w14:paraId="7643E4BC" w14:textId="77777777" w:rsidR="005418DA" w:rsidRDefault="005418DA">
      <w:pPr>
        <w:widowControl/>
        <w:jc w:val="left"/>
        <w:rPr>
          <w:b/>
          <w:bCs/>
          <w:sz w:val="32"/>
          <w:szCs w:val="32"/>
        </w:rPr>
      </w:pPr>
      <w:bookmarkStart w:id="187" w:name="header-n34"/>
      <w:bookmarkEnd w:id="187"/>
      <w:r>
        <w:br w:type="page"/>
      </w:r>
    </w:p>
    <w:p w14:paraId="14FC2161" w14:textId="4652EC66" w:rsidR="006C77B1" w:rsidRDefault="006C77B1">
      <w:pPr>
        <w:pStyle w:val="3"/>
      </w:pPr>
      <w:bookmarkStart w:id="188" w:name="_Toc38636839"/>
      <w:r>
        <w:lastRenderedPageBreak/>
        <w:t xml:space="preserve">9.2 </w:t>
      </w:r>
      <w:r>
        <w:t>反向传播算法</w:t>
      </w:r>
      <w:bookmarkEnd w:id="188"/>
    </w:p>
    <w:p w14:paraId="279937EB" w14:textId="77777777" w:rsidR="006C77B1" w:rsidRDefault="006C77B1" w:rsidP="005418DA">
      <w:pPr>
        <w:pStyle w:val="af0"/>
      </w:pPr>
      <w:r>
        <w:t>参考视频</w:t>
      </w:r>
      <w:r>
        <w:t>: 9 - 2 - Backpropagation Algorithm (12 min).</w:t>
      </w:r>
      <w:proofErr w:type="spellStart"/>
      <w:r>
        <w:t>mkv</w:t>
      </w:r>
      <w:proofErr w:type="spellEnd"/>
    </w:p>
    <w:p w14:paraId="3C02F642" w14:textId="77777777" w:rsidR="006C77B1" w:rsidRDefault="006C77B1" w:rsidP="005418DA">
      <w:pPr>
        <w:pStyle w:val="af"/>
      </w:pPr>
      <w:r>
        <w:t>之前我们在计算神经网络预测结果的时候我们采用了一种正向传播方法，我们从第一层开始正向一层一层进行计算，直到最后一层的</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t>。</w:t>
      </w:r>
    </w:p>
    <w:p w14:paraId="58AE0B2E" w14:textId="77777777" w:rsidR="006C77B1" w:rsidRDefault="006C77B1" w:rsidP="005418DA">
      <w:pPr>
        <w:pStyle w:val="af"/>
      </w:pPr>
      <w:r>
        <w:t>现在，为了计算代价函数的偏导数</w:t>
      </w:r>
      <m:oMath>
        <m:f>
          <m:fPr>
            <m:ctrlPr>
              <w:rPr>
                <w:rFonts w:ascii="Cambria Math" w:hAnsi="Cambria Math"/>
              </w:rPr>
            </m:ctrlPr>
          </m:fPr>
          <m:num>
            <m:r>
              <w:rPr>
                <w:rFonts w:ascii="Cambria Math" w:hAnsi="Cambria Math"/>
              </w:rPr>
              <m:t>∂</m:t>
            </m:r>
          </m:num>
          <m:den>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ij</m:t>
                </m:r>
              </m:sub>
              <m:sup>
                <m:r>
                  <w:rPr>
                    <w:rFonts w:ascii="Cambria Math" w:hAnsi="Cambria Math"/>
                  </w:rPr>
                  <m:t>(l)</m:t>
                </m:r>
              </m:sup>
            </m:sSubSup>
          </m:den>
        </m:f>
        <m:r>
          <w:rPr>
            <w:rFonts w:ascii="Cambria Math" w:hAnsi="Cambria Math"/>
          </w:rPr>
          <m:t>J</m:t>
        </m:r>
        <m:d>
          <m:dPr>
            <m:ctrlPr>
              <w:rPr>
                <w:rFonts w:ascii="Cambria Math" w:hAnsi="Cambria Math"/>
              </w:rPr>
            </m:ctrlPr>
          </m:dPr>
          <m:e>
            <m:r>
              <w:rPr>
                <w:rFonts w:ascii="Cambria Math" w:hAnsi="Cambria Math"/>
              </w:rPr>
              <m:t>Θ</m:t>
            </m:r>
          </m:e>
        </m:d>
      </m:oMath>
      <w:r>
        <w:t>，我们需要采用一种反向传播算法，也就是首先计算最后一层的误差，然后再一层一层反向求出各层的误差，直到倒数第二层。</w:t>
      </w:r>
      <w:r>
        <w:t xml:space="preserve"> </w:t>
      </w:r>
      <w:r>
        <w:t>以一个例子来说明反向传播算法。</w:t>
      </w:r>
    </w:p>
    <w:p w14:paraId="27EFCF4F" w14:textId="77777777" w:rsidR="006C77B1" w:rsidRDefault="006C77B1" w:rsidP="005418DA">
      <w:pPr>
        <w:pStyle w:val="af"/>
      </w:pPr>
      <w:r>
        <w:t>假设我们的训练集只有一个实例</w:t>
      </w:r>
      <m:oMath>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(1)</m:t>
                </m:r>
              </m:sup>
            </m:sSup>
          </m:e>
        </m:d>
      </m:oMath>
      <w:r>
        <w:t>，我们的神经网络是一个四层的神经网络，其中</w:t>
      </w:r>
      <m:oMath>
        <m:r>
          <w:rPr>
            <w:rFonts w:ascii="Cambria Math" w:hAnsi="Cambria Math"/>
          </w:rPr>
          <m:t>K=4</m:t>
        </m:r>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L</m:t>
            </m:r>
          </m:sub>
        </m:sSub>
        <m:r>
          <w:rPr>
            <w:rFonts w:ascii="Cambria Math" w:hAnsi="Cambria Math"/>
          </w:rPr>
          <m:t>=4</m:t>
        </m:r>
        <m:r>
          <w:rPr>
            <w:rFonts w:ascii="Cambria Math" w:hAnsi="Cambria Math"/>
          </w:rPr>
          <m:t>，</m:t>
        </m:r>
        <m:r>
          <w:rPr>
            <w:rFonts w:ascii="Cambria Math" w:hAnsi="Cambria Math"/>
          </w:rPr>
          <m:t>L=4</m:t>
        </m:r>
      </m:oMath>
      <w:r>
        <w:t>：</w:t>
      </w:r>
    </w:p>
    <w:p w14:paraId="35F0DD3F" w14:textId="77777777" w:rsidR="006C77B1" w:rsidRDefault="006C77B1" w:rsidP="005418DA">
      <w:pPr>
        <w:pStyle w:val="af"/>
      </w:pPr>
      <w:r>
        <w:t>前向传播算法：</w:t>
      </w:r>
    </w:p>
    <w:p w14:paraId="746481AA" w14:textId="77777777" w:rsidR="006C77B1" w:rsidRDefault="006C77B1" w:rsidP="005418DA">
      <w:pPr>
        <w:pStyle w:val="af"/>
      </w:pPr>
      <w:r>
        <w:rPr>
          <w:noProof/>
        </w:rPr>
        <w:drawing>
          <wp:inline distT="0" distB="0" distL="0" distR="0" wp14:anchorId="1AB5ACB6" wp14:editId="32FCC972">
            <wp:extent cx="4514850" cy="2381250"/>
            <wp:effectExtent l="0" t="0" r="0" b="0"/>
            <wp:docPr id="51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ea8f5ce4c3df931ee49cf8d987ef25d.jpg"/>
                    <pic:cNvPicPr>
                      <a:picLocks noChangeAspect="1" noChangeArrowheads="1"/>
                    </pic:cNvPicPr>
                  </pic:nvPicPr>
                  <pic:blipFill>
                    <a:blip r:embed="rId227"/>
                    <a:stretch>
                      <a:fillRect/>
                    </a:stretch>
                  </pic:blipFill>
                  <pic:spPr bwMode="auto">
                    <a:xfrm>
                      <a:off x="0" y="0"/>
                      <a:ext cx="4515148" cy="2381407"/>
                    </a:xfrm>
                    <a:prstGeom prst="rect">
                      <a:avLst/>
                    </a:prstGeom>
                    <a:noFill/>
                    <a:ln w="9525">
                      <a:noFill/>
                      <a:headEnd/>
                      <a:tailEnd/>
                    </a:ln>
                  </pic:spPr>
                </pic:pic>
              </a:graphicData>
            </a:graphic>
          </wp:inline>
        </w:drawing>
      </w:r>
    </w:p>
    <w:p w14:paraId="03592C58" w14:textId="77777777" w:rsidR="006C77B1" w:rsidRDefault="006C77B1" w:rsidP="005418DA">
      <w:pPr>
        <w:pStyle w:val="af"/>
      </w:pPr>
      <w:r>
        <w:rPr>
          <w:noProof/>
        </w:rPr>
        <w:drawing>
          <wp:inline distT="0" distB="0" distL="0" distR="0" wp14:anchorId="56E57B5E" wp14:editId="6A3AFB33">
            <wp:extent cx="2828925" cy="2143125"/>
            <wp:effectExtent l="0" t="0" r="9525" b="9525"/>
            <wp:docPr id="51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a0954ad41f959d7f272e8f53d4ee2de.jpg"/>
                    <pic:cNvPicPr>
                      <a:picLocks noChangeAspect="1" noChangeArrowheads="1"/>
                    </pic:cNvPicPr>
                  </pic:nvPicPr>
                  <pic:blipFill>
                    <a:blip r:embed="rId228"/>
                    <a:stretch>
                      <a:fillRect/>
                    </a:stretch>
                  </pic:blipFill>
                  <pic:spPr bwMode="auto">
                    <a:xfrm>
                      <a:off x="0" y="0"/>
                      <a:ext cx="2828925" cy="2143125"/>
                    </a:xfrm>
                    <a:prstGeom prst="rect">
                      <a:avLst/>
                    </a:prstGeom>
                    <a:noFill/>
                    <a:ln w="9525">
                      <a:noFill/>
                      <a:headEnd/>
                      <a:tailEnd/>
                    </a:ln>
                  </pic:spPr>
                </pic:pic>
              </a:graphicData>
            </a:graphic>
          </wp:inline>
        </w:drawing>
      </w:r>
    </w:p>
    <w:p w14:paraId="72F6B0F6" w14:textId="77777777" w:rsidR="00252CCC" w:rsidRDefault="006C77B1" w:rsidP="005418DA">
      <w:pPr>
        <w:pStyle w:val="af"/>
      </w:pPr>
      <w:r>
        <w:t>我们从最后一层的误差开始计算，误差是激活单元的预测（</w:t>
      </w:r>
      <w:r w:rsidR="004742FA" w:rsidRPr="004742FA">
        <w:rPr>
          <w:position w:val="-12"/>
        </w:rPr>
        <w:object w:dxaOrig="400" w:dyaOrig="380" w14:anchorId="118D6C0D">
          <v:shape id="_x0000_i1027" type="#_x0000_t75" style="width:20.2pt;height:19.1pt" o:ole="">
            <v:imagedata r:id="rId229" o:title=""/>
          </v:shape>
          <o:OLEObject Type="Embed" ProgID="Equation.DSMT4" ShapeID="_x0000_i1027" DrawAspect="Content" ObjectID="_1779386257" r:id="rId230"/>
        </w:object>
      </w:r>
      <w:r>
        <w:t>）与实际值（</w:t>
      </w:r>
      <m:oMath>
        <m:sSup>
          <m:sSupPr>
            <m:ctrlPr>
              <w:rPr>
                <w:rFonts w:ascii="Cambria Math" w:hAnsi="Cambria Math"/>
              </w:rPr>
            </m:ctrlPr>
          </m:sSupPr>
          <m:e>
            <m:r>
              <w:rPr>
                <w:rFonts w:ascii="Cambria Math" w:hAnsi="Cambria Math"/>
              </w:rPr>
              <m:t>y</m:t>
            </m:r>
          </m:e>
          <m:sup>
            <m:r>
              <w:rPr>
                <w:rFonts w:ascii="Cambria Math" w:hAnsi="Cambria Math"/>
              </w:rPr>
              <m:t>k</m:t>
            </m:r>
          </m:sup>
        </m:sSup>
      </m:oMath>
      <w:r>
        <w:t>）之间</w:t>
      </w:r>
      <w:r>
        <w:lastRenderedPageBreak/>
        <w:t>的误差，（</w:t>
      </w:r>
      <m:oMath>
        <m:r>
          <w:rPr>
            <w:rFonts w:ascii="Cambria Math" w:hAnsi="Cambria Math"/>
          </w:rPr>
          <m:t>k=1:k</m:t>
        </m:r>
      </m:oMath>
      <w:r>
        <w:t>）。</w:t>
      </w:r>
      <w:r>
        <w:t xml:space="preserve"> </w:t>
      </w:r>
    </w:p>
    <w:p w14:paraId="729A4063" w14:textId="77777777" w:rsidR="00252CCC" w:rsidRDefault="006C77B1" w:rsidP="005418DA">
      <w:pPr>
        <w:pStyle w:val="af"/>
      </w:pPr>
      <w:r>
        <w:t>我们用</w:t>
      </w:r>
      <m:oMath>
        <m:r>
          <w:rPr>
            <w:rFonts w:ascii="Cambria Math" w:hAnsi="Cambria Math"/>
          </w:rPr>
          <m:t>δ</m:t>
        </m:r>
      </m:oMath>
      <w:r>
        <w:t>来表示误差，则：</w:t>
      </w:r>
      <m:oMath>
        <m:sSup>
          <m:sSupPr>
            <m:ctrlPr>
              <w:rPr>
                <w:rFonts w:ascii="Cambria Math" w:hAnsi="Cambria Math"/>
              </w:rPr>
            </m:ctrlPr>
          </m:sSupPr>
          <m:e>
            <m:r>
              <w:rPr>
                <w:rFonts w:ascii="Cambria Math" w:hAnsi="Cambria Math"/>
              </w:rPr>
              <m:t>δ</m:t>
            </m:r>
          </m:e>
          <m:sup>
            <m:r>
              <w:rPr>
                <w:rFonts w:ascii="Cambria Math" w:hAnsi="Cambria Math"/>
              </w:rPr>
              <m:t>(4)</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(4)</m:t>
            </m:r>
          </m:sup>
        </m:sSup>
        <m:r>
          <w:rPr>
            <w:rFonts w:ascii="Cambria Math" w:hAnsi="Cambria Math"/>
          </w:rPr>
          <m:t>-y</m:t>
        </m:r>
      </m:oMath>
      <w:r>
        <w:t xml:space="preserve"> </w:t>
      </w:r>
    </w:p>
    <w:p w14:paraId="3768A4EC" w14:textId="77777777" w:rsidR="00252CCC" w:rsidRDefault="006C77B1" w:rsidP="005418DA">
      <w:pPr>
        <w:pStyle w:val="af"/>
      </w:pPr>
      <w:r>
        <w:t>我们利用这个误差值来计算前一层的误差：</w:t>
      </w:r>
      <m:oMath>
        <m:sSup>
          <m:sSupPr>
            <m:ctrlPr>
              <w:rPr>
                <w:rFonts w:ascii="Cambria Math" w:hAnsi="Cambria Math"/>
              </w:rPr>
            </m:ctrlPr>
          </m:sSupPr>
          <m:e>
            <m:r>
              <w:rPr>
                <w:rFonts w:ascii="Cambria Math" w:hAnsi="Cambria Math"/>
              </w:rPr>
              <m:t>δ</m:t>
            </m:r>
          </m:e>
          <m:sup>
            <m:r>
              <w:rPr>
                <w:rFonts w:ascii="Cambria Math" w:hAnsi="Cambria Math"/>
              </w:rPr>
              <m:t>(3)</m:t>
            </m:r>
          </m:sup>
        </m:sSup>
        <m:r>
          <w:rPr>
            <w:rFonts w:ascii="Cambria Math" w:hAnsi="Cambria Math"/>
          </w:rPr>
          <m:t>=</m:t>
        </m:r>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Θ</m:t>
                    </m:r>
                  </m:e>
                  <m:sup>
                    <m:r>
                      <w:rPr>
                        <w:rFonts w:ascii="Cambria Math" w:hAnsi="Cambria Math"/>
                      </w:rPr>
                      <m:t>(3)</m:t>
                    </m:r>
                  </m:sup>
                </m:sSup>
              </m:e>
            </m:d>
          </m:e>
          <m:sup>
            <m:r>
              <w:rPr>
                <w:rFonts w:ascii="Cambria Math" w:hAnsi="Cambria Math"/>
              </w:rPr>
              <m:t>T</m:t>
            </m:r>
          </m:sup>
        </m:sSup>
        <m:sSup>
          <m:sSupPr>
            <m:ctrlPr>
              <w:rPr>
                <w:rFonts w:ascii="Cambria Math" w:hAnsi="Cambria Math"/>
              </w:rPr>
            </m:ctrlPr>
          </m:sSupPr>
          <m:e>
            <m:r>
              <w:rPr>
                <w:rFonts w:ascii="Cambria Math" w:hAnsi="Cambria Math"/>
              </w:rPr>
              <m:t>δ</m:t>
            </m:r>
          </m:e>
          <m:sup>
            <m:r>
              <w:rPr>
                <w:rFonts w:ascii="Cambria Math" w:hAnsi="Cambria Math"/>
              </w:rPr>
              <m:t>(4)</m:t>
            </m:r>
          </m:sup>
        </m:sSup>
        <m:r>
          <w:rPr>
            <w:rFonts w:ascii="Cambria Math" w:hAnsi="Cambria Math"/>
          </w:rPr>
          <m:t>*g'</m:t>
        </m:r>
        <m:d>
          <m:dPr>
            <m:ctrlPr>
              <w:rPr>
                <w:rFonts w:ascii="Cambria Math" w:hAnsi="Cambria Math"/>
              </w:rPr>
            </m:ctrlPr>
          </m:dPr>
          <m:e>
            <m:sSup>
              <m:sSupPr>
                <m:ctrlPr>
                  <w:rPr>
                    <w:rFonts w:ascii="Cambria Math" w:hAnsi="Cambria Math"/>
                  </w:rPr>
                </m:ctrlPr>
              </m:sSupPr>
              <m:e>
                <m:r>
                  <w:rPr>
                    <w:rFonts w:ascii="Cambria Math" w:hAnsi="Cambria Math"/>
                  </w:rPr>
                  <m:t>z</m:t>
                </m:r>
              </m:e>
              <m:sup>
                <m:r>
                  <w:rPr>
                    <w:rFonts w:ascii="Cambria Math" w:hAnsi="Cambria Math"/>
                  </w:rPr>
                  <m:t>(3)</m:t>
                </m:r>
              </m:sup>
            </m:sSup>
          </m:e>
        </m:d>
      </m:oMath>
      <w:r>
        <w:t xml:space="preserve"> </w:t>
      </w:r>
      <w:r>
        <w:t>其中</w:t>
      </w:r>
      <w:r>
        <w:t xml:space="preserve"> </w:t>
      </w:r>
      <m:oMath>
        <m:r>
          <w:rPr>
            <w:rFonts w:ascii="Cambria Math" w:hAnsi="Cambria Math"/>
          </w:rPr>
          <m:t>g'(</m:t>
        </m:r>
        <m:sSup>
          <m:sSupPr>
            <m:ctrlPr>
              <w:rPr>
                <w:rFonts w:ascii="Cambria Math" w:hAnsi="Cambria Math"/>
              </w:rPr>
            </m:ctrlPr>
          </m:sSupPr>
          <m:e>
            <m:r>
              <w:rPr>
                <w:rFonts w:ascii="Cambria Math" w:hAnsi="Cambria Math"/>
              </w:rPr>
              <m:t>z</m:t>
            </m:r>
          </m:e>
          <m:sup>
            <m:r>
              <w:rPr>
                <w:rFonts w:ascii="Cambria Math" w:hAnsi="Cambria Math"/>
              </w:rPr>
              <m:t>(3)</m:t>
            </m:r>
          </m:sup>
        </m:sSup>
        <m:r>
          <w:rPr>
            <w:rFonts w:ascii="Cambria Math" w:hAnsi="Cambria Math"/>
          </w:rPr>
          <m:t>)</m:t>
        </m:r>
      </m:oMath>
      <w:r>
        <w:t>是</w:t>
      </w:r>
      <w:r>
        <w:t xml:space="preserve"> </w:t>
      </w:r>
      <m:oMath>
        <m:r>
          <w:rPr>
            <w:rFonts w:ascii="Cambria Math" w:hAnsi="Cambria Math"/>
          </w:rPr>
          <m:t>S</m:t>
        </m:r>
      </m:oMath>
      <w:r>
        <w:t xml:space="preserve"> </w:t>
      </w:r>
      <w:r>
        <w:t>形函数的导数，</w:t>
      </w:r>
      <m:oMath>
        <m:r>
          <w:rPr>
            <w:rFonts w:ascii="Cambria Math" w:hAnsi="Cambria Math"/>
          </w:rPr>
          <m:t>g'(</m:t>
        </m:r>
        <m:sSup>
          <m:sSupPr>
            <m:ctrlPr>
              <w:rPr>
                <w:rFonts w:ascii="Cambria Math" w:hAnsi="Cambria Math"/>
              </w:rPr>
            </m:ctrlPr>
          </m:sSupPr>
          <m:e>
            <m:r>
              <w:rPr>
                <w:rFonts w:ascii="Cambria Math" w:hAnsi="Cambria Math"/>
              </w:rPr>
              <m:t>z</m:t>
            </m:r>
          </m:e>
          <m:sup>
            <m:r>
              <w:rPr>
                <w:rFonts w:ascii="Cambria Math" w:hAnsi="Cambria Math"/>
              </w:rPr>
              <m:t>(3)</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(3)</m:t>
            </m:r>
          </m:sup>
        </m:sSup>
        <m:r>
          <w:rPr>
            <w:rFonts w:ascii="Cambria Math" w:hAnsi="Cambria Math"/>
          </w:rPr>
          <m:t>*(1-</m:t>
        </m:r>
        <m:sSup>
          <m:sSupPr>
            <m:ctrlPr>
              <w:rPr>
                <w:rFonts w:ascii="Cambria Math" w:hAnsi="Cambria Math"/>
              </w:rPr>
            </m:ctrlPr>
          </m:sSupPr>
          <m:e>
            <m:r>
              <w:rPr>
                <w:rFonts w:ascii="Cambria Math" w:hAnsi="Cambria Math"/>
              </w:rPr>
              <m:t>a</m:t>
            </m:r>
          </m:e>
          <m:sup>
            <m:r>
              <w:rPr>
                <w:rFonts w:ascii="Cambria Math" w:hAnsi="Cambria Math"/>
              </w:rPr>
              <m:t>(3)</m:t>
            </m:r>
          </m:sup>
        </m:sSup>
        <m:r>
          <w:rPr>
            <w:rFonts w:ascii="Cambria Math" w:hAnsi="Cambria Math"/>
          </w:rPr>
          <m:t>)</m:t>
        </m:r>
      </m:oMath>
      <w:r>
        <w:t>。而</w:t>
      </w:r>
      <m:oMath>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(3)</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δ</m:t>
            </m:r>
          </m:e>
          <m:sup>
            <m:r>
              <w:rPr>
                <w:rFonts w:ascii="Cambria Math" w:hAnsi="Cambria Math"/>
              </w:rPr>
              <m:t>(4)</m:t>
            </m:r>
          </m:sup>
        </m:sSup>
      </m:oMath>
      <w:r>
        <w:t>则是权重导致的误差的</w:t>
      </w:r>
      <w:proofErr w:type="gramStart"/>
      <w:r>
        <w:t>和</w:t>
      </w:r>
      <w:proofErr w:type="gramEnd"/>
      <w:r>
        <w:t>。下一步是继续计算第二层的误差：</w:t>
      </w:r>
      <w:r>
        <w:t xml:space="preserve"> </w:t>
      </w:r>
      <m:oMath>
        <m:sSup>
          <m:sSupPr>
            <m:ctrlPr>
              <w:rPr>
                <w:rFonts w:ascii="Cambria Math" w:hAnsi="Cambria Math"/>
              </w:rPr>
            </m:ctrlPr>
          </m:sSupPr>
          <m:e>
            <m:r>
              <w:rPr>
                <w:rFonts w:ascii="Cambria Math" w:hAnsi="Cambria Math"/>
              </w:rPr>
              <m:t>δ</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(2)</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δ</m:t>
            </m:r>
          </m:e>
          <m:sup>
            <m:r>
              <w:rPr>
                <w:rFonts w:ascii="Cambria Math" w:hAnsi="Cambria Math"/>
              </w:rPr>
              <m:t>(3)</m:t>
            </m:r>
          </m:sup>
        </m:sSup>
        <m:r>
          <w:rPr>
            <w:rFonts w:ascii="Cambria Math" w:hAnsi="Cambria Math"/>
          </w:rPr>
          <m:t>*g'(</m:t>
        </m:r>
        <m:sSup>
          <m:sSupPr>
            <m:ctrlPr>
              <w:rPr>
                <w:rFonts w:ascii="Cambria Math" w:hAnsi="Cambria Math"/>
              </w:rPr>
            </m:ctrlPr>
          </m:sSupPr>
          <m:e>
            <m:r>
              <w:rPr>
                <w:rFonts w:ascii="Cambria Math" w:hAnsi="Cambria Math"/>
              </w:rPr>
              <m:t>z</m:t>
            </m:r>
          </m:e>
          <m:sup>
            <m:r>
              <w:rPr>
                <w:rFonts w:ascii="Cambria Math" w:hAnsi="Cambria Math"/>
              </w:rPr>
              <m:t>(2)</m:t>
            </m:r>
          </m:sup>
        </m:sSup>
        <m:r>
          <w:rPr>
            <w:rFonts w:ascii="Cambria Math" w:hAnsi="Cambria Math"/>
          </w:rPr>
          <m:t>)</m:t>
        </m:r>
      </m:oMath>
      <w:r>
        <w:t xml:space="preserve"> </w:t>
      </w:r>
    </w:p>
    <w:p w14:paraId="12FC6984" w14:textId="761FA778" w:rsidR="006C77B1" w:rsidRDefault="006C77B1" w:rsidP="005418DA">
      <w:pPr>
        <w:pStyle w:val="af"/>
      </w:pPr>
      <w:r>
        <w:t>因为第一层是输入变量，不存在误差。我们有了所有的误差的表达式后，便可以计算代价函数的偏导数了，假设</w:t>
      </w:r>
      <m:oMath>
        <m:r>
          <w:rPr>
            <w:rFonts w:ascii="Cambria Math" w:hAnsi="Cambria Math"/>
          </w:rPr>
          <m:t>λ=0</m:t>
        </m:r>
      </m:oMath>
      <w:r>
        <w:t>，即我们不做任何正则化处理时有：</w:t>
      </w:r>
      <w:r>
        <w:t xml:space="preserve"> </w:t>
      </w:r>
      <m:oMath>
        <m:f>
          <m:fPr>
            <m:ctrlPr>
              <w:rPr>
                <w:rFonts w:ascii="Cambria Math" w:hAnsi="Cambria Math"/>
              </w:rPr>
            </m:ctrlPr>
          </m:fPr>
          <m:num>
            <m:r>
              <w:rPr>
                <w:rFonts w:ascii="Cambria Math" w:hAnsi="Cambria Math"/>
              </w:rPr>
              <m:t>∂</m:t>
            </m:r>
          </m:num>
          <m:den>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ij</m:t>
                </m:r>
              </m:sub>
              <m:sup>
                <m:r>
                  <w:rPr>
                    <w:rFonts w:ascii="Cambria Math" w:hAnsi="Cambria Math"/>
                  </w:rPr>
                  <m:t>(l)</m:t>
                </m:r>
              </m:sup>
            </m:sSubSup>
          </m:den>
        </m:f>
        <m:r>
          <w:rPr>
            <w:rFonts w:ascii="Cambria Math" w:hAnsi="Cambria Math"/>
          </w:rPr>
          <m:t>J(Θ)=</m:t>
        </m:r>
        <m:sSubSup>
          <m:sSubSupPr>
            <m:ctrlPr>
              <w:rPr>
                <w:rFonts w:ascii="Cambria Math" w:hAnsi="Cambria Math"/>
              </w:rPr>
            </m:ctrlPr>
          </m:sSubSupPr>
          <m:e>
            <m:r>
              <w:rPr>
                <w:rFonts w:ascii="Cambria Math" w:hAnsi="Cambria Math"/>
              </w:rPr>
              <m:t>a</m:t>
            </m:r>
          </m:e>
          <m:sub>
            <m:r>
              <w:rPr>
                <w:rFonts w:ascii="Cambria Math" w:hAnsi="Cambria Math"/>
              </w:rPr>
              <m:t>j</m:t>
            </m:r>
          </m:sub>
          <m:sup>
            <m:r>
              <w:rPr>
                <w:rFonts w:ascii="Cambria Math" w:hAnsi="Cambria Math"/>
              </w:rPr>
              <m:t>(l)</m:t>
            </m:r>
          </m:sup>
        </m:sSubSup>
        <m:sSubSup>
          <m:sSubSupPr>
            <m:ctrlPr>
              <w:rPr>
                <w:rFonts w:ascii="Cambria Math" w:hAnsi="Cambria Math"/>
              </w:rPr>
            </m:ctrlPr>
          </m:sSubSupPr>
          <m:e>
            <m:r>
              <w:rPr>
                <w:rFonts w:ascii="Cambria Math" w:hAnsi="Cambria Math"/>
              </w:rPr>
              <m:t>δ</m:t>
            </m:r>
          </m:e>
          <m:sub>
            <m:r>
              <w:rPr>
                <w:rFonts w:ascii="Cambria Math" w:hAnsi="Cambria Math"/>
              </w:rPr>
              <m:t>i</m:t>
            </m:r>
          </m:sub>
          <m:sup>
            <m:r>
              <w:rPr>
                <w:rFonts w:ascii="Cambria Math" w:hAnsi="Cambria Math"/>
              </w:rPr>
              <m:t>l+1</m:t>
            </m:r>
          </m:sup>
        </m:sSubSup>
      </m:oMath>
    </w:p>
    <w:p w14:paraId="7868A3F3" w14:textId="77777777" w:rsidR="006C77B1" w:rsidRDefault="006C77B1" w:rsidP="005418DA">
      <w:pPr>
        <w:pStyle w:val="af"/>
      </w:pPr>
      <w:r>
        <w:t>重要的是清楚地知道上面式子中上下标的含义：</w:t>
      </w:r>
    </w:p>
    <w:p w14:paraId="6166878E" w14:textId="77777777" w:rsidR="006C77B1" w:rsidRDefault="006C77B1" w:rsidP="005418DA">
      <w:pPr>
        <w:pStyle w:val="af"/>
      </w:pPr>
      <m:oMath>
        <m:r>
          <w:rPr>
            <w:rFonts w:ascii="Cambria Math" w:hAnsi="Cambria Math"/>
          </w:rPr>
          <m:t>l</m:t>
        </m:r>
      </m:oMath>
      <w:r>
        <w:t xml:space="preserve"> </w:t>
      </w:r>
      <w:r>
        <w:t>代表目前所计算的是第几层。</w:t>
      </w:r>
    </w:p>
    <w:p w14:paraId="356B2A2E" w14:textId="77777777" w:rsidR="006C77B1" w:rsidRDefault="006C77B1" w:rsidP="005418DA">
      <w:pPr>
        <w:pStyle w:val="af"/>
      </w:pPr>
      <m:oMath>
        <m:r>
          <w:rPr>
            <w:rFonts w:ascii="Cambria Math" w:hAnsi="Cambria Math"/>
          </w:rPr>
          <m:t>j</m:t>
        </m:r>
      </m:oMath>
      <w:r>
        <w:t xml:space="preserve"> </w:t>
      </w:r>
      <w:r>
        <w:t>代表目前计算层中的激活单元的下标，也将是下一层的第</w:t>
      </w:r>
      <m:oMath>
        <m:r>
          <w:rPr>
            <w:rFonts w:ascii="Cambria Math" w:hAnsi="Cambria Math"/>
          </w:rPr>
          <m:t>j</m:t>
        </m:r>
      </m:oMath>
      <w:proofErr w:type="gramStart"/>
      <w:r>
        <w:t>个</w:t>
      </w:r>
      <w:proofErr w:type="gramEnd"/>
      <w:r>
        <w:t>输入变量的下标。</w:t>
      </w:r>
    </w:p>
    <w:p w14:paraId="6B3DE726" w14:textId="77777777" w:rsidR="006C77B1" w:rsidRDefault="006C77B1" w:rsidP="005418DA">
      <w:pPr>
        <w:pStyle w:val="af"/>
      </w:pPr>
      <m:oMath>
        <m:r>
          <w:rPr>
            <w:rFonts w:ascii="Cambria Math" w:hAnsi="Cambria Math"/>
          </w:rPr>
          <m:t>i</m:t>
        </m:r>
      </m:oMath>
      <w:r>
        <w:t xml:space="preserve"> </w:t>
      </w:r>
      <w:r>
        <w:t>代表下一层中误差单元的下标，是受到权重矩阵中第</w:t>
      </w:r>
      <m:oMath>
        <m:r>
          <w:rPr>
            <w:rFonts w:ascii="Cambria Math" w:hAnsi="Cambria Math"/>
          </w:rPr>
          <m:t>i</m:t>
        </m:r>
      </m:oMath>
      <w:r>
        <w:t>行影响的下一层中的误差单元的下标。</w:t>
      </w:r>
    </w:p>
    <w:p w14:paraId="40D97EBC" w14:textId="77777777" w:rsidR="006C77B1" w:rsidRDefault="006C77B1" w:rsidP="005418DA">
      <w:pPr>
        <w:pStyle w:val="af"/>
      </w:pPr>
      <w:r>
        <w:t>如果我们考虑正则化处理，并且我们的训练集是一个特征矩阵而非向量。在上面的特殊情况中，我们需要计算每一层的误差单元来计算代价函数的偏导数。在更为一般的情况中，我们同样需要计算每一层的误差单元，但是我们需要为整个训练集计算误差单元，此时的误差单元也是一个矩阵，我们用</w:t>
      </w:r>
      <m:oMath>
        <m:sSubSup>
          <m:sSubSupPr>
            <m:ctrlPr>
              <w:rPr>
                <w:rFonts w:ascii="Cambria Math" w:hAnsi="Cambria Math"/>
              </w:rPr>
            </m:ctrlPr>
          </m:sSubSupPr>
          <m:e>
            <m:r>
              <w:rPr>
                <w:rFonts w:ascii="Cambria Math" w:hAnsi="Cambria Math"/>
              </w:rPr>
              <m:t>Δ</m:t>
            </m:r>
          </m:e>
          <m:sub>
            <m:r>
              <w:rPr>
                <w:rFonts w:ascii="Cambria Math" w:hAnsi="Cambria Math"/>
              </w:rPr>
              <m:t>ij</m:t>
            </m:r>
          </m:sub>
          <m:sup>
            <m:r>
              <w:rPr>
                <w:rFonts w:ascii="Cambria Math" w:hAnsi="Cambria Math"/>
              </w:rPr>
              <m:t>(l)</m:t>
            </m:r>
          </m:sup>
        </m:sSubSup>
      </m:oMath>
      <w:r>
        <w:t>来表示这个误差矩阵。第</w:t>
      </w:r>
      <w:r>
        <w:t xml:space="preserve"> </w:t>
      </w:r>
      <m:oMath>
        <m:r>
          <w:rPr>
            <w:rFonts w:ascii="Cambria Math" w:hAnsi="Cambria Math"/>
          </w:rPr>
          <m:t>l</m:t>
        </m:r>
      </m:oMath>
      <w:r>
        <w:t xml:space="preserve"> </w:t>
      </w:r>
      <w:r>
        <w:t>层的第</w:t>
      </w:r>
      <w:r>
        <w:t xml:space="preserve"> </w:t>
      </w:r>
      <m:oMath>
        <m:r>
          <w:rPr>
            <w:rFonts w:ascii="Cambria Math" w:hAnsi="Cambria Math"/>
          </w:rPr>
          <m:t>i</m:t>
        </m:r>
      </m:oMath>
      <w:r>
        <w:t xml:space="preserve"> </w:t>
      </w:r>
      <w:proofErr w:type="gramStart"/>
      <w:r>
        <w:t>个</w:t>
      </w:r>
      <w:proofErr w:type="gramEnd"/>
      <w:r>
        <w:t>激活单元受到第</w:t>
      </w:r>
      <w:r>
        <w:t xml:space="preserve"> </w:t>
      </w:r>
      <m:oMath>
        <m:r>
          <w:rPr>
            <w:rFonts w:ascii="Cambria Math" w:hAnsi="Cambria Math"/>
          </w:rPr>
          <m:t>j</m:t>
        </m:r>
      </m:oMath>
      <w:r>
        <w:t xml:space="preserve"> </w:t>
      </w:r>
      <w:proofErr w:type="gramStart"/>
      <w:r>
        <w:t>个</w:t>
      </w:r>
      <w:proofErr w:type="gramEnd"/>
      <w:r>
        <w:t>参数影响而导致的误差。</w:t>
      </w:r>
    </w:p>
    <w:p w14:paraId="72DFDBB8" w14:textId="77777777" w:rsidR="006C77B1" w:rsidRDefault="006C77B1" w:rsidP="005418DA">
      <w:pPr>
        <w:pStyle w:val="af"/>
      </w:pPr>
      <w:r>
        <w:t>我们的算法表示为：</w:t>
      </w:r>
    </w:p>
    <w:p w14:paraId="10FD117D" w14:textId="77777777" w:rsidR="006C77B1" w:rsidRDefault="006C77B1" w:rsidP="005418DA">
      <w:pPr>
        <w:pStyle w:val="af"/>
      </w:pPr>
      <w:r>
        <w:rPr>
          <w:noProof/>
        </w:rPr>
        <w:drawing>
          <wp:inline distT="0" distB="0" distL="0" distR="0" wp14:anchorId="621B376C" wp14:editId="28818515">
            <wp:extent cx="4591050" cy="1343025"/>
            <wp:effectExtent l="0" t="0" r="0" b="9525"/>
            <wp:docPr id="51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514df14ebd508fd597e552fbadcf053.jpg"/>
                    <pic:cNvPicPr>
                      <a:picLocks noChangeAspect="1" noChangeArrowheads="1"/>
                    </pic:cNvPicPr>
                  </pic:nvPicPr>
                  <pic:blipFill>
                    <a:blip r:embed="rId231"/>
                    <a:stretch>
                      <a:fillRect/>
                    </a:stretch>
                  </pic:blipFill>
                  <pic:spPr bwMode="auto">
                    <a:xfrm>
                      <a:off x="0" y="0"/>
                      <a:ext cx="4591050" cy="1343025"/>
                    </a:xfrm>
                    <a:prstGeom prst="rect">
                      <a:avLst/>
                    </a:prstGeom>
                    <a:noFill/>
                    <a:ln w="9525">
                      <a:noFill/>
                      <a:headEnd/>
                      <a:tailEnd/>
                    </a:ln>
                  </pic:spPr>
                </pic:pic>
              </a:graphicData>
            </a:graphic>
          </wp:inline>
        </w:drawing>
      </w:r>
    </w:p>
    <w:p w14:paraId="7EE77A32" w14:textId="77777777" w:rsidR="006C77B1" w:rsidRDefault="006C77B1" w:rsidP="005418DA">
      <w:pPr>
        <w:pStyle w:val="af"/>
      </w:pPr>
      <w:r>
        <w:t>即首先用正向传播方法计算出每一层的激活单元，利用训练集的结果与神经网络预测的结果求出最后一层的误差，然后利用该误差运用反向传播法计算出直至第二层的所有误差。</w:t>
      </w:r>
    </w:p>
    <w:p w14:paraId="1752167E" w14:textId="77777777" w:rsidR="004742FA" w:rsidRDefault="006C77B1" w:rsidP="005418DA">
      <w:pPr>
        <w:pStyle w:val="af"/>
      </w:pPr>
      <w:r>
        <w:t>在求出了</w:t>
      </w:r>
      <m:oMath>
        <m:sSubSup>
          <m:sSubSupPr>
            <m:ctrlPr>
              <w:rPr>
                <w:rFonts w:ascii="Cambria Math" w:hAnsi="Cambria Math"/>
              </w:rPr>
            </m:ctrlPr>
          </m:sSubSupPr>
          <m:e>
            <m:r>
              <w:rPr>
                <w:rFonts w:ascii="Cambria Math" w:hAnsi="Cambria Math"/>
              </w:rPr>
              <m:t>Δ</m:t>
            </m:r>
          </m:e>
          <m:sub>
            <m:r>
              <w:rPr>
                <w:rFonts w:ascii="Cambria Math" w:hAnsi="Cambria Math"/>
              </w:rPr>
              <m:t>ij</m:t>
            </m:r>
          </m:sub>
          <m:sup>
            <m:r>
              <w:rPr>
                <w:rFonts w:ascii="Cambria Math" w:hAnsi="Cambria Math"/>
              </w:rPr>
              <m:t>(l)</m:t>
            </m:r>
          </m:sup>
        </m:sSubSup>
      </m:oMath>
      <w:r>
        <w:t>之后，我们便可以计算代价函数的偏导数了，计算方法如下：</w:t>
      </w:r>
    </w:p>
    <w:p w14:paraId="1147DCCF" w14:textId="329F38CB" w:rsidR="006C77B1" w:rsidRDefault="00000000" w:rsidP="005418DA">
      <w:pPr>
        <w:pStyle w:val="af"/>
      </w:pPr>
      <m:oMath>
        <m:sSubSup>
          <m:sSubSupPr>
            <m:ctrlPr>
              <w:rPr>
                <w:rFonts w:ascii="Cambria Math" w:hAnsi="Cambria Math"/>
              </w:rPr>
            </m:ctrlPr>
          </m:sSubSupPr>
          <m:e>
            <m:r>
              <w:rPr>
                <w:rFonts w:ascii="Cambria Math" w:hAnsi="Cambria Math"/>
              </w:rPr>
              <m:t>D</m:t>
            </m:r>
          </m:e>
          <m:sub>
            <m:r>
              <w:rPr>
                <w:rFonts w:ascii="Cambria Math" w:hAnsi="Cambria Math"/>
              </w:rPr>
              <m:t>ij</m:t>
            </m:r>
          </m:sub>
          <m:sup>
            <m:r>
              <w:rPr>
                <w:rFonts w:ascii="Cambria Math" w:hAnsi="Cambria Math"/>
              </w:rPr>
              <m:t>(l)</m:t>
            </m:r>
          </m:sup>
        </m:sSub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sSubSup>
          <m:sSubSupPr>
            <m:ctrlPr>
              <w:rPr>
                <w:rFonts w:ascii="Cambria Math" w:hAnsi="Cambria Math"/>
              </w:rPr>
            </m:ctrlPr>
          </m:sSubSupPr>
          <m:e>
            <m:r>
              <w:rPr>
                <w:rFonts w:ascii="Cambria Math" w:hAnsi="Cambria Math"/>
              </w:rPr>
              <m:t>Δ</m:t>
            </m:r>
          </m:e>
          <m:sub>
            <m:r>
              <w:rPr>
                <w:rFonts w:ascii="Cambria Math" w:hAnsi="Cambria Math"/>
              </w:rPr>
              <m:t>ij</m:t>
            </m:r>
          </m:sub>
          <m:sup>
            <m:r>
              <w:rPr>
                <w:rFonts w:ascii="Cambria Math" w:hAnsi="Cambria Math"/>
              </w:rPr>
              <m:t>(l)</m:t>
            </m:r>
          </m:sup>
        </m:sSubSup>
        <m:r>
          <w:rPr>
            <w:rFonts w:ascii="Cambria Math" w:hAnsi="Cambria Math"/>
          </w:rPr>
          <m:t>+λ</m:t>
        </m:r>
        <m:sSubSup>
          <m:sSubSupPr>
            <m:ctrlPr>
              <w:rPr>
                <w:rFonts w:ascii="Cambria Math" w:hAnsi="Cambria Math"/>
              </w:rPr>
            </m:ctrlPr>
          </m:sSubSupPr>
          <m:e>
            <m:r>
              <w:rPr>
                <w:rFonts w:ascii="Cambria Math" w:hAnsi="Cambria Math"/>
              </w:rPr>
              <m:t>Θ</m:t>
            </m:r>
          </m:e>
          <m:sub>
            <m:r>
              <w:rPr>
                <w:rFonts w:ascii="Cambria Math" w:hAnsi="Cambria Math"/>
              </w:rPr>
              <m:t>ij</m:t>
            </m:r>
          </m:sub>
          <m:sup>
            <m:r>
              <w:rPr>
                <w:rFonts w:ascii="Cambria Math" w:hAnsi="Cambria Math"/>
              </w:rPr>
              <m:t>(l)</m:t>
            </m:r>
          </m:sup>
        </m:sSubSup>
      </m:oMath>
      <w:r w:rsidR="006C77B1">
        <w:t xml:space="preserve"> </w:t>
      </w:r>
      <m:oMath>
        <m:r>
          <w:rPr>
            <w:rFonts w:ascii="Cambria Math" w:hAnsi="Cambria Math"/>
          </w:rPr>
          <m:t>if j≠0</m:t>
        </m:r>
      </m:oMath>
    </w:p>
    <w:p w14:paraId="0CEEA26E" w14:textId="77777777" w:rsidR="006C77B1" w:rsidRDefault="00000000" w:rsidP="005418DA">
      <w:pPr>
        <w:pStyle w:val="af"/>
      </w:pPr>
      <m:oMath>
        <m:sSubSup>
          <m:sSubSupPr>
            <m:ctrlPr>
              <w:rPr>
                <w:rFonts w:ascii="Cambria Math" w:hAnsi="Cambria Math"/>
              </w:rPr>
            </m:ctrlPr>
          </m:sSubSupPr>
          <m:e>
            <m:r>
              <w:rPr>
                <w:rFonts w:ascii="Cambria Math" w:hAnsi="Cambria Math"/>
              </w:rPr>
              <m:t>D</m:t>
            </m:r>
          </m:e>
          <m:sub>
            <m:r>
              <w:rPr>
                <w:rFonts w:ascii="Cambria Math" w:hAnsi="Cambria Math"/>
              </w:rPr>
              <m:t>ij</m:t>
            </m:r>
          </m:sub>
          <m:sup>
            <m:r>
              <w:rPr>
                <w:rFonts w:ascii="Cambria Math" w:hAnsi="Cambria Math"/>
              </w:rPr>
              <m:t>(l)</m:t>
            </m:r>
          </m:sup>
        </m:sSub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sSubSup>
          <m:sSubSupPr>
            <m:ctrlPr>
              <w:rPr>
                <w:rFonts w:ascii="Cambria Math" w:hAnsi="Cambria Math"/>
              </w:rPr>
            </m:ctrlPr>
          </m:sSubSupPr>
          <m:e>
            <m:r>
              <w:rPr>
                <w:rFonts w:ascii="Cambria Math" w:hAnsi="Cambria Math"/>
              </w:rPr>
              <m:t>Δ</m:t>
            </m:r>
          </m:e>
          <m:sub>
            <m:r>
              <w:rPr>
                <w:rFonts w:ascii="Cambria Math" w:hAnsi="Cambria Math"/>
              </w:rPr>
              <m:t>ij</m:t>
            </m:r>
          </m:sub>
          <m:sup>
            <m:r>
              <w:rPr>
                <w:rFonts w:ascii="Cambria Math" w:hAnsi="Cambria Math"/>
              </w:rPr>
              <m:t>(l)</m:t>
            </m:r>
          </m:sup>
        </m:sSubSup>
      </m:oMath>
      <w:r w:rsidR="006C77B1">
        <w:t xml:space="preserve"> </w:t>
      </w:r>
      <m:oMath>
        <m:r>
          <w:rPr>
            <w:rFonts w:ascii="Cambria Math" w:hAnsi="Cambria Math"/>
          </w:rPr>
          <m:t>if j=0</m:t>
        </m:r>
      </m:oMath>
    </w:p>
    <w:p w14:paraId="39DA1666" w14:textId="77777777" w:rsidR="006C77B1" w:rsidRDefault="006C77B1" w:rsidP="005418DA">
      <w:pPr>
        <w:pStyle w:val="af"/>
      </w:pPr>
      <w:r>
        <w:lastRenderedPageBreak/>
        <w:t>在</w:t>
      </w:r>
      <w:r w:rsidRPr="004742FA">
        <w:rPr>
          <w:b/>
        </w:rPr>
        <w:t xml:space="preserve">Octave </w:t>
      </w:r>
      <w:r>
        <w:t>中，如果我们要使用</w:t>
      </w:r>
      <w:r>
        <w:t xml:space="preserve"> </w:t>
      </w:r>
      <w:proofErr w:type="spellStart"/>
      <w:r>
        <w:rPr>
          <w:rStyle w:val="VerbatimChar"/>
        </w:rPr>
        <w:t>fminuc</w:t>
      </w:r>
      <w:proofErr w:type="spellEnd"/>
      <w:r>
        <w:t>这样的优化算法来求解求出权重矩阵，我们需要将矩阵首先展开成为向量，在利用算法求出最优解后再重新转换回矩阵。</w:t>
      </w:r>
    </w:p>
    <w:p w14:paraId="7E9A28FC" w14:textId="199FCFBC" w:rsidR="006C77B1" w:rsidRDefault="006C77B1" w:rsidP="005418DA">
      <w:pPr>
        <w:pStyle w:val="af"/>
      </w:pPr>
      <w:r>
        <w:t>假设我们有三个权重矩阵，</w:t>
      </w:r>
      <w:r>
        <w:t>Theta1</w:t>
      </w:r>
      <w:r>
        <w:t>，</w:t>
      </w:r>
      <w:r>
        <w:t xml:space="preserve">Theta2 </w:t>
      </w:r>
      <w:r>
        <w:t>和</w:t>
      </w:r>
      <w:r>
        <w:t xml:space="preserve"> Theta3</w:t>
      </w:r>
      <w:r>
        <w:t>，尺寸分别为</w:t>
      </w:r>
      <w:r>
        <w:t xml:space="preserve"> </w:t>
      </w:r>
      <w:r w:rsidRPr="004742FA">
        <w:t>10</w:t>
      </w:r>
      <w:r w:rsidR="004742FA" w:rsidRPr="004742FA">
        <w:t>*</w:t>
      </w:r>
      <w:r w:rsidRPr="004742FA">
        <w:t>11</w:t>
      </w:r>
      <w:r>
        <w:rPr>
          <w:i/>
        </w:rPr>
        <w:t>，</w:t>
      </w:r>
      <w:r w:rsidRPr="004742FA">
        <w:t>10</w:t>
      </w:r>
      <w:r w:rsidR="004742FA" w:rsidRPr="004742FA">
        <w:t>*</w:t>
      </w:r>
      <w:r w:rsidRPr="004742FA">
        <w:t>11</w:t>
      </w:r>
      <w:r>
        <w:t xml:space="preserve"> </w:t>
      </w:r>
      <w:r>
        <w:t>和</w:t>
      </w:r>
      <w:r>
        <w:t>1*11</w:t>
      </w:r>
      <w:r>
        <w:t>，</w:t>
      </w:r>
      <w:r>
        <w:t xml:space="preserve"> </w:t>
      </w:r>
      <w:r>
        <w:t>下面的代码可以实现这样的转换：</w:t>
      </w:r>
    </w:p>
    <w:p w14:paraId="7B2334E5" w14:textId="7A54D39E" w:rsidR="006C77B1" w:rsidRPr="00356442" w:rsidRDefault="006C77B1">
      <w:pPr>
        <w:pStyle w:val="SourceCode"/>
        <w:rPr>
          <w:color w:val="FF0000"/>
        </w:rPr>
      </w:pPr>
      <w:proofErr w:type="spellStart"/>
      <w:r w:rsidRPr="00356442">
        <w:rPr>
          <w:rStyle w:val="VerbatimChar"/>
          <w:color w:val="FF0000"/>
        </w:rPr>
        <w:t>thetaVec</w:t>
      </w:r>
      <w:proofErr w:type="spellEnd"/>
      <w:r w:rsidRPr="00356442">
        <w:rPr>
          <w:rStyle w:val="VerbatimChar"/>
          <w:color w:val="FF0000"/>
        </w:rPr>
        <w:t xml:space="preserve"> = [Theta1(</w:t>
      </w:r>
      <w:proofErr w:type="gramStart"/>
      <w:r w:rsidRPr="00356442">
        <w:rPr>
          <w:rStyle w:val="VerbatimChar"/>
          <w:color w:val="FF0000"/>
        </w:rPr>
        <w:t>:) ;</w:t>
      </w:r>
      <w:proofErr w:type="gramEnd"/>
      <w:r w:rsidRPr="00356442">
        <w:rPr>
          <w:rStyle w:val="VerbatimChar"/>
          <w:color w:val="FF0000"/>
        </w:rPr>
        <w:t xml:space="preserve"> Theta2(:) ; Theta3(:)]</w:t>
      </w:r>
      <w:r w:rsidRPr="00356442">
        <w:rPr>
          <w:color w:val="FF0000"/>
        </w:rPr>
        <w:br/>
      </w:r>
      <w:r w:rsidRPr="00356442">
        <w:rPr>
          <w:rStyle w:val="VerbatimChar"/>
          <w:color w:val="FF0000"/>
        </w:rPr>
        <w:t xml:space="preserve">...optimization using functions like </w:t>
      </w:r>
      <w:proofErr w:type="spellStart"/>
      <w:r w:rsidRPr="00356442">
        <w:rPr>
          <w:rStyle w:val="VerbatimChar"/>
          <w:color w:val="FF0000"/>
        </w:rPr>
        <w:t>fminuc</w:t>
      </w:r>
      <w:proofErr w:type="spellEnd"/>
      <w:r w:rsidRPr="00356442">
        <w:rPr>
          <w:rStyle w:val="VerbatimChar"/>
          <w:color w:val="FF0000"/>
        </w:rPr>
        <w:t>...</w:t>
      </w:r>
      <w:r w:rsidRPr="00356442">
        <w:rPr>
          <w:color w:val="FF0000"/>
        </w:rPr>
        <w:br/>
      </w:r>
      <w:r w:rsidRPr="00356442">
        <w:rPr>
          <w:rStyle w:val="VerbatimChar"/>
          <w:color w:val="FF0000"/>
        </w:rPr>
        <w:t>Theta1 = reshape(</w:t>
      </w:r>
      <w:proofErr w:type="spellStart"/>
      <w:r w:rsidRPr="00356442">
        <w:rPr>
          <w:rStyle w:val="VerbatimChar"/>
          <w:color w:val="FF0000"/>
        </w:rPr>
        <w:t>thetaVec</w:t>
      </w:r>
      <w:proofErr w:type="spellEnd"/>
      <w:r w:rsidRPr="00356442">
        <w:rPr>
          <w:rStyle w:val="VerbatimChar"/>
          <w:color w:val="FF0000"/>
        </w:rPr>
        <w:t>(1:110, 10, 11);</w:t>
      </w:r>
      <w:r w:rsidRPr="00356442">
        <w:rPr>
          <w:color w:val="FF0000"/>
        </w:rPr>
        <w:br/>
      </w:r>
      <w:r w:rsidRPr="00356442">
        <w:rPr>
          <w:rStyle w:val="VerbatimChar"/>
          <w:color w:val="FF0000"/>
        </w:rPr>
        <w:t>Theta2 = reshape(</w:t>
      </w:r>
      <w:proofErr w:type="spellStart"/>
      <w:r w:rsidRPr="00356442">
        <w:rPr>
          <w:rStyle w:val="VerbatimChar"/>
          <w:color w:val="FF0000"/>
        </w:rPr>
        <w:t>thetaVec</w:t>
      </w:r>
      <w:proofErr w:type="spellEnd"/>
      <w:r w:rsidRPr="00356442">
        <w:rPr>
          <w:rStyle w:val="VerbatimChar"/>
          <w:color w:val="FF0000"/>
        </w:rPr>
        <w:t>(111:220, 10, 11);</w:t>
      </w:r>
      <w:r w:rsidRPr="00356442">
        <w:rPr>
          <w:color w:val="FF0000"/>
        </w:rPr>
        <w:br/>
      </w:r>
      <w:r w:rsidRPr="00356442">
        <w:rPr>
          <w:rStyle w:val="VerbatimChar"/>
          <w:color w:val="FF0000"/>
        </w:rPr>
        <w:t>Theta1 = reshape(</w:t>
      </w:r>
      <w:proofErr w:type="spellStart"/>
      <w:r w:rsidRPr="00356442">
        <w:rPr>
          <w:rStyle w:val="VerbatimChar"/>
          <w:color w:val="FF0000"/>
        </w:rPr>
        <w:t>thetaVec</w:t>
      </w:r>
      <w:proofErr w:type="spellEnd"/>
      <w:r w:rsidRPr="00356442">
        <w:rPr>
          <w:rStyle w:val="VerbatimChar"/>
          <w:color w:val="FF0000"/>
        </w:rPr>
        <w:t>(221:231, 1, 11);</w:t>
      </w:r>
    </w:p>
    <w:p w14:paraId="10B11E05" w14:textId="77777777" w:rsidR="006C77B1" w:rsidRDefault="006C77B1">
      <w:pPr>
        <w:pStyle w:val="FirstParagraph"/>
      </w:pPr>
    </w:p>
    <w:p w14:paraId="7D8177CA" w14:textId="77777777" w:rsidR="004742FA" w:rsidRDefault="004742FA">
      <w:pPr>
        <w:widowControl/>
        <w:jc w:val="left"/>
        <w:rPr>
          <w:b/>
          <w:bCs/>
          <w:sz w:val="32"/>
          <w:szCs w:val="32"/>
        </w:rPr>
      </w:pPr>
      <w:r>
        <w:br w:type="page"/>
      </w:r>
    </w:p>
    <w:p w14:paraId="75D95DC9" w14:textId="379580F8" w:rsidR="006C77B1" w:rsidRDefault="006C77B1">
      <w:pPr>
        <w:pStyle w:val="3"/>
      </w:pPr>
      <w:bookmarkStart w:id="189" w:name="_Toc38636840"/>
      <w:r>
        <w:lastRenderedPageBreak/>
        <w:t xml:space="preserve">9.3 </w:t>
      </w:r>
      <w:r>
        <w:t>反向传播算法的直观理解</w:t>
      </w:r>
      <w:bookmarkEnd w:id="189"/>
    </w:p>
    <w:p w14:paraId="2EEFDC29" w14:textId="77777777" w:rsidR="006C77B1" w:rsidRDefault="006C77B1" w:rsidP="005418DA">
      <w:pPr>
        <w:pStyle w:val="af0"/>
      </w:pPr>
      <w:r>
        <w:t>参考视频</w:t>
      </w:r>
      <w:r>
        <w:t>: 9 - 3 - Backpropagation Intuition (13 min).</w:t>
      </w:r>
      <w:proofErr w:type="spellStart"/>
      <w:r>
        <w:t>mkv</w:t>
      </w:r>
      <w:proofErr w:type="spellEnd"/>
    </w:p>
    <w:p w14:paraId="42DDD95A" w14:textId="77777777" w:rsidR="006C77B1" w:rsidRDefault="006C77B1" w:rsidP="005418DA">
      <w:pPr>
        <w:pStyle w:val="af"/>
      </w:pPr>
      <w:r>
        <w:t>在上一段视频中，我们介绍了反向传播算法，对很多人来说，当第一次看到这种算法时，第一印象通常是，这个算法需要那么多繁杂的步骤，简直是太复杂了，实在不知道这些步骤，到底应该如何合在一起使用。就好像一个黑箱，里面充满了复杂的步骤。如果你对反向传播算法也有这种感受的话，这其实是正常的，相比于线性回归算法和逻辑回归算法而言，从数学的角度上讲，反向传播算法似乎并不简洁，对于反向传播这种算法，其实我已经使用了很多年了，但即便如此，即使是现在，我也经常感觉自己对反向传播算法的理解并不是十分深入，对于反向传播算法究竟是如何执行的，并没有一个很直观的理解。做过编程练习的同学应该可以感受到这些练习或多或少能帮助你，将这些复杂的步骤梳理了一遍，巩固了反向传播算法具体是如何实现的，这样你才能自己掌握这种算法。</w:t>
      </w:r>
    </w:p>
    <w:p w14:paraId="53E81DF9" w14:textId="77777777" w:rsidR="006C77B1" w:rsidRDefault="006C77B1" w:rsidP="005418DA">
      <w:pPr>
        <w:pStyle w:val="af"/>
      </w:pPr>
      <w:r>
        <w:t>在这段视频中，我想更加深入地讨论一下反向传播算法的这些复杂的步骤，并且希望给你一个更加全面直观的感受，理解这些步骤究竟是在做什么，也希望通过这段视频，你能理解，它至少还是一个合理的算法。但可能你即使看了这段视频，你还是觉得反向传播依然很复杂，依然像一个黑箱，太多复杂的步骤，依然感到有点神奇，这也是没关系的。即使是我接触反向传播这么多年了，有时候仍然觉得这是一个难以理解的算法，但还是希望这段视频能有些许帮助，为了更好地理解反向传播算法，我们再来仔细研究一下前向传播的原理：</w:t>
      </w:r>
    </w:p>
    <w:p w14:paraId="0AD2AFDA" w14:textId="77777777" w:rsidR="006C77B1" w:rsidRDefault="006C77B1" w:rsidP="005418DA">
      <w:pPr>
        <w:pStyle w:val="af"/>
      </w:pPr>
      <w:r>
        <w:t>前向传播算法：</w:t>
      </w:r>
    </w:p>
    <w:p w14:paraId="4FB1023B" w14:textId="77777777" w:rsidR="006C77B1" w:rsidRDefault="006C77B1" w:rsidP="005418DA">
      <w:pPr>
        <w:pStyle w:val="af"/>
      </w:pPr>
      <w:r>
        <w:rPr>
          <w:noProof/>
        </w:rPr>
        <w:drawing>
          <wp:inline distT="0" distB="0" distL="0" distR="0" wp14:anchorId="6BBD20A4" wp14:editId="2E36E1B1">
            <wp:extent cx="1981200" cy="1524000"/>
            <wp:effectExtent l="0" t="0" r="0" b="0"/>
            <wp:docPr id="51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778e97c411b23487881a87cfca781bb.png"/>
                    <pic:cNvPicPr>
                      <a:picLocks noChangeAspect="1" noChangeArrowheads="1"/>
                    </pic:cNvPicPr>
                  </pic:nvPicPr>
                  <pic:blipFill>
                    <a:blip r:embed="rId232"/>
                    <a:stretch>
                      <a:fillRect/>
                    </a:stretch>
                  </pic:blipFill>
                  <pic:spPr bwMode="auto">
                    <a:xfrm>
                      <a:off x="0" y="0"/>
                      <a:ext cx="1981200" cy="1524000"/>
                    </a:xfrm>
                    <a:prstGeom prst="rect">
                      <a:avLst/>
                    </a:prstGeom>
                    <a:noFill/>
                    <a:ln w="9525">
                      <a:noFill/>
                      <a:headEnd/>
                      <a:tailEnd/>
                    </a:ln>
                  </pic:spPr>
                </pic:pic>
              </a:graphicData>
            </a:graphic>
          </wp:inline>
        </w:drawing>
      </w:r>
    </w:p>
    <w:p w14:paraId="684BB2C1" w14:textId="77777777" w:rsidR="006C77B1" w:rsidRDefault="006C77B1" w:rsidP="005418DA">
      <w:pPr>
        <w:pStyle w:val="af"/>
      </w:pPr>
      <w:r>
        <w:rPr>
          <w:noProof/>
        </w:rPr>
        <w:lastRenderedPageBreak/>
        <w:drawing>
          <wp:inline distT="0" distB="0" distL="0" distR="0" wp14:anchorId="221224CE" wp14:editId="4944824E">
            <wp:extent cx="4048125" cy="2343150"/>
            <wp:effectExtent l="0" t="0" r="9525" b="0"/>
            <wp:docPr id="51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3a0e4aef6d47ba7fa6e07088b61ae68.png"/>
                    <pic:cNvPicPr>
                      <a:picLocks noChangeAspect="1" noChangeArrowheads="1"/>
                    </pic:cNvPicPr>
                  </pic:nvPicPr>
                  <pic:blipFill>
                    <a:blip r:embed="rId233"/>
                    <a:stretch>
                      <a:fillRect/>
                    </a:stretch>
                  </pic:blipFill>
                  <pic:spPr bwMode="auto">
                    <a:xfrm>
                      <a:off x="0" y="0"/>
                      <a:ext cx="4048317" cy="2343261"/>
                    </a:xfrm>
                    <a:prstGeom prst="rect">
                      <a:avLst/>
                    </a:prstGeom>
                    <a:noFill/>
                    <a:ln w="9525">
                      <a:noFill/>
                      <a:headEnd/>
                      <a:tailEnd/>
                    </a:ln>
                  </pic:spPr>
                </pic:pic>
              </a:graphicData>
            </a:graphic>
          </wp:inline>
        </w:drawing>
      </w:r>
    </w:p>
    <w:p w14:paraId="455FBCAB" w14:textId="77777777" w:rsidR="006C77B1" w:rsidRDefault="006C77B1" w:rsidP="005418DA">
      <w:pPr>
        <w:pStyle w:val="af"/>
      </w:pPr>
      <w:r>
        <w:t>反向传播算法做的是：</w:t>
      </w:r>
    </w:p>
    <w:p w14:paraId="04D5C391" w14:textId="77777777" w:rsidR="006C77B1" w:rsidRDefault="006C77B1" w:rsidP="00356442">
      <w:r>
        <w:rPr>
          <w:noProof/>
        </w:rPr>
        <w:drawing>
          <wp:inline distT="0" distB="0" distL="0" distR="0" wp14:anchorId="740BE9FB" wp14:editId="3C2F9BF9">
            <wp:extent cx="5219700" cy="2971800"/>
            <wp:effectExtent l="0" t="0" r="0" b="0"/>
            <wp:docPr id="52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7aabbf26290e2082a00c5114ae1c5dc.png"/>
                    <pic:cNvPicPr>
                      <a:picLocks noChangeAspect="1" noChangeArrowheads="1"/>
                    </pic:cNvPicPr>
                  </pic:nvPicPr>
                  <pic:blipFill rotWithShape="1">
                    <a:blip r:embed="rId234"/>
                    <a:srcRect r="2143" b="1969"/>
                    <a:stretch/>
                  </pic:blipFill>
                  <pic:spPr bwMode="auto">
                    <a:xfrm>
                      <a:off x="0" y="0"/>
                      <a:ext cx="5219700" cy="2971800"/>
                    </a:xfrm>
                    <a:prstGeom prst="rect">
                      <a:avLst/>
                    </a:prstGeom>
                    <a:noFill/>
                    <a:ln>
                      <a:noFill/>
                    </a:ln>
                    <a:extLst>
                      <a:ext uri="{53640926-AAD7-44D8-BBD7-CCE9431645EC}">
                        <a14:shadowObscured xmlns:a14="http://schemas.microsoft.com/office/drawing/2010/main"/>
                      </a:ext>
                    </a:extLst>
                  </pic:spPr>
                </pic:pic>
              </a:graphicData>
            </a:graphic>
          </wp:inline>
        </w:drawing>
      </w:r>
    </w:p>
    <w:p w14:paraId="393A42EB" w14:textId="23AE9239" w:rsidR="006C77B1" w:rsidRDefault="006C77B1" w:rsidP="00356442">
      <w:pPr>
        <w:pStyle w:val="af"/>
      </w:pPr>
      <w:r>
        <w:rPr>
          <w:noProof/>
        </w:rPr>
        <w:drawing>
          <wp:inline distT="0" distB="0" distL="0" distR="0" wp14:anchorId="3BCA68B7" wp14:editId="52EC0723">
            <wp:extent cx="4867275" cy="2876550"/>
            <wp:effectExtent l="0" t="0" r="9525" b="0"/>
            <wp:docPr id="52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542307ad9033e39093e7f28d0c7146c.png"/>
                    <pic:cNvPicPr>
                      <a:picLocks noChangeAspect="1" noChangeArrowheads="1"/>
                    </pic:cNvPicPr>
                  </pic:nvPicPr>
                  <pic:blipFill rotWithShape="1">
                    <a:blip r:embed="rId235"/>
                    <a:srcRect b="955"/>
                    <a:stretch/>
                  </pic:blipFill>
                  <pic:spPr bwMode="auto">
                    <a:xfrm>
                      <a:off x="0" y="0"/>
                      <a:ext cx="4867275" cy="2876550"/>
                    </a:xfrm>
                    <a:prstGeom prst="rect">
                      <a:avLst/>
                    </a:prstGeom>
                    <a:noFill/>
                    <a:ln>
                      <a:noFill/>
                    </a:ln>
                    <a:extLst>
                      <a:ext uri="{53640926-AAD7-44D8-BBD7-CCE9431645EC}">
                        <a14:shadowObscured xmlns:a14="http://schemas.microsoft.com/office/drawing/2010/main"/>
                      </a:ext>
                    </a:extLst>
                  </pic:spPr>
                </pic:pic>
              </a:graphicData>
            </a:graphic>
          </wp:inline>
        </w:drawing>
      </w:r>
    </w:p>
    <w:p w14:paraId="0B25FABB" w14:textId="50E582E8" w:rsidR="006C77B1" w:rsidRDefault="006C77B1">
      <w:pPr>
        <w:pStyle w:val="3"/>
      </w:pPr>
      <w:bookmarkStart w:id="190" w:name="header-n106"/>
      <w:bookmarkStart w:id="191" w:name="_Toc38636841"/>
      <w:bookmarkEnd w:id="190"/>
      <w:r>
        <w:lastRenderedPageBreak/>
        <w:t xml:space="preserve">9.4 </w:t>
      </w:r>
      <w:r>
        <w:t>实现注意：展开参数</w:t>
      </w:r>
      <w:bookmarkEnd w:id="191"/>
    </w:p>
    <w:p w14:paraId="4B1084BE" w14:textId="77777777" w:rsidR="006C77B1" w:rsidRDefault="006C77B1" w:rsidP="005418DA">
      <w:pPr>
        <w:pStyle w:val="af0"/>
      </w:pPr>
      <w:r>
        <w:t>参考视频</w:t>
      </w:r>
      <w:r>
        <w:t>: 9 - 4 - Implementation Note_ Unrolling Parameters (8 min).</w:t>
      </w:r>
      <w:proofErr w:type="spellStart"/>
      <w:r>
        <w:t>mkv</w:t>
      </w:r>
      <w:proofErr w:type="spellEnd"/>
    </w:p>
    <w:p w14:paraId="53C13853" w14:textId="77777777" w:rsidR="006C77B1" w:rsidRDefault="006C77B1" w:rsidP="005418DA">
      <w:pPr>
        <w:pStyle w:val="af"/>
      </w:pPr>
      <w:r>
        <w:t>在上一段视频中，我们谈到了怎样使用反向传播算法计算代价函数的导数。在这段视频中，我想快速地向你介绍一个细节的实现过程，怎样把你的参数从矩阵展开成向量，以便我们在高级最优化步骤中的使用需要。</w:t>
      </w:r>
    </w:p>
    <w:p w14:paraId="369AB70C" w14:textId="77777777" w:rsidR="006C77B1" w:rsidRDefault="006C77B1" w:rsidP="005418DA">
      <w:pPr>
        <w:pStyle w:val="af"/>
      </w:pPr>
      <w:r>
        <w:rPr>
          <w:noProof/>
        </w:rPr>
        <w:drawing>
          <wp:inline distT="0" distB="0" distL="0" distR="0" wp14:anchorId="6A036648" wp14:editId="2DDA13FE">
            <wp:extent cx="5029200" cy="2095500"/>
            <wp:effectExtent l="0" t="0" r="0" b="0"/>
            <wp:docPr id="52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ad78547859e6f794a7f18389d3d6128.png"/>
                    <pic:cNvPicPr>
                      <a:picLocks noChangeAspect="1" noChangeArrowheads="1"/>
                    </pic:cNvPicPr>
                  </pic:nvPicPr>
                  <pic:blipFill>
                    <a:blip r:embed="rId236"/>
                    <a:stretch>
                      <a:fillRect/>
                    </a:stretch>
                  </pic:blipFill>
                  <pic:spPr bwMode="auto">
                    <a:xfrm>
                      <a:off x="0" y="0"/>
                      <a:ext cx="5029200" cy="2095500"/>
                    </a:xfrm>
                    <a:prstGeom prst="rect">
                      <a:avLst/>
                    </a:prstGeom>
                    <a:noFill/>
                    <a:ln w="9525">
                      <a:noFill/>
                      <a:headEnd/>
                      <a:tailEnd/>
                    </a:ln>
                  </pic:spPr>
                </pic:pic>
              </a:graphicData>
            </a:graphic>
          </wp:inline>
        </w:drawing>
      </w:r>
    </w:p>
    <w:p w14:paraId="3CA27E95" w14:textId="77777777" w:rsidR="006C77B1" w:rsidRDefault="006C77B1" w:rsidP="005418DA">
      <w:pPr>
        <w:pStyle w:val="af"/>
      </w:pPr>
      <w:r>
        <w:rPr>
          <w:noProof/>
        </w:rPr>
        <w:drawing>
          <wp:inline distT="0" distB="0" distL="0" distR="0" wp14:anchorId="4F95228E" wp14:editId="41A0AA54">
            <wp:extent cx="4991100" cy="2314575"/>
            <wp:effectExtent l="0" t="0" r="0" b="9525"/>
            <wp:docPr id="52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9284204de41bffa4f7bc1dea567044e.png"/>
                    <pic:cNvPicPr>
                      <a:picLocks noChangeAspect="1" noChangeArrowheads="1"/>
                    </pic:cNvPicPr>
                  </pic:nvPicPr>
                  <pic:blipFill>
                    <a:blip r:embed="rId237"/>
                    <a:stretch>
                      <a:fillRect/>
                    </a:stretch>
                  </pic:blipFill>
                  <pic:spPr bwMode="auto">
                    <a:xfrm>
                      <a:off x="0" y="0"/>
                      <a:ext cx="4991100" cy="2314575"/>
                    </a:xfrm>
                    <a:prstGeom prst="rect">
                      <a:avLst/>
                    </a:prstGeom>
                    <a:noFill/>
                    <a:ln w="9525">
                      <a:noFill/>
                      <a:headEnd/>
                      <a:tailEnd/>
                    </a:ln>
                  </pic:spPr>
                </pic:pic>
              </a:graphicData>
            </a:graphic>
          </wp:inline>
        </w:drawing>
      </w:r>
    </w:p>
    <w:p w14:paraId="410C27C1" w14:textId="77777777" w:rsidR="006C77B1" w:rsidRDefault="006C77B1" w:rsidP="005418DA">
      <w:pPr>
        <w:pStyle w:val="af"/>
      </w:pPr>
      <w:r>
        <w:rPr>
          <w:noProof/>
        </w:rPr>
        <w:drawing>
          <wp:inline distT="0" distB="0" distL="0" distR="0" wp14:anchorId="7DF95AFA" wp14:editId="3BE3A35B">
            <wp:extent cx="4943475" cy="2019300"/>
            <wp:effectExtent l="0" t="0" r="9525" b="0"/>
            <wp:docPr id="52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bd7e196e272737f497853ba60743c44.png"/>
                    <pic:cNvPicPr>
                      <a:picLocks noChangeAspect="1" noChangeArrowheads="1"/>
                    </pic:cNvPicPr>
                  </pic:nvPicPr>
                  <pic:blipFill>
                    <a:blip r:embed="rId238"/>
                    <a:stretch>
                      <a:fillRect/>
                    </a:stretch>
                  </pic:blipFill>
                  <pic:spPr bwMode="auto">
                    <a:xfrm>
                      <a:off x="0" y="0"/>
                      <a:ext cx="4943475" cy="2019300"/>
                    </a:xfrm>
                    <a:prstGeom prst="rect">
                      <a:avLst/>
                    </a:prstGeom>
                    <a:noFill/>
                    <a:ln w="9525">
                      <a:noFill/>
                      <a:headEnd/>
                      <a:tailEnd/>
                    </a:ln>
                  </pic:spPr>
                </pic:pic>
              </a:graphicData>
            </a:graphic>
          </wp:inline>
        </w:drawing>
      </w:r>
    </w:p>
    <w:p w14:paraId="4F482574" w14:textId="08751F3D" w:rsidR="006C77B1" w:rsidRDefault="006C77B1">
      <w:pPr>
        <w:pStyle w:val="3"/>
      </w:pPr>
      <w:bookmarkStart w:id="192" w:name="_Toc38636842"/>
      <w:r>
        <w:lastRenderedPageBreak/>
        <w:t xml:space="preserve">9.5 </w:t>
      </w:r>
      <w:r>
        <w:t>梯度检验</w:t>
      </w:r>
      <w:bookmarkEnd w:id="192"/>
    </w:p>
    <w:p w14:paraId="1DD1A8A3" w14:textId="77777777" w:rsidR="006C77B1" w:rsidRDefault="006C77B1" w:rsidP="005418DA">
      <w:pPr>
        <w:pStyle w:val="af0"/>
      </w:pPr>
      <w:r>
        <w:t>参考视频</w:t>
      </w:r>
      <w:r>
        <w:t>: 9 - 5 - Gradient Checking (12 min).</w:t>
      </w:r>
      <w:proofErr w:type="spellStart"/>
      <w:r>
        <w:t>mkv</w:t>
      </w:r>
      <w:proofErr w:type="spellEnd"/>
    </w:p>
    <w:p w14:paraId="0F3F325C" w14:textId="77777777" w:rsidR="006C77B1" w:rsidRDefault="006C77B1" w:rsidP="005418DA">
      <w:pPr>
        <w:pStyle w:val="af"/>
      </w:pPr>
      <w:r>
        <w:t>当我们对一个较为复杂的模型（例如神经网络）使用梯度下降算法时，可能会存在一些不容易察觉的错误，意味着，虽然代价看上去在不断减小，但最终的结果可能并不是最优解。</w:t>
      </w:r>
    </w:p>
    <w:p w14:paraId="067BAF4B" w14:textId="77777777" w:rsidR="006C77B1" w:rsidRDefault="006C77B1" w:rsidP="005418DA">
      <w:pPr>
        <w:pStyle w:val="af"/>
      </w:pPr>
      <w:r>
        <w:t>为了避免这样的问题，我们采取一种叫做梯度的数值检验（</w:t>
      </w:r>
      <w:r>
        <w:rPr>
          <w:b/>
        </w:rPr>
        <w:t>Numerical Gradient Checking</w:t>
      </w:r>
      <w:r>
        <w:t>）方法。这种方法的思想是通过估计梯度值来检验我们计算的导数值是否真的是我们要求的。</w:t>
      </w:r>
    </w:p>
    <w:p w14:paraId="520088BE" w14:textId="77777777" w:rsidR="006C77B1" w:rsidRDefault="006C77B1" w:rsidP="005418DA">
      <w:pPr>
        <w:pStyle w:val="af"/>
      </w:pPr>
      <w:r>
        <w:t>对梯度的估计采用的方法是在代价函数上沿着切线的方向选择离两个非常近的点然后计算两个点的平均值用以估计梯度。即对于某个特定的</w:t>
      </w:r>
      <w:r>
        <w:t xml:space="preserve"> </w:t>
      </w:r>
      <m:oMath>
        <m:r>
          <w:rPr>
            <w:rFonts w:ascii="Cambria Math" w:hAnsi="Cambria Math"/>
          </w:rPr>
          <m:t>θ</m:t>
        </m:r>
      </m:oMath>
      <w:r>
        <w:t>，我们计算出在</w:t>
      </w:r>
      <w:r>
        <w:t xml:space="preserve"> </w:t>
      </w:r>
      <m:oMath>
        <m:r>
          <w:rPr>
            <w:rFonts w:ascii="Cambria Math" w:hAnsi="Cambria Math"/>
          </w:rPr>
          <m:t>θ</m:t>
        </m:r>
      </m:oMath>
      <w:r>
        <w:t>-</w:t>
      </w:r>
      <m:oMath>
        <m:r>
          <w:rPr>
            <w:rFonts w:ascii="Cambria Math" w:hAnsi="Cambria Math"/>
          </w:rPr>
          <m:t>ε</m:t>
        </m:r>
      </m:oMath>
      <w:r>
        <w:t xml:space="preserve"> </w:t>
      </w:r>
      <w:r>
        <w:t>处和</w:t>
      </w:r>
      <w:r>
        <w:t xml:space="preserve"> </w:t>
      </w:r>
      <m:oMath>
        <m:r>
          <w:rPr>
            <w:rFonts w:ascii="Cambria Math" w:hAnsi="Cambria Math"/>
          </w:rPr>
          <m:t>θ</m:t>
        </m:r>
      </m:oMath>
      <w:r>
        <w:t>+</w:t>
      </w:r>
      <m:oMath>
        <m:r>
          <w:rPr>
            <w:rFonts w:ascii="Cambria Math" w:hAnsi="Cambria Math"/>
          </w:rPr>
          <m:t>ε</m:t>
        </m:r>
      </m:oMath>
      <w:r>
        <w:t xml:space="preserve"> </w:t>
      </w:r>
      <w:r>
        <w:t>的代价值（</w:t>
      </w:r>
      <m:oMath>
        <m:r>
          <w:rPr>
            <w:rFonts w:ascii="Cambria Math" w:hAnsi="Cambria Math"/>
          </w:rPr>
          <m:t>ε</m:t>
        </m:r>
      </m:oMath>
      <w:r>
        <w:t>是一个非常小的值，通常选取</w:t>
      </w:r>
      <w:r>
        <w:t xml:space="preserve"> 0.001</w:t>
      </w:r>
      <w:r>
        <w:t>），然后求两个代价的平均，用以估计在</w:t>
      </w:r>
      <w:r>
        <w:t xml:space="preserve"> </w:t>
      </w:r>
      <m:oMath>
        <m:r>
          <w:rPr>
            <w:rFonts w:ascii="Cambria Math" w:hAnsi="Cambria Math"/>
          </w:rPr>
          <m:t>θ</m:t>
        </m:r>
      </m:oMath>
      <w:r>
        <w:t xml:space="preserve"> </w:t>
      </w:r>
      <w:r>
        <w:t>处的代价值。</w:t>
      </w:r>
    </w:p>
    <w:p w14:paraId="798AB936" w14:textId="77777777" w:rsidR="006C77B1" w:rsidRDefault="006C77B1" w:rsidP="00356442">
      <w:r>
        <w:rPr>
          <w:noProof/>
        </w:rPr>
        <w:drawing>
          <wp:inline distT="0" distB="0" distL="0" distR="0" wp14:anchorId="2220E784" wp14:editId="635E708B">
            <wp:extent cx="5334000" cy="2005584"/>
            <wp:effectExtent l="0" t="0" r="0" b="0"/>
            <wp:docPr id="52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d04c4791eb12a74c843eb5acf601400.png"/>
                    <pic:cNvPicPr>
                      <a:picLocks noChangeAspect="1" noChangeArrowheads="1"/>
                    </pic:cNvPicPr>
                  </pic:nvPicPr>
                  <pic:blipFill>
                    <a:blip r:embed="rId239"/>
                    <a:stretch>
                      <a:fillRect/>
                    </a:stretch>
                  </pic:blipFill>
                  <pic:spPr bwMode="auto">
                    <a:xfrm>
                      <a:off x="0" y="0"/>
                      <a:ext cx="5334000" cy="2005584"/>
                    </a:xfrm>
                    <a:prstGeom prst="rect">
                      <a:avLst/>
                    </a:prstGeom>
                    <a:noFill/>
                    <a:ln w="9525">
                      <a:noFill/>
                      <a:headEnd/>
                      <a:tailEnd/>
                    </a:ln>
                  </pic:spPr>
                </pic:pic>
              </a:graphicData>
            </a:graphic>
          </wp:inline>
        </w:drawing>
      </w:r>
    </w:p>
    <w:p w14:paraId="718C53CC" w14:textId="77777777" w:rsidR="006C77B1" w:rsidRDefault="006C77B1" w:rsidP="005418DA">
      <w:pPr>
        <w:pStyle w:val="af"/>
        <w:ind w:firstLine="422"/>
      </w:pPr>
      <w:r>
        <w:rPr>
          <w:b/>
        </w:rPr>
        <w:t>Octave</w:t>
      </w:r>
      <w:r>
        <w:t xml:space="preserve"> </w:t>
      </w:r>
      <w:r>
        <w:t>中代码如下：</w:t>
      </w:r>
    </w:p>
    <w:p w14:paraId="2F77A575" w14:textId="77777777" w:rsidR="006C77B1" w:rsidRPr="00356442" w:rsidRDefault="006C77B1" w:rsidP="005418DA">
      <w:pPr>
        <w:pStyle w:val="af"/>
        <w:ind w:firstLine="440"/>
        <w:rPr>
          <w:color w:val="FF0000"/>
        </w:rPr>
      </w:pPr>
      <w:proofErr w:type="spellStart"/>
      <w:r w:rsidRPr="00356442">
        <w:rPr>
          <w:rStyle w:val="VerbatimChar"/>
          <w:color w:val="FF0000"/>
        </w:rPr>
        <w:t>gradApprox</w:t>
      </w:r>
      <w:proofErr w:type="spellEnd"/>
      <w:r w:rsidRPr="00356442">
        <w:rPr>
          <w:rStyle w:val="VerbatimChar"/>
          <w:color w:val="FF0000"/>
        </w:rPr>
        <w:t xml:space="preserve"> = (</w:t>
      </w:r>
      <w:proofErr w:type="gramStart"/>
      <w:r w:rsidRPr="00356442">
        <w:rPr>
          <w:rStyle w:val="VerbatimChar"/>
          <w:color w:val="FF0000"/>
        </w:rPr>
        <w:t>J(</w:t>
      </w:r>
      <w:proofErr w:type="gramEnd"/>
      <w:r w:rsidRPr="00356442">
        <w:rPr>
          <w:rStyle w:val="VerbatimChar"/>
          <w:color w:val="FF0000"/>
        </w:rPr>
        <w:t>theta + eps) – J(theta - eps)) / (2*eps)</w:t>
      </w:r>
    </w:p>
    <w:p w14:paraId="636BE79B" w14:textId="77777777" w:rsidR="00356442" w:rsidRDefault="006C77B1" w:rsidP="005418DA">
      <w:pPr>
        <w:pStyle w:val="af"/>
      </w:pPr>
      <w:r>
        <w:t>当</w:t>
      </w:r>
      <m:oMath>
        <m:r>
          <w:rPr>
            <w:rFonts w:ascii="Cambria Math" w:hAnsi="Cambria Math"/>
          </w:rPr>
          <m:t>θ</m:t>
        </m:r>
      </m:oMath>
      <w:r>
        <w:t>是一个向量时，我们则需要对偏导数进行检验。因为代价函数的偏导数检验只针对一个参数的改变进行检验，下面是一个只针对</w:t>
      </w:r>
      <m:oMath>
        <m:sSub>
          <m:sSubPr>
            <m:ctrlPr>
              <w:rPr>
                <w:rFonts w:ascii="Cambria Math" w:hAnsi="Cambria Math"/>
              </w:rPr>
            </m:ctrlPr>
          </m:sSubPr>
          <m:e>
            <m:r>
              <w:rPr>
                <w:rFonts w:ascii="Cambria Math" w:hAnsi="Cambria Math"/>
              </w:rPr>
              <m:t>θ</m:t>
            </m:r>
          </m:e>
          <m:sub>
            <m:r>
              <w:rPr>
                <w:rFonts w:ascii="Cambria Math" w:hAnsi="Cambria Math"/>
              </w:rPr>
              <m:t>1</m:t>
            </m:r>
          </m:sub>
        </m:sSub>
      </m:oMath>
      <w:r>
        <w:t>进行检验的示例：</w:t>
      </w:r>
    </w:p>
    <w:p w14:paraId="1C134628" w14:textId="0BD0C6EB" w:rsidR="006C77B1" w:rsidRDefault="006C77B1" w:rsidP="005418DA">
      <w:pPr>
        <w:pStyle w:val="af"/>
      </w:pPr>
      <w:r>
        <w:t xml:space="preserve"> </w:t>
      </w:r>
      <m:oMath>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den>
        </m:f>
        <m:r>
          <w:rPr>
            <w:rFonts w:ascii="Cambria Math" w:hAnsi="Cambria Math"/>
          </w:rPr>
          <m:t>=</m:t>
        </m:r>
        <m:f>
          <m:fPr>
            <m:ctrlPr>
              <w:rPr>
                <w:rFonts w:ascii="Cambria Math" w:hAnsi="Cambria Math"/>
              </w:rPr>
            </m:ctrlPr>
          </m:fPr>
          <m:num>
            <m:r>
              <w:rPr>
                <w:rFonts w:ascii="Cambria Math" w:hAnsi="Cambria Math"/>
              </w:rPr>
              <m:t>J</m:t>
            </m:r>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ε</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n</m:t>
                    </m:r>
                  </m:sub>
                </m:sSub>
              </m:e>
            </m:d>
            <m:r>
              <w:rPr>
                <w:rFonts w:ascii="Cambria Math" w:hAnsi="Cambria Math"/>
              </w:rPr>
              <m:t>-J</m:t>
            </m:r>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ε</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n</m:t>
                    </m:r>
                  </m:sub>
                </m:sSub>
              </m:e>
            </m:d>
          </m:num>
          <m:den>
            <m:r>
              <w:rPr>
                <w:rFonts w:ascii="Cambria Math" w:hAnsi="Cambria Math"/>
              </w:rPr>
              <m:t>2ε</m:t>
            </m:r>
          </m:den>
        </m:f>
      </m:oMath>
    </w:p>
    <w:p w14:paraId="2A773F67" w14:textId="77777777" w:rsidR="006C77B1" w:rsidRDefault="006C77B1" w:rsidP="005418DA">
      <w:pPr>
        <w:pStyle w:val="af"/>
      </w:pPr>
      <w:r>
        <w:t>最后我们还需要对通过反向传播方法计算出的偏导数进行检验。</w:t>
      </w:r>
    </w:p>
    <w:p w14:paraId="3BC82836" w14:textId="77777777" w:rsidR="006C77B1" w:rsidRDefault="006C77B1" w:rsidP="005418DA">
      <w:pPr>
        <w:pStyle w:val="af"/>
      </w:pPr>
      <w:r>
        <w:t>根据上面的算法，计算出的偏导数存储在矩阵</w:t>
      </w:r>
      <w:r>
        <w:t xml:space="preserve"> </w:t>
      </w:r>
      <m:oMath>
        <m:sSubSup>
          <m:sSubSupPr>
            <m:ctrlPr>
              <w:rPr>
                <w:rFonts w:ascii="Cambria Math" w:hAnsi="Cambria Math"/>
              </w:rPr>
            </m:ctrlPr>
          </m:sSubSupPr>
          <m:e>
            <m:r>
              <w:rPr>
                <w:rFonts w:ascii="Cambria Math" w:hAnsi="Cambria Math"/>
              </w:rPr>
              <m:t>D</m:t>
            </m:r>
          </m:e>
          <m:sub>
            <m:r>
              <w:rPr>
                <w:rFonts w:ascii="Cambria Math" w:hAnsi="Cambria Math"/>
              </w:rPr>
              <m:t>ij</m:t>
            </m:r>
          </m:sub>
          <m:sup>
            <m:r>
              <w:rPr>
                <w:rFonts w:ascii="Cambria Math" w:hAnsi="Cambria Math"/>
              </w:rPr>
              <m:t>(l)</m:t>
            </m:r>
          </m:sup>
        </m:sSubSup>
      </m:oMath>
      <w:r>
        <w:t xml:space="preserve"> </w:t>
      </w:r>
      <w:r>
        <w:t>中。检验时，我们要将该矩阵展开成为向量，同时我们也将</w:t>
      </w:r>
      <w:r>
        <w:t xml:space="preserve"> </w:t>
      </w:r>
      <m:oMath>
        <m:r>
          <w:rPr>
            <w:rFonts w:ascii="Cambria Math" w:hAnsi="Cambria Math"/>
          </w:rPr>
          <m:t>θ</m:t>
        </m:r>
      </m:oMath>
      <w:r>
        <w:t xml:space="preserve"> </w:t>
      </w:r>
      <w:r>
        <w:t>矩阵展开为向量，我们针对每一个</w:t>
      </w:r>
      <w:r>
        <w:t xml:space="preserve"> </w:t>
      </w:r>
      <m:oMath>
        <m:r>
          <w:rPr>
            <w:rFonts w:ascii="Cambria Math" w:hAnsi="Cambria Math"/>
          </w:rPr>
          <m:t>θ</m:t>
        </m:r>
      </m:oMath>
      <w:r>
        <w:t xml:space="preserve"> </w:t>
      </w:r>
      <w:r>
        <w:t>都计算一个近似的梯度值，将这些值存储于一个近似梯度矩阵中，最终将得出的这个矩阵同</w:t>
      </w:r>
      <w:r>
        <w:t xml:space="preserve"> </w:t>
      </w:r>
      <m:oMath>
        <m:sSubSup>
          <m:sSubSupPr>
            <m:ctrlPr>
              <w:rPr>
                <w:rFonts w:ascii="Cambria Math" w:hAnsi="Cambria Math"/>
              </w:rPr>
            </m:ctrlPr>
          </m:sSubSupPr>
          <m:e>
            <m:r>
              <w:rPr>
                <w:rFonts w:ascii="Cambria Math" w:hAnsi="Cambria Math"/>
              </w:rPr>
              <m:t>D</m:t>
            </m:r>
          </m:e>
          <m:sub>
            <m:r>
              <w:rPr>
                <w:rFonts w:ascii="Cambria Math" w:hAnsi="Cambria Math"/>
              </w:rPr>
              <m:t>ij</m:t>
            </m:r>
          </m:sub>
          <m:sup>
            <m:r>
              <w:rPr>
                <w:rFonts w:ascii="Cambria Math" w:hAnsi="Cambria Math"/>
              </w:rPr>
              <m:t>(l)</m:t>
            </m:r>
          </m:sup>
        </m:sSubSup>
      </m:oMath>
      <w:r>
        <w:t xml:space="preserve"> </w:t>
      </w:r>
      <w:r>
        <w:t>进行比较。</w:t>
      </w:r>
    </w:p>
    <w:p w14:paraId="08BB78A3" w14:textId="77777777" w:rsidR="006C77B1" w:rsidRDefault="006C77B1" w:rsidP="005418DA">
      <w:pPr>
        <w:pStyle w:val="af"/>
      </w:pPr>
      <w:r>
        <w:rPr>
          <w:noProof/>
        </w:rPr>
        <w:lastRenderedPageBreak/>
        <w:drawing>
          <wp:inline distT="0" distB="0" distL="0" distR="0" wp14:anchorId="39106A2D" wp14:editId="45C6067B">
            <wp:extent cx="4429125" cy="1762125"/>
            <wp:effectExtent l="0" t="0" r="0" b="0"/>
            <wp:docPr id="52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f65f3f3098025530a3c442eea562f8c.jpg"/>
                    <pic:cNvPicPr>
                      <a:picLocks noChangeAspect="1" noChangeArrowheads="1"/>
                    </pic:cNvPicPr>
                  </pic:nvPicPr>
                  <pic:blipFill>
                    <a:blip r:embed="rId240"/>
                    <a:stretch>
                      <a:fillRect/>
                    </a:stretch>
                  </pic:blipFill>
                  <pic:spPr bwMode="auto">
                    <a:xfrm>
                      <a:off x="0" y="0"/>
                      <a:ext cx="4429125" cy="1762125"/>
                    </a:xfrm>
                    <a:prstGeom prst="rect">
                      <a:avLst/>
                    </a:prstGeom>
                    <a:noFill/>
                    <a:ln w="9525">
                      <a:noFill/>
                      <a:headEnd/>
                      <a:tailEnd/>
                    </a:ln>
                  </pic:spPr>
                </pic:pic>
              </a:graphicData>
            </a:graphic>
          </wp:inline>
        </w:drawing>
      </w:r>
    </w:p>
    <w:p w14:paraId="1B0FB09A" w14:textId="77777777" w:rsidR="006C77B1" w:rsidRDefault="006C77B1" w:rsidP="005418DA">
      <w:pPr>
        <w:pStyle w:val="af"/>
      </w:pPr>
    </w:p>
    <w:p w14:paraId="03673946" w14:textId="77777777" w:rsidR="005418DA" w:rsidRDefault="005418DA">
      <w:pPr>
        <w:widowControl/>
        <w:jc w:val="left"/>
        <w:rPr>
          <w:b/>
          <w:bCs/>
          <w:sz w:val="32"/>
          <w:szCs w:val="32"/>
        </w:rPr>
      </w:pPr>
      <w:bookmarkStart w:id="193" w:name="header-n141"/>
      <w:bookmarkEnd w:id="193"/>
      <w:r>
        <w:br w:type="page"/>
      </w:r>
    </w:p>
    <w:p w14:paraId="43F6BDF1" w14:textId="4227940B" w:rsidR="006C77B1" w:rsidRDefault="006C77B1">
      <w:pPr>
        <w:pStyle w:val="3"/>
      </w:pPr>
      <w:bookmarkStart w:id="194" w:name="_Toc38636843"/>
      <w:r>
        <w:lastRenderedPageBreak/>
        <w:t xml:space="preserve">9.6 </w:t>
      </w:r>
      <w:r>
        <w:t>随机初始化</w:t>
      </w:r>
      <w:bookmarkEnd w:id="194"/>
    </w:p>
    <w:p w14:paraId="6BE190A7" w14:textId="77777777" w:rsidR="006C77B1" w:rsidRDefault="006C77B1" w:rsidP="005418DA">
      <w:pPr>
        <w:pStyle w:val="af0"/>
      </w:pPr>
      <w:r>
        <w:t>参考视频</w:t>
      </w:r>
      <w:r>
        <w:t>: 9 - 6 - Random Initialization (7 min).</w:t>
      </w:r>
      <w:proofErr w:type="spellStart"/>
      <w:r>
        <w:t>mkv</w:t>
      </w:r>
      <w:proofErr w:type="spellEnd"/>
    </w:p>
    <w:p w14:paraId="47774929" w14:textId="77777777" w:rsidR="006C77B1" w:rsidRDefault="006C77B1" w:rsidP="005418DA">
      <w:pPr>
        <w:pStyle w:val="af"/>
      </w:pPr>
      <w:r>
        <w:t>任何优化算法都需要一些初始的参数。到目前为止我们都是初始所有参数为</w:t>
      </w:r>
      <w:r>
        <w:t>0</w:t>
      </w:r>
      <w:r>
        <w:t>，这样的初始方法对于逻辑回归来说是可行的，但是对于神经网络来说是不可行的。如果我们令所有的初始参数都为</w:t>
      </w:r>
      <w:r>
        <w:t>0</w:t>
      </w:r>
      <w:r>
        <w:t>，这将意味着我们第二层的所有激活单元都会有相同的值。同理，如果我们初始所有的参数都为一个非</w:t>
      </w:r>
      <w:r>
        <w:t>0</w:t>
      </w:r>
      <w:r>
        <w:t>的数，结果也是一样的。</w:t>
      </w:r>
    </w:p>
    <w:p w14:paraId="463E725A" w14:textId="184D2F20" w:rsidR="006C77B1" w:rsidRDefault="006C77B1" w:rsidP="005418DA">
      <w:pPr>
        <w:pStyle w:val="af"/>
      </w:pPr>
      <w:r>
        <w:t>我们通常初始参数为正负</w:t>
      </w:r>
      <m:oMath>
        <m:r>
          <w:rPr>
            <w:rFonts w:ascii="Cambria Math" w:hAnsi="Cambria Math"/>
          </w:rPr>
          <m:t>ε</m:t>
        </m:r>
      </m:oMath>
      <w:r>
        <w:t>之间的随机值，假设我们要随机初始一个尺寸为</w:t>
      </w:r>
      <w:r>
        <w:t>10×11</w:t>
      </w:r>
      <w:r>
        <w:t>的参数矩阵，代码如下：</w:t>
      </w:r>
    </w:p>
    <w:p w14:paraId="64B5B2F8" w14:textId="77777777" w:rsidR="006C77B1" w:rsidRPr="00356442" w:rsidRDefault="006C77B1">
      <w:pPr>
        <w:pStyle w:val="a0"/>
        <w:rPr>
          <w:color w:val="FF0000"/>
        </w:rPr>
      </w:pPr>
      <w:r w:rsidRPr="00356442">
        <w:rPr>
          <w:rStyle w:val="VerbatimChar"/>
          <w:color w:val="FF0000"/>
        </w:rPr>
        <w:t xml:space="preserve">Theta1 = </w:t>
      </w:r>
      <w:proofErr w:type="gramStart"/>
      <w:r w:rsidRPr="00356442">
        <w:rPr>
          <w:rStyle w:val="VerbatimChar"/>
          <w:color w:val="FF0000"/>
        </w:rPr>
        <w:t>rand(</w:t>
      </w:r>
      <w:proofErr w:type="gramEnd"/>
      <w:r w:rsidRPr="00356442">
        <w:rPr>
          <w:rStyle w:val="VerbatimChar"/>
          <w:color w:val="FF0000"/>
        </w:rPr>
        <w:t>10, 11) * (2*eps) – eps</w:t>
      </w:r>
    </w:p>
    <w:p w14:paraId="22D0F4D8" w14:textId="77777777" w:rsidR="005418DA" w:rsidRDefault="005418DA">
      <w:pPr>
        <w:widowControl/>
        <w:jc w:val="left"/>
        <w:rPr>
          <w:b/>
          <w:bCs/>
          <w:sz w:val="32"/>
          <w:szCs w:val="32"/>
        </w:rPr>
      </w:pPr>
      <w:r>
        <w:br w:type="page"/>
      </w:r>
    </w:p>
    <w:p w14:paraId="299FD0DA" w14:textId="28997958" w:rsidR="006C77B1" w:rsidRDefault="006C77B1">
      <w:pPr>
        <w:pStyle w:val="3"/>
      </w:pPr>
      <w:bookmarkStart w:id="195" w:name="_Toc38636844"/>
      <w:r>
        <w:lastRenderedPageBreak/>
        <w:t xml:space="preserve">9.7 </w:t>
      </w:r>
      <w:r>
        <w:t>综合起来</w:t>
      </w:r>
      <w:bookmarkEnd w:id="195"/>
    </w:p>
    <w:p w14:paraId="731BFF3A" w14:textId="77777777" w:rsidR="006C77B1" w:rsidRDefault="006C77B1" w:rsidP="005418DA">
      <w:pPr>
        <w:pStyle w:val="af0"/>
      </w:pPr>
      <w:r>
        <w:t>参考视频</w:t>
      </w:r>
      <w:r>
        <w:t>: 9 - 7 - Putting It Together (14 min).</w:t>
      </w:r>
      <w:proofErr w:type="spellStart"/>
      <w:r>
        <w:t>mkv</w:t>
      </w:r>
      <w:proofErr w:type="spellEnd"/>
    </w:p>
    <w:p w14:paraId="141B5194" w14:textId="77777777" w:rsidR="006C77B1" w:rsidRDefault="006C77B1" w:rsidP="005418DA">
      <w:pPr>
        <w:pStyle w:val="af"/>
      </w:pPr>
      <w:r>
        <w:t>小结一下使用神经网络时的步骤：</w:t>
      </w:r>
    </w:p>
    <w:p w14:paraId="771557D4" w14:textId="77777777" w:rsidR="006C77B1" w:rsidRDefault="006C77B1" w:rsidP="005418DA">
      <w:pPr>
        <w:pStyle w:val="af"/>
      </w:pPr>
      <w:r>
        <w:t>网络结构：第一件要做的事是选择网络结构，即决定选择多少层以及决定每层分别有多少个单元。</w:t>
      </w:r>
    </w:p>
    <w:p w14:paraId="08D761A5" w14:textId="77777777" w:rsidR="006C77B1" w:rsidRDefault="006C77B1" w:rsidP="005418DA">
      <w:pPr>
        <w:pStyle w:val="af"/>
      </w:pPr>
      <w:r>
        <w:t>第一层的单元数即我们训练集的特征数量。</w:t>
      </w:r>
    </w:p>
    <w:p w14:paraId="49C9B3B5" w14:textId="77777777" w:rsidR="006C77B1" w:rsidRDefault="006C77B1" w:rsidP="005418DA">
      <w:pPr>
        <w:pStyle w:val="af"/>
      </w:pPr>
      <w:r>
        <w:t>最后一层的单元数是我们训练集的结果的类的数量。</w:t>
      </w:r>
    </w:p>
    <w:p w14:paraId="5A000C81" w14:textId="77777777" w:rsidR="006C77B1" w:rsidRDefault="006C77B1" w:rsidP="005418DA">
      <w:pPr>
        <w:pStyle w:val="af"/>
      </w:pPr>
      <w:r>
        <w:t>如果隐藏层数大于</w:t>
      </w:r>
      <w:r>
        <w:t>1</w:t>
      </w:r>
      <w:r>
        <w:t>，确保每个隐藏层的单元个数相同，通常情况下隐藏层单元的个数越多越好。</w:t>
      </w:r>
    </w:p>
    <w:p w14:paraId="4EECA454" w14:textId="77777777" w:rsidR="006C77B1" w:rsidRDefault="006C77B1" w:rsidP="005418DA">
      <w:pPr>
        <w:pStyle w:val="af"/>
      </w:pPr>
      <w:r>
        <w:t>我们真正要决定的是隐藏层的层数和每个中间层的单元数。</w:t>
      </w:r>
    </w:p>
    <w:p w14:paraId="676900D5" w14:textId="77777777" w:rsidR="006C77B1" w:rsidRDefault="006C77B1" w:rsidP="005418DA">
      <w:pPr>
        <w:pStyle w:val="af"/>
      </w:pPr>
      <w:r>
        <w:t>训练神经网络：</w:t>
      </w:r>
    </w:p>
    <w:p w14:paraId="4251CECF" w14:textId="77777777" w:rsidR="006C77B1" w:rsidRDefault="006C77B1" w:rsidP="00CB5211">
      <w:pPr>
        <w:widowControl/>
        <w:numPr>
          <w:ilvl w:val="0"/>
          <w:numId w:val="6"/>
        </w:numPr>
        <w:spacing w:after="200"/>
        <w:jc w:val="left"/>
      </w:pPr>
      <w:r>
        <w:t>参数的随机初始化</w:t>
      </w:r>
    </w:p>
    <w:p w14:paraId="5777B676" w14:textId="77777777" w:rsidR="006C77B1" w:rsidRDefault="006C77B1" w:rsidP="00CB5211">
      <w:pPr>
        <w:widowControl/>
        <w:numPr>
          <w:ilvl w:val="0"/>
          <w:numId w:val="6"/>
        </w:numPr>
        <w:spacing w:after="200"/>
        <w:jc w:val="left"/>
      </w:pPr>
      <w:r>
        <w:t>利用正向传播方法计算所有的</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oMath>
    </w:p>
    <w:p w14:paraId="269FAFD9" w14:textId="77777777" w:rsidR="006C77B1" w:rsidRDefault="006C77B1" w:rsidP="00CB5211">
      <w:pPr>
        <w:widowControl/>
        <w:numPr>
          <w:ilvl w:val="0"/>
          <w:numId w:val="6"/>
        </w:numPr>
        <w:spacing w:after="200"/>
        <w:jc w:val="left"/>
      </w:pPr>
      <w:r>
        <w:t>编写计算代价函数</w:t>
      </w:r>
      <w:r>
        <w:t xml:space="preserve"> </w:t>
      </w:r>
      <m:oMath>
        <m:r>
          <w:rPr>
            <w:rFonts w:ascii="Cambria Math" w:hAnsi="Cambria Math"/>
          </w:rPr>
          <m:t>J</m:t>
        </m:r>
      </m:oMath>
      <w:r>
        <w:t xml:space="preserve"> </w:t>
      </w:r>
      <w:r>
        <w:t>的代码</w:t>
      </w:r>
    </w:p>
    <w:p w14:paraId="5729EFA6" w14:textId="77777777" w:rsidR="006C77B1" w:rsidRDefault="006C77B1" w:rsidP="00CB5211">
      <w:pPr>
        <w:widowControl/>
        <w:numPr>
          <w:ilvl w:val="0"/>
          <w:numId w:val="6"/>
        </w:numPr>
        <w:spacing w:after="200"/>
        <w:jc w:val="left"/>
      </w:pPr>
      <w:r>
        <w:t>利用反向传播方法计算所有偏导数</w:t>
      </w:r>
    </w:p>
    <w:p w14:paraId="7EDB88A5" w14:textId="77777777" w:rsidR="006C77B1" w:rsidRDefault="006C77B1" w:rsidP="00CB5211">
      <w:pPr>
        <w:widowControl/>
        <w:numPr>
          <w:ilvl w:val="0"/>
          <w:numId w:val="6"/>
        </w:numPr>
        <w:spacing w:after="200"/>
        <w:jc w:val="left"/>
      </w:pPr>
      <w:r>
        <w:t>利用数值检验方法检验这些偏导数</w:t>
      </w:r>
    </w:p>
    <w:p w14:paraId="47161DDF" w14:textId="77777777" w:rsidR="006C77B1" w:rsidRDefault="006C77B1" w:rsidP="00CB5211">
      <w:pPr>
        <w:widowControl/>
        <w:numPr>
          <w:ilvl w:val="0"/>
          <w:numId w:val="6"/>
        </w:numPr>
        <w:spacing w:after="200"/>
        <w:jc w:val="left"/>
      </w:pPr>
      <w:r>
        <w:t>使用优化算法来最小化代价函数</w:t>
      </w:r>
    </w:p>
    <w:p w14:paraId="0C48FEAC" w14:textId="77777777" w:rsidR="005418DA" w:rsidRDefault="005418DA">
      <w:pPr>
        <w:widowControl/>
        <w:jc w:val="left"/>
        <w:rPr>
          <w:b/>
          <w:bCs/>
          <w:sz w:val="32"/>
          <w:szCs w:val="32"/>
        </w:rPr>
      </w:pPr>
      <w:r>
        <w:br w:type="page"/>
      </w:r>
    </w:p>
    <w:p w14:paraId="3684DEA3" w14:textId="757E6080" w:rsidR="006C77B1" w:rsidRDefault="006C77B1">
      <w:pPr>
        <w:pStyle w:val="3"/>
      </w:pPr>
      <w:bookmarkStart w:id="196" w:name="_Toc38636845"/>
      <w:r>
        <w:lastRenderedPageBreak/>
        <w:t xml:space="preserve">9.8 </w:t>
      </w:r>
      <w:r>
        <w:t>自主驾驶</w:t>
      </w:r>
      <w:bookmarkEnd w:id="196"/>
    </w:p>
    <w:p w14:paraId="225DD8E6" w14:textId="77777777" w:rsidR="006C77B1" w:rsidRDefault="006C77B1" w:rsidP="005418DA">
      <w:pPr>
        <w:pStyle w:val="af0"/>
      </w:pPr>
      <w:r>
        <w:t>参考视频</w:t>
      </w:r>
      <w:r>
        <w:t>: 9 - 8 - Autonomous Driving (7 min).</w:t>
      </w:r>
      <w:proofErr w:type="spellStart"/>
      <w:r>
        <w:t>mkv</w:t>
      </w:r>
      <w:proofErr w:type="spellEnd"/>
    </w:p>
    <w:p w14:paraId="0556C68D" w14:textId="73018553" w:rsidR="006C77B1" w:rsidRDefault="006C77B1" w:rsidP="005418DA">
      <w:pPr>
        <w:pStyle w:val="af"/>
      </w:pPr>
      <w:r>
        <w:t>在这段视频中，我想向你介绍一个具有历史意义的神经网络学习的重要例子。那就是使用神经网络来实现自动驾驶，也就是说使汽车通过学习来自己驾驶。接下来我将演示的这段视频是我从</w:t>
      </w:r>
      <w:r w:rsidRPr="00356442">
        <w:rPr>
          <w:b/>
        </w:rPr>
        <w:t>Dean Pomerleau</w:t>
      </w:r>
      <w:r>
        <w:t>那里拿到的，他是我的同事，任职于美国东海岸的卡</w:t>
      </w:r>
      <w:proofErr w:type="gramStart"/>
      <w:r>
        <w:t>耐基梅隆</w:t>
      </w:r>
      <w:proofErr w:type="gramEnd"/>
      <w:r>
        <w:t>大学。在这部分视频中，你就会明白可视化技术到底是什么？在看这段视频之前，我会告诉你可视化技术是什么。</w:t>
      </w:r>
    </w:p>
    <w:p w14:paraId="6D0BBE46" w14:textId="77777777" w:rsidR="006C77B1" w:rsidRDefault="006C77B1" w:rsidP="005418DA">
      <w:pPr>
        <w:pStyle w:val="af"/>
      </w:pPr>
      <w:r>
        <w:t>在下面也就是左下方，就是汽车所看到的前方的路况图像。</w:t>
      </w:r>
    </w:p>
    <w:p w14:paraId="768F8654" w14:textId="77777777" w:rsidR="006C77B1" w:rsidRDefault="006C77B1" w:rsidP="005418DA">
      <w:pPr>
        <w:pStyle w:val="af"/>
      </w:pPr>
      <w:r>
        <w:rPr>
          <w:noProof/>
        </w:rPr>
        <w:drawing>
          <wp:inline distT="0" distB="0" distL="0" distR="0" wp14:anchorId="58F3771F" wp14:editId="3AB749ED">
            <wp:extent cx="4991100" cy="3390900"/>
            <wp:effectExtent l="0" t="0" r="0" b="0"/>
            <wp:docPr id="52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ea3f9a181d326681cd7d6ceaf4f2e46.png"/>
                    <pic:cNvPicPr>
                      <a:picLocks noChangeAspect="1" noChangeArrowheads="1"/>
                    </pic:cNvPicPr>
                  </pic:nvPicPr>
                  <pic:blipFill>
                    <a:blip r:embed="rId241"/>
                    <a:stretch>
                      <a:fillRect/>
                    </a:stretch>
                  </pic:blipFill>
                  <pic:spPr bwMode="auto">
                    <a:xfrm>
                      <a:off x="0" y="0"/>
                      <a:ext cx="4991100" cy="3390900"/>
                    </a:xfrm>
                    <a:prstGeom prst="rect">
                      <a:avLst/>
                    </a:prstGeom>
                    <a:noFill/>
                    <a:ln w="9525">
                      <a:noFill/>
                      <a:headEnd/>
                      <a:tailEnd/>
                    </a:ln>
                  </pic:spPr>
                </pic:pic>
              </a:graphicData>
            </a:graphic>
          </wp:inline>
        </w:drawing>
      </w:r>
    </w:p>
    <w:p w14:paraId="42794514" w14:textId="77777777" w:rsidR="006C77B1" w:rsidRDefault="006C77B1" w:rsidP="005418DA">
      <w:pPr>
        <w:pStyle w:val="af"/>
      </w:pPr>
      <w:r>
        <w:t>在图中你依稀能看出一条道路，朝左延伸了一点，又向右了一点，然后上面的这幅图，你可以看到一条水平的菜单栏显示的是驾驶操作人选择的方向。就是这里的这条白亮的区段显示的就是人类驾驶者选择的方向。比如：最左边的区段，对应的操作就是向左急转，而最右端则对应向右急转的操作。因此，稍微靠左的区段，也就是中心稍微向左一点的位置，则表示在这一点上人类驾驶者的操作是慢慢的向左拐。</w:t>
      </w:r>
    </w:p>
    <w:p w14:paraId="415BEEE6" w14:textId="77777777" w:rsidR="006C77B1" w:rsidRDefault="006C77B1" w:rsidP="005418DA">
      <w:pPr>
        <w:pStyle w:val="af"/>
      </w:pPr>
      <w:r>
        <w:t>这幅图的第二部分对应的就是学习算法选出的行驶方向。并且，类似的，这一条白亮的区段显示的就是神经网络在这里选择的行驶方向，是稍微的左转，并且实际上在神经网络开始学习之前，你会看到网络的输出是一条灰色的区段，就像这样的一条灰色区段覆盖着整个</w:t>
      </w:r>
      <w:r>
        <w:lastRenderedPageBreak/>
        <w:t>区域这些均称的灰色区域，显示出神经网络已经随机初始化了，并且初始化时，我们并不知道汽车如何行驶，或者说我们并不知道所选行驶方向。只有在学习算法运行了足够长的时间之后，才会有这条白色的区段出现在整条灰色区域之中。显示出一个具体的行驶方向这就表示神经网络算法，在这时候已经选出了一个明确的行驶方向，不像刚开始的时候，输出一段模糊的浅灰色区域，而是输出一条白亮的区段，表示已经选出了明确的行驶方向。</w:t>
      </w:r>
    </w:p>
    <w:p w14:paraId="7EE8D733" w14:textId="77777777" w:rsidR="006C77B1" w:rsidRDefault="006C77B1" w:rsidP="00C30613">
      <w:pPr>
        <w:jc w:val="center"/>
      </w:pPr>
      <w:r>
        <w:rPr>
          <w:noProof/>
        </w:rPr>
        <w:drawing>
          <wp:inline distT="0" distB="0" distL="0" distR="0" wp14:anchorId="69AAD935" wp14:editId="3A064897">
            <wp:extent cx="4086225" cy="2981325"/>
            <wp:effectExtent l="0" t="0" r="9525" b="9525"/>
            <wp:docPr id="52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6441d35d8bd4ecfd6d6f32b651c54a6.png"/>
                    <pic:cNvPicPr>
                      <a:picLocks noChangeAspect="1" noChangeArrowheads="1"/>
                    </pic:cNvPicPr>
                  </pic:nvPicPr>
                  <pic:blipFill rotWithShape="1">
                    <a:blip r:embed="rId242"/>
                    <a:srcRect l="937"/>
                    <a:stretch/>
                  </pic:blipFill>
                  <pic:spPr bwMode="auto">
                    <a:xfrm>
                      <a:off x="0" y="0"/>
                      <a:ext cx="4086225" cy="2981325"/>
                    </a:xfrm>
                    <a:prstGeom prst="rect">
                      <a:avLst/>
                    </a:prstGeom>
                    <a:noFill/>
                    <a:ln>
                      <a:noFill/>
                    </a:ln>
                    <a:extLst>
                      <a:ext uri="{53640926-AAD7-44D8-BBD7-CCE9431645EC}">
                        <a14:shadowObscured xmlns:a14="http://schemas.microsoft.com/office/drawing/2010/main"/>
                      </a:ext>
                    </a:extLst>
                  </pic:spPr>
                </pic:pic>
              </a:graphicData>
            </a:graphic>
          </wp:inline>
        </w:drawing>
      </w:r>
    </w:p>
    <w:p w14:paraId="7732F32D" w14:textId="77777777" w:rsidR="006C77B1" w:rsidRDefault="006C77B1" w:rsidP="005418DA">
      <w:pPr>
        <w:pStyle w:val="af"/>
        <w:ind w:firstLine="422"/>
      </w:pPr>
      <w:r>
        <w:rPr>
          <w:b/>
        </w:rPr>
        <w:t>ALVINN</w:t>
      </w:r>
      <w:r>
        <w:t xml:space="preserve"> (</w:t>
      </w:r>
      <w:r>
        <w:rPr>
          <w:b/>
        </w:rPr>
        <w:t>Autonomous Land Vehicle In a Neural Network</w:t>
      </w:r>
      <w:r>
        <w:t>)</w:t>
      </w:r>
      <w:r>
        <w:t>是一个基于神经网络的智能系统，通过观察人类的驾驶来学习驾驶，</w:t>
      </w:r>
      <w:r>
        <w:rPr>
          <w:b/>
        </w:rPr>
        <w:t>ALVINN</w:t>
      </w:r>
      <w:r>
        <w:t>能够控制</w:t>
      </w:r>
      <w:proofErr w:type="spellStart"/>
      <w:r>
        <w:rPr>
          <w:b/>
        </w:rPr>
        <w:t>NavLab</w:t>
      </w:r>
      <w:proofErr w:type="spellEnd"/>
      <w:r>
        <w:t>，装在一辆改装版军用</w:t>
      </w:r>
      <w:proofErr w:type="gramStart"/>
      <w:r>
        <w:t>悍</w:t>
      </w:r>
      <w:proofErr w:type="gramEnd"/>
      <w:r>
        <w:t>马，这辆</w:t>
      </w:r>
      <w:proofErr w:type="gramStart"/>
      <w:r>
        <w:t>悍</w:t>
      </w:r>
      <w:proofErr w:type="gramEnd"/>
      <w:r>
        <w:t>马装载了传感器、计算机和驱动器用来进行自动驾驶的导航试验。实现</w:t>
      </w:r>
      <w:r>
        <w:rPr>
          <w:b/>
        </w:rPr>
        <w:t>ALVINN</w:t>
      </w:r>
      <w:r>
        <w:t>功能的第一步，是对它进行训练，也就是训练一个人驾驶汽车。</w:t>
      </w:r>
    </w:p>
    <w:p w14:paraId="78A80339" w14:textId="77777777" w:rsidR="006C77B1" w:rsidRDefault="006C77B1" w:rsidP="005418DA">
      <w:pPr>
        <w:pStyle w:val="af"/>
      </w:pPr>
      <w:r>
        <w:rPr>
          <w:noProof/>
        </w:rPr>
        <w:drawing>
          <wp:inline distT="0" distB="0" distL="0" distR="0" wp14:anchorId="0C8EB70D" wp14:editId="44A6064C">
            <wp:extent cx="4543425" cy="2838450"/>
            <wp:effectExtent l="0" t="0" r="9525" b="0"/>
            <wp:docPr id="52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1cdc4cd2bc49a1b75d57aaf748e0798.png"/>
                    <pic:cNvPicPr>
                      <a:picLocks noChangeAspect="1" noChangeArrowheads="1"/>
                    </pic:cNvPicPr>
                  </pic:nvPicPr>
                  <pic:blipFill rotWithShape="1">
                    <a:blip r:embed="rId243"/>
                    <a:srcRect t="5080" r="11429"/>
                    <a:stretch/>
                  </pic:blipFill>
                  <pic:spPr bwMode="auto">
                    <a:xfrm>
                      <a:off x="0" y="0"/>
                      <a:ext cx="4543425" cy="2838450"/>
                    </a:xfrm>
                    <a:prstGeom prst="rect">
                      <a:avLst/>
                    </a:prstGeom>
                    <a:noFill/>
                    <a:ln>
                      <a:noFill/>
                    </a:ln>
                    <a:extLst>
                      <a:ext uri="{53640926-AAD7-44D8-BBD7-CCE9431645EC}">
                        <a14:shadowObscured xmlns:a14="http://schemas.microsoft.com/office/drawing/2010/main"/>
                      </a:ext>
                    </a:extLst>
                  </pic:spPr>
                </pic:pic>
              </a:graphicData>
            </a:graphic>
          </wp:inline>
        </w:drawing>
      </w:r>
    </w:p>
    <w:p w14:paraId="28862F0C" w14:textId="77777777" w:rsidR="006C77B1" w:rsidRDefault="006C77B1" w:rsidP="005418DA">
      <w:pPr>
        <w:pStyle w:val="af"/>
      </w:pPr>
      <w:r>
        <w:lastRenderedPageBreak/>
        <w:t>然后让</w:t>
      </w:r>
      <w:r>
        <w:rPr>
          <w:b/>
        </w:rPr>
        <w:t>ALVINN</w:t>
      </w:r>
      <w:r>
        <w:t>观看，</w:t>
      </w:r>
      <w:r>
        <w:rPr>
          <w:b/>
        </w:rPr>
        <w:t>ALVINN</w:t>
      </w:r>
      <w:r>
        <w:t>每两秒将前方的路况图生成一张数字化图片，并且记录驾驶者的驾驶方向，得到的训练集图片被压缩为</w:t>
      </w:r>
      <w:r>
        <w:t>30x32</w:t>
      </w:r>
      <w:r>
        <w:t>像素，并且作为输入提供给</w:t>
      </w:r>
      <w:r>
        <w:rPr>
          <w:b/>
        </w:rPr>
        <w:t>ALVINN</w:t>
      </w:r>
      <w:r>
        <w:t>的三层神经网络，通过使用反向传播学习算法，</w:t>
      </w:r>
      <w:r>
        <w:rPr>
          <w:b/>
        </w:rPr>
        <w:t>ALVINN</w:t>
      </w:r>
      <w:r>
        <w:t>会训练得到一个与人类驾驶员操纵方向基本相近的结果。一开始，我们的网络选择出的方向是随机的，大约经过两分钟的训练后，我们的神经网络便能够准确地模拟人类驾驶者的驾驶方向，对其他道路类型，也重复进行这个训练过程，当网络被训练完成后，操作者就可按下运行按钮，车辆便开始行驶了。</w:t>
      </w:r>
    </w:p>
    <w:p w14:paraId="3EC7A8F0" w14:textId="77777777" w:rsidR="006C77B1" w:rsidRDefault="006C77B1" w:rsidP="005418DA">
      <w:pPr>
        <w:pStyle w:val="af"/>
      </w:pPr>
      <w:r>
        <w:rPr>
          <w:noProof/>
        </w:rPr>
        <w:drawing>
          <wp:inline distT="0" distB="0" distL="0" distR="0" wp14:anchorId="602A7C91" wp14:editId="2F0B82F6">
            <wp:extent cx="4286250" cy="3343275"/>
            <wp:effectExtent l="0" t="0" r="0" b="9525"/>
            <wp:docPr id="53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d4a022b5544d50f503c077b3a5a5251.png"/>
                    <pic:cNvPicPr>
                      <a:picLocks noChangeAspect="1" noChangeArrowheads="1"/>
                    </pic:cNvPicPr>
                  </pic:nvPicPr>
                  <pic:blipFill>
                    <a:blip r:embed="rId244"/>
                    <a:stretch>
                      <a:fillRect/>
                    </a:stretch>
                  </pic:blipFill>
                  <pic:spPr bwMode="auto">
                    <a:xfrm>
                      <a:off x="0" y="0"/>
                      <a:ext cx="4286250" cy="3343275"/>
                    </a:xfrm>
                    <a:prstGeom prst="rect">
                      <a:avLst/>
                    </a:prstGeom>
                    <a:noFill/>
                    <a:ln w="9525">
                      <a:noFill/>
                      <a:headEnd/>
                      <a:tailEnd/>
                    </a:ln>
                  </pic:spPr>
                </pic:pic>
              </a:graphicData>
            </a:graphic>
          </wp:inline>
        </w:drawing>
      </w:r>
    </w:p>
    <w:p w14:paraId="46BCDAA5" w14:textId="77777777" w:rsidR="006C77B1" w:rsidRDefault="006C77B1" w:rsidP="005418DA">
      <w:pPr>
        <w:pStyle w:val="af"/>
      </w:pPr>
      <w:r>
        <w:t>每秒钟</w:t>
      </w:r>
      <w:r>
        <w:rPr>
          <w:b/>
        </w:rPr>
        <w:t>ALVINN</w:t>
      </w:r>
      <w:r>
        <w:t>生成</w:t>
      </w:r>
      <w:r>
        <w:t>12</w:t>
      </w:r>
      <w:r>
        <w:t>次数字化图片，并且将图像传送给神经网络进行训练，多个神经网络同时工作，每一个网络都生成一个行驶方向，以及一个预测自信度的参数，预测自信度最高的那个神经网络得到的行驶方向。比如这里，在这条单行道上训练出的网络将被最终用于控制车辆方向，车辆前方突然出现了一个交叉十字路口，当车辆到达这个十字路口时，我们单行道网络对应的自信度骤减，当它穿过这个十字路口时，前方的双车道将进入其视线，双车道网络的自信度便开始上升，当它的自信度上升时，双车道的网络，将被选择来控制行驶方向，车辆将被安全地引导进入双车道路。</w:t>
      </w:r>
    </w:p>
    <w:p w14:paraId="561CB598" w14:textId="77777777" w:rsidR="006C77B1" w:rsidRDefault="006C77B1" w:rsidP="005418DA">
      <w:pPr>
        <w:pStyle w:val="af"/>
      </w:pPr>
      <w:r>
        <w:t>这就是基于神经网络的自动驾驶技术。当然，我们还有很多更加先进的试验来实现自动驾驶技术。在美国，欧洲等一些国家和地区，他们提供了一些比这个方法更加稳定的驾驶控制技术。但我认为，使用这样一个简单的基于反向传播的神经网络，训练出如此强大的自动驾驶汽车，的确是一次令人惊讶的成就。</w:t>
      </w:r>
    </w:p>
    <w:p w14:paraId="50936C1A" w14:textId="77777777" w:rsidR="00C30613" w:rsidRDefault="00C30613">
      <w:pPr>
        <w:widowControl/>
        <w:jc w:val="left"/>
        <w:rPr>
          <w:b/>
          <w:bCs/>
          <w:kern w:val="44"/>
          <w:sz w:val="44"/>
          <w:szCs w:val="44"/>
        </w:rPr>
      </w:pPr>
      <w:r>
        <w:br w:type="page"/>
      </w:r>
    </w:p>
    <w:p w14:paraId="5EE0CDD0" w14:textId="0D06951F" w:rsidR="006C77B1" w:rsidRDefault="006C77B1" w:rsidP="00D15056">
      <w:pPr>
        <w:pStyle w:val="MMTopic1"/>
      </w:pPr>
      <w:bookmarkStart w:id="197" w:name="_Toc38636846"/>
      <w:r>
        <w:lastRenderedPageBreak/>
        <w:t>第</w:t>
      </w:r>
      <w:r>
        <w:t>6</w:t>
      </w:r>
      <w:r>
        <w:t>周</w:t>
      </w:r>
      <w:bookmarkEnd w:id="197"/>
    </w:p>
    <w:p w14:paraId="71447D5A" w14:textId="78AD31EF" w:rsidR="006C77B1" w:rsidRDefault="006C77B1" w:rsidP="00D15056">
      <w:pPr>
        <w:pStyle w:val="MMTopic2"/>
        <w:numPr>
          <w:ilvl w:val="0"/>
          <w:numId w:val="2"/>
        </w:numPr>
      </w:pPr>
      <w:bookmarkStart w:id="198" w:name="_Toc38636847"/>
      <w:r>
        <w:t>应用机器学习的建议</w:t>
      </w:r>
      <w:r>
        <w:t>(Advice for Applying Machine Learning)</w:t>
      </w:r>
      <w:bookmarkEnd w:id="198"/>
    </w:p>
    <w:p w14:paraId="6B89C8E6" w14:textId="77777777" w:rsidR="006C77B1" w:rsidRDefault="006C77B1">
      <w:pPr>
        <w:pStyle w:val="3"/>
      </w:pPr>
      <w:bookmarkStart w:id="199" w:name="_Toc38636848"/>
      <w:r>
        <w:t xml:space="preserve">10.1 </w:t>
      </w:r>
      <w:r>
        <w:t>决定下一步做什么</w:t>
      </w:r>
      <w:bookmarkEnd w:id="199"/>
    </w:p>
    <w:p w14:paraId="1FED0C47" w14:textId="77777777" w:rsidR="006C77B1" w:rsidRDefault="006C77B1" w:rsidP="005418DA">
      <w:pPr>
        <w:pStyle w:val="af0"/>
      </w:pPr>
      <w:r>
        <w:t>参考视频</w:t>
      </w:r>
      <w:r>
        <w:t>: 10 - 1 - Deciding What to Try Next (6 min).</w:t>
      </w:r>
      <w:proofErr w:type="spellStart"/>
      <w:r>
        <w:t>mkv</w:t>
      </w:r>
      <w:proofErr w:type="spellEnd"/>
    </w:p>
    <w:p w14:paraId="63FCC8D9" w14:textId="77777777" w:rsidR="006C77B1" w:rsidRDefault="006C77B1" w:rsidP="005418DA">
      <w:pPr>
        <w:pStyle w:val="af"/>
      </w:pPr>
      <w:r>
        <w:t xml:space="preserve"> </w:t>
      </w:r>
      <w:r>
        <w:t>到目前为止，我们已经介绍了许多不同的学习算法，如果你一直跟着这些视频的进度学习，你会发现自己已经不知不觉地成为一个了解许多先进机器学习技术的专家了。</w:t>
      </w:r>
    </w:p>
    <w:p w14:paraId="73B20A7D" w14:textId="34F0879E" w:rsidR="006C77B1" w:rsidRDefault="006C77B1" w:rsidP="005418DA">
      <w:pPr>
        <w:pStyle w:val="af"/>
      </w:pPr>
      <w:r>
        <w:t xml:space="preserve"> </w:t>
      </w:r>
      <w:r>
        <w:t>然而，在懂机器学习的人当中依然存在着很大的差距，一部分人确实掌握了怎样高效有力地运用这些学习算法。而另一些人他们可能对我马上要讲的东西，就不是那么熟悉了。他们可能没有完全理解怎样运用这些算法。因此总是把时间浪费在毫无意义的尝试上。我想做的是确保你在设计机器学习的系统时，你能够明白怎样选择一条最合适、最正确的道路。因此，在这节视频和之后的几段视频中，我将向你介绍一些实用的建议和指导，帮助你明白怎样进行选择。具体来讲，我将重点关注的问题是假如你在开发一个机器学习系统，或者想试着改进一个机器学习系统的性能，你应如何决定接下来应该选择哪条道路？为了解释这一问题，我</w:t>
      </w:r>
      <w:proofErr w:type="gramStart"/>
      <w:r>
        <w:t>想仍然</w:t>
      </w:r>
      <w:proofErr w:type="gramEnd"/>
      <w:r>
        <w:t>使用预测房价的学习例子，假如你已经完成了正则化线性回归，也就是最小化代价函数</w:t>
      </w:r>
      <m:oMath>
        <m:r>
          <w:rPr>
            <w:rFonts w:ascii="Cambria Math" w:hAnsi="Cambria Math"/>
          </w:rPr>
          <m:t>J</m:t>
        </m:r>
      </m:oMath>
      <w:r>
        <w:t>的值，假如，在你得到你的学习参数以后，如果你要将你的假设函数放到一组新的房屋样本上进行测试，假如说你发现在预测房价时产生了巨大的误差，现在你的问题是要想改进这个算法，接下来应该怎么办？</w:t>
      </w:r>
    </w:p>
    <w:p w14:paraId="10495F90" w14:textId="77777777" w:rsidR="006C77B1" w:rsidRDefault="006C77B1" w:rsidP="005418DA">
      <w:pPr>
        <w:pStyle w:val="af"/>
      </w:pPr>
      <w:r>
        <w:t xml:space="preserve"> </w:t>
      </w:r>
      <w:r>
        <w:t>实际上你可以想出很多种方法来改进这个算法的性能，其中一种办法是使用更多的训练样本。具体来讲，也许你能想到通过电话调查或上门调查来获取更多的不同的房屋出售数据。遗憾的是，我看到好多人花费了好多时间想收集更多的训练样本。他们总认为，要是我有两倍甚至十倍数量的训练数据，那就一定会解决问题的是吧？但有时候获得更多的训练数据实际上并没有作用。在接下来的几段视频中，我们将解释原因。</w:t>
      </w:r>
    </w:p>
    <w:p w14:paraId="69E3DE6B" w14:textId="77777777" w:rsidR="006C77B1" w:rsidRDefault="006C77B1" w:rsidP="005418DA">
      <w:pPr>
        <w:pStyle w:val="af"/>
      </w:pPr>
      <w:r>
        <w:t xml:space="preserve"> </w:t>
      </w:r>
      <w:r>
        <w:t>我们也将知道怎样避免把过多的时间浪费在收集更多的训练数据上，这实际上是于事无补的。另一个方法，你也许能想到的是尝试选用更少的特征集。因此如果你有一系列特征</w:t>
      </w:r>
      <w:r>
        <w:lastRenderedPageBreak/>
        <w:t>比如</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3</m:t>
            </m:r>
          </m:sub>
        </m:sSub>
      </m:oMath>
      <w:r>
        <w:t>等等。也许有很多特征，也许你可以花一点时间从这些特征中仔细挑选</w:t>
      </w:r>
      <w:proofErr w:type="gramStart"/>
      <w:r>
        <w:t>一</w:t>
      </w:r>
      <w:proofErr w:type="gramEnd"/>
      <w:r>
        <w:t>小部分来防止过拟合。或者也许你需要用更多的特征，也许目前的特征集，对你来讲并不是很有帮助。你希望从获取更多特征的角度来收集更多的数据，同样地，你可以把这个问题扩展为一个很大的项目，比如使用电话调查来得到更多的房屋案例，或者再进行土地测量来获得更多有关，这块土地的信息等等，因此这是一个复杂的问题。同样的道理，我们非常希望在花费大量时间完成这些工作之前，我们就能知道其效果如何。我们也可以尝试增加多项式特征的方法，比如</w:t>
      </w:r>
      <m:oMath>
        <m:sSub>
          <m:sSubPr>
            <m:ctrlPr>
              <w:rPr>
                <w:rFonts w:ascii="Cambria Math" w:hAnsi="Cambria Math"/>
              </w:rPr>
            </m:ctrlPr>
          </m:sSubPr>
          <m:e>
            <m:r>
              <w:rPr>
                <w:rFonts w:ascii="Cambria Math" w:hAnsi="Cambria Math"/>
              </w:rPr>
              <m:t>x</m:t>
            </m:r>
          </m:e>
          <m:sub>
            <m:r>
              <w:rPr>
                <w:rFonts w:ascii="Cambria Math" w:hAnsi="Cambria Math"/>
              </w:rPr>
              <m:t>1</m:t>
            </m:r>
          </m:sub>
        </m:sSub>
      </m:oMath>
      <w:r>
        <w:t>的平方，</w:t>
      </w:r>
      <m:oMath>
        <m:sSub>
          <m:sSubPr>
            <m:ctrlPr>
              <w:rPr>
                <w:rFonts w:ascii="Cambria Math" w:hAnsi="Cambria Math"/>
              </w:rPr>
            </m:ctrlPr>
          </m:sSubPr>
          <m:e>
            <m:r>
              <w:rPr>
                <w:rFonts w:ascii="Cambria Math" w:hAnsi="Cambria Math"/>
              </w:rPr>
              <m:t>x</m:t>
            </m:r>
          </m:e>
          <m:sub>
            <m:r>
              <w:rPr>
                <w:rFonts w:ascii="Cambria Math" w:hAnsi="Cambria Math"/>
              </w:rPr>
              <m:t>2</m:t>
            </m:r>
          </m:sub>
        </m:sSub>
      </m:oMath>
      <w:r>
        <w:t>的平方，</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oMath>
      <w:r>
        <w:t>的乘积，我们可以花很多时间来考虑这一方法，我们也可以考虑其他方法减小或增大正则化参数</w:t>
      </w:r>
      <m:oMath>
        <m:r>
          <w:rPr>
            <w:rFonts w:ascii="Cambria Math" w:hAnsi="Cambria Math"/>
          </w:rPr>
          <m:t>λ</m:t>
        </m:r>
      </m:oMath>
      <w:r>
        <w:t>的值。我们列出的这个单子，上面的很多方法都可以扩展开来扩展成一个六个月或更长时间的项目。遗憾的是，大多数人用来选择这些方法的标准是凭感觉的，也就是说，大多数人的选择方法是随便从这些方法中选择一种，比如他们会说</w:t>
      </w:r>
      <w:r>
        <w:t>“</w:t>
      </w:r>
      <w:r>
        <w:t>噢，我们来多找点数据吧</w:t>
      </w:r>
      <w:r>
        <w:t>”</w:t>
      </w:r>
      <w:r>
        <w:t>，然后花上六个月的时间收集了一大堆数据，然后也许另一个人说：</w:t>
      </w:r>
      <w:r>
        <w:t>“</w:t>
      </w:r>
      <w:r>
        <w:t>好吧，让我们来从这些房子的数据中多找点特征吧</w:t>
      </w:r>
      <w:r>
        <w:t>”</w:t>
      </w:r>
      <w:r>
        <w:t>。我很遗憾不止一次地看到很多人花了至少六个月时间来完成他们随便选择的一种方法，而在六个月或者更长时间后，他们很遗憾地发现自己选择的是一条</w:t>
      </w:r>
      <w:proofErr w:type="gramStart"/>
      <w:r>
        <w:t>不</w:t>
      </w:r>
      <w:proofErr w:type="gramEnd"/>
      <w:r>
        <w:t>归路。幸运的是，有一系列简单的方法能让你事半功倍，排除掉单子上的至少一半的方法，留下那些确实有前途的方法，同时也有一种很简单的方法，只要你使用，就能很轻松地排除掉很多选择，从而为你节省大量不必要花费的时间。最终达到改进机器学习系统性能的目的假设我们需要用一个线性回归模型来预测房价，当我们运用训练好了的模型来预测未知数据的时候发现有较大的误差，我们下一步可以做什么？</w:t>
      </w:r>
    </w:p>
    <w:p w14:paraId="65D8972B" w14:textId="77777777" w:rsidR="006C77B1" w:rsidRDefault="006C77B1" w:rsidP="005418DA">
      <w:pPr>
        <w:pStyle w:val="af"/>
      </w:pPr>
      <w:r>
        <w:t>获得更多的训练实例</w:t>
      </w:r>
      <w:r>
        <w:t>——</w:t>
      </w:r>
      <w:r>
        <w:t>通常是有效的，但代价较大，下面的方法也可能有效，可考虑先采用下面的几种方法。</w:t>
      </w:r>
    </w:p>
    <w:p w14:paraId="412C46D4" w14:textId="3E5FD7D7" w:rsidR="006C77B1" w:rsidRDefault="00EA2301" w:rsidP="005418DA">
      <w:pPr>
        <w:pStyle w:val="af"/>
      </w:pPr>
      <w:r>
        <w:rPr>
          <w:rFonts w:hint="eastAsia"/>
        </w:rPr>
        <w:t>1.</w:t>
      </w:r>
      <w:r w:rsidR="006C77B1">
        <w:t>尝试减少特征的数量</w:t>
      </w:r>
    </w:p>
    <w:p w14:paraId="5AA616AB" w14:textId="2AF51527" w:rsidR="006C77B1" w:rsidRDefault="00EA2301" w:rsidP="005418DA">
      <w:pPr>
        <w:pStyle w:val="af"/>
      </w:pPr>
      <w:r>
        <w:rPr>
          <w:rFonts w:hint="eastAsia"/>
        </w:rPr>
        <w:t>2.</w:t>
      </w:r>
      <w:r w:rsidR="006C77B1">
        <w:t>尝试获得更多的特征</w:t>
      </w:r>
    </w:p>
    <w:p w14:paraId="30C08E4A" w14:textId="0B228289" w:rsidR="006C77B1" w:rsidRDefault="00EA2301" w:rsidP="005418DA">
      <w:pPr>
        <w:pStyle w:val="af"/>
      </w:pPr>
      <w:r>
        <w:t>3.</w:t>
      </w:r>
      <w:r w:rsidR="006C77B1">
        <w:t>尝试增加多项式特征</w:t>
      </w:r>
    </w:p>
    <w:p w14:paraId="661F837F" w14:textId="2EB55E3F" w:rsidR="006C77B1" w:rsidRDefault="00EA2301" w:rsidP="005418DA">
      <w:pPr>
        <w:pStyle w:val="af"/>
      </w:pPr>
      <w:r>
        <w:rPr>
          <w:rFonts w:hint="eastAsia"/>
        </w:rPr>
        <w:t>4.</w:t>
      </w:r>
      <w:r w:rsidR="006C77B1">
        <w:t>尝试减少正则化程度</w:t>
      </w:r>
      <m:oMath>
        <m:r>
          <w:rPr>
            <w:rFonts w:ascii="Cambria Math" w:hAnsi="Cambria Math"/>
          </w:rPr>
          <m:t>λ</m:t>
        </m:r>
      </m:oMath>
    </w:p>
    <w:p w14:paraId="62049E70" w14:textId="6554CD82" w:rsidR="006C77B1" w:rsidRDefault="00EA2301" w:rsidP="005418DA">
      <w:pPr>
        <w:pStyle w:val="af"/>
      </w:pPr>
      <w:r>
        <w:t>5.</w:t>
      </w:r>
      <w:r w:rsidR="006C77B1">
        <w:t>尝试增加正则化程度</w:t>
      </w:r>
      <m:oMath>
        <m:r>
          <w:rPr>
            <w:rFonts w:ascii="Cambria Math" w:hAnsi="Cambria Math"/>
          </w:rPr>
          <m:t>λ</m:t>
        </m:r>
      </m:oMath>
    </w:p>
    <w:p w14:paraId="663F1FD4" w14:textId="048885B8" w:rsidR="006C77B1" w:rsidRDefault="006C77B1" w:rsidP="00EA2301">
      <w:pPr>
        <w:pStyle w:val="af"/>
      </w:pPr>
      <w:r>
        <w:t>我们不应该随机选择上面的某种方法来改进我们的算法，而是运用一些机器学习诊断法来帮助我们知道上面哪些方法对我们的算法是有效的。</w:t>
      </w:r>
    </w:p>
    <w:p w14:paraId="25454EBB" w14:textId="77777777" w:rsidR="00682ED3" w:rsidRDefault="006C77B1" w:rsidP="00EA2301">
      <w:pPr>
        <w:pStyle w:val="af"/>
      </w:pPr>
      <w:r>
        <w:t>在接下来的两段视频中，我首先介绍怎样评估机器学习算法的性能，然后在之后的几段视频中，我将开始讨论这些方法，它们也被称为</w:t>
      </w:r>
      <w:r>
        <w:t>"</w:t>
      </w:r>
      <w:r>
        <w:t>机器学习诊断法</w:t>
      </w:r>
      <w:r>
        <w:t>"</w:t>
      </w:r>
      <w:r>
        <w:t>。</w:t>
      </w:r>
      <w:r>
        <w:t>“</w:t>
      </w:r>
      <w:r>
        <w:t>诊断法</w:t>
      </w:r>
      <w:r>
        <w:t>”</w:t>
      </w:r>
      <w:r>
        <w:t>的意思是：这</w:t>
      </w:r>
      <w:r>
        <w:lastRenderedPageBreak/>
        <w:t>是一种测试法，你通过执行这种测试，能够深入了解某种算法到底是否有用。这通常也能够告诉你，要想改进一种算法的效果，什么样的尝试，才是有意义的。在这一系列的视频中我们将介绍具体的诊断法，但我要提前说明一点的是，这些诊断法的执行和实现，是需要花些时间的，有时候确实需要花很多时间来理解和实现，但这样做的确是把时间用在了刀刃上，因为这些方法让你在开发学习算法时，节省了几个月的时间，因此，在接下来几节课中，我将先来介绍如何评价你的学习算法。</w:t>
      </w:r>
    </w:p>
    <w:p w14:paraId="1EB4EC7F" w14:textId="1E25A55B" w:rsidR="006C77B1" w:rsidRDefault="006C77B1" w:rsidP="00EA2301">
      <w:pPr>
        <w:pStyle w:val="af"/>
      </w:pPr>
      <w:r>
        <w:t>在此之后，我将介绍一些诊断法，希望能让你更清楚。在接下来的尝试中，如何选择更有意义的方法。</w:t>
      </w:r>
    </w:p>
    <w:p w14:paraId="07AD03B8" w14:textId="77777777" w:rsidR="00EA2301" w:rsidRDefault="00EA2301">
      <w:pPr>
        <w:widowControl/>
        <w:jc w:val="left"/>
        <w:rPr>
          <w:b/>
          <w:bCs/>
          <w:sz w:val="32"/>
          <w:szCs w:val="32"/>
        </w:rPr>
      </w:pPr>
      <w:bookmarkStart w:id="200" w:name="header-n40"/>
      <w:bookmarkEnd w:id="200"/>
      <w:r>
        <w:br w:type="page"/>
      </w:r>
    </w:p>
    <w:p w14:paraId="1DE18DDE" w14:textId="719BF904" w:rsidR="006C77B1" w:rsidRDefault="006C77B1">
      <w:pPr>
        <w:pStyle w:val="3"/>
      </w:pPr>
      <w:bookmarkStart w:id="201" w:name="_Toc38636849"/>
      <w:r>
        <w:lastRenderedPageBreak/>
        <w:t xml:space="preserve">10.2 </w:t>
      </w:r>
      <w:r>
        <w:t>评估一个假设</w:t>
      </w:r>
      <w:bookmarkEnd w:id="201"/>
    </w:p>
    <w:p w14:paraId="710C4D4B" w14:textId="77777777" w:rsidR="006C77B1" w:rsidRDefault="006C77B1" w:rsidP="00EA2301">
      <w:pPr>
        <w:pStyle w:val="af0"/>
      </w:pPr>
      <w:r>
        <w:t>参考视频</w:t>
      </w:r>
      <w:r>
        <w:t>: 10 - 2 - Evaluating a Hypothesis (8 min).</w:t>
      </w:r>
      <w:proofErr w:type="spellStart"/>
      <w:r>
        <w:t>mkv</w:t>
      </w:r>
      <w:proofErr w:type="spellEnd"/>
    </w:p>
    <w:p w14:paraId="7FFE39AB" w14:textId="77777777" w:rsidR="006C77B1" w:rsidRDefault="006C77B1" w:rsidP="00EA2301">
      <w:pPr>
        <w:pStyle w:val="af"/>
      </w:pPr>
      <w:r>
        <w:t xml:space="preserve"> </w:t>
      </w:r>
      <w:r>
        <w:t>在本节视频中我想介绍一下怎样用你学过的算法来评估假设函数。在之后的课程中，我们将以此为基础来讨论如何避免过拟合和欠拟合的问题。</w:t>
      </w:r>
    </w:p>
    <w:p w14:paraId="56F74609" w14:textId="77777777" w:rsidR="006C77B1" w:rsidRDefault="006C77B1" w:rsidP="00EA2301">
      <w:pPr>
        <w:pStyle w:val="af"/>
      </w:pPr>
      <w:r>
        <w:rPr>
          <w:noProof/>
        </w:rPr>
        <w:drawing>
          <wp:inline distT="0" distB="0" distL="0" distR="0" wp14:anchorId="2A89C952" wp14:editId="02FF29AD">
            <wp:extent cx="4305300" cy="1930400"/>
            <wp:effectExtent l="0" t="0" r="0" b="0"/>
            <wp:docPr id="53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49730be98810b869951bbe38b6319ba.png"/>
                    <pic:cNvPicPr>
                      <a:picLocks noChangeAspect="1" noChangeArrowheads="1"/>
                    </pic:cNvPicPr>
                  </pic:nvPicPr>
                  <pic:blipFill>
                    <a:blip r:embed="rId245"/>
                    <a:stretch>
                      <a:fillRect/>
                    </a:stretch>
                  </pic:blipFill>
                  <pic:spPr bwMode="auto">
                    <a:xfrm>
                      <a:off x="0" y="0"/>
                      <a:ext cx="4305300" cy="1930400"/>
                    </a:xfrm>
                    <a:prstGeom prst="rect">
                      <a:avLst/>
                    </a:prstGeom>
                    <a:noFill/>
                    <a:ln w="9525">
                      <a:noFill/>
                      <a:headEnd/>
                      <a:tailEnd/>
                    </a:ln>
                  </pic:spPr>
                </pic:pic>
              </a:graphicData>
            </a:graphic>
          </wp:inline>
        </w:drawing>
      </w:r>
    </w:p>
    <w:p w14:paraId="1FD85038" w14:textId="243264CA" w:rsidR="006C77B1" w:rsidRDefault="006C77B1" w:rsidP="00EA2301">
      <w:pPr>
        <w:pStyle w:val="af"/>
      </w:pPr>
      <w:r>
        <w:t>当我们确定学习算法的参数的时候，我们考虑的是选择参量来使训练误差最小化，有人认为得到一个非常小的训练误差一定是一件好事，但我们已经知道，仅仅是因为这个假设具有很小的训练误差，并不能说明它就一定是一个好的假设函数。而且我们也学习了过拟合假设函数的例子，所以这推广到新的训练集上是不适用的。</w:t>
      </w:r>
    </w:p>
    <w:p w14:paraId="488A3EBF" w14:textId="77777777" w:rsidR="006C77B1" w:rsidRDefault="006C77B1" w:rsidP="00EA2301">
      <w:pPr>
        <w:pStyle w:val="af"/>
      </w:pPr>
      <w:r>
        <w:t xml:space="preserve"> </w:t>
      </w:r>
      <w:r>
        <w:t>那么，你该如何判断一个假设函数是过拟合的呢？对于这个简单的例子，我们可以对假设函数</w:t>
      </w:r>
      <m:oMath>
        <m:r>
          <w:rPr>
            <w:rFonts w:ascii="Cambria Math" w:hAnsi="Cambria Math"/>
          </w:rPr>
          <m:t>h(x)</m:t>
        </m:r>
      </m:oMath>
      <w:r>
        <w:t>进行画图，然后观察图形趋势，但对于特征变量不止一个的这种一般情况，还有像有很多特征变量的问题，想要通过画出假设函数来进行观察，就会变得很难甚至是不可能实现。</w:t>
      </w:r>
    </w:p>
    <w:p w14:paraId="7A960D62" w14:textId="77777777" w:rsidR="006C77B1" w:rsidRDefault="006C77B1" w:rsidP="00EA2301">
      <w:pPr>
        <w:pStyle w:val="af"/>
      </w:pPr>
      <w:r>
        <w:t xml:space="preserve"> </w:t>
      </w:r>
      <w:r>
        <w:t>因此，我们需要另一种方法来评估我们的假设函数过拟合检验。</w:t>
      </w:r>
    </w:p>
    <w:p w14:paraId="698C6D4C" w14:textId="77777777" w:rsidR="006C77B1" w:rsidRDefault="006C77B1" w:rsidP="00EA2301">
      <w:pPr>
        <w:pStyle w:val="af"/>
      </w:pPr>
      <w:r>
        <w:t xml:space="preserve"> </w:t>
      </w:r>
      <w:r>
        <w:t>为了检验算法是否过拟合，我们将数据分成训练集和测试集，通常用</w:t>
      </w:r>
      <w:r>
        <w:t>70%</w:t>
      </w:r>
      <w:r>
        <w:t>的数据作为训练集，用剩下</w:t>
      </w:r>
      <w:r>
        <w:t>30%</w:t>
      </w:r>
      <w:r>
        <w:t>的数据作为测试集。很重要的一点是训练集和</w:t>
      </w:r>
      <w:proofErr w:type="gramStart"/>
      <w:r>
        <w:t>测试集均要</w:t>
      </w:r>
      <w:proofErr w:type="gramEnd"/>
      <w:r>
        <w:t>含有各种类型的数据，通常我们要对数据进行</w:t>
      </w:r>
      <w:r>
        <w:t>“</w:t>
      </w:r>
      <w:r>
        <w:t>洗牌</w:t>
      </w:r>
      <w:r>
        <w:t>”</w:t>
      </w:r>
      <w:r>
        <w:t>，然后再分成训练集和测试集。</w:t>
      </w:r>
    </w:p>
    <w:p w14:paraId="4B49F0D3" w14:textId="77777777" w:rsidR="006C77B1" w:rsidRDefault="006C77B1" w:rsidP="00EA2301">
      <w:pPr>
        <w:pStyle w:val="af"/>
      </w:pPr>
      <w:r>
        <w:rPr>
          <w:noProof/>
        </w:rPr>
        <w:lastRenderedPageBreak/>
        <w:drawing>
          <wp:inline distT="0" distB="0" distL="0" distR="0" wp14:anchorId="433DAEFB" wp14:editId="3752BD92">
            <wp:extent cx="4184650" cy="2241550"/>
            <wp:effectExtent l="0" t="0" r="6350" b="6350"/>
            <wp:docPr id="53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c769fd59c8a9c9f92200f538d1ab29c.png"/>
                    <pic:cNvPicPr>
                      <a:picLocks noChangeAspect="1" noChangeArrowheads="1"/>
                    </pic:cNvPicPr>
                  </pic:nvPicPr>
                  <pic:blipFill>
                    <a:blip r:embed="rId246"/>
                    <a:stretch>
                      <a:fillRect/>
                    </a:stretch>
                  </pic:blipFill>
                  <pic:spPr bwMode="auto">
                    <a:xfrm>
                      <a:off x="0" y="0"/>
                      <a:ext cx="4184650" cy="2241550"/>
                    </a:xfrm>
                    <a:prstGeom prst="rect">
                      <a:avLst/>
                    </a:prstGeom>
                    <a:noFill/>
                    <a:ln w="9525">
                      <a:noFill/>
                      <a:headEnd/>
                      <a:tailEnd/>
                    </a:ln>
                  </pic:spPr>
                </pic:pic>
              </a:graphicData>
            </a:graphic>
          </wp:inline>
        </w:drawing>
      </w:r>
    </w:p>
    <w:p w14:paraId="55BF6DAE" w14:textId="77777777" w:rsidR="006C77B1" w:rsidRDefault="006C77B1" w:rsidP="00EA2301">
      <w:pPr>
        <w:pStyle w:val="af"/>
      </w:pPr>
      <w:r>
        <w:t xml:space="preserve"> </w:t>
      </w:r>
      <w:r>
        <w:t>测试集评估在通过训练集让我们的模型学习得出其参数后，对测试集运用该模型，我们有两种方式计算误差：</w:t>
      </w:r>
    </w:p>
    <w:p w14:paraId="2BDF8B4C" w14:textId="3EC32FF5" w:rsidR="006C77B1" w:rsidRDefault="00EA2301" w:rsidP="00EA2301">
      <w:pPr>
        <w:pStyle w:val="af"/>
      </w:pPr>
      <w:r>
        <w:rPr>
          <w:rFonts w:hint="eastAsia"/>
        </w:rPr>
        <w:t>1.</w:t>
      </w:r>
      <w:r w:rsidR="006C77B1">
        <w:t>对于线性回归模型，我们利用测试集数据计算代价函数</w:t>
      </w:r>
      <m:oMath>
        <m:r>
          <w:rPr>
            <w:rFonts w:ascii="Cambria Math" w:hAnsi="Cambria Math"/>
          </w:rPr>
          <m:t>J</m:t>
        </m:r>
      </m:oMath>
    </w:p>
    <w:p w14:paraId="39EFA958" w14:textId="3DDFAE75" w:rsidR="006C77B1" w:rsidRDefault="00EA2301" w:rsidP="00EA2301">
      <w:pPr>
        <w:pStyle w:val="af"/>
      </w:pPr>
      <w:r>
        <w:t>2.</w:t>
      </w:r>
      <w:r w:rsidR="006C77B1">
        <w:t>对于逻辑回归模型，我们除了可以利用测试数据集来计算代价函数外：</w:t>
      </w:r>
    </w:p>
    <w:p w14:paraId="3A405A6E" w14:textId="03BB2FCA" w:rsidR="006C77B1" w:rsidRDefault="006D5C6C" w:rsidP="006D5C6C">
      <w:pPr>
        <w:pStyle w:val="FirstParagraph"/>
        <w:jc w:val="center"/>
      </w:pPr>
      <w:r w:rsidRPr="00EA2301">
        <w:rPr>
          <w:position w:val="-30"/>
        </w:rPr>
        <w:object w:dxaOrig="5080" w:dyaOrig="720" w14:anchorId="2D6260F3">
          <v:shape id="_x0000_i1028" type="#_x0000_t75" style="width:321.8pt;height:45.8pt" o:ole="">
            <v:imagedata r:id="rId247" o:title=""/>
          </v:shape>
          <o:OLEObject Type="Embed" ProgID="Equation.DSMT4" ShapeID="_x0000_i1028" DrawAspect="Content" ObjectID="_1779386258" r:id="rId248"/>
        </w:object>
      </w:r>
    </w:p>
    <w:p w14:paraId="51D9F00C" w14:textId="77777777" w:rsidR="006C77B1" w:rsidRDefault="006C77B1" w:rsidP="00EA2301">
      <w:pPr>
        <w:pStyle w:val="af"/>
      </w:pPr>
      <w:r>
        <w:t>误分类的比率，对于每一个测试集实例，计算：</w:t>
      </w:r>
    </w:p>
    <w:p w14:paraId="30DADE24" w14:textId="77777777" w:rsidR="006C77B1" w:rsidRDefault="006C77B1" w:rsidP="00EA2301">
      <w:pPr>
        <w:pStyle w:val="af"/>
      </w:pPr>
      <w:r>
        <w:rPr>
          <w:noProof/>
        </w:rPr>
        <w:drawing>
          <wp:inline distT="0" distB="0" distL="0" distR="0" wp14:anchorId="2291751B" wp14:editId="41464707">
            <wp:extent cx="4876800" cy="381000"/>
            <wp:effectExtent l="0" t="0" r="0" b="0"/>
            <wp:docPr id="53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51e868bebf4c0bf139db173d25e8ec4.png"/>
                    <pic:cNvPicPr>
                      <a:picLocks noChangeAspect="1" noChangeArrowheads="1"/>
                    </pic:cNvPicPr>
                  </pic:nvPicPr>
                  <pic:blipFill>
                    <a:blip r:embed="rId249"/>
                    <a:stretch>
                      <a:fillRect/>
                    </a:stretch>
                  </pic:blipFill>
                  <pic:spPr bwMode="auto">
                    <a:xfrm>
                      <a:off x="0" y="0"/>
                      <a:ext cx="4876800" cy="381000"/>
                    </a:xfrm>
                    <a:prstGeom prst="rect">
                      <a:avLst/>
                    </a:prstGeom>
                    <a:noFill/>
                    <a:ln w="9525">
                      <a:noFill/>
                      <a:headEnd/>
                      <a:tailEnd/>
                    </a:ln>
                  </pic:spPr>
                </pic:pic>
              </a:graphicData>
            </a:graphic>
          </wp:inline>
        </w:drawing>
      </w:r>
    </w:p>
    <w:p w14:paraId="39FF3A54" w14:textId="7024CFB1" w:rsidR="006C77B1" w:rsidRDefault="006C77B1" w:rsidP="00EA2301">
      <w:pPr>
        <w:pStyle w:val="af"/>
        <w:rPr>
          <w:ins w:id="202" w:author="Chen Yang [2]" w:date="2024-05-20T13:52:00Z"/>
        </w:rPr>
      </w:pPr>
      <w:r>
        <w:t>然后对计算结果求平均。</w:t>
      </w:r>
    </w:p>
    <w:p w14:paraId="4F40A858" w14:textId="741DC0C8" w:rsidR="00CD2120" w:rsidRDefault="00CD2120" w:rsidP="00EA2301">
      <w:pPr>
        <w:pStyle w:val="af"/>
      </w:pPr>
      <m:oMathPara>
        <m:oMath>
          <m:r>
            <w:ins w:id="203" w:author="Chen Yang [2]" w:date="2024-05-20T13:52:00Z">
              <w:rPr>
                <w:rFonts w:ascii="Cambria Math" w:hAnsi="Cambria Math" w:hint="eastAsia"/>
              </w:rPr>
              <m:t>Test</m:t>
            </w:ins>
          </m:r>
          <m:r>
            <w:ins w:id="204" w:author="Chen Yang [2]" w:date="2024-05-20T13:52:00Z">
              <w:rPr>
                <w:rFonts w:ascii="Cambria Math" w:hAnsi="Cambria Math"/>
              </w:rPr>
              <m:t xml:space="preserve"> Error=</m:t>
            </w:ins>
          </m:r>
          <m:f>
            <m:fPr>
              <m:ctrlPr>
                <w:ins w:id="205" w:author="Chen Yang [2]" w:date="2024-05-20T13:52:00Z">
                  <w:rPr>
                    <w:rFonts w:ascii="Cambria Math" w:hAnsi="Cambria Math"/>
                    <w:i/>
                  </w:rPr>
                </w:ins>
              </m:ctrlPr>
            </m:fPr>
            <m:num>
              <m:r>
                <w:ins w:id="206" w:author="Chen Yang [2]" w:date="2024-05-20T13:53:00Z">
                  <w:rPr>
                    <w:rFonts w:ascii="Cambria Math" w:hAnsi="Cambria Math"/>
                  </w:rPr>
                  <m:t>1</m:t>
                </w:ins>
              </m:r>
            </m:num>
            <m:den>
              <m:sSub>
                <m:sSubPr>
                  <m:ctrlPr>
                    <w:ins w:id="207" w:author="Chen Yang [2]" w:date="2024-05-20T13:53:00Z">
                      <w:rPr>
                        <w:rFonts w:ascii="Cambria Math" w:hAnsi="Cambria Math"/>
                        <w:i/>
                      </w:rPr>
                    </w:ins>
                  </m:ctrlPr>
                </m:sSubPr>
                <m:e>
                  <m:r>
                    <w:ins w:id="208" w:author="Chen Yang [2]" w:date="2024-05-20T13:53:00Z">
                      <w:rPr>
                        <w:rFonts w:ascii="Cambria Math" w:hAnsi="Cambria Math"/>
                      </w:rPr>
                      <m:t>m</m:t>
                    </w:ins>
                  </m:r>
                </m:e>
                <m:sub>
                  <m:r>
                    <w:ins w:id="209" w:author="Chen Yang [2]" w:date="2024-05-20T13:53:00Z">
                      <w:rPr>
                        <w:rFonts w:ascii="Cambria Math" w:hAnsi="Cambria Math"/>
                      </w:rPr>
                      <m:t>test</m:t>
                    </w:ins>
                  </m:r>
                </m:sub>
              </m:sSub>
            </m:den>
          </m:f>
          <m:nary>
            <m:naryPr>
              <m:chr m:val="∑"/>
              <m:limLoc m:val="undOvr"/>
              <m:ctrlPr>
                <w:ins w:id="210" w:author="Chen Yang [2]" w:date="2024-05-20T13:53:00Z">
                  <w:rPr>
                    <w:rFonts w:ascii="Cambria Math" w:hAnsi="Cambria Math"/>
                    <w:i/>
                  </w:rPr>
                </w:ins>
              </m:ctrlPr>
            </m:naryPr>
            <m:sub>
              <m:r>
                <w:ins w:id="211" w:author="Chen Yang [2]" w:date="2024-05-20T13:54:00Z">
                  <w:rPr>
                    <w:rFonts w:ascii="Cambria Math" w:hAnsi="Cambria Math"/>
                  </w:rPr>
                  <m:t>i=1</m:t>
                </w:ins>
              </m:r>
            </m:sub>
            <m:sup>
              <m:sSub>
                <m:sSubPr>
                  <m:ctrlPr>
                    <w:ins w:id="212" w:author="Chen Yang [2]" w:date="2024-05-20T13:54:00Z">
                      <w:rPr>
                        <w:rFonts w:ascii="Cambria Math" w:hAnsi="Cambria Math"/>
                        <w:i/>
                      </w:rPr>
                    </w:ins>
                  </m:ctrlPr>
                </m:sSubPr>
                <m:e>
                  <m:r>
                    <w:ins w:id="213" w:author="Chen Yang [2]" w:date="2024-05-20T13:55:00Z">
                      <w:rPr>
                        <w:rFonts w:ascii="Cambria Math" w:hAnsi="Cambria Math"/>
                      </w:rPr>
                      <m:t>m</m:t>
                    </w:ins>
                  </m:r>
                </m:e>
                <m:sub>
                  <m:r>
                    <w:ins w:id="214" w:author="Chen Yang [2]" w:date="2024-05-20T13:55:00Z">
                      <w:rPr>
                        <w:rFonts w:ascii="Cambria Math" w:hAnsi="Cambria Math"/>
                      </w:rPr>
                      <m:t>test</m:t>
                    </w:ins>
                  </m:r>
                </m:sub>
              </m:sSub>
            </m:sup>
            <m:e>
              <m:r>
                <w:ins w:id="215" w:author="Chen Yang [2]" w:date="2024-05-20T13:53:00Z">
                  <w:rPr>
                    <w:rFonts w:ascii="Cambria Math" w:hAnsi="Cambria Math"/>
                  </w:rPr>
                  <m:t>err(</m:t>
                </w:ins>
              </m:r>
              <m:sSub>
                <m:sSubPr>
                  <m:ctrlPr>
                    <w:ins w:id="216" w:author="Chen Yang [2]" w:date="2024-05-20T13:53:00Z">
                      <w:rPr>
                        <w:rFonts w:ascii="Cambria Math" w:hAnsi="Cambria Math"/>
                        <w:i/>
                      </w:rPr>
                    </w:ins>
                  </m:ctrlPr>
                </m:sSubPr>
                <m:e>
                  <m:r>
                    <w:ins w:id="217" w:author="Chen Yang [2]" w:date="2024-05-20T13:53:00Z">
                      <w:rPr>
                        <w:rFonts w:ascii="Cambria Math" w:hAnsi="Cambria Math"/>
                      </w:rPr>
                      <m:t>h</m:t>
                    </w:ins>
                  </m:r>
                </m:e>
                <m:sub>
                  <m:r>
                    <w:ins w:id="218" w:author="Chen Yang [2]" w:date="2024-05-20T13:53:00Z">
                      <w:rPr>
                        <w:rFonts w:ascii="Cambria Math" w:hAnsi="Cambria Math"/>
                      </w:rPr>
                      <m:t>θ</m:t>
                    </w:ins>
                  </m:r>
                </m:sub>
              </m:sSub>
              <m:d>
                <m:dPr>
                  <m:ctrlPr>
                    <w:ins w:id="219" w:author="Chen Yang [2]" w:date="2024-05-20T13:53:00Z">
                      <w:rPr>
                        <w:rFonts w:ascii="Cambria Math" w:hAnsi="Cambria Math"/>
                        <w:i/>
                      </w:rPr>
                    </w:ins>
                  </m:ctrlPr>
                </m:dPr>
                <m:e>
                  <m:sSubSup>
                    <m:sSubSupPr>
                      <m:ctrlPr>
                        <w:ins w:id="220" w:author="Chen Yang [2]" w:date="2024-05-20T13:54:00Z">
                          <w:rPr>
                            <w:rFonts w:ascii="Cambria Math" w:hAnsi="Cambria Math"/>
                            <w:i/>
                          </w:rPr>
                        </w:ins>
                      </m:ctrlPr>
                    </m:sSubSupPr>
                    <m:e>
                      <m:r>
                        <w:ins w:id="221" w:author="Chen Yang [2]" w:date="2024-05-20T13:54:00Z">
                          <w:rPr>
                            <w:rFonts w:ascii="Cambria Math" w:hAnsi="Cambria Math"/>
                          </w:rPr>
                          <m:t>x</m:t>
                        </w:ins>
                      </m:r>
                    </m:e>
                    <m:sub>
                      <m:r>
                        <w:ins w:id="222" w:author="Chen Yang [2]" w:date="2024-05-20T13:54:00Z">
                          <w:rPr>
                            <w:rFonts w:ascii="Cambria Math" w:hAnsi="Cambria Math"/>
                          </w:rPr>
                          <m:t>test</m:t>
                        </w:ins>
                      </m:r>
                    </m:sub>
                    <m:sup>
                      <m:r>
                        <w:ins w:id="223" w:author="Chen Yang [2]" w:date="2024-05-20T13:54:00Z">
                          <w:rPr>
                            <w:rFonts w:ascii="Cambria Math" w:hAnsi="Cambria Math"/>
                          </w:rPr>
                          <m:t>(i)</m:t>
                        </w:ins>
                      </m:r>
                    </m:sup>
                  </m:sSubSup>
                </m:e>
              </m:d>
              <m:r>
                <w:ins w:id="224" w:author="Chen Yang [2]" w:date="2024-05-20T13:53:00Z">
                  <w:rPr>
                    <w:rFonts w:ascii="Cambria Math" w:hAnsi="Cambria Math"/>
                  </w:rPr>
                  <m:t>,</m:t>
                </w:ins>
              </m:r>
              <m:sSubSup>
                <m:sSubSupPr>
                  <m:ctrlPr>
                    <w:ins w:id="225" w:author="Chen Yang [2]" w:date="2024-05-20T13:54:00Z">
                      <w:rPr>
                        <w:rFonts w:ascii="Cambria Math" w:hAnsi="Cambria Math"/>
                        <w:i/>
                      </w:rPr>
                    </w:ins>
                  </m:ctrlPr>
                </m:sSubSupPr>
                <m:e>
                  <m:r>
                    <w:ins w:id="226" w:author="Chen Yang [2]" w:date="2024-05-20T13:54:00Z">
                      <w:rPr>
                        <w:rFonts w:ascii="Cambria Math" w:hAnsi="Cambria Math"/>
                      </w:rPr>
                      <m:t>y</m:t>
                    </w:ins>
                  </m:r>
                </m:e>
                <m:sub>
                  <m:r>
                    <w:ins w:id="227" w:author="Chen Yang [2]" w:date="2024-05-20T13:54:00Z">
                      <w:rPr>
                        <w:rFonts w:ascii="Cambria Math" w:hAnsi="Cambria Math"/>
                      </w:rPr>
                      <m:t>test</m:t>
                    </w:ins>
                  </m:r>
                </m:sub>
                <m:sup>
                  <m:r>
                    <w:ins w:id="228" w:author="Chen Yang [2]" w:date="2024-05-20T13:54:00Z">
                      <w:rPr>
                        <w:rFonts w:ascii="Cambria Math" w:hAnsi="Cambria Math"/>
                      </w:rPr>
                      <m:t>(i)</m:t>
                    </w:ins>
                  </m:r>
                </m:sup>
              </m:sSubSup>
              <m:r>
                <w:ins w:id="229" w:author="Chen Yang [2]" w:date="2024-05-20T13:53:00Z">
                  <w:rPr>
                    <w:rFonts w:ascii="Cambria Math" w:hAnsi="Cambria Math"/>
                  </w:rPr>
                  <m:t>)</m:t>
                </w:ins>
              </m:r>
            </m:e>
          </m:nary>
        </m:oMath>
      </m:oMathPara>
    </w:p>
    <w:p w14:paraId="48D86576" w14:textId="77777777" w:rsidR="00EA2301" w:rsidRDefault="00EA2301">
      <w:pPr>
        <w:widowControl/>
        <w:jc w:val="left"/>
        <w:rPr>
          <w:b/>
          <w:bCs/>
          <w:sz w:val="32"/>
          <w:szCs w:val="32"/>
        </w:rPr>
      </w:pPr>
      <w:bookmarkStart w:id="230" w:name="header-n74"/>
      <w:bookmarkEnd w:id="230"/>
      <w:r>
        <w:br w:type="page"/>
      </w:r>
    </w:p>
    <w:p w14:paraId="0F6D7818" w14:textId="577BF0F9" w:rsidR="006C77B1" w:rsidRDefault="006C77B1">
      <w:pPr>
        <w:pStyle w:val="3"/>
      </w:pPr>
      <w:bookmarkStart w:id="231" w:name="_Toc38636850"/>
      <w:r>
        <w:lastRenderedPageBreak/>
        <w:t xml:space="preserve">10.3 </w:t>
      </w:r>
      <w:r>
        <w:t>模型选择和交叉验证集</w:t>
      </w:r>
      <w:bookmarkEnd w:id="231"/>
    </w:p>
    <w:p w14:paraId="75A4E072" w14:textId="77777777" w:rsidR="006C77B1" w:rsidRDefault="006C77B1" w:rsidP="00EA2301">
      <w:pPr>
        <w:pStyle w:val="af0"/>
      </w:pPr>
      <w:r>
        <w:t>参考视频</w:t>
      </w:r>
      <w:r>
        <w:t xml:space="preserve">: 10 - 3 - Model Selection and </w:t>
      </w:r>
      <w:proofErr w:type="spellStart"/>
      <w:r>
        <w:t>Train_Validation_Test</w:t>
      </w:r>
      <w:proofErr w:type="spellEnd"/>
      <w:r>
        <w:t xml:space="preserve"> Sets (12 min).</w:t>
      </w:r>
      <w:proofErr w:type="spellStart"/>
      <w:r>
        <w:t>mkv</w:t>
      </w:r>
      <w:proofErr w:type="spellEnd"/>
    </w:p>
    <w:p w14:paraId="51436A4D" w14:textId="77777777" w:rsidR="006C77B1" w:rsidRDefault="006C77B1" w:rsidP="00EA2301">
      <w:pPr>
        <w:pStyle w:val="af"/>
      </w:pPr>
      <w:r>
        <w:t xml:space="preserve"> </w:t>
      </w:r>
      <w:r>
        <w:t>假设我们要在</w:t>
      </w:r>
      <w:r>
        <w:t>10</w:t>
      </w:r>
      <w:r>
        <w:t>个不同次数的二项式模型之间进行选择：</w:t>
      </w:r>
    </w:p>
    <w:p w14:paraId="2251F39A" w14:textId="77777777" w:rsidR="006C77B1" w:rsidRDefault="006C77B1" w:rsidP="00EA2301">
      <w:pPr>
        <w:pStyle w:val="af"/>
      </w:pPr>
      <w:r>
        <w:rPr>
          <w:noProof/>
        </w:rPr>
        <w:drawing>
          <wp:inline distT="0" distB="0" distL="0" distR="0" wp14:anchorId="401FB68D" wp14:editId="4C19F486">
            <wp:extent cx="2730500" cy="1028700"/>
            <wp:effectExtent l="0" t="0" r="0" b="0"/>
            <wp:docPr id="53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b908480ad78ee54ba7129945015f87f.jpg"/>
                    <pic:cNvPicPr>
                      <a:picLocks noChangeAspect="1" noChangeArrowheads="1"/>
                    </pic:cNvPicPr>
                  </pic:nvPicPr>
                  <pic:blipFill>
                    <a:blip r:embed="rId250"/>
                    <a:stretch>
                      <a:fillRect/>
                    </a:stretch>
                  </pic:blipFill>
                  <pic:spPr bwMode="auto">
                    <a:xfrm>
                      <a:off x="0" y="0"/>
                      <a:ext cx="2730500" cy="1028700"/>
                    </a:xfrm>
                    <a:prstGeom prst="rect">
                      <a:avLst/>
                    </a:prstGeom>
                    <a:noFill/>
                    <a:ln w="9525">
                      <a:noFill/>
                      <a:headEnd/>
                      <a:tailEnd/>
                    </a:ln>
                  </pic:spPr>
                </pic:pic>
              </a:graphicData>
            </a:graphic>
          </wp:inline>
        </w:drawing>
      </w:r>
    </w:p>
    <w:p w14:paraId="0798A912" w14:textId="77777777" w:rsidR="006C77B1" w:rsidRDefault="006C77B1" w:rsidP="00EA2301">
      <w:pPr>
        <w:pStyle w:val="af"/>
      </w:pPr>
      <w:r>
        <w:t xml:space="preserve"> </w:t>
      </w:r>
      <w:r>
        <w:t>显然越高次数的多项式模型越能够适应我们的训练数据集，但是适应训练数据</w:t>
      </w:r>
      <w:proofErr w:type="gramStart"/>
      <w:r>
        <w:t>集并不</w:t>
      </w:r>
      <w:proofErr w:type="gramEnd"/>
      <w:r>
        <w:t>代表着能推广至一般情况，我们应该选择一个更能适应一般情况的模型。我们需要使用交叉验证集来帮助选择模型。</w:t>
      </w:r>
    </w:p>
    <w:p w14:paraId="069ADDFA" w14:textId="77777777" w:rsidR="006C77B1" w:rsidRDefault="006C77B1" w:rsidP="00EA2301">
      <w:pPr>
        <w:pStyle w:val="af"/>
      </w:pPr>
      <w:r>
        <w:t xml:space="preserve"> </w:t>
      </w:r>
      <w:r>
        <w:t>即：使用</w:t>
      </w:r>
      <w:r>
        <w:t>60%</w:t>
      </w:r>
      <w:r>
        <w:t>的数据作为训练集，使用</w:t>
      </w:r>
      <w:r>
        <w:t xml:space="preserve"> 20%</w:t>
      </w:r>
      <w:r>
        <w:t>的数据作为交叉验证集，使用</w:t>
      </w:r>
      <w:r>
        <w:t>20%</w:t>
      </w:r>
      <w:r>
        <w:t>的数据作为测试集</w:t>
      </w:r>
    </w:p>
    <w:p w14:paraId="7E426967" w14:textId="77777777" w:rsidR="006C77B1" w:rsidRDefault="006C77B1" w:rsidP="00EA2301">
      <w:pPr>
        <w:pStyle w:val="af"/>
      </w:pPr>
      <w:r>
        <w:rPr>
          <w:noProof/>
        </w:rPr>
        <w:drawing>
          <wp:inline distT="0" distB="0" distL="0" distR="0" wp14:anchorId="0FC4B747" wp14:editId="6426DFC2">
            <wp:extent cx="2209800" cy="1981200"/>
            <wp:effectExtent l="0" t="0" r="0" b="0"/>
            <wp:docPr id="53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cf1cd9c123a72ca4137ca515871689d.png"/>
                    <pic:cNvPicPr>
                      <a:picLocks noChangeAspect="1" noChangeArrowheads="1"/>
                    </pic:cNvPicPr>
                  </pic:nvPicPr>
                  <pic:blipFill>
                    <a:blip r:embed="rId251"/>
                    <a:stretch>
                      <a:fillRect/>
                    </a:stretch>
                  </pic:blipFill>
                  <pic:spPr bwMode="auto">
                    <a:xfrm>
                      <a:off x="0" y="0"/>
                      <a:ext cx="2209800" cy="1981200"/>
                    </a:xfrm>
                    <a:prstGeom prst="rect">
                      <a:avLst/>
                    </a:prstGeom>
                    <a:noFill/>
                    <a:ln w="9525">
                      <a:noFill/>
                      <a:headEnd/>
                      <a:tailEnd/>
                    </a:ln>
                  </pic:spPr>
                </pic:pic>
              </a:graphicData>
            </a:graphic>
          </wp:inline>
        </w:drawing>
      </w:r>
    </w:p>
    <w:p w14:paraId="2C859621" w14:textId="77777777" w:rsidR="006C77B1" w:rsidRDefault="006C77B1" w:rsidP="00EA2301">
      <w:pPr>
        <w:pStyle w:val="af"/>
      </w:pPr>
      <w:r>
        <w:t>模型选择的方法为：</w:t>
      </w:r>
    </w:p>
    <w:p w14:paraId="1BDD4110" w14:textId="1F1585CD" w:rsidR="006C77B1" w:rsidRDefault="00EA2301" w:rsidP="00EA2301">
      <w:pPr>
        <w:pStyle w:val="af"/>
      </w:pPr>
      <w:r>
        <w:rPr>
          <w:rFonts w:hint="eastAsia"/>
        </w:rPr>
        <w:t>1.</w:t>
      </w:r>
      <w:r w:rsidR="00682ED3">
        <w:t xml:space="preserve"> </w:t>
      </w:r>
      <w:r w:rsidR="006C77B1">
        <w:t>使用训练集训练出</w:t>
      </w:r>
      <w:r w:rsidR="006C77B1">
        <w:t>10</w:t>
      </w:r>
      <w:r w:rsidR="006C77B1">
        <w:t>个模型</w:t>
      </w:r>
    </w:p>
    <w:p w14:paraId="1215CAD2" w14:textId="5EECF9AD" w:rsidR="006C77B1" w:rsidRDefault="00EA2301" w:rsidP="00EA2301">
      <w:pPr>
        <w:pStyle w:val="af"/>
      </w:pPr>
      <w:r>
        <w:t>2.</w:t>
      </w:r>
      <w:r w:rsidR="00682ED3">
        <w:t xml:space="preserve"> </w:t>
      </w:r>
      <w:r w:rsidR="006C77B1">
        <w:t>用</w:t>
      </w:r>
      <w:r w:rsidR="006C77B1">
        <w:t>10</w:t>
      </w:r>
      <w:r w:rsidR="006C77B1">
        <w:t>个模型分别对交叉验证</w:t>
      </w:r>
      <w:proofErr w:type="gramStart"/>
      <w:r w:rsidR="006C77B1">
        <w:t>集计算</w:t>
      </w:r>
      <w:proofErr w:type="gramEnd"/>
      <w:r w:rsidR="006C77B1">
        <w:t>得出交叉验证误差（代价函数的值）</w:t>
      </w:r>
    </w:p>
    <w:p w14:paraId="6912A31E" w14:textId="1ED2E295" w:rsidR="006C77B1" w:rsidRDefault="00EA2301" w:rsidP="00EA2301">
      <w:pPr>
        <w:pStyle w:val="af"/>
      </w:pPr>
      <w:r>
        <w:t>3.</w:t>
      </w:r>
      <w:r w:rsidR="00682ED3">
        <w:t xml:space="preserve"> </w:t>
      </w:r>
      <w:r w:rsidR="006C77B1">
        <w:t>选取代价函数值最小的模型</w:t>
      </w:r>
    </w:p>
    <w:p w14:paraId="0B08A505" w14:textId="40D409DC" w:rsidR="006C77B1" w:rsidRDefault="00EA2301" w:rsidP="00EA2301">
      <w:pPr>
        <w:pStyle w:val="af"/>
      </w:pPr>
      <w:r>
        <w:t>4.</w:t>
      </w:r>
      <w:r w:rsidR="00682ED3">
        <w:t xml:space="preserve"> </w:t>
      </w:r>
      <w:r w:rsidR="006C77B1">
        <w:t>用步骤</w:t>
      </w:r>
      <w:r w:rsidR="006C77B1">
        <w:t>3</w:t>
      </w:r>
      <w:r w:rsidR="006C77B1">
        <w:t>中选出的模型对测试</w:t>
      </w:r>
      <w:proofErr w:type="gramStart"/>
      <w:r w:rsidR="006C77B1">
        <w:t>集计算</w:t>
      </w:r>
      <w:proofErr w:type="gramEnd"/>
      <w:r w:rsidR="006C77B1">
        <w:t>得出推广误差（代价函数的值）</w:t>
      </w:r>
    </w:p>
    <w:p w14:paraId="0C35C053" w14:textId="77777777" w:rsidR="006D5C6C" w:rsidRPr="006D5C6C" w:rsidRDefault="006D5C6C" w:rsidP="00CB5211">
      <w:pPr>
        <w:widowControl/>
        <w:numPr>
          <w:ilvl w:val="0"/>
          <w:numId w:val="7"/>
        </w:numPr>
        <w:spacing w:after="200"/>
        <w:jc w:val="left"/>
      </w:pPr>
    </w:p>
    <w:p w14:paraId="78F870EE" w14:textId="77777777" w:rsidR="006D5C6C" w:rsidRPr="006D5C6C" w:rsidRDefault="006D5C6C" w:rsidP="00CB5211">
      <w:pPr>
        <w:widowControl/>
        <w:numPr>
          <w:ilvl w:val="0"/>
          <w:numId w:val="7"/>
        </w:numPr>
        <w:spacing w:after="200"/>
        <w:jc w:val="left"/>
      </w:pPr>
    </w:p>
    <w:p w14:paraId="4087FC7F" w14:textId="77777777" w:rsidR="006D5C6C" w:rsidRPr="006D5C6C" w:rsidRDefault="006D5C6C" w:rsidP="00CB5211">
      <w:pPr>
        <w:widowControl/>
        <w:numPr>
          <w:ilvl w:val="0"/>
          <w:numId w:val="7"/>
        </w:numPr>
        <w:spacing w:after="200"/>
        <w:jc w:val="left"/>
      </w:pPr>
    </w:p>
    <w:p w14:paraId="543B518E" w14:textId="77777777" w:rsidR="006D5C6C" w:rsidRPr="006D5C6C" w:rsidRDefault="006D5C6C" w:rsidP="00CB5211">
      <w:pPr>
        <w:widowControl/>
        <w:numPr>
          <w:ilvl w:val="0"/>
          <w:numId w:val="7"/>
        </w:numPr>
        <w:spacing w:after="200"/>
        <w:jc w:val="left"/>
      </w:pPr>
    </w:p>
    <w:p w14:paraId="65AF729A" w14:textId="58446DF6" w:rsidR="006C77B1" w:rsidRPr="00682ED3" w:rsidRDefault="006C77B1" w:rsidP="00CB5211">
      <w:pPr>
        <w:widowControl/>
        <w:numPr>
          <w:ilvl w:val="0"/>
          <w:numId w:val="7"/>
        </w:numPr>
        <w:spacing w:after="200"/>
        <w:jc w:val="left"/>
        <w:rPr>
          <w:b/>
          <w:sz w:val="30"/>
          <w:szCs w:val="30"/>
        </w:rPr>
      </w:pPr>
      <w:r w:rsidRPr="00682ED3">
        <w:rPr>
          <w:b/>
          <w:sz w:val="30"/>
          <w:szCs w:val="30"/>
        </w:rPr>
        <w:lastRenderedPageBreak/>
        <w:t>Train/validation/test error</w:t>
      </w:r>
    </w:p>
    <w:p w14:paraId="16CC6A38" w14:textId="77777777" w:rsidR="006C77B1" w:rsidRDefault="006C77B1" w:rsidP="00CB5211">
      <w:pPr>
        <w:widowControl/>
        <w:numPr>
          <w:ilvl w:val="0"/>
          <w:numId w:val="7"/>
        </w:numPr>
        <w:spacing w:after="200"/>
        <w:jc w:val="left"/>
      </w:pPr>
      <w:r>
        <w:rPr>
          <w:b/>
        </w:rPr>
        <w:t>Training error:</w:t>
      </w:r>
    </w:p>
    <w:p w14:paraId="3B13ABE1" w14:textId="02A289D8" w:rsidR="006C77B1" w:rsidRDefault="006C77B1" w:rsidP="00CB5211">
      <w:pPr>
        <w:widowControl/>
        <w:numPr>
          <w:ilvl w:val="0"/>
          <w:numId w:val="7"/>
        </w:numPr>
        <w:spacing w:after="200"/>
        <w:jc w:val="left"/>
      </w:pPr>
      <w:r>
        <w:t xml:space="preserve"> </w:t>
      </w:r>
      <w:r w:rsidR="006D5C6C" w:rsidRPr="006D5C6C">
        <w:rPr>
          <w:position w:val="-28"/>
        </w:rPr>
        <w:object w:dxaOrig="3200" w:dyaOrig="680" w14:anchorId="738FD70B">
          <v:shape id="_x0000_i1029" type="#_x0000_t75" style="width:205.1pt;height:43.1pt" o:ole="">
            <v:imagedata r:id="rId252" o:title=""/>
          </v:shape>
          <o:OLEObject Type="Embed" ProgID="Equation.DSMT4" ShapeID="_x0000_i1029" DrawAspect="Content" ObjectID="_1779386259" r:id="rId253"/>
        </w:object>
      </w:r>
    </w:p>
    <w:p w14:paraId="7CB59FCA" w14:textId="77777777" w:rsidR="006C77B1" w:rsidRDefault="006C77B1" w:rsidP="00CB5211">
      <w:pPr>
        <w:widowControl/>
        <w:numPr>
          <w:ilvl w:val="0"/>
          <w:numId w:val="7"/>
        </w:numPr>
        <w:spacing w:after="200"/>
        <w:jc w:val="left"/>
      </w:pPr>
      <w:r>
        <w:rPr>
          <w:b/>
        </w:rPr>
        <w:t>Cross Validation error:</w:t>
      </w:r>
    </w:p>
    <w:p w14:paraId="5EC00C68" w14:textId="7C21DB44" w:rsidR="006C77B1" w:rsidRPr="00CD2120" w:rsidRDefault="00000000" w:rsidP="00504D52">
      <w:pPr>
        <w:widowControl/>
        <w:numPr>
          <w:ilvl w:val="0"/>
          <w:numId w:val="7"/>
        </w:numPr>
        <w:spacing w:after="200" w:line="360" w:lineRule="auto"/>
        <w:ind w:left="482" w:hanging="482"/>
        <w:jc w:val="left"/>
        <w:rPr>
          <w:sz w:val="30"/>
          <w:szCs w:val="30"/>
        </w:rPr>
      </w:pPr>
      <m:oMath>
        <m:sSub>
          <m:sSubPr>
            <m:ctrlPr>
              <w:rPr>
                <w:rFonts w:ascii="Cambria Math" w:hAnsi="Cambria Math"/>
                <w:i/>
                <w:sz w:val="32"/>
                <w:szCs w:val="32"/>
              </w:rPr>
            </m:ctrlPr>
          </m:sSubPr>
          <m:e>
            <m:r>
              <w:rPr>
                <w:rFonts w:ascii="Cambria Math" w:hAnsi="Cambria Math"/>
                <w:sz w:val="32"/>
                <w:szCs w:val="32"/>
              </w:rPr>
              <m:t>J</m:t>
            </m:r>
          </m:e>
          <m:sub>
            <m:r>
              <w:rPr>
                <w:rFonts w:ascii="Cambria Math" w:hAnsi="Cambria Math"/>
                <w:sz w:val="32"/>
                <w:szCs w:val="32"/>
              </w:rPr>
              <m:t>cv</m:t>
            </m:r>
          </m:sub>
        </m:sSub>
        <m:d>
          <m:dPr>
            <m:ctrlPr>
              <w:rPr>
                <w:rFonts w:ascii="Cambria Math" w:hAnsi="Cambria Math"/>
                <w:i/>
                <w:sz w:val="32"/>
                <w:szCs w:val="32"/>
              </w:rPr>
            </m:ctrlPr>
          </m:dPr>
          <m:e>
            <m:r>
              <w:rPr>
                <w:rFonts w:ascii="Cambria Math" w:hAnsi="Cambria Math" w:hint="eastAsia"/>
                <w:sz w:val="32"/>
                <w:szCs w:val="32"/>
              </w:rPr>
              <m:t>θ</m:t>
            </m:r>
          </m:e>
        </m:d>
        <m:r>
          <w:rPr>
            <w:rFonts w:ascii="Cambria Math" w:hAnsi="Cambria Math"/>
            <w:sz w:val="32"/>
            <w:szCs w:val="32"/>
          </w:rPr>
          <m:t>=</m:t>
        </m:r>
        <m:f>
          <m:fPr>
            <m:ctrlPr>
              <w:rPr>
                <w:rFonts w:ascii="Cambria Math" w:hAnsi="Cambria Math"/>
                <w:i/>
                <w:sz w:val="32"/>
                <w:szCs w:val="32"/>
              </w:rPr>
            </m:ctrlPr>
          </m:fPr>
          <m:num>
            <m:r>
              <w:rPr>
                <w:rFonts w:ascii="Cambria Math" w:hAnsi="Cambria Math"/>
                <w:sz w:val="32"/>
                <w:szCs w:val="32"/>
              </w:rPr>
              <m:t>1</m:t>
            </m:r>
          </m:num>
          <m:den>
            <m:sSub>
              <m:sSubPr>
                <m:ctrlPr>
                  <w:rPr>
                    <w:rFonts w:ascii="Cambria Math" w:hAnsi="Cambria Math"/>
                    <w:i/>
                    <w:sz w:val="32"/>
                    <w:szCs w:val="32"/>
                  </w:rPr>
                </m:ctrlPr>
              </m:sSubPr>
              <m:e>
                <m:r>
                  <w:rPr>
                    <w:rFonts w:ascii="Cambria Math" w:hAnsi="Cambria Math"/>
                    <w:sz w:val="32"/>
                    <w:szCs w:val="32"/>
                  </w:rPr>
                  <m:t>2m</m:t>
                </m:r>
              </m:e>
              <m:sub>
                <m:r>
                  <w:rPr>
                    <w:rFonts w:ascii="Cambria Math" w:hAnsi="Cambria Math"/>
                    <w:sz w:val="32"/>
                    <w:szCs w:val="32"/>
                  </w:rPr>
                  <m:t>cv</m:t>
                </m:r>
              </m:sub>
            </m:sSub>
          </m:den>
        </m:f>
        <m:nary>
          <m:naryPr>
            <m:chr m:val="∑"/>
            <m:limLoc m:val="undOvr"/>
            <m:ctrlPr>
              <w:rPr>
                <w:rFonts w:ascii="Cambria Math" w:hAnsi="Cambria Math"/>
                <w:i/>
                <w:sz w:val="32"/>
                <w:szCs w:val="32"/>
              </w:rPr>
            </m:ctrlPr>
          </m:naryPr>
          <m:sub>
            <m:r>
              <w:rPr>
                <w:rFonts w:ascii="Cambria Math" w:hAnsi="Cambria Math"/>
                <w:sz w:val="32"/>
                <w:szCs w:val="32"/>
              </w:rPr>
              <m:t>i=1</m:t>
            </m:r>
          </m:sub>
          <m:sup>
            <m:sSub>
              <m:sSubPr>
                <m:ctrlPr>
                  <w:rPr>
                    <w:rFonts w:ascii="Cambria Math" w:hAnsi="Cambria Math"/>
                    <w:i/>
                    <w:sz w:val="32"/>
                    <w:szCs w:val="32"/>
                  </w:rPr>
                </m:ctrlPr>
              </m:sSubPr>
              <m:e>
                <m:r>
                  <w:rPr>
                    <w:rFonts w:ascii="Cambria Math" w:hAnsi="Cambria Math"/>
                    <w:sz w:val="32"/>
                    <w:szCs w:val="32"/>
                  </w:rPr>
                  <m:t>m</m:t>
                </m:r>
              </m:e>
              <m:sub>
                <m:r>
                  <w:rPr>
                    <w:rFonts w:ascii="Cambria Math" w:hAnsi="Cambria Math"/>
                    <w:sz w:val="32"/>
                    <w:szCs w:val="32"/>
                  </w:rPr>
                  <m:t>cv</m:t>
                </m:r>
              </m:sub>
            </m:sSub>
          </m:sup>
          <m:e>
            <m:sSup>
              <m:sSupPr>
                <m:ctrlPr>
                  <w:rPr>
                    <w:rFonts w:ascii="Cambria Math" w:hAnsi="Cambria Math"/>
                    <w:i/>
                    <w:sz w:val="32"/>
                    <w:szCs w:val="32"/>
                  </w:rPr>
                </m:ctrlPr>
              </m:sSupPr>
              <m:e>
                <m:r>
                  <w:rPr>
                    <w:rFonts w:ascii="Cambria Math" w:hAnsi="Cambria Math"/>
                    <w:sz w:val="32"/>
                    <w:szCs w:val="32"/>
                  </w:rPr>
                  <m:t>(</m:t>
                </m:r>
                <m:sSub>
                  <m:sSubPr>
                    <m:ctrlPr>
                      <w:rPr>
                        <w:rFonts w:ascii="Cambria Math" w:hAnsi="Cambria Math"/>
                        <w:i/>
                        <w:sz w:val="32"/>
                        <w:szCs w:val="32"/>
                      </w:rPr>
                    </m:ctrlPr>
                  </m:sSubPr>
                  <m:e>
                    <m:r>
                      <w:rPr>
                        <w:rFonts w:ascii="Cambria Math" w:hAnsi="Cambria Math"/>
                        <w:sz w:val="32"/>
                        <w:szCs w:val="32"/>
                      </w:rPr>
                      <m:t>h</m:t>
                    </m:r>
                  </m:e>
                  <m:sub>
                    <m:r>
                      <w:rPr>
                        <w:rFonts w:ascii="Cambria Math" w:hAnsi="Cambria Math" w:hint="eastAsia"/>
                        <w:sz w:val="32"/>
                        <w:szCs w:val="32"/>
                      </w:rPr>
                      <m:t>θ</m:t>
                    </m:r>
                  </m:sub>
                </m:sSub>
                <m:d>
                  <m:dPr>
                    <m:ctrlPr>
                      <w:rPr>
                        <w:rFonts w:ascii="Cambria Math" w:hAnsi="Cambria Math"/>
                        <w:i/>
                        <w:sz w:val="32"/>
                        <w:szCs w:val="32"/>
                      </w:rPr>
                    </m:ctrlPr>
                  </m:dPr>
                  <m:e>
                    <m:sSubSup>
                      <m:sSubSupPr>
                        <m:ctrlPr>
                          <w:rPr>
                            <w:rFonts w:ascii="Cambria Math" w:hAnsi="Cambria Math"/>
                            <w:i/>
                            <w:sz w:val="32"/>
                            <w:szCs w:val="32"/>
                          </w:rPr>
                        </m:ctrlPr>
                      </m:sSubSupPr>
                      <m:e>
                        <m:r>
                          <w:rPr>
                            <w:rFonts w:ascii="Cambria Math" w:hAnsi="Cambria Math"/>
                            <w:sz w:val="32"/>
                            <w:szCs w:val="32"/>
                          </w:rPr>
                          <m:t>x</m:t>
                        </m:r>
                      </m:e>
                      <m:sub>
                        <m:r>
                          <w:rPr>
                            <w:rFonts w:ascii="Cambria Math" w:hAnsi="Cambria Math"/>
                            <w:sz w:val="32"/>
                            <w:szCs w:val="32"/>
                          </w:rPr>
                          <m:t>cv</m:t>
                        </m:r>
                      </m:sub>
                      <m:sup>
                        <m:d>
                          <m:dPr>
                            <m:ctrlPr>
                              <w:rPr>
                                <w:rFonts w:ascii="Cambria Math" w:hAnsi="Cambria Math"/>
                                <w:i/>
                                <w:sz w:val="32"/>
                                <w:szCs w:val="32"/>
                              </w:rPr>
                            </m:ctrlPr>
                          </m:dPr>
                          <m:e>
                            <m:r>
                              <w:rPr>
                                <w:rFonts w:ascii="Cambria Math" w:hAnsi="Cambria Math"/>
                                <w:sz w:val="32"/>
                                <w:szCs w:val="32"/>
                              </w:rPr>
                              <m:t>i</m:t>
                            </m:r>
                          </m:e>
                        </m:d>
                      </m:sup>
                    </m:sSubSup>
                  </m:e>
                </m:d>
                <m:r>
                  <w:rPr>
                    <w:rFonts w:ascii="Cambria Math" w:hAnsi="Cambria Math"/>
                    <w:sz w:val="32"/>
                    <w:szCs w:val="32"/>
                  </w:rPr>
                  <m:t>-</m:t>
                </m:r>
                <m:sSubSup>
                  <m:sSubSupPr>
                    <m:ctrlPr>
                      <w:rPr>
                        <w:rFonts w:ascii="Cambria Math" w:hAnsi="Cambria Math"/>
                        <w:i/>
                        <w:sz w:val="32"/>
                        <w:szCs w:val="32"/>
                      </w:rPr>
                    </m:ctrlPr>
                  </m:sSubSupPr>
                  <m:e>
                    <m:r>
                      <w:rPr>
                        <w:rFonts w:ascii="Cambria Math" w:hAnsi="Cambria Math"/>
                        <w:sz w:val="32"/>
                        <w:szCs w:val="32"/>
                      </w:rPr>
                      <m:t>y</m:t>
                    </m:r>
                  </m:e>
                  <m:sub>
                    <m:r>
                      <w:rPr>
                        <w:rFonts w:ascii="Cambria Math" w:hAnsi="Cambria Math"/>
                        <w:sz w:val="32"/>
                        <w:szCs w:val="32"/>
                      </w:rPr>
                      <m:t>cv</m:t>
                    </m:r>
                  </m:sub>
                  <m:sup>
                    <m:d>
                      <m:dPr>
                        <m:ctrlPr>
                          <w:rPr>
                            <w:rFonts w:ascii="Cambria Math" w:hAnsi="Cambria Math"/>
                            <w:i/>
                            <w:sz w:val="32"/>
                            <w:szCs w:val="32"/>
                          </w:rPr>
                        </m:ctrlPr>
                      </m:dPr>
                      <m:e>
                        <m:r>
                          <w:rPr>
                            <w:rFonts w:ascii="Cambria Math" w:hAnsi="Cambria Math"/>
                            <w:sz w:val="32"/>
                            <w:szCs w:val="32"/>
                          </w:rPr>
                          <m:t>i</m:t>
                        </m:r>
                      </m:e>
                    </m:d>
                  </m:sup>
                </m:sSubSup>
                <m:r>
                  <w:rPr>
                    <w:rFonts w:ascii="Cambria Math" w:hAnsi="Cambria Math"/>
                    <w:sz w:val="32"/>
                    <w:szCs w:val="32"/>
                  </w:rPr>
                  <m:t>)</m:t>
                </m:r>
              </m:e>
              <m:sup>
                <m:r>
                  <w:rPr>
                    <w:rFonts w:ascii="Cambria Math" w:hAnsi="Cambria Math"/>
                    <w:sz w:val="32"/>
                    <w:szCs w:val="32"/>
                  </w:rPr>
                  <m:t>2</m:t>
                </m:r>
              </m:sup>
            </m:sSup>
          </m:e>
        </m:nary>
      </m:oMath>
    </w:p>
    <w:p w14:paraId="08A8CDB9" w14:textId="77777777" w:rsidR="006C77B1" w:rsidRDefault="006C77B1" w:rsidP="00CB5211">
      <w:pPr>
        <w:widowControl/>
        <w:numPr>
          <w:ilvl w:val="0"/>
          <w:numId w:val="7"/>
        </w:numPr>
        <w:spacing w:after="200"/>
        <w:jc w:val="left"/>
      </w:pPr>
      <w:r>
        <w:rPr>
          <w:b/>
        </w:rPr>
        <w:t>Test error:</w:t>
      </w:r>
    </w:p>
    <w:p w14:paraId="4EE8E0D0" w14:textId="611AAE34" w:rsidR="006C77B1" w:rsidRDefault="006C77B1" w:rsidP="00CB5211">
      <w:pPr>
        <w:widowControl/>
        <w:numPr>
          <w:ilvl w:val="0"/>
          <w:numId w:val="7"/>
        </w:numPr>
        <w:spacing w:after="200"/>
        <w:jc w:val="left"/>
      </w:pPr>
      <w:r>
        <w:t xml:space="preserve"> </w:t>
      </w:r>
      <m:oMath>
        <m:sSub>
          <m:sSubPr>
            <m:ctrlPr>
              <w:rPr>
                <w:rFonts w:ascii="Cambria Math" w:hAnsi="Cambria Math"/>
                <w:i/>
                <w:sz w:val="32"/>
                <w:szCs w:val="32"/>
              </w:rPr>
            </m:ctrlPr>
          </m:sSubPr>
          <m:e>
            <m:r>
              <w:rPr>
                <w:rFonts w:ascii="Cambria Math" w:hAnsi="Cambria Math"/>
                <w:sz w:val="32"/>
                <w:szCs w:val="32"/>
              </w:rPr>
              <m:t>J</m:t>
            </m:r>
          </m:e>
          <m:sub>
            <m:r>
              <w:rPr>
                <w:rFonts w:ascii="Cambria Math" w:hAnsi="Cambria Math"/>
                <w:sz w:val="32"/>
                <w:szCs w:val="32"/>
              </w:rPr>
              <m:t>test</m:t>
            </m:r>
          </m:sub>
        </m:sSub>
        <m:d>
          <m:dPr>
            <m:ctrlPr>
              <w:rPr>
                <w:rFonts w:ascii="Cambria Math" w:hAnsi="Cambria Math"/>
                <w:i/>
                <w:sz w:val="32"/>
                <w:szCs w:val="32"/>
              </w:rPr>
            </m:ctrlPr>
          </m:dPr>
          <m:e>
            <m:r>
              <w:rPr>
                <w:rFonts w:ascii="Cambria Math" w:hAnsi="Cambria Math" w:hint="eastAsia"/>
                <w:sz w:val="32"/>
                <w:szCs w:val="32"/>
              </w:rPr>
              <m:t>θ</m:t>
            </m:r>
          </m:e>
        </m:d>
        <m:r>
          <w:rPr>
            <w:rFonts w:ascii="Cambria Math" w:hAnsi="Cambria Math"/>
            <w:sz w:val="32"/>
            <w:szCs w:val="32"/>
          </w:rPr>
          <m:t>=</m:t>
        </m:r>
        <m:f>
          <m:fPr>
            <m:ctrlPr>
              <w:rPr>
                <w:rFonts w:ascii="Cambria Math" w:hAnsi="Cambria Math"/>
                <w:i/>
                <w:sz w:val="32"/>
                <w:szCs w:val="32"/>
              </w:rPr>
            </m:ctrlPr>
          </m:fPr>
          <m:num>
            <m:r>
              <w:rPr>
                <w:rFonts w:ascii="Cambria Math" w:hAnsi="Cambria Math"/>
                <w:sz w:val="32"/>
                <w:szCs w:val="32"/>
              </w:rPr>
              <m:t>1</m:t>
            </m:r>
          </m:num>
          <m:den>
            <m:sSub>
              <m:sSubPr>
                <m:ctrlPr>
                  <w:rPr>
                    <w:rFonts w:ascii="Cambria Math" w:hAnsi="Cambria Math"/>
                    <w:i/>
                    <w:sz w:val="32"/>
                    <w:szCs w:val="32"/>
                  </w:rPr>
                </m:ctrlPr>
              </m:sSubPr>
              <m:e>
                <m:r>
                  <w:rPr>
                    <w:rFonts w:ascii="Cambria Math" w:hAnsi="Cambria Math"/>
                    <w:sz w:val="32"/>
                    <w:szCs w:val="32"/>
                  </w:rPr>
                  <m:t>2m</m:t>
                </m:r>
              </m:e>
              <m:sub>
                <m:r>
                  <w:rPr>
                    <w:rFonts w:ascii="Cambria Math" w:hAnsi="Cambria Math"/>
                    <w:sz w:val="32"/>
                    <w:szCs w:val="32"/>
                  </w:rPr>
                  <m:t>test</m:t>
                </m:r>
              </m:sub>
            </m:sSub>
          </m:den>
        </m:f>
        <m:nary>
          <m:naryPr>
            <m:chr m:val="∑"/>
            <m:limLoc m:val="undOvr"/>
            <m:ctrlPr>
              <w:rPr>
                <w:rFonts w:ascii="Cambria Math" w:hAnsi="Cambria Math"/>
                <w:i/>
                <w:sz w:val="32"/>
                <w:szCs w:val="32"/>
              </w:rPr>
            </m:ctrlPr>
          </m:naryPr>
          <m:sub>
            <m:r>
              <w:rPr>
                <w:rFonts w:ascii="Cambria Math" w:hAnsi="Cambria Math"/>
                <w:sz w:val="32"/>
                <w:szCs w:val="32"/>
              </w:rPr>
              <m:t>i=1</m:t>
            </m:r>
          </m:sub>
          <m:sup>
            <m:sSub>
              <m:sSubPr>
                <m:ctrlPr>
                  <w:rPr>
                    <w:rFonts w:ascii="Cambria Math" w:hAnsi="Cambria Math"/>
                    <w:i/>
                    <w:sz w:val="32"/>
                    <w:szCs w:val="32"/>
                  </w:rPr>
                </m:ctrlPr>
              </m:sSubPr>
              <m:e>
                <m:r>
                  <w:rPr>
                    <w:rFonts w:ascii="Cambria Math" w:hAnsi="Cambria Math"/>
                    <w:sz w:val="32"/>
                    <w:szCs w:val="32"/>
                  </w:rPr>
                  <m:t>m</m:t>
                </m:r>
              </m:e>
              <m:sub>
                <m:r>
                  <w:rPr>
                    <w:rFonts w:ascii="Cambria Math" w:hAnsi="Cambria Math"/>
                    <w:sz w:val="32"/>
                    <w:szCs w:val="32"/>
                  </w:rPr>
                  <m:t>test</m:t>
                </m:r>
              </m:sub>
            </m:sSub>
          </m:sup>
          <m:e>
            <m:sSup>
              <m:sSupPr>
                <m:ctrlPr>
                  <w:rPr>
                    <w:rFonts w:ascii="Cambria Math" w:hAnsi="Cambria Math"/>
                    <w:i/>
                    <w:sz w:val="32"/>
                    <w:szCs w:val="32"/>
                  </w:rPr>
                </m:ctrlPr>
              </m:sSupPr>
              <m:e>
                <m:r>
                  <w:rPr>
                    <w:rFonts w:ascii="Cambria Math" w:hAnsi="Cambria Math"/>
                    <w:sz w:val="32"/>
                    <w:szCs w:val="32"/>
                  </w:rPr>
                  <m:t>(</m:t>
                </m:r>
                <m:sSub>
                  <m:sSubPr>
                    <m:ctrlPr>
                      <w:rPr>
                        <w:rFonts w:ascii="Cambria Math" w:hAnsi="Cambria Math"/>
                        <w:i/>
                        <w:sz w:val="32"/>
                        <w:szCs w:val="32"/>
                      </w:rPr>
                    </m:ctrlPr>
                  </m:sSubPr>
                  <m:e>
                    <m:r>
                      <w:rPr>
                        <w:rFonts w:ascii="Cambria Math" w:hAnsi="Cambria Math"/>
                        <w:sz w:val="32"/>
                        <w:szCs w:val="32"/>
                      </w:rPr>
                      <m:t>h</m:t>
                    </m:r>
                  </m:e>
                  <m:sub>
                    <m:r>
                      <w:rPr>
                        <w:rFonts w:ascii="Cambria Math" w:hAnsi="Cambria Math" w:hint="eastAsia"/>
                        <w:sz w:val="32"/>
                        <w:szCs w:val="32"/>
                      </w:rPr>
                      <m:t>θ</m:t>
                    </m:r>
                  </m:sub>
                </m:sSub>
                <m:d>
                  <m:dPr>
                    <m:ctrlPr>
                      <w:rPr>
                        <w:rFonts w:ascii="Cambria Math" w:hAnsi="Cambria Math"/>
                        <w:i/>
                        <w:sz w:val="32"/>
                        <w:szCs w:val="32"/>
                      </w:rPr>
                    </m:ctrlPr>
                  </m:dPr>
                  <m:e>
                    <m:sSubSup>
                      <m:sSubSupPr>
                        <m:ctrlPr>
                          <w:rPr>
                            <w:rFonts w:ascii="Cambria Math" w:hAnsi="Cambria Math"/>
                            <w:i/>
                            <w:sz w:val="32"/>
                            <w:szCs w:val="32"/>
                          </w:rPr>
                        </m:ctrlPr>
                      </m:sSubSupPr>
                      <m:e>
                        <m:r>
                          <w:rPr>
                            <w:rFonts w:ascii="Cambria Math" w:hAnsi="Cambria Math"/>
                            <w:sz w:val="32"/>
                            <w:szCs w:val="32"/>
                          </w:rPr>
                          <m:t>x</m:t>
                        </m:r>
                      </m:e>
                      <m:sub>
                        <m:r>
                          <w:rPr>
                            <w:rFonts w:ascii="Cambria Math" w:hAnsi="Cambria Math"/>
                            <w:sz w:val="32"/>
                            <w:szCs w:val="32"/>
                          </w:rPr>
                          <m:t>test</m:t>
                        </m:r>
                      </m:sub>
                      <m:sup>
                        <m:d>
                          <m:dPr>
                            <m:ctrlPr>
                              <w:rPr>
                                <w:rFonts w:ascii="Cambria Math" w:hAnsi="Cambria Math"/>
                                <w:i/>
                                <w:sz w:val="32"/>
                                <w:szCs w:val="32"/>
                              </w:rPr>
                            </m:ctrlPr>
                          </m:dPr>
                          <m:e>
                            <m:r>
                              <w:rPr>
                                <w:rFonts w:ascii="Cambria Math" w:hAnsi="Cambria Math"/>
                                <w:sz w:val="32"/>
                                <w:szCs w:val="32"/>
                              </w:rPr>
                              <m:t>i</m:t>
                            </m:r>
                          </m:e>
                        </m:d>
                      </m:sup>
                    </m:sSubSup>
                  </m:e>
                </m:d>
                <m:r>
                  <w:rPr>
                    <w:rFonts w:ascii="Cambria Math" w:hAnsi="Cambria Math"/>
                    <w:sz w:val="32"/>
                    <w:szCs w:val="32"/>
                  </w:rPr>
                  <m:t>-</m:t>
                </m:r>
                <m:sSubSup>
                  <m:sSubSupPr>
                    <m:ctrlPr>
                      <w:rPr>
                        <w:rFonts w:ascii="Cambria Math" w:hAnsi="Cambria Math"/>
                        <w:i/>
                        <w:sz w:val="32"/>
                        <w:szCs w:val="32"/>
                      </w:rPr>
                    </m:ctrlPr>
                  </m:sSubSupPr>
                  <m:e>
                    <m:r>
                      <w:rPr>
                        <w:rFonts w:ascii="Cambria Math" w:hAnsi="Cambria Math"/>
                        <w:sz w:val="32"/>
                        <w:szCs w:val="32"/>
                      </w:rPr>
                      <m:t>y</m:t>
                    </m:r>
                  </m:e>
                  <m:sub>
                    <m:r>
                      <w:rPr>
                        <w:rFonts w:ascii="Cambria Math" w:hAnsi="Cambria Math"/>
                        <w:sz w:val="32"/>
                        <w:szCs w:val="32"/>
                      </w:rPr>
                      <m:t>test</m:t>
                    </m:r>
                  </m:sub>
                  <m:sup>
                    <m:d>
                      <m:dPr>
                        <m:ctrlPr>
                          <w:rPr>
                            <w:rFonts w:ascii="Cambria Math" w:hAnsi="Cambria Math"/>
                            <w:i/>
                            <w:sz w:val="32"/>
                            <w:szCs w:val="32"/>
                          </w:rPr>
                        </m:ctrlPr>
                      </m:dPr>
                      <m:e>
                        <m:r>
                          <w:rPr>
                            <w:rFonts w:ascii="Cambria Math" w:hAnsi="Cambria Math"/>
                            <w:sz w:val="32"/>
                            <w:szCs w:val="32"/>
                          </w:rPr>
                          <m:t>i</m:t>
                        </m:r>
                      </m:e>
                    </m:d>
                  </m:sup>
                </m:sSubSup>
                <m:r>
                  <w:rPr>
                    <w:rFonts w:ascii="Cambria Math" w:hAnsi="Cambria Math"/>
                    <w:sz w:val="32"/>
                    <w:szCs w:val="32"/>
                  </w:rPr>
                  <m:t>)</m:t>
                </m:r>
              </m:e>
              <m:sup>
                <m:r>
                  <w:rPr>
                    <w:rFonts w:ascii="Cambria Math" w:hAnsi="Cambria Math"/>
                    <w:sz w:val="32"/>
                    <w:szCs w:val="32"/>
                  </w:rPr>
                  <m:t>2</m:t>
                </m:r>
              </m:sup>
            </m:sSup>
          </m:e>
        </m:nary>
      </m:oMath>
    </w:p>
    <w:p w14:paraId="12BD5C04" w14:textId="77777777" w:rsidR="006D5C6C" w:rsidRDefault="006D5C6C">
      <w:pPr>
        <w:widowControl/>
        <w:jc w:val="left"/>
        <w:rPr>
          <w:b/>
          <w:bCs/>
          <w:sz w:val="32"/>
          <w:szCs w:val="32"/>
        </w:rPr>
      </w:pPr>
      <w:bookmarkStart w:id="232" w:name="header-n116"/>
      <w:bookmarkEnd w:id="232"/>
      <w:r>
        <w:br w:type="page"/>
      </w:r>
    </w:p>
    <w:p w14:paraId="570564A7" w14:textId="4D09F9B4" w:rsidR="006C77B1" w:rsidRDefault="006C77B1">
      <w:pPr>
        <w:pStyle w:val="3"/>
      </w:pPr>
      <w:bookmarkStart w:id="233" w:name="_Toc38636851"/>
      <w:r>
        <w:lastRenderedPageBreak/>
        <w:t xml:space="preserve">10.4 </w:t>
      </w:r>
      <w:r>
        <w:t>诊断偏差和方差</w:t>
      </w:r>
      <w:bookmarkEnd w:id="233"/>
    </w:p>
    <w:p w14:paraId="04F33363" w14:textId="77777777" w:rsidR="006C77B1" w:rsidRDefault="006C77B1" w:rsidP="006D5C6C">
      <w:pPr>
        <w:pStyle w:val="af0"/>
      </w:pPr>
      <w:r>
        <w:t>参考视频</w:t>
      </w:r>
      <w:r>
        <w:t>: 10 - 4 - Diagnosing Bias vs. Variance (8 min).</w:t>
      </w:r>
      <w:proofErr w:type="spellStart"/>
      <w:r>
        <w:t>mkv</w:t>
      </w:r>
      <w:proofErr w:type="spellEnd"/>
    </w:p>
    <w:p w14:paraId="010712D8" w14:textId="77777777" w:rsidR="006C77B1" w:rsidRDefault="006C77B1" w:rsidP="006D5C6C">
      <w:pPr>
        <w:pStyle w:val="af"/>
      </w:pPr>
      <w:r>
        <w:t xml:space="preserve"> </w:t>
      </w:r>
      <w:r>
        <w:t>当你运行一个学习算法时，如果这个算法的表现不理想，那么多半是出现两种情况：要么是偏差比较大，要么是方差比较大。换句话说，出现的情况要么是欠拟合，要么是过拟合问题。那么这两种情况，</w:t>
      </w:r>
      <w:proofErr w:type="gramStart"/>
      <w:r>
        <w:t>哪个和</w:t>
      </w:r>
      <w:proofErr w:type="gramEnd"/>
      <w:r>
        <w:t>偏差有关，</w:t>
      </w:r>
      <w:proofErr w:type="gramStart"/>
      <w:r>
        <w:t>哪个和</w:t>
      </w:r>
      <w:proofErr w:type="gramEnd"/>
      <w:r>
        <w:t>方差有关，或者是不是和两个都有关？搞清楚这一点非常重要，因为能判断出现的情况是这两种情况中的哪一种。其实是一个很有效的指示器，指引着可以改进算法的最有效的方法和途径。在这段视频中，我想更深入地探讨一下有关偏差和方差的问题，希望你能对它们有一个更深入的理解，并且也能弄清楚怎样评价一个学习算法，能够判断一个算法是偏差还是方差有问题，因为这个问题对于弄清如何改进学习算法的效果非常重要，高偏差和高方差的问题基本上来说是欠拟合和过拟合的问题。</w:t>
      </w:r>
    </w:p>
    <w:p w14:paraId="076A8C97" w14:textId="77777777" w:rsidR="006C77B1" w:rsidRDefault="006C77B1" w:rsidP="006D5C6C">
      <w:pPr>
        <w:pStyle w:val="af"/>
      </w:pPr>
      <w:r>
        <w:rPr>
          <w:noProof/>
        </w:rPr>
        <w:drawing>
          <wp:inline distT="0" distB="0" distL="0" distR="0" wp14:anchorId="112C9A2B" wp14:editId="7628DCD8">
            <wp:extent cx="4953000" cy="1743075"/>
            <wp:effectExtent l="0" t="0" r="0" b="9525"/>
            <wp:docPr id="53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0c6b0ba8375ca496b7557def6c00324.jpg"/>
                    <pic:cNvPicPr>
                      <a:picLocks noChangeAspect="1" noChangeArrowheads="1"/>
                    </pic:cNvPicPr>
                  </pic:nvPicPr>
                  <pic:blipFill>
                    <a:blip r:embed="rId254"/>
                    <a:stretch>
                      <a:fillRect/>
                    </a:stretch>
                  </pic:blipFill>
                  <pic:spPr bwMode="auto">
                    <a:xfrm>
                      <a:off x="0" y="0"/>
                      <a:ext cx="4953870" cy="1743381"/>
                    </a:xfrm>
                    <a:prstGeom prst="rect">
                      <a:avLst/>
                    </a:prstGeom>
                    <a:noFill/>
                    <a:ln w="9525">
                      <a:noFill/>
                      <a:headEnd/>
                      <a:tailEnd/>
                    </a:ln>
                  </pic:spPr>
                </pic:pic>
              </a:graphicData>
            </a:graphic>
          </wp:inline>
        </w:drawing>
      </w:r>
    </w:p>
    <w:p w14:paraId="22D5E7CD" w14:textId="77777777" w:rsidR="006C77B1" w:rsidRDefault="006C77B1" w:rsidP="006D5C6C">
      <w:pPr>
        <w:pStyle w:val="af"/>
      </w:pPr>
      <w:r>
        <w:t xml:space="preserve"> </w:t>
      </w:r>
      <w:r>
        <w:t>我们通常会通过将训练集和交叉验证集的代价函数误差与多项式的次数绘制在同一张图表上来帮助分析：</w:t>
      </w:r>
    </w:p>
    <w:p w14:paraId="032A59E9" w14:textId="77777777" w:rsidR="006C77B1" w:rsidRDefault="006C77B1" w:rsidP="006D5C6C">
      <w:pPr>
        <w:pStyle w:val="af"/>
      </w:pPr>
      <w:r>
        <w:rPr>
          <w:noProof/>
        </w:rPr>
        <w:drawing>
          <wp:inline distT="0" distB="0" distL="0" distR="0" wp14:anchorId="1B8CC57A" wp14:editId="0280944B">
            <wp:extent cx="3076575" cy="2047875"/>
            <wp:effectExtent l="0" t="0" r="0" b="0"/>
            <wp:docPr id="53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ca6906add60245bbc24d71e22f8b836.png"/>
                    <pic:cNvPicPr>
                      <a:picLocks noChangeAspect="1" noChangeArrowheads="1"/>
                    </pic:cNvPicPr>
                  </pic:nvPicPr>
                  <pic:blipFill>
                    <a:blip r:embed="rId255"/>
                    <a:stretch>
                      <a:fillRect/>
                    </a:stretch>
                  </pic:blipFill>
                  <pic:spPr bwMode="auto">
                    <a:xfrm>
                      <a:off x="0" y="0"/>
                      <a:ext cx="3076575" cy="2047875"/>
                    </a:xfrm>
                    <a:prstGeom prst="rect">
                      <a:avLst/>
                    </a:prstGeom>
                    <a:noFill/>
                    <a:ln w="9525">
                      <a:noFill/>
                      <a:headEnd/>
                      <a:tailEnd/>
                    </a:ln>
                  </pic:spPr>
                </pic:pic>
              </a:graphicData>
            </a:graphic>
          </wp:inline>
        </w:drawing>
      </w:r>
    </w:p>
    <w:p w14:paraId="4281F404" w14:textId="77777777" w:rsidR="004742FA" w:rsidRDefault="004742FA" w:rsidP="006D5C6C">
      <w:pPr>
        <w:pStyle w:val="af"/>
        <w:ind w:firstLine="422"/>
        <w:rPr>
          <w:b/>
        </w:rPr>
      </w:pPr>
    </w:p>
    <w:p w14:paraId="4C61CD1B" w14:textId="77777777" w:rsidR="004742FA" w:rsidRDefault="004742FA" w:rsidP="006D5C6C">
      <w:pPr>
        <w:pStyle w:val="af"/>
        <w:ind w:firstLine="422"/>
        <w:rPr>
          <w:b/>
        </w:rPr>
      </w:pPr>
    </w:p>
    <w:p w14:paraId="366E8F5A" w14:textId="1B0C92A0" w:rsidR="006C77B1" w:rsidRPr="00C23614" w:rsidRDefault="006C77B1" w:rsidP="00C23614">
      <w:pPr>
        <w:pStyle w:val="af"/>
        <w:ind w:firstLineChars="141" w:firstLine="425"/>
        <w:rPr>
          <w:sz w:val="30"/>
          <w:szCs w:val="30"/>
        </w:rPr>
      </w:pPr>
      <w:r w:rsidRPr="00C23614">
        <w:rPr>
          <w:b/>
          <w:sz w:val="30"/>
          <w:szCs w:val="30"/>
        </w:rPr>
        <w:lastRenderedPageBreak/>
        <w:t>Bias/variance</w:t>
      </w:r>
    </w:p>
    <w:p w14:paraId="24FD2EF5" w14:textId="66FECE15" w:rsidR="004742FA" w:rsidRPr="004742FA" w:rsidRDefault="004742FA" w:rsidP="002A2538">
      <w:pPr>
        <w:widowControl/>
        <w:numPr>
          <w:ilvl w:val="0"/>
          <w:numId w:val="7"/>
        </w:numPr>
        <w:spacing w:after="200"/>
        <w:jc w:val="left"/>
        <w:rPr>
          <w:sz w:val="28"/>
          <w:szCs w:val="28"/>
        </w:rPr>
      </w:pPr>
      <w:r w:rsidRPr="004742FA">
        <w:rPr>
          <w:b/>
          <w:sz w:val="28"/>
          <w:szCs w:val="28"/>
        </w:rPr>
        <w:t>Training error:</w:t>
      </w:r>
      <w:r w:rsidRPr="004742FA">
        <w:rPr>
          <w:sz w:val="28"/>
          <w:szCs w:val="28"/>
        </w:rPr>
        <w:t xml:space="preserve"> </w:t>
      </w:r>
      <w:r w:rsidRPr="004742FA">
        <w:rPr>
          <w:position w:val="-28"/>
          <w:sz w:val="28"/>
          <w:szCs w:val="28"/>
        </w:rPr>
        <w:object w:dxaOrig="3200" w:dyaOrig="680" w14:anchorId="25273547">
          <v:shape id="_x0000_i1030" type="#_x0000_t75" style="width:205.1pt;height:43.1pt" o:ole="">
            <v:imagedata r:id="rId252" o:title=""/>
          </v:shape>
          <o:OLEObject Type="Embed" ProgID="Equation.DSMT4" ShapeID="_x0000_i1030" DrawAspect="Content" ObjectID="_1779386260" r:id="rId256"/>
        </w:object>
      </w:r>
    </w:p>
    <w:p w14:paraId="1E1FCBB9" w14:textId="5E31C7BE" w:rsidR="004742FA" w:rsidRDefault="004742FA" w:rsidP="002A2538">
      <w:pPr>
        <w:widowControl/>
        <w:numPr>
          <w:ilvl w:val="0"/>
          <w:numId w:val="7"/>
        </w:numPr>
        <w:spacing w:after="200"/>
        <w:jc w:val="left"/>
      </w:pPr>
      <w:r w:rsidRPr="004742FA">
        <w:rPr>
          <w:b/>
          <w:sz w:val="28"/>
          <w:szCs w:val="28"/>
        </w:rPr>
        <w:t>Cross Validation error:</w:t>
      </w:r>
      <w:r w:rsidRPr="004742FA">
        <w:rPr>
          <w:sz w:val="28"/>
          <w:szCs w:val="28"/>
        </w:rPr>
        <w:t xml:space="preserve"> </w:t>
      </w:r>
      <w:r w:rsidRPr="00EA2301">
        <w:rPr>
          <w:position w:val="-30"/>
        </w:rPr>
        <w:object w:dxaOrig="3200" w:dyaOrig="700" w14:anchorId="6C339904">
          <v:shape id="_x0000_i1031" type="#_x0000_t75" style="width:205.1pt;height:44.2pt" o:ole="">
            <v:imagedata r:id="rId257" o:title=""/>
          </v:shape>
          <o:OLEObject Type="Embed" ProgID="Equation.DSMT4" ShapeID="_x0000_i1031" DrawAspect="Content" ObjectID="_1779386261" r:id="rId258"/>
        </w:object>
      </w:r>
    </w:p>
    <w:p w14:paraId="61710D89" w14:textId="77777777" w:rsidR="006C77B1" w:rsidRDefault="006C77B1" w:rsidP="006D5C6C">
      <w:pPr>
        <w:pStyle w:val="af"/>
      </w:pPr>
      <w:r>
        <w:rPr>
          <w:noProof/>
        </w:rPr>
        <w:drawing>
          <wp:inline distT="0" distB="0" distL="0" distR="0" wp14:anchorId="19C5B2DA" wp14:editId="25C32E16">
            <wp:extent cx="4800600" cy="1800225"/>
            <wp:effectExtent l="0" t="0" r="0" b="9525"/>
            <wp:docPr id="53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4ad47693447761bd005243ae7db0cca.png"/>
                    <pic:cNvPicPr>
                      <a:picLocks noChangeAspect="1" noChangeArrowheads="1"/>
                    </pic:cNvPicPr>
                  </pic:nvPicPr>
                  <pic:blipFill>
                    <a:blip r:embed="rId259"/>
                    <a:stretch>
                      <a:fillRect/>
                    </a:stretch>
                  </pic:blipFill>
                  <pic:spPr bwMode="auto">
                    <a:xfrm>
                      <a:off x="0" y="0"/>
                      <a:ext cx="4800600" cy="1800225"/>
                    </a:xfrm>
                    <a:prstGeom prst="rect">
                      <a:avLst/>
                    </a:prstGeom>
                    <a:noFill/>
                    <a:ln w="9525">
                      <a:noFill/>
                      <a:headEnd/>
                      <a:tailEnd/>
                    </a:ln>
                  </pic:spPr>
                </pic:pic>
              </a:graphicData>
            </a:graphic>
          </wp:inline>
        </w:drawing>
      </w:r>
    </w:p>
    <w:p w14:paraId="19427F1A" w14:textId="77777777" w:rsidR="006C77B1" w:rsidRDefault="006C77B1" w:rsidP="006D5C6C">
      <w:pPr>
        <w:pStyle w:val="af"/>
      </w:pPr>
      <w:r>
        <w:t xml:space="preserve"> </w:t>
      </w:r>
      <w:r>
        <w:t>对于训练集，当</w:t>
      </w:r>
      <w:r>
        <w:t xml:space="preserve"> </w:t>
      </w:r>
      <m:oMath>
        <m:r>
          <w:rPr>
            <w:rFonts w:ascii="Cambria Math" w:hAnsi="Cambria Math"/>
          </w:rPr>
          <m:t>d</m:t>
        </m:r>
      </m:oMath>
      <w:r>
        <w:t xml:space="preserve"> </w:t>
      </w:r>
      <w:r>
        <w:t>较小时，模型拟合程度更低，误差较大；随着</w:t>
      </w:r>
      <w:r>
        <w:t xml:space="preserve"> </w:t>
      </w:r>
      <m:oMath>
        <m:r>
          <w:rPr>
            <w:rFonts w:ascii="Cambria Math" w:hAnsi="Cambria Math"/>
          </w:rPr>
          <m:t>d</m:t>
        </m:r>
      </m:oMath>
      <w:r>
        <w:t xml:space="preserve"> </w:t>
      </w:r>
      <w:r>
        <w:t>的增长，拟合程度提高，误差减小。</w:t>
      </w:r>
    </w:p>
    <w:p w14:paraId="2712BDDF" w14:textId="77777777" w:rsidR="006C77B1" w:rsidRDefault="006C77B1" w:rsidP="006D5C6C">
      <w:pPr>
        <w:pStyle w:val="af"/>
      </w:pPr>
      <w:r>
        <w:t xml:space="preserve"> </w:t>
      </w:r>
      <w:r>
        <w:t>对于交叉验证集，当</w:t>
      </w:r>
      <w:r>
        <w:t xml:space="preserve"> </w:t>
      </w:r>
      <m:oMath>
        <m:r>
          <w:rPr>
            <w:rFonts w:ascii="Cambria Math" w:hAnsi="Cambria Math"/>
          </w:rPr>
          <m:t>d</m:t>
        </m:r>
      </m:oMath>
      <w:r>
        <w:t xml:space="preserve"> </w:t>
      </w:r>
      <w:r>
        <w:t>较小时，模型拟合程度低，误差较大；但是随着</w:t>
      </w:r>
      <w:r>
        <w:t xml:space="preserve"> </w:t>
      </w:r>
      <m:oMath>
        <m:r>
          <w:rPr>
            <w:rFonts w:ascii="Cambria Math" w:hAnsi="Cambria Math"/>
          </w:rPr>
          <m:t>d</m:t>
        </m:r>
      </m:oMath>
      <w:r>
        <w:t xml:space="preserve"> </w:t>
      </w:r>
      <w:r>
        <w:t>的增长，误差呈现先减小后增大的趋势，转折点是我们的模型开始过拟合训练数据集的时候。</w:t>
      </w:r>
    </w:p>
    <w:p w14:paraId="150ADB0C" w14:textId="77777777" w:rsidR="006C77B1" w:rsidRDefault="006C77B1" w:rsidP="006D5C6C">
      <w:pPr>
        <w:pStyle w:val="af"/>
      </w:pPr>
      <w:r>
        <w:t xml:space="preserve"> </w:t>
      </w:r>
      <w:r>
        <w:t>如果我们的交叉验证集误差较大，我们如何判断是方差还是偏差呢？根据上面的图表，我们知道</w:t>
      </w:r>
      <w:r>
        <w:t>:</w:t>
      </w:r>
    </w:p>
    <w:p w14:paraId="5C821654" w14:textId="77777777" w:rsidR="006C77B1" w:rsidRDefault="006C77B1" w:rsidP="006D5C6C">
      <w:pPr>
        <w:pStyle w:val="af"/>
      </w:pPr>
      <w:r>
        <w:rPr>
          <w:noProof/>
        </w:rPr>
        <w:drawing>
          <wp:inline distT="0" distB="0" distL="0" distR="0" wp14:anchorId="36A2C6DD" wp14:editId="6E6DB42A">
            <wp:extent cx="4657725" cy="2305050"/>
            <wp:effectExtent l="0" t="0" r="9525" b="0"/>
            <wp:docPr id="53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5597f0f88208a7e74a3ca028e971852.png"/>
                    <pic:cNvPicPr>
                      <a:picLocks noChangeAspect="1" noChangeArrowheads="1"/>
                    </pic:cNvPicPr>
                  </pic:nvPicPr>
                  <pic:blipFill>
                    <a:blip r:embed="rId260"/>
                    <a:stretch>
                      <a:fillRect/>
                    </a:stretch>
                  </pic:blipFill>
                  <pic:spPr bwMode="auto">
                    <a:xfrm>
                      <a:off x="0" y="0"/>
                      <a:ext cx="4657725" cy="2305050"/>
                    </a:xfrm>
                    <a:prstGeom prst="rect">
                      <a:avLst/>
                    </a:prstGeom>
                    <a:noFill/>
                    <a:ln w="9525">
                      <a:noFill/>
                      <a:headEnd/>
                      <a:tailEnd/>
                    </a:ln>
                  </pic:spPr>
                </pic:pic>
              </a:graphicData>
            </a:graphic>
          </wp:inline>
        </w:drawing>
      </w:r>
    </w:p>
    <w:p w14:paraId="50118DF7" w14:textId="77777777" w:rsidR="006C77B1" w:rsidRDefault="006C77B1" w:rsidP="006D5C6C">
      <w:pPr>
        <w:pStyle w:val="af"/>
      </w:pPr>
      <w:r>
        <w:t xml:space="preserve"> </w:t>
      </w:r>
      <w:r>
        <w:t>训练集误差和交叉验证集误差近似时：偏差</w:t>
      </w:r>
      <w:r>
        <w:t>/</w:t>
      </w:r>
      <w:r>
        <w:t>欠拟合</w:t>
      </w:r>
    </w:p>
    <w:p w14:paraId="72CC6C8E" w14:textId="46898A79" w:rsidR="006D5C6C" w:rsidRDefault="006C77B1" w:rsidP="004742FA">
      <w:pPr>
        <w:pStyle w:val="af"/>
        <w:rPr>
          <w:b/>
          <w:bCs/>
          <w:sz w:val="32"/>
          <w:szCs w:val="32"/>
        </w:rPr>
      </w:pPr>
      <w:r>
        <w:t xml:space="preserve"> </w:t>
      </w:r>
      <w:r>
        <w:t>交叉验证集误差远大于训练集误差时：方差</w:t>
      </w:r>
      <w:r>
        <w:t>/</w:t>
      </w:r>
      <w:r>
        <w:t>过拟合</w:t>
      </w:r>
      <w:bookmarkStart w:id="234" w:name="header-n149"/>
      <w:bookmarkEnd w:id="234"/>
      <w:r w:rsidR="006D5C6C">
        <w:br w:type="page"/>
      </w:r>
    </w:p>
    <w:p w14:paraId="670EA64E" w14:textId="2A9D622F" w:rsidR="006C77B1" w:rsidRDefault="006C77B1">
      <w:pPr>
        <w:pStyle w:val="3"/>
      </w:pPr>
      <w:bookmarkStart w:id="235" w:name="_Toc38636852"/>
      <w:r>
        <w:lastRenderedPageBreak/>
        <w:t xml:space="preserve">10.5 </w:t>
      </w:r>
      <w:r>
        <w:t>正则化和偏差</w:t>
      </w:r>
      <w:r>
        <w:t>/</w:t>
      </w:r>
      <w:r>
        <w:t>方差</w:t>
      </w:r>
      <w:bookmarkEnd w:id="235"/>
    </w:p>
    <w:p w14:paraId="380EFBC4" w14:textId="77777777" w:rsidR="006C77B1" w:rsidRDefault="006C77B1" w:rsidP="006D5C6C">
      <w:pPr>
        <w:pStyle w:val="af0"/>
      </w:pPr>
      <w:r>
        <w:t>参考视频</w:t>
      </w:r>
      <w:r>
        <w:t xml:space="preserve">: 10 - 5 - Regularization and </w:t>
      </w:r>
      <w:proofErr w:type="spellStart"/>
      <w:r>
        <w:t>Bias_Variance</w:t>
      </w:r>
      <w:proofErr w:type="spellEnd"/>
      <w:r>
        <w:t xml:space="preserve"> (11 min).</w:t>
      </w:r>
      <w:proofErr w:type="spellStart"/>
      <w:r>
        <w:t>mkv</w:t>
      </w:r>
      <w:proofErr w:type="spellEnd"/>
    </w:p>
    <w:p w14:paraId="31DD6A97" w14:textId="73AD0A18" w:rsidR="006C77B1" w:rsidRDefault="006C77B1" w:rsidP="006D5C6C">
      <w:pPr>
        <w:pStyle w:val="af"/>
      </w:pPr>
      <w:r>
        <w:t>在我们在训练模型的过程中，一般会使用一些正则化方法来防止过拟合。但是我们可能会正则化的程度太高或太小了，即我们在选择</w:t>
      </w:r>
      <w:r>
        <w:t>λ</w:t>
      </w:r>
      <w:r>
        <w:t>的值时也需要思考与刚才选择多项式模型次数类似的问题。</w:t>
      </w:r>
    </w:p>
    <w:p w14:paraId="164EFB46" w14:textId="77777777" w:rsidR="006C77B1" w:rsidRDefault="006C77B1" w:rsidP="006D5C6C">
      <w:pPr>
        <w:pStyle w:val="af"/>
      </w:pPr>
      <w:r>
        <w:rPr>
          <w:noProof/>
        </w:rPr>
        <w:drawing>
          <wp:inline distT="0" distB="0" distL="0" distR="0" wp14:anchorId="1ACF3CF2" wp14:editId="3431A90E">
            <wp:extent cx="4895850" cy="1466850"/>
            <wp:effectExtent l="0" t="0" r="0" b="0"/>
            <wp:docPr id="54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ba317c326547f5b5313489a3f0d66ce.png"/>
                    <pic:cNvPicPr>
                      <a:picLocks noChangeAspect="1" noChangeArrowheads="1"/>
                    </pic:cNvPicPr>
                  </pic:nvPicPr>
                  <pic:blipFill>
                    <a:blip r:embed="rId261"/>
                    <a:stretch>
                      <a:fillRect/>
                    </a:stretch>
                  </pic:blipFill>
                  <pic:spPr bwMode="auto">
                    <a:xfrm>
                      <a:off x="0" y="0"/>
                      <a:ext cx="4897393" cy="1467312"/>
                    </a:xfrm>
                    <a:prstGeom prst="rect">
                      <a:avLst/>
                    </a:prstGeom>
                    <a:noFill/>
                    <a:ln w="9525">
                      <a:noFill/>
                      <a:headEnd/>
                      <a:tailEnd/>
                    </a:ln>
                  </pic:spPr>
                </pic:pic>
              </a:graphicData>
            </a:graphic>
          </wp:inline>
        </w:drawing>
      </w:r>
    </w:p>
    <w:p w14:paraId="7DFC82B5" w14:textId="265854A7" w:rsidR="006C77B1" w:rsidRDefault="006C77B1" w:rsidP="006D5C6C">
      <w:pPr>
        <w:pStyle w:val="af"/>
      </w:pPr>
      <w:r>
        <w:t xml:space="preserve"> </w:t>
      </w:r>
      <w:r>
        <w:t>我们选择一系列的想要测试的</w:t>
      </w:r>
      <w:r>
        <w:t xml:space="preserve"> </w:t>
      </w:r>
      <m:oMath>
        <m:r>
          <w:rPr>
            <w:rFonts w:ascii="Cambria Math" w:hAnsi="Cambria Math"/>
          </w:rPr>
          <m:t>λ</m:t>
        </m:r>
      </m:oMath>
      <w:r>
        <w:t xml:space="preserve"> </w:t>
      </w:r>
      <w:r>
        <w:t>值，通常是</w:t>
      </w:r>
      <w:r>
        <w:t xml:space="preserve"> 0-10</w:t>
      </w:r>
      <w:r>
        <w:t>之间的呈现</w:t>
      </w:r>
      <w:r>
        <w:t>2</w:t>
      </w:r>
      <w:r>
        <w:t>倍关系的值（如：</w:t>
      </w:r>
      <m:oMath>
        <m:r>
          <w:rPr>
            <w:rFonts w:ascii="Cambria Math" w:hAnsi="Cambria Math"/>
          </w:rPr>
          <m:t>0,0.01,0.02,0.04,0.08,0.15,0.32,0.64,1.28,2.56,5.12,10</m:t>
        </m:r>
      </m:oMath>
      <w:r>
        <w:t>共</w:t>
      </w:r>
      <w:r>
        <w:t>12</w:t>
      </w:r>
      <w:r>
        <w:t>个）。我们同样把数据分为训练集、交叉验证集和测试集。</w:t>
      </w:r>
    </w:p>
    <w:p w14:paraId="5B2F475F" w14:textId="77777777" w:rsidR="006C77B1" w:rsidRDefault="006C77B1" w:rsidP="006D5C6C">
      <w:pPr>
        <w:pStyle w:val="af"/>
      </w:pPr>
      <w:r>
        <w:rPr>
          <w:noProof/>
        </w:rPr>
        <w:drawing>
          <wp:inline distT="0" distB="0" distL="0" distR="0" wp14:anchorId="10F080BC" wp14:editId="272E1841">
            <wp:extent cx="3810000" cy="2581275"/>
            <wp:effectExtent l="0" t="0" r="0" b="9525"/>
            <wp:docPr id="54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f557105250853e1602a78c99b2ef95b.png"/>
                    <pic:cNvPicPr>
                      <a:picLocks noChangeAspect="1" noChangeArrowheads="1"/>
                    </pic:cNvPicPr>
                  </pic:nvPicPr>
                  <pic:blipFill>
                    <a:blip r:embed="rId262"/>
                    <a:stretch>
                      <a:fillRect/>
                    </a:stretch>
                  </pic:blipFill>
                  <pic:spPr bwMode="auto">
                    <a:xfrm>
                      <a:off x="0" y="0"/>
                      <a:ext cx="3810000" cy="2581275"/>
                    </a:xfrm>
                    <a:prstGeom prst="rect">
                      <a:avLst/>
                    </a:prstGeom>
                    <a:noFill/>
                    <a:ln w="9525">
                      <a:noFill/>
                      <a:headEnd/>
                      <a:tailEnd/>
                    </a:ln>
                  </pic:spPr>
                </pic:pic>
              </a:graphicData>
            </a:graphic>
          </wp:inline>
        </w:drawing>
      </w:r>
    </w:p>
    <w:p w14:paraId="76035A38" w14:textId="77777777" w:rsidR="006C77B1" w:rsidRDefault="006C77B1" w:rsidP="006D5C6C">
      <w:pPr>
        <w:pStyle w:val="af"/>
      </w:pPr>
      <w:r>
        <w:t>选择</w:t>
      </w:r>
      <m:oMath>
        <m:r>
          <w:rPr>
            <w:rFonts w:ascii="Cambria Math" w:hAnsi="Cambria Math"/>
          </w:rPr>
          <m:t>λ</m:t>
        </m:r>
      </m:oMath>
      <w:r>
        <w:t>的方法为：</w:t>
      </w:r>
    </w:p>
    <w:p w14:paraId="79A91CFD" w14:textId="70B9F92D" w:rsidR="006C77B1" w:rsidRDefault="006D5C6C" w:rsidP="006D5C6C">
      <w:pPr>
        <w:pStyle w:val="af"/>
      </w:pPr>
      <w:r>
        <w:rPr>
          <w:rFonts w:hint="eastAsia"/>
        </w:rPr>
        <w:t>1.</w:t>
      </w:r>
      <w:r w:rsidR="006C77B1">
        <w:t>使用训练集训练出</w:t>
      </w:r>
      <w:r w:rsidR="006C77B1">
        <w:t>12</w:t>
      </w:r>
      <w:r w:rsidR="006C77B1">
        <w:t>个不同程度正则化的模型</w:t>
      </w:r>
    </w:p>
    <w:p w14:paraId="67C9FF7B" w14:textId="6D7CEE38" w:rsidR="006C77B1" w:rsidRDefault="006D5C6C" w:rsidP="006D5C6C">
      <w:pPr>
        <w:pStyle w:val="af"/>
      </w:pPr>
      <w:r>
        <w:t>2.</w:t>
      </w:r>
      <w:r w:rsidR="006C77B1">
        <w:t>用</w:t>
      </w:r>
      <w:r w:rsidR="006C77B1">
        <w:t>12</w:t>
      </w:r>
      <w:r w:rsidR="006C77B1">
        <w:t>个模型分别对交叉验证</w:t>
      </w:r>
      <w:proofErr w:type="gramStart"/>
      <w:r w:rsidR="006C77B1">
        <w:t>集计算</w:t>
      </w:r>
      <w:proofErr w:type="gramEnd"/>
      <w:r w:rsidR="006C77B1">
        <w:t>的出交叉验证误差</w:t>
      </w:r>
    </w:p>
    <w:p w14:paraId="4B5B0F57" w14:textId="61EA5BFB" w:rsidR="006C77B1" w:rsidRDefault="006D5C6C" w:rsidP="006D5C6C">
      <w:pPr>
        <w:pStyle w:val="af"/>
      </w:pPr>
      <w:r>
        <w:t>3.</w:t>
      </w:r>
      <w:r w:rsidR="006C77B1">
        <w:t>选择得出交叉验证误差</w:t>
      </w:r>
      <w:r w:rsidR="006C77B1">
        <w:rPr>
          <w:b/>
        </w:rPr>
        <w:t>最小</w:t>
      </w:r>
      <w:r w:rsidR="006C77B1">
        <w:t>的模型</w:t>
      </w:r>
    </w:p>
    <w:p w14:paraId="7F684788" w14:textId="08D13189" w:rsidR="006C77B1" w:rsidRDefault="006D5C6C" w:rsidP="006D5C6C">
      <w:pPr>
        <w:pStyle w:val="af"/>
      </w:pPr>
      <w:r>
        <w:t>4.</w:t>
      </w:r>
      <w:r w:rsidR="006C77B1">
        <w:t>运用步骤</w:t>
      </w:r>
      <w:r w:rsidR="006C77B1">
        <w:t>3</w:t>
      </w:r>
      <w:r w:rsidR="006C77B1">
        <w:t>中选出模型对测试</w:t>
      </w:r>
      <w:proofErr w:type="gramStart"/>
      <w:r w:rsidR="006C77B1">
        <w:t>集计算</w:t>
      </w:r>
      <w:proofErr w:type="gramEnd"/>
      <w:r w:rsidR="006C77B1">
        <w:t>得出推广误差，我们也可以同时将训练集和交叉</w:t>
      </w:r>
      <w:r w:rsidR="006C77B1">
        <w:lastRenderedPageBreak/>
        <w:t>验证集模型的代价函数误差与</w:t>
      </w:r>
      <w:r w:rsidR="006C77B1">
        <w:t>λ</w:t>
      </w:r>
      <w:r w:rsidR="006C77B1">
        <w:t>的值绘制在一张图表上：</w:t>
      </w:r>
    </w:p>
    <w:p w14:paraId="5E8D1ED2" w14:textId="77777777" w:rsidR="006C77B1" w:rsidRDefault="006C77B1" w:rsidP="006D5C6C">
      <w:pPr>
        <w:pStyle w:val="af"/>
      </w:pPr>
      <w:r>
        <w:rPr>
          <w:noProof/>
        </w:rPr>
        <w:drawing>
          <wp:inline distT="0" distB="0" distL="0" distR="0" wp14:anchorId="67FE833E" wp14:editId="6433F644">
            <wp:extent cx="4743450" cy="2628900"/>
            <wp:effectExtent l="0" t="0" r="0" b="0"/>
            <wp:docPr id="54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8eed7de718f44f6bb23727c5a88bf5d.png"/>
                    <pic:cNvPicPr>
                      <a:picLocks noChangeAspect="1" noChangeArrowheads="1"/>
                    </pic:cNvPicPr>
                  </pic:nvPicPr>
                  <pic:blipFill>
                    <a:blip r:embed="rId263"/>
                    <a:stretch>
                      <a:fillRect/>
                    </a:stretch>
                  </pic:blipFill>
                  <pic:spPr bwMode="auto">
                    <a:xfrm>
                      <a:off x="0" y="0"/>
                      <a:ext cx="4743450" cy="2628900"/>
                    </a:xfrm>
                    <a:prstGeom prst="rect">
                      <a:avLst/>
                    </a:prstGeom>
                    <a:noFill/>
                    <a:ln w="9525">
                      <a:noFill/>
                      <a:headEnd/>
                      <a:tailEnd/>
                    </a:ln>
                  </pic:spPr>
                </pic:pic>
              </a:graphicData>
            </a:graphic>
          </wp:inline>
        </w:drawing>
      </w:r>
    </w:p>
    <w:p w14:paraId="5E668358" w14:textId="77777777" w:rsidR="006C77B1" w:rsidRDefault="006C77B1" w:rsidP="006D5C6C">
      <w:pPr>
        <w:pStyle w:val="af"/>
      </w:pPr>
      <w:r>
        <w:t xml:space="preserve"> • </w:t>
      </w:r>
      <w:r>
        <w:t>当</w:t>
      </w:r>
      <w:r>
        <w:t xml:space="preserve"> </w:t>
      </w:r>
      <m:oMath>
        <m:r>
          <w:rPr>
            <w:rFonts w:ascii="Cambria Math" w:hAnsi="Cambria Math"/>
          </w:rPr>
          <m:t>λ</m:t>
        </m:r>
      </m:oMath>
      <w:r>
        <w:t xml:space="preserve"> </w:t>
      </w:r>
      <w:r>
        <w:t>较小时，训练集误差较小（过拟合）而交叉验证集误差较大</w:t>
      </w:r>
    </w:p>
    <w:p w14:paraId="1DC9BF3B" w14:textId="77777777" w:rsidR="006C77B1" w:rsidRDefault="006C77B1" w:rsidP="006D5C6C">
      <w:pPr>
        <w:pStyle w:val="af"/>
      </w:pPr>
      <w:r>
        <w:t xml:space="preserve"> • </w:t>
      </w:r>
      <w:r>
        <w:t>随着</w:t>
      </w:r>
      <w:r>
        <w:t xml:space="preserve"> </w:t>
      </w:r>
      <m:oMath>
        <m:r>
          <w:rPr>
            <w:rFonts w:ascii="Cambria Math" w:hAnsi="Cambria Math"/>
          </w:rPr>
          <m:t>λ</m:t>
        </m:r>
      </m:oMath>
      <w:r>
        <w:t xml:space="preserve"> </w:t>
      </w:r>
      <w:r>
        <w:t>的增加，训练集误差不断增加（欠拟合），而交叉验证集误差则是先减小后增加</w:t>
      </w:r>
    </w:p>
    <w:p w14:paraId="2C952099" w14:textId="77777777" w:rsidR="006D5C6C" w:rsidRDefault="006D5C6C">
      <w:pPr>
        <w:widowControl/>
        <w:jc w:val="left"/>
        <w:rPr>
          <w:b/>
          <w:bCs/>
          <w:sz w:val="32"/>
          <w:szCs w:val="32"/>
        </w:rPr>
      </w:pPr>
      <w:bookmarkStart w:id="236" w:name="header-n181"/>
      <w:bookmarkEnd w:id="236"/>
      <w:r>
        <w:br w:type="page"/>
      </w:r>
    </w:p>
    <w:p w14:paraId="5FBA025D" w14:textId="031A8CB8" w:rsidR="006C77B1" w:rsidRDefault="006C77B1">
      <w:pPr>
        <w:pStyle w:val="3"/>
      </w:pPr>
      <w:bookmarkStart w:id="237" w:name="_Toc38636853"/>
      <w:r>
        <w:lastRenderedPageBreak/>
        <w:t xml:space="preserve">10.6 </w:t>
      </w:r>
      <w:r>
        <w:t>学习曲线</w:t>
      </w:r>
      <w:bookmarkEnd w:id="237"/>
    </w:p>
    <w:p w14:paraId="7DF99202" w14:textId="77777777" w:rsidR="006C77B1" w:rsidRDefault="006C77B1" w:rsidP="006D5C6C">
      <w:pPr>
        <w:pStyle w:val="af0"/>
      </w:pPr>
      <w:r>
        <w:t>参考视频</w:t>
      </w:r>
      <w:r>
        <w:t>: 10 - 6 - Learning Curves (12 min).</w:t>
      </w:r>
      <w:proofErr w:type="spellStart"/>
      <w:r>
        <w:t>mkv</w:t>
      </w:r>
      <w:proofErr w:type="spellEnd"/>
    </w:p>
    <w:p w14:paraId="6A6349F7" w14:textId="70B00A30" w:rsidR="006C77B1" w:rsidRDefault="006C77B1" w:rsidP="006D5C6C">
      <w:pPr>
        <w:pStyle w:val="af"/>
      </w:pPr>
      <w:r>
        <w:t>学习曲线就是一种很好的工具，我经常使用学习曲线来判断某一个学习算法是否处于偏差、方差问题。学习曲线是学习算法的一个很好的</w:t>
      </w:r>
      <w:r>
        <w:rPr>
          <w:b/>
        </w:rPr>
        <w:t>合理检验</w:t>
      </w:r>
      <w:r>
        <w:t>（</w:t>
      </w:r>
      <w:r>
        <w:rPr>
          <w:b/>
        </w:rPr>
        <w:t>sanity check</w:t>
      </w:r>
      <w:r>
        <w:t>）。学习曲线是将训练集误差和交叉验证集误差作为训练集实例数量（</w:t>
      </w:r>
      <m:oMath>
        <m:r>
          <w:rPr>
            <w:rFonts w:ascii="Cambria Math" w:hAnsi="Cambria Math"/>
          </w:rPr>
          <m:t>m</m:t>
        </m:r>
      </m:oMath>
      <w:r>
        <w:t>）的函数绘制的图表。</w:t>
      </w:r>
    </w:p>
    <w:p w14:paraId="7E1970A7" w14:textId="77777777" w:rsidR="006C77B1" w:rsidRDefault="006C77B1" w:rsidP="006D5C6C">
      <w:pPr>
        <w:pStyle w:val="af"/>
      </w:pPr>
      <w:r>
        <w:t xml:space="preserve"> </w:t>
      </w:r>
      <w:r>
        <w:t>即，如果我们有</w:t>
      </w:r>
      <w:r>
        <w:t>100</w:t>
      </w:r>
      <w:r>
        <w:t>行数据，我们从</w:t>
      </w:r>
      <w:r>
        <w:t>1</w:t>
      </w:r>
      <w:r>
        <w:t>行数据开始，逐渐学习更多行的数据。思想是：当训练较少行数据的时候，训练的模型将能够非常完美地适应较少的训练数据，但是训练出来的模型却不能很好地适应交叉验证集数据或测试集数据。</w:t>
      </w:r>
    </w:p>
    <w:p w14:paraId="2414DE51" w14:textId="35A716D4" w:rsidR="006C77B1" w:rsidRDefault="006C77B1" w:rsidP="006D5C6C">
      <w:pPr>
        <w:pStyle w:val="af"/>
      </w:pPr>
      <w:r>
        <w:rPr>
          <w:noProof/>
        </w:rPr>
        <w:drawing>
          <wp:inline distT="0" distB="0" distL="0" distR="0" wp14:anchorId="0984C85F" wp14:editId="503AE9B2">
            <wp:extent cx="2428875" cy="2381250"/>
            <wp:effectExtent l="0" t="0" r="9525" b="0"/>
            <wp:docPr id="54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69281bc9b07e92a0052b17288fb2c52.png"/>
                    <pic:cNvPicPr>
                      <a:picLocks noChangeAspect="1" noChangeArrowheads="1"/>
                    </pic:cNvPicPr>
                  </pic:nvPicPr>
                  <pic:blipFill>
                    <a:blip r:embed="rId264"/>
                    <a:stretch>
                      <a:fillRect/>
                    </a:stretch>
                  </pic:blipFill>
                  <pic:spPr bwMode="auto">
                    <a:xfrm>
                      <a:off x="0" y="0"/>
                      <a:ext cx="2428875" cy="2381250"/>
                    </a:xfrm>
                    <a:prstGeom prst="rect">
                      <a:avLst/>
                    </a:prstGeom>
                    <a:noFill/>
                    <a:ln w="9525">
                      <a:noFill/>
                      <a:headEnd/>
                      <a:tailEnd/>
                    </a:ln>
                  </pic:spPr>
                </pic:pic>
              </a:graphicData>
            </a:graphic>
          </wp:inline>
        </w:drawing>
      </w:r>
      <w:r>
        <w:rPr>
          <w:noProof/>
        </w:rPr>
        <w:drawing>
          <wp:inline distT="0" distB="0" distL="0" distR="0" wp14:anchorId="2A92AB47" wp14:editId="0D54EF95">
            <wp:extent cx="2495550" cy="1533525"/>
            <wp:effectExtent l="0" t="0" r="0" b="9525"/>
            <wp:docPr id="54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73216c7b01c910cfa1454da936391c6.png"/>
                    <pic:cNvPicPr>
                      <a:picLocks noChangeAspect="1" noChangeArrowheads="1"/>
                    </pic:cNvPicPr>
                  </pic:nvPicPr>
                  <pic:blipFill>
                    <a:blip r:embed="rId265"/>
                    <a:stretch>
                      <a:fillRect/>
                    </a:stretch>
                  </pic:blipFill>
                  <pic:spPr bwMode="auto">
                    <a:xfrm>
                      <a:off x="0" y="0"/>
                      <a:ext cx="2495550" cy="1533525"/>
                    </a:xfrm>
                    <a:prstGeom prst="rect">
                      <a:avLst/>
                    </a:prstGeom>
                    <a:noFill/>
                    <a:ln w="9525">
                      <a:noFill/>
                      <a:headEnd/>
                      <a:tailEnd/>
                    </a:ln>
                  </pic:spPr>
                </pic:pic>
              </a:graphicData>
            </a:graphic>
          </wp:inline>
        </w:drawing>
      </w:r>
    </w:p>
    <w:p w14:paraId="0232F0BB" w14:textId="77777777" w:rsidR="006C77B1" w:rsidRDefault="006C77B1" w:rsidP="006D5C6C">
      <w:pPr>
        <w:pStyle w:val="af"/>
      </w:pPr>
      <w:r>
        <w:t xml:space="preserve"> </w:t>
      </w:r>
      <w:r>
        <w:t>如何利用学习曲线</w:t>
      </w:r>
      <w:proofErr w:type="gramStart"/>
      <w:r>
        <w:t>识别高</w:t>
      </w:r>
      <w:proofErr w:type="gramEnd"/>
      <w:r>
        <w:t>偏差</w:t>
      </w:r>
      <w:r>
        <w:t>/</w:t>
      </w:r>
      <w:r>
        <w:t>欠拟合：作为例子，我们尝试用一条直线来适应下面的数据，可以看出，无论训练集有多么大误差都不会有太大改观：</w:t>
      </w:r>
    </w:p>
    <w:p w14:paraId="7749E80F" w14:textId="77777777" w:rsidR="006C77B1" w:rsidRDefault="006C77B1" w:rsidP="006D5C6C">
      <w:pPr>
        <w:pStyle w:val="af"/>
      </w:pPr>
      <w:r>
        <w:rPr>
          <w:noProof/>
        </w:rPr>
        <w:drawing>
          <wp:inline distT="0" distB="0" distL="0" distR="0" wp14:anchorId="34E5BB1A" wp14:editId="74539462">
            <wp:extent cx="4905375" cy="2362200"/>
            <wp:effectExtent l="0" t="0" r="9525" b="0"/>
            <wp:docPr id="54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a5099b9f4b6aac5785cb0ad05289335.jpg"/>
                    <pic:cNvPicPr>
                      <a:picLocks noChangeAspect="1" noChangeArrowheads="1"/>
                    </pic:cNvPicPr>
                  </pic:nvPicPr>
                  <pic:blipFill>
                    <a:blip r:embed="rId266"/>
                    <a:stretch>
                      <a:fillRect/>
                    </a:stretch>
                  </pic:blipFill>
                  <pic:spPr bwMode="auto">
                    <a:xfrm>
                      <a:off x="0" y="0"/>
                      <a:ext cx="4905375" cy="2362200"/>
                    </a:xfrm>
                    <a:prstGeom prst="rect">
                      <a:avLst/>
                    </a:prstGeom>
                    <a:noFill/>
                    <a:ln w="9525">
                      <a:noFill/>
                      <a:headEnd/>
                      <a:tailEnd/>
                    </a:ln>
                  </pic:spPr>
                </pic:pic>
              </a:graphicData>
            </a:graphic>
          </wp:inline>
        </w:drawing>
      </w:r>
    </w:p>
    <w:p w14:paraId="0192FA5E" w14:textId="77777777" w:rsidR="006C77B1" w:rsidRDefault="006C77B1" w:rsidP="006D5C6C">
      <w:pPr>
        <w:pStyle w:val="af"/>
      </w:pPr>
      <w:r>
        <w:t xml:space="preserve"> </w:t>
      </w:r>
      <w:r w:rsidRPr="00CA7699">
        <w:rPr>
          <w:rFonts w:hint="eastAsia"/>
          <w:highlight w:val="yellow"/>
          <w:rPrChange w:id="238" w:author="Chen Yang [2]" w:date="2024-05-20T20:04:00Z">
            <w:rPr>
              <w:rFonts w:hint="eastAsia"/>
            </w:rPr>
          </w:rPrChange>
        </w:rPr>
        <w:t>也就是说在高偏差</w:t>
      </w:r>
      <w:r w:rsidRPr="00CA7699">
        <w:rPr>
          <w:highlight w:val="yellow"/>
          <w:rPrChange w:id="239" w:author="Chen Yang [2]" w:date="2024-05-20T20:04:00Z">
            <w:rPr/>
          </w:rPrChange>
        </w:rPr>
        <w:t>/</w:t>
      </w:r>
      <w:r w:rsidRPr="00CA7699">
        <w:rPr>
          <w:rFonts w:hint="eastAsia"/>
          <w:highlight w:val="yellow"/>
          <w:rPrChange w:id="240" w:author="Chen Yang [2]" w:date="2024-05-20T20:04:00Z">
            <w:rPr>
              <w:rFonts w:hint="eastAsia"/>
            </w:rPr>
          </w:rPrChange>
        </w:rPr>
        <w:t>欠拟合的情况下，增加数据到训练集不一定能有帮助。</w:t>
      </w:r>
    </w:p>
    <w:p w14:paraId="7E9B872A" w14:textId="77777777" w:rsidR="006C77B1" w:rsidRDefault="006C77B1" w:rsidP="006D5C6C">
      <w:pPr>
        <w:pStyle w:val="af"/>
      </w:pPr>
      <w:r>
        <w:lastRenderedPageBreak/>
        <w:t xml:space="preserve"> </w:t>
      </w:r>
      <w:r>
        <w:t>如何利用学习曲线</w:t>
      </w:r>
      <w:proofErr w:type="gramStart"/>
      <w:r>
        <w:t>识别高</w:t>
      </w:r>
      <w:proofErr w:type="gramEnd"/>
      <w:r>
        <w:t>方差</w:t>
      </w:r>
      <w:r>
        <w:t>/</w:t>
      </w:r>
      <w:r>
        <w:t>过拟合：假设我们使用一个非常高次的多项式模型，并且正则化非常小，可以看出，当交叉验证集误差远大于训练集误差时，往训练集增加更多数据可以提高模型的效果。</w:t>
      </w:r>
    </w:p>
    <w:p w14:paraId="2F9D5E1B" w14:textId="77777777" w:rsidR="006C77B1" w:rsidRDefault="006C77B1" w:rsidP="006D5C6C">
      <w:pPr>
        <w:pStyle w:val="af"/>
      </w:pPr>
      <w:r>
        <w:rPr>
          <w:noProof/>
        </w:rPr>
        <w:drawing>
          <wp:inline distT="0" distB="0" distL="0" distR="0" wp14:anchorId="110DA533" wp14:editId="23DE5618">
            <wp:extent cx="4676775" cy="2562225"/>
            <wp:effectExtent l="0" t="0" r="9525" b="9525"/>
            <wp:docPr id="54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977243994d8d28d5ff300680988ec34.jpg"/>
                    <pic:cNvPicPr>
                      <a:picLocks noChangeAspect="1" noChangeArrowheads="1"/>
                    </pic:cNvPicPr>
                  </pic:nvPicPr>
                  <pic:blipFill>
                    <a:blip r:embed="rId267"/>
                    <a:stretch>
                      <a:fillRect/>
                    </a:stretch>
                  </pic:blipFill>
                  <pic:spPr bwMode="auto">
                    <a:xfrm>
                      <a:off x="0" y="0"/>
                      <a:ext cx="4676775" cy="2562225"/>
                    </a:xfrm>
                    <a:prstGeom prst="rect">
                      <a:avLst/>
                    </a:prstGeom>
                    <a:noFill/>
                    <a:ln w="9525">
                      <a:noFill/>
                      <a:headEnd/>
                      <a:tailEnd/>
                    </a:ln>
                  </pic:spPr>
                </pic:pic>
              </a:graphicData>
            </a:graphic>
          </wp:inline>
        </w:drawing>
      </w:r>
    </w:p>
    <w:p w14:paraId="23084A54" w14:textId="20A58E28" w:rsidR="006C77B1" w:rsidRDefault="006C77B1" w:rsidP="006D5C6C">
      <w:pPr>
        <w:pStyle w:val="af"/>
      </w:pPr>
      <w:r w:rsidRPr="00CA7699">
        <w:rPr>
          <w:rFonts w:hint="eastAsia"/>
          <w:highlight w:val="yellow"/>
          <w:rPrChange w:id="241" w:author="Chen Yang [2]" w:date="2024-05-20T20:04:00Z">
            <w:rPr>
              <w:rFonts w:hint="eastAsia"/>
            </w:rPr>
          </w:rPrChange>
        </w:rPr>
        <w:t>也就是说在高方差</w:t>
      </w:r>
      <w:r w:rsidRPr="00CA7699">
        <w:rPr>
          <w:highlight w:val="yellow"/>
          <w:rPrChange w:id="242" w:author="Chen Yang [2]" w:date="2024-05-20T20:04:00Z">
            <w:rPr/>
          </w:rPrChange>
        </w:rPr>
        <w:t>/</w:t>
      </w:r>
      <w:r w:rsidRPr="00CA7699">
        <w:rPr>
          <w:rFonts w:hint="eastAsia"/>
          <w:highlight w:val="yellow"/>
          <w:rPrChange w:id="243" w:author="Chen Yang [2]" w:date="2024-05-20T20:04:00Z">
            <w:rPr>
              <w:rFonts w:hint="eastAsia"/>
            </w:rPr>
          </w:rPrChange>
        </w:rPr>
        <w:t>过拟合的情况下，增加更多数据到训练集可能可以提高算法效果。</w:t>
      </w:r>
    </w:p>
    <w:p w14:paraId="19C72E71" w14:textId="77777777" w:rsidR="006D5C6C" w:rsidRDefault="006D5C6C">
      <w:pPr>
        <w:widowControl/>
        <w:jc w:val="left"/>
        <w:rPr>
          <w:b/>
          <w:bCs/>
          <w:sz w:val="32"/>
          <w:szCs w:val="32"/>
        </w:rPr>
      </w:pPr>
      <w:bookmarkStart w:id="244" w:name="header-n204"/>
      <w:bookmarkEnd w:id="244"/>
      <w:r>
        <w:br w:type="page"/>
      </w:r>
    </w:p>
    <w:p w14:paraId="10182DA5" w14:textId="520B624E" w:rsidR="006C77B1" w:rsidRDefault="006C77B1">
      <w:pPr>
        <w:pStyle w:val="3"/>
      </w:pPr>
      <w:bookmarkStart w:id="245" w:name="_Toc38636854"/>
      <w:r>
        <w:lastRenderedPageBreak/>
        <w:t xml:space="preserve">10.7 </w:t>
      </w:r>
      <w:r>
        <w:t>决定下一步做什么</w:t>
      </w:r>
      <w:bookmarkEnd w:id="245"/>
    </w:p>
    <w:p w14:paraId="20EFE7B8" w14:textId="77777777" w:rsidR="00CA7699" w:rsidRDefault="00CA7699" w:rsidP="00CA7699">
      <w:pPr>
        <w:pStyle w:val="af0"/>
        <w:rPr>
          <w:ins w:id="246" w:author="Chen Yang [2]" w:date="2024-05-20T20:11:00Z"/>
        </w:rPr>
      </w:pPr>
      <w:ins w:id="247" w:author="Chen Yang [2]" w:date="2024-05-20T20:11:00Z">
        <w:r>
          <w:t>参考视频</w:t>
        </w:r>
        <w:r>
          <w:t>: 10 - 6 - Learning Curves (12 min).</w:t>
        </w:r>
        <w:proofErr w:type="spellStart"/>
        <w:r>
          <w:t>mkv</w:t>
        </w:r>
        <w:proofErr w:type="spellEnd"/>
      </w:ins>
    </w:p>
    <w:p w14:paraId="0A9BBE1B" w14:textId="7F0293E0" w:rsidR="006C77B1" w:rsidDel="00CA7699" w:rsidRDefault="006C77B1">
      <w:pPr>
        <w:pStyle w:val="FirstParagraph"/>
        <w:rPr>
          <w:del w:id="248" w:author="Chen Yang [2]" w:date="2024-05-20T20:11:00Z"/>
        </w:rPr>
      </w:pPr>
      <w:del w:id="249" w:author="Chen Yang [2]" w:date="2024-05-20T20:11:00Z">
        <w:r w:rsidDel="00CA7699">
          <w:delText>参考视频</w:delText>
        </w:r>
        <w:r w:rsidDel="00CA7699">
          <w:delText>: 10 - 7 - Deciding What to Do Next Revisited (7 min).mkv</w:delText>
        </w:r>
      </w:del>
    </w:p>
    <w:p w14:paraId="13D8B6E7" w14:textId="1AD47CFC" w:rsidR="006C77B1" w:rsidRDefault="006C77B1" w:rsidP="006D5C6C">
      <w:pPr>
        <w:pStyle w:val="af"/>
      </w:pPr>
      <w:r>
        <w:t>我们已经介绍了怎样评价一个学习算法，我们讨论了模型选择问题，偏差和方差的问题。那么这些诊断法则怎样帮助我们判断，哪些方法可能有助于改进学习算法的效果，而哪些可能是徒劳的呢？</w:t>
      </w:r>
    </w:p>
    <w:p w14:paraId="7BED6C05" w14:textId="77777777" w:rsidR="006C77B1" w:rsidRDefault="006C77B1" w:rsidP="006D5C6C">
      <w:pPr>
        <w:pStyle w:val="af"/>
      </w:pPr>
      <w:r>
        <w:t xml:space="preserve"> </w:t>
      </w:r>
      <w:r>
        <w:t>让我们再次回到最开始的例子，在那里寻找答案，这就是我们之前的例子。回顾</w:t>
      </w:r>
      <w:r>
        <w:t xml:space="preserve"> 1.1 </w:t>
      </w:r>
      <w:r>
        <w:t>中提出的六种可选的下一步，让我们来看一看我们在什么情况下应该怎样选择：</w:t>
      </w:r>
    </w:p>
    <w:p w14:paraId="5E55ED2E" w14:textId="3B28C80B" w:rsidR="006C77B1" w:rsidRDefault="006D5C6C" w:rsidP="006D5C6C">
      <w:pPr>
        <w:pStyle w:val="af"/>
      </w:pPr>
      <w:r>
        <w:rPr>
          <w:rFonts w:hint="eastAsia"/>
        </w:rPr>
        <w:t>1.</w:t>
      </w:r>
      <w:r w:rsidR="00C23614">
        <w:t xml:space="preserve"> </w:t>
      </w:r>
      <w:r w:rsidR="006C77B1">
        <w:t>获得更多的训练实例</w:t>
      </w:r>
      <w:r w:rsidR="006C77B1">
        <w:t>——</w:t>
      </w:r>
      <w:r w:rsidR="006C77B1">
        <w:t>解决高方差</w:t>
      </w:r>
    </w:p>
    <w:p w14:paraId="2178F72C" w14:textId="0727355B" w:rsidR="006C77B1" w:rsidRDefault="006D5C6C" w:rsidP="006D5C6C">
      <w:pPr>
        <w:pStyle w:val="af"/>
      </w:pPr>
      <w:r>
        <w:t>2.</w:t>
      </w:r>
      <w:r w:rsidR="00C23614">
        <w:t xml:space="preserve"> </w:t>
      </w:r>
      <w:r w:rsidR="006C77B1">
        <w:t>尝试减少特征的数量</w:t>
      </w:r>
      <w:r w:rsidR="006C77B1">
        <w:t>——</w:t>
      </w:r>
      <w:r w:rsidR="006C77B1">
        <w:t>解决高方差</w:t>
      </w:r>
    </w:p>
    <w:p w14:paraId="38AF1752" w14:textId="12BCA2CE" w:rsidR="006C77B1" w:rsidRDefault="006D5C6C" w:rsidP="006D5C6C">
      <w:pPr>
        <w:pStyle w:val="af"/>
      </w:pPr>
      <w:r>
        <w:t>3.</w:t>
      </w:r>
      <w:r w:rsidR="00C23614">
        <w:t xml:space="preserve"> </w:t>
      </w:r>
      <w:r w:rsidR="006C77B1">
        <w:t>尝试获得更多的特征</w:t>
      </w:r>
      <w:r w:rsidR="006C77B1">
        <w:t>——</w:t>
      </w:r>
      <w:r w:rsidR="006C77B1">
        <w:t>解决高偏差</w:t>
      </w:r>
    </w:p>
    <w:p w14:paraId="301E7171" w14:textId="5A023C91" w:rsidR="006C77B1" w:rsidRDefault="006D5C6C" w:rsidP="006D5C6C">
      <w:pPr>
        <w:pStyle w:val="af"/>
      </w:pPr>
      <w:r>
        <w:t>4.</w:t>
      </w:r>
      <w:r w:rsidR="00C23614">
        <w:t xml:space="preserve"> </w:t>
      </w:r>
      <w:r w:rsidR="006C77B1">
        <w:t>尝试增加多项式特征</w:t>
      </w:r>
      <w:r w:rsidR="006C77B1">
        <w:t>——</w:t>
      </w:r>
      <w:r w:rsidR="006C77B1">
        <w:t>解决高偏差</w:t>
      </w:r>
    </w:p>
    <w:p w14:paraId="1AF2CEED" w14:textId="48AD9BE5" w:rsidR="006C77B1" w:rsidRDefault="006D5C6C" w:rsidP="006D5C6C">
      <w:pPr>
        <w:pStyle w:val="af"/>
      </w:pPr>
      <w:r>
        <w:t>5.</w:t>
      </w:r>
      <w:r w:rsidR="00C23614">
        <w:t xml:space="preserve"> </w:t>
      </w:r>
      <w:r w:rsidR="006C77B1">
        <w:t>尝试减少正则化程度</w:t>
      </w:r>
      <w:r w:rsidR="006C77B1">
        <w:t>λ——</w:t>
      </w:r>
      <w:r w:rsidR="006C77B1">
        <w:t>解决高偏差</w:t>
      </w:r>
    </w:p>
    <w:p w14:paraId="6FF90986" w14:textId="3953E2A4" w:rsidR="006C77B1" w:rsidRDefault="006D5C6C" w:rsidP="006D5C6C">
      <w:pPr>
        <w:pStyle w:val="af"/>
      </w:pPr>
      <w:r>
        <w:t>6.</w:t>
      </w:r>
      <w:r w:rsidR="00C23614">
        <w:t xml:space="preserve"> </w:t>
      </w:r>
      <w:r w:rsidR="006C77B1">
        <w:t>尝试增加正则化程度</w:t>
      </w:r>
      <w:r w:rsidR="006C77B1">
        <w:t>λ——</w:t>
      </w:r>
      <w:r w:rsidR="006C77B1">
        <w:t>解决高方差</w:t>
      </w:r>
    </w:p>
    <w:p w14:paraId="64C73203" w14:textId="77777777" w:rsidR="006D5C6C" w:rsidRDefault="006C77B1" w:rsidP="006D5C6C">
      <w:pPr>
        <w:pStyle w:val="af"/>
      </w:pPr>
      <w:r>
        <w:t>神经网络的方差和偏差：</w:t>
      </w:r>
      <w:r>
        <w:t xml:space="preserve"> </w:t>
      </w:r>
    </w:p>
    <w:p w14:paraId="3FEF590F" w14:textId="62795BE4" w:rsidR="006C77B1" w:rsidRDefault="006C77B1" w:rsidP="006D5C6C">
      <w:pPr>
        <w:pStyle w:val="af"/>
      </w:pPr>
      <w:r>
        <w:rPr>
          <w:noProof/>
        </w:rPr>
        <w:drawing>
          <wp:inline distT="0" distB="0" distL="0" distR="0" wp14:anchorId="0A306435" wp14:editId="27FDA654">
            <wp:extent cx="4514850" cy="2540000"/>
            <wp:effectExtent l="0" t="0" r="0" b="0"/>
            <wp:docPr id="547" name="Picture" title="fig:"/>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5cd6fa2eb9aea9c581b2d78f2f4ea57.png"/>
                    <pic:cNvPicPr>
                      <a:picLocks noChangeAspect="1" noChangeArrowheads="1"/>
                    </pic:cNvPicPr>
                  </pic:nvPicPr>
                  <pic:blipFill>
                    <a:blip r:embed="rId268"/>
                    <a:stretch>
                      <a:fillRect/>
                    </a:stretch>
                  </pic:blipFill>
                  <pic:spPr bwMode="auto">
                    <a:xfrm>
                      <a:off x="0" y="0"/>
                      <a:ext cx="4514850" cy="2540000"/>
                    </a:xfrm>
                    <a:prstGeom prst="rect">
                      <a:avLst/>
                    </a:prstGeom>
                    <a:noFill/>
                    <a:ln w="9525">
                      <a:noFill/>
                      <a:headEnd/>
                      <a:tailEnd/>
                    </a:ln>
                  </pic:spPr>
                </pic:pic>
              </a:graphicData>
            </a:graphic>
          </wp:inline>
        </w:drawing>
      </w:r>
    </w:p>
    <w:p w14:paraId="5C386632" w14:textId="77777777" w:rsidR="006C77B1" w:rsidRDefault="006C77B1" w:rsidP="006D5C6C">
      <w:pPr>
        <w:pStyle w:val="af"/>
      </w:pPr>
      <w:r>
        <w:t xml:space="preserve"> </w:t>
      </w:r>
      <w:r>
        <w:t>使用较小的神经网络，类似于参数较少的情况，容易导致高偏差和欠拟合，但计算代价较小使用较大的神经网络，类似于参数较多的情况，容易导致高方差和过拟合，虽然计算代价比较大，但是可以通过正则化手段来调整而更加适应数据。</w:t>
      </w:r>
    </w:p>
    <w:p w14:paraId="7AB56C85" w14:textId="77777777" w:rsidR="006C77B1" w:rsidRDefault="006C77B1" w:rsidP="006D5C6C">
      <w:pPr>
        <w:pStyle w:val="af"/>
      </w:pPr>
      <w:r>
        <w:t xml:space="preserve"> </w:t>
      </w:r>
      <w:r>
        <w:t>通常选择较大的神经网络并采用正则化处理会比采用较小的神经网络效果要好。</w:t>
      </w:r>
    </w:p>
    <w:p w14:paraId="1D111AC9" w14:textId="77777777" w:rsidR="006C77B1" w:rsidRDefault="006C77B1" w:rsidP="006D5C6C">
      <w:pPr>
        <w:pStyle w:val="af"/>
      </w:pPr>
      <w:r>
        <w:t xml:space="preserve"> </w:t>
      </w:r>
      <w:r>
        <w:t>对于神经网络中的隐藏层的层数的选择，通常从一层开始逐渐增加层数，为了更好地</w:t>
      </w:r>
      <w:r>
        <w:lastRenderedPageBreak/>
        <w:t>作选择，可以把数据分为训练集、交叉验证集和测试集，针对不同隐藏层层数的神经网络训练神经网络，</w:t>
      </w:r>
      <w:r>
        <w:t xml:space="preserve"> </w:t>
      </w:r>
      <w:r>
        <w:t>然后选择交叉验证集代价最小的神经网络。</w:t>
      </w:r>
    </w:p>
    <w:p w14:paraId="343D5D39" w14:textId="77777777" w:rsidR="006C77B1" w:rsidRDefault="006C77B1" w:rsidP="006D5C6C">
      <w:pPr>
        <w:pStyle w:val="af"/>
      </w:pPr>
      <w:r>
        <w:t xml:space="preserve"> </w:t>
      </w:r>
      <w:r>
        <w:t>好的，以上就是我们介绍的偏差和方差问题，以及诊断该问题的学习曲线方法。在改进学习算法的表现时，你可以充分运用以上这些内容来判断哪些途径可能是有帮助的。而哪些方法可能是无意义的。如果你理解了以上几节视频中介绍的内容，并且懂得如何运用。那么你已经可以使用机器学习方法有效的解决实际问题了。你也能像硅谷的大部分机器学习从业者一样，他们每天的工作就是使用这些学习算法来解决众多实际问题。我希望这几节中提到的一些技巧，关于方差、偏差，以及学习曲线为代表的诊断法能够真正帮助你更有效率地应用机器学习，让它们高效地工作。</w:t>
      </w:r>
    </w:p>
    <w:p w14:paraId="6CFA8A8D" w14:textId="77777777" w:rsidR="006D5C6C" w:rsidRDefault="006D5C6C">
      <w:pPr>
        <w:widowControl/>
        <w:jc w:val="left"/>
        <w:rPr>
          <w:rFonts w:ascii="Calibri Light" w:hAnsi="Calibri Light"/>
          <w:b/>
          <w:bCs/>
          <w:sz w:val="32"/>
          <w:szCs w:val="32"/>
        </w:rPr>
      </w:pPr>
      <w:bookmarkStart w:id="250" w:name="header-n243"/>
      <w:bookmarkEnd w:id="250"/>
      <w:r>
        <w:br w:type="page"/>
      </w:r>
    </w:p>
    <w:p w14:paraId="312E2322" w14:textId="75A255D4" w:rsidR="006C77B1" w:rsidRDefault="006C77B1" w:rsidP="00D15056">
      <w:pPr>
        <w:pStyle w:val="MMTopic2"/>
        <w:numPr>
          <w:ilvl w:val="0"/>
          <w:numId w:val="2"/>
        </w:numPr>
      </w:pPr>
      <w:bookmarkStart w:id="251" w:name="_Toc38636855"/>
      <w:r>
        <w:lastRenderedPageBreak/>
        <w:t>机器学习系统的设计</w:t>
      </w:r>
      <w:r>
        <w:t>(Machine Learning System Design)</w:t>
      </w:r>
      <w:bookmarkEnd w:id="251"/>
    </w:p>
    <w:p w14:paraId="52069782" w14:textId="77777777" w:rsidR="006C77B1" w:rsidRDefault="006C77B1">
      <w:pPr>
        <w:pStyle w:val="3"/>
      </w:pPr>
      <w:bookmarkStart w:id="252" w:name="header-n244"/>
      <w:bookmarkStart w:id="253" w:name="_Toc38636856"/>
      <w:bookmarkEnd w:id="252"/>
      <w:r>
        <w:t xml:space="preserve">11.1 </w:t>
      </w:r>
      <w:r>
        <w:t>首先要做什么</w:t>
      </w:r>
      <w:bookmarkEnd w:id="253"/>
    </w:p>
    <w:p w14:paraId="61EF2CFE" w14:textId="77777777" w:rsidR="006C77B1" w:rsidRDefault="006C77B1" w:rsidP="006D5C6C">
      <w:pPr>
        <w:pStyle w:val="af0"/>
      </w:pPr>
      <w:r>
        <w:t>参考视频</w:t>
      </w:r>
      <w:r>
        <w:t>: 11 - 1 - Prioritizing What to Work On (10 min).</w:t>
      </w:r>
      <w:proofErr w:type="spellStart"/>
      <w:r>
        <w:t>mkv</w:t>
      </w:r>
      <w:proofErr w:type="spellEnd"/>
    </w:p>
    <w:p w14:paraId="2F9DF327" w14:textId="2E2EC236" w:rsidR="006C77B1" w:rsidRDefault="006C77B1" w:rsidP="006D5C6C">
      <w:pPr>
        <w:pStyle w:val="af"/>
      </w:pPr>
      <w:r>
        <w:t>在接下来的视频中，我将谈到机器学习系统的设计。这些视频将谈及在设计复杂的机器学习系统时，你将遇到的主要问题。同时我们</w:t>
      </w:r>
      <w:proofErr w:type="gramStart"/>
      <w:r>
        <w:t>会试着</w:t>
      </w:r>
      <w:proofErr w:type="gramEnd"/>
      <w:r>
        <w:t>给出一些关于如何巧妙构建一个复杂的机器学习系统的建议。下面的课程的</w:t>
      </w:r>
      <w:proofErr w:type="gramStart"/>
      <w:r>
        <w:t>的</w:t>
      </w:r>
      <w:proofErr w:type="gramEnd"/>
      <w:r>
        <w:t>数学性可能不是那么强，但是我认为我们将要讲到的这些东西是非常有用的，可能在构建大型的机器学习系统时，节省大量的时间。</w:t>
      </w:r>
    </w:p>
    <w:p w14:paraId="5985E1B4" w14:textId="703A8D06" w:rsidR="006C77B1" w:rsidRDefault="006C77B1" w:rsidP="006D5C6C">
      <w:pPr>
        <w:pStyle w:val="af"/>
      </w:pPr>
      <w:r>
        <w:t>本周以一个垃圾邮件分类器算法为例进行讨论。</w:t>
      </w:r>
    </w:p>
    <w:p w14:paraId="00309B9F" w14:textId="27F7C5E0" w:rsidR="006C77B1" w:rsidRDefault="006C77B1" w:rsidP="006D5C6C">
      <w:pPr>
        <w:pStyle w:val="af"/>
      </w:pPr>
      <w:r>
        <w:t>为了解决这样一个问题，我们首先要做的决定是如何选择并表达特征向量</w:t>
      </w:r>
      <m:oMath>
        <m:r>
          <w:rPr>
            <w:rFonts w:ascii="Cambria Math" w:hAnsi="Cambria Math"/>
          </w:rPr>
          <m:t>x</m:t>
        </m:r>
      </m:oMath>
      <w:r>
        <w:t>。我们可以选择一个由</w:t>
      </w:r>
      <w:r>
        <w:t>100</w:t>
      </w:r>
      <w:r>
        <w:t>个最常出现在垃圾邮件中的词所构成的列表，根据这些词是否有在邮件中出现，来获得我们的特征向量（出现为</w:t>
      </w:r>
      <w:r>
        <w:t>1</w:t>
      </w:r>
      <w:r>
        <w:t>，不出现为</w:t>
      </w:r>
      <w:r>
        <w:t>0</w:t>
      </w:r>
      <w:r>
        <w:t>），尺寸为</w:t>
      </w:r>
      <w:r>
        <w:t>100×1</w:t>
      </w:r>
      <w:r>
        <w:t>。</w:t>
      </w:r>
    </w:p>
    <w:p w14:paraId="63CEE572" w14:textId="77777777" w:rsidR="006C77B1" w:rsidRDefault="006C77B1" w:rsidP="006D5C6C">
      <w:pPr>
        <w:pStyle w:val="af"/>
      </w:pPr>
      <w:r>
        <w:t>为了构建这个分类器算法，我们可以做很多事，例如：</w:t>
      </w:r>
    </w:p>
    <w:p w14:paraId="13453995" w14:textId="0AA33BDC" w:rsidR="006C77B1" w:rsidRDefault="006C77B1" w:rsidP="00CB5211">
      <w:pPr>
        <w:pStyle w:val="af"/>
        <w:numPr>
          <w:ilvl w:val="1"/>
          <w:numId w:val="6"/>
        </w:numPr>
        <w:ind w:firstLineChars="0"/>
      </w:pPr>
      <w:r>
        <w:t>收集更多的数据，让我们有更多的垃圾邮件和非垃圾邮件的样本</w:t>
      </w:r>
    </w:p>
    <w:p w14:paraId="61BED1F5" w14:textId="0BD5326C" w:rsidR="006C77B1" w:rsidRDefault="006C77B1" w:rsidP="00CB5211">
      <w:pPr>
        <w:pStyle w:val="af"/>
        <w:numPr>
          <w:ilvl w:val="1"/>
          <w:numId w:val="6"/>
        </w:numPr>
        <w:ind w:firstLineChars="0"/>
      </w:pPr>
      <w:r>
        <w:t>基于邮件的路由信息开发一系列复杂的特征</w:t>
      </w:r>
    </w:p>
    <w:p w14:paraId="7089931F" w14:textId="6D332E8E" w:rsidR="006C77B1" w:rsidRDefault="006C77B1" w:rsidP="00CB5211">
      <w:pPr>
        <w:pStyle w:val="af"/>
        <w:numPr>
          <w:ilvl w:val="1"/>
          <w:numId w:val="6"/>
        </w:numPr>
        <w:ind w:firstLineChars="0"/>
      </w:pPr>
      <w:r>
        <w:t>基于邮件的正文信息开发一系列复杂的特征，包括</w:t>
      </w:r>
      <w:proofErr w:type="gramStart"/>
      <w:r>
        <w:t>考虑截词的</w:t>
      </w:r>
      <w:proofErr w:type="gramEnd"/>
      <w:r>
        <w:t>处理</w:t>
      </w:r>
    </w:p>
    <w:p w14:paraId="68DDF469" w14:textId="5F0298BD" w:rsidR="006C77B1" w:rsidRDefault="006C77B1" w:rsidP="00CB5211">
      <w:pPr>
        <w:pStyle w:val="af"/>
        <w:numPr>
          <w:ilvl w:val="1"/>
          <w:numId w:val="6"/>
        </w:numPr>
        <w:ind w:firstLineChars="0"/>
      </w:pPr>
      <w:r>
        <w:t>为探测刻意的拼写错误（把</w:t>
      </w:r>
      <w:r>
        <w:rPr>
          <w:b/>
        </w:rPr>
        <w:t>watch</w:t>
      </w:r>
      <w:r>
        <w:t xml:space="preserve"> </w:t>
      </w:r>
      <w:r>
        <w:t>写成</w:t>
      </w:r>
      <w:r>
        <w:rPr>
          <w:b/>
        </w:rPr>
        <w:t>w4tch</w:t>
      </w:r>
      <w:r>
        <w:t>）开发复杂的算法</w:t>
      </w:r>
    </w:p>
    <w:p w14:paraId="25F64C91" w14:textId="3A6815F2" w:rsidR="006C77B1" w:rsidRDefault="006C77B1" w:rsidP="006D5C6C">
      <w:pPr>
        <w:pStyle w:val="af"/>
      </w:pPr>
      <w:r>
        <w:t>在上面这些选项中，非常难决定应该在哪一项上花费时间和精力，</w:t>
      </w:r>
      <w:proofErr w:type="gramStart"/>
      <w:r>
        <w:t>作出</w:t>
      </w:r>
      <w:proofErr w:type="gramEnd"/>
      <w:r>
        <w:t>明智的选择，</w:t>
      </w:r>
      <w:proofErr w:type="gramStart"/>
      <w:r>
        <w:t>比随着</w:t>
      </w:r>
      <w:proofErr w:type="gramEnd"/>
      <w:r>
        <w:t>感觉走要更好。当我们使用机器学习时，总是可以</w:t>
      </w:r>
      <w:r>
        <w:t>“</w:t>
      </w:r>
      <w:r>
        <w:t>头脑风暴</w:t>
      </w:r>
      <w:r>
        <w:t>”</w:t>
      </w:r>
      <w:r>
        <w:t>一下，想出一堆方法来试试。实际上，当你需要通过头脑风暴来想出不同方法来尝试去提高精度的时候，你可能已经超越了很多人了。大部分人并不尝试着列出可能的方法，他们做的只是某天早上醒来，因为某些原因有了一个突发奇想：</w:t>
      </w:r>
      <w:r>
        <w:t>"</w:t>
      </w:r>
      <w:r>
        <w:t>让我们来</w:t>
      </w:r>
      <w:proofErr w:type="gramStart"/>
      <w:r>
        <w:t>试</w:t>
      </w:r>
      <w:proofErr w:type="gramEnd"/>
      <w:r>
        <w:t>试用</w:t>
      </w:r>
      <w:r>
        <w:rPr>
          <w:b/>
        </w:rPr>
        <w:t>Honey Pot</w:t>
      </w:r>
      <w:r>
        <w:t>项目收集大量的数据吧。</w:t>
      </w:r>
      <w:r>
        <w:t>"</w:t>
      </w:r>
    </w:p>
    <w:p w14:paraId="74E42A25" w14:textId="77777777" w:rsidR="006C77B1" w:rsidRDefault="006C77B1" w:rsidP="006D5C6C">
      <w:pPr>
        <w:pStyle w:val="af"/>
      </w:pPr>
      <w:r>
        <w:t xml:space="preserve"> </w:t>
      </w:r>
      <w:r>
        <w:t>我们将在随后的课程中讲误差分析，我会告诉你怎样用一个更加系统性的方法，从一堆不同的方法中，选取合适的那一个。因此，你更有可能选择一个真正的好方法，能让你花上几天几周，甚至是几个月去进行深入的研究。</w:t>
      </w:r>
    </w:p>
    <w:p w14:paraId="3E95F5AC" w14:textId="77777777" w:rsidR="00250E38" w:rsidRDefault="00250E38">
      <w:pPr>
        <w:widowControl/>
        <w:jc w:val="left"/>
        <w:rPr>
          <w:b/>
          <w:bCs/>
          <w:sz w:val="32"/>
          <w:szCs w:val="32"/>
        </w:rPr>
      </w:pPr>
      <w:bookmarkStart w:id="254" w:name="header-n272"/>
      <w:bookmarkEnd w:id="254"/>
      <w:r>
        <w:br w:type="page"/>
      </w:r>
    </w:p>
    <w:p w14:paraId="7031B49D" w14:textId="2230A0CF" w:rsidR="006C77B1" w:rsidRDefault="006C77B1">
      <w:pPr>
        <w:pStyle w:val="3"/>
      </w:pPr>
      <w:bookmarkStart w:id="255" w:name="_Toc38636857"/>
      <w:r>
        <w:lastRenderedPageBreak/>
        <w:t xml:space="preserve">11.2 </w:t>
      </w:r>
      <w:r>
        <w:t>误差分析</w:t>
      </w:r>
      <w:bookmarkEnd w:id="255"/>
    </w:p>
    <w:p w14:paraId="3DEAEFE2" w14:textId="77777777" w:rsidR="006C77B1" w:rsidRDefault="006C77B1" w:rsidP="00250E38">
      <w:pPr>
        <w:pStyle w:val="af0"/>
      </w:pPr>
      <w:r>
        <w:t>参考视频</w:t>
      </w:r>
      <w:r>
        <w:t>: 11 - 2 - Error Analysis (13 min).</w:t>
      </w:r>
      <w:proofErr w:type="spellStart"/>
      <w:r>
        <w:t>mkv</w:t>
      </w:r>
      <w:proofErr w:type="spellEnd"/>
    </w:p>
    <w:p w14:paraId="79018CE3" w14:textId="51A34979" w:rsidR="006C77B1" w:rsidRDefault="006C77B1" w:rsidP="00250E38">
      <w:pPr>
        <w:pStyle w:val="af"/>
      </w:pPr>
      <w:r>
        <w:t>在本次课程中，我们将会讲到误差分析（</w:t>
      </w:r>
      <w:r>
        <w:rPr>
          <w:b/>
        </w:rPr>
        <w:t>Error Analysis</w:t>
      </w:r>
      <w:r>
        <w:t>）的概念。这会帮助你更系统地做出决定。如果你准备研究机器学习的东西，或者构造机器学习应用程序，最好的实践方法不是建立一个非常复杂的系统，拥有多么复杂的变量；而是构建一个简单的算法，这样你可以很快地实现它。</w:t>
      </w:r>
    </w:p>
    <w:p w14:paraId="4B86CDDC" w14:textId="18D898B5" w:rsidR="006C77B1" w:rsidRDefault="006C77B1" w:rsidP="00250E38">
      <w:pPr>
        <w:pStyle w:val="af"/>
      </w:pPr>
      <w:r>
        <w:t>每当我研究机器学习的问题时，我最多只会花一天的时间，就是字面意义上的</w:t>
      </w:r>
      <w:r>
        <w:t>24</w:t>
      </w:r>
      <w:r>
        <w:t>小时，来试图很快的把结果搞出来，即便效果不好。坦白的说，就是根本没有用复杂的系统，但是只是很快的得到的结果。即便运行得不完美，但是也把它运行一遍，最后通过交叉验证来检验数据。一旦做完，你可以画出学习曲线，通过画出学习曲线，以及检验误差，来找出你的算法是否有高偏差和高方差的问题，或者别的问题。在这样分析之后，再来决定用更多的数据训练，或者加入更多的特征变量是否有用。这么做的原因是：这</w:t>
      </w:r>
      <w:r w:rsidRPr="00C65B8B">
        <w:rPr>
          <w:rFonts w:hint="eastAsia"/>
          <w:highlight w:val="yellow"/>
          <w:rPrChange w:id="256" w:author="Chen Yang [2]" w:date="2024-05-20T20:15:00Z">
            <w:rPr>
              <w:rFonts w:hint="eastAsia"/>
            </w:rPr>
          </w:rPrChange>
        </w:rPr>
        <w:t>在你刚接触机器学习问题时是一个很好的方法，你并不能提前知道你是否需要复杂的特征变量，或者你是否需要更多的数据，还是别的什么。提前知道你应该做什么，是非常难的，因为你缺少证据，缺少学习曲线。因此，你很难知道你应该把时间花在什么地方来提高算法的表现。但是当</w:t>
      </w:r>
      <w:proofErr w:type="gramStart"/>
      <w:r w:rsidRPr="00C65B8B">
        <w:rPr>
          <w:rFonts w:hint="eastAsia"/>
          <w:highlight w:val="yellow"/>
          <w:rPrChange w:id="257" w:author="Chen Yang [2]" w:date="2024-05-20T20:15:00Z">
            <w:rPr>
              <w:rFonts w:hint="eastAsia"/>
            </w:rPr>
          </w:rPrChange>
        </w:rPr>
        <w:t>你实践</w:t>
      </w:r>
      <w:proofErr w:type="gramEnd"/>
      <w:r w:rsidRPr="00C65B8B">
        <w:rPr>
          <w:rFonts w:hint="eastAsia"/>
          <w:highlight w:val="yellow"/>
          <w:rPrChange w:id="258" w:author="Chen Yang [2]" w:date="2024-05-20T20:15:00Z">
            <w:rPr>
              <w:rFonts w:hint="eastAsia"/>
            </w:rPr>
          </w:rPrChange>
        </w:rPr>
        <w:t>一个非常简单即便不完美的方法时，你可以通过画出学习曲线来做出进一步的选择。</w:t>
      </w:r>
      <w:r>
        <w:t>你可以用这种方式来避免一种电脑</w:t>
      </w:r>
      <w:proofErr w:type="gramStart"/>
      <w:r>
        <w:t>编程里</w:t>
      </w:r>
      <w:proofErr w:type="gramEnd"/>
      <w:r>
        <w:t>的过早优化问题，这种理念是：我们必须用证据来领导我们的决策，怎样分配自己的时间来优化算法，而不是仅仅凭直觉，凭直觉得出的东西一般总是错误的。除了画出学习曲线之外，一件非常有用的事是误差分析，我的意思是说：当我们在构造垃圾邮件分类器时，我会看一看我的交叉验证数据集，然后亲自看一看哪些邮件被算法错误地分类。因此，通过这些被算法错误分类的垃圾邮件与非垃圾邮件，你可以发现某些系统性的规律：什么类型的邮件总是被错误分类。经常地这样做之后，这个过程能启发你构造新的特征变量，或者告诉你：现在这个系统的短处，然后启发你如何去提高它。</w:t>
      </w:r>
    </w:p>
    <w:p w14:paraId="0D945242" w14:textId="0FA02963" w:rsidR="006C77B1" w:rsidRDefault="006C77B1" w:rsidP="00250E38">
      <w:pPr>
        <w:pStyle w:val="af"/>
      </w:pPr>
      <w:r>
        <w:t>构建一个学习算法的推荐方法为：</w:t>
      </w:r>
    </w:p>
    <w:p w14:paraId="0E245F95" w14:textId="12EA6B26" w:rsidR="006C77B1" w:rsidRDefault="006C77B1" w:rsidP="00250E38">
      <w:pPr>
        <w:pStyle w:val="af"/>
      </w:pPr>
      <w:r>
        <w:t xml:space="preserve">1. </w:t>
      </w:r>
      <w:r>
        <w:t>从一个简单的能快速实现的算法开始，实现该算法并用交叉验证集数据测试这个算法</w:t>
      </w:r>
    </w:p>
    <w:p w14:paraId="2473940C" w14:textId="6B2C846B" w:rsidR="006C77B1" w:rsidRDefault="006C77B1" w:rsidP="00250E38">
      <w:pPr>
        <w:pStyle w:val="af"/>
      </w:pPr>
      <w:r>
        <w:t>2.</w:t>
      </w:r>
      <w:r w:rsidR="004742FA">
        <w:t xml:space="preserve"> </w:t>
      </w:r>
      <w:r>
        <w:t>绘制学习曲线，决定是增加更多数据，或者添加更多特征，还是其他选择</w:t>
      </w:r>
    </w:p>
    <w:p w14:paraId="01035DB1" w14:textId="1737773F" w:rsidR="006C77B1" w:rsidRDefault="006C77B1" w:rsidP="00250E38">
      <w:pPr>
        <w:pStyle w:val="af"/>
      </w:pPr>
      <w:r>
        <w:t>3.</w:t>
      </w:r>
      <w:r w:rsidR="004742FA">
        <w:t xml:space="preserve"> </w:t>
      </w:r>
      <w:r>
        <w:t>进行误差分析：人工检查交叉验证集中我们算法中产生预测误差的实例，看看这些</w:t>
      </w:r>
      <w:r>
        <w:lastRenderedPageBreak/>
        <w:t>实例是否有某种系统化的趋势</w:t>
      </w:r>
    </w:p>
    <w:p w14:paraId="792DEDCB" w14:textId="6F007BEC" w:rsidR="006C77B1" w:rsidRDefault="006C77B1" w:rsidP="00250E38">
      <w:pPr>
        <w:pStyle w:val="af"/>
      </w:pPr>
      <w:r>
        <w:t>以我们的垃圾邮件过滤器为例，误差分析要做的既是检验交叉验证集中我们的算法产生错误预测的所有邮件，看：是否能将这些邮件</w:t>
      </w:r>
      <w:proofErr w:type="gramStart"/>
      <w:r>
        <w:t>按照类分组</w:t>
      </w:r>
      <w:proofErr w:type="gramEnd"/>
      <w:r>
        <w:t>。例如医药品垃圾邮件，仿冒品垃圾邮件或者密码窃取邮件等。然后看分类器对哪一组邮件的预测误差最大，并着手优化。</w:t>
      </w:r>
    </w:p>
    <w:p w14:paraId="7208822D" w14:textId="77777777" w:rsidR="006C77B1" w:rsidRDefault="006C77B1" w:rsidP="00250E38">
      <w:pPr>
        <w:pStyle w:val="af"/>
      </w:pPr>
      <w:r>
        <w:t xml:space="preserve"> </w:t>
      </w:r>
      <w:r>
        <w:t>思考怎样能改进分类器。例如，发现是否缺少某些特征，记下这些特征出现的次数。</w:t>
      </w:r>
    </w:p>
    <w:p w14:paraId="4B76E046" w14:textId="77777777" w:rsidR="006C77B1" w:rsidRDefault="006C77B1" w:rsidP="00250E38">
      <w:pPr>
        <w:pStyle w:val="af"/>
      </w:pPr>
      <w:r>
        <w:t xml:space="preserve"> </w:t>
      </w:r>
      <w:r>
        <w:t>例如记录下错误拼写出现了多少次，异常的邮件路由情况出现了多少次等</w:t>
      </w:r>
      <w:proofErr w:type="gramStart"/>
      <w:r>
        <w:t>等</w:t>
      </w:r>
      <w:proofErr w:type="gramEnd"/>
      <w:r>
        <w:t>，然后从出现次数最多的情况开始着手优化。</w:t>
      </w:r>
    </w:p>
    <w:p w14:paraId="2A86B4DF" w14:textId="77777777" w:rsidR="006C77B1" w:rsidRDefault="006C77B1" w:rsidP="00250E38">
      <w:pPr>
        <w:pStyle w:val="af"/>
      </w:pPr>
      <w:r>
        <w:t xml:space="preserve"> </w:t>
      </w:r>
      <w:r>
        <w:t>误差分析并不总能帮助我们判断应该采取怎样的行动。有时我们需要尝试不同的模型，然后进行比较，在模型比较时，用数值来判断哪一个模型更好更有效，通常我们是看交叉验证集的误差。</w:t>
      </w:r>
    </w:p>
    <w:p w14:paraId="0CD5A7E1" w14:textId="77777777" w:rsidR="006C77B1" w:rsidRDefault="006C77B1" w:rsidP="00250E38">
      <w:pPr>
        <w:pStyle w:val="af"/>
      </w:pPr>
      <w:r>
        <w:t xml:space="preserve"> </w:t>
      </w:r>
      <w:r>
        <w:t>在我们的垃圾邮件分类器例子中，对于</w:t>
      </w:r>
      <w:r>
        <w:t>“</w:t>
      </w:r>
      <w:r>
        <w:t>我们是否应该将</w:t>
      </w:r>
      <w:r>
        <w:rPr>
          <w:b/>
        </w:rPr>
        <w:t>discount/discounts/discounted/discounting</w:t>
      </w:r>
      <w:r>
        <w:t>处理成同一个词？</w:t>
      </w:r>
      <w:r>
        <w:t>”</w:t>
      </w:r>
      <w:r>
        <w:t>如果这样做可以改善我们算法，我们会采用</w:t>
      </w:r>
      <w:proofErr w:type="gramStart"/>
      <w:r>
        <w:t>一些截词软件</w:t>
      </w:r>
      <w:proofErr w:type="gramEnd"/>
      <w:r>
        <w:t>。误差分析不能帮助我们做出这类判断，我们只能尝试采用和不采用</w:t>
      </w:r>
      <w:proofErr w:type="gramStart"/>
      <w:r>
        <w:t>截词软件</w:t>
      </w:r>
      <w:proofErr w:type="gramEnd"/>
      <w:r>
        <w:t>这两种不同方案，然后根据数值检验的结果来判断哪一种更好。</w:t>
      </w:r>
    </w:p>
    <w:p w14:paraId="7B96268C" w14:textId="06782F92" w:rsidR="006C77B1" w:rsidRDefault="006C77B1" w:rsidP="00250E38">
      <w:pPr>
        <w:pStyle w:val="af"/>
      </w:pPr>
      <w:r>
        <w:t>因此，当你在构造学习算法的时候，你总是会去尝试很多新的想法，实现出很多版本的学习算法，如果每一次</w:t>
      </w:r>
      <w:proofErr w:type="gramStart"/>
      <w:r>
        <w:t>你实践</w:t>
      </w:r>
      <w:proofErr w:type="gramEnd"/>
      <w:r>
        <w:t>新想法的时候，你都要</w:t>
      </w:r>
      <w:proofErr w:type="gramStart"/>
      <w:r>
        <w:t>手动地</w:t>
      </w:r>
      <w:proofErr w:type="gramEnd"/>
      <w:r>
        <w:t>检测这些例子，去看看是表现差还是表现好，那么这很难让你做出决定。到底是否使用词干提取，是否区分大小写。但是通过一个量化的数值评估，你可以看看这个数字，误差是变大还是变小了。你可以通过它更快地实践你的新想法，它基本上非常直观地告诉你：你的想法是提高了算法表现，还是让它变得更坏，这会大大提高</w:t>
      </w:r>
      <w:proofErr w:type="gramStart"/>
      <w:r>
        <w:t>你实践</w:t>
      </w:r>
      <w:proofErr w:type="gramEnd"/>
      <w:r>
        <w:t>算法时的速度。所以我强烈推荐在交叉验证集上来实施误差分析，而不是在测试集上。但是，还是有一些人会在测试集上来做误差分析。即使这从数学上讲是不合适的。所以我还是推荐你在交叉验证向量上来做误差分析。</w:t>
      </w:r>
    </w:p>
    <w:p w14:paraId="4A51B175" w14:textId="0225A16A" w:rsidR="006C77B1" w:rsidRDefault="006C77B1" w:rsidP="00250E38">
      <w:pPr>
        <w:pStyle w:val="af"/>
      </w:pPr>
      <w:r>
        <w:t>总结一下，当你在研究一个新的机器学习问题时，我总是推荐你实现一个较为简单快速、即便不是那么完美的算法。我几乎从未见过人们这样做。大家经常干的事情是：花费大量的时间在构造算法上，构造他们以为的简单的方法。因此，不要担心你的算法太简单，或者太不完美，而是尽可能快地实现你的算法。当你有了初始的实现之后，它会变成一个非常有力的工具，来帮助你决定下一步的做法。因为我们可以先看看算法造成的错误，通过误差分析，来看看他犯了什么错，然后来决定优化的方式。另一件事是：假设你有了一个快速而不完美的算法实现，又有一个数值的评估数据，这会帮助你尝试新的想法，快速地发现你尝试的这些想法是否能够提高算法的表现，从而你会更快地做出决定，在算法中放弃什么，吸收什么</w:t>
      </w:r>
      <w:r>
        <w:lastRenderedPageBreak/>
        <w:t>误差分析可以帮助我们系统化地选择该做什么。</w:t>
      </w:r>
    </w:p>
    <w:p w14:paraId="2F282086" w14:textId="77777777" w:rsidR="00250E38" w:rsidRDefault="00250E38">
      <w:pPr>
        <w:widowControl/>
        <w:jc w:val="left"/>
        <w:rPr>
          <w:b/>
          <w:bCs/>
          <w:sz w:val="32"/>
          <w:szCs w:val="32"/>
        </w:rPr>
      </w:pPr>
      <w:bookmarkStart w:id="259" w:name="header-n301"/>
      <w:bookmarkEnd w:id="259"/>
      <w:r>
        <w:br w:type="page"/>
      </w:r>
    </w:p>
    <w:p w14:paraId="3B11C539" w14:textId="3D422F94" w:rsidR="006C77B1" w:rsidRDefault="006C77B1">
      <w:pPr>
        <w:pStyle w:val="3"/>
      </w:pPr>
      <w:bookmarkStart w:id="260" w:name="_Toc38636858"/>
      <w:r>
        <w:lastRenderedPageBreak/>
        <w:t xml:space="preserve">11.3 </w:t>
      </w:r>
      <w:r>
        <w:t>类偏斜的误差度量</w:t>
      </w:r>
      <w:bookmarkEnd w:id="260"/>
    </w:p>
    <w:p w14:paraId="33C7EEE1" w14:textId="77777777" w:rsidR="006C77B1" w:rsidRDefault="006C77B1" w:rsidP="00250E38">
      <w:pPr>
        <w:pStyle w:val="af0"/>
      </w:pPr>
      <w:r>
        <w:t>参考视频</w:t>
      </w:r>
      <w:r>
        <w:t>: 11 - 3 - Error Metrics for Skewed Classes (12 min).</w:t>
      </w:r>
      <w:proofErr w:type="spellStart"/>
      <w:r>
        <w:t>mkv</w:t>
      </w:r>
      <w:proofErr w:type="spellEnd"/>
    </w:p>
    <w:p w14:paraId="1823F90B" w14:textId="77777777" w:rsidR="006C77B1" w:rsidRDefault="006C77B1" w:rsidP="00250E38">
      <w:pPr>
        <w:pStyle w:val="af"/>
      </w:pPr>
      <w:r>
        <w:t xml:space="preserve"> </w:t>
      </w:r>
      <w:r>
        <w:t>在前面的课程中，我提到了误差分析，以及设定误差度量值的重要性。那就是，设定某个实数来评估你的学习算法，并衡量它的表现，有了算法的评估和误差度量值。有一件重要的事情要注意，就是使用一个合适的误差度量值，这有时会对于你的学习算法造成非常微妙的影响，这件重要的事情就是偏斜类（</w:t>
      </w:r>
      <w:r w:rsidRPr="00C23614">
        <w:rPr>
          <w:b/>
        </w:rPr>
        <w:t>skewed classes</w:t>
      </w:r>
      <w:r>
        <w:t>）的问题。类偏斜情况表现为我们的训练集中有非常多的同一种类的实例，只有很少或没有其他类的实例。</w:t>
      </w:r>
    </w:p>
    <w:p w14:paraId="3715E387" w14:textId="77777777" w:rsidR="006C77B1" w:rsidRDefault="006C77B1" w:rsidP="00250E38">
      <w:pPr>
        <w:pStyle w:val="af"/>
      </w:pPr>
      <w:r>
        <w:t xml:space="preserve"> </w:t>
      </w:r>
      <w:r>
        <w:t>例如我们希望用算法来预测癌症是否是恶性的，在我们的训练集中，只有</w:t>
      </w:r>
      <w:r>
        <w:t>0.5%</w:t>
      </w:r>
      <w:r>
        <w:t>的实例是恶性肿瘤。假设我们编写一个</w:t>
      </w:r>
      <w:proofErr w:type="gramStart"/>
      <w:r>
        <w:t>非学习</w:t>
      </w:r>
      <w:proofErr w:type="gramEnd"/>
      <w:r>
        <w:t>而来的算法，在所有情况下都预测肿瘤是良性的，那么误差只有</w:t>
      </w:r>
      <w:r>
        <w:t>0.5%</w:t>
      </w:r>
      <w:r>
        <w:t>。然而我们通过训练而得到的神经网络算法却有</w:t>
      </w:r>
      <w:r>
        <w:t>1%</w:t>
      </w:r>
      <w:r>
        <w:t>的误差。这时，误差的大小是不能视为评判算法效果的依据的。</w:t>
      </w:r>
    </w:p>
    <w:p w14:paraId="5DC68549" w14:textId="77777777" w:rsidR="006C77B1" w:rsidRDefault="006C77B1" w:rsidP="00250E38">
      <w:pPr>
        <w:pStyle w:val="af"/>
      </w:pPr>
      <w:r>
        <w:t xml:space="preserve"> </w:t>
      </w:r>
      <w:r>
        <w:rPr>
          <w:b/>
        </w:rPr>
        <w:t>查准率</w:t>
      </w:r>
      <w:r>
        <w:t>（</w:t>
      </w:r>
      <w:r>
        <w:rPr>
          <w:b/>
        </w:rPr>
        <w:t>Precision</w:t>
      </w:r>
      <w:r>
        <w:t>）和</w:t>
      </w:r>
      <w:r>
        <w:rPr>
          <w:b/>
        </w:rPr>
        <w:t>查全率</w:t>
      </w:r>
      <w:r>
        <w:t>（</w:t>
      </w:r>
      <w:r>
        <w:rPr>
          <w:b/>
        </w:rPr>
        <w:t>Recall</w:t>
      </w:r>
      <w:r>
        <w:t>）</w:t>
      </w:r>
      <w:r>
        <w:t xml:space="preserve"> </w:t>
      </w:r>
      <w:r>
        <w:t>我们将算法预测的结果分成四种情况：</w:t>
      </w:r>
    </w:p>
    <w:p w14:paraId="23F43A28" w14:textId="77777777" w:rsidR="006C77B1" w:rsidRDefault="006C77B1" w:rsidP="00250E38">
      <w:pPr>
        <w:pStyle w:val="af"/>
      </w:pPr>
      <w:r>
        <w:t xml:space="preserve"> 1. </w:t>
      </w:r>
      <w:r>
        <w:rPr>
          <w:b/>
        </w:rPr>
        <w:t>正确肯定</w:t>
      </w:r>
      <w:r>
        <w:t>（</w:t>
      </w:r>
      <w:r>
        <w:rPr>
          <w:b/>
        </w:rPr>
        <w:t xml:space="preserve">True </w:t>
      </w:r>
      <w:proofErr w:type="spellStart"/>
      <w:r>
        <w:rPr>
          <w:b/>
        </w:rPr>
        <w:t>Positive,TP</w:t>
      </w:r>
      <w:proofErr w:type="spellEnd"/>
      <w:r>
        <w:t>）：预测为真，实际为真</w:t>
      </w:r>
    </w:p>
    <w:p w14:paraId="6B67D4F0" w14:textId="3B2433E3" w:rsidR="006C77B1" w:rsidRDefault="006C77B1" w:rsidP="00250E38">
      <w:pPr>
        <w:pStyle w:val="af"/>
      </w:pPr>
      <w:r>
        <w:t xml:space="preserve"> 2.</w:t>
      </w:r>
      <w:r w:rsidR="00250E38">
        <w:t xml:space="preserve"> </w:t>
      </w:r>
      <w:r>
        <w:rPr>
          <w:b/>
        </w:rPr>
        <w:t>正确否定</w:t>
      </w:r>
      <w:r>
        <w:t>（</w:t>
      </w:r>
      <w:r>
        <w:rPr>
          <w:b/>
        </w:rPr>
        <w:t xml:space="preserve">True </w:t>
      </w:r>
      <w:proofErr w:type="spellStart"/>
      <w:r>
        <w:rPr>
          <w:b/>
        </w:rPr>
        <w:t>Negative,TN</w:t>
      </w:r>
      <w:proofErr w:type="spellEnd"/>
      <w:r>
        <w:t>）：预测为假，实际为假</w:t>
      </w:r>
    </w:p>
    <w:p w14:paraId="0960F52D" w14:textId="0EF9051D" w:rsidR="006C77B1" w:rsidRDefault="006C77B1" w:rsidP="00250E38">
      <w:pPr>
        <w:pStyle w:val="af"/>
      </w:pPr>
      <w:r>
        <w:t xml:space="preserve"> 3.</w:t>
      </w:r>
      <w:r w:rsidR="00250E38">
        <w:t xml:space="preserve"> </w:t>
      </w:r>
      <w:r>
        <w:rPr>
          <w:b/>
        </w:rPr>
        <w:t>错误肯定</w:t>
      </w:r>
      <w:r>
        <w:t>（</w:t>
      </w:r>
      <w:r>
        <w:rPr>
          <w:b/>
        </w:rPr>
        <w:t xml:space="preserve">False </w:t>
      </w:r>
      <w:proofErr w:type="spellStart"/>
      <w:r>
        <w:rPr>
          <w:b/>
        </w:rPr>
        <w:t>Positive,FP</w:t>
      </w:r>
      <w:proofErr w:type="spellEnd"/>
      <w:r>
        <w:t>）：预测为真，实际为假</w:t>
      </w:r>
    </w:p>
    <w:p w14:paraId="67AA67BB" w14:textId="13E1EEA4" w:rsidR="006C77B1" w:rsidRDefault="006C77B1" w:rsidP="00250E38">
      <w:pPr>
        <w:pStyle w:val="af"/>
      </w:pPr>
      <w:r>
        <w:t xml:space="preserve"> 4.</w:t>
      </w:r>
      <w:r w:rsidR="00250E38">
        <w:t xml:space="preserve"> </w:t>
      </w:r>
      <w:r>
        <w:rPr>
          <w:b/>
        </w:rPr>
        <w:t>错误否定</w:t>
      </w:r>
      <w:r>
        <w:t>（</w:t>
      </w:r>
      <w:r>
        <w:rPr>
          <w:b/>
        </w:rPr>
        <w:t xml:space="preserve">False </w:t>
      </w:r>
      <w:proofErr w:type="spellStart"/>
      <w:r>
        <w:rPr>
          <w:b/>
        </w:rPr>
        <w:t>Negative,FN</w:t>
      </w:r>
      <w:proofErr w:type="spellEnd"/>
      <w:r>
        <w:t>）：预测为假，实际为真</w:t>
      </w:r>
    </w:p>
    <w:p w14:paraId="0F5A6D78" w14:textId="77777777" w:rsidR="006C77B1" w:rsidRDefault="006C77B1" w:rsidP="00250E38">
      <w:pPr>
        <w:pStyle w:val="af"/>
      </w:pPr>
      <w:r>
        <w:t xml:space="preserve"> </w:t>
      </w:r>
      <w:r>
        <w:t>则：查准率</w:t>
      </w:r>
      <w:r>
        <w:t>=</w:t>
      </w:r>
      <w:r>
        <w:rPr>
          <w:b/>
        </w:rPr>
        <w:t>TP/(TP+FP)</w:t>
      </w:r>
      <w:r>
        <w:t>。例，在所有我们预测有恶性肿瘤的病人中，实际上有恶性肿瘤的病人的百分比，越高越好。</w:t>
      </w:r>
    </w:p>
    <w:p w14:paraId="1B2643BA" w14:textId="77777777" w:rsidR="006C77B1" w:rsidRDefault="006C77B1" w:rsidP="00250E38">
      <w:pPr>
        <w:pStyle w:val="af"/>
      </w:pPr>
      <w:r>
        <w:t xml:space="preserve"> </w:t>
      </w:r>
      <w:r>
        <w:t>查全率</w:t>
      </w:r>
      <w:r>
        <w:t>=</w:t>
      </w:r>
      <w:r>
        <w:rPr>
          <w:b/>
        </w:rPr>
        <w:t>TP/(TP+FN)</w:t>
      </w:r>
      <w:r>
        <w:t>。例，在所有实际上有恶性肿瘤的病人中，成功预测有恶性肿瘤的病人的百分比，越高越好。</w:t>
      </w:r>
    </w:p>
    <w:p w14:paraId="2600F3B7" w14:textId="77777777" w:rsidR="006C77B1" w:rsidRDefault="006C77B1" w:rsidP="00250E38">
      <w:pPr>
        <w:pStyle w:val="af"/>
      </w:pPr>
      <w:r>
        <w:t xml:space="preserve"> </w:t>
      </w:r>
      <w:r>
        <w:t>这样，对于我们刚才那个总是预测病人肿瘤为良性的算法，其查全率是</w:t>
      </w:r>
      <w:r>
        <w:t>0</w:t>
      </w:r>
      <w:r>
        <w:t>。</w:t>
      </w:r>
    </w:p>
    <w:tbl>
      <w:tblPr>
        <w:tblW w:w="3933"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7E0" w:firstRow="1" w:lastRow="1" w:firstColumn="1" w:lastColumn="1" w:noHBand="1" w:noVBand="1"/>
      </w:tblPr>
      <w:tblGrid>
        <w:gridCol w:w="1558"/>
        <w:gridCol w:w="1666"/>
        <w:gridCol w:w="1666"/>
        <w:gridCol w:w="1636"/>
      </w:tblGrid>
      <w:tr w:rsidR="00DE70B7" w14:paraId="53C5290B" w14:textId="77777777" w:rsidTr="00AD1A15">
        <w:trPr>
          <w:trHeight w:val="558"/>
          <w:jc w:val="center"/>
        </w:trPr>
        <w:tc>
          <w:tcPr>
            <w:tcW w:w="0" w:type="auto"/>
            <w:gridSpan w:val="2"/>
            <w:vMerge w:val="restart"/>
            <w:vAlign w:val="center"/>
          </w:tcPr>
          <w:p w14:paraId="45C68831" w14:textId="0CA2A0A6" w:rsidR="00DE70B7" w:rsidRPr="00AD1A15" w:rsidRDefault="00DE70B7" w:rsidP="00AD1A15">
            <w:pPr>
              <w:pStyle w:val="Compact"/>
              <w:jc w:val="center"/>
              <w:rPr>
                <w:b/>
                <w:lang w:eastAsia="zh-CN"/>
              </w:rPr>
            </w:pPr>
            <w:r w:rsidRPr="00AD1A15">
              <w:rPr>
                <w:rFonts w:hint="eastAsia"/>
                <w:b/>
                <w:lang w:eastAsia="zh-CN"/>
              </w:rPr>
              <w:t>混淆矩阵</w:t>
            </w:r>
          </w:p>
        </w:tc>
        <w:tc>
          <w:tcPr>
            <w:tcW w:w="0" w:type="auto"/>
            <w:gridSpan w:val="2"/>
            <w:vAlign w:val="center"/>
          </w:tcPr>
          <w:p w14:paraId="43CABD18" w14:textId="732A925B" w:rsidR="00DE70B7" w:rsidRDefault="00DE70B7" w:rsidP="00AD1A15">
            <w:pPr>
              <w:pStyle w:val="Compact"/>
              <w:jc w:val="center"/>
            </w:pPr>
            <w:proofErr w:type="spellStart"/>
            <w:r>
              <w:rPr>
                <w:b/>
              </w:rPr>
              <w:t>预测值</w:t>
            </w:r>
            <w:proofErr w:type="spellEnd"/>
          </w:p>
        </w:tc>
      </w:tr>
      <w:tr w:rsidR="00DE70B7" w14:paraId="1D2C878E" w14:textId="77777777" w:rsidTr="00AD1A15">
        <w:trPr>
          <w:trHeight w:val="603"/>
          <w:jc w:val="center"/>
        </w:trPr>
        <w:tc>
          <w:tcPr>
            <w:tcW w:w="0" w:type="auto"/>
            <w:gridSpan w:val="2"/>
            <w:vMerge/>
            <w:vAlign w:val="center"/>
          </w:tcPr>
          <w:p w14:paraId="05233779" w14:textId="77777777" w:rsidR="00DE70B7" w:rsidRDefault="00DE70B7">
            <w:pPr>
              <w:pStyle w:val="Compact"/>
            </w:pPr>
          </w:p>
        </w:tc>
        <w:tc>
          <w:tcPr>
            <w:tcW w:w="0" w:type="auto"/>
            <w:vAlign w:val="center"/>
          </w:tcPr>
          <w:p w14:paraId="3313E1E4" w14:textId="77777777" w:rsidR="00DE70B7" w:rsidRDefault="00DE70B7">
            <w:pPr>
              <w:pStyle w:val="Compact"/>
            </w:pPr>
            <w:r>
              <w:rPr>
                <w:b/>
              </w:rPr>
              <w:t>Positive</w:t>
            </w:r>
          </w:p>
        </w:tc>
        <w:tc>
          <w:tcPr>
            <w:tcW w:w="0" w:type="auto"/>
            <w:vAlign w:val="center"/>
          </w:tcPr>
          <w:p w14:paraId="1CCDC5DE" w14:textId="77777777" w:rsidR="00DE70B7" w:rsidRDefault="00DE70B7">
            <w:pPr>
              <w:pStyle w:val="Compact"/>
            </w:pPr>
            <w:proofErr w:type="spellStart"/>
            <w:r>
              <w:rPr>
                <w:b/>
              </w:rPr>
              <w:t>Negtive</w:t>
            </w:r>
            <w:proofErr w:type="spellEnd"/>
          </w:p>
        </w:tc>
      </w:tr>
      <w:tr w:rsidR="00250E38" w14:paraId="77A701AB" w14:textId="77777777" w:rsidTr="00AD1A15">
        <w:trPr>
          <w:trHeight w:val="558"/>
          <w:jc w:val="center"/>
        </w:trPr>
        <w:tc>
          <w:tcPr>
            <w:tcW w:w="0" w:type="auto"/>
            <w:vMerge w:val="restart"/>
            <w:vAlign w:val="center"/>
          </w:tcPr>
          <w:p w14:paraId="50590503" w14:textId="77777777" w:rsidR="00250E38" w:rsidRDefault="00250E38">
            <w:pPr>
              <w:pStyle w:val="Compact"/>
            </w:pPr>
            <w:proofErr w:type="spellStart"/>
            <w:r>
              <w:rPr>
                <w:b/>
              </w:rPr>
              <w:t>实际值</w:t>
            </w:r>
            <w:proofErr w:type="spellEnd"/>
          </w:p>
        </w:tc>
        <w:tc>
          <w:tcPr>
            <w:tcW w:w="0" w:type="auto"/>
            <w:vAlign w:val="center"/>
          </w:tcPr>
          <w:p w14:paraId="0222274D" w14:textId="77777777" w:rsidR="00250E38" w:rsidRDefault="00250E38">
            <w:pPr>
              <w:pStyle w:val="Compact"/>
            </w:pPr>
            <w:r>
              <w:rPr>
                <w:b/>
              </w:rPr>
              <w:t>Positive</w:t>
            </w:r>
          </w:p>
        </w:tc>
        <w:tc>
          <w:tcPr>
            <w:tcW w:w="0" w:type="auto"/>
            <w:vAlign w:val="center"/>
          </w:tcPr>
          <w:p w14:paraId="734A54F7" w14:textId="77777777" w:rsidR="00250E38" w:rsidRDefault="00250E38">
            <w:pPr>
              <w:pStyle w:val="Compact"/>
            </w:pPr>
            <w:r>
              <w:rPr>
                <w:b/>
              </w:rPr>
              <w:t>TP</w:t>
            </w:r>
          </w:p>
        </w:tc>
        <w:tc>
          <w:tcPr>
            <w:tcW w:w="0" w:type="auto"/>
            <w:vAlign w:val="center"/>
          </w:tcPr>
          <w:p w14:paraId="05AA7715" w14:textId="77777777" w:rsidR="00250E38" w:rsidRDefault="00250E38">
            <w:pPr>
              <w:pStyle w:val="Compact"/>
            </w:pPr>
            <w:r>
              <w:rPr>
                <w:b/>
              </w:rPr>
              <w:t>FN</w:t>
            </w:r>
          </w:p>
        </w:tc>
      </w:tr>
      <w:tr w:rsidR="00250E38" w14:paraId="48E31B04" w14:textId="77777777" w:rsidTr="00AD1A15">
        <w:trPr>
          <w:trHeight w:val="581"/>
          <w:jc w:val="center"/>
        </w:trPr>
        <w:tc>
          <w:tcPr>
            <w:tcW w:w="0" w:type="auto"/>
            <w:vMerge/>
            <w:vAlign w:val="center"/>
          </w:tcPr>
          <w:p w14:paraId="5CF8014B" w14:textId="77777777" w:rsidR="00250E38" w:rsidRDefault="00250E38">
            <w:pPr>
              <w:pStyle w:val="Compact"/>
            </w:pPr>
          </w:p>
        </w:tc>
        <w:tc>
          <w:tcPr>
            <w:tcW w:w="0" w:type="auto"/>
            <w:vAlign w:val="center"/>
          </w:tcPr>
          <w:p w14:paraId="315683F9" w14:textId="77777777" w:rsidR="00250E38" w:rsidRDefault="00250E38">
            <w:pPr>
              <w:pStyle w:val="Compact"/>
            </w:pPr>
            <w:proofErr w:type="spellStart"/>
            <w:r>
              <w:rPr>
                <w:b/>
              </w:rPr>
              <w:t>Negtive</w:t>
            </w:r>
            <w:proofErr w:type="spellEnd"/>
          </w:p>
        </w:tc>
        <w:tc>
          <w:tcPr>
            <w:tcW w:w="0" w:type="auto"/>
            <w:vAlign w:val="center"/>
          </w:tcPr>
          <w:p w14:paraId="5F11A63F" w14:textId="77777777" w:rsidR="00250E38" w:rsidRDefault="00250E38">
            <w:pPr>
              <w:pStyle w:val="Compact"/>
            </w:pPr>
            <w:r>
              <w:rPr>
                <w:b/>
              </w:rPr>
              <w:t>FP</w:t>
            </w:r>
          </w:p>
        </w:tc>
        <w:tc>
          <w:tcPr>
            <w:tcW w:w="0" w:type="auto"/>
            <w:vAlign w:val="center"/>
          </w:tcPr>
          <w:p w14:paraId="4323A0F8" w14:textId="77777777" w:rsidR="00250E38" w:rsidRDefault="00250E38">
            <w:pPr>
              <w:pStyle w:val="Compact"/>
            </w:pPr>
            <w:r>
              <w:rPr>
                <w:b/>
              </w:rPr>
              <w:t>TN</w:t>
            </w:r>
          </w:p>
        </w:tc>
      </w:tr>
    </w:tbl>
    <w:p w14:paraId="4293E54E" w14:textId="77777777" w:rsidR="00250E38" w:rsidRDefault="00250E38" w:rsidP="00250E38">
      <w:pPr>
        <w:pStyle w:val="af"/>
      </w:pPr>
      <w:bookmarkStart w:id="261" w:name="header-n345"/>
      <w:bookmarkEnd w:id="261"/>
    </w:p>
    <w:p w14:paraId="6861A240" w14:textId="77777777" w:rsidR="00250E38" w:rsidRDefault="00250E38">
      <w:pPr>
        <w:widowControl/>
        <w:jc w:val="left"/>
        <w:rPr>
          <w:b/>
          <w:bCs/>
          <w:sz w:val="32"/>
          <w:szCs w:val="32"/>
        </w:rPr>
      </w:pPr>
      <w:r>
        <w:br w:type="page"/>
      </w:r>
    </w:p>
    <w:p w14:paraId="4B9048E3" w14:textId="3ED0B94D" w:rsidR="006C77B1" w:rsidRDefault="006C77B1">
      <w:pPr>
        <w:pStyle w:val="3"/>
      </w:pPr>
      <w:bookmarkStart w:id="262" w:name="_Toc38636859"/>
      <w:r>
        <w:lastRenderedPageBreak/>
        <w:t xml:space="preserve">11.4 </w:t>
      </w:r>
      <w:r>
        <w:t>查准率和查全率之间的权衡</w:t>
      </w:r>
      <w:bookmarkEnd w:id="262"/>
    </w:p>
    <w:p w14:paraId="7948FD89" w14:textId="77777777" w:rsidR="006C77B1" w:rsidRDefault="006C77B1" w:rsidP="00250E38">
      <w:pPr>
        <w:pStyle w:val="af0"/>
      </w:pPr>
      <w:r>
        <w:t>参考视频</w:t>
      </w:r>
      <w:r>
        <w:t>: 11 - 4 - Trading Off Precision and Recall (14 min).</w:t>
      </w:r>
      <w:proofErr w:type="spellStart"/>
      <w:r>
        <w:t>mkv</w:t>
      </w:r>
      <w:proofErr w:type="spellEnd"/>
    </w:p>
    <w:p w14:paraId="00335F25" w14:textId="77777777" w:rsidR="006C77B1" w:rsidRDefault="006C77B1" w:rsidP="00250E38">
      <w:pPr>
        <w:pStyle w:val="af"/>
      </w:pPr>
      <w:r>
        <w:t xml:space="preserve"> </w:t>
      </w:r>
      <w:r>
        <w:t>在之前的课程中，我们谈到查准率和召回率，作为遇到偏斜类问题的评估度量值。在很多应用中，我们希望能够保证查准率和召回率的相对平衡。</w:t>
      </w:r>
    </w:p>
    <w:p w14:paraId="4DD5B0FC" w14:textId="77777777" w:rsidR="006C77B1" w:rsidRDefault="006C77B1" w:rsidP="00250E38">
      <w:pPr>
        <w:pStyle w:val="af"/>
      </w:pPr>
      <w:r>
        <w:t xml:space="preserve"> </w:t>
      </w:r>
      <w:r>
        <w:t>在这节课中，我将告诉你应该怎么做，同时也向你展示一些查准率和召回率作为算法评估度量值的更有效的方式。继续沿用刚才预测肿瘤性质的例子。假使，我们的算法输出的结果在</w:t>
      </w:r>
      <w:r>
        <w:t xml:space="preserve">0-1 </w:t>
      </w:r>
      <w:r>
        <w:t>之间，我们使用阀值</w:t>
      </w:r>
      <w:r>
        <w:t xml:space="preserve">0.5 </w:t>
      </w:r>
      <w:r>
        <w:t>来预测</w:t>
      </w:r>
      <w:proofErr w:type="gramStart"/>
      <w:r>
        <w:t>真</w:t>
      </w:r>
      <w:proofErr w:type="gramEnd"/>
      <w:r>
        <w:t>和假。</w:t>
      </w:r>
    </w:p>
    <w:p w14:paraId="19F38346" w14:textId="77777777" w:rsidR="006C77B1" w:rsidRDefault="006C77B1" w:rsidP="00250E38">
      <w:pPr>
        <w:pStyle w:val="af"/>
      </w:pPr>
      <w:r>
        <w:rPr>
          <w:noProof/>
        </w:rPr>
        <w:drawing>
          <wp:inline distT="0" distB="0" distL="0" distR="0" wp14:anchorId="59E9978D" wp14:editId="721CCAAF">
            <wp:extent cx="4895850" cy="1295400"/>
            <wp:effectExtent l="0" t="0" r="0" b="0"/>
            <wp:docPr id="54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d00c2043ab31f32deb2a1eb456b7246.png"/>
                    <pic:cNvPicPr>
                      <a:picLocks noChangeAspect="1" noChangeArrowheads="1"/>
                    </pic:cNvPicPr>
                  </pic:nvPicPr>
                  <pic:blipFill rotWithShape="1">
                    <a:blip r:embed="rId269"/>
                    <a:srcRect l="1909"/>
                    <a:stretch/>
                  </pic:blipFill>
                  <pic:spPr bwMode="auto">
                    <a:xfrm>
                      <a:off x="0" y="0"/>
                      <a:ext cx="4895850" cy="1295400"/>
                    </a:xfrm>
                    <a:prstGeom prst="rect">
                      <a:avLst/>
                    </a:prstGeom>
                    <a:noFill/>
                    <a:ln>
                      <a:noFill/>
                    </a:ln>
                    <a:extLst>
                      <a:ext uri="{53640926-AAD7-44D8-BBD7-CCE9431645EC}">
                        <a14:shadowObscured xmlns:a14="http://schemas.microsoft.com/office/drawing/2010/main"/>
                      </a:ext>
                    </a:extLst>
                  </pic:spPr>
                </pic:pic>
              </a:graphicData>
            </a:graphic>
          </wp:inline>
        </w:drawing>
      </w:r>
    </w:p>
    <w:p w14:paraId="4C53B689" w14:textId="77777777" w:rsidR="006C77B1" w:rsidRDefault="006C77B1" w:rsidP="00250E38">
      <w:pPr>
        <w:pStyle w:val="af"/>
      </w:pPr>
      <w:r>
        <w:t xml:space="preserve"> </w:t>
      </w:r>
      <w:r>
        <w:t>查准率</w:t>
      </w:r>
      <w:r>
        <w:rPr>
          <w:b/>
        </w:rPr>
        <w:t>(Precision)=TP/(TP+FP)</w:t>
      </w:r>
      <w:r>
        <w:t xml:space="preserve"> </w:t>
      </w:r>
      <w:r>
        <w:t>例，在所有我们预测有恶性肿瘤的病人中，实际上有恶性肿瘤的病人的百分比，越高越好。</w:t>
      </w:r>
    </w:p>
    <w:p w14:paraId="428E762B" w14:textId="77777777" w:rsidR="006C77B1" w:rsidRDefault="006C77B1" w:rsidP="00250E38">
      <w:pPr>
        <w:pStyle w:val="af"/>
      </w:pPr>
      <w:r>
        <w:t xml:space="preserve"> </w:t>
      </w:r>
      <w:r>
        <w:t>查全率</w:t>
      </w:r>
      <w:r>
        <w:rPr>
          <w:b/>
        </w:rPr>
        <w:t>(Recall)=TP/(TP+FN)</w:t>
      </w:r>
      <w:r>
        <w:t>例，在所有实际上有恶性肿瘤的病人中，成功预测有恶性肿瘤的病人的百分比，越高越好。</w:t>
      </w:r>
    </w:p>
    <w:p w14:paraId="6E5825A3" w14:textId="77777777" w:rsidR="006C77B1" w:rsidRDefault="006C77B1" w:rsidP="00250E38">
      <w:pPr>
        <w:pStyle w:val="af"/>
      </w:pPr>
      <w:r>
        <w:t xml:space="preserve"> </w:t>
      </w:r>
      <w:r>
        <w:t>如果我们希望只在非常确信的情况</w:t>
      </w:r>
      <w:proofErr w:type="gramStart"/>
      <w:r>
        <w:t>下预测</w:t>
      </w:r>
      <w:proofErr w:type="gramEnd"/>
      <w:r>
        <w:t>为真（肿瘤为恶性），即我们希望更高的查准率，我们可以使用比</w:t>
      </w:r>
      <w:r>
        <w:t>0.5</w:t>
      </w:r>
      <w:r>
        <w:t>更大的阀值，如</w:t>
      </w:r>
      <w:r>
        <w:t>0.7</w:t>
      </w:r>
      <w:r>
        <w:t>，</w:t>
      </w:r>
      <w:r>
        <w:t>0.9</w:t>
      </w:r>
      <w:r>
        <w:t>。这样做我们会减少错误预测病人为恶性肿瘤的情况，同时却会增加未能成功预测肿瘤为恶性的情况。</w:t>
      </w:r>
    </w:p>
    <w:p w14:paraId="46A8CC22" w14:textId="77777777" w:rsidR="006C77B1" w:rsidRDefault="006C77B1" w:rsidP="00250E38">
      <w:pPr>
        <w:pStyle w:val="af"/>
      </w:pPr>
      <w:r>
        <w:t xml:space="preserve"> </w:t>
      </w:r>
      <w:r>
        <w:t>如果我们希望提高查全率，尽可能地让所有</w:t>
      </w:r>
      <w:proofErr w:type="gramStart"/>
      <w:r>
        <w:t>有</w:t>
      </w:r>
      <w:proofErr w:type="gramEnd"/>
      <w:r>
        <w:t>可能是恶性肿瘤的病人都得到进一步地检查、诊断，我们可以使用比</w:t>
      </w:r>
      <w:r>
        <w:t>0.5</w:t>
      </w:r>
      <w:r>
        <w:t>更小的阀值，如</w:t>
      </w:r>
      <w:r>
        <w:t>0.3</w:t>
      </w:r>
      <w:r>
        <w:t>。</w:t>
      </w:r>
    </w:p>
    <w:p w14:paraId="54AC202C" w14:textId="77777777" w:rsidR="006C77B1" w:rsidRDefault="006C77B1" w:rsidP="00250E38">
      <w:pPr>
        <w:pStyle w:val="af"/>
      </w:pPr>
      <w:r>
        <w:t xml:space="preserve"> </w:t>
      </w:r>
      <w:r>
        <w:t>我们可以将不同阀值情况下，查全率与查准率的关系绘制成图表，曲线的形状根据数据的不同而不同：</w:t>
      </w:r>
    </w:p>
    <w:p w14:paraId="6A5B206F" w14:textId="77777777" w:rsidR="006C77B1" w:rsidRDefault="006C77B1" w:rsidP="00250E38">
      <w:pPr>
        <w:pStyle w:val="af"/>
      </w:pPr>
      <w:r>
        <w:rPr>
          <w:noProof/>
        </w:rPr>
        <w:lastRenderedPageBreak/>
        <w:drawing>
          <wp:inline distT="0" distB="0" distL="0" distR="0" wp14:anchorId="379774F8" wp14:editId="486F1726">
            <wp:extent cx="2314575" cy="2476500"/>
            <wp:effectExtent l="0" t="0" r="0" b="0"/>
            <wp:docPr id="54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4067e23f2ab0423679379afc6ed6caf.png"/>
                    <pic:cNvPicPr>
                      <a:picLocks noChangeAspect="1" noChangeArrowheads="1"/>
                    </pic:cNvPicPr>
                  </pic:nvPicPr>
                  <pic:blipFill>
                    <a:blip r:embed="rId270"/>
                    <a:stretch>
                      <a:fillRect/>
                    </a:stretch>
                  </pic:blipFill>
                  <pic:spPr bwMode="auto">
                    <a:xfrm>
                      <a:off x="0" y="0"/>
                      <a:ext cx="2314575" cy="2476500"/>
                    </a:xfrm>
                    <a:prstGeom prst="rect">
                      <a:avLst/>
                    </a:prstGeom>
                    <a:noFill/>
                    <a:ln w="9525">
                      <a:noFill/>
                      <a:headEnd/>
                      <a:tailEnd/>
                    </a:ln>
                  </pic:spPr>
                </pic:pic>
              </a:graphicData>
            </a:graphic>
          </wp:inline>
        </w:drawing>
      </w:r>
    </w:p>
    <w:p w14:paraId="7E8DFB38" w14:textId="77777777" w:rsidR="006C77B1" w:rsidRDefault="006C77B1" w:rsidP="00250E38">
      <w:pPr>
        <w:pStyle w:val="af"/>
      </w:pPr>
      <w:r>
        <w:t xml:space="preserve"> </w:t>
      </w:r>
      <w:r>
        <w:t>我们希望有一个帮助我们选择这个阀值的方法。一种方法是计算</w:t>
      </w:r>
      <w:r>
        <w:rPr>
          <w:b/>
        </w:rPr>
        <w:t xml:space="preserve">F1 </w:t>
      </w:r>
      <w:r>
        <w:rPr>
          <w:b/>
        </w:rPr>
        <w:t>值</w:t>
      </w:r>
      <w:r>
        <w:t>（</w:t>
      </w:r>
      <w:r>
        <w:rPr>
          <w:b/>
        </w:rPr>
        <w:t>F1 Score</w:t>
      </w:r>
      <w:r>
        <w:t>），其计算公式为：</w:t>
      </w:r>
    </w:p>
    <w:p w14:paraId="27EB8443" w14:textId="77777777" w:rsidR="006C77B1" w:rsidRDefault="00000000" w:rsidP="00250E38">
      <w:pPr>
        <w:pStyle w:val="af"/>
      </w:pPr>
      <m:oMathPara>
        <m:oMath>
          <m:sSub>
            <m:sSubPr>
              <m:ctrlPr>
                <w:rPr>
                  <w:rFonts w:ascii="Cambria Math" w:hAnsi="Cambria Math"/>
                </w:rPr>
              </m:ctrlPr>
            </m:sSubPr>
            <m:e>
              <m:r>
                <w:rPr>
                  <w:rFonts w:ascii="Cambria Math" w:hAnsi="Cambria Math"/>
                </w:rPr>
                <m:t>F</m:t>
              </m:r>
            </m:e>
            <m:sub>
              <m:r>
                <w:rPr>
                  <w:rFonts w:ascii="Cambria Math" w:hAnsi="Cambria Math"/>
                </w:rPr>
                <m:t>1</m:t>
              </m:r>
            </m:sub>
          </m:sSub>
          <m:r>
            <w:rPr>
              <w:rFonts w:ascii="Cambria Math" w:hAnsi="Cambria Math"/>
            </w:rPr>
            <m:t>Score:2</m:t>
          </m:r>
          <m:f>
            <m:fPr>
              <m:ctrlPr>
                <w:rPr>
                  <w:rFonts w:ascii="Cambria Math" w:hAnsi="Cambria Math"/>
                </w:rPr>
              </m:ctrlPr>
            </m:fPr>
            <m:num>
              <m:r>
                <w:rPr>
                  <w:rFonts w:ascii="Cambria Math" w:hAnsi="Cambria Math"/>
                </w:rPr>
                <m:t>PR</m:t>
              </m:r>
            </m:num>
            <m:den>
              <m:r>
                <w:rPr>
                  <w:rFonts w:ascii="Cambria Math" w:hAnsi="Cambria Math"/>
                </w:rPr>
                <m:t>P+R</m:t>
              </m:r>
            </m:den>
          </m:f>
        </m:oMath>
      </m:oMathPara>
    </w:p>
    <w:p w14:paraId="113DCDFE" w14:textId="77777777" w:rsidR="006C77B1" w:rsidRDefault="006C77B1" w:rsidP="00250E38">
      <w:pPr>
        <w:pStyle w:val="af"/>
      </w:pPr>
      <w:r>
        <w:t>我们选择使得</w:t>
      </w:r>
      <w:r>
        <w:rPr>
          <w:b/>
        </w:rPr>
        <w:t>F1</w:t>
      </w:r>
      <w:r>
        <w:t>值最高的阀值。</w:t>
      </w:r>
    </w:p>
    <w:p w14:paraId="6B1A730B" w14:textId="77777777" w:rsidR="00250E38" w:rsidRDefault="00250E38">
      <w:pPr>
        <w:widowControl/>
        <w:jc w:val="left"/>
        <w:rPr>
          <w:b/>
          <w:bCs/>
          <w:sz w:val="32"/>
          <w:szCs w:val="32"/>
        </w:rPr>
      </w:pPr>
      <w:bookmarkStart w:id="263" w:name="header-n373"/>
      <w:bookmarkEnd w:id="263"/>
      <w:r>
        <w:br w:type="page"/>
      </w:r>
    </w:p>
    <w:p w14:paraId="0B143FFA" w14:textId="7B579C77" w:rsidR="006C77B1" w:rsidRDefault="006C77B1">
      <w:pPr>
        <w:pStyle w:val="3"/>
      </w:pPr>
      <w:bookmarkStart w:id="264" w:name="_Toc38636860"/>
      <w:r>
        <w:lastRenderedPageBreak/>
        <w:t xml:space="preserve">11.5 </w:t>
      </w:r>
      <w:r>
        <w:t>机器学习的数据</w:t>
      </w:r>
      <w:bookmarkEnd w:id="264"/>
    </w:p>
    <w:p w14:paraId="22E6FDDD" w14:textId="77777777" w:rsidR="006C77B1" w:rsidRDefault="006C77B1" w:rsidP="00250E38">
      <w:pPr>
        <w:pStyle w:val="af0"/>
      </w:pPr>
      <w:r>
        <w:t>参考视频</w:t>
      </w:r>
      <w:r>
        <w:t xml:space="preserve">: 11 - 5 - Data </w:t>
      </w:r>
      <w:proofErr w:type="gramStart"/>
      <w:r>
        <w:t>For</w:t>
      </w:r>
      <w:proofErr w:type="gramEnd"/>
      <w:r>
        <w:t xml:space="preserve"> Machine Learning (11 min).</w:t>
      </w:r>
      <w:proofErr w:type="spellStart"/>
      <w:r>
        <w:t>mkv</w:t>
      </w:r>
      <w:proofErr w:type="spellEnd"/>
    </w:p>
    <w:p w14:paraId="12A5C8ED" w14:textId="0CB4B9DA" w:rsidR="006C77B1" w:rsidRDefault="006C77B1" w:rsidP="00250E38">
      <w:pPr>
        <w:pStyle w:val="af"/>
      </w:pPr>
      <w:r>
        <w:t>在之前的视频中，我们讨论了评价指标。在这个视频中，我要稍微转换一下，讨论一下机器学习系统设计中另一个重要的方面，这往往涉及到用来训练的数据有多少。在之前的一些视频中，我曾告诫大家不要盲目地开始，而是花大量的时间来收集大量的数据，因为数据有时是唯一能实际起到作用的。但事实证明，在一定条件下，我会在这个视频里讲到这些条件是什么。得到大量的数据并在某种类型的学习算法中进行训练，可以是一种有效的方法来获得一个具有良好性能的学习算法。而这种情况往往出现在这些条件对于你的问题都成立。</w:t>
      </w:r>
      <w:r>
        <w:t xml:space="preserve"> </w:t>
      </w:r>
      <w:r>
        <w:t>并且你能够得到大量数据的情况下。这可以是一个很好的方式来获得非常高性能的学习算法。因此，在这段视频中，让我们一起讨论一下这个问题。</w:t>
      </w:r>
    </w:p>
    <w:p w14:paraId="7D19E411" w14:textId="743C544E" w:rsidR="006C77B1" w:rsidRDefault="006C77B1" w:rsidP="00250E38">
      <w:pPr>
        <w:pStyle w:val="af"/>
      </w:pPr>
      <w:r>
        <w:t>很多很多年前，我认识的两位研究人员</w:t>
      </w:r>
      <w:r>
        <w:rPr>
          <w:b/>
        </w:rPr>
        <w:t>Michele Banko</w:t>
      </w:r>
      <w:r>
        <w:t xml:space="preserve"> </w:t>
      </w:r>
      <w:r>
        <w:t>和</w:t>
      </w:r>
      <w:r>
        <w:rPr>
          <w:b/>
        </w:rPr>
        <w:t>Eric Brill</w:t>
      </w:r>
      <w:r>
        <w:t>进行了一项有趣的研究，他们尝试通过机器学习算法来区分常见的易混淆的单词，他们尝试了许多种不同的算法，并发现数据量非常大时，这些不同类型的算法效果都很好。</w:t>
      </w:r>
    </w:p>
    <w:p w14:paraId="654F5450" w14:textId="77777777" w:rsidR="006C77B1" w:rsidRDefault="006C77B1" w:rsidP="00250E38">
      <w:pPr>
        <w:pStyle w:val="af"/>
      </w:pPr>
      <w:r>
        <w:rPr>
          <w:noProof/>
        </w:rPr>
        <w:drawing>
          <wp:inline distT="0" distB="0" distL="0" distR="0" wp14:anchorId="68D7EA76" wp14:editId="31BC0C57">
            <wp:extent cx="3162300" cy="1771650"/>
            <wp:effectExtent l="0" t="0" r="0" b="0"/>
            <wp:docPr id="55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a7c575dc1b606b8e6e4de71a14dc005.png"/>
                    <pic:cNvPicPr>
                      <a:picLocks noChangeAspect="1" noChangeArrowheads="1"/>
                    </pic:cNvPicPr>
                  </pic:nvPicPr>
                  <pic:blipFill>
                    <a:blip r:embed="rId271"/>
                    <a:stretch>
                      <a:fillRect/>
                    </a:stretch>
                  </pic:blipFill>
                  <pic:spPr bwMode="auto">
                    <a:xfrm>
                      <a:off x="0" y="0"/>
                      <a:ext cx="3162300" cy="1771650"/>
                    </a:xfrm>
                    <a:prstGeom prst="rect">
                      <a:avLst/>
                    </a:prstGeom>
                    <a:noFill/>
                    <a:ln w="9525">
                      <a:noFill/>
                      <a:headEnd/>
                      <a:tailEnd/>
                    </a:ln>
                  </pic:spPr>
                </pic:pic>
              </a:graphicData>
            </a:graphic>
          </wp:inline>
        </w:drawing>
      </w:r>
    </w:p>
    <w:p w14:paraId="6E6AFD60" w14:textId="7B4F7880" w:rsidR="006C77B1" w:rsidRDefault="006C77B1" w:rsidP="00250E38">
      <w:pPr>
        <w:pStyle w:val="af"/>
      </w:pPr>
      <w:r>
        <w:t>比如，在这样的句子中：早餐我吃了</w:t>
      </w:r>
      <w:r>
        <w:t>__</w:t>
      </w:r>
      <w:proofErr w:type="gramStart"/>
      <w:r>
        <w:t>个</w:t>
      </w:r>
      <w:proofErr w:type="gramEnd"/>
      <w:r>
        <w:t>鸡蛋</w:t>
      </w:r>
      <w:r>
        <w:t>(</w:t>
      </w:r>
      <w:proofErr w:type="spellStart"/>
      <w:r>
        <w:rPr>
          <w:b/>
        </w:rPr>
        <w:t>to</w:t>
      </w:r>
      <w:r>
        <w:t>,</w:t>
      </w:r>
      <w:r>
        <w:rPr>
          <w:b/>
        </w:rPr>
        <w:t>two</w:t>
      </w:r>
      <w:r>
        <w:t>,</w:t>
      </w:r>
      <w:r>
        <w:rPr>
          <w:b/>
        </w:rPr>
        <w:t>too</w:t>
      </w:r>
      <w:proofErr w:type="spellEnd"/>
      <w:r>
        <w:t>)</w:t>
      </w:r>
      <w:r>
        <w:t>，在这个例子中，</w:t>
      </w:r>
      <w:r>
        <w:t>“</w:t>
      </w:r>
      <w:r>
        <w:t>早餐我吃了</w:t>
      </w:r>
      <w:r>
        <w:t>2</w:t>
      </w:r>
      <w:r>
        <w:t>个鸡蛋</w:t>
      </w:r>
      <w:r>
        <w:t>”</w:t>
      </w:r>
      <w:r>
        <w:t>，这是一个易混淆的单词的例子。于是他们把诸如这样的机器学习问题，</w:t>
      </w:r>
      <w:proofErr w:type="gramStart"/>
      <w:r>
        <w:t>当做</w:t>
      </w:r>
      <w:proofErr w:type="gramEnd"/>
      <w:r>
        <w:t>一类监督学习问题，并尝试将其分类，什么样的词，在一个英文句子特定的位置，才是合适的。他们用了几种不同的学习算法，这些算法都是在他们</w:t>
      </w:r>
      <w:r>
        <w:t>2001</w:t>
      </w:r>
      <w:r>
        <w:t>年进行研究的时候，都已经被公认是比较领先的。因此他们使用了一个方差，用于逻辑回归上的一个方差，被称作</w:t>
      </w:r>
      <w:r>
        <w:t>"</w:t>
      </w:r>
      <w:r>
        <w:t>感知器</w:t>
      </w:r>
      <w:r>
        <w:t>"(</w:t>
      </w:r>
      <w:r>
        <w:rPr>
          <w:b/>
        </w:rPr>
        <w:t>perceptron</w:t>
      </w:r>
      <w:r>
        <w:t>)</w:t>
      </w:r>
      <w:r>
        <w:t>。他们也采取了一些过去常用，但是现在比较少用的算法，比如</w:t>
      </w:r>
      <w:r>
        <w:t xml:space="preserve"> </w:t>
      </w:r>
      <w:r>
        <w:rPr>
          <w:b/>
        </w:rPr>
        <w:t>Winnow</w:t>
      </w:r>
      <w:r>
        <w:t>算法，很类似于回归问题，但在一些方面又有所不同，过去用得比较多，但现在用得不太多。还有一种基于内存的学习算法，现在也用得比较少了，但是我稍后会讨论一点，而且他们用了一个朴素算法。这些具体算法的细节不那么重要，我们下面希望探讨，什么时候我们会希</w:t>
      </w:r>
      <w:r>
        <w:lastRenderedPageBreak/>
        <w:t>望获得更多数据，而</w:t>
      </w:r>
      <w:proofErr w:type="gramStart"/>
      <w:r>
        <w:t>非修改</w:t>
      </w:r>
      <w:proofErr w:type="gramEnd"/>
      <w:r>
        <w:t>算法。他们所做的就是改变了训练数据集的大小，并尝试将这些学习算法用于不同大小的训练数据集中，这就是他们得到的结果。</w:t>
      </w:r>
    </w:p>
    <w:p w14:paraId="198748A2" w14:textId="77777777" w:rsidR="006C77B1" w:rsidRDefault="006C77B1" w:rsidP="00250E38">
      <w:pPr>
        <w:pStyle w:val="af"/>
      </w:pPr>
      <w:r>
        <w:rPr>
          <w:noProof/>
        </w:rPr>
        <w:drawing>
          <wp:inline distT="0" distB="0" distL="0" distR="0" wp14:anchorId="52C28DD9" wp14:editId="0CC89F2B">
            <wp:extent cx="2914650" cy="2457450"/>
            <wp:effectExtent l="0" t="0" r="0" b="0"/>
            <wp:docPr id="55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efe860fd4b1aef2f6eebf617baf5877.jpg"/>
                    <pic:cNvPicPr>
                      <a:picLocks noChangeAspect="1" noChangeArrowheads="1"/>
                    </pic:cNvPicPr>
                  </pic:nvPicPr>
                  <pic:blipFill>
                    <a:blip r:embed="rId272"/>
                    <a:stretch>
                      <a:fillRect/>
                    </a:stretch>
                  </pic:blipFill>
                  <pic:spPr bwMode="auto">
                    <a:xfrm>
                      <a:off x="0" y="0"/>
                      <a:ext cx="2914650" cy="2457450"/>
                    </a:xfrm>
                    <a:prstGeom prst="rect">
                      <a:avLst/>
                    </a:prstGeom>
                    <a:noFill/>
                    <a:ln w="9525">
                      <a:noFill/>
                      <a:headEnd/>
                      <a:tailEnd/>
                    </a:ln>
                  </pic:spPr>
                </pic:pic>
              </a:graphicData>
            </a:graphic>
          </wp:inline>
        </w:drawing>
      </w:r>
    </w:p>
    <w:p w14:paraId="1A81E57B" w14:textId="4AEDC79B" w:rsidR="006C77B1" w:rsidRDefault="006C77B1" w:rsidP="00250E38">
      <w:pPr>
        <w:pStyle w:val="af"/>
      </w:pPr>
      <w:r>
        <w:t>这些趋势非常明显</w:t>
      </w:r>
      <w:r w:rsidR="00831961">
        <w:rPr>
          <w:rFonts w:hint="eastAsia"/>
        </w:rPr>
        <w:t>，</w:t>
      </w:r>
      <w:r>
        <w:t>首先大部分算法，都具有相似的性能，其次，随着训练数据集的增大，在横轴上代表以百万为单位的训练集大小，从</w:t>
      </w:r>
      <w:r>
        <w:t>0.1</w:t>
      </w:r>
      <w:r>
        <w:t>个百万到</w:t>
      </w:r>
      <w:r>
        <w:t>1000</w:t>
      </w:r>
      <w:proofErr w:type="gramStart"/>
      <w:r>
        <w:t>百万</w:t>
      </w:r>
      <w:proofErr w:type="gramEnd"/>
      <w:r>
        <w:t>，也就是到了</w:t>
      </w:r>
      <w:r>
        <w:t>10</w:t>
      </w:r>
      <w:r>
        <w:t>亿规模的训练集的样本，这些算法的性能也都对应地增强了。</w:t>
      </w:r>
    </w:p>
    <w:p w14:paraId="044D588F" w14:textId="221A06FC" w:rsidR="006C77B1" w:rsidRDefault="006C77B1" w:rsidP="00250E38">
      <w:pPr>
        <w:pStyle w:val="af"/>
      </w:pPr>
      <w:r>
        <w:t>事实上，如果你选择任意一个算法，可能是选择了一个</w:t>
      </w:r>
      <w:r>
        <w:t>"</w:t>
      </w:r>
      <w:r>
        <w:t>劣等的</w:t>
      </w:r>
      <w:r>
        <w:t>"</w:t>
      </w:r>
      <w:r>
        <w:t>算法，如果你给这个劣等算法更多的数据，那么从这些例子中看起来的话，它看上去很有可能会其他算法更好，甚至会比</w:t>
      </w:r>
      <w:r>
        <w:t>"</w:t>
      </w:r>
      <w:r>
        <w:t>优等算法</w:t>
      </w:r>
      <w:r>
        <w:t>"</w:t>
      </w:r>
      <w:r>
        <w:t>更好。由于这项原始的研究非常具有影响力，因此已经有一系列许多不同的研究显示了类似的结果。这些结果表明，许多不同的学习算法有时倾向于表现出非常相似的表现，这还取决于一些细节，但是真正能提高性能的，是你能够给一个算法大量的训练数据。像这样的结果，引起了一种在机器学习中的普遍共识：</w:t>
      </w:r>
      <w:r>
        <w:t>"</w:t>
      </w:r>
      <w:r>
        <w:t>取得成功的人不是拥有最好算法的人，而是拥有最多数据的人</w:t>
      </w:r>
      <w:r>
        <w:t>"</w:t>
      </w:r>
      <w:r>
        <w:t>。</w:t>
      </w:r>
    </w:p>
    <w:p w14:paraId="264B1442" w14:textId="6AAC387E" w:rsidR="006C77B1" w:rsidRDefault="006C77B1" w:rsidP="00250E38">
      <w:pPr>
        <w:pStyle w:val="af"/>
      </w:pPr>
      <w:r>
        <w:t>那么这种说法在什么时候是真，什么时候是假呢？因为如果我们有一个学习算法，并且如果这种说法是真的，那么得到大量的数据通常是保证我们具有一个高性能算法的最佳方式，而不是去争辩应该用什么样的算法。</w:t>
      </w:r>
    </w:p>
    <w:p w14:paraId="2954E532" w14:textId="33AE63EE" w:rsidR="006C77B1" w:rsidRDefault="006C77B1" w:rsidP="00250E38">
      <w:pPr>
        <w:pStyle w:val="af"/>
      </w:pPr>
      <w:r>
        <w:t>假如有这样一些假设，在这些假设下有大量我们认为有用的训练集，我们假设在我们的机器学习问题中，特征值</w:t>
      </w:r>
      <m:oMath>
        <m:r>
          <w:rPr>
            <w:rFonts w:ascii="Cambria Math" w:hAnsi="Cambria Math"/>
          </w:rPr>
          <m:t>x</m:t>
        </m:r>
      </m:oMath>
      <w:r>
        <w:t>包含了足够的信息，这些信息可以帮助我们用来准确地预测</w:t>
      </w:r>
      <m:oMath>
        <m:r>
          <w:rPr>
            <w:rFonts w:ascii="Cambria Math" w:hAnsi="Cambria Math"/>
          </w:rPr>
          <m:t>y</m:t>
        </m:r>
      </m:oMath>
      <w:r>
        <w:t>，例如，如果我们采用了一些容易混淆的词，如：</w:t>
      </w:r>
      <w:r>
        <w:rPr>
          <w:b/>
        </w:rPr>
        <w:t>two</w:t>
      </w:r>
      <w:r>
        <w:t>、</w:t>
      </w:r>
      <w:r>
        <w:rPr>
          <w:b/>
        </w:rPr>
        <w:t>to</w:t>
      </w:r>
      <w:r>
        <w:t>、</w:t>
      </w:r>
      <w:r>
        <w:rPr>
          <w:b/>
        </w:rPr>
        <w:t>too</w:t>
      </w:r>
      <w:r>
        <w:t>，假如说它能够描述</w:t>
      </w:r>
      <m:oMath>
        <m:r>
          <w:rPr>
            <w:rFonts w:ascii="Cambria Math" w:hAnsi="Cambria Math"/>
          </w:rPr>
          <m:t>x</m:t>
        </m:r>
      </m:oMath>
      <w:r>
        <w:t>，捕捉到需要填写的空白处周围的词语，那么特征捕捉到之后，我们就希望有对于</w:t>
      </w:r>
      <w:r>
        <w:t>“</w:t>
      </w:r>
      <w:r>
        <w:t>早饭我吃了</w:t>
      </w:r>
      <w:r>
        <w:t>__</w:t>
      </w:r>
      <w:r>
        <w:t>鸡蛋</w:t>
      </w:r>
      <w:r>
        <w:t>”</w:t>
      </w:r>
      <w:r>
        <w:t>，那么这就有大量的信息来告诉我中间我需要填的词是</w:t>
      </w:r>
      <w:r>
        <w:t>“</w:t>
      </w:r>
      <w:r>
        <w:t>两个</w:t>
      </w:r>
      <w:r>
        <w:t>”(</w:t>
      </w:r>
      <w:r>
        <w:rPr>
          <w:b/>
        </w:rPr>
        <w:t>two</w:t>
      </w:r>
      <w:r>
        <w:t>)</w:t>
      </w:r>
      <w:r>
        <w:t>，而不是单词</w:t>
      </w:r>
      <w:r>
        <w:t xml:space="preserve"> </w:t>
      </w:r>
      <w:r>
        <w:rPr>
          <w:b/>
        </w:rPr>
        <w:t>to</w:t>
      </w:r>
      <w:r>
        <w:t xml:space="preserve"> </w:t>
      </w:r>
      <w:r>
        <w:t>或</w:t>
      </w:r>
      <w:r>
        <w:rPr>
          <w:b/>
        </w:rPr>
        <w:t>too</w:t>
      </w:r>
      <w:r>
        <w:t>，因此特征捕捉，哪怕是周围词语中的一个词，就能够给我足够的信息来确定出标签</w:t>
      </w:r>
      <w:r>
        <w:t xml:space="preserve"> </w:t>
      </w:r>
      <m:oMath>
        <m:r>
          <w:rPr>
            <w:rFonts w:ascii="Cambria Math" w:hAnsi="Cambria Math"/>
          </w:rPr>
          <m:t>y</m:t>
        </m:r>
      </m:oMath>
      <w:r>
        <w:lastRenderedPageBreak/>
        <w:t>是什么。换句话说，从这三组易混淆的词中，我应该选什么词来填空。</w:t>
      </w:r>
    </w:p>
    <w:p w14:paraId="38E97200" w14:textId="3952DC87" w:rsidR="006C77B1" w:rsidRDefault="006C77B1" w:rsidP="00250E38">
      <w:pPr>
        <w:pStyle w:val="af"/>
      </w:pPr>
      <w:r>
        <w:t>那么让我们来看一看，大量的数据是有帮助的情况。假设特征值有足够的信息来预测</w:t>
      </w:r>
      <m:oMath>
        <m:r>
          <w:rPr>
            <w:rFonts w:ascii="Cambria Math" w:hAnsi="Cambria Math"/>
          </w:rPr>
          <m:t>y</m:t>
        </m:r>
      </m:oMath>
      <w:r>
        <w:t>值，假设我们使用一种需要大量参数的学习算法，比如有很多特征的逻辑回归或线性回归，或者用带有许多隐藏单元的神经网络，那又是另外一种带有很多参数的学习算法，这些都是非常强大的学习算法，它们有很多参数，这些参数可以拟合非常复杂的函数，因此我要调用这些，我将把这些算法想象成低偏差算法，因为我们能够拟合非常复杂的函数，而且因为我们有非常强大的学习算法，这些学习算法能够拟合非常复杂的函数。很有可能，如果我们用这些数据运行这些算法，这种算法能很好地拟合训练集，因此，训练误差就会很低了。</w:t>
      </w:r>
    </w:p>
    <w:p w14:paraId="6EC744BC" w14:textId="77777777" w:rsidR="006C77B1" w:rsidRDefault="006C77B1" w:rsidP="00250E38">
      <w:pPr>
        <w:pStyle w:val="af"/>
      </w:pPr>
      <w:r>
        <w:t xml:space="preserve"> </w:t>
      </w:r>
      <w:r>
        <w:t>现在假设我们使用了非常非常大的训练集，在这种情况下，尽管我们希望有很多参数，但是如果训练集比参数的数量还大，甚至是更多，那么这些算法就不太可能会过度拟合。也就是说训练误差有希望接近测试误差。</w:t>
      </w:r>
    </w:p>
    <w:p w14:paraId="6DA4DF39" w14:textId="77777777" w:rsidR="006C77B1" w:rsidRDefault="006C77B1" w:rsidP="00250E38">
      <w:pPr>
        <w:pStyle w:val="af"/>
      </w:pPr>
      <w:r>
        <w:t xml:space="preserve"> </w:t>
      </w:r>
      <w:r>
        <w:t>另一种考虑这个问题的角度是为了有一个高性能的学习算法，我们希望它不要有高的偏差和方差。</w:t>
      </w:r>
    </w:p>
    <w:p w14:paraId="69148285" w14:textId="060165F4" w:rsidR="006C77B1" w:rsidRDefault="006C77B1" w:rsidP="00250E38">
      <w:pPr>
        <w:pStyle w:val="af"/>
      </w:pPr>
      <w:r>
        <w:t xml:space="preserve"> </w:t>
      </w:r>
      <w:r>
        <w:t>因此偏差问题，我</w:t>
      </w:r>
      <w:r w:rsidR="00AD1A15">
        <w:rPr>
          <w:rFonts w:hint="eastAsia"/>
        </w:rPr>
        <w:t>们</w:t>
      </w:r>
      <w:r>
        <w:t>将通过确保有一个具有很多参数的学习算法来解决，以便我们能够得到一个较低偏差的算法，并且通过用非常大的训练集来保证。</w:t>
      </w:r>
    </w:p>
    <w:p w14:paraId="52E0090C" w14:textId="77777777" w:rsidR="006C77B1" w:rsidRDefault="006C77B1" w:rsidP="00250E38">
      <w:pPr>
        <w:pStyle w:val="af"/>
      </w:pPr>
      <w:r>
        <w:rPr>
          <w:noProof/>
        </w:rPr>
        <w:drawing>
          <wp:inline distT="0" distB="0" distL="0" distR="0" wp14:anchorId="078EE63A" wp14:editId="6D7E4458">
            <wp:extent cx="4762500" cy="2352675"/>
            <wp:effectExtent l="0" t="0" r="0" b="9525"/>
            <wp:docPr id="55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5a3c884505e08028d37a04472d0964a.png"/>
                    <pic:cNvPicPr>
                      <a:picLocks noChangeAspect="1" noChangeArrowheads="1"/>
                    </pic:cNvPicPr>
                  </pic:nvPicPr>
                  <pic:blipFill>
                    <a:blip r:embed="rId273"/>
                    <a:stretch>
                      <a:fillRect/>
                    </a:stretch>
                  </pic:blipFill>
                  <pic:spPr bwMode="auto">
                    <a:xfrm>
                      <a:off x="0" y="0"/>
                      <a:ext cx="4762500" cy="2352675"/>
                    </a:xfrm>
                    <a:prstGeom prst="rect">
                      <a:avLst/>
                    </a:prstGeom>
                    <a:noFill/>
                    <a:ln w="9525">
                      <a:noFill/>
                      <a:headEnd/>
                      <a:tailEnd/>
                    </a:ln>
                  </pic:spPr>
                </pic:pic>
              </a:graphicData>
            </a:graphic>
          </wp:inline>
        </w:drawing>
      </w:r>
    </w:p>
    <w:p w14:paraId="4E73D438" w14:textId="204493FE" w:rsidR="006C77B1" w:rsidRDefault="006C77B1" w:rsidP="00250E38">
      <w:pPr>
        <w:pStyle w:val="af"/>
      </w:pPr>
      <w:r>
        <w:t>我们在此没有方差问题，我们的算法将没有方差，并且通过将这两个值放在一起，我们最终可以得到一个低误差和低方差的学习算法。这使得我们能够很好地测试测试数据集。从根本上来说，这是一个关键的假设：特征值有足够的信息量，且我们有一类很好的函数，这是为什么能保证低误差的关键所在。它有大量的训练数据集，这能保证得到更多的方差值，因此这给我们提出了一些可能的条件，如果你有大量的数据，而且你训练了一种带有很多参数的学习算法，那么这将会是一个很好的方式，来提供一个高性能的学习算法。</w:t>
      </w:r>
    </w:p>
    <w:p w14:paraId="4CA1591C" w14:textId="68775995" w:rsidR="006C77B1" w:rsidRDefault="006C77B1" w:rsidP="00250E38">
      <w:pPr>
        <w:pStyle w:val="af"/>
      </w:pPr>
      <w:r>
        <w:t>我觉得关键的测试：首先，一个人类专家看到了特征值</w:t>
      </w:r>
      <w:r>
        <w:t xml:space="preserve"> </w:t>
      </w:r>
      <m:oMath>
        <m:r>
          <w:rPr>
            <w:rFonts w:ascii="Cambria Math" w:hAnsi="Cambria Math"/>
          </w:rPr>
          <m:t>x</m:t>
        </m:r>
      </m:oMath>
      <w:r>
        <w:t>，能很有信心的预测出</w:t>
      </w:r>
      <m:oMath>
        <m:r>
          <w:rPr>
            <w:rFonts w:ascii="Cambria Math" w:hAnsi="Cambria Math"/>
          </w:rPr>
          <m:t>y</m:t>
        </m:r>
      </m:oMath>
      <w:r>
        <w:t>值吗？</w:t>
      </w:r>
      <w:r>
        <w:lastRenderedPageBreak/>
        <w:t>因为这可以证明</w:t>
      </w:r>
      <w:r>
        <w:t xml:space="preserve"> </w:t>
      </w:r>
      <m:oMath>
        <m:r>
          <w:rPr>
            <w:rFonts w:ascii="Cambria Math" w:hAnsi="Cambria Math"/>
          </w:rPr>
          <m:t>y</m:t>
        </m:r>
      </m:oMath>
      <w:r>
        <w:t xml:space="preserve"> </w:t>
      </w:r>
      <w:r>
        <w:t>可以根据特征值</w:t>
      </w:r>
      <m:oMath>
        <m:r>
          <w:rPr>
            <w:rFonts w:ascii="Cambria Math" w:hAnsi="Cambria Math"/>
          </w:rPr>
          <m:t>x</m:t>
        </m:r>
      </m:oMath>
      <w:r>
        <w:t>被准确地预测出来。其次，我们实际上能得到一组庞大的训练集，并且在这个训练集中训练一个有很多参数的学习算法吗？如果你不能做到这两者，那么更多时候，你会得到一个性能很好的学习算法。</w:t>
      </w:r>
    </w:p>
    <w:p w14:paraId="64E46F2C" w14:textId="77777777" w:rsidR="006C77B1" w:rsidRDefault="006C77B1">
      <w:pPr>
        <w:pStyle w:val="a0"/>
        <w:rPr>
          <w:lang w:eastAsia="zh-CN"/>
        </w:rPr>
      </w:pPr>
    </w:p>
    <w:p w14:paraId="45757D26" w14:textId="77777777" w:rsidR="006C77B1" w:rsidRDefault="006C77B1">
      <w:pPr>
        <w:pStyle w:val="FirstParagraph"/>
        <w:rPr>
          <w:lang w:eastAsia="zh-CN"/>
        </w:rPr>
      </w:pPr>
    </w:p>
    <w:p w14:paraId="1B71F13B" w14:textId="77777777" w:rsidR="00AD1A15" w:rsidRDefault="00AD1A15">
      <w:pPr>
        <w:widowControl/>
        <w:jc w:val="left"/>
        <w:rPr>
          <w:b/>
          <w:bCs/>
          <w:kern w:val="44"/>
          <w:sz w:val="44"/>
          <w:szCs w:val="44"/>
        </w:rPr>
      </w:pPr>
      <w:bookmarkStart w:id="265" w:name="header-n4"/>
      <w:bookmarkEnd w:id="265"/>
      <w:r>
        <w:br w:type="page"/>
      </w:r>
    </w:p>
    <w:p w14:paraId="474EFA0A" w14:textId="0D1FE3C7" w:rsidR="006C77B1" w:rsidRDefault="006C77B1" w:rsidP="00D15056">
      <w:pPr>
        <w:pStyle w:val="MMTopic1"/>
      </w:pPr>
      <w:bookmarkStart w:id="266" w:name="_Toc38636861"/>
      <w:r>
        <w:lastRenderedPageBreak/>
        <w:t>第</w:t>
      </w:r>
      <w:r>
        <w:t>7</w:t>
      </w:r>
      <w:r>
        <w:t>周</w:t>
      </w:r>
      <w:bookmarkEnd w:id="266"/>
    </w:p>
    <w:p w14:paraId="3BDB264D" w14:textId="14B97EFC" w:rsidR="006C77B1" w:rsidRDefault="006C77B1" w:rsidP="00D15056">
      <w:pPr>
        <w:pStyle w:val="MMTopic2"/>
        <w:numPr>
          <w:ilvl w:val="0"/>
          <w:numId w:val="2"/>
        </w:numPr>
      </w:pPr>
      <w:bookmarkStart w:id="267" w:name="header-n7"/>
      <w:bookmarkStart w:id="268" w:name="_Toc38636862"/>
      <w:bookmarkEnd w:id="267"/>
      <w:r>
        <w:t>支持</w:t>
      </w:r>
      <w:proofErr w:type="gramStart"/>
      <w:r>
        <w:t>向量机</w:t>
      </w:r>
      <w:proofErr w:type="gramEnd"/>
      <w:r>
        <w:t>(Support Vector Machines)</w:t>
      </w:r>
      <w:bookmarkEnd w:id="268"/>
    </w:p>
    <w:p w14:paraId="61593B8D" w14:textId="77777777" w:rsidR="006C77B1" w:rsidRDefault="006C77B1">
      <w:pPr>
        <w:pStyle w:val="3"/>
      </w:pPr>
      <w:bookmarkStart w:id="269" w:name="header-n8"/>
      <w:bookmarkStart w:id="270" w:name="_Toc38636863"/>
      <w:bookmarkEnd w:id="269"/>
      <w:r>
        <w:t xml:space="preserve">12.1 </w:t>
      </w:r>
      <w:r>
        <w:t>优化目标</w:t>
      </w:r>
      <w:bookmarkEnd w:id="270"/>
    </w:p>
    <w:p w14:paraId="374E796C" w14:textId="77777777" w:rsidR="006C77B1" w:rsidRDefault="006C77B1" w:rsidP="00250E38">
      <w:pPr>
        <w:pStyle w:val="af0"/>
      </w:pPr>
      <w:r>
        <w:t>参考视频</w:t>
      </w:r>
      <w:r>
        <w:t>: 12 - 1 - Optimization Objective (15 min).</w:t>
      </w:r>
      <w:proofErr w:type="spellStart"/>
      <w:r>
        <w:t>mkv</w:t>
      </w:r>
      <w:proofErr w:type="spellEnd"/>
    </w:p>
    <w:p w14:paraId="5894FEF9" w14:textId="77777777" w:rsidR="006C77B1" w:rsidRDefault="006C77B1" w:rsidP="00250E38">
      <w:pPr>
        <w:pStyle w:val="af"/>
      </w:pPr>
      <w:r>
        <w:t>到目前为止</w:t>
      </w:r>
      <w:r>
        <w:t>,</w:t>
      </w:r>
      <w:r>
        <w:t>你已经见过一系列不同的学习算法。在监督学习中，许多学习算法的性能都非常类似，因此，重要的不是你该选择使用学习算法</w:t>
      </w:r>
      <w:r>
        <w:rPr>
          <w:b/>
        </w:rPr>
        <w:t>A</w:t>
      </w:r>
      <w:r>
        <w:t>还是学习算法</w:t>
      </w:r>
      <w:r>
        <w:rPr>
          <w:b/>
        </w:rPr>
        <w:t>B</w:t>
      </w:r>
      <w:r>
        <w:t>，而更重要的是，应用这些算法时，所创建的大量数据在应用这些算法时，表现情况通常依赖于你的水平。比如：你为学习算法所设计的特征量的选择，以及如何选择正则化参数，诸如此类的事。还有一个更加强大的算法广泛的应用于工业界和学术界，它被称为支持</w:t>
      </w:r>
      <w:proofErr w:type="gramStart"/>
      <w:r>
        <w:t>向量机</w:t>
      </w:r>
      <w:proofErr w:type="gramEnd"/>
      <w:r>
        <w:t>(</w:t>
      </w:r>
      <w:r>
        <w:rPr>
          <w:b/>
        </w:rPr>
        <w:t>Support Vector Machine</w:t>
      </w:r>
      <w:r>
        <w:t>)</w:t>
      </w:r>
      <w:r>
        <w:t>。与逻辑回归和神经网络相比，支持向量机，或者简称</w:t>
      </w:r>
      <w:r>
        <w:rPr>
          <w:b/>
        </w:rPr>
        <w:t>SVM</w:t>
      </w:r>
      <w:r>
        <w:t>，在学习复杂的非线性方程时提供了一种更为清晰，更加强大的方式。因此，在接下来的视频中，我会探讨这一算法。在稍后的课程中，我也会对监督学习算法进行简要的总结。当然，仅仅是作简要描述。但对于支持向量机，鉴于该算法的强大和受欢迎度，在本课中，我会花许多时间来讲解它。它也是我们所介绍的最后一个监督学习算法。</w:t>
      </w:r>
    </w:p>
    <w:p w14:paraId="67066F05" w14:textId="77777777" w:rsidR="006C77B1" w:rsidRDefault="006C77B1" w:rsidP="00250E38">
      <w:pPr>
        <w:pStyle w:val="af"/>
      </w:pPr>
      <w:r>
        <w:t>正如我们之前开发的学习算法，我们从优化目标开始。那么，我们开始学习这个算法。为了描述支持向量机，事实上，我将会从逻辑回归开始展示我们如何一点</w:t>
      </w:r>
      <w:proofErr w:type="gramStart"/>
      <w:r>
        <w:t>一点</w:t>
      </w:r>
      <w:proofErr w:type="gramEnd"/>
      <w:r>
        <w:t>修改来得到本质上的支持向量机。</w:t>
      </w:r>
    </w:p>
    <w:p w14:paraId="7CDE077A" w14:textId="77777777" w:rsidR="006C77B1" w:rsidRDefault="006C77B1" w:rsidP="00250E38">
      <w:pPr>
        <w:pStyle w:val="af"/>
      </w:pPr>
      <w:r>
        <w:rPr>
          <w:noProof/>
        </w:rPr>
        <w:drawing>
          <wp:inline distT="0" distB="0" distL="0" distR="0" wp14:anchorId="4FA6A0F0" wp14:editId="6AEBE34B">
            <wp:extent cx="4619625" cy="2428875"/>
            <wp:effectExtent l="0" t="0" r="9525" b="9525"/>
            <wp:docPr id="55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d12b07f13a976e916d0c707fd03153c.png"/>
                    <pic:cNvPicPr>
                      <a:picLocks noChangeAspect="1" noChangeArrowheads="1"/>
                    </pic:cNvPicPr>
                  </pic:nvPicPr>
                  <pic:blipFill>
                    <a:blip r:embed="rId274"/>
                    <a:stretch>
                      <a:fillRect/>
                    </a:stretch>
                  </pic:blipFill>
                  <pic:spPr bwMode="auto">
                    <a:xfrm>
                      <a:off x="0" y="0"/>
                      <a:ext cx="4619625" cy="2428875"/>
                    </a:xfrm>
                    <a:prstGeom prst="rect">
                      <a:avLst/>
                    </a:prstGeom>
                    <a:noFill/>
                    <a:ln w="9525">
                      <a:noFill/>
                      <a:headEnd/>
                      <a:tailEnd/>
                    </a:ln>
                  </pic:spPr>
                </pic:pic>
              </a:graphicData>
            </a:graphic>
          </wp:inline>
        </w:drawing>
      </w:r>
    </w:p>
    <w:p w14:paraId="479B79A3" w14:textId="77777777" w:rsidR="006C77B1" w:rsidRDefault="006C77B1" w:rsidP="00250E38">
      <w:pPr>
        <w:pStyle w:val="af"/>
      </w:pPr>
      <w:r>
        <w:lastRenderedPageBreak/>
        <w:t>那么，在逻辑回归中我们已经熟悉了这里的假设函数形式，和右边的</w:t>
      </w:r>
      <w:r>
        <w:t>S</w:t>
      </w:r>
      <w:r>
        <w:t>型激励函数。然而，为了解释一些数学知识</w:t>
      </w:r>
      <w:r>
        <w:t>.</w:t>
      </w:r>
      <w:r>
        <w:t>我将用</w:t>
      </w:r>
      <m:oMath>
        <m:r>
          <w:rPr>
            <w:rFonts w:ascii="Cambria Math" w:hAnsi="Cambria Math"/>
          </w:rPr>
          <m:t>z</m:t>
        </m:r>
      </m:oMath>
      <w:r>
        <w:t xml:space="preserve"> </w:t>
      </w:r>
      <w:r>
        <w:t>表示</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w:t>
      </w:r>
    </w:p>
    <w:p w14:paraId="3296438C" w14:textId="77777777" w:rsidR="006C77B1" w:rsidRDefault="006C77B1" w:rsidP="00250E38">
      <w:pPr>
        <w:pStyle w:val="af"/>
      </w:pPr>
      <w:r>
        <w:t>现在考虑下我们想要逻辑回归做什么：如果有一个</w:t>
      </w:r>
      <w:r>
        <w:t xml:space="preserve"> </w:t>
      </w:r>
      <m:oMath>
        <m:r>
          <w:rPr>
            <w:rFonts w:ascii="Cambria Math" w:hAnsi="Cambria Math"/>
          </w:rPr>
          <m:t>y=1</m:t>
        </m:r>
      </m:oMath>
      <w:r>
        <w:t>的样本，我的意思是不管是在训练集中或是在测试集中，又或者在交叉验证集中，总之是</w:t>
      </w:r>
      <w:r>
        <w:t xml:space="preserve"> </w:t>
      </w:r>
      <m:oMath>
        <m:r>
          <w:rPr>
            <w:rFonts w:ascii="Cambria Math" w:hAnsi="Cambria Math"/>
          </w:rPr>
          <m:t>y=1</m:t>
        </m:r>
      </m:oMath>
      <w:r>
        <w:t>，现在我们希望</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t xml:space="preserve"> </w:t>
      </w:r>
      <w:r>
        <w:t>趋近</w:t>
      </w:r>
      <w:r>
        <w:t>1</w:t>
      </w:r>
      <w:r>
        <w:t>。因为我们想要正确地将此样本分类，这就意味着当</w:t>
      </w:r>
      <w:r>
        <w:t xml:space="preserve"> </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t>趋近于</w:t>
      </w:r>
      <w:r>
        <w:t>1</w:t>
      </w:r>
      <w:r>
        <w:t>时，</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 xml:space="preserve"> </w:t>
      </w:r>
      <w:r>
        <w:t>应当远大于</w:t>
      </w:r>
      <w:r>
        <w:t>0</w:t>
      </w:r>
      <w:r>
        <w:t>，这里的</w:t>
      </w:r>
      <m:oMath>
        <m:r>
          <w:rPr>
            <w:rFonts w:ascii="Cambria Math" w:hAnsi="Cambria Math"/>
          </w:rPr>
          <m:t>&gt;&gt;</m:t>
        </m:r>
      </m:oMath>
      <w:r>
        <w:t>意思是远远大于</w:t>
      </w:r>
      <w:r>
        <w:t>0</w:t>
      </w:r>
      <w:r>
        <w:t>。这是因为由于</w:t>
      </w:r>
      <w:r>
        <w:t xml:space="preserve"> </w:t>
      </w:r>
      <m:oMath>
        <m:r>
          <w:rPr>
            <w:rFonts w:ascii="Cambria Math" w:hAnsi="Cambria Math"/>
          </w:rPr>
          <m:t>z</m:t>
        </m:r>
      </m:oMath>
      <w:r>
        <w:t xml:space="preserve"> </w:t>
      </w:r>
      <w:r>
        <w:t>表示</w:t>
      </w:r>
      <w:r>
        <w:t xml:space="preserve"> </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，当</w:t>
      </w:r>
      <w:r>
        <w:t xml:space="preserve"> </w:t>
      </w:r>
      <m:oMath>
        <m:r>
          <w:rPr>
            <w:rFonts w:ascii="Cambria Math" w:hAnsi="Cambria Math"/>
          </w:rPr>
          <m:t>z</m:t>
        </m:r>
      </m:oMath>
      <w:r>
        <w:t>远大于</w:t>
      </w:r>
      <w:r>
        <w:t>0</w:t>
      </w:r>
      <w:r>
        <w:t>时，即到了该图的右边，你不难发现此时逻辑回归的输出将趋近于</w:t>
      </w:r>
      <w:r>
        <w:t>1</w:t>
      </w:r>
      <w:r>
        <w:t>。相反地，如果我们有另一个样本，即</w:t>
      </w:r>
      <m:oMath>
        <m:r>
          <w:rPr>
            <w:rFonts w:ascii="Cambria Math" w:hAnsi="Cambria Math"/>
          </w:rPr>
          <m:t>y=0</m:t>
        </m:r>
      </m:oMath>
      <w:r>
        <w:t>。我们希望假设函数的输出值将趋近于</w:t>
      </w:r>
      <w:r>
        <w:t>0</w:t>
      </w:r>
      <w:r>
        <w:t>，这对应于</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，或者就是</w:t>
      </w:r>
      <w:r>
        <w:t xml:space="preserve"> </w:t>
      </w:r>
      <m:oMath>
        <m:r>
          <w:rPr>
            <w:rFonts w:ascii="Cambria Math" w:hAnsi="Cambria Math"/>
          </w:rPr>
          <m:t>z</m:t>
        </m:r>
      </m:oMath>
      <w:r>
        <w:t xml:space="preserve"> </w:t>
      </w:r>
      <w:r>
        <w:t>会远小于</w:t>
      </w:r>
      <w:r>
        <w:t>0</w:t>
      </w:r>
      <w:r>
        <w:t>，因为对应的假设函数的输出值趋近</w:t>
      </w:r>
      <w:r>
        <w:t>0</w:t>
      </w:r>
      <w:r>
        <w:t>。</w:t>
      </w:r>
    </w:p>
    <w:p w14:paraId="49AA29D3" w14:textId="77777777" w:rsidR="006C77B1" w:rsidRDefault="006C77B1" w:rsidP="00250E38">
      <w:pPr>
        <w:pStyle w:val="af"/>
      </w:pPr>
      <w:r>
        <w:rPr>
          <w:noProof/>
        </w:rPr>
        <w:drawing>
          <wp:inline distT="0" distB="0" distL="0" distR="0" wp14:anchorId="26FA5FC8" wp14:editId="413B8240">
            <wp:extent cx="4752975" cy="2828925"/>
            <wp:effectExtent l="0" t="0" r="9525" b="9525"/>
            <wp:docPr id="55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6facb7fa8eddc3a860e420588c981d5.png"/>
                    <pic:cNvPicPr>
                      <a:picLocks noChangeAspect="1" noChangeArrowheads="1"/>
                    </pic:cNvPicPr>
                  </pic:nvPicPr>
                  <pic:blipFill>
                    <a:blip r:embed="rId275"/>
                    <a:stretch>
                      <a:fillRect/>
                    </a:stretch>
                  </pic:blipFill>
                  <pic:spPr bwMode="auto">
                    <a:xfrm>
                      <a:off x="0" y="0"/>
                      <a:ext cx="4752975" cy="2828925"/>
                    </a:xfrm>
                    <a:prstGeom prst="rect">
                      <a:avLst/>
                    </a:prstGeom>
                    <a:noFill/>
                    <a:ln w="9525">
                      <a:noFill/>
                      <a:headEnd/>
                      <a:tailEnd/>
                    </a:ln>
                  </pic:spPr>
                </pic:pic>
              </a:graphicData>
            </a:graphic>
          </wp:inline>
        </w:drawing>
      </w:r>
    </w:p>
    <w:p w14:paraId="2360AC27" w14:textId="77777777" w:rsidR="006C77B1" w:rsidRDefault="006C77B1" w:rsidP="00250E38">
      <w:pPr>
        <w:pStyle w:val="af"/>
      </w:pPr>
      <w:r>
        <w:t>如果你进一步观察逻辑回归的代价函数，你会发现每个样本</w:t>
      </w:r>
      <w:r>
        <w:t xml:space="preserve"> </w:t>
      </w:r>
      <m:oMath>
        <m:r>
          <w:rPr>
            <w:rFonts w:ascii="Cambria Math" w:hAnsi="Cambria Math"/>
          </w:rPr>
          <m:t>(x,y)</m:t>
        </m:r>
      </m:oMath>
      <w:r>
        <w:t>都会为总代价函数，增加这里的一项，因此，对于总代价函数通常会有对所有的训练样本求和，并且这里还有一个</w:t>
      </w:r>
      <m:oMath>
        <m:r>
          <w:rPr>
            <w:rFonts w:ascii="Cambria Math" w:hAnsi="Cambria Math"/>
          </w:rPr>
          <m:t>1/m</m:t>
        </m:r>
      </m:oMath>
      <w:r>
        <w:t>项，但是，在逻辑回归中，这里的这一项就是表示一个训练样本所对应的表达式。现在，如果我将完整定义的假设函数代入这里。那么，我们就会得到每一个训练样本都影响这一项。</w:t>
      </w:r>
    </w:p>
    <w:p w14:paraId="4EB91907" w14:textId="77777777" w:rsidR="006C77B1" w:rsidRDefault="006C77B1" w:rsidP="00250E38">
      <w:pPr>
        <w:pStyle w:val="af"/>
      </w:pPr>
      <w:r>
        <w:t>现在，先忽略</w:t>
      </w:r>
      <w:r>
        <w:t xml:space="preserve"> </w:t>
      </w:r>
      <m:oMath>
        <m:r>
          <w:rPr>
            <w:rFonts w:ascii="Cambria Math" w:hAnsi="Cambria Math"/>
          </w:rPr>
          <m:t>1/m</m:t>
        </m:r>
      </m:oMath>
      <w:r>
        <w:t xml:space="preserve"> </w:t>
      </w:r>
      <w:r>
        <w:t>这一项，但是这一项是影响整个总代价函数中的这一项的。</w:t>
      </w:r>
    </w:p>
    <w:p w14:paraId="2E01F89C" w14:textId="77777777" w:rsidR="006C77B1" w:rsidRDefault="006C77B1" w:rsidP="00250E38">
      <w:pPr>
        <w:pStyle w:val="af"/>
      </w:pPr>
      <w:r>
        <w:t>现在，一起来考虑两种情况：</w:t>
      </w:r>
    </w:p>
    <w:p w14:paraId="1CAB5510" w14:textId="77777777" w:rsidR="006C77B1" w:rsidRDefault="006C77B1" w:rsidP="00250E38">
      <w:pPr>
        <w:pStyle w:val="af"/>
      </w:pPr>
      <w:r>
        <w:t>一种是</w:t>
      </w:r>
      <m:oMath>
        <m:r>
          <w:rPr>
            <w:rFonts w:ascii="Cambria Math" w:hAnsi="Cambria Math"/>
          </w:rPr>
          <m:t>y</m:t>
        </m:r>
      </m:oMath>
      <w:r>
        <w:t>等于</w:t>
      </w:r>
      <w:r>
        <w:t>1</w:t>
      </w:r>
      <w:r>
        <w:t>的情况；另一种是</w:t>
      </w:r>
      <w:r>
        <w:t xml:space="preserve"> </w:t>
      </w:r>
      <m:oMath>
        <m:r>
          <w:rPr>
            <w:rFonts w:ascii="Cambria Math" w:hAnsi="Cambria Math"/>
          </w:rPr>
          <m:t>y</m:t>
        </m:r>
      </m:oMath>
      <w:r>
        <w:t xml:space="preserve"> </w:t>
      </w:r>
      <w:r>
        <w:t>等于</w:t>
      </w:r>
      <w:r>
        <w:t>0</w:t>
      </w:r>
      <w:r>
        <w:t>的情况。</w:t>
      </w:r>
    </w:p>
    <w:p w14:paraId="73EAF8DD" w14:textId="77777777" w:rsidR="006C77B1" w:rsidRDefault="006C77B1" w:rsidP="00250E38">
      <w:pPr>
        <w:pStyle w:val="af"/>
      </w:pPr>
      <w:r>
        <w:t>在第一种情况中，假设</w:t>
      </w:r>
      <w:r>
        <w:t xml:space="preserve"> </w:t>
      </w:r>
      <m:oMath>
        <m:r>
          <w:rPr>
            <w:rFonts w:ascii="Cambria Math" w:hAnsi="Cambria Math"/>
          </w:rPr>
          <m:t>y=1</m:t>
        </m:r>
      </m:oMath>
      <w:r>
        <w:t xml:space="preserve"> </w:t>
      </w:r>
      <w:r>
        <w:t>，此时在目标函数中只需有第一项起作用，因为</w:t>
      </w:r>
      <m:oMath>
        <m:r>
          <w:rPr>
            <w:rFonts w:ascii="Cambria Math" w:hAnsi="Cambria Math"/>
          </w:rPr>
          <m:t>y=1</m:t>
        </m:r>
      </m:oMath>
      <w:r>
        <w:t>时，</w:t>
      </w:r>
      <m:oMath>
        <m:r>
          <w:rPr>
            <w:rFonts w:ascii="Cambria Math" w:hAnsi="Cambria Math"/>
          </w:rPr>
          <m:t>(1-y)</m:t>
        </m:r>
      </m:oMath>
      <w:r>
        <w:t>项将等于</w:t>
      </w:r>
      <w:r>
        <w:t>0</w:t>
      </w:r>
      <w:r>
        <w:t>。因此，当在</w:t>
      </w:r>
      <w:r>
        <w:t xml:space="preserve"> </w:t>
      </w:r>
      <m:oMath>
        <m:r>
          <w:rPr>
            <w:rFonts w:ascii="Cambria Math" w:hAnsi="Cambria Math"/>
          </w:rPr>
          <m:t>y=1</m:t>
        </m:r>
      </m:oMath>
      <w:r>
        <w:t xml:space="preserve"> </w:t>
      </w:r>
      <w:r>
        <w:t>的样本中时，即在</w:t>
      </w:r>
      <w:r>
        <w:t xml:space="preserve"> </w:t>
      </w:r>
      <m:oMath>
        <m:r>
          <w:rPr>
            <w:rFonts w:ascii="Cambria Math" w:hAnsi="Cambria Math"/>
          </w:rPr>
          <m:t>(x,y)</m:t>
        </m:r>
      </m:oMath>
      <w:r>
        <w:t>中</w:t>
      </w:r>
      <w:r>
        <w:t xml:space="preserve"> </w:t>
      </w:r>
      <w:r>
        <w:t>，我们得到</w:t>
      </w:r>
      <w:r>
        <w:t xml:space="preserve"> </w:t>
      </w:r>
      <m:oMath>
        <m:r>
          <w:rPr>
            <w:rFonts w:ascii="Cambria Math" w:hAnsi="Cambria Math"/>
          </w:rPr>
          <m:t>y=1</m:t>
        </m:r>
      </m:oMath>
      <w:r>
        <w:t xml:space="preserve"> </w:t>
      </w:r>
      <m:oMath>
        <m:r>
          <w:rPr>
            <w:rFonts w:ascii="Cambria Math" w:hAnsi="Cambria Math"/>
          </w:rPr>
          <w:lastRenderedPageBreak/>
          <m:t>-</m:t>
        </m:r>
        <m:r>
          <m:rPr>
            <m:sty m:val="p"/>
          </m:rPr>
          <w:rPr>
            <w:rFonts w:ascii="Cambria Math" w:hAnsi="Cambria Math"/>
          </w:rPr>
          <m:t>log</m:t>
        </m:r>
        <m:r>
          <w:rPr>
            <w:rFonts w:ascii="Cambria Math" w:hAnsi="Cambria Math"/>
          </w:rPr>
          <m:t>(1-</m:t>
        </m:r>
        <m:f>
          <m:fPr>
            <m:ctrlPr>
              <w:rPr>
                <w:rFonts w:ascii="Cambria Math" w:hAnsi="Cambria Math"/>
              </w:rPr>
            </m:ctrlPr>
          </m:fPr>
          <m:num>
            <m:r>
              <w:rPr>
                <w:rFonts w:ascii="Cambria Math" w:hAnsi="Cambria Math"/>
              </w:rPr>
              <m:t>1</m:t>
            </m:r>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-z</m:t>
                </m:r>
              </m:sup>
            </m:sSup>
          </m:den>
        </m:f>
        <m:r>
          <w:rPr>
            <w:rFonts w:ascii="Cambria Math" w:hAnsi="Cambria Math"/>
          </w:rPr>
          <m:t>)</m:t>
        </m:r>
      </m:oMath>
      <w:r>
        <w:t>这样一项，这里同上一张幻灯片一致。</w:t>
      </w:r>
    </w:p>
    <w:p w14:paraId="185A1D04" w14:textId="77777777" w:rsidR="006C77B1" w:rsidRDefault="006C77B1" w:rsidP="00250E38">
      <w:pPr>
        <w:pStyle w:val="af"/>
      </w:pPr>
      <w:r>
        <w:t>我用</w:t>
      </w:r>
      <w:r>
        <w:t xml:space="preserve"> </w:t>
      </w:r>
      <m:oMath>
        <m:r>
          <w:rPr>
            <w:rFonts w:ascii="Cambria Math" w:hAnsi="Cambria Math"/>
          </w:rPr>
          <m:t>z</m:t>
        </m:r>
      </m:oMath>
      <w:r>
        <w:t xml:space="preserve"> </w:t>
      </w:r>
      <w:r>
        <w:t>表示</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，即：</w:t>
      </w:r>
      <w:r>
        <w:t xml:space="preserve"> </w:t>
      </w:r>
      <m:oMath>
        <m:r>
          <w:rPr>
            <w:rFonts w:ascii="Cambria Math" w:hAnsi="Cambria Math"/>
          </w:rPr>
          <m:t>z=</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。当然，在代价函数中，</w:t>
      </w:r>
      <m:oMath>
        <m:r>
          <w:rPr>
            <w:rFonts w:ascii="Cambria Math" w:hAnsi="Cambria Math"/>
          </w:rPr>
          <m:t>y</m:t>
        </m:r>
      </m:oMath>
      <w:r>
        <w:t xml:space="preserve"> </w:t>
      </w:r>
      <w:r>
        <w:t>前面有负号。我们只是这样表示，如果</w:t>
      </w:r>
      <w:r>
        <w:t xml:space="preserve"> </w:t>
      </w:r>
      <m:oMath>
        <m:r>
          <w:rPr>
            <w:rFonts w:ascii="Cambria Math" w:hAnsi="Cambria Math"/>
          </w:rPr>
          <m:t>y=1</m:t>
        </m:r>
      </m:oMath>
      <w:r>
        <w:t xml:space="preserve"> </w:t>
      </w:r>
      <w:r>
        <w:t>代价函数中，这一项也等于</w:t>
      </w:r>
      <w:r>
        <w:t>1</w:t>
      </w:r>
      <w:r>
        <w:t>。这样做是为了简化此处的表达式。如果画出关于</w:t>
      </w:r>
      <m:oMath>
        <m:r>
          <w:rPr>
            <w:rFonts w:ascii="Cambria Math" w:hAnsi="Cambria Math"/>
          </w:rPr>
          <m:t>z</m:t>
        </m:r>
      </m:oMath>
      <w:r>
        <w:t xml:space="preserve"> </w:t>
      </w:r>
      <w:r>
        <w:t>的函数，你会看到左下角的这条曲线，我们同样可以看到，当</w:t>
      </w:r>
      <m:oMath>
        <m:r>
          <w:rPr>
            <w:rFonts w:ascii="Cambria Math" w:hAnsi="Cambria Math"/>
          </w:rPr>
          <m:t>z</m:t>
        </m:r>
      </m:oMath>
      <w:r>
        <w:t xml:space="preserve"> </w:t>
      </w:r>
      <w:r>
        <w:t>增大时，也就是相当于</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增大时，</w:t>
      </w:r>
      <m:oMath>
        <m:r>
          <w:rPr>
            <w:rFonts w:ascii="Cambria Math" w:hAnsi="Cambria Math"/>
          </w:rPr>
          <m:t>z</m:t>
        </m:r>
      </m:oMath>
      <w:r>
        <w:t xml:space="preserve"> </w:t>
      </w:r>
      <w:r>
        <w:t>对应的值会变的非常小。对整个代价函数而言，影响也非常小。这也就解释了，为什么逻辑回归在观察到正样本</w:t>
      </w:r>
      <m:oMath>
        <m:r>
          <w:rPr>
            <w:rFonts w:ascii="Cambria Math" w:hAnsi="Cambria Math"/>
          </w:rPr>
          <m:t>y=1</m:t>
        </m:r>
      </m:oMath>
      <w:r>
        <w:t>时，试图将</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设置得非常大。因为，在代价函数中的这一项会变的非常小。</w:t>
      </w:r>
    </w:p>
    <w:p w14:paraId="5417D720" w14:textId="77777777" w:rsidR="006C77B1" w:rsidRDefault="006C77B1" w:rsidP="00250E38">
      <w:pPr>
        <w:pStyle w:val="af"/>
      </w:pPr>
      <w:r>
        <w:t>现在开始建立支持向量机，我们从这里开始：</w:t>
      </w:r>
    </w:p>
    <w:p w14:paraId="31A4DB11" w14:textId="77777777" w:rsidR="006C77B1" w:rsidRDefault="006C77B1" w:rsidP="00250E38">
      <w:pPr>
        <w:pStyle w:val="af"/>
      </w:pPr>
      <w:r>
        <w:t>我们会从这个代价函数开始，也就是</w:t>
      </w:r>
      <m:oMath>
        <m:r>
          <w:rPr>
            <w:rFonts w:ascii="Cambria Math" w:hAnsi="Cambria Math"/>
          </w:rPr>
          <m:t>-</m:t>
        </m:r>
        <m:r>
          <m:rPr>
            <m:sty m:val="p"/>
          </m:rPr>
          <w:rPr>
            <w:rFonts w:ascii="Cambria Math" w:hAnsi="Cambria Math"/>
          </w:rPr>
          <m:t>log</m:t>
        </m:r>
        <m:r>
          <w:rPr>
            <w:rFonts w:ascii="Cambria Math" w:hAnsi="Cambria Math"/>
          </w:rPr>
          <m:t>(1-</m:t>
        </m:r>
        <m:f>
          <m:fPr>
            <m:ctrlPr>
              <w:rPr>
                <w:rFonts w:ascii="Cambria Math" w:hAnsi="Cambria Math"/>
              </w:rPr>
            </m:ctrlPr>
          </m:fPr>
          <m:num>
            <m:r>
              <w:rPr>
                <w:rFonts w:ascii="Cambria Math" w:hAnsi="Cambria Math"/>
              </w:rPr>
              <m:t>1</m:t>
            </m:r>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-z</m:t>
                </m:r>
              </m:sup>
            </m:sSup>
          </m:den>
        </m:f>
        <m:r>
          <w:rPr>
            <w:rFonts w:ascii="Cambria Math" w:hAnsi="Cambria Math"/>
          </w:rPr>
          <m:t>)</m:t>
        </m:r>
      </m:oMath>
      <w:r>
        <w:t>一点</w:t>
      </w:r>
      <w:proofErr w:type="gramStart"/>
      <w:r>
        <w:t>一点</w:t>
      </w:r>
      <w:proofErr w:type="gramEnd"/>
      <w:r>
        <w:t>修改，让我取这里的</w:t>
      </w:r>
      <m:oMath>
        <m:r>
          <w:rPr>
            <w:rFonts w:ascii="Cambria Math" w:hAnsi="Cambria Math"/>
          </w:rPr>
          <m:t>z=1</m:t>
        </m:r>
      </m:oMath>
      <w:r>
        <w:t xml:space="preserve"> </w:t>
      </w:r>
      <w:r>
        <w:t>点，我先画出将要用的代价函数。</w:t>
      </w:r>
    </w:p>
    <w:p w14:paraId="1C74D8FE" w14:textId="77777777" w:rsidR="006C77B1" w:rsidRDefault="006C77B1" w:rsidP="00250E38">
      <w:pPr>
        <w:pStyle w:val="af"/>
      </w:pPr>
      <w:r>
        <w:rPr>
          <w:noProof/>
        </w:rPr>
        <w:drawing>
          <wp:inline distT="0" distB="0" distL="0" distR="0" wp14:anchorId="23369880" wp14:editId="1CE3740B">
            <wp:extent cx="2200275" cy="1847850"/>
            <wp:effectExtent l="0" t="0" r="9525" b="0"/>
            <wp:docPr id="55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4b43ee98bff9f5e73d841af1fa316bf.png"/>
                    <pic:cNvPicPr>
                      <a:picLocks noChangeAspect="1" noChangeArrowheads="1"/>
                    </pic:cNvPicPr>
                  </pic:nvPicPr>
                  <pic:blipFill>
                    <a:blip r:embed="rId276"/>
                    <a:stretch>
                      <a:fillRect/>
                    </a:stretch>
                  </pic:blipFill>
                  <pic:spPr bwMode="auto">
                    <a:xfrm>
                      <a:off x="0" y="0"/>
                      <a:ext cx="2200275" cy="1847850"/>
                    </a:xfrm>
                    <a:prstGeom prst="rect">
                      <a:avLst/>
                    </a:prstGeom>
                    <a:noFill/>
                    <a:ln w="9525">
                      <a:noFill/>
                      <a:headEnd/>
                      <a:tailEnd/>
                    </a:ln>
                  </pic:spPr>
                </pic:pic>
              </a:graphicData>
            </a:graphic>
          </wp:inline>
        </w:drawing>
      </w:r>
    </w:p>
    <w:p w14:paraId="4DAA2DE8" w14:textId="191218A2" w:rsidR="006C77B1" w:rsidRDefault="006C77B1" w:rsidP="00250E38">
      <w:pPr>
        <w:pStyle w:val="af"/>
      </w:pPr>
      <w:r>
        <w:t>新的代价函数将会水平的从这里到右边</w:t>
      </w:r>
      <w:r>
        <w:t>(</w:t>
      </w:r>
      <w:r>
        <w:t>图外</w:t>
      </w:r>
      <w:r>
        <w:t>)</w:t>
      </w:r>
      <w:r>
        <w:t>，然后我再画一条同逻辑回归非常相似的直线，但是，在这里是一条直线，也就是我用紫红色画的曲线，就是这条紫红色的曲线。那么，到了这里已经非常接近逻辑回归中使用的代价函数了。只是这里是由两条线段组成，即位于右边的水平部分和位于左边的直线部分，先别过多的考虑左边直线部分的斜率，这并不是很重要。但是，这里我们将使用的新的代价函数，是在</w:t>
      </w:r>
      <m:oMath>
        <m:r>
          <w:rPr>
            <w:rFonts w:ascii="Cambria Math" w:hAnsi="Cambria Math"/>
          </w:rPr>
          <m:t>y=1</m:t>
        </m:r>
      </m:oMath>
      <w:r>
        <w:t>的前提下的。你也许能想到，这应该能做同逻辑回归中类似的事情，但事实上，在之后的优化问题中，这会变得更坚定，并且为支持向量机，带来计算上的优势。例如，更容易计算股票交易的问题等等。</w:t>
      </w:r>
    </w:p>
    <w:p w14:paraId="14AFF8D9" w14:textId="77777777" w:rsidR="006C77B1" w:rsidRDefault="006C77B1" w:rsidP="00250E38">
      <w:pPr>
        <w:pStyle w:val="af"/>
      </w:pPr>
      <w:r>
        <w:t>目前，我们只是讨论了</w:t>
      </w:r>
      <m:oMath>
        <m:r>
          <w:rPr>
            <w:rFonts w:ascii="Cambria Math" w:hAnsi="Cambria Math"/>
          </w:rPr>
          <m:t>y=1</m:t>
        </m:r>
      </m:oMath>
      <w:r>
        <w:t>的情况，另外一种情况是当</w:t>
      </w:r>
      <m:oMath>
        <m:r>
          <w:rPr>
            <w:rFonts w:ascii="Cambria Math" w:hAnsi="Cambria Math"/>
          </w:rPr>
          <m:t>y=0</m:t>
        </m:r>
      </m:oMath>
      <w:r>
        <w:t>时，此时如果你仔细观察代价函数只留下了第二项，因为第一项被消除了。如果当</w:t>
      </w:r>
      <m:oMath>
        <m:r>
          <w:rPr>
            <w:rFonts w:ascii="Cambria Math" w:hAnsi="Cambria Math"/>
          </w:rPr>
          <m:t>y=0</m:t>
        </m:r>
      </m:oMath>
      <w:r>
        <w:t>时，那么这一项也就是</w:t>
      </w:r>
      <w:r>
        <w:t>0</w:t>
      </w:r>
      <w:r>
        <w:t>了。所以上述表达式只留下了第二项。因此，这个样本的代价或是代价函数的贡献。将会由这一项表示。并且，如果你将这一项作为</w:t>
      </w:r>
      <m:oMath>
        <m:r>
          <w:rPr>
            <w:rFonts w:ascii="Cambria Math" w:hAnsi="Cambria Math"/>
          </w:rPr>
          <m:t>z</m:t>
        </m:r>
      </m:oMath>
      <w:r>
        <w:t>的函数，那么，这里就会得到横轴</w:t>
      </w:r>
      <m:oMath>
        <m:r>
          <w:rPr>
            <w:rFonts w:ascii="Cambria Math" w:hAnsi="Cambria Math"/>
          </w:rPr>
          <m:t>z</m:t>
        </m:r>
      </m:oMath>
      <w:r>
        <w:t>。现在，你完成了支持</w:t>
      </w:r>
      <w:proofErr w:type="gramStart"/>
      <w:r>
        <w:t>向量机</w:t>
      </w:r>
      <w:proofErr w:type="gramEnd"/>
      <w:r>
        <w:t>中的部分内容，同样地，我们要替代这一条蓝色的线，用相似的方法。</w:t>
      </w:r>
    </w:p>
    <w:p w14:paraId="3DEA4EF6" w14:textId="77777777" w:rsidR="006C77B1" w:rsidRDefault="006C77B1" w:rsidP="00250E38">
      <w:pPr>
        <w:pStyle w:val="af"/>
      </w:pPr>
      <w:r>
        <w:rPr>
          <w:noProof/>
        </w:rPr>
        <w:lastRenderedPageBreak/>
        <w:drawing>
          <wp:inline distT="0" distB="0" distL="0" distR="0" wp14:anchorId="0E958E3C" wp14:editId="7D6DAAC6">
            <wp:extent cx="2038350" cy="1600200"/>
            <wp:effectExtent l="0" t="0" r="0" b="0"/>
            <wp:docPr id="55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b372c9161375a4f7b6f0bd4a69560e9.png"/>
                    <pic:cNvPicPr>
                      <a:picLocks noChangeAspect="1" noChangeArrowheads="1"/>
                    </pic:cNvPicPr>
                  </pic:nvPicPr>
                  <pic:blipFill>
                    <a:blip r:embed="rId277"/>
                    <a:stretch>
                      <a:fillRect/>
                    </a:stretch>
                  </pic:blipFill>
                  <pic:spPr bwMode="auto">
                    <a:xfrm>
                      <a:off x="0" y="0"/>
                      <a:ext cx="2038350" cy="1600200"/>
                    </a:xfrm>
                    <a:prstGeom prst="rect">
                      <a:avLst/>
                    </a:prstGeom>
                    <a:noFill/>
                    <a:ln w="9525">
                      <a:noFill/>
                      <a:headEnd/>
                      <a:tailEnd/>
                    </a:ln>
                  </pic:spPr>
                </pic:pic>
              </a:graphicData>
            </a:graphic>
          </wp:inline>
        </w:drawing>
      </w:r>
    </w:p>
    <w:p w14:paraId="25157BDF" w14:textId="77777777" w:rsidR="006C77B1" w:rsidRDefault="006C77B1" w:rsidP="00250E38">
      <w:pPr>
        <w:pStyle w:val="af"/>
      </w:pPr>
      <w:r>
        <w:t>如果我们用一个新的代价函数来代替，即这条从</w:t>
      </w:r>
      <w:r>
        <w:t>0</w:t>
      </w:r>
      <w:r>
        <w:t>点开始的水平直线，然后是一条斜线，像上图。那么，现在让我给这两个方程命名，左边的函数，我称之为</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1</m:t>
            </m:r>
          </m:sub>
        </m:sSub>
        <m:r>
          <w:rPr>
            <w:rFonts w:ascii="Cambria Math" w:hAnsi="Cambria Math"/>
          </w:rPr>
          <m:t>(z)</m:t>
        </m:r>
      </m:oMath>
      <w:r>
        <w:t>，同时，右边函数我称它为</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0</m:t>
            </m:r>
          </m:sub>
        </m:sSub>
        <m:r>
          <w:rPr>
            <w:rFonts w:ascii="Cambria Math" w:hAnsi="Cambria Math"/>
          </w:rPr>
          <m:t>(z)</m:t>
        </m:r>
      </m:oMath>
      <w:r>
        <w:t>。这里的下标是指在代价函数中，对应的</w:t>
      </w:r>
      <w:r>
        <w:t xml:space="preserve"> </w:t>
      </w:r>
      <m:oMath>
        <m:r>
          <w:rPr>
            <w:rFonts w:ascii="Cambria Math" w:hAnsi="Cambria Math"/>
          </w:rPr>
          <m:t>y=1</m:t>
        </m:r>
      </m:oMath>
      <w:r>
        <w:t xml:space="preserve"> </w:t>
      </w:r>
      <w:r>
        <w:t>和</w:t>
      </w:r>
      <w:r>
        <w:t xml:space="preserve"> </w:t>
      </w:r>
      <m:oMath>
        <m:r>
          <w:rPr>
            <w:rFonts w:ascii="Cambria Math" w:hAnsi="Cambria Math"/>
          </w:rPr>
          <m:t>y=0</m:t>
        </m:r>
      </m:oMath>
      <w:r>
        <w:t xml:space="preserve"> </w:t>
      </w:r>
      <w:r>
        <w:t>的情况，拥有了这些定义后，现在，我们就开始构建支持向量机。</w:t>
      </w:r>
    </w:p>
    <w:p w14:paraId="443DE17E" w14:textId="77777777" w:rsidR="006C77B1" w:rsidRDefault="006C77B1" w:rsidP="00250E38">
      <w:pPr>
        <w:pStyle w:val="af"/>
      </w:pPr>
      <w:r>
        <w:rPr>
          <w:noProof/>
        </w:rPr>
        <w:drawing>
          <wp:inline distT="0" distB="0" distL="0" distR="0" wp14:anchorId="7B4D10E8" wp14:editId="57C5BD33">
            <wp:extent cx="4648200" cy="2466975"/>
            <wp:effectExtent l="0" t="0" r="0" b="9525"/>
            <wp:docPr id="55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9541ab1fda4f92d6f1b508c8e29ab1c.png"/>
                    <pic:cNvPicPr>
                      <a:picLocks noChangeAspect="1" noChangeArrowheads="1"/>
                    </pic:cNvPicPr>
                  </pic:nvPicPr>
                  <pic:blipFill>
                    <a:blip r:embed="rId278"/>
                    <a:stretch>
                      <a:fillRect/>
                    </a:stretch>
                  </pic:blipFill>
                  <pic:spPr bwMode="auto">
                    <a:xfrm>
                      <a:off x="0" y="0"/>
                      <a:ext cx="4648200" cy="2466975"/>
                    </a:xfrm>
                    <a:prstGeom prst="rect">
                      <a:avLst/>
                    </a:prstGeom>
                    <a:noFill/>
                    <a:ln w="9525">
                      <a:noFill/>
                      <a:headEnd/>
                      <a:tailEnd/>
                    </a:ln>
                  </pic:spPr>
                </pic:pic>
              </a:graphicData>
            </a:graphic>
          </wp:inline>
        </w:drawing>
      </w:r>
    </w:p>
    <w:p w14:paraId="4FC39DD3" w14:textId="77777777" w:rsidR="006C77B1" w:rsidRDefault="006C77B1" w:rsidP="00250E38">
      <w:pPr>
        <w:pStyle w:val="af"/>
      </w:pPr>
      <w:r>
        <w:t>这是我们在逻辑回归中使用代价函数</w:t>
      </w:r>
      <m:oMath>
        <m:r>
          <w:rPr>
            <w:rFonts w:ascii="Cambria Math" w:hAnsi="Cambria Math"/>
          </w:rPr>
          <m:t>J(θ)</m:t>
        </m:r>
      </m:oMath>
      <w:r>
        <w:t>。也许这个方程看起来不是非常熟悉。这是因为之前有个负号在方程外面，但是，这里我所做的是，将负号移到了表达式的里面，这样做使得方程看起来有些不同。对于支持</w:t>
      </w:r>
      <w:proofErr w:type="gramStart"/>
      <w:r>
        <w:t>向量机</w:t>
      </w:r>
      <w:proofErr w:type="gramEnd"/>
      <w:r>
        <w:t>而言，实质上我们要将这替换为</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1</m:t>
            </m:r>
          </m:sub>
        </m:sSub>
        <m:r>
          <w:rPr>
            <w:rFonts w:ascii="Cambria Math" w:hAnsi="Cambria Math"/>
          </w:rPr>
          <m:t>(z)</m:t>
        </m:r>
      </m:oMath>
      <w:r>
        <w:t>，也就是</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1</m:t>
            </m:r>
          </m:sub>
        </m:sSub>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，同样地，我也将这一项替换为</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0</m:t>
            </m:r>
          </m:sub>
        </m:sSub>
        <m:r>
          <w:rPr>
            <w:rFonts w:ascii="Cambria Math" w:hAnsi="Cambria Math"/>
          </w:rPr>
          <m:t>(z)</m:t>
        </m:r>
      </m:oMath>
      <w:r>
        <w:t>，也就是代价</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0</m:t>
            </m:r>
          </m:sub>
        </m:sSub>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。这里的代价函数</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1</m:t>
            </m:r>
          </m:sub>
        </m:sSub>
      </m:oMath>
      <w:r>
        <w:t>，就是之前所提到的那条线。此外，代价函数</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0</m:t>
            </m:r>
          </m:sub>
        </m:sSub>
      </m:oMath>
      <w:r>
        <w:t>，也是上面所介绍过的那条线。因此，对于支持向量机，我们得到了这里的最小化问题，即</w:t>
      </w:r>
      <w:r>
        <w:t>:</w:t>
      </w:r>
    </w:p>
    <w:p w14:paraId="1E8A8D2F" w14:textId="77777777" w:rsidR="006C77B1" w:rsidRDefault="006C77B1" w:rsidP="00250E38">
      <w:pPr>
        <w:pStyle w:val="af"/>
      </w:pPr>
      <w:r>
        <w:rPr>
          <w:noProof/>
        </w:rPr>
        <w:drawing>
          <wp:inline distT="0" distB="0" distL="0" distR="0" wp14:anchorId="37EFEEBD" wp14:editId="503A4B8A">
            <wp:extent cx="4305300" cy="771525"/>
            <wp:effectExtent l="0" t="0" r="0" b="9525"/>
            <wp:docPr id="55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ac1ca54cb0f2c465ab81339baaf9186.png"/>
                    <pic:cNvPicPr>
                      <a:picLocks noChangeAspect="1" noChangeArrowheads="1"/>
                    </pic:cNvPicPr>
                  </pic:nvPicPr>
                  <pic:blipFill>
                    <a:blip r:embed="rId279"/>
                    <a:stretch>
                      <a:fillRect/>
                    </a:stretch>
                  </pic:blipFill>
                  <pic:spPr bwMode="auto">
                    <a:xfrm>
                      <a:off x="0" y="0"/>
                      <a:ext cx="4305300" cy="771525"/>
                    </a:xfrm>
                    <a:prstGeom prst="rect">
                      <a:avLst/>
                    </a:prstGeom>
                    <a:noFill/>
                    <a:ln w="9525">
                      <a:noFill/>
                      <a:headEnd/>
                      <a:tailEnd/>
                    </a:ln>
                  </pic:spPr>
                </pic:pic>
              </a:graphicData>
            </a:graphic>
          </wp:inline>
        </w:drawing>
      </w:r>
    </w:p>
    <w:p w14:paraId="5818C5BF" w14:textId="77777777" w:rsidR="006C77B1" w:rsidRDefault="006C77B1" w:rsidP="00250E38">
      <w:pPr>
        <w:pStyle w:val="af"/>
      </w:pPr>
      <w:r>
        <w:t>然后，再加上正则化参数。现在，按照支持</w:t>
      </w:r>
      <w:proofErr w:type="gramStart"/>
      <w:r>
        <w:t>向量机</w:t>
      </w:r>
      <w:proofErr w:type="gramEnd"/>
      <w:r>
        <w:t>的惯例，事实上，我们的书写会稍微有些不同，代价函数的参数表示也会稍微有些不同。</w:t>
      </w:r>
    </w:p>
    <w:p w14:paraId="496712B1" w14:textId="77777777" w:rsidR="006C77B1" w:rsidRDefault="006C77B1" w:rsidP="00250E38">
      <w:pPr>
        <w:pStyle w:val="af"/>
      </w:pPr>
      <w:r>
        <w:lastRenderedPageBreak/>
        <w:t>首先，我们要除去</w:t>
      </w:r>
      <m:oMath>
        <m:r>
          <w:rPr>
            <w:rFonts w:ascii="Cambria Math" w:hAnsi="Cambria Math"/>
          </w:rPr>
          <m:t>1/m</m:t>
        </m:r>
      </m:oMath>
      <w:r>
        <w:t>这一项，当然，这仅仅是由于人们使用支持向量机时，对比于逻辑回归而言，不同的习惯所致，但这里我所说的意思是：你知道，我将要做的是仅仅除去</w:t>
      </w:r>
      <m:oMath>
        <m:r>
          <w:rPr>
            <w:rFonts w:ascii="Cambria Math" w:hAnsi="Cambria Math"/>
          </w:rPr>
          <m:t>1/m</m:t>
        </m:r>
      </m:oMath>
      <w:r>
        <w:t>这一项，但是，这也会得出同样的</w:t>
      </w:r>
      <w:r>
        <w:t xml:space="preserve"> </w:t>
      </w:r>
      <m:oMath>
        <m:r>
          <w:rPr>
            <w:rFonts w:ascii="Cambria Math" w:hAnsi="Cambria Math"/>
          </w:rPr>
          <m:t>θ</m:t>
        </m:r>
      </m:oMath>
      <w:r>
        <w:t xml:space="preserve"> </w:t>
      </w:r>
      <w:r>
        <w:t>最优值，好的，因为</w:t>
      </w:r>
      <m:oMath>
        <m:r>
          <w:rPr>
            <w:rFonts w:ascii="Cambria Math" w:hAnsi="Cambria Math"/>
          </w:rPr>
          <m:t>1/m</m:t>
        </m:r>
      </m:oMath>
      <w:r>
        <w:t xml:space="preserve"> </w:t>
      </w:r>
      <w:r>
        <w:t>仅是个常量，因此，你知道在这个最小化问题中，无论前面是否有</w:t>
      </w:r>
      <m:oMath>
        <m:r>
          <w:rPr>
            <w:rFonts w:ascii="Cambria Math" w:hAnsi="Cambria Math"/>
          </w:rPr>
          <m:t>1/m</m:t>
        </m:r>
      </m:oMath>
      <w:r>
        <w:t xml:space="preserve"> </w:t>
      </w:r>
      <w:r>
        <w:t>这一项，最终我所得到的最优值</w:t>
      </w:r>
      <m:oMath>
        <m:r>
          <w:rPr>
            <w:rFonts w:ascii="Cambria Math" w:hAnsi="Cambria Math"/>
          </w:rPr>
          <m:t>θ</m:t>
        </m:r>
      </m:oMath>
      <w:r>
        <w:t>都是一样的。这里我的意思是，先给你举一个实例，假定有一最小化问题：即要求当</w:t>
      </w:r>
      <m:oMath>
        <m:r>
          <w:rPr>
            <w:rFonts w:ascii="Cambria Math" w:hAnsi="Cambria Math"/>
          </w:rPr>
          <m:t>(u-5</m:t>
        </m:r>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+1</m:t>
        </m:r>
      </m:oMath>
      <w:r>
        <w:t>取得最小值时的</w:t>
      </w:r>
      <m:oMath>
        <m:r>
          <w:rPr>
            <w:rFonts w:ascii="Cambria Math" w:hAnsi="Cambria Math"/>
          </w:rPr>
          <m:t>u</m:t>
        </m:r>
      </m:oMath>
      <w:r>
        <w:t>值，这时最小值为：当</w:t>
      </w:r>
      <m:oMath>
        <m:r>
          <w:rPr>
            <w:rFonts w:ascii="Cambria Math" w:hAnsi="Cambria Math"/>
          </w:rPr>
          <m:t>u=5</m:t>
        </m:r>
      </m:oMath>
      <w:r>
        <w:t>时取得最小值。</w:t>
      </w:r>
    </w:p>
    <w:p w14:paraId="1244F622" w14:textId="77777777" w:rsidR="006C77B1" w:rsidRDefault="006C77B1" w:rsidP="00250E38">
      <w:pPr>
        <w:pStyle w:val="af"/>
      </w:pPr>
      <w:r>
        <w:t>现在，如果我们想要将这个目标函数乘上常数</w:t>
      </w:r>
      <w:r>
        <w:t>10</w:t>
      </w:r>
      <w:r>
        <w:t>，这里我的最小化问题就变成了：求使得</w:t>
      </w:r>
      <m:oMath>
        <m:r>
          <w:rPr>
            <w:rFonts w:ascii="Cambria Math" w:hAnsi="Cambria Math"/>
          </w:rPr>
          <m:t>10×(u-5</m:t>
        </m:r>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+10</m:t>
        </m:r>
      </m:oMath>
      <w:r>
        <w:t>最小的值</w:t>
      </w:r>
      <m:oMath>
        <m:r>
          <w:rPr>
            <w:rFonts w:ascii="Cambria Math" w:hAnsi="Cambria Math"/>
          </w:rPr>
          <m:t>u</m:t>
        </m:r>
      </m:oMath>
      <w:r>
        <w:t>，然而，使得这里最小的</w:t>
      </w:r>
      <m:oMath>
        <m:r>
          <w:rPr>
            <w:rFonts w:ascii="Cambria Math" w:hAnsi="Cambria Math"/>
          </w:rPr>
          <m:t>u</m:t>
        </m:r>
      </m:oMath>
      <w:r>
        <w:t>值仍为</w:t>
      </w:r>
      <w:r>
        <w:t>5</w:t>
      </w:r>
      <w:r>
        <w:t>。因此将一些常数乘以你的最小化项，这并不会改变</w:t>
      </w:r>
      <w:proofErr w:type="gramStart"/>
      <w:r>
        <w:t>最小化该方程</w:t>
      </w:r>
      <w:proofErr w:type="gramEnd"/>
      <w:r>
        <w:t>时得到</w:t>
      </w:r>
      <m:oMath>
        <m:r>
          <w:rPr>
            <w:rFonts w:ascii="Cambria Math" w:hAnsi="Cambria Math"/>
          </w:rPr>
          <m:t>u</m:t>
        </m:r>
      </m:oMath>
      <w:r>
        <w:t>值。因此，这里我所做的是删去常量</w:t>
      </w:r>
      <m:oMath>
        <m:r>
          <w:rPr>
            <w:rFonts w:ascii="Cambria Math" w:hAnsi="Cambria Math"/>
          </w:rPr>
          <m:t>m</m:t>
        </m:r>
      </m:oMath>
      <w:r>
        <w:t>。也相同的，我将目标函数乘上一个常量</w:t>
      </w:r>
      <m:oMath>
        <m:r>
          <w:rPr>
            <w:rFonts w:ascii="Cambria Math" w:hAnsi="Cambria Math"/>
          </w:rPr>
          <m:t>m</m:t>
        </m:r>
      </m:oMath>
      <w:r>
        <w:t>，并不会改变取得最小值时的</w:t>
      </w:r>
      <m:oMath>
        <m:r>
          <w:rPr>
            <w:rFonts w:ascii="Cambria Math" w:hAnsi="Cambria Math"/>
          </w:rPr>
          <m:t>θ</m:t>
        </m:r>
      </m:oMath>
      <w:r>
        <w:t>值。</w:t>
      </w:r>
    </w:p>
    <w:p w14:paraId="7AA3240E" w14:textId="77777777" w:rsidR="006C77B1" w:rsidRDefault="006C77B1" w:rsidP="00250E38">
      <w:pPr>
        <w:pStyle w:val="af"/>
      </w:pPr>
      <w:r>
        <w:t>第二点概念上的变化，我们只是指在使用支持向量机时，一些如下的标准惯例，而不是逻辑回归。因此，对于逻辑回归，在目标函数中，我们有两项：第一个是训练样本的代价，第二个是我们的正则化项，我们不得不去用这一项来平衡。这就相当于我们想要最小化</w:t>
      </w:r>
      <m:oMath>
        <m:r>
          <w:rPr>
            <w:rFonts w:ascii="Cambria Math" w:hAnsi="Cambria Math"/>
          </w:rPr>
          <m:t>A</m:t>
        </m:r>
      </m:oMath>
      <w:r>
        <w:t>加上正则化参数</w:t>
      </w:r>
      <m:oMath>
        <m:r>
          <w:rPr>
            <w:rFonts w:ascii="Cambria Math" w:hAnsi="Cambria Math"/>
          </w:rPr>
          <m:t>λ</m:t>
        </m:r>
      </m:oMath>
      <w:r>
        <w:t>，然后乘以其他项</w:t>
      </w:r>
      <m:oMath>
        <m:r>
          <w:rPr>
            <w:rFonts w:ascii="Cambria Math" w:hAnsi="Cambria Math"/>
          </w:rPr>
          <m:t>B</m:t>
        </m:r>
      </m:oMath>
      <w:r>
        <w:t>对吧？这里的</w:t>
      </w:r>
      <m:oMath>
        <m:r>
          <w:rPr>
            <w:rFonts w:ascii="Cambria Math" w:hAnsi="Cambria Math"/>
          </w:rPr>
          <m:t>A</m:t>
        </m:r>
      </m:oMath>
      <w:r>
        <w:t>表示这里的第一项，同时我用</w:t>
      </w:r>
      <w:r>
        <w:rPr>
          <w:b/>
        </w:rPr>
        <w:t>B</w:t>
      </w:r>
      <w:r>
        <w:t>表示第二项，但不包括</w:t>
      </w:r>
      <m:oMath>
        <m:r>
          <w:rPr>
            <w:rFonts w:ascii="Cambria Math" w:hAnsi="Cambria Math"/>
          </w:rPr>
          <m:t>λ</m:t>
        </m:r>
      </m:oMath>
      <w:r>
        <w:t>，我们不是优化这里的</w:t>
      </w:r>
      <m:oMath>
        <m:r>
          <w:rPr>
            <w:rFonts w:ascii="Cambria Math" w:hAnsi="Cambria Math"/>
          </w:rPr>
          <m:t>A+λ×B</m:t>
        </m:r>
      </m:oMath>
      <w:r>
        <w:t>。我们所做的是通过设置不同正则参数</w:t>
      </w:r>
      <m:oMath>
        <m:r>
          <w:rPr>
            <w:rFonts w:ascii="Cambria Math" w:hAnsi="Cambria Math"/>
          </w:rPr>
          <m:t>λ</m:t>
        </m:r>
      </m:oMath>
      <w:r>
        <w:t>达到优化目的。这样，我们就能够权衡对应的项，是使得训练样本拟合的更好。即最小化</w:t>
      </w:r>
      <m:oMath>
        <m:r>
          <w:rPr>
            <w:rFonts w:ascii="Cambria Math" w:hAnsi="Cambria Math"/>
          </w:rPr>
          <m:t>A</m:t>
        </m:r>
      </m:oMath>
      <w:r>
        <w:t>。还是保证正则参数足够小，也即是对于</w:t>
      </w:r>
      <w:r>
        <w:rPr>
          <w:b/>
        </w:rPr>
        <w:t>B</w:t>
      </w:r>
      <w:r>
        <w:t>项而言，但对于支持向量机，按照惯例，我们将使用一个不同的参数替换这里使用的</w:t>
      </w:r>
      <m:oMath>
        <m:r>
          <w:rPr>
            <w:rFonts w:ascii="Cambria Math" w:hAnsi="Cambria Math"/>
          </w:rPr>
          <m:t>λ</m:t>
        </m:r>
      </m:oMath>
      <w:r>
        <w:t>来权衡这两项。你知道，就是第一项和第二项我们依照惯例使用一个不同的参数称为</w:t>
      </w:r>
      <m:oMath>
        <m:r>
          <w:rPr>
            <w:rFonts w:ascii="Cambria Math" w:hAnsi="Cambria Math"/>
          </w:rPr>
          <m:t>C</m:t>
        </m:r>
      </m:oMath>
      <w:r>
        <w:t>，同时改为优化目标，</w:t>
      </w:r>
      <m:oMath>
        <m:r>
          <w:rPr>
            <w:rFonts w:ascii="Cambria Math" w:hAnsi="Cambria Math"/>
          </w:rPr>
          <m:t>C×A+B</m:t>
        </m:r>
      </m:oMath>
      <w:r>
        <w:t>因此，在逻辑回归中，如果给定</w:t>
      </w:r>
      <m:oMath>
        <m:r>
          <w:rPr>
            <w:rFonts w:ascii="Cambria Math" w:hAnsi="Cambria Math"/>
          </w:rPr>
          <m:t>λ</m:t>
        </m:r>
      </m:oMath>
      <w:r>
        <w:t>，一个非常大的值，意味着给予</w:t>
      </w:r>
      <w:r>
        <w:t>B</w:t>
      </w:r>
      <w:r>
        <w:t>更大的权重。而这里，就对应于将</w:t>
      </w:r>
      <m:oMath>
        <m:r>
          <w:rPr>
            <w:rFonts w:ascii="Cambria Math" w:hAnsi="Cambria Math"/>
          </w:rPr>
          <m:t>C</m:t>
        </m:r>
      </m:oMath>
      <w:r>
        <w:t xml:space="preserve"> </w:t>
      </w:r>
      <w:r>
        <w:t>设定为非常小的值，那么，相应的将会给</w:t>
      </w:r>
      <m:oMath>
        <m:r>
          <w:rPr>
            <w:rFonts w:ascii="Cambria Math" w:hAnsi="Cambria Math"/>
          </w:rPr>
          <m:t>B</m:t>
        </m:r>
      </m:oMath>
      <w:r>
        <w:t>比给</w:t>
      </w:r>
      <m:oMath>
        <m:r>
          <w:rPr>
            <w:rFonts w:ascii="Cambria Math" w:hAnsi="Cambria Math"/>
          </w:rPr>
          <m:t>A</m:t>
        </m:r>
      </m:oMath>
      <w:r>
        <w:t>更大的权重。因此，这只是一种不同的方式来控制这种权衡或者一种不同的方法，即用参数来决定是更关心第一项的优化，还是更关心第二项的优化。当然你也可以把这里的参数</w:t>
      </w:r>
      <m:oMath>
        <m:r>
          <w:rPr>
            <w:rFonts w:ascii="Cambria Math" w:hAnsi="Cambria Math"/>
          </w:rPr>
          <m:t>C</m:t>
        </m:r>
      </m:oMath>
      <w:r>
        <w:t xml:space="preserve"> </w:t>
      </w:r>
      <w:r>
        <w:t>考虑成</w:t>
      </w:r>
      <m:oMath>
        <m:r>
          <w:rPr>
            <w:rFonts w:ascii="Cambria Math" w:hAnsi="Cambria Math"/>
          </w:rPr>
          <m:t>1/λ</m:t>
        </m:r>
      </m:oMath>
      <w:r>
        <w:t>，同</w:t>
      </w:r>
      <w:r>
        <w:t xml:space="preserve"> </w:t>
      </w:r>
      <m:oMath>
        <m:r>
          <w:rPr>
            <w:rFonts w:ascii="Cambria Math" w:hAnsi="Cambria Math"/>
          </w:rPr>
          <m:t>1/λ</m:t>
        </m:r>
      </m:oMath>
      <w:r>
        <w:t>所扮演的角色相同，并且这两个方程或这两个表达式并不相同，因为</w:t>
      </w:r>
      <m:oMath>
        <m:r>
          <w:rPr>
            <w:rFonts w:ascii="Cambria Math" w:hAnsi="Cambria Math"/>
          </w:rPr>
          <m:t>C=1/λ</m:t>
        </m:r>
      </m:oMath>
      <w:r>
        <w:t>，但是也并不全是这样，如果当</w:t>
      </w:r>
      <m:oMath>
        <m:r>
          <w:rPr>
            <w:rFonts w:ascii="Cambria Math" w:hAnsi="Cambria Math"/>
          </w:rPr>
          <m:t>C=1/λ</m:t>
        </m:r>
      </m:oMath>
      <w:r>
        <w:t>时，这两个优化目标应当得到相同的值，相同的最优值</w:t>
      </w:r>
      <w:r>
        <w:t xml:space="preserve"> </w:t>
      </w:r>
      <m:oMath>
        <m:r>
          <w:rPr>
            <w:rFonts w:ascii="Cambria Math" w:hAnsi="Cambria Math"/>
          </w:rPr>
          <m:t>θ</m:t>
        </m:r>
      </m:oMath>
      <w:r>
        <w:t>。因此，就用它们来代替。那么，我现在删掉这里的</w:t>
      </w:r>
      <m:oMath>
        <m:r>
          <w:rPr>
            <w:rFonts w:ascii="Cambria Math" w:hAnsi="Cambria Math"/>
          </w:rPr>
          <m:t>λ</m:t>
        </m:r>
      </m:oMath>
      <w:r>
        <w:t>，并且用常数</w:t>
      </w:r>
      <m:oMath>
        <m:r>
          <w:rPr>
            <w:rFonts w:ascii="Cambria Math" w:hAnsi="Cambria Math"/>
          </w:rPr>
          <m:t>C</m:t>
        </m:r>
      </m:oMath>
      <w:r>
        <w:t>来代替。因此，这就得到了在支持</w:t>
      </w:r>
      <w:proofErr w:type="gramStart"/>
      <w:r>
        <w:t>向量机</w:t>
      </w:r>
      <w:proofErr w:type="gramEnd"/>
      <w:r>
        <w:t>中我们的整个优化目标函数。然后最小</w:t>
      </w:r>
      <w:proofErr w:type="gramStart"/>
      <w:r>
        <w:t>化这个</w:t>
      </w:r>
      <w:proofErr w:type="gramEnd"/>
      <w:r>
        <w:t>目标函数，得到</w:t>
      </w:r>
      <w:r>
        <w:rPr>
          <w:b/>
        </w:rPr>
        <w:t>SVM</w:t>
      </w:r>
      <w:r>
        <w:t xml:space="preserve"> </w:t>
      </w:r>
      <w:r>
        <w:t>学习到的参数</w:t>
      </w:r>
      <m:oMath>
        <m:r>
          <w:rPr>
            <w:rFonts w:ascii="Cambria Math" w:hAnsi="Cambria Math"/>
          </w:rPr>
          <m:t>C</m:t>
        </m:r>
      </m:oMath>
      <w:r>
        <w:t>。</w:t>
      </w:r>
    </w:p>
    <w:p w14:paraId="5FAB25A5" w14:textId="77777777" w:rsidR="006C77B1" w:rsidRDefault="006C77B1" w:rsidP="00250E38">
      <w:pPr>
        <w:pStyle w:val="af"/>
      </w:pPr>
      <w:r>
        <w:rPr>
          <w:noProof/>
        </w:rPr>
        <w:lastRenderedPageBreak/>
        <w:drawing>
          <wp:inline distT="0" distB="0" distL="0" distR="0" wp14:anchorId="36F3EBD1" wp14:editId="16202A0E">
            <wp:extent cx="4457700" cy="1552575"/>
            <wp:effectExtent l="0" t="0" r="0" b="9525"/>
            <wp:docPr id="55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a63e35db410fdb57c76de97ea888278.png"/>
                    <pic:cNvPicPr>
                      <a:picLocks noChangeAspect="1" noChangeArrowheads="1"/>
                    </pic:cNvPicPr>
                  </pic:nvPicPr>
                  <pic:blipFill>
                    <a:blip r:embed="rId280"/>
                    <a:stretch>
                      <a:fillRect/>
                    </a:stretch>
                  </pic:blipFill>
                  <pic:spPr bwMode="auto">
                    <a:xfrm>
                      <a:off x="0" y="0"/>
                      <a:ext cx="4457971" cy="1552669"/>
                    </a:xfrm>
                    <a:prstGeom prst="rect">
                      <a:avLst/>
                    </a:prstGeom>
                    <a:noFill/>
                    <a:ln w="9525">
                      <a:noFill/>
                      <a:headEnd/>
                      <a:tailEnd/>
                    </a:ln>
                  </pic:spPr>
                </pic:pic>
              </a:graphicData>
            </a:graphic>
          </wp:inline>
        </w:drawing>
      </w:r>
    </w:p>
    <w:p w14:paraId="1FD56D00" w14:textId="6CCBD06D" w:rsidR="006C77B1" w:rsidRDefault="006C77B1" w:rsidP="00250E38">
      <w:pPr>
        <w:pStyle w:val="af"/>
      </w:pPr>
      <w:r>
        <w:t>最后有别于</w:t>
      </w:r>
      <w:r w:rsidRPr="00E12FB6">
        <w:rPr>
          <w:rFonts w:hint="eastAsia"/>
          <w:highlight w:val="yellow"/>
          <w:rPrChange w:id="271" w:author="Chen Yang [2]" w:date="2024-05-21T10:50:00Z">
            <w:rPr>
              <w:rFonts w:hint="eastAsia"/>
            </w:rPr>
          </w:rPrChange>
        </w:rPr>
        <w:t>逻辑回归输出的概率</w:t>
      </w:r>
      <w:r>
        <w:t>。在这里，我们的代价函数，当最小化代价函数，获得参数</w:t>
      </w:r>
      <m:oMath>
        <m:r>
          <w:rPr>
            <w:rFonts w:ascii="Cambria Math" w:hAnsi="Cambria Math"/>
          </w:rPr>
          <m:t>θ</m:t>
        </m:r>
      </m:oMath>
      <w:r>
        <w:t>时，</w:t>
      </w:r>
      <w:r w:rsidRPr="00E12FB6">
        <w:rPr>
          <w:rFonts w:hint="eastAsia"/>
          <w:highlight w:val="yellow"/>
          <w:rPrChange w:id="272" w:author="Chen Yang [2]" w:date="2024-05-21T10:50:00Z">
            <w:rPr>
              <w:rFonts w:hint="eastAsia"/>
            </w:rPr>
          </w:rPrChange>
        </w:rPr>
        <w:t>支持</w:t>
      </w:r>
      <w:proofErr w:type="gramStart"/>
      <w:r w:rsidRPr="00E12FB6">
        <w:rPr>
          <w:rFonts w:hint="eastAsia"/>
          <w:highlight w:val="yellow"/>
          <w:rPrChange w:id="273" w:author="Chen Yang [2]" w:date="2024-05-21T10:50:00Z">
            <w:rPr>
              <w:rFonts w:hint="eastAsia"/>
            </w:rPr>
          </w:rPrChange>
        </w:rPr>
        <w:t>向量机</w:t>
      </w:r>
      <w:proofErr w:type="gramEnd"/>
      <w:r w:rsidRPr="00E12FB6">
        <w:rPr>
          <w:rFonts w:hint="eastAsia"/>
          <w:highlight w:val="yellow"/>
          <w:rPrChange w:id="274" w:author="Chen Yang [2]" w:date="2024-05-21T10:50:00Z">
            <w:rPr>
              <w:rFonts w:hint="eastAsia"/>
            </w:rPr>
          </w:rPrChange>
        </w:rPr>
        <w:t>所做的是它来直接预测</w:t>
      </w:r>
      <m:oMath>
        <m:r>
          <w:rPr>
            <w:rFonts w:ascii="Cambria Math" w:hAnsi="Cambria Math"/>
            <w:highlight w:val="yellow"/>
            <w:rPrChange w:id="275" w:author="Chen Yang [2]" w:date="2024-05-21T10:50:00Z">
              <w:rPr>
                <w:rFonts w:ascii="Cambria Math" w:hAnsi="Cambria Math"/>
              </w:rPr>
            </w:rPrChange>
          </w:rPr>
          <m:t>y</m:t>
        </m:r>
      </m:oMath>
      <w:r w:rsidRPr="00E12FB6">
        <w:rPr>
          <w:rFonts w:hint="eastAsia"/>
          <w:highlight w:val="yellow"/>
          <w:rPrChange w:id="276" w:author="Chen Yang [2]" w:date="2024-05-21T10:50:00Z">
            <w:rPr>
              <w:rFonts w:hint="eastAsia"/>
            </w:rPr>
          </w:rPrChange>
        </w:rPr>
        <w:t>的值等于</w:t>
      </w:r>
      <w:r w:rsidRPr="00E12FB6">
        <w:rPr>
          <w:highlight w:val="yellow"/>
          <w:rPrChange w:id="277" w:author="Chen Yang [2]" w:date="2024-05-21T10:50:00Z">
            <w:rPr/>
          </w:rPrChange>
        </w:rPr>
        <w:t>1</w:t>
      </w:r>
      <w:r w:rsidRPr="00E12FB6">
        <w:rPr>
          <w:rFonts w:hint="eastAsia"/>
          <w:highlight w:val="yellow"/>
          <w:rPrChange w:id="278" w:author="Chen Yang [2]" w:date="2024-05-21T10:50:00Z">
            <w:rPr>
              <w:rFonts w:hint="eastAsia"/>
            </w:rPr>
          </w:rPrChange>
        </w:rPr>
        <w:t>，还是等于</w:t>
      </w:r>
      <w:r w:rsidRPr="00E12FB6">
        <w:rPr>
          <w:highlight w:val="yellow"/>
          <w:rPrChange w:id="279" w:author="Chen Yang [2]" w:date="2024-05-21T10:50:00Z">
            <w:rPr/>
          </w:rPrChange>
        </w:rPr>
        <w:t>0</w:t>
      </w:r>
      <w:r>
        <w:t>。因此，这个假设函数会预测</w:t>
      </w:r>
      <w:r>
        <w:t>1</w:t>
      </w:r>
      <w:ins w:id="280" w:author="Chen Yang [2]" w:date="2024-05-21T10:50:00Z">
        <w:r w:rsidR="00E12FB6">
          <w:rPr>
            <w:rFonts w:hint="eastAsia"/>
          </w:rPr>
          <w:t>，</w:t>
        </w:r>
      </w:ins>
      <w:del w:id="281" w:author="Chen Yang [2]" w:date="2024-05-21T10:50:00Z">
        <w:r w:rsidDel="00E12FB6">
          <w:delText>。</w:delText>
        </w:r>
      </w:del>
      <w:r>
        <w:t>当</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大于或者等于</w:t>
      </w:r>
      <w:r>
        <w:t>0</w:t>
      </w:r>
      <w:r>
        <w:t>时，或者等于</w:t>
      </w:r>
      <w:r>
        <w:t>0</w:t>
      </w:r>
      <w:r>
        <w:t>时，所以学习参数</w:t>
      </w:r>
      <m:oMath>
        <m:r>
          <w:rPr>
            <w:rFonts w:ascii="Cambria Math" w:hAnsi="Cambria Math"/>
          </w:rPr>
          <m:t>θ</m:t>
        </m:r>
      </m:oMath>
      <w:r>
        <w:t>就是支持</w:t>
      </w:r>
      <w:proofErr w:type="gramStart"/>
      <w:r>
        <w:t>向量机</w:t>
      </w:r>
      <w:proofErr w:type="gramEnd"/>
      <w:r>
        <w:t>假设函数的形式。那么，这就是支持</w:t>
      </w:r>
      <w:proofErr w:type="gramStart"/>
      <w:r>
        <w:t>向量机数学</w:t>
      </w:r>
      <w:proofErr w:type="gramEnd"/>
      <w:r>
        <w:t>上的定义。</w:t>
      </w:r>
    </w:p>
    <w:p w14:paraId="59C36341" w14:textId="77777777" w:rsidR="006C77B1" w:rsidRDefault="006C77B1" w:rsidP="00250E38">
      <w:pPr>
        <w:pStyle w:val="af"/>
      </w:pPr>
      <w:r>
        <w:t>在接下来的视频中，让我们再回去从直观的角度看看优化目标，实际上是在做什么，以及</w:t>
      </w:r>
      <w:r>
        <w:t>SVM</w:t>
      </w:r>
      <w:r>
        <w:t>的假设函数将会学习什么，同时也会谈</w:t>
      </w:r>
      <w:proofErr w:type="gramStart"/>
      <w:r>
        <w:t>谈</w:t>
      </w:r>
      <w:proofErr w:type="gramEnd"/>
      <w:r>
        <w:t>如何做些许修改，学习更加复杂、非线性的函数。</w:t>
      </w:r>
    </w:p>
    <w:p w14:paraId="240AC3AE" w14:textId="77777777" w:rsidR="00250E38" w:rsidRDefault="00250E38">
      <w:pPr>
        <w:widowControl/>
        <w:jc w:val="left"/>
        <w:rPr>
          <w:b/>
          <w:bCs/>
          <w:sz w:val="32"/>
          <w:szCs w:val="32"/>
        </w:rPr>
      </w:pPr>
      <w:bookmarkStart w:id="282" w:name="header-n69"/>
      <w:bookmarkEnd w:id="282"/>
      <w:r>
        <w:br w:type="page"/>
      </w:r>
    </w:p>
    <w:p w14:paraId="37C38EAE" w14:textId="50E2B371" w:rsidR="006C77B1" w:rsidRDefault="006C77B1">
      <w:pPr>
        <w:pStyle w:val="3"/>
      </w:pPr>
      <w:bookmarkStart w:id="283" w:name="_Toc38636864"/>
      <w:r>
        <w:lastRenderedPageBreak/>
        <w:t xml:space="preserve">12.2 </w:t>
      </w:r>
      <w:r>
        <w:t>大边界的直观理解</w:t>
      </w:r>
      <w:bookmarkEnd w:id="283"/>
    </w:p>
    <w:p w14:paraId="6445696C" w14:textId="77777777" w:rsidR="006C77B1" w:rsidRDefault="006C77B1" w:rsidP="00250E38">
      <w:pPr>
        <w:pStyle w:val="af0"/>
      </w:pPr>
      <w:r>
        <w:t>参考视频</w:t>
      </w:r>
      <w:r>
        <w:t>: 12 - 2 - Large Margin Intuition (11 min).</w:t>
      </w:r>
      <w:proofErr w:type="spellStart"/>
      <w:r>
        <w:t>mkv</w:t>
      </w:r>
      <w:proofErr w:type="spellEnd"/>
    </w:p>
    <w:p w14:paraId="55EA479F" w14:textId="77777777" w:rsidR="006C77B1" w:rsidRDefault="006C77B1" w:rsidP="00250E38">
      <w:pPr>
        <w:pStyle w:val="af"/>
      </w:pPr>
      <w:r>
        <w:t>人们有时将支持</w:t>
      </w:r>
      <w:proofErr w:type="gramStart"/>
      <w:r>
        <w:t>向量机</w:t>
      </w:r>
      <w:proofErr w:type="gramEnd"/>
      <w:r>
        <w:t>看作是大间距分类器。在这一部分，我将介绍其中的含义，这有助于我们直观理解</w:t>
      </w:r>
      <w:r>
        <w:rPr>
          <w:b/>
        </w:rPr>
        <w:t>SVM</w:t>
      </w:r>
      <w:r>
        <w:t>模型的假设是什么样的。</w:t>
      </w:r>
    </w:p>
    <w:p w14:paraId="17CA947A" w14:textId="77777777" w:rsidR="006C77B1" w:rsidRDefault="006C77B1" w:rsidP="00250E38">
      <w:pPr>
        <w:pStyle w:val="af"/>
      </w:pPr>
      <w:r>
        <w:rPr>
          <w:noProof/>
        </w:rPr>
        <w:drawing>
          <wp:inline distT="0" distB="0" distL="0" distR="0" wp14:anchorId="17F92E9C" wp14:editId="1F8C8845">
            <wp:extent cx="4924425" cy="2324100"/>
            <wp:effectExtent l="0" t="0" r="9525" b="0"/>
            <wp:docPr id="56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c66af7cbd88183efc07c8ddf09cbc73.png"/>
                    <pic:cNvPicPr>
                      <a:picLocks noChangeAspect="1" noChangeArrowheads="1"/>
                    </pic:cNvPicPr>
                  </pic:nvPicPr>
                  <pic:blipFill>
                    <a:blip r:embed="rId281"/>
                    <a:stretch>
                      <a:fillRect/>
                    </a:stretch>
                  </pic:blipFill>
                  <pic:spPr bwMode="auto">
                    <a:xfrm>
                      <a:off x="0" y="0"/>
                      <a:ext cx="4924425" cy="2324100"/>
                    </a:xfrm>
                    <a:prstGeom prst="rect">
                      <a:avLst/>
                    </a:prstGeom>
                    <a:noFill/>
                    <a:ln w="9525">
                      <a:noFill/>
                      <a:headEnd/>
                      <a:tailEnd/>
                    </a:ln>
                  </pic:spPr>
                </pic:pic>
              </a:graphicData>
            </a:graphic>
          </wp:inline>
        </w:drawing>
      </w:r>
    </w:p>
    <w:p w14:paraId="3A0ECF1E" w14:textId="1C57E233" w:rsidR="006C77B1" w:rsidRDefault="006C77B1" w:rsidP="00250E38">
      <w:pPr>
        <w:pStyle w:val="af"/>
      </w:pPr>
      <w:r>
        <w:t>这是我的支持</w:t>
      </w:r>
      <w:proofErr w:type="gramStart"/>
      <w:r>
        <w:t>向量机模型</w:t>
      </w:r>
      <w:proofErr w:type="gramEnd"/>
      <w:r>
        <w:t>的代价函数，在左边这里我画出了关于</w:t>
      </w:r>
      <m:oMath>
        <m:r>
          <w:rPr>
            <w:rFonts w:ascii="Cambria Math" w:hAnsi="Cambria Math"/>
          </w:rPr>
          <m:t>z</m:t>
        </m:r>
      </m:oMath>
      <w:r>
        <w:t>的代价函数</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1</m:t>
            </m:r>
          </m:sub>
        </m:sSub>
        <m:r>
          <w:rPr>
            <w:rFonts w:ascii="Cambria Math" w:hAnsi="Cambria Math"/>
          </w:rPr>
          <m:t>(z)</m:t>
        </m:r>
      </m:oMath>
      <w:r>
        <w:t>，此函数用于正样本，而在右边这里我画出了关于</w:t>
      </w:r>
      <m:oMath>
        <m:r>
          <w:rPr>
            <w:rFonts w:ascii="Cambria Math" w:hAnsi="Cambria Math"/>
          </w:rPr>
          <m:t>z</m:t>
        </m:r>
      </m:oMath>
      <w:r>
        <w:t>的代价函数</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0</m:t>
            </m:r>
          </m:sub>
        </m:sSub>
        <m:r>
          <w:rPr>
            <w:rFonts w:ascii="Cambria Math" w:hAnsi="Cambria Math"/>
          </w:rPr>
          <m:t>(z)</m:t>
        </m:r>
      </m:oMath>
      <w:r>
        <w:t>，横轴表示</w:t>
      </w:r>
      <m:oMath>
        <m:r>
          <w:rPr>
            <w:rFonts w:ascii="Cambria Math" w:hAnsi="Cambria Math"/>
          </w:rPr>
          <m:t>z</m:t>
        </m:r>
      </m:oMath>
      <w:r>
        <w:t>，现在让我们考虑一下，最小</w:t>
      </w:r>
      <w:proofErr w:type="gramStart"/>
      <w:r>
        <w:t>化这些</w:t>
      </w:r>
      <w:proofErr w:type="gramEnd"/>
      <w:r>
        <w:t>代价函数的必要条件是什么。如果你有一个正样本，</w:t>
      </w:r>
      <m:oMath>
        <m:r>
          <w:rPr>
            <w:rFonts w:ascii="Cambria Math" w:hAnsi="Cambria Math"/>
          </w:rPr>
          <m:t>y=1</m:t>
        </m:r>
      </m:oMath>
      <w:r>
        <w:t>，则只有在</w:t>
      </w:r>
      <m:oMath>
        <m:r>
          <w:rPr>
            <w:rFonts w:ascii="Cambria Math" w:hAnsi="Cambria Math"/>
          </w:rPr>
          <m:t>z&gt;=1</m:t>
        </m:r>
      </m:oMath>
      <w:r>
        <w:t>时，代价函数</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1</m:t>
            </m:r>
          </m:sub>
        </m:sSub>
        <m:r>
          <w:rPr>
            <w:rFonts w:ascii="Cambria Math" w:hAnsi="Cambria Math"/>
          </w:rPr>
          <m:t>(z)</m:t>
        </m:r>
      </m:oMath>
      <w:r>
        <w:t>才等于</w:t>
      </w:r>
      <w:r>
        <w:t>0</w:t>
      </w:r>
      <w:r>
        <w:t>。</w:t>
      </w:r>
    </w:p>
    <w:p w14:paraId="652C7209" w14:textId="14FEB3D5" w:rsidR="006C77B1" w:rsidRDefault="006C77B1" w:rsidP="00250E38">
      <w:pPr>
        <w:pStyle w:val="af"/>
      </w:pPr>
      <w:r>
        <w:t>换句话说，如果你有一个正样本，我们会希望</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&gt;=1</w:t>
      </w:r>
      <w:r>
        <w:t>，反之，如果</w:t>
      </w:r>
      <m:oMath>
        <m:r>
          <w:rPr>
            <w:rFonts w:ascii="Cambria Math" w:hAnsi="Cambria Math"/>
          </w:rPr>
          <m:t>y=0</m:t>
        </m:r>
      </m:oMath>
      <w:r>
        <w:t>，我们观察一下，函数</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0</m:t>
            </m:r>
          </m:sub>
        </m:sSub>
        <m:r>
          <w:rPr>
            <w:rFonts w:ascii="Cambria Math" w:hAnsi="Cambria Math"/>
          </w:rPr>
          <m:t>(z)</m:t>
        </m:r>
      </m:oMath>
      <w:r>
        <w:t>，它只有在</w:t>
      </w:r>
      <m:oMath>
        <m:r>
          <w:rPr>
            <w:rFonts w:ascii="Cambria Math" w:hAnsi="Cambria Math"/>
          </w:rPr>
          <m:t>z&lt;=-1</m:t>
        </m:r>
      </m:oMath>
      <w:r>
        <w:t>的区间里函数值为</w:t>
      </w:r>
      <w:r>
        <w:t>0</w:t>
      </w:r>
      <w:r>
        <w:t>。这是支持</w:t>
      </w:r>
      <w:proofErr w:type="gramStart"/>
      <w:r>
        <w:t>向量机</w:t>
      </w:r>
      <w:proofErr w:type="gramEnd"/>
      <w:r>
        <w:t>的一个有趣性质。事实上，如果你有一个正样本</w:t>
      </w:r>
      <m:oMath>
        <m:r>
          <w:rPr>
            <w:rFonts w:ascii="Cambria Math" w:hAnsi="Cambria Math"/>
          </w:rPr>
          <m:t>y=1</m:t>
        </m:r>
      </m:oMath>
      <w:r>
        <w:t>，</w:t>
      </w:r>
      <w:proofErr w:type="gramStart"/>
      <w:r>
        <w:t>则其实</w:t>
      </w:r>
      <w:proofErr w:type="gramEnd"/>
      <w:r>
        <w:t>我们仅仅要求</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大于等于</w:t>
      </w:r>
      <w:r>
        <w:t>0</w:t>
      </w:r>
      <w:r>
        <w:t>，就能将该样本恰当分出，这是因为如果</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&gt;0</w:t>
      </w:r>
      <w:r>
        <w:t>大的话，我们的模型代价函数值为</w:t>
      </w:r>
      <w:r>
        <w:t>0</w:t>
      </w:r>
      <w:r>
        <w:t>，类似地，如果你有一个负样本，则仅需要</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&lt;=0</w:t>
      </w:r>
      <w:r>
        <w:t>就会将</w:t>
      </w:r>
      <w:proofErr w:type="gramStart"/>
      <w:r>
        <w:t>负例正确</w:t>
      </w:r>
      <w:proofErr w:type="gramEnd"/>
      <w:r>
        <w:t>分离，但是，支持</w:t>
      </w:r>
      <w:proofErr w:type="gramStart"/>
      <w:r>
        <w:t>向量机</w:t>
      </w:r>
      <w:proofErr w:type="gramEnd"/>
      <w:r>
        <w:t>的要求更高，不仅仅要能正确分开输入的样本，即不仅仅要求</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&gt;0</w:t>
      </w:r>
      <w:r>
        <w:t>，我们需要的是比</w:t>
      </w:r>
      <w:r>
        <w:t>0</w:t>
      </w:r>
      <w:r>
        <w:t>值大很多，比如大于等于</w:t>
      </w:r>
      <w:r>
        <w:t>1</w:t>
      </w:r>
      <w:r>
        <w:t>，我也想这个比</w:t>
      </w:r>
      <w:r>
        <w:t>0</w:t>
      </w:r>
      <w:r>
        <w:t>小很多，比如我希望它小于等于</w:t>
      </w:r>
      <w:r>
        <w:t>-1</w:t>
      </w:r>
      <w:r>
        <w:t>，这就相当于在支持</w:t>
      </w:r>
      <w:proofErr w:type="gramStart"/>
      <w:r>
        <w:t>向量机</w:t>
      </w:r>
      <w:proofErr w:type="gramEnd"/>
      <w:r>
        <w:t>中嵌入了一个额外的安全因子，或者说安全的间距因子。</w:t>
      </w:r>
    </w:p>
    <w:p w14:paraId="751FAFB0" w14:textId="77777777" w:rsidR="006C77B1" w:rsidRDefault="006C77B1" w:rsidP="00250E38">
      <w:pPr>
        <w:pStyle w:val="af"/>
      </w:pPr>
      <w:r>
        <w:t>当然，逻辑回归做了类似的事情。但是让我们看一下，在支持</w:t>
      </w:r>
      <w:proofErr w:type="gramStart"/>
      <w:r>
        <w:t>向量机</w:t>
      </w:r>
      <w:proofErr w:type="gramEnd"/>
      <w:r>
        <w:t>中，这个因子会导致什么结果。具体而言，我接下来会考虑一个特例。我们将这个常数</w:t>
      </w:r>
      <m:oMath>
        <m:r>
          <w:rPr>
            <w:rFonts w:ascii="Cambria Math" w:hAnsi="Cambria Math"/>
          </w:rPr>
          <m:t>C</m:t>
        </m:r>
      </m:oMath>
      <w:r>
        <w:t>设置成一个非常大的值。比如我们假设</w:t>
      </w:r>
      <m:oMath>
        <m:r>
          <w:rPr>
            <w:rFonts w:ascii="Cambria Math" w:hAnsi="Cambria Math"/>
          </w:rPr>
          <m:t>C</m:t>
        </m:r>
      </m:oMath>
      <w:r>
        <w:t>的值为</w:t>
      </w:r>
      <w:r>
        <w:t>100000</w:t>
      </w:r>
      <w:r>
        <w:t>或者其它非常大的数，然后来观察支持向量机会给出什么结果？</w:t>
      </w:r>
    </w:p>
    <w:p w14:paraId="5BA3ECC5" w14:textId="77777777" w:rsidR="006C77B1" w:rsidRDefault="006C77B1" w:rsidP="00250E38">
      <w:pPr>
        <w:pStyle w:val="af"/>
      </w:pPr>
      <w:r>
        <w:rPr>
          <w:noProof/>
        </w:rPr>
        <w:lastRenderedPageBreak/>
        <w:drawing>
          <wp:inline distT="0" distB="0" distL="0" distR="0" wp14:anchorId="704D681E" wp14:editId="3AF9DB95">
            <wp:extent cx="4581525" cy="2438400"/>
            <wp:effectExtent l="0" t="0" r="9525" b="0"/>
            <wp:docPr id="56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2ebd5973230e8fdf279ae09e187f437.png"/>
                    <pic:cNvPicPr>
                      <a:picLocks noChangeAspect="1" noChangeArrowheads="1"/>
                    </pic:cNvPicPr>
                  </pic:nvPicPr>
                  <pic:blipFill>
                    <a:blip r:embed="rId282"/>
                    <a:stretch>
                      <a:fillRect/>
                    </a:stretch>
                  </pic:blipFill>
                  <pic:spPr bwMode="auto">
                    <a:xfrm>
                      <a:off x="0" y="0"/>
                      <a:ext cx="4581525" cy="2438400"/>
                    </a:xfrm>
                    <a:prstGeom prst="rect">
                      <a:avLst/>
                    </a:prstGeom>
                    <a:noFill/>
                    <a:ln w="9525">
                      <a:noFill/>
                      <a:headEnd/>
                      <a:tailEnd/>
                    </a:ln>
                  </pic:spPr>
                </pic:pic>
              </a:graphicData>
            </a:graphic>
          </wp:inline>
        </w:drawing>
      </w:r>
    </w:p>
    <w:p w14:paraId="52909F2C" w14:textId="77777777" w:rsidR="006C77B1" w:rsidRDefault="006C77B1" w:rsidP="00250E38">
      <w:pPr>
        <w:pStyle w:val="af"/>
      </w:pPr>
      <w:r>
        <w:t>如果</w:t>
      </w:r>
      <w:r>
        <w:t xml:space="preserve"> </w:t>
      </w:r>
      <m:oMath>
        <m:r>
          <w:rPr>
            <w:rFonts w:ascii="Cambria Math" w:hAnsi="Cambria Math"/>
          </w:rPr>
          <m:t>C</m:t>
        </m:r>
      </m:oMath>
      <w:r>
        <w:t>非常大，则最小化代价函数的时候，我们将会很希望找到一个使第一项为</w:t>
      </w:r>
      <w:r>
        <w:t>0</w:t>
      </w:r>
      <w:r>
        <w:t>的最优解。因此，让我们尝试在代价项的第一项为</w:t>
      </w:r>
      <w:r>
        <w:t>0</w:t>
      </w:r>
      <w:r>
        <w:t>的情形</w:t>
      </w:r>
      <w:proofErr w:type="gramStart"/>
      <w:r>
        <w:t>下理解</w:t>
      </w:r>
      <w:proofErr w:type="gramEnd"/>
      <w:r>
        <w:t>该优化问题。比如我们可以把</w:t>
      </w:r>
      <m:oMath>
        <m:r>
          <w:rPr>
            <w:rFonts w:ascii="Cambria Math" w:hAnsi="Cambria Math"/>
          </w:rPr>
          <m:t>C</m:t>
        </m:r>
      </m:oMath>
      <w:r>
        <w:t>设置成了非常大的常数，这将给我们一些关于支持</w:t>
      </w:r>
      <w:proofErr w:type="gramStart"/>
      <w:r>
        <w:t>向量机模型</w:t>
      </w:r>
      <w:proofErr w:type="gramEnd"/>
      <w:r>
        <w:t>的直观感受。</w:t>
      </w:r>
    </w:p>
    <w:p w14:paraId="11374DDA" w14:textId="6DEE97D0" w:rsidR="006C77B1" w:rsidRDefault="006C77B1" w:rsidP="00250E38">
      <w:pPr>
        <w:pStyle w:val="af"/>
      </w:pPr>
      <w:r>
        <w:t xml:space="preserve"> </w:t>
      </w:r>
      <w:r w:rsidR="00250E38" w:rsidRPr="00250E38">
        <w:rPr>
          <w:position w:val="-28"/>
        </w:rPr>
        <w:object w:dxaOrig="5899" w:dyaOrig="680" w14:anchorId="2099F5E5">
          <v:shape id="_x0000_i1032" type="#_x0000_t75" style="width:294.55pt;height:34.9pt" o:ole="">
            <v:imagedata r:id="rId283" o:title=""/>
          </v:shape>
          <o:OLEObject Type="Embed" ProgID="Equation.DSMT4" ShapeID="_x0000_i1032" DrawAspect="Content" ObjectID="_1779386262" r:id="rId284"/>
        </w:object>
      </w:r>
    </w:p>
    <w:p w14:paraId="11B26922" w14:textId="67C72347" w:rsidR="006C77B1" w:rsidRDefault="006C77B1" w:rsidP="00250E38">
      <w:pPr>
        <w:pStyle w:val="af"/>
      </w:pPr>
      <w:r>
        <w:t>我们已经看到输入一个训练样本标签为</w:t>
      </w:r>
      <m:oMath>
        <m:r>
          <w:rPr>
            <w:rFonts w:ascii="Cambria Math" w:hAnsi="Cambria Math"/>
          </w:rPr>
          <m:t>y=1</m:t>
        </m:r>
      </m:oMath>
      <w:r>
        <w:t>，</w:t>
      </w:r>
      <w:proofErr w:type="gramStart"/>
      <w:r>
        <w:t>你想令第一项</w:t>
      </w:r>
      <w:proofErr w:type="gramEnd"/>
      <w:r>
        <w:t>为</w:t>
      </w:r>
      <w:r>
        <w:t>0</w:t>
      </w:r>
      <w:r>
        <w:t>，你需要做的是找到一个</w:t>
      </w:r>
      <m:oMath>
        <m:r>
          <w:rPr>
            <w:rFonts w:ascii="Cambria Math" w:hAnsi="Cambria Math"/>
          </w:rPr>
          <m:t>θ</m:t>
        </m:r>
      </m:oMath>
      <w:r>
        <w:t>，使得</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x&gt;=1</m:t>
        </m:r>
      </m:oMath>
      <w:r>
        <w:t>，类似地，对于一个训练样本，标签为</w:t>
      </w:r>
      <m:oMath>
        <m:r>
          <w:rPr>
            <w:rFonts w:ascii="Cambria Math" w:hAnsi="Cambria Math"/>
          </w:rPr>
          <m:t>y=0</m:t>
        </m:r>
      </m:oMath>
      <w:r>
        <w:t>，为了使</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0</m:t>
            </m:r>
          </m:sub>
        </m:sSub>
        <m:r>
          <w:rPr>
            <w:rFonts w:ascii="Cambria Math" w:hAnsi="Cambria Math"/>
          </w:rPr>
          <m:t>(z)</m:t>
        </m:r>
      </m:oMath>
      <w:r>
        <w:t xml:space="preserve"> </w:t>
      </w:r>
      <w:r>
        <w:t>函数的值为</w:t>
      </w:r>
      <w:r>
        <w:t>0</w:t>
      </w:r>
      <w:r>
        <w:t>，我们需要</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x&lt;=-1</m:t>
        </m:r>
      </m:oMath>
      <w:r>
        <w:t>。因此，现在考虑我们的优化问题。选择参数，使得第一项等于</w:t>
      </w:r>
      <w:r>
        <w:t>0</w:t>
      </w:r>
      <w:r>
        <w:t>，就会导致下面的优化问题，因为我们将选择参数使第一项为</w:t>
      </w:r>
      <w:r>
        <w:t>0</w:t>
      </w:r>
      <w:r>
        <w:t>，因此这个函数的第一项为</w:t>
      </w:r>
      <w:r>
        <w:t>0</w:t>
      </w:r>
      <w:r>
        <w:t>，因此是</w:t>
      </w:r>
      <m:oMath>
        <m:r>
          <w:rPr>
            <w:rFonts w:ascii="Cambria Math" w:hAnsi="Cambria Math"/>
          </w:rPr>
          <m:t>C</m:t>
        </m:r>
      </m:oMath>
      <w:r>
        <w:t>乘以</w:t>
      </w:r>
      <w:r>
        <w:t>0</w:t>
      </w:r>
      <w:r>
        <w:t>加上二分之一乘以第二项。这里第一项是</w:t>
      </w:r>
      <m:oMath>
        <m:r>
          <w:rPr>
            <w:rFonts w:ascii="Cambria Math" w:hAnsi="Cambria Math"/>
          </w:rPr>
          <m:t>C</m:t>
        </m:r>
      </m:oMath>
      <w:r>
        <w:t>乘以</w:t>
      </w:r>
      <w:r>
        <w:t>0</w:t>
      </w:r>
      <w:r>
        <w:t>，因此可以将其删去，因为我知道它是</w:t>
      </w:r>
      <w:r>
        <w:t>0</w:t>
      </w:r>
      <w:r>
        <w:t>。</w:t>
      </w:r>
    </w:p>
    <w:p w14:paraId="0477F507" w14:textId="77777777" w:rsidR="006C77B1" w:rsidRDefault="006C77B1" w:rsidP="00250E38">
      <w:pPr>
        <w:pStyle w:val="af"/>
      </w:pPr>
      <w:r>
        <w:t>这将遵从以下的约束：</w:t>
      </w:r>
      <m:oMath>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&gt;=1</m:t>
        </m:r>
      </m:oMath>
      <w:r>
        <w:t>，如果</w:t>
      </w:r>
      <w:r>
        <w:t xml:space="preserve"> </w:t>
      </w:r>
      <m:oMath>
        <m:sSup>
          <m:sSupPr>
            <m:ctrlPr>
              <w:rPr>
                <w:rFonts w:ascii="Cambria Math" w:hAnsi="Cambria Math"/>
              </w:rPr>
            </m:ctrlPr>
          </m:sSupPr>
          <m:e>
            <m:r>
              <w:rPr>
                <w:rFonts w:ascii="Cambria Math" w:hAnsi="Cambria Math"/>
              </w:rPr>
              <m:t>y</m:t>
            </m:r>
          </m:e>
          <m:sup>
            <m:r>
              <w:rPr>
                <w:rFonts w:ascii="Cambria Math" w:hAnsi="Cambria Math"/>
              </w:rPr>
              <m:t>(i)</m:t>
            </m:r>
          </m:sup>
        </m:sSup>
      </m:oMath>
      <w:r>
        <w:t>是等于</w:t>
      </w:r>
      <w:r>
        <w:t xml:space="preserve">1 </w:t>
      </w:r>
      <w:r>
        <w:t>的，</w:t>
      </w:r>
      <m:oMath>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&lt;=-1</m:t>
        </m:r>
      </m:oMath>
      <w:r>
        <w:t>，如果样本</w:t>
      </w:r>
      <m:oMath>
        <m:r>
          <w:rPr>
            <w:rFonts w:ascii="Cambria Math" w:hAnsi="Cambria Math"/>
          </w:rPr>
          <m:t>i</m:t>
        </m:r>
      </m:oMath>
      <w:r>
        <w:t>是一个负样本，这样当你求解这个优化问题的时候，当你最小</w:t>
      </w:r>
      <w:proofErr w:type="gramStart"/>
      <w:r>
        <w:t>化这个</w:t>
      </w:r>
      <w:proofErr w:type="gramEnd"/>
      <w:r>
        <w:t>关于变量</w:t>
      </w:r>
      <m:oMath>
        <m:r>
          <w:rPr>
            <w:rFonts w:ascii="Cambria Math" w:hAnsi="Cambria Math"/>
          </w:rPr>
          <m:t>θ</m:t>
        </m:r>
      </m:oMath>
      <w:r>
        <w:t>的函数的时候，你会得到一个非常有趣的决策边界。</w:t>
      </w:r>
    </w:p>
    <w:p w14:paraId="08FFBF73" w14:textId="77777777" w:rsidR="006C77B1" w:rsidRDefault="006C77B1" w:rsidP="00250E38">
      <w:pPr>
        <w:pStyle w:val="af"/>
      </w:pPr>
      <w:r>
        <w:rPr>
          <w:noProof/>
        </w:rPr>
        <w:drawing>
          <wp:inline distT="0" distB="0" distL="0" distR="0" wp14:anchorId="718CFC5E" wp14:editId="1CF334DB">
            <wp:extent cx="2876550" cy="1790700"/>
            <wp:effectExtent l="0" t="0" r="0" b="0"/>
            <wp:docPr id="56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1f670fddd9529727aa16a559d49d151.png"/>
                    <pic:cNvPicPr>
                      <a:picLocks noChangeAspect="1" noChangeArrowheads="1"/>
                    </pic:cNvPicPr>
                  </pic:nvPicPr>
                  <pic:blipFill>
                    <a:blip r:embed="rId285"/>
                    <a:stretch>
                      <a:fillRect/>
                    </a:stretch>
                  </pic:blipFill>
                  <pic:spPr bwMode="auto">
                    <a:xfrm>
                      <a:off x="0" y="0"/>
                      <a:ext cx="2876550" cy="1790700"/>
                    </a:xfrm>
                    <a:prstGeom prst="rect">
                      <a:avLst/>
                    </a:prstGeom>
                    <a:noFill/>
                    <a:ln w="9525">
                      <a:noFill/>
                      <a:headEnd/>
                      <a:tailEnd/>
                    </a:ln>
                  </pic:spPr>
                </pic:pic>
              </a:graphicData>
            </a:graphic>
          </wp:inline>
        </w:drawing>
      </w:r>
    </w:p>
    <w:p w14:paraId="48181B18" w14:textId="77777777" w:rsidR="006C77B1" w:rsidRDefault="006C77B1" w:rsidP="00250E38">
      <w:pPr>
        <w:pStyle w:val="af"/>
      </w:pPr>
      <w:r>
        <w:lastRenderedPageBreak/>
        <w:t>具体而言，如果你考察这样一个数据集，其中有正样本，也有负样本，可以看到这个数据集是线性可分的。我的意思是，存在一条直线把正负样本分开。当然有多条不同的直线，可以把正样本和负样本完全分开。</w:t>
      </w:r>
    </w:p>
    <w:p w14:paraId="5FD45470" w14:textId="77777777" w:rsidR="006C77B1" w:rsidRDefault="006C77B1" w:rsidP="00250E38">
      <w:pPr>
        <w:pStyle w:val="af"/>
      </w:pPr>
      <w:r>
        <w:rPr>
          <w:noProof/>
        </w:rPr>
        <w:drawing>
          <wp:inline distT="0" distB="0" distL="0" distR="0" wp14:anchorId="39C55619" wp14:editId="12EE8F39">
            <wp:extent cx="3286125" cy="1790700"/>
            <wp:effectExtent l="0" t="0" r="9525" b="0"/>
            <wp:docPr id="56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1105c3afd1315acf0577f8493137dcc.png"/>
                    <pic:cNvPicPr>
                      <a:picLocks noChangeAspect="1" noChangeArrowheads="1"/>
                    </pic:cNvPicPr>
                  </pic:nvPicPr>
                  <pic:blipFill>
                    <a:blip r:embed="rId286"/>
                    <a:stretch>
                      <a:fillRect/>
                    </a:stretch>
                  </pic:blipFill>
                  <pic:spPr bwMode="auto">
                    <a:xfrm>
                      <a:off x="0" y="0"/>
                      <a:ext cx="3286125" cy="1790700"/>
                    </a:xfrm>
                    <a:prstGeom prst="rect">
                      <a:avLst/>
                    </a:prstGeom>
                    <a:noFill/>
                    <a:ln w="9525">
                      <a:noFill/>
                      <a:headEnd/>
                      <a:tailEnd/>
                    </a:ln>
                  </pic:spPr>
                </pic:pic>
              </a:graphicData>
            </a:graphic>
          </wp:inline>
        </w:drawing>
      </w:r>
    </w:p>
    <w:p w14:paraId="09E3D59A" w14:textId="77777777" w:rsidR="006C77B1" w:rsidRDefault="006C77B1" w:rsidP="00250E38">
      <w:pPr>
        <w:pStyle w:val="af"/>
      </w:pPr>
      <w:r>
        <w:t>比如，这就是一个决策边界可以把正样本和负样本分开。但是多多少少这个看起来并不是非常自然是么</w:t>
      </w:r>
      <w:r>
        <w:t>?</w:t>
      </w:r>
    </w:p>
    <w:p w14:paraId="04862E92" w14:textId="77777777" w:rsidR="006C77B1" w:rsidRDefault="006C77B1" w:rsidP="00250E38">
      <w:pPr>
        <w:pStyle w:val="af"/>
      </w:pPr>
      <w:r>
        <w:t>或者我们可以画一条更差的决策界，这是另一条决策边界，可以将正样本和负样本分开，但仅仅是勉强分开，这些决策边界看起来都不是特别好的选择，支持</w:t>
      </w:r>
      <w:proofErr w:type="gramStart"/>
      <w:r>
        <w:t>向量机</w:t>
      </w:r>
      <w:proofErr w:type="gramEnd"/>
      <w:r>
        <w:t>将会选择这个黑色的决策边界，相较</w:t>
      </w:r>
      <w:proofErr w:type="gramStart"/>
      <w:r>
        <w:t>于之前</w:t>
      </w:r>
      <w:proofErr w:type="gramEnd"/>
      <w:r>
        <w:t>我用粉色或者绿色画的决策界。这条黑色的看起来好得多，黑线看起来是更稳健的决策界。在</w:t>
      </w:r>
      <w:proofErr w:type="gramStart"/>
      <w:r>
        <w:t>分离正</w:t>
      </w:r>
      <w:proofErr w:type="gramEnd"/>
      <w:r>
        <w:t>样本和负样本上它显得的更好。数学上来讲，这是什么意思呢？这条黑线有更大的距离，这个距离叫做间距</w:t>
      </w:r>
      <w:r>
        <w:t>(</w:t>
      </w:r>
      <w:r>
        <w:rPr>
          <w:b/>
        </w:rPr>
        <w:t>margin</w:t>
      </w:r>
      <w:r>
        <w:t>)</w:t>
      </w:r>
      <w:r>
        <w:t>。</w:t>
      </w:r>
    </w:p>
    <w:p w14:paraId="2AB53E4E" w14:textId="77777777" w:rsidR="006C77B1" w:rsidRDefault="006C77B1" w:rsidP="00250E38">
      <w:pPr>
        <w:pStyle w:val="af"/>
      </w:pPr>
      <w:r>
        <w:rPr>
          <w:noProof/>
        </w:rPr>
        <w:drawing>
          <wp:inline distT="0" distB="0" distL="0" distR="0" wp14:anchorId="1B16A5DA" wp14:editId="05F8567D">
            <wp:extent cx="3286125" cy="2105025"/>
            <wp:effectExtent l="0" t="0" r="9525" b="9525"/>
            <wp:docPr id="56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68e6ca3275f433330a7981971eb4f16.png"/>
                    <pic:cNvPicPr>
                      <a:picLocks noChangeAspect="1" noChangeArrowheads="1"/>
                    </pic:cNvPicPr>
                  </pic:nvPicPr>
                  <pic:blipFill>
                    <a:blip r:embed="rId287"/>
                    <a:stretch>
                      <a:fillRect/>
                    </a:stretch>
                  </pic:blipFill>
                  <pic:spPr bwMode="auto">
                    <a:xfrm>
                      <a:off x="0" y="0"/>
                      <a:ext cx="3286125" cy="2105025"/>
                    </a:xfrm>
                    <a:prstGeom prst="rect">
                      <a:avLst/>
                    </a:prstGeom>
                    <a:noFill/>
                    <a:ln w="9525">
                      <a:noFill/>
                      <a:headEnd/>
                      <a:tailEnd/>
                    </a:ln>
                  </pic:spPr>
                </pic:pic>
              </a:graphicData>
            </a:graphic>
          </wp:inline>
        </w:drawing>
      </w:r>
    </w:p>
    <w:p w14:paraId="2BD61657" w14:textId="77777777" w:rsidR="006C77B1" w:rsidRDefault="006C77B1" w:rsidP="00250E38">
      <w:pPr>
        <w:pStyle w:val="af"/>
      </w:pPr>
      <w:r>
        <w:t>当画出这两条额外的蓝线，我们看到黑色的决策界和训练样本之间有更大的最短距离。然而粉线和蓝线离训练样本就非常近，在分离样本的时候就会比黑线表现差。因此，这个距离叫做支持</w:t>
      </w:r>
      <w:proofErr w:type="gramStart"/>
      <w:r>
        <w:t>向量机</w:t>
      </w:r>
      <w:proofErr w:type="gramEnd"/>
      <w:r>
        <w:t>的间距，而这是支持向量机具有鲁棒性的原因，因为它努力用一个最大间距来分离样本。因此支持</w:t>
      </w:r>
      <w:proofErr w:type="gramStart"/>
      <w:r>
        <w:t>向量机</w:t>
      </w:r>
      <w:proofErr w:type="gramEnd"/>
      <w:r>
        <w:t>有时被称为</w:t>
      </w:r>
      <w:r>
        <w:rPr>
          <w:b/>
        </w:rPr>
        <w:t>大间距分类器</w:t>
      </w:r>
      <w:r>
        <w:t>，而这其实是求解上一页幻灯片上优化问题的结果。</w:t>
      </w:r>
    </w:p>
    <w:p w14:paraId="4F23BF20" w14:textId="77777777" w:rsidR="006C77B1" w:rsidRDefault="006C77B1" w:rsidP="00250E38">
      <w:pPr>
        <w:pStyle w:val="af"/>
      </w:pPr>
      <w:r>
        <w:t>我知道你也许想知道求解上一页幻灯片中的优化问题为什么会产生这个结果？它是如</w:t>
      </w:r>
      <w:r>
        <w:lastRenderedPageBreak/>
        <w:t>何产生这个大间距分类器的呢？我知道我还没有解释这一点。</w:t>
      </w:r>
    </w:p>
    <w:p w14:paraId="29681F52" w14:textId="77777777" w:rsidR="006C77B1" w:rsidRDefault="006C77B1" w:rsidP="00250E38">
      <w:pPr>
        <w:pStyle w:val="af"/>
      </w:pPr>
      <w:r>
        <w:t>我将会从直观上略述为什么这个优化问题会产生大间距分类器。总之这个图示有助于你理解支持</w:t>
      </w:r>
      <w:proofErr w:type="gramStart"/>
      <w:r>
        <w:t>向量机模型</w:t>
      </w:r>
      <w:proofErr w:type="gramEnd"/>
      <w:r>
        <w:t>的做法，即努力将正样本和负样本用最大的间距分开。</w:t>
      </w:r>
    </w:p>
    <w:p w14:paraId="1A864776" w14:textId="77777777" w:rsidR="006C77B1" w:rsidRDefault="006C77B1" w:rsidP="00250E38">
      <w:pPr>
        <w:pStyle w:val="af"/>
      </w:pPr>
      <w:r>
        <w:rPr>
          <w:noProof/>
        </w:rPr>
        <w:drawing>
          <wp:inline distT="0" distB="0" distL="0" distR="0" wp14:anchorId="4FDA97E3" wp14:editId="6296DFF8">
            <wp:extent cx="3162300" cy="1800225"/>
            <wp:effectExtent l="0" t="0" r="0" b="9525"/>
            <wp:docPr id="56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d6239efad3d3ee7a89a28574d7795b3.png"/>
                    <pic:cNvPicPr>
                      <a:picLocks noChangeAspect="1" noChangeArrowheads="1"/>
                    </pic:cNvPicPr>
                  </pic:nvPicPr>
                  <pic:blipFill>
                    <a:blip r:embed="rId288"/>
                    <a:stretch>
                      <a:fillRect/>
                    </a:stretch>
                  </pic:blipFill>
                  <pic:spPr bwMode="auto">
                    <a:xfrm>
                      <a:off x="0" y="0"/>
                      <a:ext cx="3162300" cy="1800225"/>
                    </a:xfrm>
                    <a:prstGeom prst="rect">
                      <a:avLst/>
                    </a:prstGeom>
                    <a:noFill/>
                    <a:ln w="9525">
                      <a:noFill/>
                      <a:headEnd/>
                      <a:tailEnd/>
                    </a:ln>
                  </pic:spPr>
                </pic:pic>
              </a:graphicData>
            </a:graphic>
          </wp:inline>
        </w:drawing>
      </w:r>
    </w:p>
    <w:p w14:paraId="67D2EBC4" w14:textId="77777777" w:rsidR="006C77B1" w:rsidRDefault="006C77B1" w:rsidP="00250E38">
      <w:pPr>
        <w:pStyle w:val="af"/>
      </w:pPr>
      <w:r>
        <w:t>在本节课中关于大间距分类器，我想讲最后一点：我们将这个大间距分类器中的正则化因子常数</w:t>
      </w:r>
      <m:oMath>
        <m:r>
          <w:rPr>
            <w:rFonts w:ascii="Cambria Math" w:hAnsi="Cambria Math"/>
          </w:rPr>
          <m:t>C</m:t>
        </m:r>
      </m:oMath>
      <w:r>
        <w:t>设置的非常大，我记得我将其设置为了</w:t>
      </w:r>
      <w:r>
        <w:t>100000</w:t>
      </w:r>
      <w:r>
        <w:t>，因此对这样的一个数据集，也许我们将选择这样的决策界，从而最大间距地分离开正样本和负样本。那么在让代价函数最小化的过程中，我们希望找出在</w:t>
      </w:r>
      <m:oMath>
        <m:r>
          <w:rPr>
            <w:rFonts w:ascii="Cambria Math" w:hAnsi="Cambria Math"/>
          </w:rPr>
          <m:t>y=1</m:t>
        </m:r>
      </m:oMath>
      <w:r>
        <w:t>和</w:t>
      </w:r>
      <m:oMath>
        <m:r>
          <w:rPr>
            <w:rFonts w:ascii="Cambria Math" w:hAnsi="Cambria Math"/>
          </w:rPr>
          <m:t>y=0</m:t>
        </m:r>
      </m:oMath>
      <w:r>
        <w:t>两种情况下都使得代价函数中左边的这一项尽量为零的参数。如果我们找到了这样的参数，则我们的最小化问题便转变成：</w:t>
      </w:r>
    </w:p>
    <w:p w14:paraId="21ABB065" w14:textId="77777777" w:rsidR="006C77B1" w:rsidRDefault="006C77B1" w:rsidP="00250E38">
      <w:pPr>
        <w:pStyle w:val="af"/>
      </w:pPr>
      <w:r>
        <w:rPr>
          <w:noProof/>
        </w:rPr>
        <w:drawing>
          <wp:inline distT="0" distB="0" distL="0" distR="0" wp14:anchorId="2D14D82C" wp14:editId="13B5E81A">
            <wp:extent cx="3181350" cy="552450"/>
            <wp:effectExtent l="0" t="0" r="0" b="0"/>
            <wp:docPr id="56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4b6dee99cfb4352b3cac5287002e8de.png"/>
                    <pic:cNvPicPr>
                      <a:picLocks noChangeAspect="1" noChangeArrowheads="1"/>
                    </pic:cNvPicPr>
                  </pic:nvPicPr>
                  <pic:blipFill>
                    <a:blip r:embed="rId289"/>
                    <a:stretch>
                      <a:fillRect/>
                    </a:stretch>
                  </pic:blipFill>
                  <pic:spPr bwMode="auto">
                    <a:xfrm>
                      <a:off x="0" y="0"/>
                      <a:ext cx="3181350" cy="552450"/>
                    </a:xfrm>
                    <a:prstGeom prst="rect">
                      <a:avLst/>
                    </a:prstGeom>
                    <a:noFill/>
                    <a:ln w="9525">
                      <a:noFill/>
                      <a:headEnd/>
                      <a:tailEnd/>
                    </a:ln>
                  </pic:spPr>
                </pic:pic>
              </a:graphicData>
            </a:graphic>
          </wp:inline>
        </w:drawing>
      </w:r>
    </w:p>
    <w:p w14:paraId="1B687AFB" w14:textId="77777777" w:rsidR="006C77B1" w:rsidRDefault="006C77B1" w:rsidP="00250E38">
      <w:pPr>
        <w:pStyle w:val="af"/>
      </w:pPr>
      <w:r>
        <w:t>事实上，支持</w:t>
      </w:r>
      <w:proofErr w:type="gramStart"/>
      <w:r>
        <w:t>向量机</w:t>
      </w:r>
      <w:proofErr w:type="gramEnd"/>
      <w:r>
        <w:t>现在要比这个大间距分类器所体现得更成熟，尤其是当你使用大间距分类器的时候，你的学习算法会受异常点</w:t>
      </w:r>
      <w:r>
        <w:t xml:space="preserve">(outlier) </w:t>
      </w:r>
      <w:r>
        <w:t>的影响。比如我们加入一个额外的正样本。</w:t>
      </w:r>
    </w:p>
    <w:p w14:paraId="12429DB8" w14:textId="77777777" w:rsidR="006C77B1" w:rsidRDefault="006C77B1" w:rsidP="00250E38">
      <w:pPr>
        <w:pStyle w:val="af"/>
      </w:pPr>
      <w:r>
        <w:rPr>
          <w:noProof/>
        </w:rPr>
        <w:drawing>
          <wp:inline distT="0" distB="0" distL="0" distR="0" wp14:anchorId="4495F84C" wp14:editId="62CA1DC8">
            <wp:extent cx="4086225" cy="1704975"/>
            <wp:effectExtent l="0" t="0" r="9525" b="9525"/>
            <wp:docPr id="56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8fbe2f6ac48897cf40497a2d034c691.png"/>
                    <pic:cNvPicPr>
                      <a:picLocks noChangeAspect="1" noChangeArrowheads="1"/>
                    </pic:cNvPicPr>
                  </pic:nvPicPr>
                  <pic:blipFill>
                    <a:blip r:embed="rId290"/>
                    <a:stretch>
                      <a:fillRect/>
                    </a:stretch>
                  </pic:blipFill>
                  <pic:spPr bwMode="auto">
                    <a:xfrm>
                      <a:off x="0" y="0"/>
                      <a:ext cx="4086225" cy="1704975"/>
                    </a:xfrm>
                    <a:prstGeom prst="rect">
                      <a:avLst/>
                    </a:prstGeom>
                    <a:noFill/>
                    <a:ln w="9525">
                      <a:noFill/>
                      <a:headEnd/>
                      <a:tailEnd/>
                    </a:ln>
                  </pic:spPr>
                </pic:pic>
              </a:graphicData>
            </a:graphic>
          </wp:inline>
        </w:drawing>
      </w:r>
    </w:p>
    <w:p w14:paraId="192CBBC9" w14:textId="77777777" w:rsidR="006C77B1" w:rsidRDefault="006C77B1" w:rsidP="00250E38">
      <w:pPr>
        <w:pStyle w:val="af"/>
      </w:pPr>
      <w:r>
        <w:t>在这里，如果你加了这个样本，为了将样本用最大间距分开，也许我最终会得到一条类似这样的决策界，对么？就是这条粉色的线，仅仅基于一个异常值，仅仅基于一个样本，就将我的决策界从这条黑线变到这条粉线，这实在是不明智的。而如果正则化参数</w:t>
      </w:r>
      <m:oMath>
        <m:r>
          <w:rPr>
            <w:rFonts w:ascii="Cambria Math" w:hAnsi="Cambria Math"/>
          </w:rPr>
          <m:t>C</m:t>
        </m:r>
      </m:oMath>
      <w:r>
        <w:t>，设置的非常大，这事实上正是支持</w:t>
      </w:r>
      <w:proofErr w:type="gramStart"/>
      <w:r>
        <w:t>向量机</w:t>
      </w:r>
      <w:proofErr w:type="gramEnd"/>
      <w:r>
        <w:t>将会做的。它将决策界，从黑线变到了粉线，但是如果</w:t>
      </w:r>
      <m:oMath>
        <m:r>
          <w:rPr>
            <w:rFonts w:ascii="Cambria Math" w:hAnsi="Cambria Math"/>
          </w:rPr>
          <m:t>C</m:t>
        </m:r>
      </m:oMath>
      <w:r>
        <w:t xml:space="preserve"> </w:t>
      </w:r>
      <w:r>
        <w:lastRenderedPageBreak/>
        <w:t>设置的小一点，</w:t>
      </w:r>
      <w:r>
        <w:rPr>
          <w:b/>
        </w:rPr>
        <w:t>如果你将</w:t>
      </w:r>
      <w:r>
        <w:rPr>
          <w:b/>
        </w:rPr>
        <w:t>C</w:t>
      </w:r>
      <w:r>
        <w:rPr>
          <w:b/>
        </w:rPr>
        <w:t>设置的不要太大，则你最终会得到这条黑线，</w:t>
      </w:r>
      <w:r>
        <w:t>当然数据如果不是线性可分的，如果你在这里有一些正样本或者你在这里有一些负样本，则支持</w:t>
      </w:r>
      <w:proofErr w:type="gramStart"/>
      <w:r>
        <w:t>向量机</w:t>
      </w:r>
      <w:proofErr w:type="gramEnd"/>
      <w:r>
        <w:t>也会将它们恰当分开。因此，大间距分类器的描述，仅仅是从直观上给出了正则化参数</w:t>
      </w:r>
      <m:oMath>
        <m:r>
          <w:rPr>
            <w:rFonts w:ascii="Cambria Math" w:hAnsi="Cambria Math"/>
          </w:rPr>
          <m:t>C</m:t>
        </m:r>
      </m:oMath>
      <w:r>
        <w:t>非常大的情形，同时，要提醒你</w:t>
      </w:r>
      <m:oMath>
        <m:r>
          <w:rPr>
            <w:rFonts w:ascii="Cambria Math" w:hAnsi="Cambria Math"/>
          </w:rPr>
          <m:t>C</m:t>
        </m:r>
      </m:oMath>
      <w:r>
        <w:t>的作用类似于</w:t>
      </w:r>
      <m:oMath>
        <m:r>
          <w:rPr>
            <w:rFonts w:ascii="Cambria Math" w:hAnsi="Cambria Math"/>
          </w:rPr>
          <m:t>1/λ</m:t>
        </m:r>
      </m:oMath>
      <w:r>
        <w:t>，</w:t>
      </w:r>
      <m:oMath>
        <m:r>
          <w:rPr>
            <w:rFonts w:ascii="Cambria Math" w:hAnsi="Cambria Math"/>
          </w:rPr>
          <m:t>λ</m:t>
        </m:r>
      </m:oMath>
      <w:r>
        <w:t>是我们之前使用过的正则化参数。这只是</w:t>
      </w:r>
      <m:oMath>
        <m:r>
          <w:rPr>
            <w:rFonts w:ascii="Cambria Math" w:hAnsi="Cambria Math"/>
          </w:rPr>
          <m:t>C</m:t>
        </m:r>
      </m:oMath>
      <w:r>
        <w:t>非常大的情形，或者等价地</w:t>
      </w:r>
      <w:r>
        <w:t xml:space="preserve"> </w:t>
      </w:r>
      <m:oMath>
        <m:r>
          <w:rPr>
            <w:rFonts w:ascii="Cambria Math" w:hAnsi="Cambria Math"/>
          </w:rPr>
          <m:t>λ</m:t>
        </m:r>
      </m:oMath>
      <w:r>
        <w:t xml:space="preserve"> </w:t>
      </w:r>
      <w:r>
        <w:t>非常小的情形。你最终会得到类似粉线这样的决策界，但是实际上应用支持</w:t>
      </w:r>
      <w:proofErr w:type="gramStart"/>
      <w:r>
        <w:t>向量机</w:t>
      </w:r>
      <w:proofErr w:type="gramEnd"/>
      <w:r>
        <w:t>的时候，</w:t>
      </w:r>
      <w:r>
        <w:rPr>
          <w:b/>
        </w:rPr>
        <w:t>当</w:t>
      </w:r>
      <m:oMath>
        <m:r>
          <w:rPr>
            <w:rFonts w:ascii="Cambria Math" w:hAnsi="Cambria Math"/>
          </w:rPr>
          <m:t>C</m:t>
        </m:r>
      </m:oMath>
      <w:r>
        <w:rPr>
          <w:b/>
        </w:rPr>
        <w:t>不是非常非常大的时候，它可以忽略掉一些异常点的影响，得到更好的决策界。</w:t>
      </w:r>
      <w:r>
        <w:t>甚至当你的数据不是线性可分的时候，支持</w:t>
      </w:r>
      <w:proofErr w:type="gramStart"/>
      <w:r>
        <w:t>向量机</w:t>
      </w:r>
      <w:proofErr w:type="gramEnd"/>
      <w:r>
        <w:t>也可以给出好的结果。</w:t>
      </w:r>
    </w:p>
    <w:p w14:paraId="642CC384" w14:textId="77777777" w:rsidR="006C77B1" w:rsidRDefault="006C77B1" w:rsidP="00250E38">
      <w:pPr>
        <w:pStyle w:val="af"/>
      </w:pPr>
      <w:r>
        <w:t>回顾</w:t>
      </w:r>
      <w:r>
        <w:t xml:space="preserve"> </w:t>
      </w:r>
      <m:oMath>
        <m:r>
          <w:rPr>
            <w:rFonts w:ascii="Cambria Math" w:hAnsi="Cambria Math"/>
          </w:rPr>
          <m:t>C=1/λ</m:t>
        </m:r>
      </m:oMath>
      <w:r>
        <w:t>，因此：</w:t>
      </w:r>
    </w:p>
    <w:p w14:paraId="24559352" w14:textId="77777777" w:rsidR="006C77B1" w:rsidRDefault="006C77B1" w:rsidP="00250E38">
      <w:pPr>
        <w:pStyle w:val="af"/>
      </w:pPr>
      <m:oMath>
        <m:r>
          <w:rPr>
            <w:rFonts w:ascii="Cambria Math" w:hAnsi="Cambria Math"/>
          </w:rPr>
          <m:t>C</m:t>
        </m:r>
      </m:oMath>
      <w:r>
        <w:t xml:space="preserve"> </w:t>
      </w:r>
      <w:r>
        <w:t>较大时，相当于</w:t>
      </w:r>
      <w:r>
        <w:t xml:space="preserve"> </w:t>
      </w:r>
      <m:oMath>
        <m:r>
          <w:rPr>
            <w:rFonts w:ascii="Cambria Math" w:hAnsi="Cambria Math"/>
          </w:rPr>
          <m:t>λ</m:t>
        </m:r>
      </m:oMath>
      <w:r>
        <w:t xml:space="preserve"> </w:t>
      </w:r>
      <w:r>
        <w:t>较小，可能会导致过拟合，高方差。</w:t>
      </w:r>
    </w:p>
    <w:p w14:paraId="020167A4" w14:textId="7CCAA8F0" w:rsidR="006C77B1" w:rsidRDefault="006C77B1" w:rsidP="00250E38">
      <w:pPr>
        <w:pStyle w:val="af"/>
      </w:pPr>
      <m:oMath>
        <m:r>
          <w:rPr>
            <w:rFonts w:ascii="Cambria Math" w:hAnsi="Cambria Math"/>
          </w:rPr>
          <m:t>C</m:t>
        </m:r>
      </m:oMath>
      <w:r>
        <w:t xml:space="preserve"> </w:t>
      </w:r>
      <w:r>
        <w:t>较小时，相当于</w:t>
      </w:r>
      <w:r w:rsidR="008E07E2">
        <w:rPr>
          <w:rFonts w:hint="eastAsia"/>
        </w:rPr>
        <w:t xml:space="preserve"> </w:t>
      </w:r>
      <m:oMath>
        <m:r>
          <w:rPr>
            <w:rFonts w:ascii="Cambria Math" w:hAnsi="Cambria Math"/>
          </w:rPr>
          <m:t>λ</m:t>
        </m:r>
      </m:oMath>
      <w:r w:rsidR="008E07E2">
        <w:rPr>
          <w:rFonts w:hint="eastAsia"/>
        </w:rPr>
        <w:t xml:space="preserve"> </w:t>
      </w:r>
      <w:r>
        <w:t>较大，可能会导致低拟合，高偏差。</w:t>
      </w:r>
    </w:p>
    <w:p w14:paraId="0AF1B08F" w14:textId="77777777" w:rsidR="006C77B1" w:rsidRDefault="006C77B1" w:rsidP="00250E38">
      <w:pPr>
        <w:pStyle w:val="af"/>
      </w:pPr>
      <w:r>
        <w:t>我们稍后会介绍支持</w:t>
      </w:r>
      <w:proofErr w:type="gramStart"/>
      <w:r>
        <w:t>向量机</w:t>
      </w:r>
      <w:proofErr w:type="gramEnd"/>
      <w:r>
        <w:t>的偏差和方差，希望在那时候关于如何处理参数的这种平衡会变得更加清晰。我希望，这节课给出了一些关于为什么支持</w:t>
      </w:r>
      <w:proofErr w:type="gramStart"/>
      <w:r>
        <w:t>向量机</w:t>
      </w:r>
      <w:proofErr w:type="gramEnd"/>
      <w:r>
        <w:t>被</w:t>
      </w:r>
      <w:proofErr w:type="gramStart"/>
      <w:r>
        <w:t>看做</w:t>
      </w:r>
      <w:proofErr w:type="gramEnd"/>
      <w:r>
        <w:t>大间距分类器的直观理解。它用最大间距将样本区分开，尽管从技术上讲，这只有当参数</w:t>
      </w:r>
      <m:oMath>
        <m:r>
          <w:rPr>
            <w:rFonts w:ascii="Cambria Math" w:hAnsi="Cambria Math"/>
          </w:rPr>
          <m:t>C</m:t>
        </m:r>
      </m:oMath>
      <w:r>
        <w:t>是非常大的时候是真的，但是它对于理解支持</w:t>
      </w:r>
      <w:proofErr w:type="gramStart"/>
      <w:r>
        <w:t>向量机</w:t>
      </w:r>
      <w:proofErr w:type="gramEnd"/>
      <w:r>
        <w:t>是有益的。</w:t>
      </w:r>
    </w:p>
    <w:p w14:paraId="750F1758" w14:textId="77777777" w:rsidR="006C77B1" w:rsidRDefault="006C77B1" w:rsidP="00250E38">
      <w:pPr>
        <w:pStyle w:val="af"/>
      </w:pPr>
      <w:r>
        <w:t>本节课中我们略去了一步，那就是我们在幻灯片中给出的优化问题。为什么会是这样的？它是如何得出大间距分类器的？我在本节中没有讲解，在下一节课中，我将略述这些问题背后的数学原理，来解释这个优化问题是如何得到一个大间距分类器的。</w:t>
      </w:r>
    </w:p>
    <w:p w14:paraId="5C27197E" w14:textId="77777777" w:rsidR="00AD1A15" w:rsidRDefault="00AD1A15">
      <w:pPr>
        <w:widowControl/>
        <w:jc w:val="left"/>
        <w:rPr>
          <w:b/>
          <w:bCs/>
          <w:sz w:val="32"/>
          <w:szCs w:val="32"/>
        </w:rPr>
      </w:pPr>
      <w:bookmarkStart w:id="284" w:name="header-n132"/>
      <w:bookmarkEnd w:id="284"/>
      <w:r>
        <w:br w:type="page"/>
      </w:r>
    </w:p>
    <w:p w14:paraId="5EFF810B" w14:textId="4915A0FE" w:rsidR="006C77B1" w:rsidRDefault="006C77B1">
      <w:pPr>
        <w:pStyle w:val="3"/>
      </w:pPr>
      <w:bookmarkStart w:id="285" w:name="_Toc38636865"/>
      <w:r>
        <w:lastRenderedPageBreak/>
        <w:t>12.3</w:t>
      </w:r>
      <w:r>
        <w:t>大边界分类</w:t>
      </w:r>
      <w:r w:rsidR="00FB41F9">
        <w:rPr>
          <w:rFonts w:hint="eastAsia"/>
        </w:rPr>
        <w:t>背后的数学</w:t>
      </w:r>
      <w:r>
        <w:t>（</w:t>
      </w:r>
      <w:r w:rsidR="00725153">
        <w:rPr>
          <w:rFonts w:hint="eastAsia"/>
        </w:rPr>
        <w:t>选修</w:t>
      </w:r>
      <w:r>
        <w:t>）</w:t>
      </w:r>
      <w:bookmarkEnd w:id="285"/>
    </w:p>
    <w:p w14:paraId="0B067E42" w14:textId="77777777" w:rsidR="006C77B1" w:rsidRDefault="006C77B1" w:rsidP="00AB093F">
      <w:pPr>
        <w:pStyle w:val="af0"/>
      </w:pPr>
      <w:r>
        <w:t>参考视频</w:t>
      </w:r>
      <w:r>
        <w:t>: 12 - 3 - Mathematics Behind Large Margin Classification (Optional) (20 min).</w:t>
      </w:r>
      <w:proofErr w:type="spellStart"/>
      <w:r>
        <w:t>mkv</w:t>
      </w:r>
      <w:proofErr w:type="spellEnd"/>
    </w:p>
    <w:p w14:paraId="132655BD" w14:textId="77777777" w:rsidR="006C77B1" w:rsidRDefault="006C77B1" w:rsidP="00AB093F">
      <w:pPr>
        <w:pStyle w:val="af"/>
      </w:pPr>
      <w:r>
        <w:t>在本节课中，我将介绍一些大间隔分类背后的数学原理。本节为选学部分，你完全可以跳过它，但是听听这节课可能让你对支持</w:t>
      </w:r>
      <w:proofErr w:type="gramStart"/>
      <w:r>
        <w:t>向量机</w:t>
      </w:r>
      <w:proofErr w:type="gramEnd"/>
      <w:r>
        <w:t>中的优化问题，以及如何得到大间距分类器，产生更好的直观理解。</w:t>
      </w:r>
    </w:p>
    <w:p w14:paraId="40B3EA22" w14:textId="77777777" w:rsidR="006C77B1" w:rsidRDefault="006C77B1" w:rsidP="00AB093F">
      <w:pPr>
        <w:pStyle w:val="af"/>
      </w:pPr>
      <w:r>
        <w:rPr>
          <w:noProof/>
        </w:rPr>
        <w:drawing>
          <wp:inline distT="0" distB="0" distL="0" distR="0" wp14:anchorId="2875700F" wp14:editId="6E5B0436">
            <wp:extent cx="4724400" cy="2686050"/>
            <wp:effectExtent l="0" t="0" r="0" b="0"/>
            <wp:docPr id="56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5e05845c636c8c99c03e6e29337d8c4.png"/>
                    <pic:cNvPicPr>
                      <a:picLocks noChangeAspect="1" noChangeArrowheads="1"/>
                    </pic:cNvPicPr>
                  </pic:nvPicPr>
                  <pic:blipFill>
                    <a:blip r:embed="rId291"/>
                    <a:stretch>
                      <a:fillRect/>
                    </a:stretch>
                  </pic:blipFill>
                  <pic:spPr bwMode="auto">
                    <a:xfrm>
                      <a:off x="0" y="0"/>
                      <a:ext cx="4724400" cy="2686050"/>
                    </a:xfrm>
                    <a:prstGeom prst="rect">
                      <a:avLst/>
                    </a:prstGeom>
                    <a:noFill/>
                    <a:ln w="9525">
                      <a:noFill/>
                      <a:headEnd/>
                      <a:tailEnd/>
                    </a:ln>
                  </pic:spPr>
                </pic:pic>
              </a:graphicData>
            </a:graphic>
          </wp:inline>
        </w:drawing>
      </w:r>
    </w:p>
    <w:p w14:paraId="51D769FB" w14:textId="77777777" w:rsidR="006C77B1" w:rsidRDefault="006C77B1" w:rsidP="00AB093F">
      <w:pPr>
        <w:pStyle w:val="af"/>
      </w:pPr>
      <w:r>
        <w:t>首先，让我来给大家复习一下关于向量内积的知识。假设我有两个向量，</w:t>
      </w:r>
      <m:oMath>
        <m:r>
          <w:rPr>
            <w:rFonts w:ascii="Cambria Math" w:hAnsi="Cambria Math"/>
          </w:rPr>
          <m:t>u</m:t>
        </m:r>
      </m:oMath>
      <w:r>
        <w:t>和</w:t>
      </w:r>
      <m:oMath>
        <m:r>
          <w:rPr>
            <w:rFonts w:ascii="Cambria Math" w:hAnsi="Cambria Math"/>
          </w:rPr>
          <m:t>v</m:t>
        </m:r>
      </m:oMath>
      <w:r>
        <w:t>，我将它们写在这里。两个都是二维向量，我们看一下，</w:t>
      </w:r>
      <m:oMath>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v</m:t>
        </m:r>
      </m:oMath>
      <w:r>
        <w:t>的结果。</w:t>
      </w:r>
      <m:oMath>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v</m:t>
        </m:r>
      </m:oMath>
      <w:r>
        <w:t>也叫做向量</w:t>
      </w:r>
      <m:oMath>
        <m:r>
          <w:rPr>
            <w:rFonts w:ascii="Cambria Math" w:hAnsi="Cambria Math"/>
          </w:rPr>
          <m:t>u</m:t>
        </m:r>
      </m:oMath>
      <w:r>
        <w:t>和</w:t>
      </w:r>
      <m:oMath>
        <m:r>
          <w:rPr>
            <w:rFonts w:ascii="Cambria Math" w:hAnsi="Cambria Math"/>
          </w:rPr>
          <m:t>v</m:t>
        </m:r>
      </m:oMath>
      <w:r>
        <w:t>之间的内积。由于是二维向量，我可以将它们画在这个图上。我们说，这就是向量</w:t>
      </w:r>
      <m:oMath>
        <m:r>
          <w:rPr>
            <w:rFonts w:ascii="Cambria Math" w:hAnsi="Cambria Math"/>
          </w:rPr>
          <m:t>u</m:t>
        </m:r>
      </m:oMath>
      <w:r>
        <w:t>即在横轴上，取值为某个</w:t>
      </w:r>
      <m:oMath>
        <m:sSub>
          <m:sSubPr>
            <m:ctrlPr>
              <w:rPr>
                <w:rFonts w:ascii="Cambria Math" w:hAnsi="Cambria Math"/>
              </w:rPr>
            </m:ctrlPr>
          </m:sSubPr>
          <m:e>
            <m:r>
              <w:rPr>
                <w:rFonts w:ascii="Cambria Math" w:hAnsi="Cambria Math"/>
              </w:rPr>
              <m:t>u</m:t>
            </m:r>
          </m:e>
          <m:sub>
            <m:r>
              <w:rPr>
                <w:rFonts w:ascii="Cambria Math" w:hAnsi="Cambria Math"/>
              </w:rPr>
              <m:t>1</m:t>
            </m:r>
          </m:sub>
        </m:sSub>
      </m:oMath>
      <w:r>
        <w:t>，而在纵轴上，高度是某个</w:t>
      </w:r>
      <m:oMath>
        <m:sSub>
          <m:sSubPr>
            <m:ctrlPr>
              <w:rPr>
                <w:rFonts w:ascii="Cambria Math" w:hAnsi="Cambria Math"/>
              </w:rPr>
            </m:ctrlPr>
          </m:sSubPr>
          <m:e>
            <m:r>
              <w:rPr>
                <w:rFonts w:ascii="Cambria Math" w:hAnsi="Cambria Math"/>
              </w:rPr>
              <m:t>u</m:t>
            </m:r>
          </m:e>
          <m:sub>
            <m:r>
              <w:rPr>
                <w:rFonts w:ascii="Cambria Math" w:hAnsi="Cambria Math"/>
              </w:rPr>
              <m:t>2</m:t>
            </m:r>
          </m:sub>
        </m:sSub>
      </m:oMath>
      <w:r>
        <w:t>作为</w:t>
      </w:r>
      <m:oMath>
        <m:r>
          <w:rPr>
            <w:rFonts w:ascii="Cambria Math" w:hAnsi="Cambria Math"/>
          </w:rPr>
          <m:t>u</m:t>
        </m:r>
      </m:oMath>
      <w:r>
        <w:t>的第二个分量。现在，很容易计算的一个量就是向量</w:t>
      </w:r>
      <m:oMath>
        <m:r>
          <w:rPr>
            <w:rFonts w:ascii="Cambria Math" w:hAnsi="Cambria Math"/>
          </w:rPr>
          <m:t>u</m:t>
        </m:r>
      </m:oMath>
      <w:r>
        <w:t>的范数。</w:t>
      </w:r>
      <m:oMath>
        <m:d>
          <m:dPr>
            <m:begChr m:val="∥"/>
            <m:endChr m:val="∥"/>
            <m:ctrlPr>
              <w:rPr>
                <w:rFonts w:ascii="Cambria Math" w:hAnsi="Cambria Math"/>
              </w:rPr>
            </m:ctrlPr>
          </m:dPr>
          <m:e>
            <m:r>
              <w:rPr>
                <w:rFonts w:ascii="Cambria Math" w:hAnsi="Cambria Math"/>
              </w:rPr>
              <m:t>u</m:t>
            </m:r>
          </m:e>
        </m:d>
      </m:oMath>
      <w:r>
        <w:t>表示</w:t>
      </w:r>
      <m:oMath>
        <m:r>
          <w:rPr>
            <w:rFonts w:ascii="Cambria Math" w:hAnsi="Cambria Math"/>
          </w:rPr>
          <m:t>u</m:t>
        </m:r>
      </m:oMath>
      <w:r>
        <w:t>的范数，即</w:t>
      </w:r>
      <m:oMath>
        <m:r>
          <w:rPr>
            <w:rFonts w:ascii="Cambria Math" w:hAnsi="Cambria Math"/>
          </w:rPr>
          <m:t>u</m:t>
        </m:r>
      </m:oMath>
      <w:r>
        <w:t>的长度，即向量</w:t>
      </w:r>
      <m:oMath>
        <m:r>
          <w:rPr>
            <w:rFonts w:ascii="Cambria Math" w:hAnsi="Cambria Math"/>
          </w:rPr>
          <m:t>u</m:t>
        </m:r>
      </m:oMath>
      <w:r>
        <w:t>的欧几里得长度。根据毕达哥拉斯定理，</w:t>
      </w:r>
      <m:oMath>
        <m:d>
          <m:dPr>
            <m:begChr m:val="∥"/>
            <m:endChr m:val="∥"/>
            <m:ctrlPr>
              <w:rPr>
                <w:rFonts w:ascii="Cambria Math" w:hAnsi="Cambria Math"/>
              </w:rPr>
            </m:ctrlPr>
          </m:dPr>
          <m:e>
            <m:r>
              <w:rPr>
                <w:rFonts w:ascii="Cambria Math" w:hAnsi="Cambria Math"/>
              </w:rPr>
              <m:t>u</m:t>
            </m:r>
          </m:e>
        </m:d>
        <m:r>
          <w:rPr>
            <w:rFonts w:ascii="Cambria Math" w:hAnsi="Cambria Math"/>
          </w:rPr>
          <m:t>=</m:t>
        </m:r>
        <m:rad>
          <m:radPr>
            <m:degHide m:val="1"/>
            <m:ctrlPr>
              <w:rPr>
                <w:rFonts w:ascii="Cambria Math" w:hAnsi="Cambria Math"/>
              </w:rPr>
            </m:ctrlPr>
          </m:radPr>
          <m:deg/>
          <m:e>
            <m:sSubSup>
              <m:sSubSupPr>
                <m:ctrlPr>
                  <w:rPr>
                    <w:rFonts w:ascii="Cambria Math" w:hAnsi="Cambria Math"/>
                  </w:rPr>
                </m:ctrlPr>
              </m:sSubSupPr>
              <m:e>
                <m:r>
                  <w:rPr>
                    <w:rFonts w:ascii="Cambria Math" w:hAnsi="Cambria Math"/>
                  </w:rPr>
                  <m:t>u</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2</m:t>
                </m:r>
              </m:sub>
              <m:sup>
                <m:r>
                  <w:rPr>
                    <w:rFonts w:ascii="Cambria Math" w:hAnsi="Cambria Math"/>
                  </w:rPr>
                  <m:t>2</m:t>
                </m:r>
              </m:sup>
            </m:sSubSup>
          </m:e>
        </m:rad>
      </m:oMath>
      <w:r>
        <w:t>，这是向量</w:t>
      </w:r>
      <m:oMath>
        <m:r>
          <w:rPr>
            <w:rFonts w:ascii="Cambria Math" w:hAnsi="Cambria Math"/>
          </w:rPr>
          <m:t>u</m:t>
        </m:r>
      </m:oMath>
      <w:r>
        <w:t>的长度，它是一个实数。现在你知道了这个的长度是多少了。我刚刚画的这个向量的长度就知道了。</w:t>
      </w:r>
    </w:p>
    <w:p w14:paraId="50099F65" w14:textId="77777777" w:rsidR="006C77B1" w:rsidRDefault="006C77B1" w:rsidP="00AB093F">
      <w:pPr>
        <w:pStyle w:val="af"/>
      </w:pPr>
      <w:r>
        <w:t>现在让我们回头来看向量</w:t>
      </w:r>
      <m:oMath>
        <m:r>
          <w:rPr>
            <w:rFonts w:ascii="Cambria Math" w:hAnsi="Cambria Math"/>
          </w:rPr>
          <m:t>v</m:t>
        </m:r>
      </m:oMath>
      <w:r>
        <w:t xml:space="preserve"> </w:t>
      </w:r>
      <w:r>
        <w:t>，因为我们想计算内积。</w:t>
      </w:r>
      <m:oMath>
        <m:r>
          <w:rPr>
            <w:rFonts w:ascii="Cambria Math" w:hAnsi="Cambria Math"/>
          </w:rPr>
          <m:t>v</m:t>
        </m:r>
      </m:oMath>
      <w:r>
        <w:t>是另一个向量，它的两个分量</w:t>
      </w:r>
      <m:oMath>
        <m:sSub>
          <m:sSubPr>
            <m:ctrlPr>
              <w:rPr>
                <w:rFonts w:ascii="Cambria Math" w:hAnsi="Cambria Math"/>
              </w:rPr>
            </m:ctrlPr>
          </m:sSubPr>
          <m:e>
            <m:r>
              <w:rPr>
                <w:rFonts w:ascii="Cambria Math" w:hAnsi="Cambria Math"/>
              </w:rPr>
              <m:t>v</m:t>
            </m:r>
          </m:e>
          <m:sub>
            <m:r>
              <w:rPr>
                <w:rFonts w:ascii="Cambria Math" w:hAnsi="Cambria Math"/>
              </w:rPr>
              <m:t>1</m:t>
            </m:r>
          </m:sub>
        </m:sSub>
      </m:oMath>
      <w:r>
        <w:t>和</w:t>
      </w:r>
      <m:oMath>
        <m:sSub>
          <m:sSubPr>
            <m:ctrlPr>
              <w:rPr>
                <w:rFonts w:ascii="Cambria Math" w:hAnsi="Cambria Math"/>
              </w:rPr>
            </m:ctrlPr>
          </m:sSubPr>
          <m:e>
            <m:r>
              <w:rPr>
                <w:rFonts w:ascii="Cambria Math" w:hAnsi="Cambria Math"/>
              </w:rPr>
              <m:t>v</m:t>
            </m:r>
          </m:e>
          <m:sub>
            <m:r>
              <w:rPr>
                <w:rFonts w:ascii="Cambria Math" w:hAnsi="Cambria Math"/>
              </w:rPr>
              <m:t>2</m:t>
            </m:r>
          </m:sub>
        </m:sSub>
      </m:oMath>
      <w:r>
        <w:t>是已知的。向量</w:t>
      </w:r>
      <m:oMath>
        <m:r>
          <w:rPr>
            <w:rFonts w:ascii="Cambria Math" w:hAnsi="Cambria Math"/>
          </w:rPr>
          <m:t>v</m:t>
        </m:r>
      </m:oMath>
      <w:r>
        <w:t>可以画在这里，现在让我们来看看如何计算</w:t>
      </w:r>
      <m:oMath>
        <m:r>
          <w:rPr>
            <w:rFonts w:ascii="Cambria Math" w:hAnsi="Cambria Math"/>
          </w:rPr>
          <m:t>u</m:t>
        </m:r>
      </m:oMath>
      <w:r>
        <w:t>和</w:t>
      </w:r>
      <m:oMath>
        <m:r>
          <w:rPr>
            <w:rFonts w:ascii="Cambria Math" w:hAnsi="Cambria Math"/>
          </w:rPr>
          <m:t>v</m:t>
        </m:r>
      </m:oMath>
      <w:r>
        <w:t>之间的内积。这就是具体做法，我们将向量</w:t>
      </w:r>
      <m:oMath>
        <m:r>
          <w:rPr>
            <w:rFonts w:ascii="Cambria Math" w:hAnsi="Cambria Math"/>
          </w:rPr>
          <m:t>v</m:t>
        </m:r>
      </m:oMath>
      <w:r>
        <w:t>投影到向量</w:t>
      </w:r>
      <m:oMath>
        <m:r>
          <w:rPr>
            <w:rFonts w:ascii="Cambria Math" w:hAnsi="Cambria Math"/>
          </w:rPr>
          <m:t>u</m:t>
        </m:r>
      </m:oMath>
      <w:r>
        <w:t>上，我们做一个直角投影，或者说一个</w:t>
      </w:r>
      <w:r>
        <w:t>90</w:t>
      </w:r>
      <w:r>
        <w:t>度投影将其投影到</w:t>
      </w:r>
      <m:oMath>
        <m:r>
          <w:rPr>
            <w:rFonts w:ascii="Cambria Math" w:hAnsi="Cambria Math"/>
          </w:rPr>
          <m:t>u</m:t>
        </m:r>
      </m:oMath>
      <w:r>
        <w:t>上，接下来我度量这条红线的长度。我称这条红线的长度为</w:t>
      </w:r>
      <m:oMath>
        <m:r>
          <w:rPr>
            <w:rFonts w:ascii="Cambria Math" w:hAnsi="Cambria Math"/>
          </w:rPr>
          <m:t>p</m:t>
        </m:r>
      </m:oMath>
      <w:r>
        <w:t>，因此</w:t>
      </w:r>
      <m:oMath>
        <m:r>
          <w:rPr>
            <w:rFonts w:ascii="Cambria Math" w:hAnsi="Cambria Math"/>
          </w:rPr>
          <m:t>p</m:t>
        </m:r>
      </m:oMath>
      <w:r>
        <w:t>就是长度，或者说是向量</w:t>
      </w:r>
      <m:oMath>
        <m:r>
          <w:rPr>
            <w:rFonts w:ascii="Cambria Math" w:hAnsi="Cambria Math"/>
          </w:rPr>
          <m:t>v</m:t>
        </m:r>
      </m:oMath>
      <w:r>
        <w:t>投影到向量</w:t>
      </w:r>
      <m:oMath>
        <m:r>
          <w:rPr>
            <w:rFonts w:ascii="Cambria Math" w:hAnsi="Cambria Math"/>
          </w:rPr>
          <m:t>u</m:t>
        </m:r>
      </m:oMath>
      <w:r>
        <w:t>上的量，我将它写下来，</w:t>
      </w:r>
      <m:oMath>
        <m:r>
          <w:rPr>
            <w:rFonts w:ascii="Cambria Math" w:hAnsi="Cambria Math"/>
          </w:rPr>
          <m:t>p</m:t>
        </m:r>
      </m:oMath>
      <w:r>
        <w:t>是</w:t>
      </w:r>
      <m:oMath>
        <m:r>
          <w:rPr>
            <w:rFonts w:ascii="Cambria Math" w:hAnsi="Cambria Math"/>
          </w:rPr>
          <m:t>v</m:t>
        </m:r>
      </m:oMath>
      <w:r>
        <w:t>投影到向量</w:t>
      </w:r>
      <m:oMath>
        <m:r>
          <w:rPr>
            <w:rFonts w:ascii="Cambria Math" w:hAnsi="Cambria Math"/>
          </w:rPr>
          <m:t>u</m:t>
        </m:r>
      </m:oMath>
      <w:r>
        <w:t>上的长度，因此可以将</w:t>
      </w:r>
      <m:oMath>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v=p</m:t>
        </m:r>
        <m:r>
          <w:rPr>
            <w:rFonts w:ascii="Segoe UI Symbol" w:hAnsi="Segoe UI Symbol" w:cs="Segoe UI Symbol"/>
          </w:rPr>
          <m:t>⬝</m:t>
        </m:r>
        <m:d>
          <m:dPr>
            <m:begChr m:val="∥"/>
            <m:endChr m:val="∥"/>
            <m:ctrlPr>
              <w:rPr>
                <w:rFonts w:ascii="Cambria Math" w:hAnsi="Cambria Math"/>
              </w:rPr>
            </m:ctrlPr>
          </m:dPr>
          <m:e>
            <m:r>
              <w:rPr>
                <w:rFonts w:ascii="Cambria Math" w:hAnsi="Cambria Math"/>
              </w:rPr>
              <m:t>u</m:t>
            </m:r>
          </m:e>
        </m:d>
      </m:oMath>
      <w:r>
        <w:t>，或者说</w:t>
      </w:r>
      <m:oMath>
        <m:r>
          <w:rPr>
            <w:rFonts w:ascii="Cambria Math" w:hAnsi="Cambria Math"/>
          </w:rPr>
          <m:t>u</m:t>
        </m:r>
      </m:oMath>
      <w:r>
        <w:t>的长度。这是计算内积的一种方法。如果你从几何上画出</w:t>
      </w:r>
      <w:r>
        <w:t>p</w:t>
      </w:r>
      <w:r>
        <w:t>的值，同</w:t>
      </w:r>
      <w:r>
        <w:lastRenderedPageBreak/>
        <w:t>时画出</w:t>
      </w:r>
      <m:oMath>
        <m:r>
          <w:rPr>
            <w:rFonts w:ascii="Cambria Math" w:hAnsi="Cambria Math"/>
          </w:rPr>
          <m:t>u</m:t>
        </m:r>
      </m:oMath>
      <w:r>
        <w:t>的范数，你也会同样地计算出内积，答案是一样的。另一个计算公式是：</w:t>
      </w:r>
      <m:oMath>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v</m:t>
        </m:r>
      </m:oMath>
      <w:r>
        <w:t>就是</w:t>
      </w:r>
      <m:oMath>
        <m:d>
          <m:dPr>
            <m:begChr m:val="["/>
            <m:endChr m:val="]"/>
            <m:ctrlPr>
              <w:rPr>
                <w:rFonts w:ascii="Cambria Math" w:hAnsi="Cambria Math"/>
              </w:rPr>
            </m:ctrlPr>
          </m:dPr>
          <m:e>
            <m:sSub>
              <m:sSubPr>
                <m:ctrlPr>
                  <w:rPr>
                    <w:rFonts w:ascii="Cambria Math" w:hAnsi="Cambria Math"/>
                  </w:rPr>
                </m:ctrlPr>
              </m:sSubPr>
              <m:e>
                <m:r>
                  <w:rPr>
                    <w:rFonts w:ascii="Cambria Math" w:hAnsi="Cambria Math"/>
                  </w:rPr>
                  <m:t>u</m:t>
                </m:r>
              </m:e>
              <m:sub>
                <m: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u</m:t>
                </m:r>
              </m:e>
              <m:sub>
                <m:r>
                  <w:rPr>
                    <w:rFonts w:ascii="Cambria Math" w:hAnsi="Cambria Math"/>
                  </w:rPr>
                  <m:t>2</m:t>
                </m:r>
              </m:sub>
            </m:sSub>
          </m:e>
        </m:d>
      </m:oMath>
      <w:r>
        <w:t xml:space="preserve"> </w:t>
      </w:r>
      <w:r>
        <w:t>这个一行两列的矩阵乘以</w:t>
      </w:r>
      <m:oMath>
        <m:r>
          <w:rPr>
            <w:rFonts w:ascii="Cambria Math" w:hAnsi="Cambria Math"/>
          </w:rPr>
          <m:t>v</m:t>
        </m:r>
      </m:oMath>
      <w:r>
        <w:t>。因此可以得到</w:t>
      </w:r>
      <m:oMath>
        <m:sSub>
          <m:sSubPr>
            <m:ctrlPr>
              <w:rPr>
                <w:rFonts w:ascii="Cambria Math" w:hAnsi="Cambria Math"/>
              </w:rPr>
            </m:ctrlPr>
          </m:sSubPr>
          <m:e>
            <m:r>
              <w:rPr>
                <w:rFonts w:ascii="Cambria Math" w:hAnsi="Cambria Math"/>
              </w:rPr>
              <m:t>u</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2</m:t>
            </m:r>
          </m:sub>
        </m:sSub>
      </m:oMath>
      <w:r>
        <w:t>。根据线性代数的知识，这两个公式会给出同样的结果。顺便说一句，</w:t>
      </w:r>
      <m:oMath>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v=</m:t>
        </m:r>
        <m:sSup>
          <m:sSupPr>
            <m:ctrlPr>
              <w:rPr>
                <w:rFonts w:ascii="Cambria Math" w:hAnsi="Cambria Math"/>
              </w:rPr>
            </m:ctrlPr>
          </m:sSupPr>
          <m:e>
            <m:r>
              <w:rPr>
                <w:rFonts w:ascii="Cambria Math" w:hAnsi="Cambria Math"/>
              </w:rPr>
              <m:t>v</m:t>
            </m:r>
          </m:e>
          <m:sup>
            <m:r>
              <w:rPr>
                <w:rFonts w:ascii="Cambria Math" w:hAnsi="Cambria Math"/>
              </w:rPr>
              <m:t>T</m:t>
            </m:r>
          </m:sup>
        </m:sSup>
        <m:r>
          <w:rPr>
            <w:rFonts w:ascii="Cambria Math" w:hAnsi="Cambria Math"/>
          </w:rPr>
          <m:t>u</m:t>
        </m:r>
      </m:oMath>
      <w:r>
        <w:t>。因此如果你将</w:t>
      </w:r>
      <m:oMath>
        <m:r>
          <w:rPr>
            <w:rFonts w:ascii="Cambria Math" w:hAnsi="Cambria Math"/>
          </w:rPr>
          <m:t>u</m:t>
        </m:r>
      </m:oMath>
      <w:r>
        <w:t>和</w:t>
      </w:r>
      <m:oMath>
        <m:r>
          <w:rPr>
            <w:rFonts w:ascii="Cambria Math" w:hAnsi="Cambria Math"/>
          </w:rPr>
          <m:t>v</m:t>
        </m:r>
      </m:oMath>
      <w:r>
        <w:t>交换位置，将</w:t>
      </w:r>
      <m:oMath>
        <m:r>
          <w:rPr>
            <w:rFonts w:ascii="Cambria Math" w:hAnsi="Cambria Math"/>
          </w:rPr>
          <m:t>u</m:t>
        </m:r>
      </m:oMath>
      <w:r>
        <w:t>投影到</w:t>
      </w:r>
      <m:oMath>
        <m:r>
          <w:rPr>
            <w:rFonts w:ascii="Cambria Math" w:hAnsi="Cambria Math"/>
          </w:rPr>
          <m:t>v</m:t>
        </m:r>
      </m:oMath>
      <w:r>
        <w:t>上，而不是将</w:t>
      </w:r>
      <m:oMath>
        <m:r>
          <w:rPr>
            <w:rFonts w:ascii="Cambria Math" w:hAnsi="Cambria Math"/>
          </w:rPr>
          <m:t>v</m:t>
        </m:r>
      </m:oMath>
      <w:r>
        <w:t>投影到</w:t>
      </w:r>
      <m:oMath>
        <m:r>
          <w:rPr>
            <w:rFonts w:ascii="Cambria Math" w:hAnsi="Cambria Math"/>
          </w:rPr>
          <m:t>u</m:t>
        </m:r>
      </m:oMath>
      <w:r>
        <w:t>上，然后做同样地计算，只是把</w:t>
      </w:r>
      <m:oMath>
        <m:r>
          <w:rPr>
            <w:rFonts w:ascii="Cambria Math" w:hAnsi="Cambria Math"/>
          </w:rPr>
          <m:t>u</m:t>
        </m:r>
      </m:oMath>
      <w:r>
        <w:t>和</w:t>
      </w:r>
      <m:oMath>
        <m:r>
          <w:rPr>
            <w:rFonts w:ascii="Cambria Math" w:hAnsi="Cambria Math"/>
          </w:rPr>
          <m:t>v</m:t>
        </m:r>
      </m:oMath>
      <w:r>
        <w:t>的位置交换一下，你事实上可以得到同样的结果。申明一点，在这个等式中</w:t>
      </w:r>
      <m:oMath>
        <m:r>
          <w:rPr>
            <w:rFonts w:ascii="Cambria Math" w:hAnsi="Cambria Math"/>
          </w:rPr>
          <m:t>u</m:t>
        </m:r>
      </m:oMath>
      <w:r>
        <w:t>的范数是一个实数，</w:t>
      </w:r>
      <m:oMath>
        <m:r>
          <w:rPr>
            <w:rFonts w:ascii="Cambria Math" w:hAnsi="Cambria Math"/>
          </w:rPr>
          <m:t>p</m:t>
        </m:r>
      </m:oMath>
      <w:r>
        <w:t>也是一个实数，因此</w:t>
      </w:r>
      <m:oMath>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v</m:t>
        </m:r>
      </m:oMath>
      <w:r>
        <w:t>就是两个实数正常相乘。</w:t>
      </w:r>
    </w:p>
    <w:p w14:paraId="1C34BE09" w14:textId="77777777" w:rsidR="006C77B1" w:rsidRDefault="006C77B1" w:rsidP="00AB093F">
      <w:pPr>
        <w:pStyle w:val="af"/>
      </w:pPr>
      <w:r>
        <w:rPr>
          <w:noProof/>
        </w:rPr>
        <w:drawing>
          <wp:inline distT="0" distB="0" distL="0" distR="0" wp14:anchorId="33B65E7F" wp14:editId="01CB846D">
            <wp:extent cx="2009775" cy="1181100"/>
            <wp:effectExtent l="0" t="0" r="9525" b="0"/>
            <wp:docPr id="56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4ad37bce4b7e03835095dccbd2a7b7a.png"/>
                    <pic:cNvPicPr>
                      <a:picLocks noChangeAspect="1" noChangeArrowheads="1"/>
                    </pic:cNvPicPr>
                  </pic:nvPicPr>
                  <pic:blipFill>
                    <a:blip r:embed="rId292"/>
                    <a:stretch>
                      <a:fillRect/>
                    </a:stretch>
                  </pic:blipFill>
                  <pic:spPr bwMode="auto">
                    <a:xfrm>
                      <a:off x="0" y="0"/>
                      <a:ext cx="2009775" cy="1181100"/>
                    </a:xfrm>
                    <a:prstGeom prst="rect">
                      <a:avLst/>
                    </a:prstGeom>
                    <a:noFill/>
                    <a:ln w="9525">
                      <a:noFill/>
                      <a:headEnd/>
                      <a:tailEnd/>
                    </a:ln>
                  </pic:spPr>
                </pic:pic>
              </a:graphicData>
            </a:graphic>
          </wp:inline>
        </w:drawing>
      </w:r>
    </w:p>
    <w:p w14:paraId="5D9E10D7" w14:textId="77777777" w:rsidR="006C77B1" w:rsidRDefault="006C77B1" w:rsidP="00AB093F">
      <w:pPr>
        <w:pStyle w:val="af"/>
      </w:pPr>
      <w:r>
        <w:t>最后一点，需要注意的就是</w:t>
      </w:r>
      <m:oMath>
        <m:r>
          <w:rPr>
            <w:rFonts w:ascii="Cambria Math" w:hAnsi="Cambria Math"/>
          </w:rPr>
          <m:t>p</m:t>
        </m:r>
      </m:oMath>
      <w:r>
        <w:t>值，</w:t>
      </w:r>
      <m:oMath>
        <m:r>
          <w:rPr>
            <w:rFonts w:ascii="Cambria Math" w:hAnsi="Cambria Math"/>
          </w:rPr>
          <m:t>p</m:t>
        </m:r>
      </m:oMath>
      <w:r>
        <w:t>事实上是有符号的，即它可能是正值，也可能是负值。我的意思是说，如果</w:t>
      </w:r>
      <m:oMath>
        <m:r>
          <w:rPr>
            <w:rFonts w:ascii="Cambria Math" w:hAnsi="Cambria Math"/>
          </w:rPr>
          <m:t>u</m:t>
        </m:r>
      </m:oMath>
      <w:r>
        <w:t>是一个类似这样的向量，</w:t>
      </w:r>
      <m:oMath>
        <m:r>
          <w:rPr>
            <w:rFonts w:ascii="Cambria Math" w:hAnsi="Cambria Math"/>
          </w:rPr>
          <m:t>v</m:t>
        </m:r>
      </m:oMath>
      <w:r>
        <w:t>是一个类似这样的向量，</w:t>
      </w:r>
      <m:oMath>
        <m:r>
          <w:rPr>
            <w:rFonts w:ascii="Cambria Math" w:hAnsi="Cambria Math"/>
          </w:rPr>
          <m:t>u</m:t>
        </m:r>
      </m:oMath>
      <w:r>
        <w:t>和</w:t>
      </w:r>
      <m:oMath>
        <m:r>
          <w:rPr>
            <w:rFonts w:ascii="Cambria Math" w:hAnsi="Cambria Math"/>
          </w:rPr>
          <m:t>v</m:t>
        </m:r>
      </m:oMath>
      <w:r>
        <w:t>之间的夹角大于</w:t>
      </w:r>
      <w:r>
        <w:t>90</w:t>
      </w:r>
      <w:r>
        <w:t>度，则如果将</w:t>
      </w:r>
      <m:oMath>
        <m:r>
          <w:rPr>
            <w:rFonts w:ascii="Cambria Math" w:hAnsi="Cambria Math"/>
          </w:rPr>
          <m:t>v</m:t>
        </m:r>
      </m:oMath>
      <w:r>
        <w:t>投影到</w:t>
      </w:r>
      <m:oMath>
        <m:r>
          <w:rPr>
            <w:rFonts w:ascii="Cambria Math" w:hAnsi="Cambria Math"/>
          </w:rPr>
          <m:t>u</m:t>
        </m:r>
      </m:oMath>
      <w:r>
        <w:t>上，会得到这样的一个投影，这是</w:t>
      </w:r>
      <m:oMath>
        <m:r>
          <w:rPr>
            <w:rFonts w:ascii="Cambria Math" w:hAnsi="Cambria Math"/>
          </w:rPr>
          <m:t>p</m:t>
        </m:r>
      </m:oMath>
      <w:r>
        <w:t>的长度，在这个情形下我们仍然有</w:t>
      </w:r>
      <m:oMath>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v</m:t>
        </m:r>
      </m:oMath>
      <w:r>
        <w:t>是等于</w:t>
      </w:r>
      <m:oMath>
        <m:r>
          <w:rPr>
            <w:rFonts w:ascii="Cambria Math" w:hAnsi="Cambria Math"/>
          </w:rPr>
          <m:t>p</m:t>
        </m:r>
      </m:oMath>
      <w:r>
        <w:t>乘以</w:t>
      </w:r>
      <m:oMath>
        <m:r>
          <w:rPr>
            <w:rFonts w:ascii="Cambria Math" w:hAnsi="Cambria Math"/>
          </w:rPr>
          <m:t>u</m:t>
        </m:r>
      </m:oMath>
      <w:r>
        <w:t>的范数。唯一一点不同的是</w:t>
      </w:r>
      <m:oMath>
        <m:r>
          <w:rPr>
            <w:rFonts w:ascii="Cambria Math" w:hAnsi="Cambria Math"/>
          </w:rPr>
          <m:t>p</m:t>
        </m:r>
      </m:oMath>
      <w:r>
        <w:t>在这里是负的。在内积计算中，如果</w:t>
      </w:r>
      <m:oMath>
        <m:r>
          <w:rPr>
            <w:rFonts w:ascii="Cambria Math" w:hAnsi="Cambria Math"/>
          </w:rPr>
          <m:t>u</m:t>
        </m:r>
      </m:oMath>
      <w:r>
        <w:t>和</w:t>
      </w:r>
      <m:oMath>
        <m:r>
          <w:rPr>
            <w:rFonts w:ascii="Cambria Math" w:hAnsi="Cambria Math"/>
          </w:rPr>
          <m:t>v</m:t>
        </m:r>
      </m:oMath>
      <w:r>
        <w:t>之间的夹角小于</w:t>
      </w:r>
      <w:r>
        <w:t>90</w:t>
      </w:r>
      <w:r>
        <w:t>度，那么那条红线的长度</w:t>
      </w:r>
      <m:oMath>
        <m:r>
          <w:rPr>
            <w:rFonts w:ascii="Cambria Math" w:hAnsi="Cambria Math"/>
          </w:rPr>
          <m:t>p</m:t>
        </m:r>
      </m:oMath>
      <w:r>
        <w:t>是正值。然而如果这个夹角大于</w:t>
      </w:r>
      <w:r>
        <w:t>90</w:t>
      </w:r>
      <w:r>
        <w:t>度，则</w:t>
      </w:r>
      <m:oMath>
        <m:r>
          <w:rPr>
            <w:rFonts w:ascii="Cambria Math" w:hAnsi="Cambria Math"/>
          </w:rPr>
          <m:t>p</m:t>
        </m:r>
      </m:oMath>
      <w:r>
        <w:t>将会是负的。就是这个小线段的长度是负的。如果它们之间的夹角大于</w:t>
      </w:r>
      <w:r>
        <w:t>90</w:t>
      </w:r>
      <w:r>
        <w:t>度，两个向量之间的内积也是负的。这就是关于向量内积的知识。我们接下来将会使用这些关于向量内积的性质试图来理解支持</w:t>
      </w:r>
      <w:proofErr w:type="gramStart"/>
      <w:r>
        <w:t>向量机</w:t>
      </w:r>
      <w:proofErr w:type="gramEnd"/>
      <w:r>
        <w:t>中的目标函数。</w:t>
      </w:r>
    </w:p>
    <w:p w14:paraId="13F8F534" w14:textId="77777777" w:rsidR="006C77B1" w:rsidRDefault="006C77B1" w:rsidP="00AB093F">
      <w:pPr>
        <w:pStyle w:val="af"/>
      </w:pPr>
      <w:r>
        <w:rPr>
          <w:noProof/>
        </w:rPr>
        <w:drawing>
          <wp:inline distT="0" distB="0" distL="0" distR="0" wp14:anchorId="111BEF7C" wp14:editId="376ACE4A">
            <wp:extent cx="2743200" cy="1200150"/>
            <wp:effectExtent l="0" t="0" r="0" b="0"/>
            <wp:docPr id="57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3bd4b3ff69e327f7949c3d2a73eed8a.png"/>
                    <pic:cNvPicPr>
                      <a:picLocks noChangeAspect="1" noChangeArrowheads="1"/>
                    </pic:cNvPicPr>
                  </pic:nvPicPr>
                  <pic:blipFill>
                    <a:blip r:embed="rId293"/>
                    <a:stretch>
                      <a:fillRect/>
                    </a:stretch>
                  </pic:blipFill>
                  <pic:spPr bwMode="auto">
                    <a:xfrm>
                      <a:off x="0" y="0"/>
                      <a:ext cx="2743200" cy="1200150"/>
                    </a:xfrm>
                    <a:prstGeom prst="rect">
                      <a:avLst/>
                    </a:prstGeom>
                    <a:noFill/>
                    <a:ln w="9525">
                      <a:noFill/>
                      <a:headEnd/>
                      <a:tailEnd/>
                    </a:ln>
                  </pic:spPr>
                </pic:pic>
              </a:graphicData>
            </a:graphic>
          </wp:inline>
        </w:drawing>
      </w:r>
    </w:p>
    <w:p w14:paraId="454BEBC8" w14:textId="77777777" w:rsidR="006C77B1" w:rsidRDefault="006C77B1" w:rsidP="00AB093F">
      <w:pPr>
        <w:pStyle w:val="af"/>
      </w:pPr>
      <w:r>
        <w:t>这就是我们先前给出的支持</w:t>
      </w:r>
      <w:proofErr w:type="gramStart"/>
      <w:r>
        <w:t>向量机模型</w:t>
      </w:r>
      <w:proofErr w:type="gramEnd"/>
      <w:r>
        <w:t>中的目标函数。为了讲解方便，我做一点简化，仅仅是为了让目标函数更容易被分析。</w:t>
      </w:r>
    </w:p>
    <w:p w14:paraId="0CA13971" w14:textId="77777777" w:rsidR="006C77B1" w:rsidRDefault="006C77B1" w:rsidP="00AB093F">
      <w:pPr>
        <w:pStyle w:val="af"/>
      </w:pPr>
      <w:r>
        <w:rPr>
          <w:noProof/>
        </w:rPr>
        <w:lastRenderedPageBreak/>
        <w:drawing>
          <wp:inline distT="0" distB="0" distL="0" distR="0" wp14:anchorId="7D5B49A3" wp14:editId="2383B245">
            <wp:extent cx="4638675" cy="2600325"/>
            <wp:effectExtent l="0" t="0" r="9525" b="9525"/>
            <wp:docPr id="57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cc61c6e5fe85c2a7bf8170f5bbfd8c3.png"/>
                    <pic:cNvPicPr>
                      <a:picLocks noChangeAspect="1" noChangeArrowheads="1"/>
                    </pic:cNvPicPr>
                  </pic:nvPicPr>
                  <pic:blipFill>
                    <a:blip r:embed="rId294"/>
                    <a:stretch>
                      <a:fillRect/>
                    </a:stretch>
                  </pic:blipFill>
                  <pic:spPr bwMode="auto">
                    <a:xfrm>
                      <a:off x="0" y="0"/>
                      <a:ext cx="4638675" cy="2600325"/>
                    </a:xfrm>
                    <a:prstGeom prst="rect">
                      <a:avLst/>
                    </a:prstGeom>
                    <a:noFill/>
                    <a:ln w="9525">
                      <a:noFill/>
                      <a:headEnd/>
                      <a:tailEnd/>
                    </a:ln>
                  </pic:spPr>
                </pic:pic>
              </a:graphicData>
            </a:graphic>
          </wp:inline>
        </w:drawing>
      </w:r>
    </w:p>
    <w:p w14:paraId="53D80500" w14:textId="77777777" w:rsidR="006C77B1" w:rsidRDefault="006C77B1" w:rsidP="00AB093F">
      <w:pPr>
        <w:pStyle w:val="af"/>
      </w:pPr>
      <w:r>
        <w:t>我接下来忽略掉截距，令</w:t>
      </w:r>
      <m:oMath>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=0</m:t>
        </m:r>
      </m:oMath>
      <w:r>
        <w:t>，这样更容易画示意图。我将特征数</w:t>
      </w:r>
      <m:oMath>
        <m:r>
          <w:rPr>
            <w:rFonts w:ascii="Cambria Math" w:hAnsi="Cambria Math"/>
          </w:rPr>
          <m:t>n</m:t>
        </m:r>
      </m:oMath>
      <w:r>
        <w:t>置为</w:t>
      </w:r>
      <w:r>
        <w:t>2</w:t>
      </w:r>
      <w:r>
        <w:t>，因此我们仅有两个特征</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oMath>
      <w:r>
        <w:t>，现在我们来看一下目标函数，支持</w:t>
      </w:r>
      <w:proofErr w:type="gramStart"/>
      <w:r>
        <w:t>向量机</w:t>
      </w:r>
      <w:proofErr w:type="gramEnd"/>
      <w:r>
        <w:t>的优化目标函数。当我们仅有两个特征，即</w:t>
      </w:r>
      <m:oMath>
        <m:r>
          <w:rPr>
            <w:rFonts w:ascii="Cambria Math" w:hAnsi="Cambria Math"/>
          </w:rPr>
          <m:t>n=2</m:t>
        </m:r>
      </m:oMath>
      <w:r>
        <w:t>时，这个式子可以写作：</w:t>
      </w:r>
      <m:oMath>
        <m:f>
          <m:fPr>
            <m:ctrlPr>
              <w:rPr>
                <w:rFonts w:ascii="Cambria Math" w:hAnsi="Cambria Math"/>
              </w:rPr>
            </m:ctrlPr>
          </m:fPr>
          <m:num>
            <m:r>
              <w:rPr>
                <w:rFonts w:ascii="Cambria Math" w:hAnsi="Cambria Math"/>
              </w:rPr>
              <m:t>1</m:t>
            </m:r>
          </m:num>
          <m:den>
            <m:r>
              <w:rPr>
                <w:rFonts w:ascii="Cambria Math" w:hAnsi="Cambria Math"/>
              </w:rPr>
              <m:t>2</m:t>
            </m:r>
          </m:den>
        </m:f>
        <m:d>
          <m:dPr>
            <m:ctrlPr>
              <w:rPr>
                <w:rFonts w:ascii="Cambria Math" w:hAnsi="Cambria Math"/>
              </w:rPr>
            </m:ctrlPr>
          </m:dPr>
          <m:e>
            <m:sSubSup>
              <m:sSubSupPr>
                <m:ctrlPr>
                  <w:rPr>
                    <w:rFonts w:ascii="Cambria Math" w:hAnsi="Cambria Math"/>
                  </w:rPr>
                </m:ctrlPr>
              </m:sSubSupPr>
              <m:e>
                <m:r>
                  <w:rPr>
                    <w:rFonts w:ascii="Cambria Math" w:hAnsi="Cambria Math"/>
                  </w:rPr>
                  <m:t>θ</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2</m:t>
                </m:r>
              </m:sub>
              <m:sup>
                <m:r>
                  <w:rPr>
                    <w:rFonts w:ascii="Cambria Math" w:hAnsi="Cambria Math"/>
                  </w:rPr>
                  <m:t>2</m:t>
                </m:r>
              </m:sup>
            </m:sSubSup>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sSup>
          <m:sSupPr>
            <m:ctrlPr>
              <w:rPr>
                <w:rFonts w:ascii="Cambria Math" w:hAnsi="Cambria Math"/>
              </w:rPr>
            </m:ctrlPr>
          </m:sSupPr>
          <m:e>
            <m:d>
              <m:dPr>
                <m:ctrlPr>
                  <w:rPr>
                    <w:rFonts w:ascii="Cambria Math" w:hAnsi="Cambria Math"/>
                  </w:rPr>
                </m:ctrlPr>
              </m:dPr>
              <m:e>
                <m:rad>
                  <m:radPr>
                    <m:degHide m:val="1"/>
                    <m:ctrlPr>
                      <w:rPr>
                        <w:rFonts w:ascii="Cambria Math" w:hAnsi="Cambria Math"/>
                      </w:rPr>
                    </m:ctrlPr>
                  </m:radPr>
                  <m:deg/>
                  <m:e>
                    <m:sSubSup>
                      <m:sSubSupPr>
                        <m:ctrlPr>
                          <w:rPr>
                            <w:rFonts w:ascii="Cambria Math" w:hAnsi="Cambria Math"/>
                          </w:rPr>
                        </m:ctrlPr>
                      </m:sSubSupPr>
                      <m:e>
                        <m:r>
                          <w:rPr>
                            <w:rFonts w:ascii="Cambria Math" w:hAnsi="Cambria Math"/>
                          </w:rPr>
                          <m:t>θ</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2</m:t>
                        </m:r>
                      </m:sub>
                      <m:sup>
                        <m:r>
                          <w:rPr>
                            <w:rFonts w:ascii="Cambria Math" w:hAnsi="Cambria Math"/>
                          </w:rPr>
                          <m:t>2</m:t>
                        </m:r>
                      </m:sup>
                    </m:sSubSup>
                  </m:e>
                </m:rad>
              </m:e>
            </m:d>
          </m:e>
          <m:sup>
            <m:r>
              <w:rPr>
                <w:rFonts w:ascii="Cambria Math" w:hAnsi="Cambria Math"/>
              </w:rPr>
              <m:t>2</m:t>
            </m:r>
          </m:sup>
        </m:sSup>
      </m:oMath>
      <w:r>
        <w:t>，我们只有两个参数</w:t>
      </w:r>
      <m:oMath>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oMath>
      <w:r>
        <w:t>。你可能注意到括号里面的这一项是向量</w:t>
      </w:r>
      <m:oMath>
        <m:r>
          <w:rPr>
            <w:rFonts w:ascii="Cambria Math" w:hAnsi="Cambria Math"/>
          </w:rPr>
          <m:t>θ</m:t>
        </m:r>
      </m:oMath>
      <w:r>
        <w:t>的范数，或者说是向量</w:t>
      </w:r>
      <m:oMath>
        <m:r>
          <w:rPr>
            <w:rFonts w:ascii="Cambria Math" w:hAnsi="Cambria Math"/>
          </w:rPr>
          <m:t>θ</m:t>
        </m:r>
      </m:oMath>
      <w:r>
        <w:t>的长度。我的意思是如果我们将向量</w:t>
      </w:r>
      <m:oMath>
        <m:r>
          <w:rPr>
            <w:rFonts w:ascii="Cambria Math" w:hAnsi="Cambria Math"/>
          </w:rPr>
          <m:t>θ</m:t>
        </m:r>
      </m:oMath>
      <w:r>
        <w:t>写出来，那么我刚刚画红线的这一项就是向量</w:t>
      </w:r>
      <m:oMath>
        <m:r>
          <w:rPr>
            <w:rFonts w:ascii="Cambria Math" w:hAnsi="Cambria Math"/>
          </w:rPr>
          <m:t>θ</m:t>
        </m:r>
      </m:oMath>
      <w:r>
        <w:t>的长度或范数。这里我们用的</w:t>
      </w:r>
      <w:proofErr w:type="gramStart"/>
      <w:r>
        <w:t>是之前</w:t>
      </w:r>
      <w:proofErr w:type="gramEnd"/>
      <w:r>
        <w:t>学过的向量范数的定义，事实上这就等于向量</w:t>
      </w:r>
      <m:oMath>
        <m:r>
          <w:rPr>
            <w:rFonts w:ascii="Cambria Math" w:hAnsi="Cambria Math"/>
          </w:rPr>
          <m:t>θ</m:t>
        </m:r>
      </m:oMath>
      <w:r>
        <w:t>的长度。</w:t>
      </w:r>
    </w:p>
    <w:p w14:paraId="2144A093" w14:textId="77777777" w:rsidR="006C77B1" w:rsidRDefault="006C77B1" w:rsidP="00AB093F">
      <w:pPr>
        <w:pStyle w:val="af"/>
      </w:pPr>
      <w:r>
        <w:t>当然你可以将其写作</w:t>
      </w:r>
      <m:oMath>
        <m:sSub>
          <m:sSubPr>
            <m:ctrlPr>
              <w:rPr>
                <w:rFonts w:ascii="Cambria Math" w:hAnsi="Cambria Math"/>
              </w:rPr>
            </m:ctrlPr>
          </m:sSubPr>
          <m:e>
            <m:r>
              <w:rPr>
                <w:rFonts w:ascii="Cambria Math" w:hAnsi="Cambria Math"/>
              </w:rPr>
              <m:t>θ</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oMath>
      <w:r>
        <w:t>，如果</w:t>
      </w:r>
      <m:oMath>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=0</m:t>
        </m:r>
      </m:oMath>
      <w:r>
        <w:t>，那就是</w:t>
      </w:r>
      <m:oMath>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oMath>
      <w:r>
        <w:t>的长度。在这里我将忽略</w:t>
      </w:r>
      <m:oMath>
        <m:sSub>
          <m:sSubPr>
            <m:ctrlPr>
              <w:rPr>
                <w:rFonts w:ascii="Cambria Math" w:hAnsi="Cambria Math"/>
              </w:rPr>
            </m:ctrlPr>
          </m:sSubPr>
          <m:e>
            <m:r>
              <w:rPr>
                <w:rFonts w:ascii="Cambria Math" w:hAnsi="Cambria Math"/>
              </w:rPr>
              <m:t>θ</m:t>
            </m:r>
          </m:e>
          <m:sub>
            <m:r>
              <w:rPr>
                <w:rFonts w:ascii="Cambria Math" w:hAnsi="Cambria Math"/>
              </w:rPr>
              <m:t>0</m:t>
            </m:r>
          </m:sub>
        </m:sSub>
      </m:oMath>
      <w:r>
        <w:t>，这样来写</w:t>
      </w:r>
      <m:oMath>
        <m:r>
          <w:rPr>
            <w:rFonts w:ascii="Cambria Math" w:hAnsi="Cambria Math"/>
          </w:rPr>
          <m:t>θ</m:t>
        </m:r>
      </m:oMath>
      <w:r>
        <w:t>的范数，它仅仅和</w:t>
      </w:r>
      <m:oMath>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oMath>
      <w:r>
        <w:t>有关。但是，数学上不管你是否包含，其实并没有差别，因此在我们接下来的推导中去掉</w:t>
      </w:r>
      <m:oMath>
        <m:sSub>
          <m:sSubPr>
            <m:ctrlPr>
              <w:rPr>
                <w:rFonts w:ascii="Cambria Math" w:hAnsi="Cambria Math"/>
              </w:rPr>
            </m:ctrlPr>
          </m:sSubPr>
          <m:e>
            <m:r>
              <w:rPr>
                <w:rFonts w:ascii="Cambria Math" w:hAnsi="Cambria Math"/>
              </w:rPr>
              <m:t>θ</m:t>
            </m:r>
          </m:e>
          <m:sub>
            <m:r>
              <w:rPr>
                <w:rFonts w:ascii="Cambria Math" w:hAnsi="Cambria Math"/>
              </w:rPr>
              <m:t>0</m:t>
            </m:r>
          </m:sub>
        </m:sSub>
      </m:oMath>
      <w:r>
        <w:t>不会有影响这意味着我们的目标函数是等于</w:t>
      </w:r>
      <m:oMath>
        <m:f>
          <m:fPr>
            <m:ctrlPr>
              <w:rPr>
                <w:rFonts w:ascii="Cambria Math" w:hAnsi="Cambria Math"/>
              </w:rPr>
            </m:ctrlPr>
          </m:fPr>
          <m:num>
            <m:r>
              <w:rPr>
                <w:rFonts w:ascii="Cambria Math" w:hAnsi="Cambria Math"/>
              </w:rPr>
              <m:t>1</m:t>
            </m:r>
          </m:num>
          <m:den>
            <m:r>
              <w:rPr>
                <w:rFonts w:ascii="Cambria Math" w:hAnsi="Cambria Math"/>
              </w:rPr>
              <m:t>2</m:t>
            </m:r>
          </m:den>
        </m:f>
        <m:sSup>
          <m:sSupPr>
            <m:ctrlPr>
              <w:rPr>
                <w:rFonts w:ascii="Cambria Math" w:hAnsi="Cambria Math"/>
              </w:rPr>
            </m:ctrlPr>
          </m:sSupPr>
          <m:e>
            <m:d>
              <m:dPr>
                <m:begChr m:val="∥"/>
                <m:endChr m:val="∥"/>
                <m:ctrlPr>
                  <w:rPr>
                    <w:rFonts w:ascii="Cambria Math" w:hAnsi="Cambria Math"/>
                  </w:rPr>
                </m:ctrlPr>
              </m:dPr>
              <m:e>
                <m:r>
                  <w:rPr>
                    <w:rFonts w:ascii="Cambria Math" w:hAnsi="Cambria Math"/>
                  </w:rPr>
                  <m:t>θ</m:t>
                </m:r>
              </m:e>
            </m:d>
          </m:e>
          <m:sup>
            <m:r>
              <w:rPr>
                <w:rFonts w:ascii="Cambria Math" w:hAnsi="Cambria Math"/>
              </w:rPr>
              <m:t>2</m:t>
            </m:r>
          </m:sup>
        </m:sSup>
      </m:oMath>
      <w:r>
        <w:t>。因此支持</w:t>
      </w:r>
      <w:proofErr w:type="gramStart"/>
      <w:r>
        <w:t>向量机</w:t>
      </w:r>
      <w:proofErr w:type="gramEnd"/>
      <w:r>
        <w:t>做的全部事情，就是</w:t>
      </w:r>
      <w:r>
        <w:rPr>
          <w:b/>
        </w:rPr>
        <w:t>极小化参数向量</w:t>
      </w:r>
      <m:oMath>
        <m:r>
          <w:rPr>
            <w:rFonts w:ascii="Cambria Math" w:hAnsi="Cambria Math"/>
          </w:rPr>
          <m:t>θ</m:t>
        </m:r>
      </m:oMath>
      <w:r>
        <w:rPr>
          <w:b/>
        </w:rPr>
        <w:t>范数的平方，或者说长度的平方</w:t>
      </w:r>
      <w:r>
        <w:t>。</w:t>
      </w:r>
    </w:p>
    <w:p w14:paraId="60D0FD7E" w14:textId="77777777" w:rsidR="006C77B1" w:rsidRDefault="006C77B1" w:rsidP="00AB093F">
      <w:pPr>
        <w:pStyle w:val="af"/>
      </w:pPr>
      <w:r>
        <w:t>现在我将要看看这些项：</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更深入地理解它们的含义。给定参数向量</w:t>
      </w:r>
      <m:oMath>
        <m:r>
          <w:rPr>
            <w:rFonts w:ascii="Cambria Math" w:hAnsi="Cambria Math"/>
          </w:rPr>
          <m:t>θ</m:t>
        </m:r>
      </m:oMath>
      <w:r>
        <w:t>给定一个样本</w:t>
      </w:r>
      <m:oMath>
        <m:r>
          <w:rPr>
            <w:rFonts w:ascii="Cambria Math" w:hAnsi="Cambria Math"/>
          </w:rPr>
          <m:t>x</m:t>
        </m:r>
      </m:oMath>
      <w:r>
        <w:t>，这等于什么呢</w:t>
      </w:r>
      <w:r>
        <w:t>?</w:t>
      </w:r>
      <w:r>
        <w:t>在前一页幻灯片上，我们画出了在不同情形下，</w:t>
      </w:r>
      <m:oMath>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v</m:t>
        </m:r>
      </m:oMath>
      <w:r>
        <w:t>的示意图，我们将会使用这些概念，</w:t>
      </w:r>
      <m:oMath>
        <m:r>
          <w:rPr>
            <w:rFonts w:ascii="Cambria Math" w:hAnsi="Cambria Math"/>
          </w:rPr>
          <m:t>θ</m:t>
        </m:r>
      </m:oMath>
      <w:r>
        <w:t>和</w:t>
      </w:r>
      <m:oMath>
        <m:sSup>
          <m:sSupPr>
            <m:ctrlPr>
              <w:rPr>
                <w:rFonts w:ascii="Cambria Math" w:hAnsi="Cambria Math"/>
              </w:rPr>
            </m:ctrlPr>
          </m:sSupPr>
          <m:e>
            <m:r>
              <w:rPr>
                <w:rFonts w:ascii="Cambria Math" w:hAnsi="Cambria Math"/>
              </w:rPr>
              <m:t>x</m:t>
            </m:r>
          </m:e>
          <m:sup>
            <m:r>
              <w:rPr>
                <w:rFonts w:ascii="Cambria Math" w:hAnsi="Cambria Math"/>
              </w:rPr>
              <m:t>(i)</m:t>
            </m:r>
          </m:sup>
        </m:sSup>
      </m:oMath>
      <w:r>
        <w:t>就类似于</w:t>
      </w:r>
      <m:oMath>
        <m:r>
          <w:rPr>
            <w:rFonts w:ascii="Cambria Math" w:hAnsi="Cambria Math"/>
          </w:rPr>
          <m:t>u</m:t>
        </m:r>
      </m:oMath>
      <w:r>
        <w:t>和</w:t>
      </w:r>
      <m:oMath>
        <m:r>
          <w:rPr>
            <w:rFonts w:ascii="Cambria Math" w:hAnsi="Cambria Math"/>
          </w:rPr>
          <m:t>v</m:t>
        </m:r>
      </m:oMath>
      <w:r>
        <w:t xml:space="preserve"> </w:t>
      </w:r>
      <w:r>
        <w:t>。</w:t>
      </w:r>
    </w:p>
    <w:p w14:paraId="4C99BFA9" w14:textId="77777777" w:rsidR="006C77B1" w:rsidRDefault="006C77B1" w:rsidP="00AB093F">
      <w:pPr>
        <w:pStyle w:val="af"/>
      </w:pPr>
      <w:r>
        <w:rPr>
          <w:noProof/>
        </w:rPr>
        <w:drawing>
          <wp:inline distT="0" distB="0" distL="0" distR="0" wp14:anchorId="4C9D59D4" wp14:editId="078CE29C">
            <wp:extent cx="1704975" cy="1200150"/>
            <wp:effectExtent l="0" t="0" r="9525" b="0"/>
            <wp:docPr id="57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510b8fbc90ba2b233bb6996529f2df1.png"/>
                    <pic:cNvPicPr>
                      <a:picLocks noChangeAspect="1" noChangeArrowheads="1"/>
                    </pic:cNvPicPr>
                  </pic:nvPicPr>
                  <pic:blipFill>
                    <a:blip r:embed="rId295"/>
                    <a:stretch>
                      <a:fillRect/>
                    </a:stretch>
                  </pic:blipFill>
                  <pic:spPr bwMode="auto">
                    <a:xfrm>
                      <a:off x="0" y="0"/>
                      <a:ext cx="1704975" cy="1200150"/>
                    </a:xfrm>
                    <a:prstGeom prst="rect">
                      <a:avLst/>
                    </a:prstGeom>
                    <a:noFill/>
                    <a:ln w="9525">
                      <a:noFill/>
                      <a:headEnd/>
                      <a:tailEnd/>
                    </a:ln>
                  </pic:spPr>
                </pic:pic>
              </a:graphicData>
            </a:graphic>
          </wp:inline>
        </w:drawing>
      </w:r>
    </w:p>
    <w:p w14:paraId="4C6D07AC" w14:textId="77777777" w:rsidR="006C77B1" w:rsidRDefault="006C77B1" w:rsidP="00AB093F">
      <w:pPr>
        <w:pStyle w:val="af"/>
      </w:pPr>
      <w:r>
        <w:t>让我们看一下示意图：我们考察一个单一的训练样本，我有一个正样本在这里，用</w:t>
      </w:r>
      <w:proofErr w:type="gramStart"/>
      <w:r>
        <w:t>一个叉来表示</w:t>
      </w:r>
      <w:proofErr w:type="gramEnd"/>
      <w:r>
        <w:t>这个样本</w:t>
      </w:r>
      <m:oMath>
        <m:sSup>
          <m:sSupPr>
            <m:ctrlPr>
              <w:rPr>
                <w:rFonts w:ascii="Cambria Math" w:hAnsi="Cambria Math"/>
              </w:rPr>
            </m:ctrlPr>
          </m:sSupPr>
          <m:e>
            <m:r>
              <w:rPr>
                <w:rFonts w:ascii="Cambria Math" w:hAnsi="Cambria Math"/>
              </w:rPr>
              <m:t>x</m:t>
            </m:r>
          </m:e>
          <m:sup>
            <m:r>
              <w:rPr>
                <w:rFonts w:ascii="Cambria Math" w:hAnsi="Cambria Math"/>
              </w:rPr>
              <m:t>(i)</m:t>
            </m:r>
          </m:sup>
        </m:sSup>
      </m:oMath>
      <w:r>
        <w:t>，意思是在水平轴上取值为</w:t>
      </w:r>
      <m:oMath>
        <m:sSubSup>
          <m:sSubSupPr>
            <m:ctrlPr>
              <w:rPr>
                <w:rFonts w:ascii="Cambria Math" w:hAnsi="Cambria Math"/>
              </w:rPr>
            </m:ctrlPr>
          </m:sSubSupPr>
          <m:e>
            <m:r>
              <w:rPr>
                <w:rFonts w:ascii="Cambria Math" w:hAnsi="Cambria Math"/>
              </w:rPr>
              <m:t>x</m:t>
            </m:r>
          </m:e>
          <m:sub>
            <m:r>
              <w:rPr>
                <w:rFonts w:ascii="Cambria Math" w:hAnsi="Cambria Math"/>
              </w:rPr>
              <m:t>1</m:t>
            </m:r>
          </m:sub>
          <m:sup>
            <m:r>
              <w:rPr>
                <w:rFonts w:ascii="Cambria Math" w:hAnsi="Cambria Math"/>
              </w:rPr>
              <m:t>(i)</m:t>
            </m:r>
          </m:sup>
        </m:sSubSup>
      </m:oMath>
      <w:r>
        <w:t>，在竖直轴上取值为</w:t>
      </w:r>
      <m:oMath>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(i)</m:t>
            </m:r>
          </m:sup>
        </m:sSubSup>
      </m:oMath>
      <w:r>
        <w:t>。这就是我画</w:t>
      </w:r>
      <w:r>
        <w:lastRenderedPageBreak/>
        <w:t>出的训练样本。尽管我没有将其真的</w:t>
      </w:r>
      <w:proofErr w:type="gramStart"/>
      <w:r>
        <w:t>看做</w:t>
      </w:r>
      <w:proofErr w:type="gramEnd"/>
      <w:r>
        <w:t>向量。它事实上就是一个始于原点，终点位置在这个训练样本点的向量。现在，我们有一个参数向量我会将它也画成向量。我将</w:t>
      </w:r>
      <m:oMath>
        <m:sSub>
          <m:sSubPr>
            <m:ctrlPr>
              <w:rPr>
                <w:rFonts w:ascii="Cambria Math" w:hAnsi="Cambria Math"/>
              </w:rPr>
            </m:ctrlPr>
          </m:sSubPr>
          <m:e>
            <m:r>
              <w:rPr>
                <w:rFonts w:ascii="Cambria Math" w:hAnsi="Cambria Math"/>
              </w:rPr>
              <m:t>θ</m:t>
            </m:r>
          </m:e>
          <m:sub>
            <m:r>
              <w:rPr>
                <w:rFonts w:ascii="Cambria Math" w:hAnsi="Cambria Math"/>
              </w:rPr>
              <m:t>1</m:t>
            </m:r>
          </m:sub>
        </m:sSub>
      </m:oMath>
      <w:r>
        <w:t>画在横轴这里，将</w:t>
      </w:r>
      <m:oMath>
        <m:sSub>
          <m:sSubPr>
            <m:ctrlPr>
              <w:rPr>
                <w:rFonts w:ascii="Cambria Math" w:hAnsi="Cambria Math"/>
              </w:rPr>
            </m:ctrlPr>
          </m:sSubPr>
          <m:e>
            <m:r>
              <w:rPr>
                <w:rFonts w:ascii="Cambria Math" w:hAnsi="Cambria Math"/>
              </w:rPr>
              <m:t>θ</m:t>
            </m:r>
          </m:e>
          <m:sub>
            <m:r>
              <w:rPr>
                <w:rFonts w:ascii="Cambria Math" w:hAnsi="Cambria Math"/>
              </w:rPr>
              <m:t>2</m:t>
            </m:r>
          </m:sub>
        </m:sSub>
      </m:oMath>
      <w:r>
        <w:t xml:space="preserve"> </w:t>
      </w:r>
      <w:r>
        <w:t>画在纵轴这里，那么内积</w:t>
      </w:r>
      <m:oMath>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oMath>
      <w:r>
        <w:t xml:space="preserve"> </w:t>
      </w:r>
      <w:r>
        <w:t>将会是什么呢？</w:t>
      </w:r>
    </w:p>
    <w:p w14:paraId="0DCC33DE" w14:textId="77777777" w:rsidR="006C77B1" w:rsidRDefault="006C77B1" w:rsidP="00AB093F">
      <w:pPr>
        <w:pStyle w:val="af"/>
      </w:pPr>
      <w:r>
        <w:t>使用我们之前的方法，我们计算的方式就是我将训练样本投影到参数向量</w:t>
      </w:r>
      <m:oMath>
        <m:r>
          <w:rPr>
            <w:rFonts w:ascii="Cambria Math" w:hAnsi="Cambria Math"/>
          </w:rPr>
          <m:t>θ</m:t>
        </m:r>
      </m:oMath>
      <w:r>
        <w:t>，然后我来看一看这个线段的长度，我将它画成红色。我将它称为</w:t>
      </w:r>
      <m:oMath>
        <m:sSup>
          <m:sSupPr>
            <m:ctrlPr>
              <w:rPr>
                <w:rFonts w:ascii="Cambria Math" w:hAnsi="Cambria Math"/>
              </w:rPr>
            </m:ctrlPr>
          </m:sSupPr>
          <m:e>
            <m:r>
              <w:rPr>
                <w:rFonts w:ascii="Cambria Math" w:hAnsi="Cambria Math"/>
              </w:rPr>
              <m:t>p</m:t>
            </m:r>
          </m:e>
          <m:sup>
            <m:r>
              <w:rPr>
                <w:rFonts w:ascii="Cambria Math" w:hAnsi="Cambria Math"/>
              </w:rPr>
              <m:t>(i)</m:t>
            </m:r>
          </m:sup>
        </m:sSup>
      </m:oMath>
      <w:r>
        <w:t>用来表示这是第</w:t>
      </w:r>
      <w:r>
        <w:t xml:space="preserve"> </w:t>
      </w:r>
      <m:oMath>
        <m:r>
          <w:rPr>
            <w:rFonts w:ascii="Cambria Math" w:hAnsi="Cambria Math"/>
          </w:rPr>
          <m:t>i</m:t>
        </m:r>
      </m:oMath>
      <w:proofErr w:type="gramStart"/>
      <w:r>
        <w:t>个</w:t>
      </w:r>
      <w:proofErr w:type="gramEnd"/>
      <w:r>
        <w:t>训练样本在参数向量</w:t>
      </w:r>
      <m:oMath>
        <m:r>
          <w:rPr>
            <w:rFonts w:ascii="Cambria Math" w:hAnsi="Cambria Math"/>
          </w:rPr>
          <m:t>θ</m:t>
        </m:r>
      </m:oMath>
      <w:r>
        <w:t>上的投影。根据我们之前幻灯片的内容，我们知道的是</w:t>
      </w:r>
      <m:oMath>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oMath>
      <w:r>
        <w:t>将会等于</w:t>
      </w:r>
      <m:oMath>
        <m:r>
          <w:rPr>
            <w:rFonts w:ascii="Cambria Math" w:hAnsi="Cambria Math"/>
          </w:rPr>
          <m:t>p</m:t>
        </m:r>
      </m:oMath>
      <w:r>
        <w:t xml:space="preserve"> </w:t>
      </w:r>
      <w:r>
        <w:t>乘以向量</w:t>
      </w:r>
      <w:r>
        <w:t xml:space="preserve"> </w:t>
      </w:r>
      <m:oMath>
        <m:r>
          <w:rPr>
            <w:rFonts w:ascii="Cambria Math" w:hAnsi="Cambria Math"/>
          </w:rPr>
          <m:t>θ</m:t>
        </m:r>
      </m:oMath>
      <w:r>
        <w:t xml:space="preserve"> </w:t>
      </w:r>
      <w:r>
        <w:t>的长度或范数。这就等于</w:t>
      </w:r>
      <m:oMath>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1</m:t>
            </m:r>
          </m:sub>
          <m:sup>
            <m:r>
              <w:rPr>
                <w:rFonts w:ascii="Cambria Math" w:hAnsi="Cambria Math"/>
              </w:rPr>
              <m:t>(i)</m:t>
            </m:r>
          </m:sup>
        </m:sSubSup>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(i)</m:t>
            </m:r>
          </m:sup>
        </m:sSubSup>
      </m:oMath>
      <w:r>
        <w:t>。这两种方式是等价的，都可以用来计算</w:t>
      </w:r>
      <m:oMath>
        <m:r>
          <w:rPr>
            <w:rFonts w:ascii="Cambria Math" w:hAnsi="Cambria Math"/>
          </w:rPr>
          <m:t>θ</m:t>
        </m:r>
      </m:oMath>
      <w:r>
        <w:t>和</w:t>
      </w:r>
      <m:oMath>
        <m:sSup>
          <m:sSupPr>
            <m:ctrlPr>
              <w:rPr>
                <w:rFonts w:ascii="Cambria Math" w:hAnsi="Cambria Math"/>
              </w:rPr>
            </m:ctrlPr>
          </m:sSupPr>
          <m:e>
            <m:r>
              <w:rPr>
                <w:rFonts w:ascii="Cambria Math" w:hAnsi="Cambria Math"/>
              </w:rPr>
              <m:t>x</m:t>
            </m:r>
          </m:e>
          <m:sup>
            <m:r>
              <w:rPr>
                <w:rFonts w:ascii="Cambria Math" w:hAnsi="Cambria Math"/>
              </w:rPr>
              <m:t>(i)</m:t>
            </m:r>
          </m:sup>
        </m:sSup>
      </m:oMath>
      <w:r>
        <w:t>之间的内积。</w:t>
      </w:r>
    </w:p>
    <w:p w14:paraId="6DEE9214" w14:textId="3A90373F" w:rsidR="006C77B1" w:rsidRDefault="006C77B1" w:rsidP="00AB093F">
      <w:pPr>
        <w:pStyle w:val="af"/>
      </w:pPr>
      <w:r>
        <w:t>这告诉了我们什么呢？这里表达的意思是：这个</w:t>
      </w:r>
      <m:oMath>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&gt;=1</m:t>
        </m:r>
      </m:oMath>
      <w:r>
        <w:t xml:space="preserve"> </w:t>
      </w:r>
      <w:r>
        <w:t>或者</w:t>
      </w:r>
      <m:oMath>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&lt;-1</m:t>
        </m:r>
      </m:oMath>
      <w:r>
        <w:t>的</w:t>
      </w:r>
      <w:r>
        <w:t>,</w:t>
      </w:r>
      <w:r>
        <w:t>约束是可以被</w:t>
      </w:r>
      <m:oMath>
        <m:sSup>
          <m:sSupPr>
            <m:ctrlPr>
              <w:rPr>
                <w:rFonts w:ascii="Cambria Math" w:hAnsi="Cambria Math"/>
              </w:rPr>
            </m:ctrlPr>
          </m:sSupPr>
          <m:e>
            <m:r>
              <w:rPr>
                <w:rFonts w:ascii="Cambria Math" w:hAnsi="Cambria Math"/>
              </w:rPr>
              <m:t>p</m:t>
            </m:r>
          </m:e>
          <m:sup>
            <m:r>
              <w:rPr>
                <w:rFonts w:ascii="Cambria Math" w:hAnsi="Cambria Math"/>
              </w:rPr>
              <m:t>(i)</m:t>
            </m:r>
          </m:sup>
        </m:sSup>
        <m:r>
          <w:rPr>
            <w:rFonts w:ascii="Cambria Math" w:hAnsi="Cambria Math"/>
          </w:rPr>
          <m:t>⋅</m:t>
        </m:r>
        <m:d>
          <m:dPr>
            <m:begChr m:val="∥"/>
            <m:endChr m:val="∥"/>
            <m:ctrlPr>
              <w:rPr>
                <w:rFonts w:ascii="Cambria Math" w:hAnsi="Cambria Math"/>
              </w:rPr>
            </m:ctrlPr>
          </m:dPr>
          <m:e>
            <m:r>
              <w:rPr>
                <w:rFonts w:ascii="Cambria Math" w:hAnsi="Cambria Math"/>
              </w:rPr>
              <m:t>θ</m:t>
            </m:r>
          </m:e>
        </m:d>
        <m:r>
          <w:rPr>
            <w:rFonts w:ascii="Cambria Math" w:hAnsi="Cambria Math"/>
          </w:rPr>
          <m:t>&gt;=1</m:t>
        </m:r>
      </m:oMath>
      <w:proofErr w:type="gramStart"/>
      <w:r>
        <w:t>这个约束</w:t>
      </w:r>
      <w:proofErr w:type="gramEnd"/>
      <w:r>
        <w:t>所代替的。因为</w:t>
      </w:r>
      <m:oMath>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(i)</m:t>
            </m:r>
          </m:sup>
        </m:sSup>
        <m:r>
          <w:rPr>
            <w:rFonts w:ascii="Cambria Math" w:hAnsi="Cambria Math"/>
          </w:rPr>
          <m:t>⋅</m:t>
        </m:r>
        <m:d>
          <m:dPr>
            <m:begChr m:val="∥"/>
            <m:endChr m:val="∥"/>
            <m:ctrlPr>
              <w:rPr>
                <w:rFonts w:ascii="Cambria Math" w:hAnsi="Cambria Math"/>
              </w:rPr>
            </m:ctrlPr>
          </m:dPr>
          <m:e>
            <m:r>
              <w:rPr>
                <w:rFonts w:ascii="Cambria Math" w:hAnsi="Cambria Math"/>
              </w:rPr>
              <m:t>θ</m:t>
            </m:r>
          </m:e>
        </m:d>
      </m:oMath>
      <w:r>
        <w:t xml:space="preserve"> </w:t>
      </w:r>
      <w:r>
        <w:t>，将其写入我们的优化目标。我们将会得到没有了约束，</w:t>
      </w:r>
      <m:oMath>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oMath>
      <w:r>
        <w:t>而变成了</w:t>
      </w:r>
      <m:oMath>
        <m:sSup>
          <m:sSupPr>
            <m:ctrlPr>
              <w:rPr>
                <w:rFonts w:ascii="Cambria Math" w:hAnsi="Cambria Math"/>
              </w:rPr>
            </m:ctrlPr>
          </m:sSupPr>
          <m:e>
            <m:r>
              <w:rPr>
                <w:rFonts w:ascii="Cambria Math" w:hAnsi="Cambria Math"/>
              </w:rPr>
              <m:t>p</m:t>
            </m:r>
          </m:e>
          <m:sup>
            <m:r>
              <w:rPr>
                <w:rFonts w:ascii="Cambria Math" w:hAnsi="Cambria Math"/>
              </w:rPr>
              <m:t>(i)</m:t>
            </m:r>
          </m:sup>
        </m:sSup>
        <m:r>
          <w:rPr>
            <w:rFonts w:ascii="Cambria Math" w:hAnsi="Cambria Math"/>
          </w:rPr>
          <m:t>⋅</m:t>
        </m:r>
        <m:d>
          <m:dPr>
            <m:begChr m:val="∥"/>
            <m:endChr m:val="∥"/>
            <m:ctrlPr>
              <w:rPr>
                <w:rFonts w:ascii="Cambria Math" w:hAnsi="Cambria Math"/>
              </w:rPr>
            </m:ctrlPr>
          </m:dPr>
          <m:e>
            <m:r>
              <w:rPr>
                <w:rFonts w:ascii="Cambria Math" w:hAnsi="Cambria Math"/>
              </w:rPr>
              <m:t>θ</m:t>
            </m:r>
          </m:e>
        </m:d>
      </m:oMath>
      <w:r>
        <w:t>。</w:t>
      </w:r>
    </w:p>
    <w:p w14:paraId="7466FF93" w14:textId="77777777" w:rsidR="006C77B1" w:rsidRDefault="006C77B1" w:rsidP="00AB093F">
      <w:pPr>
        <w:pStyle w:val="af"/>
      </w:pPr>
      <w:r>
        <w:rPr>
          <w:noProof/>
        </w:rPr>
        <w:drawing>
          <wp:inline distT="0" distB="0" distL="0" distR="0" wp14:anchorId="51DD9854" wp14:editId="776088A1">
            <wp:extent cx="4229100" cy="2266950"/>
            <wp:effectExtent l="0" t="0" r="0" b="0"/>
            <wp:docPr id="57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12cb43058cee46ddf51598b7538968c.png"/>
                    <pic:cNvPicPr>
                      <a:picLocks noChangeAspect="1" noChangeArrowheads="1"/>
                    </pic:cNvPicPr>
                  </pic:nvPicPr>
                  <pic:blipFill rotWithShape="1">
                    <a:blip r:embed="rId296"/>
                    <a:srcRect r="9570"/>
                    <a:stretch/>
                  </pic:blipFill>
                  <pic:spPr bwMode="auto">
                    <a:xfrm>
                      <a:off x="0" y="0"/>
                      <a:ext cx="4229753" cy="2267300"/>
                    </a:xfrm>
                    <a:prstGeom prst="rect">
                      <a:avLst/>
                    </a:prstGeom>
                    <a:noFill/>
                    <a:ln>
                      <a:noFill/>
                    </a:ln>
                    <a:extLst>
                      <a:ext uri="{53640926-AAD7-44D8-BBD7-CCE9431645EC}">
                        <a14:shadowObscured xmlns:a14="http://schemas.microsoft.com/office/drawing/2010/main"/>
                      </a:ext>
                    </a:extLst>
                  </pic:spPr>
                </pic:pic>
              </a:graphicData>
            </a:graphic>
          </wp:inline>
        </w:drawing>
      </w:r>
    </w:p>
    <w:p w14:paraId="58F4DA78" w14:textId="77777777" w:rsidR="006C77B1" w:rsidRDefault="006C77B1" w:rsidP="00AB093F">
      <w:pPr>
        <w:pStyle w:val="af"/>
      </w:pPr>
      <w:r>
        <w:t>需要提醒一点，我们之前曾讲过这个优化目标函数可以被写成等于</w:t>
      </w:r>
      <m:oMath>
        <m:f>
          <m:fPr>
            <m:ctrlPr>
              <w:rPr>
                <w:rFonts w:ascii="Cambria Math" w:hAnsi="Cambria Math"/>
              </w:rPr>
            </m:ctrlPr>
          </m:fPr>
          <m:num>
            <m:r>
              <w:rPr>
                <w:rFonts w:ascii="Cambria Math" w:hAnsi="Cambria Math"/>
              </w:rPr>
              <m:t>1</m:t>
            </m:r>
          </m:num>
          <m:den>
            <m:r>
              <w:rPr>
                <w:rFonts w:ascii="Cambria Math" w:hAnsi="Cambria Math"/>
              </w:rPr>
              <m:t>2</m:t>
            </m:r>
          </m:den>
        </m:f>
        <m:sSup>
          <m:sSupPr>
            <m:ctrlPr>
              <w:rPr>
                <w:rFonts w:ascii="Cambria Math" w:hAnsi="Cambria Math"/>
              </w:rPr>
            </m:ctrlPr>
          </m:sSupPr>
          <m:e>
            <m:d>
              <m:dPr>
                <m:begChr m:val="∥"/>
                <m:endChr m:val="∥"/>
                <m:ctrlPr>
                  <w:rPr>
                    <w:rFonts w:ascii="Cambria Math" w:hAnsi="Cambria Math"/>
                  </w:rPr>
                </m:ctrlPr>
              </m:dPr>
              <m:e>
                <m:r>
                  <w:rPr>
                    <w:rFonts w:ascii="Cambria Math" w:hAnsi="Cambria Math"/>
                  </w:rPr>
                  <m:t>θ</m:t>
                </m:r>
              </m:e>
            </m:d>
          </m:e>
          <m:sup>
            <m:r>
              <w:rPr>
                <w:rFonts w:ascii="Cambria Math" w:hAnsi="Cambria Math"/>
              </w:rPr>
              <m:t>2</m:t>
            </m:r>
          </m:sup>
        </m:sSup>
      </m:oMath>
      <w:r>
        <w:t>。</w:t>
      </w:r>
    </w:p>
    <w:p w14:paraId="446E19F1" w14:textId="77777777" w:rsidR="006C77B1" w:rsidRDefault="006C77B1" w:rsidP="00AB093F">
      <w:pPr>
        <w:pStyle w:val="af"/>
      </w:pPr>
      <w:r>
        <w:t>现在让我们考虑下面这里的训练样本。现在，继续使用之前的简化，即</w:t>
      </w:r>
      <m:oMath>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=0</m:t>
        </m:r>
      </m:oMath>
      <w:r>
        <w:t>，我们来看一下支持向量机会选择什么样的决策界。这是一种选择，我们假设支持向量机会选择这个决策边界。这不是一个非常好的选择，因为它的间距很小。这个决策界离训练样本的距离很近。我们来看一下为什么支持</w:t>
      </w:r>
      <w:proofErr w:type="gramStart"/>
      <w:r>
        <w:t>向量机</w:t>
      </w:r>
      <w:proofErr w:type="gramEnd"/>
      <w:r>
        <w:t>不会选择它。</w:t>
      </w:r>
    </w:p>
    <w:p w14:paraId="4EE5FF0D" w14:textId="77777777" w:rsidR="006C77B1" w:rsidRDefault="006C77B1" w:rsidP="00AB093F">
      <w:pPr>
        <w:pStyle w:val="af"/>
      </w:pPr>
      <w:r>
        <w:t>对于这样选择的参数</w:t>
      </w:r>
      <m:oMath>
        <m:r>
          <w:rPr>
            <w:rFonts w:ascii="Cambria Math" w:hAnsi="Cambria Math"/>
          </w:rPr>
          <m:t>θ</m:t>
        </m:r>
      </m:oMath>
      <w:r>
        <w:t>，可以看到参数向量</w:t>
      </w:r>
      <m:oMath>
        <m:r>
          <w:rPr>
            <w:rFonts w:ascii="Cambria Math" w:hAnsi="Cambria Math"/>
          </w:rPr>
          <m:t>θ</m:t>
        </m:r>
      </m:oMath>
      <w:r>
        <w:t>事实上是和决策界是</w:t>
      </w:r>
      <w:r>
        <w:t>90</w:t>
      </w:r>
      <w:r>
        <w:t>度正交的，因此这个绿色的决策界对应着一个参数向量</w:t>
      </w:r>
      <m:oMath>
        <m:r>
          <w:rPr>
            <w:rFonts w:ascii="Cambria Math" w:hAnsi="Cambria Math"/>
          </w:rPr>
          <m:t>θ</m:t>
        </m:r>
      </m:oMath>
      <w:r>
        <w:t>这个方向</w:t>
      </w:r>
      <w:r>
        <w:t>,</w:t>
      </w:r>
      <w:r>
        <w:t>顺便提一句</w:t>
      </w:r>
      <m:oMath>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=0</m:t>
        </m:r>
      </m:oMath>
      <w:r>
        <w:t>的简化仅仅意味着决策界必须通过原点</w:t>
      </w:r>
      <m:oMath>
        <m:r>
          <w:rPr>
            <w:rFonts w:ascii="Cambria Math" w:hAnsi="Cambria Math"/>
          </w:rPr>
          <m:t>(0,0)</m:t>
        </m:r>
      </m:oMath>
      <w:r>
        <w:t>。现在让我们看一下这对于优化目标函数意味着什么。</w:t>
      </w:r>
    </w:p>
    <w:p w14:paraId="68768105" w14:textId="77777777" w:rsidR="006C77B1" w:rsidRDefault="006C77B1" w:rsidP="00AB093F">
      <w:pPr>
        <w:pStyle w:val="af"/>
      </w:pPr>
      <w:r>
        <w:rPr>
          <w:noProof/>
        </w:rPr>
        <w:lastRenderedPageBreak/>
        <w:drawing>
          <wp:inline distT="0" distB="0" distL="0" distR="0" wp14:anchorId="006EF0C8" wp14:editId="66987A92">
            <wp:extent cx="4600575" cy="2562225"/>
            <wp:effectExtent l="0" t="0" r="9525" b="9525"/>
            <wp:docPr id="57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0725ba601c1c90d1024e50fc24c579b.png"/>
                    <pic:cNvPicPr>
                      <a:picLocks noChangeAspect="1" noChangeArrowheads="1"/>
                    </pic:cNvPicPr>
                  </pic:nvPicPr>
                  <pic:blipFill>
                    <a:blip r:embed="rId297"/>
                    <a:stretch>
                      <a:fillRect/>
                    </a:stretch>
                  </pic:blipFill>
                  <pic:spPr bwMode="auto">
                    <a:xfrm>
                      <a:off x="0" y="0"/>
                      <a:ext cx="4600575" cy="2562225"/>
                    </a:xfrm>
                    <a:prstGeom prst="rect">
                      <a:avLst/>
                    </a:prstGeom>
                    <a:noFill/>
                    <a:ln w="9525">
                      <a:noFill/>
                      <a:headEnd/>
                      <a:tailEnd/>
                    </a:ln>
                  </pic:spPr>
                </pic:pic>
              </a:graphicData>
            </a:graphic>
          </wp:inline>
        </w:drawing>
      </w:r>
    </w:p>
    <w:p w14:paraId="35B5D576" w14:textId="77777777" w:rsidR="006C77B1" w:rsidRDefault="006C77B1" w:rsidP="00AB093F">
      <w:pPr>
        <w:pStyle w:val="af"/>
      </w:pPr>
      <w:r>
        <w:t>比如这个样本，我们假设它是我的第一个样本</w:t>
      </w:r>
      <m:oMath>
        <m:sSup>
          <m:sSupPr>
            <m:ctrlPr>
              <w:rPr>
                <w:rFonts w:ascii="Cambria Math" w:hAnsi="Cambria Math"/>
              </w:rPr>
            </m:ctrlPr>
          </m:sSupPr>
          <m:e>
            <m:r>
              <w:rPr>
                <w:rFonts w:ascii="Cambria Math" w:hAnsi="Cambria Math"/>
              </w:rPr>
              <m:t>x</m:t>
            </m:r>
          </m:e>
          <m:sup>
            <m:r>
              <w:rPr>
                <w:rFonts w:ascii="Cambria Math" w:hAnsi="Cambria Math"/>
              </w:rPr>
              <m:t>(1)</m:t>
            </m:r>
          </m:sup>
        </m:sSup>
      </m:oMath>
      <w:r>
        <w:t>，如果我考察这个样本到参数</w:t>
      </w:r>
      <m:oMath>
        <m:r>
          <w:rPr>
            <w:rFonts w:ascii="Cambria Math" w:hAnsi="Cambria Math"/>
          </w:rPr>
          <m:t>θ</m:t>
        </m:r>
      </m:oMath>
      <w:r>
        <w:t>的投影，投影是这个短的红线段，就等于</w:t>
      </w:r>
      <m:oMath>
        <m:sSup>
          <m:sSupPr>
            <m:ctrlPr>
              <w:rPr>
                <w:rFonts w:ascii="Cambria Math" w:hAnsi="Cambria Math"/>
              </w:rPr>
            </m:ctrlPr>
          </m:sSupPr>
          <m:e>
            <m:r>
              <w:rPr>
                <w:rFonts w:ascii="Cambria Math" w:hAnsi="Cambria Math"/>
              </w:rPr>
              <m:t>p</m:t>
            </m:r>
          </m:e>
          <m:sup>
            <m:r>
              <w:rPr>
                <w:rFonts w:ascii="Cambria Math" w:hAnsi="Cambria Math"/>
              </w:rPr>
              <m:t>(1)</m:t>
            </m:r>
          </m:sup>
        </m:sSup>
      </m:oMath>
      <w:r>
        <w:t>，它非常短。类似地，这个样本如果它恰好是</w:t>
      </w:r>
      <m:oMath>
        <m:sSup>
          <m:sSupPr>
            <m:ctrlPr>
              <w:rPr>
                <w:rFonts w:ascii="Cambria Math" w:hAnsi="Cambria Math"/>
              </w:rPr>
            </m:ctrlPr>
          </m:sSupPr>
          <m:e>
            <m:r>
              <w:rPr>
                <w:rFonts w:ascii="Cambria Math" w:hAnsi="Cambria Math"/>
              </w:rPr>
              <m:t>x</m:t>
            </m:r>
          </m:e>
          <m:sup>
            <m:r>
              <w:rPr>
                <w:rFonts w:ascii="Cambria Math" w:hAnsi="Cambria Math"/>
              </w:rPr>
              <m:t>(2)</m:t>
            </m:r>
          </m:sup>
        </m:sSup>
      </m:oMath>
      <w:r>
        <w:t>，我的第二个训练样本，则它到</w:t>
      </w:r>
      <m:oMath>
        <m:r>
          <w:rPr>
            <w:rFonts w:ascii="Cambria Math" w:hAnsi="Cambria Math"/>
          </w:rPr>
          <m:t>θ</m:t>
        </m:r>
      </m:oMath>
      <w:r>
        <w:t>的投影在这里。我将它画成粉色，这个短的粉色线段是</w:t>
      </w:r>
      <m:oMath>
        <m:sSup>
          <m:sSupPr>
            <m:ctrlPr>
              <w:rPr>
                <w:rFonts w:ascii="Cambria Math" w:hAnsi="Cambria Math"/>
              </w:rPr>
            </m:ctrlPr>
          </m:sSupPr>
          <m:e>
            <m:r>
              <w:rPr>
                <w:rFonts w:ascii="Cambria Math" w:hAnsi="Cambria Math"/>
              </w:rPr>
              <m:t>p</m:t>
            </m:r>
          </m:e>
          <m:sup>
            <m:r>
              <w:rPr>
                <w:rFonts w:ascii="Cambria Math" w:hAnsi="Cambria Math"/>
              </w:rPr>
              <m:t>(2)</m:t>
            </m:r>
          </m:sup>
        </m:sSup>
      </m:oMath>
      <w:r>
        <w:t>，即第二个样本到我的参数向量</w:t>
      </w:r>
      <m:oMath>
        <m:r>
          <w:rPr>
            <w:rFonts w:ascii="Cambria Math" w:hAnsi="Cambria Math"/>
          </w:rPr>
          <m:t>θ</m:t>
        </m:r>
      </m:oMath>
      <w:r>
        <w:t>的投影。因此，这个投影非常短。</w:t>
      </w:r>
      <m:oMath>
        <m:sSup>
          <m:sSupPr>
            <m:ctrlPr>
              <w:rPr>
                <w:rFonts w:ascii="Cambria Math" w:hAnsi="Cambria Math"/>
              </w:rPr>
            </m:ctrlPr>
          </m:sSupPr>
          <m:e>
            <m:r>
              <w:rPr>
                <w:rFonts w:ascii="Cambria Math" w:hAnsi="Cambria Math"/>
              </w:rPr>
              <m:t>p</m:t>
            </m:r>
          </m:e>
          <m:sup>
            <m:r>
              <w:rPr>
                <w:rFonts w:ascii="Cambria Math" w:hAnsi="Cambria Math"/>
              </w:rPr>
              <m:t>(2)</m:t>
            </m:r>
          </m:sup>
        </m:sSup>
      </m:oMath>
      <w:r>
        <w:t>事实上是一个负值，</w:t>
      </w:r>
      <m:oMath>
        <m:sSup>
          <m:sSupPr>
            <m:ctrlPr>
              <w:rPr>
                <w:rFonts w:ascii="Cambria Math" w:hAnsi="Cambria Math"/>
              </w:rPr>
            </m:ctrlPr>
          </m:sSupPr>
          <m:e>
            <m:r>
              <w:rPr>
                <w:rFonts w:ascii="Cambria Math" w:hAnsi="Cambria Math"/>
              </w:rPr>
              <m:t>p</m:t>
            </m:r>
          </m:e>
          <m:sup>
            <m:r>
              <w:rPr>
                <w:rFonts w:ascii="Cambria Math" w:hAnsi="Cambria Math"/>
              </w:rPr>
              <m:t>(2)</m:t>
            </m:r>
          </m:sup>
        </m:sSup>
      </m:oMath>
      <w:r>
        <w:t>是在相反的方向，这个向量和参数向量</w:t>
      </w:r>
      <m:oMath>
        <m:r>
          <w:rPr>
            <w:rFonts w:ascii="Cambria Math" w:hAnsi="Cambria Math"/>
          </w:rPr>
          <m:t>θ</m:t>
        </m:r>
      </m:oMath>
      <w:r>
        <w:t>的夹角大于</w:t>
      </w:r>
      <w:r>
        <w:t>90</w:t>
      </w:r>
      <w:r>
        <w:t>度，</w:t>
      </w:r>
      <m:oMath>
        <m:sSup>
          <m:sSupPr>
            <m:ctrlPr>
              <w:rPr>
                <w:rFonts w:ascii="Cambria Math" w:hAnsi="Cambria Math"/>
              </w:rPr>
            </m:ctrlPr>
          </m:sSupPr>
          <m:e>
            <m:r>
              <w:rPr>
                <w:rFonts w:ascii="Cambria Math" w:hAnsi="Cambria Math"/>
              </w:rPr>
              <m:t>p</m:t>
            </m:r>
          </m:e>
          <m:sup>
            <m:r>
              <w:rPr>
                <w:rFonts w:ascii="Cambria Math" w:hAnsi="Cambria Math"/>
              </w:rPr>
              <m:t>(2)</m:t>
            </m:r>
          </m:sup>
        </m:sSup>
      </m:oMath>
      <w:r>
        <w:t>的值小于</w:t>
      </w:r>
      <w:r>
        <w:t>0</w:t>
      </w:r>
      <w:r>
        <w:t>。</w:t>
      </w:r>
    </w:p>
    <w:p w14:paraId="1BCAE8A9" w14:textId="77777777" w:rsidR="006C77B1" w:rsidRDefault="006C77B1" w:rsidP="00AB093F">
      <w:pPr>
        <w:pStyle w:val="af"/>
      </w:pPr>
      <w:r>
        <w:t>我们会发现这些</w:t>
      </w:r>
      <m:oMath>
        <m:sSup>
          <m:sSupPr>
            <m:ctrlPr>
              <w:rPr>
                <w:rFonts w:ascii="Cambria Math" w:hAnsi="Cambria Math"/>
              </w:rPr>
            </m:ctrlPr>
          </m:sSupPr>
          <m:e>
            <m:r>
              <w:rPr>
                <w:rFonts w:ascii="Cambria Math" w:hAnsi="Cambria Math"/>
              </w:rPr>
              <m:t>p</m:t>
            </m:r>
          </m:e>
          <m:sup>
            <m:r>
              <w:rPr>
                <w:rFonts w:ascii="Cambria Math" w:hAnsi="Cambria Math"/>
              </w:rPr>
              <m:t>(i)</m:t>
            </m:r>
          </m:sup>
        </m:sSup>
      </m:oMath>
      <w:r>
        <w:t>将会是非常小的数，因此当我们考察优化目标函数的时候，对于正样本而言，我们需要</w:t>
      </w:r>
      <m:oMath>
        <m:sSup>
          <m:sSupPr>
            <m:ctrlPr>
              <w:rPr>
                <w:rFonts w:ascii="Cambria Math" w:hAnsi="Cambria Math"/>
              </w:rPr>
            </m:ctrlPr>
          </m:sSupPr>
          <m:e>
            <m:r>
              <w:rPr>
                <w:rFonts w:ascii="Cambria Math" w:hAnsi="Cambria Math"/>
              </w:rPr>
              <m:t>p</m:t>
            </m:r>
          </m:e>
          <m:sup>
            <m:r>
              <w:rPr>
                <w:rFonts w:ascii="Cambria Math" w:hAnsi="Cambria Math"/>
              </w:rPr>
              <m:t>(i)</m:t>
            </m:r>
          </m:sup>
        </m:sSup>
        <m:r>
          <w:rPr>
            <w:rFonts w:ascii="Cambria Math" w:hAnsi="Cambria Math"/>
          </w:rPr>
          <m:t>⋅</m:t>
        </m:r>
        <m:d>
          <m:dPr>
            <m:begChr m:val="∥"/>
            <m:endChr m:val="∥"/>
            <m:ctrlPr>
              <w:rPr>
                <w:rFonts w:ascii="Cambria Math" w:hAnsi="Cambria Math"/>
              </w:rPr>
            </m:ctrlPr>
          </m:dPr>
          <m:e>
            <m:r>
              <w:rPr>
                <w:rFonts w:ascii="Cambria Math" w:hAnsi="Cambria Math"/>
              </w:rPr>
              <m:t>θ</m:t>
            </m:r>
          </m:e>
        </m:d>
        <m:r>
          <w:rPr>
            <w:rFonts w:ascii="Cambria Math" w:hAnsi="Cambria Math"/>
          </w:rPr>
          <m:t>&gt;=1</m:t>
        </m:r>
      </m:oMath>
      <w:r>
        <w:t>,</w:t>
      </w:r>
      <w:r>
        <w:t>但是如果</w:t>
      </w:r>
      <w:r>
        <w:t xml:space="preserve"> </w:t>
      </w:r>
      <m:oMath>
        <m:sSup>
          <m:sSupPr>
            <m:ctrlPr>
              <w:rPr>
                <w:rFonts w:ascii="Cambria Math" w:hAnsi="Cambria Math"/>
              </w:rPr>
            </m:ctrlPr>
          </m:sSupPr>
          <m:e>
            <m:r>
              <w:rPr>
                <w:rFonts w:ascii="Cambria Math" w:hAnsi="Cambria Math"/>
              </w:rPr>
              <m:t>p</m:t>
            </m:r>
          </m:e>
          <m:sup>
            <m:r>
              <w:rPr>
                <w:rFonts w:ascii="Cambria Math" w:hAnsi="Cambria Math"/>
              </w:rPr>
              <m:t>(i)</m:t>
            </m:r>
          </m:sup>
        </m:sSup>
      </m:oMath>
      <w:r>
        <w:t>在这里非常小</w:t>
      </w:r>
      <w:r>
        <w:t>,</w:t>
      </w:r>
      <w:r>
        <w:t>那就意味着我们需要</w:t>
      </w:r>
      <m:oMath>
        <m:r>
          <w:rPr>
            <w:rFonts w:ascii="Cambria Math" w:hAnsi="Cambria Math"/>
          </w:rPr>
          <m:t>θ</m:t>
        </m:r>
      </m:oMath>
      <w:r>
        <w:t>的范数非常大</w:t>
      </w:r>
      <w:r>
        <w:t>.</w:t>
      </w:r>
      <w:r>
        <w:t>因为如果</w:t>
      </w:r>
      <w:r>
        <w:t xml:space="preserve"> </w:t>
      </w:r>
      <m:oMath>
        <m:sSup>
          <m:sSupPr>
            <m:ctrlPr>
              <w:rPr>
                <w:rFonts w:ascii="Cambria Math" w:hAnsi="Cambria Math"/>
              </w:rPr>
            </m:ctrlPr>
          </m:sSupPr>
          <m:e>
            <m:r>
              <w:rPr>
                <w:rFonts w:ascii="Cambria Math" w:hAnsi="Cambria Math"/>
              </w:rPr>
              <m:t>p</m:t>
            </m:r>
          </m:e>
          <m:sup>
            <m:r>
              <w:rPr>
                <w:rFonts w:ascii="Cambria Math" w:hAnsi="Cambria Math"/>
              </w:rPr>
              <m:t>(1)</m:t>
            </m:r>
          </m:sup>
        </m:sSup>
      </m:oMath>
      <w:r>
        <w:t xml:space="preserve"> </w:t>
      </w:r>
      <w:r>
        <w:t>很小</w:t>
      </w:r>
      <w:r>
        <w:t>,</w:t>
      </w:r>
      <w:r>
        <w:t>而我们希望</w:t>
      </w:r>
      <m:oMath>
        <m:sSup>
          <m:sSupPr>
            <m:ctrlPr>
              <w:rPr>
                <w:rFonts w:ascii="Cambria Math" w:hAnsi="Cambria Math"/>
              </w:rPr>
            </m:ctrlPr>
          </m:sSupPr>
          <m:e>
            <m:r>
              <w:rPr>
                <w:rFonts w:ascii="Cambria Math" w:hAnsi="Cambria Math"/>
              </w:rPr>
              <m:t>p</m:t>
            </m:r>
          </m:e>
          <m:sup>
            <m:r>
              <w:rPr>
                <w:rFonts w:ascii="Cambria Math" w:hAnsi="Cambria Math"/>
              </w:rPr>
              <m:t>(1)</m:t>
            </m:r>
          </m:sup>
        </m:sSup>
        <m:r>
          <w:rPr>
            <w:rFonts w:ascii="Cambria Math" w:hAnsi="Cambria Math"/>
          </w:rPr>
          <m:t>⋅</m:t>
        </m:r>
        <m:d>
          <m:dPr>
            <m:begChr m:val="∥"/>
            <m:endChr m:val="∥"/>
            <m:ctrlPr>
              <w:rPr>
                <w:rFonts w:ascii="Cambria Math" w:hAnsi="Cambria Math"/>
              </w:rPr>
            </m:ctrlPr>
          </m:dPr>
          <m:e>
            <m:r>
              <w:rPr>
                <w:rFonts w:ascii="Cambria Math" w:hAnsi="Cambria Math"/>
              </w:rPr>
              <m:t>θ</m:t>
            </m:r>
          </m:e>
        </m:d>
        <m:r>
          <w:rPr>
            <w:rFonts w:ascii="Cambria Math" w:hAnsi="Cambria Math"/>
          </w:rPr>
          <m:t>&gt;=1</m:t>
        </m:r>
      </m:oMath>
      <w:r>
        <w:t>,</w:t>
      </w:r>
      <w:r>
        <w:t>令其实现的唯一的办法就是这两个数较大。如果</w:t>
      </w:r>
      <w:r>
        <w:t xml:space="preserve"> </w:t>
      </w:r>
      <m:oMath>
        <m:sSup>
          <m:sSupPr>
            <m:ctrlPr>
              <w:rPr>
                <w:rFonts w:ascii="Cambria Math" w:hAnsi="Cambria Math"/>
              </w:rPr>
            </m:ctrlPr>
          </m:sSupPr>
          <m:e>
            <m:r>
              <w:rPr>
                <w:rFonts w:ascii="Cambria Math" w:hAnsi="Cambria Math"/>
              </w:rPr>
              <m:t>p</m:t>
            </m:r>
          </m:e>
          <m:sup>
            <m:r>
              <w:rPr>
                <w:rFonts w:ascii="Cambria Math" w:hAnsi="Cambria Math"/>
              </w:rPr>
              <m:t>(1)</m:t>
            </m:r>
          </m:sup>
        </m:sSup>
      </m:oMath>
      <w:r>
        <w:t xml:space="preserve"> </w:t>
      </w:r>
      <w:r>
        <w:t>小，我们就希望</w:t>
      </w:r>
      <m:oMath>
        <m:r>
          <w:rPr>
            <w:rFonts w:ascii="Cambria Math" w:hAnsi="Cambria Math"/>
          </w:rPr>
          <m:t>θ</m:t>
        </m:r>
      </m:oMath>
      <w:r>
        <w:t>的范数大。类似地，对于负样本而言我们需要</w:t>
      </w:r>
      <m:oMath>
        <m:sSup>
          <m:sSupPr>
            <m:ctrlPr>
              <w:rPr>
                <w:rFonts w:ascii="Cambria Math" w:hAnsi="Cambria Math"/>
              </w:rPr>
            </m:ctrlPr>
          </m:sSupPr>
          <m:e>
            <m:r>
              <w:rPr>
                <w:rFonts w:ascii="Cambria Math" w:hAnsi="Cambria Math"/>
              </w:rPr>
              <m:t>p</m:t>
            </m:r>
          </m:e>
          <m:sup>
            <m:r>
              <w:rPr>
                <w:rFonts w:ascii="Cambria Math" w:hAnsi="Cambria Math"/>
              </w:rPr>
              <m:t>(2)</m:t>
            </m:r>
          </m:sup>
        </m:sSup>
        <m:r>
          <w:rPr>
            <w:rFonts w:ascii="Cambria Math" w:hAnsi="Cambria Math"/>
          </w:rPr>
          <m:t>⋅</m:t>
        </m:r>
        <m:d>
          <m:dPr>
            <m:begChr m:val="∥"/>
            <m:endChr m:val="∥"/>
            <m:ctrlPr>
              <w:rPr>
                <w:rFonts w:ascii="Cambria Math" w:hAnsi="Cambria Math"/>
              </w:rPr>
            </m:ctrlPr>
          </m:dPr>
          <m:e>
            <m:r>
              <w:rPr>
                <w:rFonts w:ascii="Cambria Math" w:hAnsi="Cambria Math"/>
              </w:rPr>
              <m:t>θ</m:t>
            </m:r>
          </m:e>
        </m:d>
        <m:r>
          <w:rPr>
            <w:rFonts w:ascii="Cambria Math" w:hAnsi="Cambria Math"/>
          </w:rPr>
          <m:t>&lt;=-1</m:t>
        </m:r>
      </m:oMath>
      <w:r>
        <w:t>。我们已经在这个样本中看到</w:t>
      </w:r>
      <m:oMath>
        <m:sSup>
          <m:sSupPr>
            <m:ctrlPr>
              <w:rPr>
                <w:rFonts w:ascii="Cambria Math" w:hAnsi="Cambria Math"/>
              </w:rPr>
            </m:ctrlPr>
          </m:sSupPr>
          <m:e>
            <m:r>
              <w:rPr>
                <w:rFonts w:ascii="Cambria Math" w:hAnsi="Cambria Math"/>
              </w:rPr>
              <m:t>p</m:t>
            </m:r>
          </m:e>
          <m:sup>
            <m:r>
              <w:rPr>
                <w:rFonts w:ascii="Cambria Math" w:hAnsi="Cambria Math"/>
              </w:rPr>
              <m:t>(2)</m:t>
            </m:r>
          </m:sup>
        </m:sSup>
      </m:oMath>
      <w:r>
        <w:t>会是一个非常小的数，因此唯一的办法就是</w:t>
      </w:r>
      <m:oMath>
        <m:r>
          <w:rPr>
            <w:rFonts w:ascii="Cambria Math" w:hAnsi="Cambria Math"/>
          </w:rPr>
          <m:t>θ</m:t>
        </m:r>
      </m:oMath>
      <w:r>
        <w:t>的范数变大。但是我们的目标函数是希望找到一个参数</w:t>
      </w:r>
      <m:oMath>
        <m:r>
          <w:rPr>
            <w:rFonts w:ascii="Cambria Math" w:hAnsi="Cambria Math"/>
          </w:rPr>
          <m:t>θ</m:t>
        </m:r>
      </m:oMath>
      <w:r>
        <w:t>，它的范数是小的。因此，这看起来不像是一个好的参数向量</w:t>
      </w:r>
      <m:oMath>
        <m:r>
          <w:rPr>
            <w:rFonts w:ascii="Cambria Math" w:hAnsi="Cambria Math"/>
          </w:rPr>
          <m:t>θ</m:t>
        </m:r>
      </m:oMath>
      <w:r>
        <w:t>的选择。</w:t>
      </w:r>
    </w:p>
    <w:p w14:paraId="524C583C" w14:textId="77777777" w:rsidR="006C77B1" w:rsidRDefault="006C77B1" w:rsidP="00AB093F">
      <w:pPr>
        <w:pStyle w:val="af"/>
      </w:pPr>
      <w:r>
        <w:rPr>
          <w:noProof/>
        </w:rPr>
        <w:lastRenderedPageBreak/>
        <w:drawing>
          <wp:inline distT="0" distB="0" distL="0" distR="0" wp14:anchorId="1B510DF4" wp14:editId="5FF0CF80">
            <wp:extent cx="4962525" cy="2800350"/>
            <wp:effectExtent l="0" t="0" r="9525" b="0"/>
            <wp:docPr id="57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eab58ad9cb54b3b6fda8f6c96efff24.png"/>
                    <pic:cNvPicPr>
                      <a:picLocks noChangeAspect="1" noChangeArrowheads="1"/>
                    </pic:cNvPicPr>
                  </pic:nvPicPr>
                  <pic:blipFill>
                    <a:blip r:embed="rId298"/>
                    <a:stretch>
                      <a:fillRect/>
                    </a:stretch>
                  </pic:blipFill>
                  <pic:spPr bwMode="auto">
                    <a:xfrm>
                      <a:off x="0" y="0"/>
                      <a:ext cx="4962525" cy="2800350"/>
                    </a:xfrm>
                    <a:prstGeom prst="rect">
                      <a:avLst/>
                    </a:prstGeom>
                    <a:noFill/>
                    <a:ln w="9525">
                      <a:noFill/>
                      <a:headEnd/>
                      <a:tailEnd/>
                    </a:ln>
                  </pic:spPr>
                </pic:pic>
              </a:graphicData>
            </a:graphic>
          </wp:inline>
        </w:drawing>
      </w:r>
    </w:p>
    <w:p w14:paraId="55BBD14C" w14:textId="77777777" w:rsidR="006C77B1" w:rsidRDefault="006C77B1" w:rsidP="00AB093F">
      <w:pPr>
        <w:pStyle w:val="af"/>
      </w:pPr>
      <w:r>
        <w:t>相反的，来看一个不同的决策边界。比如说，支持</w:t>
      </w:r>
      <w:proofErr w:type="gramStart"/>
      <w:r>
        <w:t>向量机</w:t>
      </w:r>
      <w:proofErr w:type="gramEnd"/>
      <w:r>
        <w:t>选择了这个决策界，现在状况会有很大不同。如果这是决策界，这就是相对应的参数</w:t>
      </w:r>
      <m:oMath>
        <m:r>
          <w:rPr>
            <w:rFonts w:ascii="Cambria Math" w:hAnsi="Cambria Math"/>
          </w:rPr>
          <m:t>θ</m:t>
        </m:r>
      </m:oMath>
      <w:r>
        <w:t>的方向，因此，在这个决策界之下，垂直线是决策界。使用线性代数的知识，可以说明，这个绿色的决策界有一个垂直于它的向量</w:t>
      </w:r>
      <m:oMath>
        <m:r>
          <w:rPr>
            <w:rFonts w:ascii="Cambria Math" w:hAnsi="Cambria Math"/>
          </w:rPr>
          <m:t>θ</m:t>
        </m:r>
      </m:oMath>
      <w:r>
        <w:t>。现在如果你考察你的数据在横轴</w:t>
      </w:r>
      <m:oMath>
        <m:r>
          <w:rPr>
            <w:rFonts w:ascii="Cambria Math" w:hAnsi="Cambria Math"/>
          </w:rPr>
          <m:t>x</m:t>
        </m:r>
      </m:oMath>
      <w:r>
        <w:t>上的投影，比如这个我之前提到的样本，我的样本</w:t>
      </w:r>
      <m:oMath>
        <m:sSup>
          <m:sSupPr>
            <m:ctrlPr>
              <w:rPr>
                <w:rFonts w:ascii="Cambria Math" w:hAnsi="Cambria Math"/>
              </w:rPr>
            </m:ctrlPr>
          </m:sSupPr>
          <m:e>
            <m:r>
              <w:rPr>
                <w:rFonts w:ascii="Cambria Math" w:hAnsi="Cambria Math"/>
              </w:rPr>
              <m:t>x</m:t>
            </m:r>
          </m:e>
          <m:sup>
            <m:r>
              <w:rPr>
                <w:rFonts w:ascii="Cambria Math" w:hAnsi="Cambria Math"/>
              </w:rPr>
              <m:t>(1)</m:t>
            </m:r>
          </m:sup>
        </m:sSup>
      </m:oMath>
      <w:r>
        <w:t>，当我将它投影到横轴</w:t>
      </w:r>
      <m:oMath>
        <m:r>
          <w:rPr>
            <w:rFonts w:ascii="Cambria Math" w:hAnsi="Cambria Math"/>
          </w:rPr>
          <m:t>x</m:t>
        </m:r>
      </m:oMath>
      <w:r>
        <w:t>上，或说投影到</w:t>
      </w:r>
      <m:oMath>
        <m:r>
          <w:rPr>
            <w:rFonts w:ascii="Cambria Math" w:hAnsi="Cambria Math"/>
          </w:rPr>
          <m:t>θ</m:t>
        </m:r>
      </m:oMath>
      <w:r>
        <w:t>上，就会得到这样</w:t>
      </w:r>
      <m:oMath>
        <m:sSup>
          <m:sSupPr>
            <m:ctrlPr>
              <w:rPr>
                <w:rFonts w:ascii="Cambria Math" w:hAnsi="Cambria Math"/>
              </w:rPr>
            </m:ctrlPr>
          </m:sSupPr>
          <m:e>
            <m:r>
              <w:rPr>
                <w:rFonts w:ascii="Cambria Math" w:hAnsi="Cambria Math"/>
              </w:rPr>
              <m:t>p</m:t>
            </m:r>
          </m:e>
          <m:sup>
            <m:r>
              <w:rPr>
                <w:rFonts w:ascii="Cambria Math" w:hAnsi="Cambria Math"/>
              </w:rPr>
              <m:t>(1)</m:t>
            </m:r>
          </m:sup>
        </m:sSup>
      </m:oMath>
      <w:r>
        <w:t>。它的长度是</w:t>
      </w:r>
      <m:oMath>
        <m:sSup>
          <m:sSupPr>
            <m:ctrlPr>
              <w:rPr>
                <w:rFonts w:ascii="Cambria Math" w:hAnsi="Cambria Math"/>
              </w:rPr>
            </m:ctrlPr>
          </m:sSupPr>
          <m:e>
            <m:r>
              <w:rPr>
                <w:rFonts w:ascii="Cambria Math" w:hAnsi="Cambria Math"/>
              </w:rPr>
              <m:t>p</m:t>
            </m:r>
          </m:e>
          <m:sup>
            <m:r>
              <w:rPr>
                <w:rFonts w:ascii="Cambria Math" w:hAnsi="Cambria Math"/>
              </w:rPr>
              <m:t>(1)</m:t>
            </m:r>
          </m:sup>
        </m:sSup>
      </m:oMath>
      <w:r>
        <w:t>，另一个样本，那个样本是</w:t>
      </w:r>
      <m:oMath>
        <m:sSup>
          <m:sSupPr>
            <m:ctrlPr>
              <w:rPr>
                <w:rFonts w:ascii="Cambria Math" w:hAnsi="Cambria Math"/>
              </w:rPr>
            </m:ctrlPr>
          </m:sSupPr>
          <m:e>
            <m:r>
              <w:rPr>
                <w:rFonts w:ascii="Cambria Math" w:hAnsi="Cambria Math"/>
              </w:rPr>
              <m:t>x</m:t>
            </m:r>
          </m:e>
          <m:sup>
            <m:r>
              <w:rPr>
                <w:rFonts w:ascii="Cambria Math" w:hAnsi="Cambria Math"/>
              </w:rPr>
              <m:t>(2)</m:t>
            </m:r>
          </m:sup>
        </m:sSup>
      </m:oMath>
      <w:r>
        <w:t>。我做同样的投影，我会发现，</w:t>
      </w:r>
      <m:oMath>
        <m:sSup>
          <m:sSupPr>
            <m:ctrlPr>
              <w:rPr>
                <w:rFonts w:ascii="Cambria Math" w:hAnsi="Cambria Math"/>
              </w:rPr>
            </m:ctrlPr>
          </m:sSupPr>
          <m:e>
            <m:r>
              <w:rPr>
                <w:rFonts w:ascii="Cambria Math" w:hAnsi="Cambria Math"/>
              </w:rPr>
              <m:t>p</m:t>
            </m:r>
          </m:e>
          <m:sup>
            <m:r>
              <w:rPr>
                <w:rFonts w:ascii="Cambria Math" w:hAnsi="Cambria Math"/>
              </w:rPr>
              <m:t>(2)</m:t>
            </m:r>
          </m:sup>
        </m:sSup>
      </m:oMath>
      <w:r>
        <w:t>的长度是负值。你会注意到现在</w:t>
      </w:r>
      <m:oMath>
        <m:sSup>
          <m:sSupPr>
            <m:ctrlPr>
              <w:rPr>
                <w:rFonts w:ascii="Cambria Math" w:hAnsi="Cambria Math"/>
              </w:rPr>
            </m:ctrlPr>
          </m:sSupPr>
          <m:e>
            <m:r>
              <w:rPr>
                <w:rFonts w:ascii="Cambria Math" w:hAnsi="Cambria Math"/>
              </w:rPr>
              <m:t>p</m:t>
            </m:r>
          </m:e>
          <m:sup>
            <m:r>
              <w:rPr>
                <w:rFonts w:ascii="Cambria Math" w:hAnsi="Cambria Math"/>
              </w:rPr>
              <m:t>(1)</m:t>
            </m:r>
          </m:sup>
        </m:sSup>
      </m:oMath>
      <w:r>
        <w:t xml:space="preserve"> </w:t>
      </w:r>
      <w:r>
        <w:t>和</w:t>
      </w:r>
      <m:oMath>
        <m:sSup>
          <m:sSupPr>
            <m:ctrlPr>
              <w:rPr>
                <w:rFonts w:ascii="Cambria Math" w:hAnsi="Cambria Math"/>
              </w:rPr>
            </m:ctrlPr>
          </m:sSupPr>
          <m:e>
            <m:r>
              <w:rPr>
                <w:rFonts w:ascii="Cambria Math" w:hAnsi="Cambria Math"/>
              </w:rPr>
              <m:t>p</m:t>
            </m:r>
          </m:e>
          <m:sup>
            <m:r>
              <w:rPr>
                <w:rFonts w:ascii="Cambria Math" w:hAnsi="Cambria Math"/>
              </w:rPr>
              <m:t>(2)</m:t>
            </m:r>
          </m:sup>
        </m:sSup>
      </m:oMath>
      <w:r>
        <w:t>这些投影长度是长多了。如果我们仍然要满足这些约束，</w:t>
      </w:r>
      <m:oMath>
        <m:sSup>
          <m:sSupPr>
            <m:ctrlPr>
              <w:rPr>
                <w:rFonts w:ascii="Cambria Math" w:hAnsi="Cambria Math"/>
              </w:rPr>
            </m:ctrlPr>
          </m:sSupPr>
          <m:e>
            <m:r>
              <w:rPr>
                <w:rFonts w:ascii="Cambria Math" w:hAnsi="Cambria Math"/>
              </w:rPr>
              <m:t>P</m:t>
            </m:r>
          </m:e>
          <m:sup>
            <m:r>
              <w:rPr>
                <w:rFonts w:ascii="Cambria Math" w:hAnsi="Cambria Math"/>
              </w:rPr>
              <m:t>(i)</m:t>
            </m:r>
          </m:sup>
        </m:sSup>
        <m:r>
          <w:rPr>
            <w:rFonts w:ascii="Cambria Math" w:hAnsi="Cambria Math"/>
          </w:rPr>
          <m:t>⋅</m:t>
        </m:r>
        <m:d>
          <m:dPr>
            <m:begChr m:val="∥"/>
            <m:endChr m:val="∥"/>
            <m:ctrlPr>
              <w:rPr>
                <w:rFonts w:ascii="Cambria Math" w:hAnsi="Cambria Math"/>
              </w:rPr>
            </m:ctrlPr>
          </m:dPr>
          <m:e>
            <m:r>
              <w:rPr>
                <w:rFonts w:ascii="Cambria Math" w:hAnsi="Cambria Math"/>
              </w:rPr>
              <m:t>θ</m:t>
            </m:r>
          </m:e>
        </m:d>
      </m:oMath>
      <w:r>
        <w:t>&gt;1</w:t>
      </w:r>
      <w:r>
        <w:t>，则因为</w:t>
      </w:r>
      <m:oMath>
        <m:sSup>
          <m:sSupPr>
            <m:ctrlPr>
              <w:rPr>
                <w:rFonts w:ascii="Cambria Math" w:hAnsi="Cambria Math"/>
              </w:rPr>
            </m:ctrlPr>
          </m:sSupPr>
          <m:e>
            <m:r>
              <w:rPr>
                <w:rFonts w:ascii="Cambria Math" w:hAnsi="Cambria Math"/>
              </w:rPr>
              <m:t>p</m:t>
            </m:r>
          </m:e>
          <m:sup>
            <m:r>
              <w:rPr>
                <w:rFonts w:ascii="Cambria Math" w:hAnsi="Cambria Math"/>
              </w:rPr>
              <m:t>(1)</m:t>
            </m:r>
          </m:sup>
        </m:sSup>
      </m:oMath>
      <w:r>
        <w:t>变大了，</w:t>
      </w:r>
      <m:oMath>
        <m:r>
          <w:rPr>
            <w:rFonts w:ascii="Cambria Math" w:hAnsi="Cambria Math"/>
          </w:rPr>
          <m:t>θ</m:t>
        </m:r>
      </m:oMath>
      <w:r>
        <w:t>的范数就可以变小了。因此这意味着通过选择右边的决策界，而不是左边的那个，支持</w:t>
      </w:r>
      <w:proofErr w:type="gramStart"/>
      <w:r>
        <w:t>向量机</w:t>
      </w:r>
      <w:proofErr w:type="gramEnd"/>
      <w:r>
        <w:t>可以使参数</w:t>
      </w:r>
      <m:oMath>
        <m:r>
          <w:rPr>
            <w:rFonts w:ascii="Cambria Math" w:hAnsi="Cambria Math"/>
          </w:rPr>
          <m:t>θ</m:t>
        </m:r>
      </m:oMath>
      <w:r>
        <w:t>的范数变小很多。因此，如果</w:t>
      </w:r>
      <w:proofErr w:type="gramStart"/>
      <w:r>
        <w:t>我们想令</w:t>
      </w:r>
      <w:proofErr w:type="gramEnd"/>
      <m:oMath>
        <m:r>
          <w:rPr>
            <w:rFonts w:ascii="Cambria Math" w:hAnsi="Cambria Math"/>
          </w:rPr>
          <m:t>θ</m:t>
        </m:r>
      </m:oMath>
      <w:r>
        <w:t>的范数变小，从而令</w:t>
      </w:r>
      <m:oMath>
        <m:r>
          <w:rPr>
            <w:rFonts w:ascii="Cambria Math" w:hAnsi="Cambria Math"/>
          </w:rPr>
          <m:t>θ</m:t>
        </m:r>
      </m:oMath>
      <w:r>
        <w:t>范数的平方变小，就能让支持</w:t>
      </w:r>
      <w:proofErr w:type="gramStart"/>
      <w:r>
        <w:t>向量机</w:t>
      </w:r>
      <w:proofErr w:type="gramEnd"/>
      <w:r>
        <w:t>选择右边的决策界。这就是支持</w:t>
      </w:r>
      <w:proofErr w:type="gramStart"/>
      <w:r>
        <w:t>向量机</w:t>
      </w:r>
      <w:proofErr w:type="gramEnd"/>
      <w:r>
        <w:t>如何能有效地产生大间距分类的原因。</w:t>
      </w:r>
    </w:p>
    <w:p w14:paraId="2159274E" w14:textId="77777777" w:rsidR="006C77B1" w:rsidRDefault="006C77B1" w:rsidP="00AB093F">
      <w:pPr>
        <w:pStyle w:val="af"/>
      </w:pPr>
      <w:r>
        <w:t>看这条绿线，这个绿色的决策界。我们希望正样本和负样本投影到</w:t>
      </w:r>
      <m:oMath>
        <m:r>
          <w:rPr>
            <w:rFonts w:ascii="Cambria Math" w:hAnsi="Cambria Math"/>
          </w:rPr>
          <m:t>θ</m:t>
        </m:r>
      </m:oMath>
      <w:r>
        <w:t>的值大。要做到这一点的唯一方式就是选择这条绿线做决策界。这是大间距决策界来区分开正样本和负样本这个间距的值。这个间距的值就是</w:t>
      </w:r>
      <m:oMath>
        <m:sSup>
          <m:sSupPr>
            <m:ctrlPr>
              <w:rPr>
                <w:rFonts w:ascii="Cambria Math" w:hAnsi="Cambria Math"/>
              </w:rPr>
            </m:ctrlPr>
          </m:sSupPr>
          <m:e>
            <m:r>
              <w:rPr>
                <w:rFonts w:ascii="Cambria Math" w:hAnsi="Cambria Math"/>
              </w:rPr>
              <m:t>p</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(3)</m:t>
            </m:r>
          </m:sup>
        </m:sSup>
      </m:oMath>
      <w:r>
        <w:t>等等的值。通过让间距变大，即通过这些</w:t>
      </w:r>
      <m:oMath>
        <m:sSup>
          <m:sSupPr>
            <m:ctrlPr>
              <w:rPr>
                <w:rFonts w:ascii="Cambria Math" w:hAnsi="Cambria Math"/>
              </w:rPr>
            </m:ctrlPr>
          </m:sSupPr>
          <m:e>
            <m:r>
              <w:rPr>
                <w:rFonts w:ascii="Cambria Math" w:hAnsi="Cambria Math"/>
              </w:rPr>
              <m:t>p</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(3)</m:t>
            </m:r>
          </m:sup>
        </m:sSup>
      </m:oMath>
      <w:r>
        <w:t>等等的值，支持</w:t>
      </w:r>
      <w:proofErr w:type="gramStart"/>
      <w:r>
        <w:t>向量机</w:t>
      </w:r>
      <w:proofErr w:type="gramEnd"/>
      <w:r>
        <w:t>最终可以找到一个较小的</w:t>
      </w:r>
      <m:oMath>
        <m:r>
          <w:rPr>
            <w:rFonts w:ascii="Cambria Math" w:hAnsi="Cambria Math"/>
          </w:rPr>
          <m:t>θ</m:t>
        </m:r>
      </m:oMath>
      <w:r>
        <w:t>范数。这正是支持</w:t>
      </w:r>
      <w:proofErr w:type="gramStart"/>
      <w:r>
        <w:t>向量机</w:t>
      </w:r>
      <w:proofErr w:type="gramEnd"/>
      <w:r>
        <w:t>中最小化目标函数的目的。</w:t>
      </w:r>
    </w:p>
    <w:p w14:paraId="744594E1" w14:textId="77777777" w:rsidR="006C77B1" w:rsidRDefault="006C77B1" w:rsidP="00AB093F">
      <w:pPr>
        <w:pStyle w:val="af"/>
      </w:pPr>
      <w:r>
        <w:t>以上就是为什么支持</w:t>
      </w:r>
      <w:proofErr w:type="gramStart"/>
      <w:r>
        <w:t>向量机</w:t>
      </w:r>
      <w:proofErr w:type="gramEnd"/>
      <w:r>
        <w:t>最终会找到大间距分类器的原因。因为它试图极大化这些</w:t>
      </w:r>
      <m:oMath>
        <m:sSup>
          <m:sSupPr>
            <m:ctrlPr>
              <w:rPr>
                <w:rFonts w:ascii="Cambria Math" w:hAnsi="Cambria Math"/>
              </w:rPr>
            </m:ctrlPr>
          </m:sSupPr>
          <m:e>
            <m:r>
              <w:rPr>
                <w:rFonts w:ascii="Cambria Math" w:hAnsi="Cambria Math"/>
              </w:rPr>
              <m:t>p</m:t>
            </m:r>
          </m:e>
          <m:sup>
            <m:r>
              <w:rPr>
                <w:rFonts w:ascii="Cambria Math" w:hAnsi="Cambria Math"/>
              </w:rPr>
              <m:t>(i)</m:t>
            </m:r>
          </m:sup>
        </m:sSup>
      </m:oMath>
      <w:r>
        <w:t>的范数，它们是训练样本到决策边界的距离。最后一点，我们的推导自始至终使用了这个简化假设，就是参数</w:t>
      </w:r>
      <m:oMath>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=0</m:t>
        </m:r>
      </m:oMath>
      <w:r>
        <w:t>。</w:t>
      </w:r>
    </w:p>
    <w:p w14:paraId="2C6D68C3" w14:textId="77777777" w:rsidR="006C77B1" w:rsidRDefault="006C77B1" w:rsidP="00AB093F">
      <w:pPr>
        <w:pStyle w:val="af"/>
      </w:pPr>
      <w:r>
        <w:rPr>
          <w:noProof/>
        </w:rPr>
        <w:lastRenderedPageBreak/>
        <w:drawing>
          <wp:inline distT="0" distB="0" distL="0" distR="0" wp14:anchorId="4936EEF7" wp14:editId="11C74F7D">
            <wp:extent cx="5000625" cy="2619375"/>
            <wp:effectExtent l="0" t="0" r="9525" b="9525"/>
            <wp:docPr id="57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5198a1748fdbe16da34afab9f33d801.png"/>
                    <pic:cNvPicPr>
                      <a:picLocks noChangeAspect="1" noChangeArrowheads="1"/>
                    </pic:cNvPicPr>
                  </pic:nvPicPr>
                  <pic:blipFill>
                    <a:blip r:embed="rId299"/>
                    <a:stretch>
                      <a:fillRect/>
                    </a:stretch>
                  </pic:blipFill>
                  <pic:spPr bwMode="auto">
                    <a:xfrm>
                      <a:off x="0" y="0"/>
                      <a:ext cx="5000625" cy="2619375"/>
                    </a:xfrm>
                    <a:prstGeom prst="rect">
                      <a:avLst/>
                    </a:prstGeom>
                    <a:noFill/>
                    <a:ln w="9525">
                      <a:noFill/>
                      <a:headEnd/>
                      <a:tailEnd/>
                    </a:ln>
                  </pic:spPr>
                </pic:pic>
              </a:graphicData>
            </a:graphic>
          </wp:inline>
        </w:drawing>
      </w:r>
    </w:p>
    <w:p w14:paraId="73B3C5F4" w14:textId="77777777" w:rsidR="006C77B1" w:rsidRDefault="006C77B1" w:rsidP="00AB093F">
      <w:pPr>
        <w:pStyle w:val="af"/>
      </w:pPr>
      <w:r>
        <w:t>就像我之前提到的。这个的作用是：</w:t>
      </w:r>
      <m:oMath>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=0</m:t>
        </m:r>
      </m:oMath>
      <w:r>
        <w:t>的意思是我们让决策界通过原点。如果你令</w:t>
      </w:r>
      <m:oMath>
        <m:sSub>
          <m:sSubPr>
            <m:ctrlPr>
              <w:rPr>
                <w:rFonts w:ascii="Cambria Math" w:hAnsi="Cambria Math"/>
              </w:rPr>
            </m:ctrlPr>
          </m:sSubPr>
          <m:e>
            <m:r>
              <w:rPr>
                <w:rFonts w:ascii="Cambria Math" w:hAnsi="Cambria Math"/>
              </w:rPr>
              <m:t>θ</m:t>
            </m:r>
          </m:e>
          <m:sub>
            <m:r>
              <w:rPr>
                <w:rFonts w:ascii="Cambria Math" w:hAnsi="Cambria Math"/>
              </w:rPr>
              <m:t>0</m:t>
            </m:r>
          </m:sub>
        </m:sSub>
      </m:oMath>
      <w:r>
        <w:t>不是</w:t>
      </w:r>
      <w:r>
        <w:t>0</w:t>
      </w:r>
      <w:r>
        <w:t>的话，含义就是你希望决策界不通过原点。我将不会</w:t>
      </w:r>
      <w:proofErr w:type="gramStart"/>
      <w:r>
        <w:t>做全部</w:t>
      </w:r>
      <w:proofErr w:type="gramEnd"/>
      <w:r>
        <w:t>的推导。实际上，支持</w:t>
      </w:r>
      <w:proofErr w:type="gramStart"/>
      <w:r>
        <w:t>向量机产生</w:t>
      </w:r>
      <w:proofErr w:type="gramEnd"/>
      <w:r>
        <w:t>大间距分类器的结论，会被证明同样成立，证明方式是非常类似的，是我们刚刚做的证明的推广。</w:t>
      </w:r>
    </w:p>
    <w:p w14:paraId="52BE2570" w14:textId="77777777" w:rsidR="006C77B1" w:rsidRDefault="006C77B1" w:rsidP="00AB093F">
      <w:pPr>
        <w:pStyle w:val="af"/>
      </w:pPr>
      <w:r>
        <w:t>之前视频中说过，即便</w:t>
      </w:r>
      <m:oMath>
        <m:sSub>
          <m:sSubPr>
            <m:ctrlPr>
              <w:rPr>
                <w:rFonts w:ascii="Cambria Math" w:hAnsi="Cambria Math"/>
              </w:rPr>
            </m:ctrlPr>
          </m:sSubPr>
          <m:e>
            <m:r>
              <w:rPr>
                <w:rFonts w:ascii="Cambria Math" w:hAnsi="Cambria Math"/>
              </w:rPr>
              <m:t>θ</m:t>
            </m:r>
          </m:e>
          <m:sub>
            <m:r>
              <w:rPr>
                <w:rFonts w:ascii="Cambria Math" w:hAnsi="Cambria Math"/>
              </w:rPr>
              <m:t>0</m:t>
            </m:r>
          </m:sub>
        </m:sSub>
      </m:oMath>
      <w:r>
        <w:t>不等于</w:t>
      </w:r>
      <w:r>
        <w:t>0</w:t>
      </w:r>
      <w:r>
        <w:t>，支持向量机要做的事情都是优化这个目标函数对应着</w:t>
      </w:r>
      <m:oMath>
        <m:r>
          <w:rPr>
            <w:rFonts w:ascii="Cambria Math" w:hAnsi="Cambria Math"/>
          </w:rPr>
          <m:t>C</m:t>
        </m:r>
      </m:oMath>
      <w:proofErr w:type="gramStart"/>
      <w:r>
        <w:t>值非常</w:t>
      </w:r>
      <w:proofErr w:type="gramEnd"/>
      <w:r>
        <w:t>大的情况，但是可以说明的是，即便</w:t>
      </w:r>
      <m:oMath>
        <m:sSub>
          <m:sSubPr>
            <m:ctrlPr>
              <w:rPr>
                <w:rFonts w:ascii="Cambria Math" w:hAnsi="Cambria Math"/>
              </w:rPr>
            </m:ctrlPr>
          </m:sSubPr>
          <m:e>
            <m:r>
              <w:rPr>
                <w:rFonts w:ascii="Cambria Math" w:hAnsi="Cambria Math"/>
              </w:rPr>
              <m:t>θ</m:t>
            </m:r>
          </m:e>
          <m:sub>
            <m:r>
              <w:rPr>
                <w:rFonts w:ascii="Cambria Math" w:hAnsi="Cambria Math"/>
              </w:rPr>
              <m:t>0</m:t>
            </m:r>
          </m:sub>
        </m:sSub>
      </m:oMath>
      <w:r>
        <w:t>不等于</w:t>
      </w:r>
      <w:r>
        <w:t>0</w:t>
      </w:r>
      <w:r>
        <w:t>，支持</w:t>
      </w:r>
      <w:proofErr w:type="gramStart"/>
      <w:r>
        <w:t>向量机</w:t>
      </w:r>
      <w:proofErr w:type="gramEnd"/>
      <w:r>
        <w:t>仍然会找到正样本和负样本之间的大间距分隔。</w:t>
      </w:r>
    </w:p>
    <w:p w14:paraId="63AF2702" w14:textId="77777777" w:rsidR="006C77B1" w:rsidRDefault="006C77B1" w:rsidP="00AB093F">
      <w:pPr>
        <w:pStyle w:val="af"/>
      </w:pPr>
      <w:r>
        <w:t>总之，我们解释了为什么支持</w:t>
      </w:r>
      <w:proofErr w:type="gramStart"/>
      <w:r>
        <w:t>向量机</w:t>
      </w:r>
      <w:proofErr w:type="gramEnd"/>
      <w:r>
        <w:t>是一个大间距分类器。在下一节我们，将开始讨论如何利用支持</w:t>
      </w:r>
      <w:proofErr w:type="gramStart"/>
      <w:r>
        <w:t>向量机</w:t>
      </w:r>
      <w:proofErr w:type="gramEnd"/>
      <w:r>
        <w:t>的原理，应用它们建立一个复杂的非线性分类器。</w:t>
      </w:r>
    </w:p>
    <w:p w14:paraId="78805B0E" w14:textId="77777777" w:rsidR="006A4F7B" w:rsidRDefault="006A4F7B">
      <w:pPr>
        <w:widowControl/>
        <w:jc w:val="left"/>
        <w:rPr>
          <w:b/>
          <w:bCs/>
          <w:sz w:val="32"/>
          <w:szCs w:val="32"/>
        </w:rPr>
      </w:pPr>
      <w:bookmarkStart w:id="286" w:name="header-n197"/>
      <w:bookmarkEnd w:id="286"/>
      <w:r>
        <w:br w:type="page"/>
      </w:r>
    </w:p>
    <w:p w14:paraId="51785217" w14:textId="17176B69" w:rsidR="006C77B1" w:rsidRDefault="006C77B1">
      <w:pPr>
        <w:pStyle w:val="3"/>
      </w:pPr>
      <w:bookmarkStart w:id="287" w:name="_Toc38636866"/>
      <w:r>
        <w:lastRenderedPageBreak/>
        <w:t xml:space="preserve">12.4 </w:t>
      </w:r>
      <w:r>
        <w:t>核函数</w:t>
      </w:r>
      <w:r>
        <w:t>1</w:t>
      </w:r>
      <w:bookmarkEnd w:id="287"/>
    </w:p>
    <w:p w14:paraId="0FF21872" w14:textId="77777777" w:rsidR="006C77B1" w:rsidRDefault="006C77B1" w:rsidP="00AB093F">
      <w:pPr>
        <w:pStyle w:val="af0"/>
      </w:pPr>
      <w:r>
        <w:t>参考视频</w:t>
      </w:r>
      <w:r>
        <w:t>: 12 - 4 - Kernels I (16 min).</w:t>
      </w:r>
      <w:proofErr w:type="spellStart"/>
      <w:r>
        <w:t>mkv</w:t>
      </w:r>
      <w:proofErr w:type="spellEnd"/>
    </w:p>
    <w:p w14:paraId="55A089F5" w14:textId="77777777" w:rsidR="006C77B1" w:rsidRDefault="006C77B1" w:rsidP="00AB093F">
      <w:pPr>
        <w:pStyle w:val="af"/>
      </w:pPr>
      <w:r>
        <w:t>回顾我们之前讨论过可以使用高级数的多项式模型来解决无法用直线进行分隔的分类问题：</w:t>
      </w:r>
    </w:p>
    <w:p w14:paraId="0AD94CDB" w14:textId="77777777" w:rsidR="006C77B1" w:rsidRDefault="006C77B1" w:rsidP="00AB093F">
      <w:pPr>
        <w:pStyle w:val="af"/>
      </w:pPr>
      <w:r>
        <w:rPr>
          <w:noProof/>
        </w:rPr>
        <w:drawing>
          <wp:inline distT="0" distB="0" distL="0" distR="0" wp14:anchorId="7FED4DCF" wp14:editId="4DCF0272">
            <wp:extent cx="2540000" cy="1549400"/>
            <wp:effectExtent l="0" t="0" r="0" b="0"/>
            <wp:docPr id="57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29b6dbc07c9f39f5266bd0b3f628545.png"/>
                    <pic:cNvPicPr>
                      <a:picLocks noChangeAspect="1" noChangeArrowheads="1"/>
                    </pic:cNvPicPr>
                  </pic:nvPicPr>
                  <pic:blipFill>
                    <a:blip r:embed="rId300"/>
                    <a:stretch>
                      <a:fillRect/>
                    </a:stretch>
                  </pic:blipFill>
                  <pic:spPr bwMode="auto">
                    <a:xfrm>
                      <a:off x="0" y="0"/>
                      <a:ext cx="2540000" cy="1549400"/>
                    </a:xfrm>
                    <a:prstGeom prst="rect">
                      <a:avLst/>
                    </a:prstGeom>
                    <a:noFill/>
                    <a:ln w="9525">
                      <a:noFill/>
                      <a:headEnd/>
                      <a:tailEnd/>
                    </a:ln>
                  </pic:spPr>
                </pic:pic>
              </a:graphicData>
            </a:graphic>
          </wp:inline>
        </w:drawing>
      </w:r>
    </w:p>
    <w:p w14:paraId="61FFC896" w14:textId="77777777" w:rsidR="006C77B1" w:rsidRDefault="006C77B1" w:rsidP="00AB093F">
      <w:pPr>
        <w:pStyle w:val="af"/>
      </w:pPr>
      <w:r>
        <w:t>为了获得上图所示的判定边界，我们的模型可能是</w:t>
      </w:r>
      <m:oMath>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3</m:t>
            </m:r>
          </m:sub>
        </m:sSub>
        <m:sSub>
          <m:sSubPr>
            <m:ctrlPr>
              <w:rPr>
                <w:rFonts w:ascii="Cambria Math" w:hAnsi="Cambria Math"/>
              </w:rPr>
            </m:ctrlPr>
          </m:sSubPr>
          <m:e>
            <m:r>
              <w:rPr>
                <w:rFonts w:ascii="Cambria Math" w:hAnsi="Cambria Math"/>
              </w:rPr>
              <m:t>x</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4</m:t>
            </m:r>
          </m:sub>
        </m:sSub>
        <m:sSubSup>
          <m:sSubSupPr>
            <m:ctrlPr>
              <w:rPr>
                <w:rFonts w:ascii="Cambria Math" w:hAnsi="Cambria Math"/>
              </w:rPr>
            </m:ctrlPr>
          </m:sSubSupPr>
          <m:e>
            <m:r>
              <w:rPr>
                <w:rFonts w:ascii="Cambria Math" w:hAnsi="Cambria Math"/>
              </w:rPr>
              <m:t>x</m:t>
            </m:r>
          </m:e>
          <m:sub>
            <m:r>
              <w:rPr>
                <w:rFonts w:ascii="Cambria Math" w:hAnsi="Cambria Math"/>
              </w:rPr>
              <m:t>1</m:t>
            </m:r>
          </m:sub>
          <m:sup>
            <m:r>
              <w:rPr>
                <w:rFonts w:ascii="Cambria Math" w:hAnsi="Cambria Math"/>
              </w:rPr>
              <m:t>2</m:t>
            </m:r>
          </m:sup>
        </m:sSubSup>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5</m:t>
            </m:r>
          </m:sub>
        </m:sSub>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2</m:t>
            </m:r>
          </m:sup>
        </m:sSubSup>
        <m:r>
          <w:rPr>
            <w:rFonts w:ascii="Cambria Math" w:hAnsi="Cambria Math"/>
          </w:rPr>
          <m:t>+⋯</m:t>
        </m:r>
      </m:oMath>
      <w:r>
        <w:t>的形式。</w:t>
      </w:r>
    </w:p>
    <w:p w14:paraId="2CBF107D" w14:textId="77777777" w:rsidR="006C77B1" w:rsidRDefault="006C77B1" w:rsidP="00AB093F">
      <w:pPr>
        <w:pStyle w:val="af"/>
      </w:pPr>
      <w:r>
        <w:t>我们可以用一系列的新的特征</w:t>
      </w:r>
      <w:r>
        <w:t>f</w:t>
      </w:r>
      <w:r>
        <w:t>来替换模型中的每一项。例如令：</w:t>
      </w:r>
      <w:r>
        <w:t xml:space="preserve"> </w:t>
      </w:r>
      <m:oMath>
        <m:sSub>
          <m:sSubPr>
            <m:ctrlPr>
              <w:rPr>
                <w:rFonts w:ascii="Cambria Math" w:hAnsi="Cambria Math"/>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4</m:t>
            </m:r>
          </m:sub>
        </m:sSub>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1</m:t>
            </m:r>
          </m:sub>
          <m:sup>
            <m:r>
              <w:rPr>
                <w:rFonts w:ascii="Cambria Math" w:hAnsi="Cambria Math"/>
              </w:rPr>
              <m:t>2</m:t>
            </m:r>
          </m:sup>
        </m:sSubSup>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5</m:t>
            </m:r>
          </m:sub>
        </m:sSub>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2</m:t>
            </m:r>
          </m:sup>
        </m:sSubSup>
      </m:oMath>
    </w:p>
    <w:p w14:paraId="38E857C3" w14:textId="436D94F3" w:rsidR="006C77B1" w:rsidRDefault="006C77B1" w:rsidP="00AB093F">
      <w:pPr>
        <w:pStyle w:val="af"/>
      </w:pPr>
      <w:r>
        <w:t>...</w:t>
      </w:r>
      <w:r>
        <w:t>得到</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
          <m:sSubPr>
            <m:ctrlPr>
              <w:rPr>
                <w:rFonts w:ascii="Cambria Math" w:hAnsi="Cambria Math"/>
              </w:rPr>
            </m:ctrlPr>
          </m:sSubPr>
          <m:e>
            <m:r>
              <w:rPr>
                <w:rFonts w:ascii="Cambria Math" w:hAnsi="Cambria Math"/>
              </w:rPr>
              <m:t>f</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n</m:t>
            </m:r>
          </m:sub>
        </m:sSub>
        <m:sSub>
          <m:sSubPr>
            <m:ctrlPr>
              <w:rPr>
                <w:rFonts w:ascii="Cambria Math" w:hAnsi="Cambria Math"/>
              </w:rPr>
            </m:ctrlPr>
          </m:sSubPr>
          <m:e>
            <m:r>
              <w:rPr>
                <w:rFonts w:ascii="Cambria Math" w:hAnsi="Cambria Math"/>
              </w:rPr>
              <m:t>f</m:t>
            </m:r>
          </m:e>
          <m:sub>
            <m:r>
              <w:rPr>
                <w:rFonts w:ascii="Cambria Math" w:hAnsi="Cambria Math"/>
              </w:rPr>
              <m:t>n</m:t>
            </m:r>
          </m:sub>
        </m:sSub>
      </m:oMath>
      <w:r>
        <w:t>。然而，除了对原有的特征进行组合以外，有没有更好的方法来构造</w:t>
      </w:r>
      <m:oMath>
        <m:sSub>
          <m:sSubPr>
            <m:ctrlPr>
              <w:rPr>
                <w:rFonts w:ascii="Cambria Math" w:hAnsi="Cambria Math"/>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3</m:t>
            </m:r>
          </m:sub>
        </m:sSub>
      </m:oMath>
      <w:r>
        <w:t>？我们可以利用核函数来计算出新的特征。</w:t>
      </w:r>
    </w:p>
    <w:p w14:paraId="447BB133" w14:textId="77777777" w:rsidR="006C77B1" w:rsidRDefault="006C77B1" w:rsidP="00AB093F">
      <w:pPr>
        <w:pStyle w:val="af"/>
      </w:pPr>
      <w:r>
        <w:t>给定一个训练实例</w:t>
      </w:r>
      <m:oMath>
        <m:r>
          <w:rPr>
            <w:rFonts w:ascii="Cambria Math" w:hAnsi="Cambria Math"/>
          </w:rPr>
          <m:t>x</m:t>
        </m:r>
      </m:oMath>
      <w:r>
        <w:t>，我们利用</w:t>
      </w:r>
      <m:oMath>
        <m:r>
          <w:rPr>
            <w:rFonts w:ascii="Cambria Math" w:hAnsi="Cambria Math"/>
          </w:rPr>
          <m:t>x</m:t>
        </m:r>
      </m:oMath>
      <w:r>
        <w:t>的各个特征与我们预先选定的</w:t>
      </w:r>
      <w:r>
        <w:rPr>
          <w:b/>
        </w:rPr>
        <w:t>地标</w:t>
      </w:r>
      <w:r>
        <w:t>(</w:t>
      </w:r>
      <w:r>
        <w:rPr>
          <w:b/>
        </w:rPr>
        <w:t>landmarks</w:t>
      </w:r>
      <w:r>
        <w:t>)</w:t>
      </w:r>
      <m:oMath>
        <m:sSup>
          <m:sSupPr>
            <m:ctrlPr>
              <w:rPr>
                <w:rFonts w:ascii="Cambria Math" w:hAnsi="Cambria Math"/>
              </w:rPr>
            </m:ctrlPr>
          </m:sSupPr>
          <m:e>
            <m:r>
              <w:rPr>
                <w:rFonts w:ascii="Cambria Math" w:hAnsi="Cambria Math"/>
              </w:rPr>
              <m:t>l</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l</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l</m:t>
            </m:r>
          </m:e>
          <m:sup>
            <m:r>
              <w:rPr>
                <w:rFonts w:ascii="Cambria Math" w:hAnsi="Cambria Math"/>
              </w:rPr>
              <m:t>(3)</m:t>
            </m:r>
          </m:sup>
        </m:sSup>
      </m:oMath>
      <w:r>
        <w:t>的近似程度来选取新的特征</w:t>
      </w:r>
      <m:oMath>
        <m:sSub>
          <m:sSubPr>
            <m:ctrlPr>
              <w:rPr>
                <w:rFonts w:ascii="Cambria Math" w:hAnsi="Cambria Math"/>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3</m:t>
            </m:r>
          </m:sub>
        </m:sSub>
      </m:oMath>
      <w:r>
        <w:t>。</w:t>
      </w:r>
    </w:p>
    <w:p w14:paraId="5849D7CE" w14:textId="77777777" w:rsidR="006C77B1" w:rsidRDefault="006C77B1" w:rsidP="00AB093F">
      <w:pPr>
        <w:pStyle w:val="af"/>
      </w:pPr>
      <w:r>
        <w:rPr>
          <w:noProof/>
        </w:rPr>
        <w:drawing>
          <wp:inline distT="0" distB="0" distL="0" distR="0" wp14:anchorId="199DC02F" wp14:editId="7EA41CE8">
            <wp:extent cx="2124075" cy="1333500"/>
            <wp:effectExtent l="0" t="0" r="9525" b="0"/>
            <wp:docPr id="57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516821097bda5dfaf0b94e55de851e0.png"/>
                    <pic:cNvPicPr>
                      <a:picLocks noChangeAspect="1" noChangeArrowheads="1"/>
                    </pic:cNvPicPr>
                  </pic:nvPicPr>
                  <pic:blipFill>
                    <a:blip r:embed="rId301"/>
                    <a:stretch>
                      <a:fillRect/>
                    </a:stretch>
                  </pic:blipFill>
                  <pic:spPr bwMode="auto">
                    <a:xfrm>
                      <a:off x="0" y="0"/>
                      <a:ext cx="2124075" cy="1333500"/>
                    </a:xfrm>
                    <a:prstGeom prst="rect">
                      <a:avLst/>
                    </a:prstGeom>
                    <a:noFill/>
                    <a:ln w="9525">
                      <a:noFill/>
                      <a:headEnd/>
                      <a:tailEnd/>
                    </a:ln>
                  </pic:spPr>
                </pic:pic>
              </a:graphicData>
            </a:graphic>
          </wp:inline>
        </w:drawing>
      </w:r>
    </w:p>
    <w:p w14:paraId="35B44988" w14:textId="77777777" w:rsidR="006C77B1" w:rsidRDefault="006C77B1" w:rsidP="00AB093F">
      <w:pPr>
        <w:pStyle w:val="af"/>
      </w:pPr>
      <w:r>
        <w:t>例如：</w:t>
      </w:r>
      <m:oMath>
        <m:sSub>
          <m:sSubPr>
            <m:ctrlPr>
              <w:rPr>
                <w:rFonts w:ascii="Cambria Math" w:hAnsi="Cambria Math"/>
              </w:rPr>
            </m:ctrlPr>
          </m:sSubPr>
          <m:e>
            <m:r>
              <w:rPr>
                <w:rFonts w:ascii="Cambria Math" w:hAnsi="Cambria Math"/>
              </w:rPr>
              <m:t>f</m:t>
            </m:r>
          </m:e>
          <m:sub>
            <m:r>
              <w:rPr>
                <w:rFonts w:ascii="Cambria Math" w:hAnsi="Cambria Math"/>
              </w:rPr>
              <m:t>1</m:t>
            </m:r>
          </m:sub>
        </m:sSub>
        <m:r>
          <w:rPr>
            <w:rFonts w:ascii="Cambria Math" w:hAnsi="Cambria Math"/>
          </w:rPr>
          <m:t>=similarity(x,</m:t>
        </m:r>
        <m:sSup>
          <m:sSupPr>
            <m:ctrlPr>
              <w:rPr>
                <w:rFonts w:ascii="Cambria Math" w:hAnsi="Cambria Math"/>
              </w:rPr>
            </m:ctrlPr>
          </m:sSupPr>
          <m:e>
            <m:r>
              <w:rPr>
                <w:rFonts w:ascii="Cambria Math" w:hAnsi="Cambria Math"/>
              </w:rPr>
              <m:t>l</m:t>
            </m:r>
          </m:e>
          <m:sup>
            <m:r>
              <w:rPr>
                <w:rFonts w:ascii="Cambria Math" w:hAnsi="Cambria Math"/>
              </w:rPr>
              <m:t>(1)</m:t>
            </m:r>
          </m:sup>
        </m:sSup>
        <m:r>
          <w:rPr>
            <w:rFonts w:ascii="Cambria Math" w:hAnsi="Cambria Math"/>
          </w:rPr>
          <m:t>)=e(-</m:t>
        </m:r>
        <m:f>
          <m:fPr>
            <m:ctrlPr>
              <w:rPr>
                <w:rFonts w:ascii="Cambria Math" w:hAnsi="Cambria Math"/>
              </w:rPr>
            </m:ctrlPr>
          </m:fPr>
          <m:num>
            <m:sSup>
              <m:sSupPr>
                <m:ctrlPr>
                  <w:rPr>
                    <w:rFonts w:ascii="Cambria Math" w:hAnsi="Cambria Math"/>
                  </w:rPr>
                </m:ctrlPr>
              </m:sSupPr>
              <m:e>
                <m:d>
                  <m:dPr>
                    <m:begChr m:val="∥"/>
                    <m:endChr m:val="∥"/>
                    <m:ctrlPr>
                      <w:rPr>
                        <w:rFonts w:ascii="Cambria Math" w:hAnsi="Cambria Math"/>
                      </w:rPr>
                    </m:ctrlPr>
                  </m:dPr>
                  <m:e>
                    <m:r>
                      <w:rPr>
                        <w:rFonts w:ascii="Cambria Math" w:hAnsi="Cambria Math"/>
                      </w:rPr>
                      <m:t>x-</m:t>
                    </m:r>
                    <m:sSup>
                      <m:sSupPr>
                        <m:ctrlPr>
                          <w:rPr>
                            <w:rFonts w:ascii="Cambria Math" w:hAnsi="Cambria Math"/>
                          </w:rPr>
                        </m:ctrlPr>
                      </m:sSupPr>
                      <m:e>
                        <m:r>
                          <w:rPr>
                            <w:rFonts w:ascii="Cambria Math" w:hAnsi="Cambria Math"/>
                          </w:rPr>
                          <m:t>l</m:t>
                        </m:r>
                      </m:e>
                      <m:sup>
                        <m:r>
                          <w:rPr>
                            <w:rFonts w:ascii="Cambria Math" w:hAnsi="Cambria Math"/>
                          </w:rPr>
                          <m:t>(1)</m:t>
                        </m:r>
                      </m:sup>
                    </m:sSup>
                  </m:e>
                </m:d>
              </m:e>
              <m:sup>
                <m:r>
                  <w:rPr>
                    <w:rFonts w:ascii="Cambria Math" w:hAnsi="Cambria Math"/>
                  </w:rPr>
                  <m:t>2</m:t>
                </m:r>
              </m:sup>
            </m:sSup>
          </m:num>
          <m:den>
            <m:r>
              <w:rPr>
                <w:rFonts w:ascii="Cambria Math" w:hAnsi="Cambria Math"/>
              </w:rPr>
              <m:t>2</m:t>
            </m:r>
            <m:sSup>
              <m:sSupPr>
                <m:ctrlPr>
                  <w:rPr>
                    <w:rFonts w:ascii="Cambria Math" w:hAnsi="Cambria Math"/>
                  </w:rPr>
                </m:ctrlPr>
              </m:sSupPr>
              <m:e>
                <m:r>
                  <w:rPr>
                    <w:rFonts w:ascii="Cambria Math" w:hAnsi="Cambria Math"/>
                  </w:rPr>
                  <m:t>σ</m:t>
                </m:r>
              </m:e>
              <m:sup>
                <m:r>
                  <w:rPr>
                    <w:rFonts w:ascii="Cambria Math" w:hAnsi="Cambria Math"/>
                  </w:rPr>
                  <m:t>2</m:t>
                </m:r>
              </m:sup>
            </m:sSup>
          </m:den>
        </m:f>
        <m:r>
          <w:rPr>
            <w:rFonts w:ascii="Cambria Math" w:hAnsi="Cambria Math"/>
          </w:rPr>
          <m:t>)</m:t>
        </m:r>
      </m:oMath>
    </w:p>
    <w:p w14:paraId="6075A618" w14:textId="77777777" w:rsidR="006C77B1" w:rsidRDefault="006C77B1" w:rsidP="00AB093F">
      <w:pPr>
        <w:pStyle w:val="af"/>
      </w:pPr>
      <w:r>
        <w:t>其中：</w:t>
      </w:r>
      <m:oMath>
        <m:sSup>
          <m:sSupPr>
            <m:ctrlPr>
              <w:rPr>
                <w:rFonts w:ascii="Cambria Math" w:hAnsi="Cambria Math"/>
              </w:rPr>
            </m:ctrlPr>
          </m:sSupPr>
          <m:e>
            <m:d>
              <m:dPr>
                <m:begChr m:val="∥"/>
                <m:endChr m:val="∥"/>
                <m:ctrlPr>
                  <w:rPr>
                    <w:rFonts w:ascii="Cambria Math" w:hAnsi="Cambria Math"/>
                  </w:rPr>
                </m:ctrlPr>
              </m:dPr>
              <m:e>
                <m:r>
                  <w:rPr>
                    <w:rFonts w:ascii="Cambria Math" w:hAnsi="Cambria Math"/>
                  </w:rPr>
                  <m:t>x-</m:t>
                </m:r>
                <m:sSup>
                  <m:sSupPr>
                    <m:ctrlPr>
                      <w:rPr>
                        <w:rFonts w:ascii="Cambria Math" w:hAnsi="Cambria Math"/>
                      </w:rPr>
                    </m:ctrlPr>
                  </m:sSupPr>
                  <m:e>
                    <m:r>
                      <w:rPr>
                        <w:rFonts w:ascii="Cambria Math" w:hAnsi="Cambria Math"/>
                      </w:rPr>
                      <m:t>l</m:t>
                    </m:r>
                  </m:e>
                  <m:sup>
                    <m:r>
                      <w:rPr>
                        <w:rFonts w:ascii="Cambria Math" w:hAnsi="Cambria Math"/>
                      </w:rPr>
                      <m:t>(1)</m:t>
                    </m:r>
                  </m:sup>
                </m:sSup>
              </m:e>
            </m:d>
          </m:e>
          <m:sup>
            <m:r>
              <w:rPr>
                <w:rFonts w:ascii="Cambria Math" w:hAnsi="Cambria Math"/>
              </w:rPr>
              <m:t>2</m:t>
            </m:r>
          </m:sup>
        </m:sSup>
        <m:r>
          <w:rPr>
            <w:rFonts w:ascii="Cambria Math" w:hAnsi="Cambria Math"/>
          </w:rPr>
          <m:t>=∑</m:t>
        </m:r>
        <m:sSubSup>
          <m:sSubSupPr>
            <m:ctrlPr>
              <w:rPr>
                <w:rFonts w:ascii="Cambria Math" w:hAnsi="Cambria Math"/>
              </w:rPr>
            </m:ctrlPr>
          </m:sSubSupPr>
          <m:e/>
          <m:sub>
            <m:r>
              <w:rPr>
                <w:rFonts w:ascii="Cambria Math" w:hAnsi="Cambria Math"/>
              </w:rPr>
              <m:t>j=1</m:t>
            </m:r>
          </m:sub>
          <m:sup>
            <m:r>
              <w:rPr>
                <w:rFonts w:ascii="Cambria Math" w:hAnsi="Cambria Math"/>
              </w:rPr>
              <m:t>n</m:t>
            </m:r>
          </m:sup>
        </m:sSubSup>
        <m:sSup>
          <m:sSupPr>
            <m:ctrlPr>
              <w:rPr>
                <w:rFonts w:ascii="Cambria Math" w:hAnsi="Cambria Math"/>
              </w:rPr>
            </m:ctrlPr>
          </m:sSupPr>
          <m:e>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m:t>
            </m:r>
            <m:sSubSup>
              <m:sSubSupPr>
                <m:ctrlPr>
                  <w:rPr>
                    <w:rFonts w:ascii="Cambria Math" w:hAnsi="Cambria Math"/>
                  </w:rPr>
                </m:ctrlPr>
              </m:sSubSupPr>
              <m:e>
                <m:r>
                  <w:rPr>
                    <w:rFonts w:ascii="Cambria Math" w:hAnsi="Cambria Math"/>
                  </w:rPr>
                  <m:t>l</m:t>
                </m:r>
              </m:e>
              <m:sub>
                <m:r>
                  <w:rPr>
                    <w:rFonts w:ascii="Cambria Math" w:hAnsi="Cambria Math"/>
                  </w:rPr>
                  <m:t>j</m:t>
                </m:r>
              </m:sub>
              <m:sup>
                <m:r>
                  <w:rPr>
                    <w:rFonts w:ascii="Cambria Math" w:hAnsi="Cambria Math"/>
                  </w:rPr>
                  <m:t>(1)</m:t>
                </m:r>
              </m:sup>
            </m:sSubSup>
            <m:r>
              <w:rPr>
                <w:rFonts w:ascii="Cambria Math" w:hAnsi="Cambria Math"/>
              </w:rPr>
              <m:t>)</m:t>
            </m:r>
          </m:e>
          <m:sup>
            <m:r>
              <w:rPr>
                <w:rFonts w:ascii="Cambria Math" w:hAnsi="Cambria Math"/>
              </w:rPr>
              <m:t>2</m:t>
            </m:r>
          </m:sup>
        </m:sSup>
      </m:oMath>
      <w:r>
        <w:t>，为实例</w:t>
      </w:r>
      <m:oMath>
        <m:r>
          <w:rPr>
            <w:rFonts w:ascii="Cambria Math" w:hAnsi="Cambria Math"/>
          </w:rPr>
          <m:t>x</m:t>
        </m:r>
      </m:oMath>
      <w:r>
        <w:t>中所有特征与地标</w:t>
      </w:r>
      <m:oMath>
        <m:sSup>
          <m:sSupPr>
            <m:ctrlPr>
              <w:rPr>
                <w:rFonts w:ascii="Cambria Math" w:hAnsi="Cambria Math"/>
              </w:rPr>
            </m:ctrlPr>
          </m:sSupPr>
          <m:e>
            <m:r>
              <w:rPr>
                <w:rFonts w:ascii="Cambria Math" w:hAnsi="Cambria Math"/>
              </w:rPr>
              <m:t>l</m:t>
            </m:r>
          </m:e>
          <m:sup>
            <m:r>
              <w:rPr>
                <w:rFonts w:ascii="Cambria Math" w:hAnsi="Cambria Math"/>
              </w:rPr>
              <m:t>(1)</m:t>
            </m:r>
          </m:sup>
        </m:sSup>
      </m:oMath>
      <w:r>
        <w:t>之间的距离的</w:t>
      </w:r>
      <w:proofErr w:type="gramStart"/>
      <w:r>
        <w:t>和</w:t>
      </w:r>
      <w:proofErr w:type="gramEnd"/>
      <w:r>
        <w:t>。上例中的</w:t>
      </w:r>
      <m:oMath>
        <m:r>
          <w:rPr>
            <w:rFonts w:ascii="Cambria Math" w:hAnsi="Cambria Math"/>
          </w:rPr>
          <m:t>similarity(x,</m:t>
        </m:r>
        <m:sSup>
          <m:sSupPr>
            <m:ctrlPr>
              <w:rPr>
                <w:rFonts w:ascii="Cambria Math" w:hAnsi="Cambria Math"/>
              </w:rPr>
            </m:ctrlPr>
          </m:sSupPr>
          <m:e>
            <m:r>
              <w:rPr>
                <w:rFonts w:ascii="Cambria Math" w:hAnsi="Cambria Math"/>
              </w:rPr>
              <m:t>l</m:t>
            </m:r>
          </m:e>
          <m:sup>
            <m:r>
              <w:rPr>
                <w:rFonts w:ascii="Cambria Math" w:hAnsi="Cambria Math"/>
              </w:rPr>
              <m:t>(1)</m:t>
            </m:r>
          </m:sup>
        </m:sSup>
        <m:r>
          <w:rPr>
            <w:rFonts w:ascii="Cambria Math" w:hAnsi="Cambria Math"/>
          </w:rPr>
          <m:t>)</m:t>
        </m:r>
      </m:oMath>
      <w:r>
        <w:t>就是核函数，具体而言，这里是一个</w:t>
      </w:r>
      <w:r>
        <w:rPr>
          <w:b/>
        </w:rPr>
        <w:t>高斯核函数</w:t>
      </w:r>
      <w:r>
        <w:t>(</w:t>
      </w:r>
      <w:r>
        <w:rPr>
          <w:b/>
        </w:rPr>
        <w:t>Gaussian Kernel</w:t>
      </w:r>
      <w:r>
        <w:t>)</w:t>
      </w:r>
      <w:r>
        <w:t>。</w:t>
      </w:r>
      <w:r>
        <w:t xml:space="preserve"> </w:t>
      </w:r>
      <w:r>
        <w:rPr>
          <w:b/>
        </w:rPr>
        <w:t>注：这个函数与正态分布没什么实际上的关系，只是看上去像而已。</w:t>
      </w:r>
    </w:p>
    <w:p w14:paraId="1C71CFB2" w14:textId="77777777" w:rsidR="006C77B1" w:rsidRDefault="006C77B1" w:rsidP="00AB093F">
      <w:pPr>
        <w:pStyle w:val="af"/>
      </w:pPr>
      <w:r>
        <w:t>这些地标的作用是什么？如果一个训练实例</w:t>
      </w:r>
      <m:oMath>
        <m:r>
          <w:rPr>
            <w:rFonts w:ascii="Cambria Math" w:hAnsi="Cambria Math"/>
          </w:rPr>
          <m:t>x</m:t>
        </m:r>
      </m:oMath>
      <w:r>
        <w:t>与地标</w:t>
      </w:r>
      <m:oMath>
        <m:r>
          <w:rPr>
            <w:rFonts w:ascii="Cambria Math" w:hAnsi="Cambria Math"/>
          </w:rPr>
          <m:t>L</m:t>
        </m:r>
      </m:oMath>
      <w:r>
        <w:t>之间的距离近似于</w:t>
      </w:r>
      <w:r>
        <w:t>0</w:t>
      </w:r>
      <w:r>
        <w:t>，则新特征</w:t>
      </w:r>
      <w:r>
        <w:t xml:space="preserve"> </w:t>
      </w:r>
      <m:oMath>
        <m:r>
          <w:rPr>
            <w:rFonts w:ascii="Cambria Math" w:hAnsi="Cambria Math"/>
          </w:rPr>
          <m:t>f</m:t>
        </m:r>
      </m:oMath>
      <w:r>
        <w:lastRenderedPageBreak/>
        <w:t>近似于</w:t>
      </w:r>
      <m:oMath>
        <m:sSup>
          <m:sSupPr>
            <m:ctrlPr>
              <w:rPr>
                <w:rFonts w:ascii="Cambria Math" w:hAnsi="Cambria Math"/>
              </w:rPr>
            </m:ctrlPr>
          </m:sSupPr>
          <m:e>
            <m:r>
              <w:rPr>
                <w:rFonts w:ascii="Cambria Math" w:hAnsi="Cambria Math"/>
              </w:rPr>
              <m:t>e</m:t>
            </m:r>
          </m:e>
          <m:sup>
            <m:r>
              <w:rPr>
                <w:rFonts w:ascii="Cambria Math" w:hAnsi="Cambria Math"/>
              </w:rPr>
              <m:t>-0</m:t>
            </m:r>
          </m:sup>
        </m:sSup>
        <m:r>
          <w:rPr>
            <w:rFonts w:ascii="Cambria Math" w:hAnsi="Cambria Math"/>
          </w:rPr>
          <m:t>=1</m:t>
        </m:r>
      </m:oMath>
      <w:r>
        <w:t>，如果训练实例</w:t>
      </w:r>
      <m:oMath>
        <m:r>
          <w:rPr>
            <w:rFonts w:ascii="Cambria Math" w:hAnsi="Cambria Math"/>
          </w:rPr>
          <m:t>x</m:t>
        </m:r>
      </m:oMath>
      <w:r>
        <w:t>与地标</w:t>
      </w:r>
      <m:oMath>
        <m:r>
          <w:rPr>
            <w:rFonts w:ascii="Cambria Math" w:hAnsi="Cambria Math"/>
          </w:rPr>
          <m:t>L</m:t>
        </m:r>
      </m:oMath>
      <w:r>
        <w:t>之间距离较远，则</w:t>
      </w:r>
      <m:oMath>
        <m:r>
          <w:rPr>
            <w:rFonts w:ascii="Cambria Math" w:hAnsi="Cambria Math"/>
          </w:rPr>
          <m:t>f</m:t>
        </m:r>
      </m:oMath>
      <w:r>
        <w:t>近似于</w:t>
      </w:r>
      <m:oMath>
        <m:sSup>
          <m:sSupPr>
            <m:ctrlPr>
              <w:rPr>
                <w:rFonts w:ascii="Cambria Math" w:hAnsi="Cambria Math"/>
              </w:rPr>
            </m:ctrlPr>
          </m:sSupPr>
          <m:e>
            <m:r>
              <w:rPr>
                <w:rFonts w:ascii="Cambria Math" w:hAnsi="Cambria Math"/>
              </w:rPr>
              <m:t>e</m:t>
            </m:r>
          </m:e>
          <m:sup>
            <m:r>
              <w:rPr>
                <w:rFonts w:ascii="Cambria Math" w:hAnsi="Cambria Math"/>
              </w:rPr>
              <m:t>-(</m:t>
            </m:r>
            <m:r>
              <w:rPr>
                <w:rFonts w:ascii="Cambria Math" w:hAnsi="Cambria Math"/>
              </w:rPr>
              <m:t>一个较大的数</m:t>
            </m:r>
            <m:r>
              <w:rPr>
                <w:rFonts w:ascii="Cambria Math" w:hAnsi="Cambria Math"/>
              </w:rPr>
              <m:t>)</m:t>
            </m:r>
          </m:sup>
        </m:sSup>
        <m:r>
          <w:rPr>
            <w:rFonts w:ascii="Cambria Math" w:hAnsi="Cambria Math"/>
          </w:rPr>
          <m:t>=0</m:t>
        </m:r>
      </m:oMath>
      <w:r>
        <w:t>。</w:t>
      </w:r>
    </w:p>
    <w:p w14:paraId="5539A57F" w14:textId="55F4EA08" w:rsidR="006C77B1" w:rsidRDefault="006C77B1" w:rsidP="00AB093F">
      <w:pPr>
        <w:pStyle w:val="af"/>
      </w:pPr>
      <w:r>
        <w:t>假设我们的训练实例含有两个特征</w:t>
      </w:r>
      <w:r>
        <w:t>[</w:t>
      </w:r>
      <m:oMath>
        <m:sSub>
          <m:sSubPr>
            <m:ctrlPr>
              <w:rPr>
                <w:rFonts w:ascii="Cambria Math" w:hAnsi="Cambria Math"/>
              </w:rPr>
            </m:ctrlPr>
          </m:sSubPr>
          <m:e>
            <m:r>
              <w:rPr>
                <w:rFonts w:ascii="Cambria Math" w:hAnsi="Cambria Math"/>
              </w:rPr>
              <m:t>x</m:t>
            </m:r>
          </m:e>
          <m:sub>
            <m:r>
              <w:rPr>
                <w:rFonts w:ascii="Cambria Math" w:hAnsi="Cambria Math"/>
              </w:rPr>
              <m:t>1</m:t>
            </m:r>
          </m:sub>
        </m:sSub>
      </m:oMath>
      <w:r>
        <w:t xml:space="preserve"> </w:t>
      </w:r>
      <m:oMath>
        <m:sSub>
          <m:sSubPr>
            <m:ctrlPr>
              <w:rPr>
                <w:rFonts w:ascii="Cambria Math" w:hAnsi="Cambria Math"/>
              </w:rPr>
            </m:ctrlPr>
          </m:sSubPr>
          <m:e>
            <m:r>
              <w:rPr>
                <w:rFonts w:ascii="Cambria Math" w:hAnsi="Cambria Math"/>
              </w:rPr>
              <m:t>x</m:t>
            </m:r>
          </m:e>
          <m:sub>
            <m:r>
              <w:rPr>
                <w:rFonts w:ascii="Cambria Math" w:hAnsi="Cambria Math"/>
              </w:rPr>
              <m:t>2</m:t>
            </m:r>
          </m:sub>
        </m:sSub>
      </m:oMath>
      <w:r>
        <w:t>]</w:t>
      </w:r>
      <w:r>
        <w:t>，给定地标</w:t>
      </w:r>
      <m:oMath>
        <m:sSup>
          <m:sSupPr>
            <m:ctrlPr>
              <w:rPr>
                <w:rFonts w:ascii="Cambria Math" w:hAnsi="Cambria Math"/>
              </w:rPr>
            </m:ctrlPr>
          </m:sSupPr>
          <m:e>
            <m:r>
              <w:rPr>
                <w:rFonts w:ascii="Cambria Math" w:hAnsi="Cambria Math"/>
              </w:rPr>
              <m:t>l</m:t>
            </m:r>
          </m:e>
          <m:sup>
            <m:r>
              <w:rPr>
                <w:rFonts w:ascii="Cambria Math" w:hAnsi="Cambria Math"/>
              </w:rPr>
              <m:t>(1)</m:t>
            </m:r>
          </m:sup>
        </m:sSup>
      </m:oMath>
      <w:r>
        <w:t>与不同的</w:t>
      </w:r>
      <m:oMath>
        <m:r>
          <w:rPr>
            <w:rFonts w:ascii="Cambria Math" w:hAnsi="Cambria Math"/>
          </w:rPr>
          <m:t>σ</m:t>
        </m:r>
      </m:oMath>
      <w:r>
        <w:t>值，见下图：</w:t>
      </w:r>
    </w:p>
    <w:p w14:paraId="1F8EDE11" w14:textId="77777777" w:rsidR="006C77B1" w:rsidRDefault="006C77B1" w:rsidP="00AB093F">
      <w:pPr>
        <w:pStyle w:val="af"/>
      </w:pPr>
      <w:r>
        <w:rPr>
          <w:noProof/>
        </w:rPr>
        <w:drawing>
          <wp:inline distT="0" distB="0" distL="0" distR="0" wp14:anchorId="353D0074" wp14:editId="1C8550C6">
            <wp:extent cx="4772025" cy="2619375"/>
            <wp:effectExtent l="0" t="0" r="9525" b="9525"/>
            <wp:docPr id="57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9acfc507a54f5ca13a3d50379972535.jpg"/>
                    <pic:cNvPicPr>
                      <a:picLocks noChangeAspect="1" noChangeArrowheads="1"/>
                    </pic:cNvPicPr>
                  </pic:nvPicPr>
                  <pic:blipFill>
                    <a:blip r:embed="rId302"/>
                    <a:stretch>
                      <a:fillRect/>
                    </a:stretch>
                  </pic:blipFill>
                  <pic:spPr bwMode="auto">
                    <a:xfrm>
                      <a:off x="0" y="0"/>
                      <a:ext cx="4772025" cy="2619375"/>
                    </a:xfrm>
                    <a:prstGeom prst="rect">
                      <a:avLst/>
                    </a:prstGeom>
                    <a:noFill/>
                    <a:ln w="9525">
                      <a:noFill/>
                      <a:headEnd/>
                      <a:tailEnd/>
                    </a:ln>
                  </pic:spPr>
                </pic:pic>
              </a:graphicData>
            </a:graphic>
          </wp:inline>
        </w:drawing>
      </w:r>
    </w:p>
    <w:p w14:paraId="19F5FCFC" w14:textId="77777777" w:rsidR="006C77B1" w:rsidRDefault="006C77B1" w:rsidP="00AB093F">
      <w:pPr>
        <w:pStyle w:val="af"/>
      </w:pPr>
      <w:r>
        <w:t>图中水平面的坐标为</w:t>
      </w:r>
      <w:r>
        <w:t xml:space="preserve"> </w:t>
      </w:r>
      <m:oMath>
        <m:sSub>
          <m:sSubPr>
            <m:ctrlPr>
              <w:rPr>
                <w:rFonts w:ascii="Cambria Math" w:hAnsi="Cambria Math"/>
              </w:rPr>
            </m:ctrlPr>
          </m:sSubPr>
          <m:e>
            <m:r>
              <w:rPr>
                <w:rFonts w:ascii="Cambria Math" w:hAnsi="Cambria Math"/>
              </w:rPr>
              <m:t>x</m:t>
            </m:r>
          </m:e>
          <m:sub>
            <m:r>
              <w:rPr>
                <w:rFonts w:ascii="Cambria Math" w:hAnsi="Cambria Math"/>
              </w:rPr>
              <m:t>1</m:t>
            </m:r>
          </m:sub>
        </m:sSub>
      </m:oMath>
      <w:r>
        <w:t>，</w:t>
      </w:r>
      <m:oMath>
        <m:sSub>
          <m:sSubPr>
            <m:ctrlPr>
              <w:rPr>
                <w:rFonts w:ascii="Cambria Math" w:hAnsi="Cambria Math"/>
              </w:rPr>
            </m:ctrlPr>
          </m:sSubPr>
          <m:e>
            <m:r>
              <w:rPr>
                <w:rFonts w:ascii="Cambria Math" w:hAnsi="Cambria Math"/>
              </w:rPr>
              <m:t>x</m:t>
            </m:r>
          </m:e>
          <m:sub>
            <m:r>
              <w:rPr>
                <w:rFonts w:ascii="Cambria Math" w:hAnsi="Cambria Math"/>
              </w:rPr>
              <m:t>2</m:t>
            </m:r>
          </m:sub>
        </m:sSub>
      </m:oMath>
      <w:r>
        <w:t>而垂直坐标轴代表</w:t>
      </w:r>
      <m:oMath>
        <m:r>
          <w:rPr>
            <w:rFonts w:ascii="Cambria Math" w:hAnsi="Cambria Math"/>
          </w:rPr>
          <m:t>f</m:t>
        </m:r>
      </m:oMath>
      <w:r>
        <w:t>。可以看出，只有当</w:t>
      </w:r>
      <m:oMath>
        <m:r>
          <w:rPr>
            <w:rFonts w:ascii="Cambria Math" w:hAnsi="Cambria Math"/>
          </w:rPr>
          <m:t>x</m:t>
        </m:r>
      </m:oMath>
      <w:r>
        <w:t>与</w:t>
      </w:r>
      <m:oMath>
        <m:sSup>
          <m:sSupPr>
            <m:ctrlPr>
              <w:rPr>
                <w:rFonts w:ascii="Cambria Math" w:hAnsi="Cambria Math"/>
              </w:rPr>
            </m:ctrlPr>
          </m:sSupPr>
          <m:e>
            <m:r>
              <w:rPr>
                <w:rFonts w:ascii="Cambria Math" w:hAnsi="Cambria Math"/>
              </w:rPr>
              <m:t>l</m:t>
            </m:r>
          </m:e>
          <m:sup>
            <m:r>
              <w:rPr>
                <w:rFonts w:ascii="Cambria Math" w:hAnsi="Cambria Math"/>
              </w:rPr>
              <m:t>(1)</m:t>
            </m:r>
          </m:sup>
        </m:sSup>
      </m:oMath>
      <w:r>
        <w:t>重合时</w:t>
      </w:r>
      <m:oMath>
        <m:r>
          <w:rPr>
            <w:rFonts w:ascii="Cambria Math" w:hAnsi="Cambria Math"/>
          </w:rPr>
          <m:t>f</m:t>
        </m:r>
      </m:oMath>
      <w:r>
        <w:t>才具有最大值。随着</w:t>
      </w:r>
      <m:oMath>
        <m:r>
          <w:rPr>
            <w:rFonts w:ascii="Cambria Math" w:hAnsi="Cambria Math"/>
          </w:rPr>
          <m:t>x</m:t>
        </m:r>
      </m:oMath>
      <w:r>
        <w:t>的改变</w:t>
      </w:r>
      <m:oMath>
        <m:r>
          <w:rPr>
            <w:rFonts w:ascii="Cambria Math" w:hAnsi="Cambria Math"/>
          </w:rPr>
          <m:t>f</m:t>
        </m:r>
      </m:oMath>
      <w:r>
        <w:t>值改变的速率受到</w:t>
      </w:r>
      <m:oMath>
        <m:sSup>
          <m:sSupPr>
            <m:ctrlPr>
              <w:rPr>
                <w:rFonts w:ascii="Cambria Math" w:hAnsi="Cambria Math"/>
              </w:rPr>
            </m:ctrlPr>
          </m:sSupPr>
          <m:e>
            <m:r>
              <w:rPr>
                <w:rFonts w:ascii="Cambria Math" w:hAnsi="Cambria Math"/>
              </w:rPr>
              <m:t>σ</m:t>
            </m:r>
          </m:e>
          <m:sup>
            <m:r>
              <w:rPr>
                <w:rFonts w:ascii="Cambria Math" w:hAnsi="Cambria Math"/>
              </w:rPr>
              <m:t>2</m:t>
            </m:r>
          </m:sup>
        </m:sSup>
      </m:oMath>
      <w:r>
        <w:t>的控制。</w:t>
      </w:r>
    </w:p>
    <w:p w14:paraId="0CF7087F" w14:textId="77777777" w:rsidR="006C77B1" w:rsidRDefault="006C77B1" w:rsidP="00AB093F">
      <w:pPr>
        <w:pStyle w:val="af"/>
      </w:pPr>
      <w:r>
        <w:t>在下图中，当实例处于洋红色的点位置处，因为其离</w:t>
      </w:r>
      <m:oMath>
        <m:sSup>
          <m:sSupPr>
            <m:ctrlPr>
              <w:rPr>
                <w:rFonts w:ascii="Cambria Math" w:hAnsi="Cambria Math"/>
              </w:rPr>
            </m:ctrlPr>
          </m:sSupPr>
          <m:e>
            <m:r>
              <w:rPr>
                <w:rFonts w:ascii="Cambria Math" w:hAnsi="Cambria Math"/>
              </w:rPr>
              <m:t>l</m:t>
            </m:r>
          </m:e>
          <m:sup>
            <m:r>
              <w:rPr>
                <w:rFonts w:ascii="Cambria Math" w:hAnsi="Cambria Math"/>
              </w:rPr>
              <m:t>(1)</m:t>
            </m:r>
          </m:sup>
        </m:sSup>
      </m:oMath>
      <w:r>
        <w:t>更近，但是离</w:t>
      </w:r>
      <m:oMath>
        <m:sSup>
          <m:sSupPr>
            <m:ctrlPr>
              <w:rPr>
                <w:rFonts w:ascii="Cambria Math" w:hAnsi="Cambria Math"/>
              </w:rPr>
            </m:ctrlPr>
          </m:sSupPr>
          <m:e>
            <m:r>
              <w:rPr>
                <w:rFonts w:ascii="Cambria Math" w:hAnsi="Cambria Math"/>
              </w:rPr>
              <m:t>l</m:t>
            </m:r>
          </m:e>
          <m:sup>
            <m:r>
              <w:rPr>
                <w:rFonts w:ascii="Cambria Math" w:hAnsi="Cambria Math"/>
              </w:rPr>
              <m:t>(2)</m:t>
            </m:r>
          </m:sup>
        </m:sSup>
      </m:oMath>
      <w:r>
        <w:t>和</w:t>
      </w:r>
      <m:oMath>
        <m:sSup>
          <m:sSupPr>
            <m:ctrlPr>
              <w:rPr>
                <w:rFonts w:ascii="Cambria Math" w:hAnsi="Cambria Math"/>
              </w:rPr>
            </m:ctrlPr>
          </m:sSupPr>
          <m:e>
            <m:r>
              <w:rPr>
                <w:rFonts w:ascii="Cambria Math" w:hAnsi="Cambria Math"/>
              </w:rPr>
              <m:t>l</m:t>
            </m:r>
          </m:e>
          <m:sup>
            <m:r>
              <w:rPr>
                <w:rFonts w:ascii="Cambria Math" w:hAnsi="Cambria Math"/>
              </w:rPr>
              <m:t>(3)</m:t>
            </m:r>
          </m:sup>
        </m:sSup>
      </m:oMath>
      <w:r>
        <w:t>较远，因此</w:t>
      </w:r>
      <m:oMath>
        <m:sSub>
          <m:sSubPr>
            <m:ctrlPr>
              <w:rPr>
                <w:rFonts w:ascii="Cambria Math" w:hAnsi="Cambria Math"/>
              </w:rPr>
            </m:ctrlPr>
          </m:sSubPr>
          <m:e>
            <m:r>
              <w:rPr>
                <w:rFonts w:ascii="Cambria Math" w:hAnsi="Cambria Math"/>
              </w:rPr>
              <m:t>f</m:t>
            </m:r>
          </m:e>
          <m:sub>
            <m:r>
              <w:rPr>
                <w:rFonts w:ascii="Cambria Math" w:hAnsi="Cambria Math"/>
              </w:rPr>
              <m:t>1</m:t>
            </m:r>
          </m:sub>
        </m:sSub>
      </m:oMath>
      <w:r>
        <w:t>接近</w:t>
      </w:r>
      <w:r>
        <w:t>1</w:t>
      </w:r>
      <w:r>
        <w:t>，而</w:t>
      </w:r>
      <m:oMath>
        <m:sSub>
          <m:sSubPr>
            <m:ctrlPr>
              <w:rPr>
                <w:rFonts w:ascii="Cambria Math" w:hAnsi="Cambria Math"/>
              </w:rPr>
            </m:ctrlPr>
          </m:sSubPr>
          <m:e>
            <m:r>
              <w:rPr>
                <w:rFonts w:ascii="Cambria Math" w:hAnsi="Cambria Math"/>
              </w:rPr>
              <m:t>f</m:t>
            </m:r>
          </m:e>
          <m:sub>
            <m:r>
              <w:rPr>
                <w:rFonts w:ascii="Cambria Math" w:hAnsi="Cambria Math"/>
              </w:rPr>
              <m:t>2</m:t>
            </m:r>
          </m:sub>
        </m:sSub>
      </m:oMath>
      <w:r>
        <w:t>,</w:t>
      </w:r>
      <m:oMath>
        <m:sSub>
          <m:sSubPr>
            <m:ctrlPr>
              <w:rPr>
                <w:rFonts w:ascii="Cambria Math" w:hAnsi="Cambria Math"/>
              </w:rPr>
            </m:ctrlPr>
          </m:sSubPr>
          <m:e>
            <m:r>
              <w:rPr>
                <w:rFonts w:ascii="Cambria Math" w:hAnsi="Cambria Math"/>
              </w:rPr>
              <m:t>f</m:t>
            </m:r>
          </m:e>
          <m:sub>
            <m:r>
              <w:rPr>
                <w:rFonts w:ascii="Cambria Math" w:hAnsi="Cambria Math"/>
              </w:rPr>
              <m:t>3</m:t>
            </m:r>
          </m:sub>
        </m:sSub>
      </m:oMath>
      <w:r>
        <w:t>接近</w:t>
      </w:r>
      <w:r>
        <w:t>0</w:t>
      </w:r>
      <w:r>
        <w:t>。因此</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
          <m:sSubPr>
            <m:ctrlPr>
              <w:rPr>
                <w:rFonts w:ascii="Cambria Math" w:hAnsi="Cambria Math"/>
              </w:rPr>
            </m:ctrlPr>
          </m:sSubPr>
          <m:e>
            <m:r>
              <w:rPr>
                <w:rFonts w:ascii="Cambria Math" w:hAnsi="Cambria Math"/>
              </w:rPr>
              <m:t>f</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f</m:t>
            </m:r>
          </m:e>
          <m:sub>
            <m:r>
              <w:rPr>
                <w:rFonts w:ascii="Cambria Math" w:hAnsi="Cambria Math"/>
              </w:rPr>
              <m:t>3</m:t>
            </m:r>
          </m:sub>
        </m:sSub>
        <m:r>
          <w:rPr>
            <w:rFonts w:ascii="Cambria Math" w:hAnsi="Cambria Math"/>
          </w:rPr>
          <m:t>&gt;0</m:t>
        </m:r>
      </m:oMath>
      <w:r>
        <w:t>，因此预测</w:t>
      </w:r>
      <m:oMath>
        <m:r>
          <w:rPr>
            <w:rFonts w:ascii="Cambria Math" w:hAnsi="Cambria Math"/>
          </w:rPr>
          <m:t>y=1</m:t>
        </m:r>
      </m:oMath>
      <w:r>
        <w:t>。同理可以求出，对于离</w:t>
      </w:r>
      <m:oMath>
        <m:sSup>
          <m:sSupPr>
            <m:ctrlPr>
              <w:rPr>
                <w:rFonts w:ascii="Cambria Math" w:hAnsi="Cambria Math"/>
              </w:rPr>
            </m:ctrlPr>
          </m:sSupPr>
          <m:e>
            <m:r>
              <w:rPr>
                <w:rFonts w:ascii="Cambria Math" w:hAnsi="Cambria Math"/>
              </w:rPr>
              <m:t>l</m:t>
            </m:r>
          </m:e>
          <m:sup>
            <m:r>
              <w:rPr>
                <w:rFonts w:ascii="Cambria Math" w:hAnsi="Cambria Math"/>
              </w:rPr>
              <m:t>(2)</m:t>
            </m:r>
          </m:sup>
        </m:sSup>
      </m:oMath>
      <w:r>
        <w:t>较近的绿色点，也预测</w:t>
      </w:r>
      <m:oMath>
        <m:r>
          <w:rPr>
            <w:rFonts w:ascii="Cambria Math" w:hAnsi="Cambria Math"/>
          </w:rPr>
          <m:t>y=1</m:t>
        </m:r>
      </m:oMath>
      <w:r>
        <w:t>，但是对于蓝绿色的点，因为其离三个地标都较远，预测</w:t>
      </w:r>
      <m:oMath>
        <m:r>
          <w:rPr>
            <w:rFonts w:ascii="Cambria Math" w:hAnsi="Cambria Math"/>
          </w:rPr>
          <m:t>y=0</m:t>
        </m:r>
      </m:oMath>
      <w:r>
        <w:t>。</w:t>
      </w:r>
    </w:p>
    <w:p w14:paraId="7C0DA568" w14:textId="77777777" w:rsidR="006C77B1" w:rsidRDefault="006C77B1" w:rsidP="00AB093F">
      <w:pPr>
        <w:pStyle w:val="af"/>
      </w:pPr>
      <w:r>
        <w:rPr>
          <w:noProof/>
        </w:rPr>
        <w:drawing>
          <wp:inline distT="0" distB="0" distL="0" distR="0" wp14:anchorId="460612AD" wp14:editId="1CE335F9">
            <wp:extent cx="4324350" cy="1295400"/>
            <wp:effectExtent l="0" t="0" r="0" b="0"/>
            <wp:docPr id="58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d8959d0d12fe9914dc827d5a074b564.jpg"/>
                    <pic:cNvPicPr>
                      <a:picLocks noChangeAspect="1" noChangeArrowheads="1"/>
                    </pic:cNvPicPr>
                  </pic:nvPicPr>
                  <pic:blipFill>
                    <a:blip r:embed="rId303"/>
                    <a:stretch>
                      <a:fillRect/>
                    </a:stretch>
                  </pic:blipFill>
                  <pic:spPr bwMode="auto">
                    <a:xfrm>
                      <a:off x="0" y="0"/>
                      <a:ext cx="4324350" cy="1295400"/>
                    </a:xfrm>
                    <a:prstGeom prst="rect">
                      <a:avLst/>
                    </a:prstGeom>
                    <a:noFill/>
                    <a:ln w="9525">
                      <a:noFill/>
                      <a:headEnd/>
                      <a:tailEnd/>
                    </a:ln>
                  </pic:spPr>
                </pic:pic>
              </a:graphicData>
            </a:graphic>
          </wp:inline>
        </w:drawing>
      </w:r>
    </w:p>
    <w:p w14:paraId="4811D9AB" w14:textId="77777777" w:rsidR="006C77B1" w:rsidRDefault="006C77B1" w:rsidP="00AB093F">
      <w:pPr>
        <w:pStyle w:val="af"/>
      </w:pPr>
      <w:r>
        <w:t>这样，图中红色的封闭曲线所表示的范围，便是我们依据一个单一的训练实例和我们选取的地标所得出的判定边界，在预测时，我们采用的特征不是训练实例本身的特征，而是通过核函数计算出的新特征</w:t>
      </w:r>
      <m:oMath>
        <m:sSub>
          <m:sSubPr>
            <m:ctrlPr>
              <w:rPr>
                <w:rFonts w:ascii="Cambria Math" w:hAnsi="Cambria Math"/>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3</m:t>
            </m:r>
          </m:sub>
        </m:sSub>
      </m:oMath>
      <w:r>
        <w:t>。</w:t>
      </w:r>
    </w:p>
    <w:p w14:paraId="7E383543" w14:textId="77777777" w:rsidR="00AB093F" w:rsidRDefault="00AB093F">
      <w:pPr>
        <w:widowControl/>
        <w:jc w:val="left"/>
        <w:rPr>
          <w:b/>
          <w:bCs/>
          <w:sz w:val="32"/>
          <w:szCs w:val="32"/>
        </w:rPr>
      </w:pPr>
      <w:bookmarkStart w:id="288" w:name="header-n233"/>
      <w:bookmarkEnd w:id="288"/>
      <w:r>
        <w:br w:type="page"/>
      </w:r>
    </w:p>
    <w:p w14:paraId="6FD85A46" w14:textId="4B9069D0" w:rsidR="006C77B1" w:rsidRDefault="006C77B1">
      <w:pPr>
        <w:pStyle w:val="3"/>
      </w:pPr>
      <w:bookmarkStart w:id="289" w:name="_Toc38636867"/>
      <w:r>
        <w:lastRenderedPageBreak/>
        <w:t xml:space="preserve">12.5 </w:t>
      </w:r>
      <w:r>
        <w:t>核函数</w:t>
      </w:r>
      <w:r>
        <w:t>2</w:t>
      </w:r>
      <w:bookmarkEnd w:id="289"/>
    </w:p>
    <w:p w14:paraId="5A0C1182" w14:textId="77777777" w:rsidR="006C77B1" w:rsidRDefault="006C77B1" w:rsidP="00AB093F">
      <w:pPr>
        <w:pStyle w:val="af0"/>
      </w:pPr>
      <w:r>
        <w:t>参考视频</w:t>
      </w:r>
      <w:r>
        <w:t>: 12 - 5 - Kernels II (16 min).</w:t>
      </w:r>
      <w:proofErr w:type="spellStart"/>
      <w:r>
        <w:t>mkv</w:t>
      </w:r>
      <w:proofErr w:type="spellEnd"/>
    </w:p>
    <w:p w14:paraId="1C089F97" w14:textId="77777777" w:rsidR="006C77B1" w:rsidRDefault="006C77B1" w:rsidP="00AB093F">
      <w:pPr>
        <w:pStyle w:val="af"/>
      </w:pPr>
      <w:r>
        <w:t>在上一节视频里，我们讨论了核函数这个想法，以及怎样利用它去实现支持</w:t>
      </w:r>
      <w:proofErr w:type="gramStart"/>
      <w:r>
        <w:t>向量机</w:t>
      </w:r>
      <w:proofErr w:type="gramEnd"/>
      <w:r>
        <w:t>的一些新特性。在这一节视频中，我将补充一些缺失的细节，并简单的介绍一下怎么在实际中使用应用这些想法。</w:t>
      </w:r>
    </w:p>
    <w:p w14:paraId="11DF24E5" w14:textId="77777777" w:rsidR="006C77B1" w:rsidRDefault="006C77B1" w:rsidP="00AB093F">
      <w:pPr>
        <w:pStyle w:val="af"/>
      </w:pPr>
      <w:r>
        <w:t>如何选择地标？</w:t>
      </w:r>
    </w:p>
    <w:p w14:paraId="38973225" w14:textId="77777777" w:rsidR="006C77B1" w:rsidRDefault="006C77B1" w:rsidP="00AB093F">
      <w:pPr>
        <w:pStyle w:val="af"/>
      </w:pPr>
      <w:r>
        <w:t>我们通常是根据训练集的数量选择地标的数量，即如果训练集中有</w:t>
      </w:r>
      <m:oMath>
        <m:r>
          <w:rPr>
            <w:rFonts w:ascii="Cambria Math" w:hAnsi="Cambria Math"/>
          </w:rPr>
          <m:t>m</m:t>
        </m:r>
      </m:oMath>
      <w:proofErr w:type="gramStart"/>
      <w:r>
        <w:t>个</w:t>
      </w:r>
      <w:proofErr w:type="gramEnd"/>
      <w:r>
        <w:t>实例，则我们选取</w:t>
      </w:r>
      <m:oMath>
        <m:r>
          <w:rPr>
            <w:rFonts w:ascii="Cambria Math" w:hAnsi="Cambria Math"/>
          </w:rPr>
          <m:t>m</m:t>
        </m:r>
      </m:oMath>
      <w:proofErr w:type="gramStart"/>
      <w:r>
        <w:t>个</w:t>
      </w:r>
      <w:proofErr w:type="gramEnd"/>
      <w:r>
        <w:t>地标，并且令</w:t>
      </w:r>
      <w:r>
        <w:t>:</w:t>
      </w:r>
      <m:oMath>
        <m:sSup>
          <m:sSupPr>
            <m:ctrlPr>
              <w:rPr>
                <w:rFonts w:ascii="Cambria Math" w:hAnsi="Cambria Math"/>
              </w:rPr>
            </m:ctrlPr>
          </m:sSupPr>
          <m:e>
            <m:r>
              <w:rPr>
                <w:rFonts w:ascii="Cambria Math" w:hAnsi="Cambria Math"/>
              </w:rPr>
              <m:t>l</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l</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l</m:t>
            </m:r>
          </m:e>
          <m:sup>
            <m:r>
              <w:rPr>
                <w:rFonts w:ascii="Cambria Math" w:hAnsi="Cambria Math"/>
              </w:rPr>
              <m:t>(m)</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m:t>
            </m:r>
          </m:sup>
        </m:sSup>
      </m:oMath>
      <w:r>
        <w:t>。这样做的好处在于：现在我们得到的新特征是建立在原有特征与训练集中所有其他特征之间距离的基础之上的，即：</w:t>
      </w:r>
    </w:p>
    <w:p w14:paraId="1B6B7DD3" w14:textId="77777777" w:rsidR="006C77B1" w:rsidRDefault="006C77B1" w:rsidP="00AB093F">
      <w:pPr>
        <w:pStyle w:val="af"/>
      </w:pPr>
      <w:r>
        <w:rPr>
          <w:noProof/>
        </w:rPr>
        <w:drawing>
          <wp:inline distT="0" distB="0" distL="0" distR="0" wp14:anchorId="1F501D3F" wp14:editId="5F7EB873">
            <wp:extent cx="2628900" cy="1552575"/>
            <wp:effectExtent l="0" t="0" r="0" b="0"/>
            <wp:docPr id="58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ca2571849cc36748c26c68708a7a5bd.png"/>
                    <pic:cNvPicPr>
                      <a:picLocks noChangeAspect="1" noChangeArrowheads="1"/>
                    </pic:cNvPicPr>
                  </pic:nvPicPr>
                  <pic:blipFill>
                    <a:blip r:embed="rId304"/>
                    <a:stretch>
                      <a:fillRect/>
                    </a:stretch>
                  </pic:blipFill>
                  <pic:spPr bwMode="auto">
                    <a:xfrm>
                      <a:off x="0" y="0"/>
                      <a:ext cx="2628900" cy="1552575"/>
                    </a:xfrm>
                    <a:prstGeom prst="rect">
                      <a:avLst/>
                    </a:prstGeom>
                    <a:noFill/>
                    <a:ln w="9525">
                      <a:noFill/>
                      <a:headEnd/>
                      <a:tailEnd/>
                    </a:ln>
                  </pic:spPr>
                </pic:pic>
              </a:graphicData>
            </a:graphic>
          </wp:inline>
        </w:drawing>
      </w:r>
    </w:p>
    <w:p w14:paraId="05C6CCF7" w14:textId="77777777" w:rsidR="006C77B1" w:rsidRDefault="006C77B1" w:rsidP="00AB093F">
      <w:pPr>
        <w:pStyle w:val="af"/>
      </w:pPr>
    </w:p>
    <w:p w14:paraId="36B1D3E2" w14:textId="77777777" w:rsidR="006C77B1" w:rsidRDefault="006C77B1" w:rsidP="00AB093F">
      <w:pPr>
        <w:pStyle w:val="af"/>
      </w:pPr>
      <w:r>
        <w:rPr>
          <w:noProof/>
        </w:rPr>
        <w:drawing>
          <wp:inline distT="0" distB="0" distL="0" distR="0" wp14:anchorId="1B770752" wp14:editId="45199D6A">
            <wp:extent cx="4791075" cy="2552700"/>
            <wp:effectExtent l="0" t="0" r="9525" b="0"/>
            <wp:docPr id="58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a31af620b0a0132fe494ebb4a362465.png"/>
                    <pic:cNvPicPr>
                      <a:picLocks noChangeAspect="1" noChangeArrowheads="1"/>
                    </pic:cNvPicPr>
                  </pic:nvPicPr>
                  <pic:blipFill>
                    <a:blip r:embed="rId305"/>
                    <a:stretch>
                      <a:fillRect/>
                    </a:stretch>
                  </pic:blipFill>
                  <pic:spPr bwMode="auto">
                    <a:xfrm>
                      <a:off x="0" y="0"/>
                      <a:ext cx="4791075" cy="2552700"/>
                    </a:xfrm>
                    <a:prstGeom prst="rect">
                      <a:avLst/>
                    </a:prstGeom>
                    <a:noFill/>
                    <a:ln w="9525">
                      <a:noFill/>
                      <a:headEnd/>
                      <a:tailEnd/>
                    </a:ln>
                  </pic:spPr>
                </pic:pic>
              </a:graphicData>
            </a:graphic>
          </wp:inline>
        </w:drawing>
      </w:r>
    </w:p>
    <w:p w14:paraId="0E663B82" w14:textId="77777777" w:rsidR="006C77B1" w:rsidRDefault="006C77B1" w:rsidP="00AB093F">
      <w:pPr>
        <w:pStyle w:val="af"/>
      </w:pPr>
      <w:r>
        <w:t>下面我们将核函数运用到支持</w:t>
      </w:r>
      <w:proofErr w:type="gramStart"/>
      <w:r>
        <w:t>向量机</w:t>
      </w:r>
      <w:proofErr w:type="gramEnd"/>
      <w:r>
        <w:t>中，修改我们的支持</w:t>
      </w:r>
      <w:proofErr w:type="gramStart"/>
      <w:r>
        <w:t>向量机</w:t>
      </w:r>
      <w:proofErr w:type="gramEnd"/>
      <w:r>
        <w:t>假设为：</w:t>
      </w:r>
    </w:p>
    <w:p w14:paraId="03059577" w14:textId="77777777" w:rsidR="006C77B1" w:rsidRDefault="006C77B1" w:rsidP="00AB093F">
      <w:pPr>
        <w:pStyle w:val="af"/>
      </w:pPr>
      <w:r>
        <w:t xml:space="preserve">• </w:t>
      </w:r>
      <w:r>
        <w:t>给定</w:t>
      </w:r>
      <m:oMath>
        <m:r>
          <w:rPr>
            <w:rFonts w:ascii="Cambria Math" w:hAnsi="Cambria Math"/>
          </w:rPr>
          <m:t>x</m:t>
        </m:r>
      </m:oMath>
      <w:r>
        <w:t>，计算</w:t>
      </w:r>
      <w:commentRangeStart w:id="290"/>
      <w:r>
        <w:t>新特征</w:t>
      </w:r>
      <m:oMath>
        <m:r>
          <w:rPr>
            <w:rFonts w:ascii="Cambria Math" w:hAnsi="Cambria Math"/>
          </w:rPr>
          <m:t>f</m:t>
        </m:r>
        <w:commentRangeEnd w:id="290"/>
        <m:r>
          <m:rPr>
            <m:sty m:val="p"/>
          </m:rPr>
          <w:rPr>
            <w:rStyle w:val="affb"/>
          </w:rPr>
          <w:commentReference w:id="290"/>
        </m:r>
      </m:oMath>
      <w:r>
        <w:t>，当</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f&gt;=0</m:t>
        </m:r>
      </m:oMath>
      <w:r>
        <w:t xml:space="preserve"> </w:t>
      </w:r>
      <w:r>
        <w:t>时，预测</w:t>
      </w:r>
      <w:r>
        <w:t xml:space="preserve"> </w:t>
      </w:r>
      <m:oMath>
        <m:r>
          <w:rPr>
            <w:rFonts w:ascii="Cambria Math" w:hAnsi="Cambria Math"/>
          </w:rPr>
          <m:t>y=1</m:t>
        </m:r>
      </m:oMath>
      <w:r>
        <w:t>，否则反之。</w:t>
      </w:r>
      <w:r>
        <w:t xml:space="preserve"> </w:t>
      </w:r>
    </w:p>
    <w:p w14:paraId="0843A24B" w14:textId="00A6018D" w:rsidR="006C77B1" w:rsidRDefault="006C77B1" w:rsidP="00AB093F">
      <w:pPr>
        <w:pStyle w:val="af"/>
      </w:pPr>
      <w:r>
        <w:t>相应地修改代价函数为：</w:t>
      </w:r>
      <m:oMath>
        <m:nary>
          <m:naryPr>
            <m:chr m:val="∑"/>
            <m:limLoc m:val="undOvr"/>
            <m:ctrlPr>
              <w:rPr>
                <w:rFonts w:ascii="Cambria Math" w:hAnsi="Cambria Math"/>
              </w:rPr>
            </m:ctrlPr>
          </m:naryPr>
          <m:sub>
            <m:r>
              <w:rPr>
                <w:rFonts w:ascii="Cambria Math" w:hAnsi="Cambria Math"/>
              </w:rPr>
              <m:t>j=1</m:t>
            </m:r>
          </m:sub>
          <m:sup>
            <m:r>
              <w:rPr>
                <w:rFonts w:ascii="Cambria Math" w:hAnsi="Cambria Math"/>
              </w:rPr>
              <m:t>n=m</m:t>
            </m:r>
          </m:sup>
          <m:e>
            <m:sSubSup>
              <m:sSubSupPr>
                <m:ctrlPr>
                  <w:rPr>
                    <w:rFonts w:ascii="Cambria Math" w:hAnsi="Cambria Math"/>
                  </w:rPr>
                </m:ctrlPr>
              </m:sSubSupPr>
              <m:e>
                <m:r>
                  <w:rPr>
                    <w:rFonts w:ascii="Cambria Math" w:hAnsi="Cambria Math"/>
                  </w:rPr>
                  <m:t>θ</m:t>
                </m:r>
              </m:e>
              <m:sub>
                <m:r>
                  <w:rPr>
                    <w:rFonts w:ascii="Cambria Math" w:hAnsi="Cambria Math"/>
                  </w:rPr>
                  <m:t>j</m:t>
                </m:r>
              </m:sub>
              <m:sup>
                <m:r>
                  <w:rPr>
                    <w:rFonts w:ascii="Cambria Math" w:hAnsi="Cambria Math"/>
                  </w:rPr>
                  <m:t>2</m:t>
                </m:r>
              </m:sup>
            </m:sSubSup>
          </m:e>
        </m:nary>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θ</m:t>
        </m:r>
      </m:oMath>
      <w:r>
        <w:t>，</w:t>
      </w:r>
    </w:p>
    <w:p w14:paraId="25B5C33C" w14:textId="5D8F963A" w:rsidR="006C77B1" w:rsidRDefault="006C77B1" w:rsidP="00AB093F">
      <w:pPr>
        <w:pStyle w:val="af"/>
      </w:pPr>
      <m:oMath>
        <m:r>
          <w:rPr>
            <w:rFonts w:ascii="Cambria Math" w:hAnsi="Cambria Math"/>
          </w:rPr>
          <m:t>minC</m:t>
        </m:r>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1</m:t>
                </m:r>
              </m:sub>
            </m:sSub>
          </m:e>
        </m:nary>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f</m:t>
            </m:r>
          </m:e>
          <m:sup>
            <m:r>
              <w:rPr>
                <w:rFonts w:ascii="Cambria Math" w:hAnsi="Cambria Math"/>
              </w:rPr>
              <m:t>(i)</m:t>
            </m:r>
          </m:sup>
        </m:sSup>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0</m:t>
            </m:r>
          </m:sub>
        </m:sSub>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f</m:t>
            </m:r>
          </m:e>
          <m:sup>
            <m:r>
              <w:rPr>
                <w:rFonts w:ascii="Cambria Math" w:hAnsi="Cambria Math"/>
              </w:rPr>
              <m:t>(i)</m:t>
            </m:r>
          </m:sup>
        </m:s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j=1</m:t>
            </m:r>
          </m:sub>
          <m:sup>
            <m:r>
              <w:rPr>
                <w:rFonts w:ascii="Cambria Math" w:hAnsi="Cambria Math"/>
              </w:rPr>
              <m:t>n=m</m:t>
            </m:r>
          </m:sup>
          <m:e>
            <m:sSubSup>
              <m:sSubSupPr>
                <m:ctrlPr>
                  <w:rPr>
                    <w:rFonts w:ascii="Cambria Math" w:hAnsi="Cambria Math"/>
                  </w:rPr>
                </m:ctrlPr>
              </m:sSubSupPr>
              <m:e>
                <m:r>
                  <w:rPr>
                    <w:rFonts w:ascii="Cambria Math" w:hAnsi="Cambria Math"/>
                  </w:rPr>
                  <m:t>θ</m:t>
                </m:r>
              </m:e>
              <m:sub>
                <m:r>
                  <w:rPr>
                    <w:rFonts w:ascii="Cambria Math" w:hAnsi="Cambria Math"/>
                  </w:rPr>
                  <m:t>j</m:t>
                </m:r>
              </m:sub>
              <m:sup>
                <m:r>
                  <w:rPr>
                    <w:rFonts w:ascii="Cambria Math" w:hAnsi="Cambria Math"/>
                  </w:rPr>
                  <m:t>2</m:t>
                </m:r>
              </m:sup>
            </m:sSubSup>
          </m:e>
        </m:nary>
      </m:oMath>
      <w:r>
        <w:t xml:space="preserve"> </w:t>
      </w:r>
      <w:r>
        <w:t>在具体实施过程中，</w:t>
      </w:r>
      <w:r>
        <w:lastRenderedPageBreak/>
        <w:t>我们还需要对最后的</w:t>
      </w:r>
      <w:proofErr w:type="gramStart"/>
      <w:r>
        <w:t>正则化项进行</w:t>
      </w:r>
      <w:proofErr w:type="gramEnd"/>
      <w:r>
        <w:t>些微调整，在计算</w:t>
      </w:r>
      <m:oMath>
        <m:nary>
          <m:naryPr>
            <m:chr m:val="∑"/>
            <m:limLoc m:val="undOvr"/>
            <m:ctrlPr>
              <w:rPr>
                <w:rFonts w:ascii="Cambria Math" w:hAnsi="Cambria Math"/>
              </w:rPr>
            </m:ctrlPr>
          </m:naryPr>
          <m:sub>
            <m:r>
              <w:rPr>
                <w:rFonts w:ascii="Cambria Math" w:hAnsi="Cambria Math"/>
              </w:rPr>
              <m:t>j=1</m:t>
            </m:r>
          </m:sub>
          <m:sup>
            <m:r>
              <w:rPr>
                <w:rFonts w:ascii="Cambria Math" w:hAnsi="Cambria Math"/>
              </w:rPr>
              <m:t>n=m</m:t>
            </m:r>
          </m:sup>
          <m:e>
            <m:sSubSup>
              <m:sSubSupPr>
                <m:ctrlPr>
                  <w:rPr>
                    <w:rFonts w:ascii="Cambria Math" w:hAnsi="Cambria Math"/>
                  </w:rPr>
                </m:ctrlPr>
              </m:sSubSupPr>
              <m:e>
                <m:r>
                  <w:rPr>
                    <w:rFonts w:ascii="Cambria Math" w:hAnsi="Cambria Math"/>
                  </w:rPr>
                  <m:t>θ</m:t>
                </m:r>
              </m:e>
              <m:sub>
                <m:r>
                  <w:rPr>
                    <w:rFonts w:ascii="Cambria Math" w:hAnsi="Cambria Math"/>
                  </w:rPr>
                  <m:t>j</m:t>
                </m:r>
              </m:sub>
              <m:sup>
                <m:r>
                  <w:rPr>
                    <w:rFonts w:ascii="Cambria Math" w:hAnsi="Cambria Math"/>
                  </w:rPr>
                  <m:t>2</m:t>
                </m:r>
              </m:sup>
            </m:sSubSup>
          </m:e>
        </m:nary>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θ</m:t>
        </m:r>
      </m:oMath>
      <w:r>
        <w:t>时，我们用</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Mθ</m:t>
        </m:r>
      </m:oMath>
      <w:r>
        <w:t>代替</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θ</m:t>
        </m:r>
      </m:oMath>
      <w:r>
        <w:t>，其中</w:t>
      </w:r>
      <m:oMath>
        <m:r>
          <w:rPr>
            <w:rFonts w:ascii="Cambria Math" w:hAnsi="Cambria Math"/>
          </w:rPr>
          <m:t>M</m:t>
        </m:r>
      </m:oMath>
      <w:r>
        <w:t>是根据我们选择的核函数而不同的一个矩阵。这样做的原因是为了简化计算。</w:t>
      </w:r>
    </w:p>
    <w:p w14:paraId="490F90CE" w14:textId="77777777" w:rsidR="006C77B1" w:rsidRDefault="006C77B1" w:rsidP="00AB093F">
      <w:pPr>
        <w:pStyle w:val="af"/>
      </w:pPr>
      <w:r>
        <w:t>理论上讲，我们也可以在逻辑回归中使用核函数，但是上面使用</w:t>
      </w:r>
      <w:r>
        <w:t xml:space="preserve"> </w:t>
      </w:r>
      <m:oMath>
        <m:r>
          <w:rPr>
            <w:rFonts w:ascii="Cambria Math" w:hAnsi="Cambria Math"/>
          </w:rPr>
          <m:t>M</m:t>
        </m:r>
      </m:oMath>
      <w:r>
        <w:t>来简化计算的方法不适用与逻辑回归，因此计算将非常耗费时间。</w:t>
      </w:r>
    </w:p>
    <w:p w14:paraId="75330C62" w14:textId="77777777" w:rsidR="006C77B1" w:rsidRDefault="006C77B1" w:rsidP="00AB093F">
      <w:pPr>
        <w:pStyle w:val="af"/>
      </w:pPr>
      <w:r>
        <w:t>在此，我们不介绍最小</w:t>
      </w:r>
      <w:proofErr w:type="gramStart"/>
      <w:r>
        <w:t>化支持向量机</w:t>
      </w:r>
      <w:proofErr w:type="gramEnd"/>
      <w:r>
        <w:t>的代价函数的方法，你可以使用现有的软件包（如</w:t>
      </w:r>
      <w:proofErr w:type="spellStart"/>
      <w:r>
        <w:rPr>
          <w:b/>
        </w:rPr>
        <w:t>liblinear</w:t>
      </w:r>
      <w:r>
        <w:t>,</w:t>
      </w:r>
      <w:r>
        <w:rPr>
          <w:b/>
        </w:rPr>
        <w:t>libsvm</w:t>
      </w:r>
      <w:proofErr w:type="spellEnd"/>
      <w:r>
        <w:t>等）。在使用这些软件包最小化我们的代价函数之前，我们通常需要编写核函数，并且如果我们使用高斯核函数，那么在使用之前进行特征缩放是非常必要的。</w:t>
      </w:r>
    </w:p>
    <w:p w14:paraId="426EF028" w14:textId="77777777" w:rsidR="006C77B1" w:rsidRDefault="006C77B1" w:rsidP="00AB093F">
      <w:pPr>
        <w:pStyle w:val="af"/>
      </w:pPr>
      <w:r>
        <w:t>另外，支持</w:t>
      </w:r>
      <w:proofErr w:type="gramStart"/>
      <w:r>
        <w:t>向量机</w:t>
      </w:r>
      <w:proofErr w:type="gramEnd"/>
      <w:r>
        <w:t>也可以不使用核函数，不使用核函数又称为</w:t>
      </w:r>
      <w:r>
        <w:rPr>
          <w:b/>
        </w:rPr>
        <w:t>线性核函数</w:t>
      </w:r>
      <w:r>
        <w:t>(</w:t>
      </w:r>
      <w:r>
        <w:rPr>
          <w:b/>
        </w:rPr>
        <w:t>linear kernel</w:t>
      </w:r>
      <w:r>
        <w:t>)</w:t>
      </w:r>
      <w:r>
        <w:t>，当我们不采用非常复杂的函数，或者我们的训练集特征非常多而实例非常少的时候，可以采用这种不带核函数的支持向量机。</w:t>
      </w:r>
    </w:p>
    <w:p w14:paraId="34FFFF61" w14:textId="77777777" w:rsidR="006C77B1" w:rsidRDefault="006C77B1" w:rsidP="00AB093F">
      <w:pPr>
        <w:pStyle w:val="af"/>
      </w:pPr>
      <w:r>
        <w:t>下面是支持</w:t>
      </w:r>
      <w:proofErr w:type="gramStart"/>
      <w:r>
        <w:t>向量机</w:t>
      </w:r>
      <w:proofErr w:type="gramEnd"/>
      <w:r>
        <w:t>的两个参数</w:t>
      </w:r>
      <m:oMath>
        <m:r>
          <w:rPr>
            <w:rFonts w:ascii="Cambria Math" w:hAnsi="Cambria Math"/>
          </w:rPr>
          <m:t>C</m:t>
        </m:r>
      </m:oMath>
      <w:r>
        <w:t>和</w:t>
      </w:r>
      <m:oMath>
        <m:r>
          <w:rPr>
            <w:rFonts w:ascii="Cambria Math" w:hAnsi="Cambria Math"/>
          </w:rPr>
          <m:t>σ</m:t>
        </m:r>
      </m:oMath>
      <w:r>
        <w:t>的影响：</w:t>
      </w:r>
    </w:p>
    <w:p w14:paraId="5BF505B4" w14:textId="77777777" w:rsidR="006C77B1" w:rsidRPr="00725153" w:rsidRDefault="006C77B1" w:rsidP="00725153">
      <w:pPr>
        <w:pStyle w:val="af"/>
        <w:ind w:leftChars="202" w:left="424" w:firstLineChars="300" w:firstLine="630"/>
      </w:pPr>
      <m:oMathPara>
        <m:oMathParaPr>
          <m:jc m:val="left"/>
        </m:oMathParaPr>
        <m:oMath>
          <m:r>
            <w:rPr>
              <w:rFonts w:ascii="Cambria Math" w:hAnsi="Cambria Math"/>
            </w:rPr>
            <m:t>C=1/λ</m:t>
          </m:r>
        </m:oMath>
      </m:oMathPara>
    </w:p>
    <w:p w14:paraId="61E89F95" w14:textId="77777777" w:rsidR="006C77B1" w:rsidRDefault="006C77B1" w:rsidP="00AB093F">
      <w:pPr>
        <w:pStyle w:val="af"/>
      </w:pPr>
      <m:oMath>
        <m:r>
          <w:rPr>
            <w:rFonts w:ascii="Cambria Math" w:hAnsi="Cambria Math"/>
          </w:rPr>
          <m:t>C</m:t>
        </m:r>
      </m:oMath>
      <w:r>
        <w:t xml:space="preserve"> </w:t>
      </w:r>
      <w:r>
        <w:t>较大时，相当于</w:t>
      </w:r>
      <m:oMath>
        <m:r>
          <w:rPr>
            <w:rFonts w:ascii="Cambria Math" w:hAnsi="Cambria Math"/>
          </w:rPr>
          <m:t>λ</m:t>
        </m:r>
      </m:oMath>
      <w:r>
        <w:t>较小，可能会导致过拟合，高方差；</w:t>
      </w:r>
    </w:p>
    <w:p w14:paraId="343F0520" w14:textId="77777777" w:rsidR="006C77B1" w:rsidRDefault="006C77B1" w:rsidP="00AB093F">
      <w:pPr>
        <w:pStyle w:val="af"/>
      </w:pPr>
      <m:oMath>
        <m:r>
          <w:rPr>
            <w:rFonts w:ascii="Cambria Math" w:hAnsi="Cambria Math"/>
          </w:rPr>
          <m:t>C</m:t>
        </m:r>
      </m:oMath>
      <w:r>
        <w:t xml:space="preserve"> </w:t>
      </w:r>
      <w:r>
        <w:t>较小时，相当于</w:t>
      </w:r>
      <m:oMath>
        <m:r>
          <w:rPr>
            <w:rFonts w:ascii="Cambria Math" w:hAnsi="Cambria Math"/>
          </w:rPr>
          <m:t>λ</m:t>
        </m:r>
      </m:oMath>
      <w:r>
        <w:t>较大，可能会导致低拟合，高偏差；</w:t>
      </w:r>
    </w:p>
    <w:p w14:paraId="70B468F9" w14:textId="77777777" w:rsidR="006C77B1" w:rsidRDefault="006C77B1" w:rsidP="00AB093F">
      <w:pPr>
        <w:pStyle w:val="af"/>
      </w:pPr>
      <m:oMath>
        <m:r>
          <w:rPr>
            <w:rFonts w:ascii="Cambria Math" w:hAnsi="Cambria Math"/>
          </w:rPr>
          <m:t>σ</m:t>
        </m:r>
      </m:oMath>
      <w:r>
        <w:t>较大时，可能会导致低方差，高偏差；</w:t>
      </w:r>
    </w:p>
    <w:p w14:paraId="542C1C2E" w14:textId="268B6C11" w:rsidR="006C77B1" w:rsidRDefault="006C77B1" w:rsidP="00AB093F">
      <w:pPr>
        <w:pStyle w:val="af"/>
        <w:rPr>
          <w:ins w:id="291" w:author="Chen Yang [2]" w:date="2024-05-21T13:47:00Z"/>
        </w:rPr>
      </w:pPr>
      <m:oMath>
        <m:r>
          <w:rPr>
            <w:rFonts w:ascii="Cambria Math" w:hAnsi="Cambria Math"/>
          </w:rPr>
          <m:t>σ</m:t>
        </m:r>
      </m:oMath>
      <w:r>
        <w:t>较小时，可能会导致低偏差，高方差。</w:t>
      </w:r>
    </w:p>
    <w:p w14:paraId="4DBD8026" w14:textId="098C3B88" w:rsidR="00CE08D8" w:rsidRDefault="00CE08D8">
      <w:pPr>
        <w:pStyle w:val="af"/>
        <w:ind w:firstLineChars="0" w:firstLine="0"/>
        <w:pPrChange w:id="292" w:author="Chen Yang [2]" w:date="2024-05-21T13:47:00Z">
          <w:pPr>
            <w:pStyle w:val="af"/>
          </w:pPr>
        </w:pPrChange>
      </w:pPr>
      <w:ins w:id="293" w:author="Chen Yang [2]" w:date="2024-05-21T13:47:00Z">
        <w:r>
          <w:rPr>
            <w:noProof/>
          </w:rPr>
          <w:drawing>
            <wp:inline distT="0" distB="0" distL="0" distR="0" wp14:anchorId="63D47C16" wp14:editId="32B77941">
              <wp:extent cx="5274310" cy="2672715"/>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274310" cy="2672715"/>
                      </a:xfrm>
                      <a:prstGeom prst="rect">
                        <a:avLst/>
                      </a:prstGeom>
                    </pic:spPr>
                  </pic:pic>
                </a:graphicData>
              </a:graphic>
            </wp:inline>
          </w:drawing>
        </w:r>
      </w:ins>
    </w:p>
    <w:p w14:paraId="3B41F723" w14:textId="77777777" w:rsidR="006C77B1" w:rsidRDefault="006C77B1" w:rsidP="00AB093F">
      <w:pPr>
        <w:pStyle w:val="af"/>
      </w:pPr>
      <w:r>
        <w:t>如果你看了本周的编程作业，你就能亲自实现这些想法，并亲眼看到这些效果。这就是利用核函数的支持</w:t>
      </w:r>
      <w:proofErr w:type="gramStart"/>
      <w:r>
        <w:t>向量机算法</w:t>
      </w:r>
      <w:proofErr w:type="gramEnd"/>
      <w:r>
        <w:t>，希望这些关于偏差和方差的讨论，能给你一些对于算法结果预期的直观印象。</w:t>
      </w:r>
    </w:p>
    <w:p w14:paraId="54631145" w14:textId="77777777" w:rsidR="00A50418" w:rsidRDefault="00A50418">
      <w:pPr>
        <w:widowControl/>
        <w:jc w:val="left"/>
        <w:rPr>
          <w:b/>
          <w:bCs/>
          <w:sz w:val="32"/>
          <w:szCs w:val="32"/>
        </w:rPr>
      </w:pPr>
      <w:bookmarkStart w:id="294" w:name="header-n275"/>
      <w:bookmarkEnd w:id="294"/>
      <w:r>
        <w:br w:type="page"/>
      </w:r>
    </w:p>
    <w:p w14:paraId="6CB2DF2A" w14:textId="1B27793E" w:rsidR="006C77B1" w:rsidRDefault="006C77B1">
      <w:pPr>
        <w:pStyle w:val="3"/>
      </w:pPr>
      <w:bookmarkStart w:id="295" w:name="_Toc38636868"/>
      <w:r>
        <w:lastRenderedPageBreak/>
        <w:t xml:space="preserve">12.6 </w:t>
      </w:r>
      <w:r>
        <w:t>使用支持向量机</w:t>
      </w:r>
      <w:bookmarkEnd w:id="295"/>
    </w:p>
    <w:p w14:paraId="25284C37" w14:textId="77777777" w:rsidR="006C77B1" w:rsidRDefault="006C77B1" w:rsidP="00A50418">
      <w:pPr>
        <w:pStyle w:val="af0"/>
      </w:pPr>
      <w:r>
        <w:t>参考视频</w:t>
      </w:r>
      <w:r>
        <w:t xml:space="preserve">: 12 - 6 - Using </w:t>
      </w:r>
      <w:proofErr w:type="gramStart"/>
      <w:r>
        <w:t>An</w:t>
      </w:r>
      <w:proofErr w:type="gramEnd"/>
      <w:r>
        <w:t xml:space="preserve"> SVM (21 min).</w:t>
      </w:r>
      <w:proofErr w:type="spellStart"/>
      <w:r>
        <w:t>mkv</w:t>
      </w:r>
      <w:proofErr w:type="spellEnd"/>
    </w:p>
    <w:p w14:paraId="16009A7F" w14:textId="77777777" w:rsidR="006C77B1" w:rsidRDefault="006C77B1" w:rsidP="00A50418">
      <w:pPr>
        <w:pStyle w:val="af"/>
      </w:pPr>
      <w:r>
        <w:t>目前为止，我们已经讨论了</w:t>
      </w:r>
      <w:r>
        <w:rPr>
          <w:b/>
        </w:rPr>
        <w:t>SVM</w:t>
      </w:r>
      <w:r>
        <w:t>比较抽象的层面，在这个视频中我将要讨论到为了运行或者运用</w:t>
      </w:r>
      <w:r>
        <w:rPr>
          <w:b/>
        </w:rPr>
        <w:t>SVM</w:t>
      </w:r>
      <w:r>
        <w:t>。你实际上所需要的一些东西：支持</w:t>
      </w:r>
      <w:proofErr w:type="gramStart"/>
      <w:r>
        <w:t>向量机算法</w:t>
      </w:r>
      <w:proofErr w:type="gramEnd"/>
      <w:r>
        <w:t>，提出了一个特别优化的问题。但是就如在之前的视频中我简单提到的，我真的不建议你自己</w:t>
      </w:r>
      <w:proofErr w:type="gramStart"/>
      <w:r>
        <w:t>写软件</w:t>
      </w:r>
      <w:proofErr w:type="gramEnd"/>
      <w:r>
        <w:t>来求解参数</w:t>
      </w:r>
      <m:oMath>
        <m:r>
          <w:rPr>
            <w:rFonts w:ascii="Cambria Math" w:hAnsi="Cambria Math"/>
          </w:rPr>
          <m:t>θ</m:t>
        </m:r>
      </m:oMath>
      <w:r>
        <w:t>，因此由于今天我们中的很少人，或者其实没有人考虑过自己写代码来转换矩阵，或求</w:t>
      </w:r>
      <w:proofErr w:type="gramStart"/>
      <w:r>
        <w:t>一</w:t>
      </w:r>
      <w:proofErr w:type="gramEnd"/>
      <w:r>
        <w:t>个数的平方根等我们只是知道如何去调用库函数来实现这些功能。同样的，用以解决</w:t>
      </w:r>
      <w:r>
        <w:rPr>
          <w:b/>
        </w:rPr>
        <w:t>SVM</w:t>
      </w:r>
      <w:r>
        <w:t>最优化问题的软件很复杂，且已经有研究者做了很多年数值优化了。因此你提出好的软件库和好的软件包来做这样一些事儿。然后强烈建议使用高优化软件库中的一个，而不是尝试自己落实一些数据。有许多好的软件库，我正好用得最多的两个是</w:t>
      </w:r>
      <w:proofErr w:type="spellStart"/>
      <w:r>
        <w:rPr>
          <w:b/>
        </w:rPr>
        <w:t>liblinear</w:t>
      </w:r>
      <w:proofErr w:type="spellEnd"/>
      <w:r>
        <w:t>和</w:t>
      </w:r>
      <w:proofErr w:type="spellStart"/>
      <w:r>
        <w:rPr>
          <w:b/>
        </w:rPr>
        <w:t>libsvm</w:t>
      </w:r>
      <w:proofErr w:type="spellEnd"/>
      <w:r>
        <w:t>，但是真的有很多软件库可以用来做这件事儿。你可以连接许多你可能会用来编写学习算法的主要编程语言。</w:t>
      </w:r>
    </w:p>
    <w:p w14:paraId="3033BCAD" w14:textId="77777777" w:rsidR="006C77B1" w:rsidRDefault="006C77B1" w:rsidP="00A50418">
      <w:pPr>
        <w:pStyle w:val="af"/>
      </w:pPr>
      <w:r>
        <w:t>在高斯核函数之外我们还有其他一些选择，如：</w:t>
      </w:r>
    </w:p>
    <w:p w14:paraId="4BD9F7B6" w14:textId="77777777" w:rsidR="006C77B1" w:rsidRDefault="006C77B1" w:rsidP="00A50418">
      <w:pPr>
        <w:pStyle w:val="af"/>
      </w:pPr>
      <w:r>
        <w:t>多项式核函数（</w:t>
      </w:r>
      <w:r>
        <w:rPr>
          <w:b/>
        </w:rPr>
        <w:t>Polynomial Kerne</w:t>
      </w:r>
      <w:r>
        <w:t>l</w:t>
      </w:r>
      <w:r>
        <w:t>）</w:t>
      </w:r>
    </w:p>
    <w:p w14:paraId="0400EA2C" w14:textId="77777777" w:rsidR="006C77B1" w:rsidRDefault="006C77B1" w:rsidP="00A50418">
      <w:pPr>
        <w:pStyle w:val="af"/>
      </w:pPr>
      <w:r>
        <w:t>字符串核函数（</w:t>
      </w:r>
      <w:r>
        <w:rPr>
          <w:b/>
        </w:rPr>
        <w:t>String kernel</w:t>
      </w:r>
      <w:r>
        <w:t>）</w:t>
      </w:r>
    </w:p>
    <w:p w14:paraId="3224406C" w14:textId="77777777" w:rsidR="006C77B1" w:rsidRDefault="006C77B1" w:rsidP="00A50418">
      <w:pPr>
        <w:pStyle w:val="af"/>
      </w:pPr>
      <w:proofErr w:type="gramStart"/>
      <w:r>
        <w:t>卡方核函数</w:t>
      </w:r>
      <w:proofErr w:type="gramEnd"/>
      <w:r>
        <w:t>（</w:t>
      </w:r>
      <w:r>
        <w:t xml:space="preserve"> </w:t>
      </w:r>
      <w:r>
        <w:rPr>
          <w:b/>
        </w:rPr>
        <w:t>chi-square kernel</w:t>
      </w:r>
      <w:r>
        <w:t>）</w:t>
      </w:r>
    </w:p>
    <w:p w14:paraId="33C8500B" w14:textId="77777777" w:rsidR="006C77B1" w:rsidRDefault="006C77B1" w:rsidP="00A50418">
      <w:pPr>
        <w:pStyle w:val="af"/>
      </w:pPr>
      <w:r>
        <w:t>直方图交集核函数（</w:t>
      </w:r>
      <w:r>
        <w:rPr>
          <w:b/>
        </w:rPr>
        <w:t>histogram intersection kernel</w:t>
      </w:r>
      <w:r>
        <w:t>）</w:t>
      </w:r>
    </w:p>
    <w:p w14:paraId="26B3838C" w14:textId="77777777" w:rsidR="006C77B1" w:rsidRDefault="006C77B1" w:rsidP="00A50418">
      <w:pPr>
        <w:pStyle w:val="af"/>
      </w:pPr>
      <w:r>
        <w:t>等等</w:t>
      </w:r>
      <w:r>
        <w:t>...</w:t>
      </w:r>
    </w:p>
    <w:p w14:paraId="4FCA6B9F" w14:textId="77777777" w:rsidR="006C77B1" w:rsidRDefault="006C77B1" w:rsidP="00A50418">
      <w:pPr>
        <w:pStyle w:val="af"/>
      </w:pPr>
      <w:r>
        <w:t>这些核函数的目标也都是根据训练集和地标之间的距离来构建新特征，这些核函数需要满足</w:t>
      </w:r>
      <w:r w:rsidRPr="0091055F">
        <w:rPr>
          <w:b/>
        </w:rPr>
        <w:t>Mercer's</w:t>
      </w:r>
      <w:r>
        <w:t>定理，才能被支持</w:t>
      </w:r>
      <w:proofErr w:type="gramStart"/>
      <w:r>
        <w:t>向量机</w:t>
      </w:r>
      <w:proofErr w:type="gramEnd"/>
      <w:r>
        <w:t>的优化软件正确处理。</w:t>
      </w:r>
    </w:p>
    <w:p w14:paraId="238FA3D5" w14:textId="77777777" w:rsidR="006C77B1" w:rsidRDefault="006C77B1" w:rsidP="00A50418">
      <w:pPr>
        <w:pStyle w:val="af"/>
      </w:pPr>
      <w:r>
        <w:t>多类分类问题</w:t>
      </w:r>
    </w:p>
    <w:p w14:paraId="588CD986" w14:textId="7D64BE73" w:rsidR="006C77B1" w:rsidRDefault="006C77B1" w:rsidP="00A50418">
      <w:pPr>
        <w:pStyle w:val="af"/>
      </w:pPr>
      <w:r>
        <w:t>假设我们利用之前介绍的一对多方法来解决一个多类分类问题。如果一共有</w:t>
      </w:r>
      <m:oMath>
        <m:r>
          <w:rPr>
            <w:rFonts w:ascii="Cambria Math" w:hAnsi="Cambria Math"/>
          </w:rPr>
          <m:t>k</m:t>
        </m:r>
      </m:oMath>
      <w:proofErr w:type="gramStart"/>
      <w:r>
        <w:t>个</w:t>
      </w:r>
      <w:proofErr w:type="gramEnd"/>
      <w:r>
        <w:t>类，则我们需要</w:t>
      </w:r>
      <m:oMath>
        <m:r>
          <w:rPr>
            <w:rFonts w:ascii="Cambria Math" w:hAnsi="Cambria Math"/>
          </w:rPr>
          <m:t>k</m:t>
        </m:r>
      </m:oMath>
      <w:proofErr w:type="gramStart"/>
      <w:r>
        <w:t>个</w:t>
      </w:r>
      <w:proofErr w:type="gramEnd"/>
      <w:r>
        <w:t>模型，以及</w:t>
      </w:r>
      <m:oMath>
        <m:r>
          <w:rPr>
            <w:rFonts w:ascii="Cambria Math" w:hAnsi="Cambria Math"/>
          </w:rPr>
          <m:t>k</m:t>
        </m:r>
      </m:oMath>
      <w:proofErr w:type="gramStart"/>
      <w:r>
        <w:t>个</w:t>
      </w:r>
      <w:proofErr w:type="gramEnd"/>
      <w:r>
        <w:t>参数向量</w:t>
      </w:r>
      <m:oMath>
        <m:r>
          <w:rPr>
            <w:rFonts w:ascii="Cambria Math" w:hAnsi="Cambria Math"/>
          </w:rPr>
          <m:t>θ</m:t>
        </m:r>
      </m:oMath>
      <w:r>
        <w:t>。我们同样也可以训练</w:t>
      </w:r>
      <m:oMath>
        <m:r>
          <w:rPr>
            <w:rFonts w:ascii="Cambria Math" w:hAnsi="Cambria Math"/>
          </w:rPr>
          <m:t>k</m:t>
        </m:r>
      </m:oMath>
      <w:proofErr w:type="gramStart"/>
      <w:r>
        <w:t>个</w:t>
      </w:r>
      <w:proofErr w:type="gramEnd"/>
      <w:r>
        <w:t>支持</w:t>
      </w:r>
      <w:proofErr w:type="gramStart"/>
      <w:r>
        <w:t>向量机</w:t>
      </w:r>
      <w:proofErr w:type="gramEnd"/>
      <w:r>
        <w:t>来解决多类分类问题。但是大多数支持</w:t>
      </w:r>
      <w:proofErr w:type="gramStart"/>
      <w:r>
        <w:t>向量机</w:t>
      </w:r>
      <w:proofErr w:type="gramEnd"/>
      <w:r>
        <w:t>软件包都有内置的多类分类功能，我们只要直接使用即可。</w:t>
      </w:r>
    </w:p>
    <w:p w14:paraId="2E81DDE5" w14:textId="77777777" w:rsidR="006C77B1" w:rsidRDefault="006C77B1" w:rsidP="00A50418">
      <w:pPr>
        <w:pStyle w:val="af"/>
      </w:pPr>
      <w:r>
        <w:t>尽管你不去写你自己的</w:t>
      </w:r>
      <w:r>
        <w:rPr>
          <w:b/>
        </w:rPr>
        <w:t>SVM</w:t>
      </w:r>
      <w:r>
        <w:t>的优化软件，但是你也需要做几件事：</w:t>
      </w:r>
    </w:p>
    <w:p w14:paraId="472A6977" w14:textId="77777777" w:rsidR="006C77B1" w:rsidRDefault="006C77B1" w:rsidP="00A50418">
      <w:pPr>
        <w:pStyle w:val="af"/>
      </w:pPr>
      <w:r>
        <w:t>1</w:t>
      </w:r>
      <w:r>
        <w:t>、是提出参数</w:t>
      </w:r>
      <m:oMath>
        <m:r>
          <w:rPr>
            <w:rFonts w:ascii="Cambria Math" w:hAnsi="Cambria Math"/>
          </w:rPr>
          <m:t>C</m:t>
        </m:r>
      </m:oMath>
      <w:r>
        <w:t>的选择。我们在之前的视频中讨论过误差</w:t>
      </w:r>
      <w:r>
        <w:t>/</w:t>
      </w:r>
      <w:r>
        <w:t>方差在这方面的性质。</w:t>
      </w:r>
    </w:p>
    <w:p w14:paraId="411CDAD0" w14:textId="59A6445A" w:rsidR="006C77B1" w:rsidRDefault="006C77B1" w:rsidP="00A50418">
      <w:pPr>
        <w:pStyle w:val="af"/>
      </w:pPr>
      <w:r>
        <w:t>2</w:t>
      </w:r>
      <w:r>
        <w:t>、你也需要选择内核参数或你想要使用的相似函数，其中一个选择是：</w:t>
      </w:r>
      <w:proofErr w:type="gramStart"/>
      <w:ins w:id="296" w:author="Chen Yang [2]" w:date="2024-05-21T13:50:00Z">
        <w:r w:rsidR="00D602B8">
          <w:rPr>
            <w:rFonts w:hint="eastAsia"/>
          </w:rPr>
          <w:t>当特征数</w:t>
        </w:r>
        <w:proofErr w:type="gramEnd"/>
        <w:r w:rsidR="00D602B8">
          <w:rPr>
            <w:rFonts w:hint="eastAsia"/>
          </w:rPr>
          <w:t>n</w:t>
        </w:r>
        <w:r w:rsidR="00D602B8">
          <w:rPr>
            <w:rFonts w:hint="eastAsia"/>
          </w:rPr>
          <w:t>非常多而样本数</w:t>
        </w:r>
        <w:r w:rsidR="00D602B8">
          <w:rPr>
            <w:rFonts w:hint="eastAsia"/>
          </w:rPr>
          <w:t>m</w:t>
        </w:r>
        <w:r w:rsidR="00D602B8">
          <w:rPr>
            <w:rFonts w:hint="eastAsia"/>
          </w:rPr>
          <w:t>非常少的时候，选择复杂的拟合函数</w:t>
        </w:r>
      </w:ins>
      <w:ins w:id="297" w:author="Chen Yang [2]" w:date="2024-05-21T13:51:00Z">
        <w:r w:rsidR="00D602B8">
          <w:rPr>
            <w:rFonts w:hint="eastAsia"/>
          </w:rPr>
          <w:t>容易过拟合，所以</w:t>
        </w:r>
      </w:ins>
      <w:r>
        <w:t>我们选择不需要任</w:t>
      </w:r>
      <w:r>
        <w:lastRenderedPageBreak/>
        <w:t>何内核参数</w:t>
      </w:r>
      <w:ins w:id="298" w:author="Chen Yang [2]" w:date="2024-05-21T13:51:00Z">
        <w:r w:rsidR="00D602B8">
          <w:rPr>
            <w:rFonts w:hint="eastAsia"/>
          </w:rPr>
          <w:t>的</w:t>
        </w:r>
      </w:ins>
      <w:del w:id="299" w:author="Chen Yang [2]" w:date="2024-05-21T13:51:00Z">
        <w:r w:rsidDel="00D602B8">
          <w:delText>，没有内核参数的理念，也叫</w:delText>
        </w:r>
      </w:del>
      <w:r>
        <w:t>线性核函数。因此，如果有人说他使用了线性核的</w:t>
      </w:r>
      <w:r>
        <w:rPr>
          <w:b/>
        </w:rPr>
        <w:t>SVM</w:t>
      </w:r>
      <w:r>
        <w:t>（支持向量机），这就意味这他使用了不带有核函数的</w:t>
      </w:r>
      <w:r>
        <w:rPr>
          <w:b/>
        </w:rPr>
        <w:t>SVM</w:t>
      </w:r>
      <w:r>
        <w:t>（支持向量机）。</w:t>
      </w:r>
    </w:p>
    <w:p w14:paraId="0B033C93" w14:textId="77777777" w:rsidR="006C77B1" w:rsidRDefault="006C77B1" w:rsidP="00A50418">
      <w:pPr>
        <w:pStyle w:val="af"/>
      </w:pPr>
      <w:r>
        <w:t>从逻辑回归模型，我们得到了支持</w:t>
      </w:r>
      <w:proofErr w:type="gramStart"/>
      <w:r>
        <w:t>向量机模型</w:t>
      </w:r>
      <w:proofErr w:type="gramEnd"/>
      <w:r>
        <w:t>，在两者之间，我们应该如何选择呢？</w:t>
      </w:r>
    </w:p>
    <w:p w14:paraId="1637932B" w14:textId="77777777" w:rsidR="006C77B1" w:rsidRDefault="006C77B1" w:rsidP="00A50418">
      <w:pPr>
        <w:pStyle w:val="af"/>
        <w:ind w:firstLine="422"/>
      </w:pPr>
      <w:r>
        <w:rPr>
          <w:b/>
        </w:rPr>
        <w:t>下面是一些普遍使用的准则：</w:t>
      </w:r>
    </w:p>
    <w:p w14:paraId="6D15A233" w14:textId="77777777" w:rsidR="006C77B1" w:rsidRDefault="006C77B1" w:rsidP="00A50418">
      <w:pPr>
        <w:pStyle w:val="af"/>
      </w:pPr>
      <m:oMath>
        <m:r>
          <w:rPr>
            <w:rFonts w:ascii="Cambria Math" w:hAnsi="Cambria Math"/>
          </w:rPr>
          <m:t>n</m:t>
        </m:r>
      </m:oMath>
      <w:r>
        <w:t>为特征数，</w:t>
      </w:r>
      <m:oMath>
        <m:r>
          <w:rPr>
            <w:rFonts w:ascii="Cambria Math" w:hAnsi="Cambria Math"/>
          </w:rPr>
          <m:t>m</m:t>
        </m:r>
      </m:oMath>
      <w:r>
        <w:t>为训练样本数。</w:t>
      </w:r>
    </w:p>
    <w:p w14:paraId="71FC669A" w14:textId="77777777" w:rsidR="006C77B1" w:rsidRDefault="006C77B1" w:rsidP="00A50418">
      <w:pPr>
        <w:pStyle w:val="af"/>
      </w:pPr>
      <w:r>
        <w:t>(1)</w:t>
      </w:r>
      <w:r>
        <w:t>如果相较于</w:t>
      </w:r>
      <m:oMath>
        <m:r>
          <w:rPr>
            <w:rFonts w:ascii="Cambria Math" w:hAnsi="Cambria Math"/>
          </w:rPr>
          <m:t>m</m:t>
        </m:r>
      </m:oMath>
      <w:r>
        <w:t>而言，</w:t>
      </w:r>
      <m:oMath>
        <m:r>
          <w:rPr>
            <w:rFonts w:ascii="Cambria Math" w:hAnsi="Cambria Math"/>
          </w:rPr>
          <m:t>n</m:t>
        </m:r>
      </m:oMath>
      <w:r>
        <w:t>要大许多，即训练集数据量不够支持我们训练一个复杂的非线性模型，我们选用逻辑回归模型或者不带核函数的支持向量机。</w:t>
      </w:r>
    </w:p>
    <w:p w14:paraId="7AF90752" w14:textId="77777777" w:rsidR="006C77B1" w:rsidRDefault="006C77B1" w:rsidP="00A50418">
      <w:pPr>
        <w:pStyle w:val="af"/>
      </w:pPr>
      <w:r>
        <w:t>(2)</w:t>
      </w:r>
      <w:r>
        <w:t>如果</w:t>
      </w:r>
      <m:oMath>
        <m:r>
          <w:rPr>
            <w:rFonts w:ascii="Cambria Math" w:hAnsi="Cambria Math"/>
          </w:rPr>
          <m:t>n</m:t>
        </m:r>
      </m:oMath>
      <w:r>
        <w:t>较小，而且</w:t>
      </w:r>
      <m:oMath>
        <m:r>
          <w:rPr>
            <w:rFonts w:ascii="Cambria Math" w:hAnsi="Cambria Math"/>
          </w:rPr>
          <m:t>m</m:t>
        </m:r>
      </m:oMath>
      <w:r>
        <w:t>大小中等，例如</w:t>
      </w:r>
      <m:oMath>
        <m:r>
          <w:rPr>
            <w:rFonts w:ascii="Cambria Math" w:hAnsi="Cambria Math"/>
          </w:rPr>
          <m:t>n</m:t>
        </m:r>
      </m:oMath>
      <w:r>
        <w:t>在</w:t>
      </w:r>
      <w:r>
        <w:t xml:space="preserve"> 1-1000 </w:t>
      </w:r>
      <w:r>
        <w:t>之间，而</w:t>
      </w:r>
      <m:oMath>
        <m:r>
          <w:rPr>
            <w:rFonts w:ascii="Cambria Math" w:hAnsi="Cambria Math"/>
          </w:rPr>
          <m:t>m</m:t>
        </m:r>
      </m:oMath>
      <w:r>
        <w:t>在</w:t>
      </w:r>
      <w:r>
        <w:t>10-10000</w:t>
      </w:r>
      <w:r>
        <w:t>之间，使用高斯核函数的支持向量机。</w:t>
      </w:r>
    </w:p>
    <w:p w14:paraId="3E9ACBDA" w14:textId="77777777" w:rsidR="006C77B1" w:rsidRDefault="006C77B1" w:rsidP="00A50418">
      <w:pPr>
        <w:pStyle w:val="af"/>
      </w:pPr>
      <w:r>
        <w:t>(3)</w:t>
      </w:r>
      <w:r>
        <w:t>如果</w:t>
      </w:r>
      <m:oMath>
        <m:r>
          <w:rPr>
            <w:rFonts w:ascii="Cambria Math" w:hAnsi="Cambria Math"/>
          </w:rPr>
          <m:t>n</m:t>
        </m:r>
      </m:oMath>
      <w:r>
        <w:t>较小，而</w:t>
      </w:r>
      <m:oMath>
        <m:r>
          <w:rPr>
            <w:rFonts w:ascii="Cambria Math" w:hAnsi="Cambria Math"/>
          </w:rPr>
          <m:t>m</m:t>
        </m:r>
      </m:oMath>
      <w:r>
        <w:t>较大，例如</w:t>
      </w:r>
      <m:oMath>
        <m:r>
          <w:rPr>
            <w:rFonts w:ascii="Cambria Math" w:hAnsi="Cambria Math"/>
          </w:rPr>
          <m:t>n</m:t>
        </m:r>
      </m:oMath>
      <w:r>
        <w:t>在</w:t>
      </w:r>
      <w:r>
        <w:t>1-1000</w:t>
      </w:r>
      <w:r>
        <w:t>之间，而</w:t>
      </w:r>
      <m:oMath>
        <m:r>
          <w:rPr>
            <w:rFonts w:ascii="Cambria Math" w:hAnsi="Cambria Math"/>
          </w:rPr>
          <m:t>m</m:t>
        </m:r>
      </m:oMath>
      <w:r>
        <w:t>大于</w:t>
      </w:r>
      <w:r>
        <w:t>50000</w:t>
      </w:r>
      <w:r>
        <w:t>，则使用支持向量机会非常慢，解决方案是创造、增加更多的特征，然后使用逻辑回归或不带核函数的支持向量机。</w:t>
      </w:r>
    </w:p>
    <w:p w14:paraId="538B35CC" w14:textId="77777777" w:rsidR="006C77B1" w:rsidRDefault="006C77B1" w:rsidP="00A50418">
      <w:pPr>
        <w:pStyle w:val="af"/>
      </w:pPr>
      <w:r>
        <w:t>值得一提的是，神经网络在以上三种情况下都可能会有较好的表现，但是训练神经网络可能非常慢，选择支持</w:t>
      </w:r>
      <w:proofErr w:type="gramStart"/>
      <w:r>
        <w:t>向量机</w:t>
      </w:r>
      <w:proofErr w:type="gramEnd"/>
      <w:r>
        <w:t>的原因主要在于它的代价函数是凸函数，不存在局部最小值。</w:t>
      </w:r>
    </w:p>
    <w:p w14:paraId="1E9BB784" w14:textId="77777777" w:rsidR="006C77B1" w:rsidRDefault="006C77B1" w:rsidP="00A50418">
      <w:pPr>
        <w:pStyle w:val="af"/>
      </w:pPr>
      <w:r>
        <w:t>今天的</w:t>
      </w:r>
      <w:r>
        <w:rPr>
          <w:b/>
        </w:rPr>
        <w:t>SVM</w:t>
      </w:r>
      <w:r>
        <w:t>包会工作得很好，但是它们仍然会有一些慢。当你有非常非常大的训练集，且用高斯核函数是在这种情况下，我经常会做的是尝试</w:t>
      </w:r>
      <w:proofErr w:type="gramStart"/>
      <w:r>
        <w:t>手动地</w:t>
      </w:r>
      <w:proofErr w:type="gramEnd"/>
      <w:r>
        <w:t>创建，拥有更多的特征变量，然后用逻辑回归或者不带核函数的支持向量机。如果你看到这个幻灯片，看到了逻辑回归，或者不带核函数的支持向量机。在这个两个地方，我把它们放在一起是有原因的。原因是：逻辑回归和不带核函数的支持</w:t>
      </w:r>
      <w:proofErr w:type="gramStart"/>
      <w:r>
        <w:t>向量机</w:t>
      </w:r>
      <w:proofErr w:type="gramEnd"/>
      <w:r>
        <w:t>它们都是非常相似的算法，不管是逻辑回归还是不带核函数的</w:t>
      </w:r>
      <w:r>
        <w:rPr>
          <w:b/>
        </w:rPr>
        <w:t>SVM</w:t>
      </w:r>
      <w:r>
        <w:t>，通常都会做相似的事情，并给出相似的结果。但是根据你实现的情况，其中一个可能会比另一个更加有效。但是在其中一个算法应用的地方，逻辑回归或不带核函数的</w:t>
      </w:r>
      <w:r>
        <w:rPr>
          <w:b/>
        </w:rPr>
        <w:t>SVM</w:t>
      </w:r>
      <w:r>
        <w:t>另一个也很有可能很有效。但是随着</w:t>
      </w:r>
      <w:r>
        <w:rPr>
          <w:b/>
        </w:rPr>
        <w:t>SVM</w:t>
      </w:r>
      <w:r>
        <w:t>的复杂度增加，当你使用不同的内核函数来学习复杂的非线性函数时，这个体系，你知道的，当你有多达</w:t>
      </w:r>
      <w:r>
        <w:t>1</w:t>
      </w:r>
      <w:r>
        <w:t>万（</w:t>
      </w:r>
      <w:r>
        <w:t>10,000</w:t>
      </w:r>
      <w:r>
        <w:t>）的样本时，也可能是</w:t>
      </w:r>
      <w:r>
        <w:t>5</w:t>
      </w:r>
      <w:r>
        <w:t>万（</w:t>
      </w:r>
      <w:r>
        <w:t>50,000</w:t>
      </w:r>
      <w:r>
        <w:t>），你的特征变量的数量这是相当大的。那是一个非常常见的体系，也许在这个体系里，不带核函数的支持</w:t>
      </w:r>
      <w:proofErr w:type="gramStart"/>
      <w:r>
        <w:t>向量机</w:t>
      </w:r>
      <w:proofErr w:type="gramEnd"/>
      <w:r>
        <w:t>就会表现得相当突出。你可以做比这困难得多需要逻辑回归的事情。</w:t>
      </w:r>
    </w:p>
    <w:p w14:paraId="56DC05B7" w14:textId="77777777" w:rsidR="006C77B1" w:rsidRDefault="006C77B1" w:rsidP="00A50418">
      <w:pPr>
        <w:pStyle w:val="af"/>
      </w:pPr>
      <w:r>
        <w:t>最后，神经网络使用于什么时候呢？</w:t>
      </w:r>
      <w:r>
        <w:t xml:space="preserve"> </w:t>
      </w:r>
      <w:r>
        <w:t>对于所有的这些问题，对于所有的这些不同体系一个设计得很好的神经网络也很有可能会非常有效。有一个缺点是，或者说是有时可能不会使用神经网络的原因是：对于许多这样的问题，神经网络训练起来可能会特别慢，但是如果你有一个非常好的</w:t>
      </w:r>
      <w:r>
        <w:rPr>
          <w:b/>
        </w:rPr>
        <w:t>SVM</w:t>
      </w:r>
      <w:r>
        <w:t>实现包，它可能会运行得比较快比神经网络快很多，尽管我们在此之前没有展示，但是事实证明，</w:t>
      </w:r>
      <w:r>
        <w:rPr>
          <w:b/>
        </w:rPr>
        <w:t>SVM</w:t>
      </w:r>
      <w:r>
        <w:t>具有的优化问题，是一种</w:t>
      </w:r>
      <w:proofErr w:type="gramStart"/>
      <w:r>
        <w:t>凸</w:t>
      </w:r>
      <w:proofErr w:type="gramEnd"/>
      <w:r>
        <w:t>优化问题。因此，好的</w:t>
      </w:r>
      <w:r>
        <w:rPr>
          <w:b/>
        </w:rPr>
        <w:t>SVM</w:t>
      </w:r>
      <w:r>
        <w:lastRenderedPageBreak/>
        <w:t>优化软件包总是会找到全局最小值，或者接近它的值。对于</w:t>
      </w:r>
      <w:r>
        <w:rPr>
          <w:b/>
        </w:rPr>
        <w:t>SVM</w:t>
      </w:r>
      <w:r>
        <w:t>你不需要担心局部最优。在实际应用中，局部最优不是神经网络所需要解决的一个重大问题，所以这是你在使用</w:t>
      </w:r>
      <w:r>
        <w:rPr>
          <w:b/>
        </w:rPr>
        <w:t>SVM</w:t>
      </w:r>
      <w:r>
        <w:t>的时候不</w:t>
      </w:r>
      <w:proofErr w:type="gramStart"/>
      <w:r>
        <w:t>需要太去担心</w:t>
      </w:r>
      <w:proofErr w:type="gramEnd"/>
      <w:r>
        <w:t>的一个问题。根据你的问题，神经网络可能会比</w:t>
      </w:r>
      <w:r>
        <w:rPr>
          <w:b/>
        </w:rPr>
        <w:t>SVM</w:t>
      </w:r>
      <w:r>
        <w:t>慢，尤其是在这样一个体系中，至于这里给出的参考，看上去有些模糊，如果你在考虑一些问题，这些参考会有一些模糊，但是我仍然不能完全确定，我是该用这个算法还是改用那个算法，这个没有太大关系，当我遇到机器学习问题的时候，有时它确实不清楚这是否是最好的算法，但是就如在之前的视频中看到的算法确实很重要。但是通常更加重要的是：你有多少数据，你有多熟练是否擅长做误差分析和排除学习算法，指出如何设定新的特征变量和找出其他能决定你学习算法的变量等方面，通常这些方面会比你使用逻辑回归还是</w:t>
      </w:r>
      <w:r>
        <w:rPr>
          <w:b/>
        </w:rPr>
        <w:t>SVM</w:t>
      </w:r>
      <w:r>
        <w:t>这方面更加重要。但是，已经说过了，</w:t>
      </w:r>
      <w:r>
        <w:rPr>
          <w:b/>
        </w:rPr>
        <w:t>SVM</w:t>
      </w:r>
      <w:r>
        <w:t>仍然被广泛认为是一种最强大的学习算法，这是一个体系，包含了什么时候一个有效的方法去学习复杂的非线性函数。因此，实际上与逻辑回归、神经网络、</w:t>
      </w:r>
      <w:r>
        <w:rPr>
          <w:b/>
        </w:rPr>
        <w:t>SVM</w:t>
      </w:r>
      <w:r>
        <w:t>一起使用这些方法来提高学习算法，我认为你会很好地建立很有技术的状态。（编者注：当时</w:t>
      </w:r>
      <w:r>
        <w:rPr>
          <w:b/>
        </w:rPr>
        <w:t>GPU</w:t>
      </w:r>
      <w:r>
        <w:t>计算比较慢，神经网络还不流行。）</w:t>
      </w:r>
    </w:p>
    <w:p w14:paraId="51D41140" w14:textId="77777777" w:rsidR="006C77B1" w:rsidRDefault="006C77B1" w:rsidP="00A50418">
      <w:pPr>
        <w:pStyle w:val="af"/>
      </w:pPr>
      <w:r>
        <w:t>机器学习系统对于一个宽泛的应用领域来说，这是另一个在你军械库里非常强大的工具，你可以把它应用到很多地方，如硅谷、在工业、学术等领域建立许多高性能的机器学习系统。</w:t>
      </w:r>
    </w:p>
    <w:p w14:paraId="3C4D29E5" w14:textId="77777777" w:rsidR="00A50418" w:rsidRDefault="00A50418">
      <w:pPr>
        <w:widowControl/>
        <w:jc w:val="left"/>
        <w:rPr>
          <w:b/>
          <w:bCs/>
          <w:kern w:val="44"/>
          <w:sz w:val="44"/>
          <w:szCs w:val="44"/>
        </w:rPr>
      </w:pPr>
      <w:r>
        <w:br w:type="page"/>
      </w:r>
    </w:p>
    <w:p w14:paraId="440B6D4C" w14:textId="2630E1A4" w:rsidR="006C77B1" w:rsidRDefault="006C77B1" w:rsidP="00D15056">
      <w:pPr>
        <w:pStyle w:val="MMTopic1"/>
      </w:pPr>
      <w:bookmarkStart w:id="300" w:name="_Toc38636869"/>
      <w:r>
        <w:lastRenderedPageBreak/>
        <w:t>第</w:t>
      </w:r>
      <w:r>
        <w:t>8</w:t>
      </w:r>
      <w:r>
        <w:t>周</w:t>
      </w:r>
      <w:bookmarkEnd w:id="300"/>
    </w:p>
    <w:p w14:paraId="056CD926" w14:textId="22E3188C" w:rsidR="006C77B1" w:rsidRDefault="006C77B1" w:rsidP="00D15056">
      <w:pPr>
        <w:pStyle w:val="MMTopic2"/>
        <w:numPr>
          <w:ilvl w:val="0"/>
          <w:numId w:val="2"/>
        </w:numPr>
      </w:pPr>
      <w:bookmarkStart w:id="301" w:name="_Toc38636870"/>
      <w:r>
        <w:t>聚类</w:t>
      </w:r>
      <w:r>
        <w:t>(Clustering)</w:t>
      </w:r>
      <w:bookmarkEnd w:id="301"/>
    </w:p>
    <w:p w14:paraId="3BD346CB" w14:textId="77777777" w:rsidR="006C77B1" w:rsidRDefault="006C77B1">
      <w:pPr>
        <w:pStyle w:val="3"/>
      </w:pPr>
      <w:bookmarkStart w:id="302" w:name="_Toc38636871"/>
      <w:r>
        <w:t xml:space="preserve">13.1 </w:t>
      </w:r>
      <w:r>
        <w:t>无监督学习：简介</w:t>
      </w:r>
      <w:bookmarkEnd w:id="302"/>
    </w:p>
    <w:p w14:paraId="334FB83B" w14:textId="77777777" w:rsidR="006C77B1" w:rsidRDefault="006C77B1" w:rsidP="00A50418">
      <w:pPr>
        <w:pStyle w:val="af0"/>
      </w:pPr>
      <w:r>
        <w:t>参考视频</w:t>
      </w:r>
      <w:r>
        <w:t>: 13 - 1 - Unsupervised Learning_ Introduction (3 min).</w:t>
      </w:r>
      <w:proofErr w:type="spellStart"/>
      <w:r>
        <w:t>mkv</w:t>
      </w:r>
      <w:proofErr w:type="spellEnd"/>
    </w:p>
    <w:p w14:paraId="145B8B26" w14:textId="77777777" w:rsidR="006C77B1" w:rsidRDefault="006C77B1" w:rsidP="00A50418">
      <w:pPr>
        <w:pStyle w:val="af"/>
      </w:pPr>
      <w:r>
        <w:t>在这个视频中，我将开始介绍聚类算法。这将是一个激动人心的时刻，因为这是我们学习的第一个非监督学习算法。我们将要让计算机学习无标签数据，而不是此前的标签数据。</w:t>
      </w:r>
    </w:p>
    <w:p w14:paraId="16F5F0DF" w14:textId="1C228318" w:rsidR="006C77B1" w:rsidRDefault="006C77B1" w:rsidP="00A50418">
      <w:pPr>
        <w:pStyle w:val="af"/>
      </w:pPr>
      <w:r>
        <w:t>那么，什么是非监督学习呢？在课程的一开始，我曾简单</w:t>
      </w:r>
      <w:r w:rsidR="00902445">
        <w:rPr>
          <w:rFonts w:hint="eastAsia"/>
        </w:rPr>
        <w:t>地</w:t>
      </w:r>
      <w:r>
        <w:t>介绍过非监督学习，然而，我们还是有必要将其与监督学习做一下比较。</w:t>
      </w:r>
    </w:p>
    <w:p w14:paraId="74265A19" w14:textId="77777777" w:rsidR="006C77B1" w:rsidRDefault="006C77B1" w:rsidP="00A50418">
      <w:pPr>
        <w:pStyle w:val="af"/>
      </w:pPr>
      <w:r>
        <w:t>在一个典型的监督学习中，我们有一个有标签的训练集，我们的目标是找到能够区分正样本和负样本的决策边界，在这里的监督学习中，我们有一系列标签，我们需要据此拟合一个假设函数。与此不同的是，在非监督学习中，我们的数据没有附带任何标签，我们拿到的数据就是这样的：</w:t>
      </w:r>
    </w:p>
    <w:p w14:paraId="7E5B6F08" w14:textId="77777777" w:rsidR="006C77B1" w:rsidRDefault="006C77B1" w:rsidP="00A50418">
      <w:pPr>
        <w:pStyle w:val="af"/>
      </w:pPr>
      <w:r>
        <w:rPr>
          <w:noProof/>
        </w:rPr>
        <w:drawing>
          <wp:inline distT="0" distB="0" distL="0" distR="0" wp14:anchorId="37EFC817" wp14:editId="4EB6A6A9">
            <wp:extent cx="2705100" cy="1933575"/>
            <wp:effectExtent l="0" t="0" r="0" b="9525"/>
            <wp:docPr id="58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709f5ca3cd2240d4e95dcc3d3e808d5.png"/>
                    <pic:cNvPicPr>
                      <a:picLocks noChangeAspect="1" noChangeArrowheads="1"/>
                    </pic:cNvPicPr>
                  </pic:nvPicPr>
                  <pic:blipFill>
                    <a:blip r:embed="rId307"/>
                    <a:stretch>
                      <a:fillRect/>
                    </a:stretch>
                  </pic:blipFill>
                  <pic:spPr bwMode="auto">
                    <a:xfrm>
                      <a:off x="0" y="0"/>
                      <a:ext cx="2705100" cy="1933575"/>
                    </a:xfrm>
                    <a:prstGeom prst="rect">
                      <a:avLst/>
                    </a:prstGeom>
                    <a:noFill/>
                    <a:ln w="9525">
                      <a:noFill/>
                      <a:headEnd/>
                      <a:tailEnd/>
                    </a:ln>
                  </pic:spPr>
                </pic:pic>
              </a:graphicData>
            </a:graphic>
          </wp:inline>
        </w:drawing>
      </w:r>
    </w:p>
    <w:p w14:paraId="147CDB6B" w14:textId="77777777" w:rsidR="006C77B1" w:rsidRDefault="006C77B1" w:rsidP="00A50418">
      <w:pPr>
        <w:pStyle w:val="af"/>
      </w:pPr>
      <w:r>
        <w:t>在这里我们有一系列点，却没有标签。因此，我们的训练集可以写成只有</w:t>
      </w:r>
      <m:oMath>
        <m:sSup>
          <m:sSupPr>
            <m:ctrlPr>
              <w:rPr>
                <w:rFonts w:ascii="Cambria Math" w:hAnsi="Cambria Math"/>
              </w:rPr>
            </m:ctrlPr>
          </m:sSupPr>
          <m:e>
            <m:r>
              <w:rPr>
                <w:rFonts w:ascii="Cambria Math" w:hAnsi="Cambria Math"/>
              </w:rPr>
              <m:t>x</m:t>
            </m:r>
          </m:e>
          <m:sup>
            <m:r>
              <w:rPr>
                <w:rFonts w:ascii="Cambria Math" w:hAnsi="Cambria Math"/>
              </w:rPr>
              <m:t>(1)</m:t>
            </m:r>
          </m:sup>
        </m:sSup>
      </m:oMath>
      <w:r>
        <w:t>,</w:t>
      </w:r>
      <m:oMath>
        <m:sSup>
          <m:sSupPr>
            <m:ctrlPr>
              <w:rPr>
                <w:rFonts w:ascii="Cambria Math" w:hAnsi="Cambria Math"/>
              </w:rPr>
            </m:ctrlPr>
          </m:sSupPr>
          <m:e>
            <m:r>
              <w:rPr>
                <w:rFonts w:ascii="Cambria Math" w:hAnsi="Cambria Math"/>
              </w:rPr>
              <m:t>x</m:t>
            </m:r>
          </m:e>
          <m:sup>
            <m:r>
              <w:rPr>
                <w:rFonts w:ascii="Cambria Math" w:hAnsi="Cambria Math"/>
              </w:rPr>
              <m:t>(2)</m:t>
            </m:r>
          </m:sup>
        </m:sSup>
      </m:oMath>
      <w:r>
        <w:t>….</w:t>
      </w:r>
      <w:proofErr w:type="gramStart"/>
      <w:r>
        <w:t>.</w:t>
      </w:r>
      <w:r>
        <w:t>一直到</w:t>
      </w:r>
      <w:proofErr w:type="gramEnd"/>
      <m:oMath>
        <m:sSup>
          <m:sSupPr>
            <m:ctrlPr>
              <w:rPr>
                <w:rFonts w:ascii="Cambria Math" w:hAnsi="Cambria Math"/>
              </w:rPr>
            </m:ctrlPr>
          </m:sSupPr>
          <m:e>
            <m:r>
              <w:rPr>
                <w:rFonts w:ascii="Cambria Math" w:hAnsi="Cambria Math"/>
              </w:rPr>
              <m:t>x</m:t>
            </m:r>
          </m:e>
          <m:sup>
            <m:r>
              <w:rPr>
                <w:rFonts w:ascii="Cambria Math" w:hAnsi="Cambria Math"/>
              </w:rPr>
              <m:t>(m)</m:t>
            </m:r>
          </m:sup>
        </m:sSup>
      </m:oMath>
      <w:r>
        <w:t>。我们没有任何标签</w:t>
      </w:r>
      <m:oMath>
        <m:r>
          <w:rPr>
            <w:rFonts w:ascii="Cambria Math" w:hAnsi="Cambria Math"/>
          </w:rPr>
          <m:t>y</m:t>
        </m:r>
      </m:oMath>
      <w:r>
        <w:t>。因此，图上画的这些点没有标签信息。也就是说，在非监督学习中，我们需要将一系列无标签的训练数据，输入到一个算法中，然后我们告诉这个算法，快去为我们找找这个数据的内在结构给定数据。我们可能需要某种算法帮助我们寻找一种结构。图上的数据看起来可以分成两个分开的点集（称为簇），一个能够找到我圈出的这些点集的算法，就被称为聚类算法。</w:t>
      </w:r>
    </w:p>
    <w:p w14:paraId="14FA5DB5" w14:textId="77777777" w:rsidR="006C77B1" w:rsidRDefault="006C77B1" w:rsidP="00A50418">
      <w:pPr>
        <w:pStyle w:val="af"/>
      </w:pPr>
      <w:r>
        <w:rPr>
          <w:noProof/>
        </w:rPr>
        <w:lastRenderedPageBreak/>
        <w:drawing>
          <wp:inline distT="0" distB="0" distL="0" distR="0" wp14:anchorId="04CC787F" wp14:editId="1CEAFDCA">
            <wp:extent cx="3114675" cy="2286000"/>
            <wp:effectExtent l="0" t="0" r="9525" b="0"/>
            <wp:docPr id="58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709f5ca3cd2240d4e95dcc3d3e808d5.png"/>
                    <pic:cNvPicPr>
                      <a:picLocks noChangeAspect="1" noChangeArrowheads="1"/>
                    </pic:cNvPicPr>
                  </pic:nvPicPr>
                  <pic:blipFill>
                    <a:blip r:embed="rId307"/>
                    <a:stretch>
                      <a:fillRect/>
                    </a:stretch>
                  </pic:blipFill>
                  <pic:spPr bwMode="auto">
                    <a:xfrm>
                      <a:off x="0" y="0"/>
                      <a:ext cx="3114675" cy="2286000"/>
                    </a:xfrm>
                    <a:prstGeom prst="rect">
                      <a:avLst/>
                    </a:prstGeom>
                    <a:noFill/>
                    <a:ln w="9525">
                      <a:noFill/>
                      <a:headEnd/>
                      <a:tailEnd/>
                    </a:ln>
                  </pic:spPr>
                </pic:pic>
              </a:graphicData>
            </a:graphic>
          </wp:inline>
        </w:drawing>
      </w:r>
    </w:p>
    <w:p w14:paraId="15C4C1F8" w14:textId="77777777" w:rsidR="006C77B1" w:rsidRDefault="006C77B1" w:rsidP="00A50418">
      <w:pPr>
        <w:pStyle w:val="af"/>
      </w:pPr>
      <w:r>
        <w:t>这将是我们介绍的第一个非监督学习算法。当然，此后我们还将提到其他类型的非监督学习算法，它们可以为我们找到其他类型的结构或者其他的一些模式，而不只是簇。</w:t>
      </w:r>
    </w:p>
    <w:p w14:paraId="3851FE04" w14:textId="77777777" w:rsidR="006C77B1" w:rsidRDefault="006C77B1" w:rsidP="00A50418">
      <w:pPr>
        <w:pStyle w:val="af"/>
      </w:pPr>
      <w:r>
        <w:t>我们将先介绍聚类算法。此后，我们将陆续介绍其他算法。那么聚类算法一般用来做什么呢？</w:t>
      </w:r>
    </w:p>
    <w:p w14:paraId="3C8ABEC3" w14:textId="77777777" w:rsidR="006C77B1" w:rsidRDefault="006C77B1" w:rsidP="00A50418">
      <w:pPr>
        <w:pStyle w:val="af"/>
      </w:pPr>
      <w:r>
        <w:rPr>
          <w:noProof/>
        </w:rPr>
        <w:drawing>
          <wp:inline distT="0" distB="0" distL="0" distR="0" wp14:anchorId="6BBAC946" wp14:editId="58390D97">
            <wp:extent cx="4933950" cy="3067050"/>
            <wp:effectExtent l="0" t="0" r="0" b="0"/>
            <wp:docPr id="58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f180f091e9bad9ac185248721437526.png"/>
                    <pic:cNvPicPr>
                      <a:picLocks noChangeAspect="1" noChangeArrowheads="1"/>
                    </pic:cNvPicPr>
                  </pic:nvPicPr>
                  <pic:blipFill>
                    <a:blip r:embed="rId308"/>
                    <a:stretch>
                      <a:fillRect/>
                    </a:stretch>
                  </pic:blipFill>
                  <pic:spPr bwMode="auto">
                    <a:xfrm>
                      <a:off x="0" y="0"/>
                      <a:ext cx="4933950" cy="3067050"/>
                    </a:xfrm>
                    <a:prstGeom prst="rect">
                      <a:avLst/>
                    </a:prstGeom>
                    <a:noFill/>
                    <a:ln w="9525">
                      <a:noFill/>
                      <a:headEnd/>
                      <a:tailEnd/>
                    </a:ln>
                  </pic:spPr>
                </pic:pic>
              </a:graphicData>
            </a:graphic>
          </wp:inline>
        </w:drawing>
      </w:r>
    </w:p>
    <w:p w14:paraId="719599C7" w14:textId="77777777" w:rsidR="006C77B1" w:rsidRDefault="006C77B1" w:rsidP="00A50418">
      <w:pPr>
        <w:pStyle w:val="af"/>
      </w:pPr>
      <w:r>
        <w:t>在这门课程的早些时候，我曾经列举过一些应用：比如市场分割。也许你在数据库中存储了许多客户的信息，而你希望将他们分成不同的客户群，这样你可以对不同类型的客户分别销售产品或者分别提供更适合的服务。社交网络分析：事实上有许多研究人员正在研究这样一些内容，他们关注一群人，关注社交网络，例如</w:t>
      </w:r>
      <w:r>
        <w:rPr>
          <w:b/>
        </w:rPr>
        <w:t>Facebook</w:t>
      </w:r>
      <w:r>
        <w:t>，</w:t>
      </w:r>
      <w:r>
        <w:rPr>
          <w:b/>
        </w:rPr>
        <w:t>Google+</w:t>
      </w:r>
      <w:r>
        <w:t>，或者是其他的一些信息，比如说：你经常跟哪些人联系，而这些人又经常给哪些人发邮件，由此找到关系密切的人群。因此，这可能需要另一个聚类算法，你希望用它发现社交网络中关系密切的朋友。我有一个朋友正在研究这个问题，他希望使用聚类算法来更好的组织计算机集群，或者更好</w:t>
      </w:r>
      <w:r>
        <w:lastRenderedPageBreak/>
        <w:t>的管理数据中心。因为如果你知道数据中心中，那些计算机经常协作工作。那么，你可以重新分配资源，重新布局网络。由此优化数据中心，优化数据通信。</w:t>
      </w:r>
    </w:p>
    <w:p w14:paraId="133950DF" w14:textId="77777777" w:rsidR="006C77B1" w:rsidRDefault="006C77B1" w:rsidP="00A50418">
      <w:pPr>
        <w:pStyle w:val="af"/>
      </w:pPr>
      <w:r>
        <w:t>最后，我实际上还在研究如何利用聚类算法了解星系的形成。然后用这个知识，了解一些天文学上的细节问题。好的，这就是聚类算法。这将是我们介绍的第一个非监督学习算法。在下一个视频中，我们将开始介绍一个具体的聚类算法。</w:t>
      </w:r>
    </w:p>
    <w:p w14:paraId="6A3268E7" w14:textId="77777777" w:rsidR="00A50418" w:rsidRDefault="00A50418">
      <w:pPr>
        <w:widowControl/>
        <w:jc w:val="left"/>
        <w:rPr>
          <w:b/>
          <w:bCs/>
          <w:sz w:val="32"/>
          <w:szCs w:val="32"/>
        </w:rPr>
      </w:pPr>
      <w:r>
        <w:br w:type="page"/>
      </w:r>
    </w:p>
    <w:p w14:paraId="18E02BF1" w14:textId="02E6C579" w:rsidR="006C77B1" w:rsidRDefault="006C77B1">
      <w:pPr>
        <w:pStyle w:val="3"/>
      </w:pPr>
      <w:bookmarkStart w:id="303" w:name="_Toc38636872"/>
      <w:r>
        <w:lastRenderedPageBreak/>
        <w:t>13.2 K-</w:t>
      </w:r>
      <w:r>
        <w:t>均值算法</w:t>
      </w:r>
      <w:bookmarkEnd w:id="303"/>
    </w:p>
    <w:p w14:paraId="6B02877A" w14:textId="77777777" w:rsidR="006C77B1" w:rsidRDefault="006C77B1" w:rsidP="00A50418">
      <w:pPr>
        <w:pStyle w:val="af0"/>
      </w:pPr>
      <w:r>
        <w:t>参考视频</w:t>
      </w:r>
      <w:r>
        <w:t>: 13 - 2 - K-Means Algorithm (13 min).</w:t>
      </w:r>
      <w:proofErr w:type="spellStart"/>
      <w:r>
        <w:t>mkv</w:t>
      </w:r>
      <w:proofErr w:type="spellEnd"/>
    </w:p>
    <w:p w14:paraId="5B1445BC" w14:textId="77777777" w:rsidR="006C77B1" w:rsidRDefault="006C77B1" w:rsidP="00A50418">
      <w:pPr>
        <w:pStyle w:val="af"/>
        <w:ind w:firstLine="422"/>
      </w:pPr>
      <w:r>
        <w:rPr>
          <w:b/>
        </w:rPr>
        <w:t>K-</w:t>
      </w:r>
      <w:r>
        <w:rPr>
          <w:b/>
        </w:rPr>
        <w:t>均值</w:t>
      </w:r>
      <w:r>
        <w:t>是最普及的聚类算法，算法接受一个未标记的数据集，然后将数据聚类成不同的组。</w:t>
      </w:r>
    </w:p>
    <w:p w14:paraId="33C42539" w14:textId="77777777" w:rsidR="006C77B1" w:rsidRDefault="006C77B1" w:rsidP="00A50418">
      <w:pPr>
        <w:pStyle w:val="af"/>
        <w:ind w:firstLine="422"/>
      </w:pPr>
      <w:r>
        <w:rPr>
          <w:b/>
        </w:rPr>
        <w:t>K-</w:t>
      </w:r>
      <w:r>
        <w:rPr>
          <w:b/>
        </w:rPr>
        <w:t>均值</w:t>
      </w:r>
      <w:r>
        <w:t>是一个迭代算法，假设我们想要将数据聚类成</w:t>
      </w:r>
      <w:r>
        <w:t>n</w:t>
      </w:r>
      <w:proofErr w:type="gramStart"/>
      <w:r>
        <w:t>个</w:t>
      </w:r>
      <w:proofErr w:type="gramEnd"/>
      <w:r>
        <w:t>组，其方法为</w:t>
      </w:r>
      <w:r>
        <w:t>:</w:t>
      </w:r>
    </w:p>
    <w:p w14:paraId="06D4D314" w14:textId="77777777" w:rsidR="006C77B1" w:rsidRDefault="006C77B1" w:rsidP="00A50418">
      <w:pPr>
        <w:pStyle w:val="af"/>
      </w:pPr>
      <w:r>
        <w:t>首先选择</w:t>
      </w:r>
      <m:oMath>
        <m:r>
          <w:rPr>
            <w:rFonts w:ascii="Cambria Math" w:hAnsi="Cambria Math"/>
          </w:rPr>
          <m:t>K</m:t>
        </m:r>
      </m:oMath>
      <w:proofErr w:type="gramStart"/>
      <w:r>
        <w:t>个</w:t>
      </w:r>
      <w:proofErr w:type="gramEnd"/>
      <w:r>
        <w:t>随机的点，称为</w:t>
      </w:r>
      <w:r>
        <w:rPr>
          <w:b/>
        </w:rPr>
        <w:t>聚类中心</w:t>
      </w:r>
      <w:r>
        <w:t>（</w:t>
      </w:r>
      <w:r>
        <w:rPr>
          <w:b/>
        </w:rPr>
        <w:t>cluster centroids</w:t>
      </w:r>
      <w:r>
        <w:t>）；</w:t>
      </w:r>
    </w:p>
    <w:p w14:paraId="2DB251CD" w14:textId="77777777" w:rsidR="006C77B1" w:rsidRDefault="006C77B1" w:rsidP="00A50418">
      <w:pPr>
        <w:pStyle w:val="af"/>
      </w:pPr>
      <w:r>
        <w:t>对于数据集中的每一个数据，按照距离</w:t>
      </w:r>
      <m:oMath>
        <m:r>
          <w:rPr>
            <w:rFonts w:ascii="Cambria Math" w:hAnsi="Cambria Math"/>
          </w:rPr>
          <m:t>K</m:t>
        </m:r>
      </m:oMath>
      <w:proofErr w:type="gramStart"/>
      <w:r>
        <w:t>个</w:t>
      </w:r>
      <w:proofErr w:type="gramEnd"/>
      <w:r>
        <w:t>中心点的距离，将其与距离最近的中心点关联起来，与同一个中心点关联的</w:t>
      </w:r>
      <w:proofErr w:type="gramStart"/>
      <w:r>
        <w:t>所有点</w:t>
      </w:r>
      <w:proofErr w:type="gramEnd"/>
      <w:r>
        <w:t>聚成一类。</w:t>
      </w:r>
    </w:p>
    <w:p w14:paraId="2CF8ED68" w14:textId="77777777" w:rsidR="006C77B1" w:rsidRDefault="006C77B1" w:rsidP="00A50418">
      <w:pPr>
        <w:pStyle w:val="af"/>
      </w:pPr>
      <w:r>
        <w:t>计算每一个组的平均值，将该组所关联的中心点移动到平均值的位置。</w:t>
      </w:r>
    </w:p>
    <w:p w14:paraId="64B870A4" w14:textId="77777777" w:rsidR="006C77B1" w:rsidRDefault="006C77B1" w:rsidP="00A50418">
      <w:pPr>
        <w:pStyle w:val="af"/>
      </w:pPr>
      <w:r>
        <w:t>重复步骤</w:t>
      </w:r>
      <w:r>
        <w:t>2-4</w:t>
      </w:r>
      <w:r>
        <w:t>直至中心点不再变化。</w:t>
      </w:r>
    </w:p>
    <w:p w14:paraId="12C636D2" w14:textId="77777777" w:rsidR="006C77B1" w:rsidRDefault="006C77B1" w:rsidP="00A50418">
      <w:pPr>
        <w:pStyle w:val="af"/>
      </w:pPr>
      <w:r>
        <w:t>下面是一个聚类示例：</w:t>
      </w:r>
    </w:p>
    <w:p w14:paraId="5931D7B3" w14:textId="77777777" w:rsidR="006C77B1" w:rsidRDefault="006C77B1" w:rsidP="009029C4">
      <w:pPr>
        <w:pStyle w:val="af"/>
        <w:jc w:val="center"/>
      </w:pPr>
      <w:r>
        <w:rPr>
          <w:noProof/>
        </w:rPr>
        <w:drawing>
          <wp:inline distT="0" distB="0" distL="0" distR="0" wp14:anchorId="61EC56BC" wp14:editId="78632A6A">
            <wp:extent cx="3143250" cy="1876425"/>
            <wp:effectExtent l="0" t="0" r="0" b="9525"/>
            <wp:docPr id="58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f1db77ec2e83b592bbe1c4153586120.jpg"/>
                    <pic:cNvPicPr>
                      <a:picLocks noChangeAspect="1" noChangeArrowheads="1"/>
                    </pic:cNvPicPr>
                  </pic:nvPicPr>
                  <pic:blipFill>
                    <a:blip r:embed="rId309"/>
                    <a:stretch>
                      <a:fillRect/>
                    </a:stretch>
                  </pic:blipFill>
                  <pic:spPr bwMode="auto">
                    <a:xfrm>
                      <a:off x="0" y="0"/>
                      <a:ext cx="3143250" cy="1876425"/>
                    </a:xfrm>
                    <a:prstGeom prst="rect">
                      <a:avLst/>
                    </a:prstGeom>
                    <a:noFill/>
                    <a:ln w="9525">
                      <a:noFill/>
                      <a:headEnd/>
                      <a:tailEnd/>
                    </a:ln>
                  </pic:spPr>
                </pic:pic>
              </a:graphicData>
            </a:graphic>
          </wp:inline>
        </w:drawing>
      </w:r>
    </w:p>
    <w:p w14:paraId="1C469B6E" w14:textId="77777777" w:rsidR="006C77B1" w:rsidRDefault="006C77B1" w:rsidP="009029C4">
      <w:pPr>
        <w:pStyle w:val="af"/>
        <w:jc w:val="center"/>
      </w:pPr>
      <w:r>
        <w:t>迭代</w:t>
      </w:r>
      <w:r>
        <w:t xml:space="preserve"> 1 </w:t>
      </w:r>
      <w:r>
        <w:t>次</w:t>
      </w:r>
    </w:p>
    <w:p w14:paraId="5BC59224" w14:textId="77777777" w:rsidR="006C77B1" w:rsidRDefault="006C77B1" w:rsidP="009029C4">
      <w:pPr>
        <w:pStyle w:val="af"/>
        <w:jc w:val="center"/>
      </w:pPr>
      <w:r>
        <w:rPr>
          <w:noProof/>
        </w:rPr>
        <w:drawing>
          <wp:inline distT="0" distB="0" distL="0" distR="0" wp14:anchorId="1B6B9C0A" wp14:editId="03C8FFDF">
            <wp:extent cx="3124200" cy="1962150"/>
            <wp:effectExtent l="0" t="0" r="0" b="0"/>
            <wp:docPr id="58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cdb3ac44f1fe61ff3b5a77d5a4895a1.jpg"/>
                    <pic:cNvPicPr>
                      <a:picLocks noChangeAspect="1" noChangeArrowheads="1"/>
                    </pic:cNvPicPr>
                  </pic:nvPicPr>
                  <pic:blipFill>
                    <a:blip r:embed="rId310"/>
                    <a:stretch>
                      <a:fillRect/>
                    </a:stretch>
                  </pic:blipFill>
                  <pic:spPr bwMode="auto">
                    <a:xfrm>
                      <a:off x="0" y="0"/>
                      <a:ext cx="3125120" cy="1962728"/>
                    </a:xfrm>
                    <a:prstGeom prst="rect">
                      <a:avLst/>
                    </a:prstGeom>
                    <a:noFill/>
                    <a:ln w="9525">
                      <a:noFill/>
                      <a:headEnd/>
                      <a:tailEnd/>
                    </a:ln>
                  </pic:spPr>
                </pic:pic>
              </a:graphicData>
            </a:graphic>
          </wp:inline>
        </w:drawing>
      </w:r>
    </w:p>
    <w:p w14:paraId="02244C0F" w14:textId="77777777" w:rsidR="006C77B1" w:rsidRDefault="006C77B1" w:rsidP="009029C4">
      <w:pPr>
        <w:pStyle w:val="af"/>
        <w:jc w:val="center"/>
      </w:pPr>
      <w:r>
        <w:t>迭代</w:t>
      </w:r>
      <w:r>
        <w:t xml:space="preserve"> 3 </w:t>
      </w:r>
      <w:r>
        <w:t>次</w:t>
      </w:r>
    </w:p>
    <w:p w14:paraId="4586991D" w14:textId="77777777" w:rsidR="006C77B1" w:rsidRDefault="006C77B1" w:rsidP="009029C4">
      <w:pPr>
        <w:pStyle w:val="af"/>
        <w:jc w:val="center"/>
      </w:pPr>
      <w:r>
        <w:rPr>
          <w:noProof/>
        </w:rPr>
        <w:lastRenderedPageBreak/>
        <w:drawing>
          <wp:inline distT="0" distB="0" distL="0" distR="0" wp14:anchorId="6B2CA78B" wp14:editId="505F700A">
            <wp:extent cx="3162300" cy="2124075"/>
            <wp:effectExtent l="0" t="0" r="0" b="9525"/>
            <wp:docPr id="58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e6dd7acf1a1eddcd09da362ecdf976f.jpg"/>
                    <pic:cNvPicPr>
                      <a:picLocks noChangeAspect="1" noChangeArrowheads="1"/>
                    </pic:cNvPicPr>
                  </pic:nvPicPr>
                  <pic:blipFill>
                    <a:blip r:embed="rId311"/>
                    <a:stretch>
                      <a:fillRect/>
                    </a:stretch>
                  </pic:blipFill>
                  <pic:spPr bwMode="auto">
                    <a:xfrm>
                      <a:off x="0" y="0"/>
                      <a:ext cx="3162300" cy="2124075"/>
                    </a:xfrm>
                    <a:prstGeom prst="rect">
                      <a:avLst/>
                    </a:prstGeom>
                    <a:noFill/>
                    <a:ln w="9525">
                      <a:noFill/>
                      <a:headEnd/>
                      <a:tailEnd/>
                    </a:ln>
                  </pic:spPr>
                </pic:pic>
              </a:graphicData>
            </a:graphic>
          </wp:inline>
        </w:drawing>
      </w:r>
    </w:p>
    <w:p w14:paraId="1D3B1617" w14:textId="77777777" w:rsidR="006C77B1" w:rsidRDefault="006C77B1" w:rsidP="009029C4">
      <w:pPr>
        <w:pStyle w:val="af"/>
        <w:jc w:val="center"/>
      </w:pPr>
      <w:r>
        <w:t>迭代</w:t>
      </w:r>
      <w:r>
        <w:t xml:space="preserve"> 10 </w:t>
      </w:r>
      <w:r>
        <w:t>次</w:t>
      </w:r>
    </w:p>
    <w:p w14:paraId="7ECB4219" w14:textId="77777777" w:rsidR="006C77B1" w:rsidRDefault="006C77B1" w:rsidP="00A50418">
      <w:pPr>
        <w:pStyle w:val="af"/>
      </w:pPr>
      <w:r>
        <w:t>用</w:t>
      </w:r>
      <m:oMath>
        <m:sSup>
          <m:sSupPr>
            <m:ctrlPr>
              <w:rPr>
                <w:rFonts w:ascii="Cambria Math" w:hAnsi="Cambria Math"/>
              </w:rPr>
            </m:ctrlPr>
          </m:sSupPr>
          <m:e>
            <m:r>
              <w:rPr>
                <w:rFonts w:ascii="Cambria Math" w:hAnsi="Cambria Math"/>
              </w:rPr>
              <m:t>μ</m:t>
            </m:r>
          </m:e>
          <m:sup>
            <m:r>
              <w:rPr>
                <w:rFonts w:ascii="Cambria Math" w:hAnsi="Cambria Math"/>
              </w:rPr>
              <m:t>1</m:t>
            </m:r>
          </m:sup>
        </m:sSup>
      </m:oMath>
      <w:r>
        <w:t>,</w:t>
      </w:r>
      <m:oMath>
        <m:sSup>
          <m:sSupPr>
            <m:ctrlPr>
              <w:rPr>
                <w:rFonts w:ascii="Cambria Math" w:hAnsi="Cambria Math"/>
              </w:rPr>
            </m:ctrlPr>
          </m:sSupPr>
          <m:e>
            <m:r>
              <w:rPr>
                <w:rFonts w:ascii="Cambria Math" w:hAnsi="Cambria Math"/>
              </w:rPr>
              <m:t>μ</m:t>
            </m:r>
          </m:e>
          <m:sup>
            <m:r>
              <w:rPr>
                <w:rFonts w:ascii="Cambria Math" w:hAnsi="Cambria Math"/>
              </w:rPr>
              <m:t>2</m:t>
            </m:r>
          </m:sup>
        </m:sSup>
      </m:oMath>
      <w:r>
        <w:t>,.</w:t>
      </w:r>
      <w:proofErr w:type="gramStart"/>
      <w:r>
        <w:t>..</w:t>
      </w:r>
      <w:proofErr w:type="gramEnd"/>
      <w:r>
        <w:t>,</w:t>
      </w:r>
      <m:oMath>
        <m:sSup>
          <m:sSupPr>
            <m:ctrlPr>
              <w:rPr>
                <w:rFonts w:ascii="Cambria Math" w:hAnsi="Cambria Math"/>
              </w:rPr>
            </m:ctrlPr>
          </m:sSupPr>
          <m:e>
            <m:r>
              <w:rPr>
                <w:rFonts w:ascii="Cambria Math" w:hAnsi="Cambria Math"/>
              </w:rPr>
              <m:t>μ</m:t>
            </m:r>
          </m:e>
          <m:sup>
            <m:r>
              <w:rPr>
                <w:rFonts w:ascii="Cambria Math" w:hAnsi="Cambria Math"/>
              </w:rPr>
              <m:t>k</m:t>
            </m:r>
          </m:sup>
        </m:sSup>
      </m:oMath>
      <w:r>
        <w:t xml:space="preserve"> </w:t>
      </w:r>
      <w:r>
        <w:t>来表示聚类中心，用</w:t>
      </w:r>
      <m:oMath>
        <m:sSup>
          <m:sSupPr>
            <m:ctrlPr>
              <w:rPr>
                <w:rFonts w:ascii="Cambria Math" w:hAnsi="Cambria Math"/>
              </w:rPr>
            </m:ctrlPr>
          </m:sSupPr>
          <m:e>
            <m:r>
              <w:rPr>
                <w:rFonts w:ascii="Cambria Math" w:hAnsi="Cambria Math"/>
              </w:rPr>
              <m:t>c</m:t>
            </m:r>
          </m:e>
          <m:sup>
            <m:r>
              <w:rPr>
                <w:rFonts w:ascii="Cambria Math" w:hAnsi="Cambria Math"/>
              </w:rPr>
              <m:t>(1)</m:t>
            </m:r>
          </m:sup>
        </m:sSup>
      </m:oMath>
      <w:r>
        <w:t>,</w:t>
      </w:r>
      <m:oMath>
        <m:sSup>
          <m:sSupPr>
            <m:ctrlPr>
              <w:rPr>
                <w:rFonts w:ascii="Cambria Math" w:hAnsi="Cambria Math"/>
              </w:rPr>
            </m:ctrlPr>
          </m:sSupPr>
          <m:e>
            <m:r>
              <w:rPr>
                <w:rFonts w:ascii="Cambria Math" w:hAnsi="Cambria Math"/>
              </w:rPr>
              <m:t>c</m:t>
            </m:r>
          </m:e>
          <m:sup>
            <m:r>
              <w:rPr>
                <w:rFonts w:ascii="Cambria Math" w:hAnsi="Cambria Math"/>
              </w:rPr>
              <m:t>(2)</m:t>
            </m:r>
          </m:sup>
        </m:sSup>
      </m:oMath>
      <w:r>
        <w:t>,...,</w:t>
      </w:r>
      <m:oMath>
        <m:sSup>
          <m:sSupPr>
            <m:ctrlPr>
              <w:rPr>
                <w:rFonts w:ascii="Cambria Math" w:hAnsi="Cambria Math"/>
              </w:rPr>
            </m:ctrlPr>
          </m:sSupPr>
          <m:e>
            <m:r>
              <w:rPr>
                <w:rFonts w:ascii="Cambria Math" w:hAnsi="Cambria Math"/>
              </w:rPr>
              <m:t>c</m:t>
            </m:r>
          </m:e>
          <m:sup>
            <m:r>
              <w:rPr>
                <w:rFonts w:ascii="Cambria Math" w:hAnsi="Cambria Math"/>
              </w:rPr>
              <m:t>(m)</m:t>
            </m:r>
          </m:sup>
        </m:sSup>
      </m:oMath>
      <w:r>
        <w:t>来存储与第</w:t>
      </w:r>
      <m:oMath>
        <m:r>
          <w:rPr>
            <w:rFonts w:ascii="Cambria Math" w:hAnsi="Cambria Math"/>
          </w:rPr>
          <m:t>i</m:t>
        </m:r>
      </m:oMath>
      <w:r>
        <w:t>个实例数据最近的聚类中心的索引，</w:t>
      </w:r>
      <w:r>
        <w:rPr>
          <w:b/>
        </w:rPr>
        <w:t>K-</w:t>
      </w:r>
      <w:r>
        <w:rPr>
          <w:b/>
        </w:rPr>
        <w:t>均值</w:t>
      </w:r>
      <w:r>
        <w:t>算法的伪代码如下：</w:t>
      </w:r>
    </w:p>
    <w:p w14:paraId="6C217C04" w14:textId="77777777" w:rsidR="00A50418" w:rsidRPr="009029C4" w:rsidRDefault="006C77B1" w:rsidP="00A50418">
      <w:pPr>
        <w:rPr>
          <w:rStyle w:val="VerbatimChar"/>
          <w:color w:val="C0504D" w:themeColor="accent2"/>
        </w:rPr>
      </w:pPr>
      <w:r w:rsidRPr="009029C4">
        <w:rPr>
          <w:rStyle w:val="VerbatimChar"/>
          <w:color w:val="C0504D" w:themeColor="accent2"/>
        </w:rPr>
        <w:t>Repeat {</w:t>
      </w:r>
    </w:p>
    <w:p w14:paraId="3B3C5E5E" w14:textId="77777777" w:rsidR="00A50418" w:rsidRPr="009029C4" w:rsidRDefault="006C77B1" w:rsidP="00A50418">
      <w:pPr>
        <w:rPr>
          <w:rStyle w:val="VerbatimChar"/>
          <w:color w:val="C0504D" w:themeColor="accent2"/>
        </w:rPr>
      </w:pPr>
      <w:r w:rsidRPr="009029C4">
        <w:rPr>
          <w:rStyle w:val="VerbatimChar"/>
          <w:color w:val="C0504D" w:themeColor="accent2"/>
        </w:rPr>
        <w:t xml:space="preserve">for </w:t>
      </w:r>
      <w:proofErr w:type="spellStart"/>
      <w:r w:rsidRPr="009029C4">
        <w:rPr>
          <w:rStyle w:val="VerbatimChar"/>
          <w:color w:val="C0504D" w:themeColor="accent2"/>
        </w:rPr>
        <w:t>i</w:t>
      </w:r>
      <w:proofErr w:type="spellEnd"/>
      <w:r w:rsidRPr="009029C4">
        <w:rPr>
          <w:rStyle w:val="VerbatimChar"/>
          <w:color w:val="C0504D" w:themeColor="accent2"/>
        </w:rPr>
        <w:t xml:space="preserve"> = 1 to m</w:t>
      </w:r>
    </w:p>
    <w:p w14:paraId="78DAB3CE" w14:textId="5CE93756" w:rsidR="00A50418" w:rsidRPr="009029C4" w:rsidRDefault="006C77B1" w:rsidP="00A50418">
      <w:pPr>
        <w:rPr>
          <w:rStyle w:val="VerbatimChar"/>
          <w:color w:val="C0504D" w:themeColor="accent2"/>
        </w:rPr>
      </w:pPr>
      <w:r w:rsidRPr="009029C4">
        <w:rPr>
          <w:rStyle w:val="VerbatimChar"/>
          <w:color w:val="C0504D" w:themeColor="accent2"/>
        </w:rPr>
        <w:t>c(</w:t>
      </w:r>
      <w:proofErr w:type="spellStart"/>
      <w:r w:rsidRPr="009029C4">
        <w:rPr>
          <w:rStyle w:val="VerbatimChar"/>
          <w:color w:val="C0504D" w:themeColor="accent2"/>
        </w:rPr>
        <w:t>i</w:t>
      </w:r>
      <w:proofErr w:type="spellEnd"/>
      <w:proofErr w:type="gramStart"/>
      <w:r w:rsidRPr="009029C4">
        <w:rPr>
          <w:rStyle w:val="VerbatimChar"/>
          <w:color w:val="C0504D" w:themeColor="accent2"/>
        </w:rPr>
        <w:t>) :</w:t>
      </w:r>
      <w:proofErr w:type="gramEnd"/>
      <w:r w:rsidRPr="009029C4">
        <w:rPr>
          <w:rStyle w:val="VerbatimChar"/>
          <w:color w:val="C0504D" w:themeColor="accent2"/>
        </w:rPr>
        <w:t>= index (form 1 to K) of cluster centroid closest to x(</w:t>
      </w:r>
      <w:proofErr w:type="spellStart"/>
      <w:r w:rsidRPr="009029C4">
        <w:rPr>
          <w:rStyle w:val="VerbatimChar"/>
          <w:color w:val="C0504D" w:themeColor="accent2"/>
        </w:rPr>
        <w:t>i</w:t>
      </w:r>
      <w:proofErr w:type="spellEnd"/>
      <w:r w:rsidRPr="009029C4">
        <w:rPr>
          <w:rStyle w:val="VerbatimChar"/>
          <w:color w:val="C0504D" w:themeColor="accent2"/>
        </w:rPr>
        <w:t>)</w:t>
      </w:r>
    </w:p>
    <w:p w14:paraId="23AC11A6" w14:textId="77777777" w:rsidR="00A50418" w:rsidRPr="009029C4" w:rsidRDefault="006C77B1" w:rsidP="00A50418">
      <w:pPr>
        <w:rPr>
          <w:rStyle w:val="VerbatimChar"/>
          <w:color w:val="C0504D" w:themeColor="accent2"/>
        </w:rPr>
      </w:pPr>
      <w:r w:rsidRPr="009029C4">
        <w:rPr>
          <w:rStyle w:val="VerbatimChar"/>
          <w:color w:val="C0504D" w:themeColor="accent2"/>
        </w:rPr>
        <w:t>for k = 1 to K</w:t>
      </w:r>
    </w:p>
    <w:p w14:paraId="4BE06068" w14:textId="5D750AF1" w:rsidR="00A50418" w:rsidRPr="009029C4" w:rsidRDefault="006C77B1" w:rsidP="00A50418">
      <w:pPr>
        <w:rPr>
          <w:rStyle w:val="VerbatimChar"/>
          <w:color w:val="C0504D" w:themeColor="accent2"/>
        </w:rPr>
      </w:pPr>
      <w:proofErr w:type="spellStart"/>
      <w:r w:rsidRPr="009029C4">
        <w:rPr>
          <w:rStyle w:val="VerbatimChar"/>
          <w:color w:val="C0504D" w:themeColor="accent2"/>
        </w:rPr>
        <w:t>μ</w:t>
      </w:r>
      <w:proofErr w:type="gramStart"/>
      <w:r w:rsidRPr="009029C4">
        <w:rPr>
          <w:rStyle w:val="VerbatimChar"/>
          <w:color w:val="C0504D" w:themeColor="accent2"/>
        </w:rPr>
        <w:t>k</w:t>
      </w:r>
      <w:proofErr w:type="spellEnd"/>
      <w:r w:rsidRPr="009029C4">
        <w:rPr>
          <w:rStyle w:val="VerbatimChar"/>
          <w:color w:val="C0504D" w:themeColor="accent2"/>
        </w:rPr>
        <w:t xml:space="preserve"> :</w:t>
      </w:r>
      <w:proofErr w:type="gramEnd"/>
      <w:r w:rsidRPr="009029C4">
        <w:rPr>
          <w:rStyle w:val="VerbatimChar"/>
          <w:color w:val="C0504D" w:themeColor="accent2"/>
        </w:rPr>
        <w:t>= average (mean) of points assigned to cluster k</w:t>
      </w:r>
    </w:p>
    <w:p w14:paraId="56B3BFCD" w14:textId="11F8BA68" w:rsidR="006C77B1" w:rsidRPr="009029C4" w:rsidRDefault="006C77B1" w:rsidP="00A50418">
      <w:pPr>
        <w:rPr>
          <w:color w:val="C0504D" w:themeColor="accent2"/>
        </w:rPr>
      </w:pPr>
      <w:r w:rsidRPr="009029C4">
        <w:rPr>
          <w:rStyle w:val="VerbatimChar"/>
          <w:color w:val="C0504D" w:themeColor="accent2"/>
        </w:rPr>
        <w:t>}</w:t>
      </w:r>
    </w:p>
    <w:p w14:paraId="48D20C17" w14:textId="77777777" w:rsidR="006C77B1" w:rsidRDefault="006C77B1" w:rsidP="00A50418">
      <w:pPr>
        <w:pStyle w:val="af"/>
      </w:pPr>
      <w:r>
        <w:t>算法分为两个步骤，第一个</w:t>
      </w:r>
      <w:r>
        <w:rPr>
          <w:b/>
        </w:rPr>
        <w:t>for</w:t>
      </w:r>
      <w:r>
        <w:t>循环是赋值步骤，即：对于每一个样例</w:t>
      </w:r>
      <m:oMath>
        <m:r>
          <w:rPr>
            <w:rFonts w:ascii="Cambria Math" w:hAnsi="Cambria Math"/>
          </w:rPr>
          <m:t>i</m:t>
        </m:r>
      </m:oMath>
      <w:r>
        <w:t>，计算其应该属于的类。第二个</w:t>
      </w:r>
      <w:r>
        <w:rPr>
          <w:b/>
        </w:rPr>
        <w:t>for</w:t>
      </w:r>
      <w:r>
        <w:t>循环是聚类中心的移动，即：对于每一个类</w:t>
      </w:r>
      <m:oMath>
        <m:r>
          <w:rPr>
            <w:rFonts w:ascii="Cambria Math" w:hAnsi="Cambria Math"/>
          </w:rPr>
          <m:t>K</m:t>
        </m:r>
      </m:oMath>
      <w:r>
        <w:t>，重新计算该类的质心。</w:t>
      </w:r>
    </w:p>
    <w:p w14:paraId="3D26A86B" w14:textId="77777777" w:rsidR="006C77B1" w:rsidRDefault="006C77B1" w:rsidP="00A50418">
      <w:pPr>
        <w:pStyle w:val="af"/>
        <w:ind w:firstLine="422"/>
      </w:pPr>
      <w:r>
        <w:rPr>
          <w:b/>
        </w:rPr>
        <w:t>K-</w:t>
      </w:r>
      <w:r>
        <w:rPr>
          <w:b/>
        </w:rPr>
        <w:t>均值</w:t>
      </w:r>
      <w:r>
        <w:t>算法也可以很便利地用于将数据分为许多不同组，即使在没有非常明显区分的组群的情况下也可以。下图所示的数据集包含身高和体重两项特征构成的，利用</w:t>
      </w:r>
      <w:r>
        <w:rPr>
          <w:b/>
        </w:rPr>
        <w:t>K-</w:t>
      </w:r>
      <w:r>
        <w:rPr>
          <w:b/>
        </w:rPr>
        <w:t>均值</w:t>
      </w:r>
      <w:r>
        <w:t>算法将数据分为三类，用于帮助确定将要生产的</w:t>
      </w:r>
      <w:r>
        <w:t>T-</w:t>
      </w:r>
      <w:r>
        <w:t>恤衫的三种尺寸。</w:t>
      </w:r>
    </w:p>
    <w:p w14:paraId="0F17F774" w14:textId="77777777" w:rsidR="006C77B1" w:rsidRDefault="006C77B1" w:rsidP="00A50418">
      <w:pPr>
        <w:pStyle w:val="af"/>
      </w:pPr>
      <w:r>
        <w:rPr>
          <w:noProof/>
        </w:rPr>
        <w:drawing>
          <wp:inline distT="0" distB="0" distL="0" distR="0" wp14:anchorId="3238484B" wp14:editId="343A2FBA">
            <wp:extent cx="2540000" cy="2057400"/>
            <wp:effectExtent l="0" t="0" r="0" b="0"/>
            <wp:docPr id="58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ed50a4e482cf3aae38afeb368141a97.png"/>
                    <pic:cNvPicPr>
                      <a:picLocks noChangeAspect="1" noChangeArrowheads="1"/>
                    </pic:cNvPicPr>
                  </pic:nvPicPr>
                  <pic:blipFill>
                    <a:blip r:embed="rId312"/>
                    <a:stretch>
                      <a:fillRect/>
                    </a:stretch>
                  </pic:blipFill>
                  <pic:spPr bwMode="auto">
                    <a:xfrm>
                      <a:off x="0" y="0"/>
                      <a:ext cx="2540000" cy="2057400"/>
                    </a:xfrm>
                    <a:prstGeom prst="rect">
                      <a:avLst/>
                    </a:prstGeom>
                    <a:noFill/>
                    <a:ln w="9525">
                      <a:noFill/>
                      <a:headEnd/>
                      <a:tailEnd/>
                    </a:ln>
                  </pic:spPr>
                </pic:pic>
              </a:graphicData>
            </a:graphic>
          </wp:inline>
        </w:drawing>
      </w:r>
    </w:p>
    <w:p w14:paraId="257CC3CE" w14:textId="77777777" w:rsidR="006C77B1" w:rsidRDefault="006C77B1" w:rsidP="00A50418">
      <w:pPr>
        <w:pStyle w:val="af"/>
      </w:pPr>
    </w:p>
    <w:p w14:paraId="6F5B36BD" w14:textId="77777777" w:rsidR="00A50418" w:rsidRDefault="00A50418">
      <w:pPr>
        <w:widowControl/>
        <w:jc w:val="left"/>
        <w:rPr>
          <w:b/>
          <w:bCs/>
          <w:sz w:val="32"/>
          <w:szCs w:val="32"/>
        </w:rPr>
      </w:pPr>
      <w:r>
        <w:br w:type="page"/>
      </w:r>
    </w:p>
    <w:p w14:paraId="3E70852F" w14:textId="1A37F268" w:rsidR="006C77B1" w:rsidRDefault="006C77B1">
      <w:pPr>
        <w:pStyle w:val="3"/>
      </w:pPr>
      <w:bookmarkStart w:id="304" w:name="_Toc38636873"/>
      <w:r>
        <w:lastRenderedPageBreak/>
        <w:t xml:space="preserve">13.3 </w:t>
      </w:r>
      <w:r>
        <w:t>优化目标</w:t>
      </w:r>
      <w:bookmarkEnd w:id="304"/>
    </w:p>
    <w:p w14:paraId="7DB2439F" w14:textId="77777777" w:rsidR="006C77B1" w:rsidRDefault="006C77B1" w:rsidP="00A50418">
      <w:pPr>
        <w:pStyle w:val="af0"/>
      </w:pPr>
      <w:r>
        <w:t>参考视频</w:t>
      </w:r>
      <w:r>
        <w:t>: 13 - 3 - Optimization Objective (7 min).</w:t>
      </w:r>
      <w:proofErr w:type="spellStart"/>
      <w:r>
        <w:t>mkv</w:t>
      </w:r>
      <w:proofErr w:type="spellEnd"/>
    </w:p>
    <w:p w14:paraId="3AD92C03" w14:textId="77777777" w:rsidR="006C77B1" w:rsidRDefault="006C77B1" w:rsidP="00A50418">
      <w:pPr>
        <w:pStyle w:val="af"/>
      </w:pPr>
      <w:r>
        <w:t>K-</w:t>
      </w:r>
      <w:r>
        <w:t>均值最小化问题，是要最小化所有的数据点与其所关联的聚类中心点之间的距离之和，因此</w:t>
      </w:r>
      <w:r>
        <w:t xml:space="preserve"> K-</w:t>
      </w:r>
      <w:r>
        <w:t>均值的代价函数（又称</w:t>
      </w:r>
      <w:r>
        <w:rPr>
          <w:b/>
        </w:rPr>
        <w:t>畸变函数</w:t>
      </w:r>
      <w:r>
        <w:t xml:space="preserve"> </w:t>
      </w:r>
      <w:r>
        <w:rPr>
          <w:b/>
        </w:rPr>
        <w:t>Distortion function</w:t>
      </w:r>
      <w:r>
        <w:t>）为：</w:t>
      </w:r>
    </w:p>
    <w:p w14:paraId="387A55AB" w14:textId="77777777" w:rsidR="006C77B1" w:rsidRDefault="006C77B1" w:rsidP="00A50418">
      <w:pPr>
        <w:pStyle w:val="af"/>
      </w:pPr>
      <m:oMathPara>
        <m:oMath>
          <m:r>
            <w:rPr>
              <w:rFonts w:ascii="Cambria Math" w:hAnsi="Cambria Math"/>
            </w:rPr>
            <m:t>J(</m:t>
          </m:r>
          <m:sSup>
            <m:sSupPr>
              <m:ctrlPr>
                <w:rPr>
                  <w:rFonts w:ascii="Cambria Math" w:hAnsi="Cambria Math"/>
                </w:rPr>
              </m:ctrlPr>
            </m:sSupPr>
            <m:e>
              <m:r>
                <w:rPr>
                  <w:rFonts w:ascii="Cambria Math" w:hAnsi="Cambria Math"/>
                </w:rPr>
                <m:t>c</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c</m:t>
              </m:r>
            </m:e>
            <m:sup>
              <m:r>
                <w:rPr>
                  <w:rFonts w:ascii="Cambria Math" w:hAnsi="Cambria Math"/>
                </w:rPr>
                <m:t>(m)</m:t>
              </m:r>
            </m:sup>
          </m:sSup>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K</m:t>
              </m:r>
            </m:sub>
          </m:sSub>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d>
                    <m:dPr>
                      <m:begChr m:val="∥"/>
                      <m:endChr m:val="∥"/>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r>
                        <w:rPr>
                          <w:rFonts w:ascii="Cambria Math" w:hAnsi="Cambria Math"/>
                        </w:rPr>
                        <m:t>-</m:t>
                      </m:r>
                      <m:sSub>
                        <m:sSubPr>
                          <m:ctrlPr>
                            <w:rPr>
                              <w:rFonts w:ascii="Cambria Math" w:hAnsi="Cambria Math"/>
                            </w:rPr>
                          </m:ctrlPr>
                        </m:sSubPr>
                        <m:e>
                          <m:r>
                            <w:rPr>
                              <w:rFonts w:ascii="Cambria Math" w:hAnsi="Cambria Math"/>
                            </w:rPr>
                            <m:t>μ</m:t>
                          </m:r>
                        </m:e>
                        <m:sub>
                          <m:sSup>
                            <m:sSupPr>
                              <m:ctrlPr>
                                <w:rPr>
                                  <w:rFonts w:ascii="Cambria Math" w:hAnsi="Cambria Math"/>
                                </w:rPr>
                              </m:ctrlPr>
                            </m:sSupPr>
                            <m:e>
                              <m:r>
                                <w:rPr>
                                  <w:rFonts w:ascii="Cambria Math" w:hAnsi="Cambria Math"/>
                                </w:rPr>
                                <m:t>c</m:t>
                              </m:r>
                            </m:e>
                            <m:sup>
                              <m:r>
                                <w:rPr>
                                  <w:rFonts w:ascii="Cambria Math" w:hAnsi="Cambria Math"/>
                                </w:rPr>
                                <m:t>(i)</m:t>
                              </m:r>
                            </m:sup>
                          </m:sSup>
                        </m:sub>
                      </m:sSub>
                    </m:e>
                  </m:d>
                </m:e>
                <m:sup>
                  <m:r>
                    <w:rPr>
                      <w:rFonts w:ascii="Cambria Math" w:hAnsi="Cambria Math"/>
                    </w:rPr>
                    <m:t>2</m:t>
                  </m:r>
                </m:sup>
              </m:sSup>
            </m:e>
          </m:nary>
        </m:oMath>
      </m:oMathPara>
    </w:p>
    <w:p w14:paraId="0BFED6FC" w14:textId="77777777" w:rsidR="009029C4" w:rsidRDefault="006C77B1" w:rsidP="00A50418">
      <w:pPr>
        <w:pStyle w:val="af"/>
      </w:pPr>
      <w:r>
        <w:t>其中</w:t>
      </w:r>
      <m:oMath>
        <m:sSub>
          <m:sSubPr>
            <m:ctrlPr>
              <w:rPr>
                <w:rFonts w:ascii="Cambria Math" w:hAnsi="Cambria Math"/>
              </w:rPr>
            </m:ctrlPr>
          </m:sSubPr>
          <m:e>
            <m:r>
              <w:rPr>
                <w:rFonts w:ascii="Cambria Math" w:hAnsi="Cambria Math"/>
              </w:rPr>
              <m:t>μ</m:t>
            </m:r>
          </m:e>
          <m:sub>
            <m:sSup>
              <m:sSupPr>
                <m:ctrlPr>
                  <w:rPr>
                    <w:rFonts w:ascii="Cambria Math" w:hAnsi="Cambria Math"/>
                  </w:rPr>
                </m:ctrlPr>
              </m:sSupPr>
              <m:e>
                <m:r>
                  <w:rPr>
                    <w:rFonts w:ascii="Cambria Math" w:hAnsi="Cambria Math"/>
                  </w:rPr>
                  <m:t>c</m:t>
                </m:r>
              </m:e>
              <m:sup>
                <m:r>
                  <w:rPr>
                    <w:rFonts w:ascii="Cambria Math" w:hAnsi="Cambria Math"/>
                  </w:rPr>
                  <m:t>(i)</m:t>
                </m:r>
              </m:sup>
            </m:sSup>
          </m:sub>
        </m:sSub>
      </m:oMath>
      <w:r>
        <w:t>代表与</w:t>
      </w:r>
      <m:oMath>
        <m:sSup>
          <m:sSupPr>
            <m:ctrlPr>
              <w:rPr>
                <w:rFonts w:ascii="Cambria Math" w:hAnsi="Cambria Math"/>
              </w:rPr>
            </m:ctrlPr>
          </m:sSupPr>
          <m:e>
            <m:r>
              <w:rPr>
                <w:rFonts w:ascii="Cambria Math" w:hAnsi="Cambria Math"/>
              </w:rPr>
              <m:t>x</m:t>
            </m:r>
          </m:e>
          <m:sup>
            <m:r>
              <w:rPr>
                <w:rFonts w:ascii="Cambria Math" w:hAnsi="Cambria Math"/>
              </w:rPr>
              <m:t>(i)</m:t>
            </m:r>
          </m:sup>
        </m:sSup>
      </m:oMath>
      <w:r>
        <w:t>最近的聚类中心点。</w:t>
      </w:r>
      <w:r>
        <w:t xml:space="preserve"> </w:t>
      </w:r>
      <w:r>
        <w:t>我们的</w:t>
      </w:r>
      <w:proofErr w:type="gramStart"/>
      <w:r>
        <w:t>的</w:t>
      </w:r>
      <w:proofErr w:type="gramEnd"/>
      <w:r>
        <w:t>优化目标便是找出使得代价函数最小的</w:t>
      </w:r>
      <w:r>
        <w:t xml:space="preserve"> </w:t>
      </w:r>
      <m:oMath>
        <m:sSup>
          <m:sSupPr>
            <m:ctrlPr>
              <w:rPr>
                <w:rFonts w:ascii="Cambria Math" w:hAnsi="Cambria Math"/>
              </w:rPr>
            </m:ctrlPr>
          </m:sSupPr>
          <m:e>
            <m:r>
              <w:rPr>
                <w:rFonts w:ascii="Cambria Math" w:hAnsi="Cambria Math"/>
              </w:rPr>
              <m:t>c</m:t>
            </m:r>
          </m:e>
          <m:sup>
            <m:r>
              <w:rPr>
                <w:rFonts w:ascii="Cambria Math" w:hAnsi="Cambria Math"/>
              </w:rPr>
              <m:t>(1)</m:t>
            </m:r>
          </m:sup>
        </m:sSup>
      </m:oMath>
      <w:r>
        <w:t>,</w:t>
      </w:r>
      <m:oMath>
        <m:sSup>
          <m:sSupPr>
            <m:ctrlPr>
              <w:rPr>
                <w:rFonts w:ascii="Cambria Math" w:hAnsi="Cambria Math"/>
              </w:rPr>
            </m:ctrlPr>
          </m:sSupPr>
          <m:e>
            <m:r>
              <w:rPr>
                <w:rFonts w:ascii="Cambria Math" w:hAnsi="Cambria Math"/>
              </w:rPr>
              <m:t>c</m:t>
            </m:r>
          </m:e>
          <m:sup>
            <m:r>
              <w:rPr>
                <w:rFonts w:ascii="Cambria Math" w:hAnsi="Cambria Math"/>
              </w:rPr>
              <m:t>(2)</m:t>
            </m:r>
          </m:sup>
        </m:sSup>
      </m:oMath>
      <w:r>
        <w:t>,.</w:t>
      </w:r>
      <w:proofErr w:type="gramStart"/>
      <w:r>
        <w:t>..</w:t>
      </w:r>
      <w:proofErr w:type="gramEnd"/>
      <w:r>
        <w:t>,</w:t>
      </w:r>
      <m:oMath>
        <m:sSup>
          <m:sSupPr>
            <m:ctrlPr>
              <w:rPr>
                <w:rFonts w:ascii="Cambria Math" w:hAnsi="Cambria Math"/>
              </w:rPr>
            </m:ctrlPr>
          </m:sSupPr>
          <m:e>
            <m:r>
              <w:rPr>
                <w:rFonts w:ascii="Cambria Math" w:hAnsi="Cambria Math"/>
              </w:rPr>
              <m:t>c</m:t>
            </m:r>
          </m:e>
          <m:sup>
            <m:r>
              <w:rPr>
                <w:rFonts w:ascii="Cambria Math" w:hAnsi="Cambria Math"/>
              </w:rPr>
              <m:t>(m)</m:t>
            </m:r>
          </m:sup>
        </m:sSup>
      </m:oMath>
      <w:r>
        <w:t>和</w:t>
      </w:r>
      <m:oMath>
        <m:sSup>
          <m:sSupPr>
            <m:ctrlPr>
              <w:rPr>
                <w:rFonts w:ascii="Cambria Math" w:hAnsi="Cambria Math"/>
              </w:rPr>
            </m:ctrlPr>
          </m:sSupPr>
          <m:e>
            <m:r>
              <w:rPr>
                <w:rFonts w:ascii="Cambria Math" w:hAnsi="Cambria Math"/>
              </w:rPr>
              <m:t>μ</m:t>
            </m:r>
          </m:e>
          <m:sup>
            <m:r>
              <w:rPr>
                <w:rFonts w:ascii="Cambria Math" w:hAnsi="Cambria Math"/>
              </w:rPr>
              <m:t>1</m:t>
            </m:r>
          </m:sup>
        </m:sSup>
      </m:oMath>
      <w:r>
        <w:t>,</w:t>
      </w:r>
      <m:oMath>
        <m:sSup>
          <m:sSupPr>
            <m:ctrlPr>
              <w:rPr>
                <w:rFonts w:ascii="Cambria Math" w:hAnsi="Cambria Math"/>
              </w:rPr>
            </m:ctrlPr>
          </m:sSupPr>
          <m:e>
            <m:r>
              <w:rPr>
                <w:rFonts w:ascii="Cambria Math" w:hAnsi="Cambria Math"/>
              </w:rPr>
              <m:t>μ</m:t>
            </m:r>
          </m:e>
          <m:sup>
            <m:r>
              <w:rPr>
                <w:rFonts w:ascii="Cambria Math" w:hAnsi="Cambria Math"/>
              </w:rPr>
              <m:t>2</m:t>
            </m:r>
          </m:sup>
        </m:sSup>
      </m:oMath>
      <w:r>
        <w:t>,...,</w:t>
      </w:r>
      <m:oMath>
        <m:sSup>
          <m:sSupPr>
            <m:ctrlPr>
              <w:rPr>
                <w:rFonts w:ascii="Cambria Math" w:hAnsi="Cambria Math"/>
              </w:rPr>
            </m:ctrlPr>
          </m:sSupPr>
          <m:e>
            <m:r>
              <w:rPr>
                <w:rFonts w:ascii="Cambria Math" w:hAnsi="Cambria Math"/>
              </w:rPr>
              <m:t>μ</m:t>
            </m:r>
          </m:e>
          <m:sup>
            <m:r>
              <w:rPr>
                <w:rFonts w:ascii="Cambria Math" w:hAnsi="Cambria Math"/>
              </w:rPr>
              <m:t>k</m:t>
            </m:r>
          </m:sup>
        </m:sSup>
      </m:oMath>
      <w:r>
        <w:t>：</w:t>
      </w:r>
    </w:p>
    <w:p w14:paraId="48354E26" w14:textId="738337C1" w:rsidR="006C77B1" w:rsidRDefault="006C77B1" w:rsidP="00A50418">
      <w:pPr>
        <w:pStyle w:val="af"/>
      </w:pPr>
      <w:r>
        <w:t xml:space="preserve"> </w:t>
      </w:r>
      <w:r>
        <w:rPr>
          <w:noProof/>
        </w:rPr>
        <w:drawing>
          <wp:inline distT="0" distB="0" distL="0" distR="0" wp14:anchorId="3745BB2D" wp14:editId="759D1FCD">
            <wp:extent cx="3152775" cy="419100"/>
            <wp:effectExtent l="0" t="0" r="9525" b="0"/>
            <wp:docPr id="590" name="Picture" title="fig:"/>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605f0826623078a156d30a7782dfc3c.png"/>
                    <pic:cNvPicPr>
                      <a:picLocks noChangeAspect="1" noChangeArrowheads="1"/>
                    </pic:cNvPicPr>
                  </pic:nvPicPr>
                  <pic:blipFill>
                    <a:blip r:embed="rId313"/>
                    <a:stretch>
                      <a:fillRect/>
                    </a:stretch>
                  </pic:blipFill>
                  <pic:spPr bwMode="auto">
                    <a:xfrm>
                      <a:off x="0" y="0"/>
                      <a:ext cx="3152775" cy="419100"/>
                    </a:xfrm>
                    <a:prstGeom prst="rect">
                      <a:avLst/>
                    </a:prstGeom>
                    <a:noFill/>
                    <a:ln w="9525">
                      <a:noFill/>
                      <a:headEnd/>
                      <a:tailEnd/>
                    </a:ln>
                  </pic:spPr>
                </pic:pic>
              </a:graphicData>
            </a:graphic>
          </wp:inline>
        </w:drawing>
      </w:r>
    </w:p>
    <w:p w14:paraId="4003D727" w14:textId="77777777" w:rsidR="006C77B1" w:rsidRDefault="006C77B1" w:rsidP="00A50418">
      <w:pPr>
        <w:pStyle w:val="af"/>
      </w:pPr>
      <w:r>
        <w:t>回顾刚才给出的</w:t>
      </w:r>
      <w:r>
        <w:t xml:space="preserve">: </w:t>
      </w:r>
      <w:r>
        <w:rPr>
          <w:b/>
        </w:rPr>
        <w:t>K-</w:t>
      </w:r>
      <w:r>
        <w:rPr>
          <w:b/>
        </w:rPr>
        <w:t>均值</w:t>
      </w:r>
      <w:r>
        <w:t>迭代算法，我们知道，第一个循环是用于减小</w:t>
      </w:r>
      <m:oMath>
        <m:sSup>
          <m:sSupPr>
            <m:ctrlPr>
              <w:rPr>
                <w:rFonts w:ascii="Cambria Math" w:hAnsi="Cambria Math"/>
              </w:rPr>
            </m:ctrlPr>
          </m:sSupPr>
          <m:e>
            <m:r>
              <w:rPr>
                <w:rFonts w:ascii="Cambria Math" w:hAnsi="Cambria Math"/>
              </w:rPr>
              <m:t>c</m:t>
            </m:r>
          </m:e>
          <m:sup>
            <m:r>
              <w:rPr>
                <w:rFonts w:ascii="Cambria Math" w:hAnsi="Cambria Math"/>
              </w:rPr>
              <m:t>(i)</m:t>
            </m:r>
          </m:sup>
        </m:sSup>
      </m:oMath>
      <w:r>
        <w:t>引起的代价，而第二个循环则是用于减小</w:t>
      </w:r>
      <m:oMath>
        <m:sSub>
          <m:sSubPr>
            <m:ctrlPr>
              <w:rPr>
                <w:rFonts w:ascii="Cambria Math" w:hAnsi="Cambria Math"/>
              </w:rPr>
            </m:ctrlPr>
          </m:sSubPr>
          <m:e>
            <m:r>
              <w:rPr>
                <w:rFonts w:ascii="Cambria Math" w:hAnsi="Cambria Math"/>
              </w:rPr>
              <m:t>μ</m:t>
            </m:r>
          </m:e>
          <m:sub>
            <m:r>
              <w:rPr>
                <w:rFonts w:ascii="Cambria Math" w:hAnsi="Cambria Math"/>
              </w:rPr>
              <m:t>i</m:t>
            </m:r>
          </m:sub>
        </m:sSub>
      </m:oMath>
      <w:r>
        <w:t>引起的代价。迭代的过程一定会是每一次迭代都在减小代价函数，不然便是出现了错误。</w:t>
      </w:r>
    </w:p>
    <w:p w14:paraId="5F8147A7" w14:textId="77777777" w:rsidR="00A50418" w:rsidRDefault="00A50418">
      <w:pPr>
        <w:widowControl/>
        <w:jc w:val="left"/>
        <w:rPr>
          <w:b/>
          <w:bCs/>
          <w:sz w:val="32"/>
          <w:szCs w:val="32"/>
        </w:rPr>
      </w:pPr>
      <w:bookmarkStart w:id="305" w:name="header-n84"/>
      <w:bookmarkEnd w:id="305"/>
      <w:r>
        <w:br w:type="page"/>
      </w:r>
    </w:p>
    <w:p w14:paraId="6E61DAB7" w14:textId="229F976F" w:rsidR="006C77B1" w:rsidRDefault="006C77B1">
      <w:pPr>
        <w:pStyle w:val="3"/>
      </w:pPr>
      <w:bookmarkStart w:id="306" w:name="_Toc38636874"/>
      <w:r>
        <w:lastRenderedPageBreak/>
        <w:t xml:space="preserve">13.4 </w:t>
      </w:r>
      <w:r>
        <w:t>随机初始化</w:t>
      </w:r>
      <w:bookmarkEnd w:id="306"/>
    </w:p>
    <w:p w14:paraId="3B109FBB" w14:textId="77777777" w:rsidR="006C77B1" w:rsidRDefault="006C77B1" w:rsidP="00A50418">
      <w:pPr>
        <w:pStyle w:val="af0"/>
      </w:pPr>
      <w:r>
        <w:t>参考视频</w:t>
      </w:r>
      <w:r>
        <w:t>: 13 - 4 - Random Initialization (8 min).</w:t>
      </w:r>
      <w:proofErr w:type="spellStart"/>
      <w:r>
        <w:t>mkv</w:t>
      </w:r>
      <w:proofErr w:type="spellEnd"/>
    </w:p>
    <w:p w14:paraId="07CCAF84" w14:textId="77777777" w:rsidR="006C77B1" w:rsidRDefault="006C77B1" w:rsidP="00A50418">
      <w:pPr>
        <w:pStyle w:val="af"/>
      </w:pPr>
      <w:r>
        <w:t>在运行</w:t>
      </w:r>
      <w:r w:rsidRPr="009029C4">
        <w:rPr>
          <w:b/>
        </w:rPr>
        <w:t>K-</w:t>
      </w:r>
      <w:r w:rsidRPr="009029C4">
        <w:rPr>
          <w:b/>
        </w:rPr>
        <w:t>均值</w:t>
      </w:r>
      <w:r>
        <w:t>算法的之前，我们首先要随机初始化所有的聚类中心点，下面介绍怎样做：</w:t>
      </w:r>
    </w:p>
    <w:p w14:paraId="5276019E" w14:textId="78B6102D" w:rsidR="006C77B1" w:rsidRDefault="006C77B1" w:rsidP="00CB5211">
      <w:pPr>
        <w:pStyle w:val="af"/>
        <w:numPr>
          <w:ilvl w:val="2"/>
          <w:numId w:val="6"/>
        </w:numPr>
        <w:ind w:left="851" w:firstLineChars="0"/>
      </w:pPr>
      <w:r>
        <w:t>我们应该选择</w:t>
      </w:r>
      <m:oMath>
        <m:r>
          <w:rPr>
            <w:rFonts w:ascii="Cambria Math" w:hAnsi="Cambria Math"/>
          </w:rPr>
          <m:t>K&lt;m</m:t>
        </m:r>
      </m:oMath>
      <w:r>
        <w:t>，即聚类中心点的个数要小于所有训练集实例的数量</w:t>
      </w:r>
    </w:p>
    <w:p w14:paraId="1428D9C0" w14:textId="0A1D4E9C" w:rsidR="006C77B1" w:rsidRDefault="006C77B1" w:rsidP="00CB5211">
      <w:pPr>
        <w:pStyle w:val="af"/>
        <w:numPr>
          <w:ilvl w:val="2"/>
          <w:numId w:val="6"/>
        </w:numPr>
        <w:ind w:left="851" w:firstLineChars="0"/>
      </w:pPr>
      <w:r>
        <w:t>随机选择</w:t>
      </w:r>
      <m:oMath>
        <m:r>
          <w:rPr>
            <w:rFonts w:ascii="Cambria Math" w:hAnsi="Cambria Math"/>
          </w:rPr>
          <m:t>K</m:t>
        </m:r>
      </m:oMath>
      <w:proofErr w:type="gramStart"/>
      <w:r>
        <w:t>个</w:t>
      </w:r>
      <w:proofErr w:type="gramEnd"/>
      <w:r>
        <w:t>训练实例，然后令</w:t>
      </w:r>
      <m:oMath>
        <m:r>
          <w:rPr>
            <w:rFonts w:ascii="Cambria Math" w:hAnsi="Cambria Math"/>
          </w:rPr>
          <m:t>K</m:t>
        </m:r>
      </m:oMath>
      <w:proofErr w:type="gramStart"/>
      <w:r>
        <w:t>个</w:t>
      </w:r>
      <w:proofErr w:type="gramEnd"/>
      <w:r>
        <w:t>聚类中心分别与这</w:t>
      </w:r>
      <m:oMath>
        <m:r>
          <w:rPr>
            <w:rFonts w:ascii="Cambria Math" w:hAnsi="Cambria Math"/>
          </w:rPr>
          <m:t>K</m:t>
        </m:r>
      </m:oMath>
      <w:proofErr w:type="gramStart"/>
      <w:r>
        <w:t>个</w:t>
      </w:r>
      <w:proofErr w:type="gramEnd"/>
      <w:r>
        <w:t>训练实例相等</w:t>
      </w:r>
    </w:p>
    <w:p w14:paraId="7E365BEF" w14:textId="77777777" w:rsidR="006C77B1" w:rsidRDefault="006C77B1" w:rsidP="00A50418">
      <w:pPr>
        <w:pStyle w:val="af"/>
        <w:ind w:firstLine="422"/>
      </w:pPr>
      <w:r>
        <w:rPr>
          <w:b/>
        </w:rPr>
        <w:t>K-</w:t>
      </w:r>
      <w:r>
        <w:rPr>
          <w:b/>
        </w:rPr>
        <w:t>均值</w:t>
      </w:r>
      <w:r>
        <w:t>的一个问题在于，它有可能会停留在一个局部最小值处，而这取决于初始化的情况。</w:t>
      </w:r>
    </w:p>
    <w:p w14:paraId="0671E114" w14:textId="77777777" w:rsidR="006C77B1" w:rsidRDefault="006C77B1" w:rsidP="00A50418">
      <w:pPr>
        <w:pStyle w:val="af"/>
      </w:pPr>
      <w:r>
        <w:rPr>
          <w:noProof/>
        </w:rPr>
        <w:drawing>
          <wp:inline distT="0" distB="0" distL="0" distR="0" wp14:anchorId="3F9F6D77" wp14:editId="599A508A">
            <wp:extent cx="4867275" cy="2533650"/>
            <wp:effectExtent l="0" t="0" r="9525" b="0"/>
            <wp:docPr id="59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4d2c3edbdd8915f4e9d254d2a47d9c7.png"/>
                    <pic:cNvPicPr>
                      <a:picLocks noChangeAspect="1" noChangeArrowheads="1"/>
                    </pic:cNvPicPr>
                  </pic:nvPicPr>
                  <pic:blipFill>
                    <a:blip r:embed="rId314"/>
                    <a:stretch>
                      <a:fillRect/>
                    </a:stretch>
                  </pic:blipFill>
                  <pic:spPr bwMode="auto">
                    <a:xfrm>
                      <a:off x="0" y="0"/>
                      <a:ext cx="4867275" cy="2533650"/>
                    </a:xfrm>
                    <a:prstGeom prst="rect">
                      <a:avLst/>
                    </a:prstGeom>
                    <a:noFill/>
                    <a:ln w="9525">
                      <a:noFill/>
                      <a:headEnd/>
                      <a:tailEnd/>
                    </a:ln>
                  </pic:spPr>
                </pic:pic>
              </a:graphicData>
            </a:graphic>
          </wp:inline>
        </w:drawing>
      </w:r>
    </w:p>
    <w:p w14:paraId="47B847B6" w14:textId="77777777" w:rsidR="006C77B1" w:rsidRDefault="006C77B1" w:rsidP="00A50418">
      <w:pPr>
        <w:pStyle w:val="af"/>
      </w:pPr>
      <w:r>
        <w:t>为了解决这个问题，我们通常需要多次运行</w:t>
      </w:r>
      <w:r>
        <w:rPr>
          <w:b/>
        </w:rPr>
        <w:t>K-</w:t>
      </w:r>
      <w:r>
        <w:rPr>
          <w:b/>
        </w:rPr>
        <w:t>均值</w:t>
      </w:r>
      <w:r>
        <w:t>算法，每一次都重新进行随机初始化，最后再比较多次运行</w:t>
      </w:r>
      <w:r>
        <w:rPr>
          <w:b/>
        </w:rPr>
        <w:t>K-</w:t>
      </w:r>
      <w:r>
        <w:rPr>
          <w:b/>
        </w:rPr>
        <w:t>均值</w:t>
      </w:r>
      <w:r>
        <w:t>的结果，选择代价函数最小的结果。这种方法在</w:t>
      </w:r>
      <m:oMath>
        <m:r>
          <w:rPr>
            <w:rFonts w:ascii="Cambria Math" w:hAnsi="Cambria Math"/>
          </w:rPr>
          <m:t>K</m:t>
        </m:r>
      </m:oMath>
      <w:r>
        <w:t>较小的时候（</w:t>
      </w:r>
      <w:r>
        <w:t>2--10</w:t>
      </w:r>
      <w:r>
        <w:t>）还是可行的，但是如果</w:t>
      </w:r>
      <m:oMath>
        <m:r>
          <w:rPr>
            <w:rFonts w:ascii="Cambria Math" w:hAnsi="Cambria Math"/>
          </w:rPr>
          <m:t>K</m:t>
        </m:r>
      </m:oMath>
      <w:r>
        <w:t>较大，这么做也可能不会有明显地改善。</w:t>
      </w:r>
    </w:p>
    <w:p w14:paraId="6B953943" w14:textId="77777777" w:rsidR="00A50418" w:rsidRDefault="00A50418">
      <w:pPr>
        <w:widowControl/>
        <w:jc w:val="left"/>
        <w:rPr>
          <w:b/>
          <w:bCs/>
          <w:sz w:val="32"/>
          <w:szCs w:val="32"/>
        </w:rPr>
      </w:pPr>
      <w:r>
        <w:br w:type="page"/>
      </w:r>
    </w:p>
    <w:p w14:paraId="03A3E078" w14:textId="791D1400" w:rsidR="006C77B1" w:rsidRDefault="006C77B1">
      <w:pPr>
        <w:pStyle w:val="3"/>
      </w:pPr>
      <w:bookmarkStart w:id="307" w:name="_Toc38636875"/>
      <w:r>
        <w:lastRenderedPageBreak/>
        <w:t xml:space="preserve">13.5 </w:t>
      </w:r>
      <w:r>
        <w:t>选择聚类数</w:t>
      </w:r>
      <w:bookmarkEnd w:id="307"/>
    </w:p>
    <w:p w14:paraId="40E71CC8" w14:textId="77777777" w:rsidR="006C77B1" w:rsidRDefault="006C77B1" w:rsidP="00A50418">
      <w:pPr>
        <w:pStyle w:val="af0"/>
      </w:pPr>
      <w:r>
        <w:t>参考视频</w:t>
      </w:r>
      <w:r>
        <w:t>: 13 - 5 - Choosing the Number of Clusters (8 min).</w:t>
      </w:r>
      <w:proofErr w:type="spellStart"/>
      <w:r>
        <w:t>mkv</w:t>
      </w:r>
      <w:proofErr w:type="spellEnd"/>
    </w:p>
    <w:p w14:paraId="7D47FF8A" w14:textId="77777777" w:rsidR="006C77B1" w:rsidRDefault="006C77B1" w:rsidP="00A50418">
      <w:pPr>
        <w:pStyle w:val="af"/>
      </w:pPr>
      <w:r>
        <w:t>没有所谓最好的选择聚类数的方法，通常是需要根据不同的问题，人工进行选择的。选择的时候思考我们运用</w:t>
      </w:r>
      <w:r w:rsidRPr="006A4F7B">
        <w:rPr>
          <w:b/>
        </w:rPr>
        <w:t>K-</w:t>
      </w:r>
      <w:r w:rsidRPr="006A4F7B">
        <w:rPr>
          <w:b/>
        </w:rPr>
        <w:t>均值</w:t>
      </w:r>
      <w:r>
        <w:t>算法聚类的动机是什么，然后选择能最好服务于</w:t>
      </w:r>
      <w:proofErr w:type="gramStart"/>
      <w:r>
        <w:t>该目的标</w:t>
      </w:r>
      <w:proofErr w:type="gramEnd"/>
      <w:r>
        <w:t>聚类数。</w:t>
      </w:r>
    </w:p>
    <w:p w14:paraId="4E235DFF" w14:textId="72C8F418" w:rsidR="006C77B1" w:rsidRDefault="006C77B1" w:rsidP="00A50418">
      <w:pPr>
        <w:pStyle w:val="af"/>
      </w:pPr>
      <w:r>
        <w:t>当人们在讨论，选择聚类数目的方法时，有一个可能会谈及的方法</w:t>
      </w:r>
      <w:proofErr w:type="gramStart"/>
      <w:r>
        <w:t>叫作</w:t>
      </w:r>
      <w:proofErr w:type="gramEnd"/>
      <w:r>
        <w:t>“</w:t>
      </w:r>
      <w:r>
        <w:t>肘部法则</w:t>
      </w:r>
      <w:r>
        <w:t>”</w:t>
      </w:r>
      <w:r>
        <w:t>。关于</w:t>
      </w:r>
      <w:r>
        <w:t>“</w:t>
      </w:r>
      <w:r>
        <w:t>肘部法则</w:t>
      </w:r>
      <w:r>
        <w:t>”</w:t>
      </w:r>
      <w:r>
        <w:t>，我们所需要做的是改变</w:t>
      </w:r>
      <m:oMath>
        <m:r>
          <w:rPr>
            <w:rFonts w:ascii="Cambria Math" w:hAnsi="Cambria Math"/>
          </w:rPr>
          <m:t>K</m:t>
        </m:r>
      </m:oMath>
      <w:r>
        <w:t>值，也就是聚类类别数目的总数。我们用一个聚类来运行</w:t>
      </w:r>
      <w:r>
        <w:rPr>
          <w:b/>
        </w:rPr>
        <w:t>K</w:t>
      </w:r>
      <w:r>
        <w:rPr>
          <w:b/>
        </w:rPr>
        <w:t>均值</w:t>
      </w:r>
      <w:r>
        <w:t>聚类方法。这就意味着，所有的数据都会分到一个聚类里，然后计算成本函数或者计算畸变函数</w:t>
      </w:r>
      <m:oMath>
        <m:r>
          <w:rPr>
            <w:rFonts w:ascii="Cambria Math" w:hAnsi="Cambria Math"/>
          </w:rPr>
          <m:t>J</m:t>
        </m:r>
      </m:oMath>
      <w:r>
        <w:t>。</w:t>
      </w:r>
      <m:oMath>
        <m:r>
          <w:rPr>
            <w:rFonts w:ascii="Cambria Math" w:hAnsi="Cambria Math"/>
          </w:rPr>
          <m:t>K</m:t>
        </m:r>
      </m:oMath>
      <w:r>
        <w:t>代表聚类数字。</w:t>
      </w:r>
    </w:p>
    <w:p w14:paraId="3DD9EC0F" w14:textId="77777777" w:rsidR="006C77B1" w:rsidRDefault="006C77B1" w:rsidP="00A50418">
      <w:pPr>
        <w:pStyle w:val="af"/>
      </w:pPr>
      <w:r>
        <w:rPr>
          <w:noProof/>
        </w:rPr>
        <w:drawing>
          <wp:inline distT="0" distB="0" distL="0" distR="0" wp14:anchorId="7AACF08C" wp14:editId="5A22F4B3">
            <wp:extent cx="4352925" cy="2181225"/>
            <wp:effectExtent l="0" t="0" r="9525" b="9525"/>
            <wp:docPr id="59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3ddc6d751cab7aba7a6f8f44794e975.png"/>
                    <pic:cNvPicPr>
                      <a:picLocks noChangeAspect="1" noChangeArrowheads="1"/>
                    </pic:cNvPicPr>
                  </pic:nvPicPr>
                  <pic:blipFill>
                    <a:blip r:embed="rId315"/>
                    <a:stretch>
                      <a:fillRect/>
                    </a:stretch>
                  </pic:blipFill>
                  <pic:spPr bwMode="auto">
                    <a:xfrm>
                      <a:off x="0" y="0"/>
                      <a:ext cx="4352925" cy="2181225"/>
                    </a:xfrm>
                    <a:prstGeom prst="rect">
                      <a:avLst/>
                    </a:prstGeom>
                    <a:noFill/>
                    <a:ln w="9525">
                      <a:noFill/>
                      <a:headEnd/>
                      <a:tailEnd/>
                    </a:ln>
                  </pic:spPr>
                </pic:pic>
              </a:graphicData>
            </a:graphic>
          </wp:inline>
        </w:drawing>
      </w:r>
    </w:p>
    <w:p w14:paraId="33ABF48C" w14:textId="77777777" w:rsidR="006C77B1" w:rsidRDefault="006C77B1" w:rsidP="00A50418">
      <w:pPr>
        <w:pStyle w:val="af"/>
      </w:pPr>
      <w:r>
        <w:t>我们可能会得到一条类似于这样的曲线。像一个人的肘部。这就是</w:t>
      </w:r>
      <w:r>
        <w:t>“</w:t>
      </w:r>
      <w:r>
        <w:t>肘部法则</w:t>
      </w:r>
      <w:r>
        <w:t>”</w:t>
      </w:r>
      <w:r>
        <w:t>所做的，让我们来看这样一个图，看起来就好像有一个很清楚的肘在那儿。好像人的手臂，如果你伸出你的胳膊，那么这就是你的肩关节、肘关节、手。这就是</w:t>
      </w:r>
      <w:r>
        <w:t>“</w:t>
      </w:r>
      <w:r>
        <w:t>肘部法则</w:t>
      </w:r>
      <w:r>
        <w:t>”</w:t>
      </w:r>
      <w:r>
        <w:t>。你会发现这种模式，它的畸变值会迅速下降，从</w:t>
      </w:r>
      <w:r>
        <w:t>1</w:t>
      </w:r>
      <w:r>
        <w:t>到</w:t>
      </w:r>
      <w:r>
        <w:t>2</w:t>
      </w:r>
      <w:r>
        <w:t>，从</w:t>
      </w:r>
      <w:r>
        <w:t>2</w:t>
      </w:r>
      <w:r>
        <w:t>到</w:t>
      </w:r>
      <w:r>
        <w:t>3</w:t>
      </w:r>
      <w:r>
        <w:t>之后，你会在</w:t>
      </w:r>
      <w:r>
        <w:t>3</w:t>
      </w:r>
      <w:r>
        <w:t>的时候达到一个肘点。在此之后，畸变值就下降的非常慢，看起来就像使用</w:t>
      </w:r>
      <w:r>
        <w:t>3</w:t>
      </w:r>
      <w:r>
        <w:t>个聚类来进行聚类是正确的，这是因为那个点是曲线的肘点，畸变值下降得很快，</w:t>
      </w:r>
      <m:oMath>
        <m:r>
          <w:rPr>
            <w:rFonts w:ascii="Cambria Math" w:hAnsi="Cambria Math"/>
          </w:rPr>
          <m:t>K=3</m:t>
        </m:r>
      </m:oMath>
      <w:r>
        <w:t>之后就下降得很慢，那么我们就选</w:t>
      </w:r>
      <m:oMath>
        <m:r>
          <w:rPr>
            <w:rFonts w:ascii="Cambria Math" w:hAnsi="Cambria Math"/>
          </w:rPr>
          <m:t>K=3</m:t>
        </m:r>
      </m:oMath>
      <w:r>
        <w:t>。当你应用</w:t>
      </w:r>
      <w:r>
        <w:t>“</w:t>
      </w:r>
      <w:r>
        <w:t>肘部法则</w:t>
      </w:r>
      <w:r>
        <w:t>”</w:t>
      </w:r>
      <w:r>
        <w:t>的时候，如果你得到了一个像上面这样的图，那么这将是一种用来选择聚类个数的合理方法。</w:t>
      </w:r>
    </w:p>
    <w:p w14:paraId="171F3F6B" w14:textId="77777777" w:rsidR="00A24719" w:rsidRDefault="006C77B1" w:rsidP="006A4F7B">
      <w:pPr>
        <w:pStyle w:val="af"/>
      </w:pPr>
      <w:r>
        <w:t>例如，我们的</w:t>
      </w:r>
      <w:r>
        <w:t xml:space="preserve"> T-</w:t>
      </w:r>
      <w:proofErr w:type="gramStart"/>
      <w:r>
        <w:t>恤制造</w:t>
      </w:r>
      <w:proofErr w:type="gramEnd"/>
      <w:r>
        <w:t>例子中，我们要将用户按照身材聚类，我们可以分成</w:t>
      </w:r>
      <w:r>
        <w:t>3</w:t>
      </w:r>
      <w:r>
        <w:t>个尺寸</w:t>
      </w:r>
      <w:r>
        <w:t>:</w:t>
      </w:r>
      <m:oMath>
        <m:r>
          <w:rPr>
            <w:rFonts w:ascii="Cambria Math" w:hAnsi="Cambria Math"/>
          </w:rPr>
          <m:t>S,M,L</m:t>
        </m:r>
      </m:oMath>
      <w:r>
        <w:t>，也可以分成</w:t>
      </w:r>
      <w:r>
        <w:t>5</w:t>
      </w:r>
      <w:r>
        <w:t>个尺寸</w:t>
      </w:r>
      <m:oMath>
        <m:r>
          <w:rPr>
            <w:rFonts w:ascii="Cambria Math" w:hAnsi="Cambria Math"/>
          </w:rPr>
          <m:t>XS,S,M,L,XL</m:t>
        </m:r>
      </m:oMath>
      <w:r>
        <w:t>，这样的选择是建立在回答</w:t>
      </w:r>
      <w:r>
        <w:t>“</w:t>
      </w:r>
      <w:r>
        <w:t>聚类后我们制造的</w:t>
      </w:r>
      <w:r>
        <w:t>T-</w:t>
      </w:r>
      <w:r>
        <w:t>恤是否能较好地适合我们的客户</w:t>
      </w:r>
      <w:r>
        <w:t>”</w:t>
      </w:r>
      <w:r>
        <w:t>这个问题的基础上</w:t>
      </w:r>
      <w:proofErr w:type="gramStart"/>
      <w:r>
        <w:t>作出</w:t>
      </w:r>
      <w:proofErr w:type="gramEnd"/>
      <w:r>
        <w:t>的。</w:t>
      </w:r>
    </w:p>
    <w:p w14:paraId="2C031BEB" w14:textId="77777777" w:rsidR="00A24719" w:rsidRDefault="00A24719" w:rsidP="00A24719">
      <w:pPr>
        <w:pStyle w:val="af"/>
        <w:ind w:firstLine="422"/>
      </w:pPr>
      <w:r w:rsidRPr="00A24719">
        <w:rPr>
          <w:b/>
        </w:rPr>
        <w:lastRenderedPageBreak/>
        <w:t>聚类参考资料</w:t>
      </w:r>
      <w:r>
        <w:t>：</w:t>
      </w:r>
    </w:p>
    <w:p w14:paraId="0E52CFCE" w14:textId="77777777" w:rsidR="00A24719" w:rsidRDefault="00A24719" w:rsidP="00A24719">
      <w:pPr>
        <w:pStyle w:val="af"/>
      </w:pPr>
      <w:r>
        <w:t>1.</w:t>
      </w:r>
      <w:r>
        <w:t>相似度</w:t>
      </w:r>
      <w:r>
        <w:t>/</w:t>
      </w:r>
      <w:r>
        <w:t>距离计算方法总结</w:t>
      </w:r>
    </w:p>
    <w:p w14:paraId="19FAC59D" w14:textId="77777777" w:rsidR="00A24719" w:rsidRDefault="00A24719" w:rsidP="00A24719">
      <w:pPr>
        <w:pStyle w:val="af"/>
      </w:pPr>
      <w:r>
        <w:t xml:space="preserve">(1). </w:t>
      </w:r>
      <w:r>
        <w:t>闵可夫斯</w:t>
      </w:r>
      <w:proofErr w:type="gramStart"/>
      <w:r>
        <w:t>基距离</w:t>
      </w:r>
      <w:proofErr w:type="gramEnd"/>
      <w:r>
        <w:t>Minkowski/</w:t>
      </w:r>
      <w:r>
        <w:t>（其中欧式距离：</w:t>
      </w:r>
      <m:oMath>
        <m:r>
          <w:rPr>
            <w:rFonts w:ascii="Cambria Math" w:hAnsi="Cambria Math"/>
          </w:rPr>
          <m:t>p=2</m:t>
        </m:r>
      </m:oMath>
      <w:r>
        <w:t xml:space="preserve">) </w:t>
      </w:r>
    </w:p>
    <w:p w14:paraId="447BDF38" w14:textId="77777777" w:rsidR="00A24719" w:rsidRDefault="00A24719" w:rsidP="00A24719">
      <w:pPr>
        <w:pStyle w:val="af"/>
      </w:pPr>
      <m:oMathPara>
        <m:oMath>
          <m:r>
            <w:rPr>
              <w:rFonts w:ascii="Cambria Math" w:hAnsi="Cambria Math"/>
            </w:rPr>
            <m:t>dist(X,Y)=</m:t>
          </m:r>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d>
                            <m:dPr>
                              <m:begChr m:val="|"/>
                              <m:endChr m:val="|"/>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e>
                          </m:d>
                        </m:e>
                      </m:nary>
                    </m:e>
                    <m:sup>
                      <m:r>
                        <w:rPr>
                          <w:rFonts w:ascii="Cambria Math" w:hAnsi="Cambria Math"/>
                        </w:rPr>
                        <m:t>p</m:t>
                      </m:r>
                    </m:sup>
                  </m:sSup>
                </m:e>
              </m:d>
            </m:e>
            <m:sup>
              <m:f>
                <m:fPr>
                  <m:ctrlPr>
                    <w:rPr>
                      <w:rFonts w:ascii="Cambria Math" w:hAnsi="Cambria Math"/>
                    </w:rPr>
                  </m:ctrlPr>
                </m:fPr>
                <m:num>
                  <m:r>
                    <w:rPr>
                      <w:rFonts w:ascii="Cambria Math" w:hAnsi="Cambria Math"/>
                    </w:rPr>
                    <m:t>1</m:t>
                  </m:r>
                </m:num>
                <m:den>
                  <m:r>
                    <w:rPr>
                      <w:rFonts w:ascii="Cambria Math" w:hAnsi="Cambria Math"/>
                    </w:rPr>
                    <m:t>p</m:t>
                  </m:r>
                </m:den>
              </m:f>
            </m:sup>
          </m:sSup>
        </m:oMath>
      </m:oMathPara>
    </w:p>
    <w:p w14:paraId="5F2F303F" w14:textId="77777777" w:rsidR="00A24719" w:rsidRDefault="00A24719" w:rsidP="00A24719">
      <w:pPr>
        <w:pStyle w:val="af"/>
      </w:pPr>
      <w:r>
        <w:t xml:space="preserve">(2). </w:t>
      </w:r>
      <w:proofErr w:type="gramStart"/>
      <w:r>
        <w:t>杰卡德</w:t>
      </w:r>
      <w:proofErr w:type="gramEnd"/>
      <w:r>
        <w:t>相似系数</w:t>
      </w:r>
      <w:r>
        <w:t>(Jaccard)</w:t>
      </w:r>
      <w:r>
        <w:t>：</w:t>
      </w:r>
    </w:p>
    <w:p w14:paraId="305AD6FA" w14:textId="77777777" w:rsidR="00A24719" w:rsidRDefault="00A24719" w:rsidP="00A24719">
      <w:pPr>
        <w:pStyle w:val="af"/>
      </w:pPr>
      <m:oMathPara>
        <m:oMath>
          <m:r>
            <w:rPr>
              <w:rFonts w:ascii="Cambria Math" w:hAnsi="Cambria Math"/>
            </w:rPr>
            <m:t>J(A,B)=</m:t>
          </m:r>
          <m:f>
            <m:fPr>
              <m:ctrlPr>
                <w:rPr>
                  <w:rFonts w:ascii="Cambria Math" w:hAnsi="Cambria Math"/>
                </w:rPr>
              </m:ctrlPr>
            </m:fPr>
            <m:num>
              <m:d>
                <m:dPr>
                  <m:begChr m:val="|"/>
                  <m:endChr m:val="|"/>
                  <m:ctrlPr>
                    <w:rPr>
                      <w:rFonts w:ascii="Cambria Math" w:hAnsi="Cambria Math"/>
                    </w:rPr>
                  </m:ctrlPr>
                </m:dPr>
                <m:e>
                  <m:r>
                    <w:rPr>
                      <w:rFonts w:ascii="Cambria Math" w:hAnsi="Cambria Math"/>
                    </w:rPr>
                    <m:t>A∩B</m:t>
                  </m:r>
                </m:e>
              </m:d>
            </m:num>
            <m:den>
              <m:d>
                <m:dPr>
                  <m:begChr m:val="|"/>
                  <m:endChr m:val="|"/>
                  <m:ctrlPr>
                    <w:rPr>
                      <w:rFonts w:ascii="Cambria Math" w:hAnsi="Cambria Math"/>
                    </w:rPr>
                  </m:ctrlPr>
                </m:dPr>
                <m:e>
                  <m:r>
                    <w:rPr>
                      <w:rFonts w:ascii="Cambria Math" w:hAnsi="Cambria Math"/>
                    </w:rPr>
                    <m:t>A∪B</m:t>
                  </m:r>
                </m:e>
              </m:d>
            </m:den>
          </m:f>
        </m:oMath>
      </m:oMathPara>
    </w:p>
    <w:p w14:paraId="27F5F27D" w14:textId="77777777" w:rsidR="00A24719" w:rsidRDefault="00A24719" w:rsidP="00A24719">
      <w:pPr>
        <w:pStyle w:val="af"/>
      </w:pPr>
      <w:r>
        <w:t xml:space="preserve">(3). </w:t>
      </w:r>
      <w:r>
        <w:t>余弦相似度</w:t>
      </w:r>
      <w:r>
        <w:t>(cosine similarity)</w:t>
      </w:r>
      <w:r>
        <w:t>：</w:t>
      </w:r>
    </w:p>
    <w:p w14:paraId="21646BB2" w14:textId="77777777" w:rsidR="00A24719" w:rsidRDefault="00A24719" w:rsidP="00A24719">
      <w:pPr>
        <w:pStyle w:val="af"/>
      </w:pPr>
      <m:oMath>
        <m:r>
          <w:rPr>
            <w:rFonts w:ascii="Cambria Math" w:hAnsi="Cambria Math"/>
          </w:rPr>
          <m:t>n</m:t>
        </m:r>
      </m:oMath>
      <w:r>
        <w:t>维向量</w:t>
      </w:r>
      <m:oMath>
        <m:r>
          <w:rPr>
            <w:rFonts w:ascii="Cambria Math" w:hAnsi="Cambria Math"/>
          </w:rPr>
          <m:t>x</m:t>
        </m:r>
      </m:oMath>
      <w:r>
        <w:t>和</w:t>
      </w:r>
      <m:oMath>
        <m:r>
          <w:rPr>
            <w:rFonts w:ascii="Cambria Math" w:hAnsi="Cambria Math"/>
          </w:rPr>
          <m:t>y</m:t>
        </m:r>
      </m:oMath>
      <w:r>
        <w:t>的夹角记做</w:t>
      </w:r>
      <m:oMath>
        <m:r>
          <w:rPr>
            <w:rFonts w:ascii="Cambria Math" w:hAnsi="Cambria Math"/>
          </w:rPr>
          <m:t>θ</m:t>
        </m:r>
      </m:oMath>
      <w:r>
        <w:t>，根据余弦定理，其余弦值为：</w:t>
      </w:r>
    </w:p>
    <w:p w14:paraId="54B1A350" w14:textId="09D9E5DA" w:rsidR="00A24719" w:rsidRDefault="00A24719" w:rsidP="00A24719">
      <w:pPr>
        <w:pStyle w:val="af"/>
        <w:jc w:val="center"/>
      </w:pPr>
      <m:oMathPara>
        <m:oMath>
          <m:r>
            <w:rPr>
              <w:rFonts w:ascii="Cambria Math" w:hAnsi="Cambria Math"/>
            </w:rPr>
            <m:t>cos(θ)=</m:t>
          </m:r>
          <m:f>
            <m:fPr>
              <m:ctrlPr>
                <w:rPr>
                  <w:rFonts w:ascii="Cambria Math" w:hAnsi="Cambria Math"/>
                </w:rPr>
              </m:ctrlPr>
            </m:fPr>
            <m:num>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y</m:t>
              </m:r>
            </m:num>
            <m:den>
              <m:d>
                <m:dPr>
                  <m:begChr m:val="|"/>
                  <m:endChr m:val="|"/>
                  <m:ctrlPr>
                    <w:rPr>
                      <w:rFonts w:ascii="Cambria Math" w:hAnsi="Cambria Math"/>
                    </w:rPr>
                  </m:ctrlPr>
                </m:dPr>
                <m:e>
                  <m:r>
                    <w:rPr>
                      <w:rFonts w:ascii="Cambria Math" w:hAnsi="Cambria Math"/>
                    </w:rPr>
                    <m:t>x</m:t>
                  </m:r>
                </m:e>
              </m:d>
              <m:r>
                <w:rPr>
                  <w:rFonts w:ascii="Cambria Math" w:hAnsi="Cambria Math"/>
                </w:rPr>
                <m:t>⋅</m:t>
              </m:r>
              <m:d>
                <m:dPr>
                  <m:begChr m:val="|"/>
                  <m:endChr m:val="|"/>
                  <m:ctrlPr>
                    <w:rPr>
                      <w:rFonts w:ascii="Cambria Math" w:hAnsi="Cambria Math"/>
                    </w:rPr>
                  </m:ctrlPr>
                </m:dPr>
                <m:e>
                  <m:r>
                    <w:rPr>
                      <w:rFonts w:ascii="Cambria Math" w:hAnsi="Cambria Math"/>
                    </w:rPr>
                    <m:t>y</m:t>
                  </m:r>
                </m:e>
              </m:d>
            </m:den>
          </m:f>
          <m:r>
            <w:rPr>
              <w:rFonts w:ascii="Cambria Math" w:hAnsi="Cambria Math"/>
            </w:rPr>
            <m:t>=</m:t>
          </m:r>
          <m:f>
            <m:fPr>
              <m:ctrlPr>
                <w:rPr>
                  <w:rFonts w:ascii="Cambria Math" w:hAnsi="Cambria Math"/>
                </w:rPr>
              </m:ctrlPr>
            </m:fPr>
            <m:num>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x</m:t>
                      </m:r>
                    </m:e>
                    <m:sub>
                      <m:r>
                        <w:rPr>
                          <w:rFonts w:ascii="Cambria Math" w:hAnsi="Cambria Math"/>
                        </w:rPr>
                        <m:t>i</m:t>
                      </m:r>
                    </m:sub>
                  </m:sSub>
                  <m:sSub>
                    <m:sSubPr>
                      <m:ctrlPr>
                        <w:rPr>
                          <w:rFonts w:ascii="Cambria Math" w:hAnsi="Cambria Math"/>
                        </w:rPr>
                      </m:ctrlPr>
                    </m:sSubPr>
                    <m:e>
                      <m:r>
                        <w:rPr>
                          <w:rFonts w:ascii="Cambria Math" w:hAnsi="Cambria Math"/>
                        </w:rPr>
                        <m:t>y</m:t>
                      </m:r>
                    </m:e>
                    <m:sub>
                      <m:r>
                        <w:rPr>
                          <w:rFonts w:ascii="Cambria Math" w:hAnsi="Cambria Math"/>
                        </w:rPr>
                        <m:t>i</m:t>
                      </m:r>
                    </m:sub>
                  </m:sSub>
                </m:e>
              </m:nary>
            </m:num>
            <m:den>
              <m:rad>
                <m:radPr>
                  <m:degHide m:val="1"/>
                  <m:ctrlPr>
                    <w:rPr>
                      <w:rFonts w:ascii="Cambria Math" w:hAnsi="Cambria Math"/>
                    </w:rPr>
                  </m:ctrlPr>
                </m:radPr>
                <m:deg/>
                <m:e>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p>
                        <m:sSupPr>
                          <m:ctrlPr>
                            <w:rPr>
                              <w:rFonts w:ascii="Cambria Math" w:hAnsi="Cambria Math"/>
                            </w:rPr>
                          </m:ctrlPr>
                        </m:sSupPr>
                        <m:e>
                          <m:sSub>
                            <m:sSubPr>
                              <m:ctrlPr>
                                <w:rPr>
                                  <w:rFonts w:ascii="Cambria Math" w:hAnsi="Cambria Math"/>
                                </w:rPr>
                              </m:ctrlPr>
                            </m:sSubPr>
                            <m:e>
                              <m:r>
                                <w:rPr>
                                  <w:rFonts w:ascii="Cambria Math" w:hAnsi="Cambria Math"/>
                                </w:rPr>
                                <m:t>x</m:t>
                              </m:r>
                            </m:e>
                            <m:sub>
                              <m:r>
                                <w:rPr>
                                  <w:rFonts w:ascii="Cambria Math" w:hAnsi="Cambria Math"/>
                                </w:rPr>
                                <m:t>i</m:t>
                              </m:r>
                            </m:sub>
                          </m:sSub>
                        </m:e>
                        <m:sup>
                          <m:r>
                            <w:rPr>
                              <w:rFonts w:ascii="Cambria Math" w:hAnsi="Cambria Math"/>
                            </w:rPr>
                            <m:t>2</m:t>
                          </m:r>
                        </m:sup>
                      </m:sSup>
                    </m:e>
                  </m:nary>
                </m:e>
              </m:rad>
              <m:rad>
                <m:radPr>
                  <m:degHide m:val="1"/>
                  <m:ctrlPr>
                    <w:rPr>
                      <w:rFonts w:ascii="Cambria Math" w:hAnsi="Cambria Math"/>
                    </w:rPr>
                  </m:ctrlPr>
                </m:radPr>
                <m:deg/>
                <m:e>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p>
                        <m:sSupPr>
                          <m:ctrlPr>
                            <w:rPr>
                              <w:rFonts w:ascii="Cambria Math" w:hAnsi="Cambria Math"/>
                            </w:rPr>
                          </m:ctrlPr>
                        </m:sSupPr>
                        <m:e>
                          <m:sSub>
                            <m:sSubPr>
                              <m:ctrlPr>
                                <w:rPr>
                                  <w:rFonts w:ascii="Cambria Math" w:hAnsi="Cambria Math"/>
                                </w:rPr>
                              </m:ctrlPr>
                            </m:sSubPr>
                            <m:e>
                              <m:r>
                                <w:rPr>
                                  <w:rFonts w:ascii="Cambria Math" w:hAnsi="Cambria Math"/>
                                </w:rPr>
                                <m:t>y</m:t>
                              </m:r>
                            </m:e>
                            <m:sub>
                              <m:r>
                                <w:rPr>
                                  <w:rFonts w:ascii="Cambria Math" w:hAnsi="Cambria Math"/>
                                </w:rPr>
                                <m:t>i</m:t>
                              </m:r>
                            </m:sub>
                          </m:sSub>
                        </m:e>
                        <m:sup>
                          <m:r>
                            <w:rPr>
                              <w:rFonts w:ascii="Cambria Math" w:hAnsi="Cambria Math"/>
                            </w:rPr>
                            <m:t>2</m:t>
                          </m:r>
                        </m:sup>
                      </m:sSup>
                    </m:e>
                  </m:nary>
                </m:e>
              </m:rad>
            </m:den>
          </m:f>
        </m:oMath>
      </m:oMathPara>
    </w:p>
    <w:p w14:paraId="6D8C1E48" w14:textId="77777777" w:rsidR="00A24719" w:rsidRDefault="00A24719" w:rsidP="00A24719">
      <w:pPr>
        <w:pStyle w:val="af"/>
      </w:pPr>
      <w:r>
        <w:t>(4). Pearson</w:t>
      </w:r>
      <w:r>
        <w:t>皮尔逊相关系数：</w:t>
      </w:r>
    </w:p>
    <w:p w14:paraId="24844DAE" w14:textId="3B83A9EA" w:rsidR="00A24719" w:rsidRDefault="00000000" w:rsidP="00A24719">
      <w:pPr>
        <w:pStyle w:val="af"/>
        <w:jc w:val="center"/>
      </w:pPr>
      <m:oMathPara>
        <m:oMath>
          <m:sSub>
            <m:sSubPr>
              <m:ctrlPr>
                <w:rPr>
                  <w:rFonts w:ascii="Cambria Math" w:hAnsi="Cambria Math"/>
                </w:rPr>
              </m:ctrlPr>
            </m:sSubPr>
            <m:e>
              <m:r>
                <w:rPr>
                  <w:rFonts w:ascii="Cambria Math" w:hAnsi="Cambria Math"/>
                </w:rPr>
                <m:t>ρ</m:t>
              </m:r>
            </m:e>
            <m:sub>
              <m:r>
                <w:rPr>
                  <w:rFonts w:ascii="Cambria Math" w:hAnsi="Cambria Math"/>
                </w:rPr>
                <m:t>XY</m:t>
              </m:r>
            </m:sub>
          </m:sSub>
          <m:r>
            <w:rPr>
              <w:rFonts w:ascii="Cambria Math" w:hAnsi="Cambria Math"/>
            </w:rPr>
            <m:t>=</m:t>
          </m:r>
          <m:f>
            <m:fPr>
              <m:ctrlPr>
                <w:rPr>
                  <w:rFonts w:ascii="Cambria Math" w:hAnsi="Cambria Math"/>
                </w:rPr>
              </m:ctrlPr>
            </m:fPr>
            <m:num>
              <m:r>
                <m:rPr>
                  <m:sty m:val="p"/>
                </m:rPr>
                <w:rPr>
                  <w:rFonts w:ascii="Cambria Math" w:hAnsi="Cambria Math"/>
                </w:rPr>
                <m:t>cov</m:t>
              </m:r>
              <m:r>
                <w:rPr>
                  <w:rFonts w:ascii="Cambria Math" w:hAnsi="Cambria Math"/>
                </w:rPr>
                <m:t>(X,Y)</m:t>
              </m:r>
            </m:num>
            <m:den>
              <m:sSub>
                <m:sSubPr>
                  <m:ctrlPr>
                    <w:rPr>
                      <w:rFonts w:ascii="Cambria Math" w:hAnsi="Cambria Math"/>
                    </w:rPr>
                  </m:ctrlPr>
                </m:sSubPr>
                <m:e>
                  <m:r>
                    <w:rPr>
                      <w:rFonts w:ascii="Cambria Math" w:hAnsi="Cambria Math"/>
                    </w:rPr>
                    <m:t>σ</m:t>
                  </m:r>
                </m:e>
                <m:sub>
                  <m:r>
                    <w:rPr>
                      <w:rFonts w:ascii="Cambria Math" w:hAnsi="Cambria Math"/>
                    </w:rPr>
                    <m:t>X</m:t>
                  </m:r>
                </m:sub>
              </m:sSub>
              <m:sSub>
                <m:sSubPr>
                  <m:ctrlPr>
                    <w:rPr>
                      <w:rFonts w:ascii="Cambria Math" w:hAnsi="Cambria Math"/>
                    </w:rPr>
                  </m:ctrlPr>
                </m:sSubPr>
                <m:e>
                  <m:r>
                    <w:rPr>
                      <w:rFonts w:ascii="Cambria Math" w:hAnsi="Cambria Math"/>
                    </w:rPr>
                    <m:t>σ</m:t>
                  </m:r>
                </m:e>
                <m:sub>
                  <m:r>
                    <w:rPr>
                      <w:rFonts w:ascii="Cambria Math" w:hAnsi="Cambria Math"/>
                    </w:rPr>
                    <m:t>Y</m:t>
                  </m:r>
                </m:sub>
              </m:sSub>
            </m:den>
          </m:f>
          <m:r>
            <w:rPr>
              <w:rFonts w:ascii="Cambria Math" w:hAnsi="Cambria Math"/>
            </w:rPr>
            <m:t>=</m:t>
          </m:r>
          <m:f>
            <m:fPr>
              <m:ctrlPr>
                <w:rPr>
                  <w:rFonts w:ascii="Cambria Math" w:hAnsi="Cambria Math"/>
                </w:rPr>
              </m:ctrlPr>
            </m:fPr>
            <m:num>
              <m:r>
                <w:rPr>
                  <w:rFonts w:ascii="Cambria Math" w:hAnsi="Cambria Math"/>
                </w:rPr>
                <m:t>E[(X-</m:t>
              </m:r>
              <m:sSub>
                <m:sSubPr>
                  <m:ctrlPr>
                    <w:rPr>
                      <w:rFonts w:ascii="Cambria Math" w:hAnsi="Cambria Math"/>
                    </w:rPr>
                  </m:ctrlPr>
                </m:sSubPr>
                <m:e>
                  <m:r>
                    <w:rPr>
                      <w:rFonts w:ascii="Cambria Math" w:hAnsi="Cambria Math"/>
                    </w:rPr>
                    <m:t>μ</m:t>
                  </m:r>
                </m:e>
                <m:sub>
                  <m:r>
                    <w:rPr>
                      <w:rFonts w:ascii="Cambria Math" w:hAnsi="Cambria Math"/>
                    </w:rPr>
                    <m:t>X</m:t>
                  </m:r>
                </m:sub>
              </m:sSub>
              <m:r>
                <w:rPr>
                  <w:rFonts w:ascii="Cambria Math" w:hAnsi="Cambria Math"/>
                </w:rPr>
                <m:t>)(Y-</m:t>
              </m:r>
              <m:sSub>
                <m:sSubPr>
                  <m:ctrlPr>
                    <w:rPr>
                      <w:rFonts w:ascii="Cambria Math" w:hAnsi="Cambria Math"/>
                    </w:rPr>
                  </m:ctrlPr>
                </m:sSubPr>
                <m:e>
                  <m:r>
                    <w:rPr>
                      <w:rFonts w:ascii="Cambria Math" w:hAnsi="Cambria Math"/>
                    </w:rPr>
                    <m:t>μ</m:t>
                  </m:r>
                </m:e>
                <m:sub>
                  <m:r>
                    <w:rPr>
                      <w:rFonts w:ascii="Cambria Math" w:hAnsi="Cambria Math"/>
                    </w:rPr>
                    <m:t>Y</m:t>
                  </m:r>
                </m:sub>
              </m:sSub>
              <m:r>
                <w:rPr>
                  <w:rFonts w:ascii="Cambria Math" w:hAnsi="Cambria Math"/>
                </w:rPr>
                <m:t>)]</m:t>
              </m:r>
            </m:num>
            <m:den>
              <m:sSub>
                <m:sSubPr>
                  <m:ctrlPr>
                    <w:rPr>
                      <w:rFonts w:ascii="Cambria Math" w:hAnsi="Cambria Math"/>
                    </w:rPr>
                  </m:ctrlPr>
                </m:sSubPr>
                <m:e>
                  <m:r>
                    <w:rPr>
                      <w:rFonts w:ascii="Cambria Math" w:hAnsi="Cambria Math"/>
                    </w:rPr>
                    <m:t>σ</m:t>
                  </m:r>
                </m:e>
                <m:sub>
                  <m:r>
                    <w:rPr>
                      <w:rFonts w:ascii="Cambria Math" w:hAnsi="Cambria Math"/>
                    </w:rPr>
                    <m:t>X</m:t>
                  </m:r>
                </m:sub>
              </m:sSub>
              <m:sSub>
                <m:sSubPr>
                  <m:ctrlPr>
                    <w:rPr>
                      <w:rFonts w:ascii="Cambria Math" w:hAnsi="Cambria Math"/>
                    </w:rPr>
                  </m:ctrlPr>
                </m:sSubPr>
                <m:e>
                  <m:r>
                    <w:rPr>
                      <w:rFonts w:ascii="Cambria Math" w:hAnsi="Cambria Math"/>
                    </w:rPr>
                    <m:t>σ</m:t>
                  </m:r>
                </m:e>
                <m:sub>
                  <m:r>
                    <w:rPr>
                      <w:rFonts w:ascii="Cambria Math" w:hAnsi="Cambria Math"/>
                    </w:rPr>
                    <m:t>Y</m:t>
                  </m:r>
                </m:sub>
              </m:sSub>
            </m:den>
          </m:f>
          <m:r>
            <w:rPr>
              <w:rFonts w:ascii="Cambria Math" w:hAnsi="Cambria Math"/>
            </w:rPr>
            <m:t>=</m:t>
          </m:r>
          <m:f>
            <m:fPr>
              <m:ctrlPr>
                <w:rPr>
                  <w:rFonts w:ascii="Cambria Math" w:hAnsi="Cambria Math"/>
                </w:rPr>
              </m:ctrlPr>
            </m:fPr>
            <m:num>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r>
                    <w:rPr>
                      <w:rFonts w:ascii="Cambria Math" w:hAnsi="Cambria Math"/>
                    </w:rPr>
                    <m:t>(x-</m:t>
                  </m:r>
                  <m:sSub>
                    <m:sSubPr>
                      <m:ctrlPr>
                        <w:rPr>
                          <w:rFonts w:ascii="Cambria Math" w:hAnsi="Cambria Math"/>
                        </w:rPr>
                      </m:ctrlPr>
                    </m:sSubPr>
                    <m:e>
                      <m:r>
                        <w:rPr>
                          <w:rFonts w:ascii="Cambria Math" w:hAnsi="Cambria Math"/>
                        </w:rPr>
                        <m:t>μ</m:t>
                      </m:r>
                    </m:e>
                    <m:sub>
                      <m:r>
                        <w:rPr>
                          <w:rFonts w:ascii="Cambria Math" w:hAnsi="Cambria Math"/>
                        </w:rPr>
                        <m:t>X</m:t>
                      </m:r>
                    </m:sub>
                  </m:sSub>
                  <m:r>
                    <w:rPr>
                      <w:rFonts w:ascii="Cambria Math" w:hAnsi="Cambria Math"/>
                    </w:rPr>
                    <m:t>)(y-</m:t>
                  </m:r>
                  <m:sSub>
                    <m:sSubPr>
                      <m:ctrlPr>
                        <w:rPr>
                          <w:rFonts w:ascii="Cambria Math" w:hAnsi="Cambria Math"/>
                        </w:rPr>
                      </m:ctrlPr>
                    </m:sSubPr>
                    <m:e>
                      <m:r>
                        <w:rPr>
                          <w:rFonts w:ascii="Cambria Math" w:hAnsi="Cambria Math"/>
                        </w:rPr>
                        <m:t>μ</m:t>
                      </m:r>
                    </m:e>
                    <m:sub>
                      <m:r>
                        <w:rPr>
                          <w:rFonts w:ascii="Cambria Math" w:hAnsi="Cambria Math"/>
                        </w:rPr>
                        <m:t>Y</m:t>
                      </m:r>
                    </m:sub>
                  </m:sSub>
                  <m:r>
                    <w:rPr>
                      <w:rFonts w:ascii="Cambria Math" w:hAnsi="Cambria Math"/>
                    </w:rPr>
                    <m:t>)</m:t>
                  </m:r>
                </m:e>
              </m:nary>
            </m:num>
            <m:den>
              <m:rad>
                <m:radPr>
                  <m:degHide m:val="1"/>
                  <m:ctrlPr>
                    <w:rPr>
                      <w:rFonts w:ascii="Cambria Math" w:hAnsi="Cambria Math"/>
                    </w:rPr>
                  </m:ctrlPr>
                </m:radPr>
                <m:deg/>
                <m:e>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p>
                        <m:sSupPr>
                          <m:ctrlPr>
                            <w:rPr>
                              <w:rFonts w:ascii="Cambria Math" w:hAnsi="Cambria Math"/>
                            </w:rPr>
                          </m:ctrlPr>
                        </m:sSupPr>
                        <m:e>
                          <m:r>
                            <w:rPr>
                              <w:rFonts w:ascii="Cambria Math" w:hAnsi="Cambria Math"/>
                            </w:rPr>
                            <m:t>(x-</m:t>
                          </m:r>
                          <m:sSub>
                            <m:sSubPr>
                              <m:ctrlPr>
                                <w:rPr>
                                  <w:rFonts w:ascii="Cambria Math" w:hAnsi="Cambria Math"/>
                                </w:rPr>
                              </m:ctrlPr>
                            </m:sSubPr>
                            <m:e>
                              <m:r>
                                <w:rPr>
                                  <w:rFonts w:ascii="Cambria Math" w:hAnsi="Cambria Math"/>
                                </w:rPr>
                                <m:t>μ</m:t>
                              </m:r>
                            </m:e>
                            <m:sub>
                              <m:r>
                                <w:rPr>
                                  <w:rFonts w:ascii="Cambria Math" w:hAnsi="Cambria Math"/>
                                </w:rPr>
                                <m:t>X</m:t>
                              </m:r>
                            </m:sub>
                          </m:sSub>
                          <m:r>
                            <w:rPr>
                              <w:rFonts w:ascii="Cambria Math" w:hAnsi="Cambria Math"/>
                            </w:rPr>
                            <m:t>)</m:t>
                          </m:r>
                        </m:e>
                        <m:sup>
                          <m:r>
                            <w:rPr>
                              <w:rFonts w:ascii="Cambria Math" w:hAnsi="Cambria Math"/>
                            </w:rPr>
                            <m:t>2</m:t>
                          </m:r>
                        </m:sup>
                      </m:sSup>
                    </m:e>
                  </m:nary>
                </m:e>
              </m:rad>
              <m:rad>
                <m:radPr>
                  <m:degHide m:val="1"/>
                  <m:ctrlPr>
                    <w:rPr>
                      <w:rFonts w:ascii="Cambria Math" w:hAnsi="Cambria Math"/>
                    </w:rPr>
                  </m:ctrlPr>
                </m:radPr>
                <m:deg/>
                <m:e>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p>
                        <m:sSupPr>
                          <m:ctrlPr>
                            <w:rPr>
                              <w:rFonts w:ascii="Cambria Math" w:hAnsi="Cambria Math"/>
                            </w:rPr>
                          </m:ctrlPr>
                        </m:sSupPr>
                        <m:e>
                          <m:r>
                            <w:rPr>
                              <w:rFonts w:ascii="Cambria Math" w:hAnsi="Cambria Math"/>
                            </w:rPr>
                            <m:t>(y-</m:t>
                          </m:r>
                          <m:sSub>
                            <m:sSubPr>
                              <m:ctrlPr>
                                <w:rPr>
                                  <w:rFonts w:ascii="Cambria Math" w:hAnsi="Cambria Math"/>
                                </w:rPr>
                              </m:ctrlPr>
                            </m:sSubPr>
                            <m:e>
                              <m:r>
                                <w:rPr>
                                  <w:rFonts w:ascii="Cambria Math" w:hAnsi="Cambria Math"/>
                                </w:rPr>
                                <m:t>μ</m:t>
                              </m:r>
                            </m:e>
                            <m:sub>
                              <m:r>
                                <w:rPr>
                                  <w:rFonts w:ascii="Cambria Math" w:hAnsi="Cambria Math"/>
                                </w:rPr>
                                <m:t>Y</m:t>
                              </m:r>
                            </m:sub>
                          </m:sSub>
                          <m:r>
                            <w:rPr>
                              <w:rFonts w:ascii="Cambria Math" w:hAnsi="Cambria Math"/>
                            </w:rPr>
                            <m:t>)</m:t>
                          </m:r>
                        </m:e>
                        <m:sup>
                          <m:r>
                            <w:rPr>
                              <w:rFonts w:ascii="Cambria Math" w:hAnsi="Cambria Math"/>
                            </w:rPr>
                            <m:t>2</m:t>
                          </m:r>
                        </m:sup>
                      </m:sSup>
                    </m:e>
                  </m:nary>
                </m:e>
              </m:rad>
            </m:den>
          </m:f>
        </m:oMath>
      </m:oMathPara>
    </w:p>
    <w:p w14:paraId="02A4C0AA" w14:textId="77777777" w:rsidR="00A24719" w:rsidRDefault="00A24719" w:rsidP="00A24719">
      <w:pPr>
        <w:pStyle w:val="af"/>
      </w:pPr>
      <w:r>
        <w:t>Pearson</w:t>
      </w:r>
      <w:r>
        <w:t>相关系数即将</w:t>
      </w:r>
      <m:oMath>
        <m:r>
          <w:rPr>
            <w:rFonts w:ascii="Cambria Math" w:hAnsi="Cambria Math"/>
          </w:rPr>
          <m:t>x</m:t>
        </m:r>
      </m:oMath>
      <w:r>
        <w:t>、</w:t>
      </w:r>
      <m:oMath>
        <m:r>
          <w:rPr>
            <w:rFonts w:ascii="Cambria Math" w:hAnsi="Cambria Math"/>
          </w:rPr>
          <m:t>y</m:t>
        </m:r>
      </m:oMath>
      <w:r>
        <w:t>坐标向量各自平移到原点后的夹角余弦。</w:t>
      </w:r>
    </w:p>
    <w:p w14:paraId="057FF2EF" w14:textId="77777777" w:rsidR="00A24719" w:rsidRDefault="00A24719" w:rsidP="00A24719">
      <w:pPr>
        <w:pStyle w:val="af"/>
      </w:pPr>
      <w:r>
        <w:t>2.</w:t>
      </w:r>
      <w:r>
        <w:t>聚类的衡量指标</w:t>
      </w:r>
    </w:p>
    <w:p w14:paraId="18975EA5" w14:textId="77777777" w:rsidR="00A24719" w:rsidRDefault="00A24719" w:rsidP="00A24719">
      <w:pPr>
        <w:pStyle w:val="af"/>
      </w:pPr>
      <w:r>
        <w:t xml:space="preserve">(1). </w:t>
      </w:r>
      <w:r>
        <w:t>均</w:t>
      </w:r>
      <w:proofErr w:type="gramStart"/>
      <w:r>
        <w:t>一</w:t>
      </w:r>
      <w:proofErr w:type="gramEnd"/>
      <w:r>
        <w:t>性：</w:t>
      </w:r>
      <m:oMath>
        <m:r>
          <w:rPr>
            <w:rFonts w:ascii="Cambria Math" w:hAnsi="Cambria Math"/>
          </w:rPr>
          <m:t>p</m:t>
        </m:r>
      </m:oMath>
    </w:p>
    <w:p w14:paraId="0216A3AC" w14:textId="43CA0CA2" w:rsidR="00A24719" w:rsidRDefault="00A24719" w:rsidP="00A24719">
      <w:pPr>
        <w:pStyle w:val="af"/>
      </w:pPr>
      <w:r>
        <w:t>类似于精确率，一个簇中只包含一个类别的样本，则满足均</w:t>
      </w:r>
      <w:proofErr w:type="gramStart"/>
      <w:r>
        <w:t>一</w:t>
      </w:r>
      <w:proofErr w:type="gramEnd"/>
      <w:r>
        <w:t>性。其实也可以认为就是正确率</w:t>
      </w:r>
      <w:r>
        <w:t>(</w:t>
      </w:r>
      <w:r>
        <w:t>每个聚簇中正确分类的样本数占该聚簇总样本数的比例和</w:t>
      </w:r>
      <w:r>
        <w:t>)</w:t>
      </w:r>
    </w:p>
    <w:p w14:paraId="3991A981" w14:textId="77777777" w:rsidR="00A24719" w:rsidRDefault="00A24719" w:rsidP="00A24719">
      <w:pPr>
        <w:pStyle w:val="af"/>
      </w:pPr>
      <w:r>
        <w:t xml:space="preserve">(2). </w:t>
      </w:r>
      <w:r>
        <w:t>完整性：</w:t>
      </w:r>
      <m:oMath>
        <m:r>
          <w:rPr>
            <w:rFonts w:ascii="Cambria Math" w:hAnsi="Cambria Math"/>
          </w:rPr>
          <m:t>r</m:t>
        </m:r>
      </m:oMath>
    </w:p>
    <w:p w14:paraId="24209BE9" w14:textId="21392940" w:rsidR="00A24719" w:rsidRDefault="00A24719" w:rsidP="00A24719">
      <w:pPr>
        <w:pStyle w:val="af"/>
      </w:pPr>
      <w:r>
        <w:t>类似于召回率，同类别样本被归类到相同簇中，则满足完整性</w:t>
      </w:r>
      <w:r>
        <w:t>;(</w:t>
      </w:r>
      <w:r>
        <w:t>每个聚簇中正确分类的样本数占该类型的总样本数比例的和</w:t>
      </w:r>
      <w:r>
        <w:rPr>
          <w:rFonts w:hint="eastAsia"/>
        </w:rPr>
        <w:t>)</w:t>
      </w:r>
    </w:p>
    <w:p w14:paraId="120A0ADF" w14:textId="77777777" w:rsidR="00A24719" w:rsidRDefault="00A24719" w:rsidP="00A24719">
      <w:pPr>
        <w:pStyle w:val="af"/>
      </w:pPr>
      <w:r>
        <w:t>(3). V-measure:</w:t>
      </w:r>
    </w:p>
    <w:p w14:paraId="264FBC98" w14:textId="77777777" w:rsidR="00A24719" w:rsidRDefault="00A24719" w:rsidP="00A24719">
      <w:pPr>
        <w:pStyle w:val="af"/>
      </w:pPr>
      <w:r>
        <w:t>均</w:t>
      </w:r>
      <w:proofErr w:type="gramStart"/>
      <w:r>
        <w:t>一</w:t>
      </w:r>
      <w:proofErr w:type="gramEnd"/>
      <w:r>
        <w:t>性和完整性的加权平均</w:t>
      </w:r>
      <w:r>
        <w:t xml:space="preserve"> </w:t>
      </w:r>
    </w:p>
    <w:p w14:paraId="5C02D3CE" w14:textId="77777777" w:rsidR="00A24719" w:rsidRDefault="00A24719" w:rsidP="00A24719">
      <w:pPr>
        <w:pStyle w:val="af"/>
      </w:pPr>
      <m:oMathPara>
        <m:oMath>
          <m:r>
            <w:rPr>
              <w:rFonts w:ascii="Cambria Math" w:hAnsi="Cambria Math"/>
            </w:rPr>
            <m:t>V=</m:t>
          </m:r>
          <m:f>
            <m:fPr>
              <m:ctrlPr>
                <w:rPr>
                  <w:rFonts w:ascii="Cambria Math" w:hAnsi="Cambria Math"/>
                </w:rPr>
              </m:ctrlPr>
            </m:fPr>
            <m:num>
              <m:r>
                <w:rPr>
                  <w:rFonts w:ascii="Cambria Math" w:hAnsi="Cambria Math"/>
                </w:rPr>
                <m:t>(1+</m:t>
              </m:r>
              <m:sSup>
                <m:sSupPr>
                  <m:ctrlPr>
                    <w:rPr>
                      <w:rFonts w:ascii="Cambria Math" w:hAnsi="Cambria Math"/>
                    </w:rPr>
                  </m:ctrlPr>
                </m:sSupPr>
                <m:e>
                  <m:r>
                    <w:rPr>
                      <w:rFonts w:ascii="Cambria Math" w:hAnsi="Cambria Math"/>
                    </w:rPr>
                    <m:t>β</m:t>
                  </m:r>
                </m:e>
                <m:sup>
                  <m:r>
                    <w:rPr>
                      <w:rFonts w:ascii="Cambria Math" w:hAnsi="Cambria Math"/>
                    </w:rPr>
                    <m:t>2</m:t>
                  </m:r>
                </m:sup>
              </m:sSup>
              <m:r>
                <w:rPr>
                  <w:rFonts w:ascii="Cambria Math" w:hAnsi="Cambria Math"/>
                </w:rPr>
                <m:t>)*pr</m:t>
              </m:r>
            </m:num>
            <m:den>
              <m:sSup>
                <m:sSupPr>
                  <m:ctrlPr>
                    <w:rPr>
                      <w:rFonts w:ascii="Cambria Math" w:hAnsi="Cambria Math"/>
                    </w:rPr>
                  </m:ctrlPr>
                </m:sSupPr>
                <m:e>
                  <m:r>
                    <w:rPr>
                      <w:rFonts w:ascii="Cambria Math" w:hAnsi="Cambria Math"/>
                    </w:rPr>
                    <m:t>β</m:t>
                  </m:r>
                </m:e>
                <m:sup>
                  <m:r>
                    <w:rPr>
                      <w:rFonts w:ascii="Cambria Math" w:hAnsi="Cambria Math"/>
                    </w:rPr>
                    <m:t>2</m:t>
                  </m:r>
                </m:sup>
              </m:sSup>
              <m:r>
                <w:rPr>
                  <w:rFonts w:ascii="Cambria Math" w:hAnsi="Cambria Math"/>
                </w:rPr>
                <m:t>*p+r</m:t>
              </m:r>
            </m:den>
          </m:f>
        </m:oMath>
      </m:oMathPara>
    </w:p>
    <w:p w14:paraId="738475B3" w14:textId="77777777" w:rsidR="00A24719" w:rsidRDefault="00A24719" w:rsidP="00A24719">
      <w:pPr>
        <w:pStyle w:val="af"/>
      </w:pPr>
      <w:r>
        <w:t xml:space="preserve">(4). </w:t>
      </w:r>
      <w:r>
        <w:t>轮廓系数</w:t>
      </w:r>
    </w:p>
    <w:p w14:paraId="3BA45B80" w14:textId="77777777" w:rsidR="00A24719" w:rsidRDefault="00A24719" w:rsidP="00A24719">
      <w:pPr>
        <w:pStyle w:val="af"/>
      </w:pPr>
      <w:r>
        <w:t>样本</w:t>
      </w:r>
      <m:oMath>
        <m:r>
          <w:rPr>
            <w:rFonts w:ascii="Cambria Math" w:hAnsi="Cambria Math"/>
          </w:rPr>
          <m:t>i</m:t>
        </m:r>
      </m:oMath>
      <w:r>
        <w:t>的轮廓系数：</w:t>
      </w:r>
      <m:oMath>
        <m:r>
          <w:rPr>
            <w:rFonts w:ascii="Cambria Math" w:hAnsi="Cambria Math"/>
          </w:rPr>
          <m:t>s(i)</m:t>
        </m:r>
      </m:oMath>
    </w:p>
    <w:p w14:paraId="2B570090" w14:textId="77777777" w:rsidR="00A24719" w:rsidRDefault="00A24719" w:rsidP="00A24719">
      <w:pPr>
        <w:pStyle w:val="af"/>
      </w:pPr>
      <w:r>
        <w:t>簇内</w:t>
      </w:r>
      <w:proofErr w:type="gramStart"/>
      <w:r>
        <w:t>不</w:t>
      </w:r>
      <w:proofErr w:type="gramEnd"/>
      <w:r>
        <w:t>相似度</w:t>
      </w:r>
      <w:r>
        <w:t>:</w:t>
      </w:r>
      <w:r>
        <w:t>计算样本</w:t>
      </w:r>
      <m:oMath>
        <m:r>
          <w:rPr>
            <w:rFonts w:ascii="Cambria Math" w:hAnsi="Cambria Math"/>
          </w:rPr>
          <m:t>i</m:t>
        </m:r>
      </m:oMath>
      <w:r>
        <w:t>到</w:t>
      </w:r>
      <w:proofErr w:type="gramStart"/>
      <w:r>
        <w:t>同簇其它</w:t>
      </w:r>
      <w:proofErr w:type="gramEnd"/>
      <w:r>
        <w:t>样本的平均距离为</w:t>
      </w:r>
      <m:oMath>
        <m:r>
          <w:rPr>
            <w:rFonts w:ascii="Cambria Math" w:hAnsi="Cambria Math"/>
          </w:rPr>
          <m:t>a(i)</m:t>
        </m:r>
      </m:oMath>
      <w:r>
        <w:t>，应尽可能小。</w:t>
      </w:r>
    </w:p>
    <w:p w14:paraId="43BD5D98" w14:textId="77777777" w:rsidR="00A24719" w:rsidRDefault="00A24719" w:rsidP="00A24719">
      <w:pPr>
        <w:pStyle w:val="af"/>
      </w:pPr>
      <w:r>
        <w:t>簇间</w:t>
      </w:r>
      <w:proofErr w:type="gramStart"/>
      <w:r>
        <w:t>不</w:t>
      </w:r>
      <w:proofErr w:type="gramEnd"/>
      <w:r>
        <w:t>相似度</w:t>
      </w:r>
      <w:r>
        <w:t>:</w:t>
      </w:r>
      <w:r>
        <w:t>计算样本</w:t>
      </w:r>
      <m:oMath>
        <m:r>
          <w:rPr>
            <w:rFonts w:ascii="Cambria Math" w:hAnsi="Cambria Math"/>
          </w:rPr>
          <m:t>i</m:t>
        </m:r>
      </m:oMath>
      <w:r>
        <w:t>到其它</w:t>
      </w:r>
      <w:proofErr w:type="gramStart"/>
      <w:r>
        <w:t>簇</w:t>
      </w:r>
      <w:proofErr w:type="gramEnd"/>
      <m:oMath>
        <m:sSub>
          <m:sSubPr>
            <m:ctrlPr>
              <w:rPr>
                <w:rFonts w:ascii="Cambria Math" w:hAnsi="Cambria Math"/>
              </w:rPr>
            </m:ctrlPr>
          </m:sSubPr>
          <m:e>
            <m:r>
              <w:rPr>
                <w:rFonts w:ascii="Cambria Math" w:hAnsi="Cambria Math"/>
              </w:rPr>
              <m:t>C</m:t>
            </m:r>
          </m:e>
          <m:sub>
            <m:r>
              <w:rPr>
                <w:rFonts w:ascii="Cambria Math" w:hAnsi="Cambria Math"/>
              </w:rPr>
              <m:t>j</m:t>
            </m:r>
          </m:sub>
        </m:sSub>
      </m:oMath>
      <w:r>
        <w:t>的所有样本的平均距离</w:t>
      </w:r>
      <m:oMath>
        <m:sSub>
          <m:sSubPr>
            <m:ctrlPr>
              <w:rPr>
                <w:rFonts w:ascii="Cambria Math" w:hAnsi="Cambria Math"/>
              </w:rPr>
            </m:ctrlPr>
          </m:sSubPr>
          <m:e>
            <m:r>
              <w:rPr>
                <w:rFonts w:ascii="Cambria Math" w:hAnsi="Cambria Math"/>
              </w:rPr>
              <m:t>b</m:t>
            </m:r>
          </m:e>
          <m:sub>
            <m:r>
              <w:rPr>
                <w:rFonts w:ascii="Cambria Math" w:hAnsi="Cambria Math"/>
              </w:rPr>
              <m:t>ij</m:t>
            </m:r>
          </m:sub>
        </m:sSub>
      </m:oMath>
      <w:r>
        <w:t>，应尽可能大。</w:t>
      </w:r>
    </w:p>
    <w:p w14:paraId="52BC5C6C" w14:textId="7DEEC659" w:rsidR="00A24719" w:rsidRDefault="00A24719" w:rsidP="00A24719">
      <w:pPr>
        <w:pStyle w:val="af"/>
      </w:pPr>
      <w:r>
        <w:t>轮廓系数</w:t>
      </w:r>
      <m:oMath>
        <m:r>
          <w:rPr>
            <w:rFonts w:ascii="Cambria Math" w:hAnsi="Cambria Math"/>
          </w:rPr>
          <m:t>s(i)</m:t>
        </m:r>
      </m:oMath>
      <w:r>
        <w:t>值越接近</w:t>
      </w:r>
      <w:r>
        <w:t>1</w:t>
      </w:r>
      <w:r>
        <w:t>表示样本</w:t>
      </w:r>
      <m:oMath>
        <m:r>
          <w:rPr>
            <w:rFonts w:ascii="Cambria Math" w:hAnsi="Cambria Math"/>
          </w:rPr>
          <m:t>i</m:t>
        </m:r>
      </m:oMath>
      <w:r>
        <w:t>聚类越合理，越接近</w:t>
      </w:r>
      <w:r>
        <w:t>-1</w:t>
      </w:r>
      <w:r>
        <w:t>，表示样本</w:t>
      </w:r>
      <m:oMath>
        <m:r>
          <w:rPr>
            <w:rFonts w:ascii="Cambria Math" w:hAnsi="Cambria Math"/>
          </w:rPr>
          <m:t>i</m:t>
        </m:r>
      </m:oMath>
      <w:r>
        <w:t>应该分类到另外</w:t>
      </w:r>
      <w:r>
        <w:lastRenderedPageBreak/>
        <w:t>的簇中，近似为</w:t>
      </w:r>
      <w:r>
        <w:t>0</w:t>
      </w:r>
      <w:r>
        <w:t>，表示样本</w:t>
      </w:r>
      <m:oMath>
        <m:r>
          <w:rPr>
            <w:rFonts w:ascii="Cambria Math" w:hAnsi="Cambria Math"/>
          </w:rPr>
          <m:t>i</m:t>
        </m:r>
      </m:oMath>
      <w:r>
        <w:t>应该在边界上</w:t>
      </w:r>
      <w:r>
        <w:t>;</w:t>
      </w:r>
      <w:r>
        <w:t>所有样本的</w:t>
      </w:r>
      <m:oMath>
        <m:r>
          <w:rPr>
            <w:rFonts w:ascii="Cambria Math" w:hAnsi="Cambria Math"/>
          </w:rPr>
          <m:t>s(i)</m:t>
        </m:r>
      </m:oMath>
      <w:r>
        <w:t>的均值被成为聚类结果的轮廓系数。</w:t>
      </w:r>
      <w:r>
        <w:t xml:space="preserve"> </w:t>
      </w:r>
    </w:p>
    <w:p w14:paraId="1F326AA9" w14:textId="77777777" w:rsidR="00A24719" w:rsidRDefault="00A24719" w:rsidP="00A24719">
      <w:pPr>
        <w:pStyle w:val="af"/>
      </w:pPr>
      <m:oMathPara>
        <m:oMath>
          <m:r>
            <w:rPr>
              <w:rFonts w:ascii="Cambria Math" w:hAnsi="Cambria Math"/>
            </w:rPr>
            <m:t>s(i)=</m:t>
          </m:r>
          <m:f>
            <m:fPr>
              <m:ctrlPr>
                <w:rPr>
                  <w:rFonts w:ascii="Cambria Math" w:hAnsi="Cambria Math"/>
                </w:rPr>
              </m:ctrlPr>
            </m:fPr>
            <m:num>
              <m:r>
                <w:rPr>
                  <w:rFonts w:ascii="Cambria Math" w:hAnsi="Cambria Math"/>
                </w:rPr>
                <m:t>b(i)-a(i)</m:t>
              </m:r>
            </m:num>
            <m:den>
              <m:r>
                <w:rPr>
                  <w:rFonts w:ascii="Cambria Math" w:hAnsi="Cambria Math"/>
                </w:rPr>
                <m:t>max{a(i),b(i)}</m:t>
              </m:r>
            </m:den>
          </m:f>
        </m:oMath>
      </m:oMathPara>
    </w:p>
    <w:p w14:paraId="6C329D8C" w14:textId="77777777" w:rsidR="00A24719" w:rsidRDefault="00A24719" w:rsidP="00A24719">
      <w:pPr>
        <w:pStyle w:val="af"/>
      </w:pPr>
      <w:r>
        <w:t>(5). ARI</w:t>
      </w:r>
    </w:p>
    <w:p w14:paraId="6CD300FD" w14:textId="77777777" w:rsidR="00A24719" w:rsidRDefault="00A24719" w:rsidP="00A24719">
      <w:pPr>
        <w:pStyle w:val="af"/>
      </w:pPr>
      <w:r>
        <w:t>数据集</w:t>
      </w:r>
      <m:oMath>
        <m:r>
          <w:rPr>
            <w:rFonts w:ascii="Cambria Math" w:hAnsi="Cambria Math"/>
          </w:rPr>
          <m:t>S</m:t>
        </m:r>
      </m:oMath>
      <w:r>
        <w:t>共有</w:t>
      </w:r>
      <m:oMath>
        <m:r>
          <w:rPr>
            <w:rFonts w:ascii="Cambria Math" w:hAnsi="Cambria Math"/>
          </w:rPr>
          <m:t>N</m:t>
        </m:r>
      </m:oMath>
      <w:proofErr w:type="gramStart"/>
      <w:r>
        <w:t>个</w:t>
      </w:r>
      <w:proofErr w:type="gramEnd"/>
      <w:r>
        <w:t>元素，</w:t>
      </w:r>
      <w:r>
        <w:t xml:space="preserve"> </w:t>
      </w:r>
      <w:r>
        <w:t>两个聚类结果分别是：</w:t>
      </w:r>
    </w:p>
    <w:p w14:paraId="75D9D0EF" w14:textId="77777777" w:rsidR="00A24719" w:rsidRDefault="00A24719" w:rsidP="00A24719">
      <w:pPr>
        <w:pStyle w:val="af"/>
      </w:pPr>
      <m:oMathPara>
        <m:oMath>
          <m:r>
            <w:rPr>
              <w:rFonts w:ascii="Cambria Math" w:hAnsi="Cambria Math"/>
            </w:rPr>
            <m:t>X={</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r</m:t>
              </m:r>
            </m:sub>
          </m:sSub>
          <m:r>
            <w:rPr>
              <w:rFonts w:ascii="Cambria Math" w:hAnsi="Cambria Math"/>
            </w:rPr>
            <m:t>},Y={</m:t>
          </m:r>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s</m:t>
              </m:r>
            </m:sub>
          </m:sSub>
          <m:r>
            <w:rPr>
              <w:rFonts w:ascii="Cambria Math" w:hAnsi="Cambria Math"/>
            </w:rPr>
            <m:t>}</m:t>
          </m:r>
        </m:oMath>
      </m:oMathPara>
    </w:p>
    <w:p w14:paraId="403157BC" w14:textId="77777777" w:rsidR="00A24719" w:rsidRDefault="00A24719" w:rsidP="00A24719">
      <w:pPr>
        <w:pStyle w:val="af"/>
      </w:pPr>
      <m:oMath>
        <m:r>
          <w:rPr>
            <w:rFonts w:ascii="Cambria Math" w:hAnsi="Cambria Math"/>
          </w:rPr>
          <m:t>X</m:t>
        </m:r>
      </m:oMath>
      <w:r>
        <w:t>和</w:t>
      </w:r>
      <m:oMath>
        <m:r>
          <w:rPr>
            <w:rFonts w:ascii="Cambria Math" w:hAnsi="Cambria Math"/>
          </w:rPr>
          <m:t>Y</m:t>
        </m:r>
      </m:oMath>
      <w:r>
        <w:t>的元素个数为：</w:t>
      </w:r>
    </w:p>
    <w:p w14:paraId="3FFFAB54" w14:textId="77777777" w:rsidR="00A24719" w:rsidRDefault="00A24719" w:rsidP="00A24719">
      <w:pPr>
        <w:pStyle w:val="af"/>
      </w:pPr>
      <m:oMathPara>
        <m:oMath>
          <m:r>
            <w:rPr>
              <w:rFonts w:ascii="Cambria Math" w:hAnsi="Cambria Math"/>
            </w:rPr>
            <m:t>a={</m:t>
          </m:r>
          <m:sSub>
            <m:sSubPr>
              <m:ctrlPr>
                <w:rPr>
                  <w:rFonts w:ascii="Cambria Math" w:hAnsi="Cambria Math"/>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r</m:t>
              </m:r>
            </m:sub>
          </m:sSub>
          <m:r>
            <w:rPr>
              <w:rFonts w:ascii="Cambria Math" w:hAnsi="Cambria Math"/>
            </w:rPr>
            <m:t>},b={</m:t>
          </m:r>
          <m:sSub>
            <m:sSubPr>
              <m:ctrlPr>
                <w:rPr>
                  <w:rFonts w:ascii="Cambria Math" w:hAnsi="Cambria Math"/>
                </w:rPr>
              </m:ctrlPr>
            </m:sSubPr>
            <m:e>
              <m:r>
                <w:rPr>
                  <w:rFonts w:ascii="Cambria Math" w:hAnsi="Cambria Math"/>
                </w:rPr>
                <m:t>b</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s</m:t>
              </m:r>
            </m:sub>
          </m:sSub>
          <m:r>
            <w:rPr>
              <w:rFonts w:ascii="Cambria Math" w:hAnsi="Cambria Math"/>
            </w:rPr>
            <m:t>}</m:t>
          </m:r>
        </m:oMath>
      </m:oMathPara>
    </w:p>
    <w:p w14:paraId="4E5C7BCC" w14:textId="77777777" w:rsidR="00A24719" w:rsidRDefault="00A24719" w:rsidP="00A24719">
      <w:pPr>
        <w:pStyle w:val="af"/>
      </w:pPr>
      <w:r>
        <w:rPr>
          <w:noProof/>
        </w:rPr>
        <w:drawing>
          <wp:inline distT="0" distB="0" distL="0" distR="0" wp14:anchorId="367761AF" wp14:editId="6BCE73CB">
            <wp:extent cx="1701800" cy="1187450"/>
            <wp:effectExtent l="0" t="0" r="0" b="0"/>
            <wp:docPr id="22" name="Picture"/>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Coursera-ML-AndrewNg-Notes\images\Ari11.png"/>
                    <pic:cNvPicPr>
                      <a:picLocks noChangeAspect="1" noChangeArrowheads="1"/>
                    </pic:cNvPicPr>
                  </pic:nvPicPr>
                  <pic:blipFill>
                    <a:blip r:embed="rId316"/>
                    <a:stretch>
                      <a:fillRect/>
                    </a:stretch>
                  </pic:blipFill>
                  <pic:spPr bwMode="auto">
                    <a:xfrm>
                      <a:off x="0" y="0"/>
                      <a:ext cx="1701800" cy="1187450"/>
                    </a:xfrm>
                    <a:prstGeom prst="rect">
                      <a:avLst/>
                    </a:prstGeom>
                    <a:noFill/>
                    <a:ln w="9525">
                      <a:noFill/>
                      <a:headEnd/>
                      <a:tailEnd/>
                    </a:ln>
                  </pic:spPr>
                </pic:pic>
              </a:graphicData>
            </a:graphic>
          </wp:inline>
        </w:drawing>
      </w:r>
    </w:p>
    <w:p w14:paraId="007254DD" w14:textId="77777777" w:rsidR="00A24719" w:rsidRDefault="00A24719" w:rsidP="00A24719">
      <w:pPr>
        <w:pStyle w:val="af"/>
      </w:pPr>
      <w:r>
        <w:t>记：</w:t>
      </w:r>
      <m:oMath>
        <m:sSub>
          <m:sSubPr>
            <m:ctrlPr>
              <w:rPr>
                <w:rFonts w:ascii="Cambria Math" w:hAnsi="Cambria Math"/>
              </w:rPr>
            </m:ctrlPr>
          </m:sSubPr>
          <m:e>
            <m:r>
              <w:rPr>
                <w:rFonts w:ascii="Cambria Math" w:hAnsi="Cambria Math"/>
              </w:rPr>
              <m:t>n</m:t>
            </m:r>
          </m:e>
          <m:sub>
            <m:r>
              <w:rPr>
                <w:rFonts w:ascii="Cambria Math" w:hAnsi="Cambria Math"/>
              </w:rPr>
              <m:t>ij</m:t>
            </m:r>
          </m:sub>
        </m:sSub>
        <m: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e>
        </m:d>
      </m:oMath>
    </w:p>
    <w:p w14:paraId="3D2E5B75" w14:textId="77777777" w:rsidR="00A24719" w:rsidRDefault="00A24719" w:rsidP="00A24719">
      <w:pPr>
        <w:pStyle w:val="af"/>
      </w:pPr>
      <m:oMathPara>
        <m:oMath>
          <m:r>
            <w:rPr>
              <w:rFonts w:ascii="Cambria Math" w:hAnsi="Cambria Math"/>
            </w:rPr>
            <m:t>ARI=</m:t>
          </m:r>
          <m:f>
            <m:fPr>
              <m:ctrlPr>
                <w:rPr>
                  <w:rFonts w:ascii="Cambria Math" w:hAnsi="Cambria Math"/>
                </w:rPr>
              </m:ctrlPr>
            </m:fPr>
            <m:num>
              <m:nary>
                <m:naryPr>
                  <m:chr m:val="∑"/>
                  <m:limLoc m:val="undOvr"/>
                  <m:supHide m:val="1"/>
                  <m:ctrlPr>
                    <w:rPr>
                      <w:rFonts w:ascii="Cambria Math" w:hAnsi="Cambria Math"/>
                    </w:rPr>
                  </m:ctrlPr>
                </m:naryPr>
                <m:sub>
                  <m:r>
                    <w:rPr>
                      <w:rFonts w:ascii="Cambria Math" w:hAnsi="Cambria Math"/>
                    </w:rPr>
                    <m:t>i,j</m:t>
                  </m:r>
                </m:sub>
                <m:sup/>
                <m:e>
                  <m:sSubSup>
                    <m:sSubSupPr>
                      <m:ctrlPr>
                        <w:rPr>
                          <w:rFonts w:ascii="Cambria Math" w:hAnsi="Cambria Math"/>
                        </w:rPr>
                      </m:ctrlPr>
                    </m:sSubSupPr>
                    <m:e>
                      <m:r>
                        <w:rPr>
                          <w:rFonts w:ascii="Cambria Math" w:hAnsi="Cambria Math"/>
                        </w:rPr>
                        <m:t>C</m:t>
                      </m:r>
                    </m:e>
                    <m:sub>
                      <m:sSub>
                        <m:sSubPr>
                          <m:ctrlPr>
                            <w:rPr>
                              <w:rFonts w:ascii="Cambria Math" w:hAnsi="Cambria Math"/>
                            </w:rPr>
                          </m:ctrlPr>
                        </m:sSubPr>
                        <m:e>
                          <m:r>
                            <w:rPr>
                              <w:rFonts w:ascii="Cambria Math" w:hAnsi="Cambria Math"/>
                            </w:rPr>
                            <m:t>n</m:t>
                          </m:r>
                        </m:e>
                        <m:sub>
                          <m:r>
                            <w:rPr>
                              <w:rFonts w:ascii="Cambria Math" w:hAnsi="Cambria Math"/>
                            </w:rPr>
                            <m:t>ij</m:t>
                          </m:r>
                        </m:sub>
                      </m:sSub>
                    </m:sub>
                    <m:sup>
                      <m:r>
                        <w:rPr>
                          <w:rFonts w:ascii="Cambria Math" w:hAnsi="Cambria Math"/>
                        </w:rPr>
                        <m:t>2</m:t>
                      </m:r>
                    </m:sup>
                  </m:sSubSup>
                </m:e>
              </m:nary>
              <m:r>
                <w:rPr>
                  <w:rFonts w:ascii="Cambria Math" w:hAnsi="Cambria Math"/>
                </w:rPr>
                <m:t>-</m:t>
              </m:r>
              <m:d>
                <m:dPr>
                  <m:begChr m:val="["/>
                  <m:endChr m:val="]"/>
                  <m:ctrlPr>
                    <w:rPr>
                      <w:rFonts w:ascii="Cambria Math" w:hAnsi="Cambria Math"/>
                    </w:rPr>
                  </m:ctrlPr>
                </m:dPr>
                <m:e>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i</m:t>
                          </m:r>
                        </m:sub>
                        <m:sup/>
                        <m:e>
                          <m:sSubSup>
                            <m:sSubSupPr>
                              <m:ctrlPr>
                                <w:rPr>
                                  <w:rFonts w:ascii="Cambria Math" w:hAnsi="Cambria Math"/>
                                </w:rPr>
                              </m:ctrlPr>
                            </m:sSubSupPr>
                            <m:e>
                              <m:r>
                                <w:rPr>
                                  <w:rFonts w:ascii="Cambria Math" w:hAnsi="Cambria Math"/>
                                </w:rPr>
                                <m:t>C</m:t>
                              </m:r>
                            </m:e>
                            <m:sub>
                              <m:sSub>
                                <m:sSubPr>
                                  <m:ctrlPr>
                                    <w:rPr>
                                      <w:rFonts w:ascii="Cambria Math" w:hAnsi="Cambria Math"/>
                                    </w:rPr>
                                  </m:ctrlPr>
                                </m:sSubPr>
                                <m:e>
                                  <m:r>
                                    <w:rPr>
                                      <w:rFonts w:ascii="Cambria Math" w:hAnsi="Cambria Math"/>
                                    </w:rPr>
                                    <m:t>a</m:t>
                                  </m:r>
                                </m:e>
                                <m:sub>
                                  <m:r>
                                    <w:rPr>
                                      <w:rFonts w:ascii="Cambria Math" w:hAnsi="Cambria Math"/>
                                    </w:rPr>
                                    <m:t>i</m:t>
                                  </m:r>
                                </m:sub>
                              </m:sSub>
                            </m:sub>
                            <m:sup>
                              <m:r>
                                <w:rPr>
                                  <w:rFonts w:ascii="Cambria Math" w:hAnsi="Cambria Math"/>
                                </w:rPr>
                                <m:t>2</m:t>
                              </m:r>
                            </m:sup>
                          </m:sSubSup>
                        </m:e>
                      </m:nary>
                    </m:e>
                  </m:d>
                  <m:r>
                    <w:rPr>
                      <w:rFonts w:ascii="Cambria Math" w:hAnsi="Cambria Math"/>
                    </w:rPr>
                    <m:t>⋅</m:t>
                  </m:r>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i</m:t>
                          </m:r>
                        </m:sub>
                        <m:sup/>
                        <m:e>
                          <m:sSubSup>
                            <m:sSubSupPr>
                              <m:ctrlPr>
                                <w:rPr>
                                  <w:rFonts w:ascii="Cambria Math" w:hAnsi="Cambria Math"/>
                                </w:rPr>
                              </m:ctrlPr>
                            </m:sSubSupPr>
                            <m:e>
                              <m:r>
                                <w:rPr>
                                  <w:rFonts w:ascii="Cambria Math" w:hAnsi="Cambria Math"/>
                                </w:rPr>
                                <m:t>C</m:t>
                              </m:r>
                            </m:e>
                            <m:sub>
                              <m:sSub>
                                <m:sSubPr>
                                  <m:ctrlPr>
                                    <w:rPr>
                                      <w:rFonts w:ascii="Cambria Math" w:hAnsi="Cambria Math"/>
                                    </w:rPr>
                                  </m:ctrlPr>
                                </m:sSubPr>
                                <m:e>
                                  <m:r>
                                    <w:rPr>
                                      <w:rFonts w:ascii="Cambria Math" w:hAnsi="Cambria Math"/>
                                    </w:rPr>
                                    <m:t>b</m:t>
                                  </m:r>
                                </m:e>
                                <m:sub>
                                  <m:r>
                                    <w:rPr>
                                      <w:rFonts w:ascii="Cambria Math" w:hAnsi="Cambria Math"/>
                                    </w:rPr>
                                    <m:t>i</m:t>
                                  </m:r>
                                </m:sub>
                              </m:sSub>
                            </m:sub>
                            <m:sup>
                              <m:r>
                                <w:rPr>
                                  <w:rFonts w:ascii="Cambria Math" w:hAnsi="Cambria Math"/>
                                </w:rPr>
                                <m:t>2</m:t>
                              </m:r>
                            </m:sup>
                          </m:sSubSup>
                        </m:e>
                      </m:nary>
                    </m:e>
                  </m:d>
                </m:e>
              </m:d>
              <m: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n</m:t>
                  </m:r>
                </m:sub>
                <m:sup>
                  <m:r>
                    <w:rPr>
                      <w:rFonts w:ascii="Cambria Math" w:hAnsi="Cambria Math"/>
                    </w:rPr>
                    <m:t>2</m:t>
                  </m:r>
                </m:sup>
              </m:sSubSup>
            </m:num>
            <m:den>
              <m:f>
                <m:fPr>
                  <m:ctrlPr>
                    <w:rPr>
                      <w:rFonts w:ascii="Cambria Math" w:hAnsi="Cambria Math"/>
                    </w:rPr>
                  </m:ctrlPr>
                </m:fPr>
                <m:num>
                  <m:r>
                    <w:rPr>
                      <w:rFonts w:ascii="Cambria Math" w:hAnsi="Cambria Math"/>
                    </w:rPr>
                    <m:t>1</m:t>
                  </m:r>
                </m:num>
                <m:den>
                  <m:r>
                    <w:rPr>
                      <w:rFonts w:ascii="Cambria Math" w:hAnsi="Cambria Math"/>
                    </w:rPr>
                    <m:t>2</m:t>
                  </m:r>
                </m:den>
              </m:f>
              <m:d>
                <m:dPr>
                  <m:begChr m:val="["/>
                  <m:endChr m:val="]"/>
                  <m:ctrlPr>
                    <w:rPr>
                      <w:rFonts w:ascii="Cambria Math" w:hAnsi="Cambria Math"/>
                    </w:rPr>
                  </m:ctrlPr>
                </m:dPr>
                <m:e>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i</m:t>
                          </m:r>
                        </m:sub>
                        <m:sup/>
                        <m:e>
                          <m:sSubSup>
                            <m:sSubSupPr>
                              <m:ctrlPr>
                                <w:rPr>
                                  <w:rFonts w:ascii="Cambria Math" w:hAnsi="Cambria Math"/>
                                </w:rPr>
                              </m:ctrlPr>
                            </m:sSubSupPr>
                            <m:e>
                              <m:r>
                                <w:rPr>
                                  <w:rFonts w:ascii="Cambria Math" w:hAnsi="Cambria Math"/>
                                </w:rPr>
                                <m:t>C</m:t>
                              </m:r>
                            </m:e>
                            <m:sub>
                              <m:sSub>
                                <m:sSubPr>
                                  <m:ctrlPr>
                                    <w:rPr>
                                      <w:rFonts w:ascii="Cambria Math" w:hAnsi="Cambria Math"/>
                                    </w:rPr>
                                  </m:ctrlPr>
                                </m:sSubPr>
                                <m:e>
                                  <m:r>
                                    <w:rPr>
                                      <w:rFonts w:ascii="Cambria Math" w:hAnsi="Cambria Math"/>
                                    </w:rPr>
                                    <m:t>a</m:t>
                                  </m:r>
                                </m:e>
                                <m:sub>
                                  <m:r>
                                    <w:rPr>
                                      <w:rFonts w:ascii="Cambria Math" w:hAnsi="Cambria Math"/>
                                    </w:rPr>
                                    <m:t>i</m:t>
                                  </m:r>
                                </m:sub>
                              </m:sSub>
                            </m:sub>
                            <m:sup>
                              <m:r>
                                <w:rPr>
                                  <w:rFonts w:ascii="Cambria Math" w:hAnsi="Cambria Math"/>
                                </w:rPr>
                                <m:t>2</m:t>
                              </m:r>
                            </m:sup>
                          </m:sSubSup>
                        </m:e>
                      </m:nary>
                    </m:e>
                  </m:d>
                  <m:r>
                    <w:rPr>
                      <w:rFonts w:ascii="Cambria Math" w:hAnsi="Cambria Math"/>
                    </w:rPr>
                    <m:t>+</m:t>
                  </m:r>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i</m:t>
                          </m:r>
                        </m:sub>
                        <m:sup/>
                        <m:e>
                          <m:sSubSup>
                            <m:sSubSupPr>
                              <m:ctrlPr>
                                <w:rPr>
                                  <w:rFonts w:ascii="Cambria Math" w:hAnsi="Cambria Math"/>
                                </w:rPr>
                              </m:ctrlPr>
                            </m:sSubSupPr>
                            <m:e>
                              <m:r>
                                <w:rPr>
                                  <w:rFonts w:ascii="Cambria Math" w:hAnsi="Cambria Math"/>
                                </w:rPr>
                                <m:t>C</m:t>
                              </m:r>
                            </m:e>
                            <m:sub>
                              <m:sSub>
                                <m:sSubPr>
                                  <m:ctrlPr>
                                    <w:rPr>
                                      <w:rFonts w:ascii="Cambria Math" w:hAnsi="Cambria Math"/>
                                    </w:rPr>
                                  </m:ctrlPr>
                                </m:sSubPr>
                                <m:e>
                                  <m:r>
                                    <w:rPr>
                                      <w:rFonts w:ascii="Cambria Math" w:hAnsi="Cambria Math"/>
                                    </w:rPr>
                                    <m:t>b</m:t>
                                  </m:r>
                                </m:e>
                                <m:sub>
                                  <m:r>
                                    <w:rPr>
                                      <w:rFonts w:ascii="Cambria Math" w:hAnsi="Cambria Math"/>
                                    </w:rPr>
                                    <m:t>i</m:t>
                                  </m:r>
                                </m:sub>
                              </m:sSub>
                            </m:sub>
                            <m:sup>
                              <m:r>
                                <w:rPr>
                                  <w:rFonts w:ascii="Cambria Math" w:hAnsi="Cambria Math"/>
                                </w:rPr>
                                <m:t>2</m:t>
                              </m:r>
                            </m:sup>
                          </m:sSubSup>
                        </m:e>
                      </m:nary>
                    </m:e>
                  </m:d>
                </m:e>
              </m:d>
              <m:r>
                <w:rPr>
                  <w:rFonts w:ascii="Cambria Math" w:hAnsi="Cambria Math"/>
                </w:rPr>
                <m:t>-</m:t>
              </m:r>
              <m:d>
                <m:dPr>
                  <m:begChr m:val="["/>
                  <m:endChr m:val="]"/>
                  <m:ctrlPr>
                    <w:rPr>
                      <w:rFonts w:ascii="Cambria Math" w:hAnsi="Cambria Math"/>
                    </w:rPr>
                  </m:ctrlPr>
                </m:dPr>
                <m:e>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i</m:t>
                          </m:r>
                        </m:sub>
                        <m:sup/>
                        <m:e>
                          <m:sSubSup>
                            <m:sSubSupPr>
                              <m:ctrlPr>
                                <w:rPr>
                                  <w:rFonts w:ascii="Cambria Math" w:hAnsi="Cambria Math"/>
                                </w:rPr>
                              </m:ctrlPr>
                            </m:sSubSupPr>
                            <m:e>
                              <m:r>
                                <w:rPr>
                                  <w:rFonts w:ascii="Cambria Math" w:hAnsi="Cambria Math"/>
                                </w:rPr>
                                <m:t>C</m:t>
                              </m:r>
                            </m:e>
                            <m:sub>
                              <m:sSub>
                                <m:sSubPr>
                                  <m:ctrlPr>
                                    <w:rPr>
                                      <w:rFonts w:ascii="Cambria Math" w:hAnsi="Cambria Math"/>
                                    </w:rPr>
                                  </m:ctrlPr>
                                </m:sSubPr>
                                <m:e>
                                  <m:r>
                                    <w:rPr>
                                      <w:rFonts w:ascii="Cambria Math" w:hAnsi="Cambria Math"/>
                                    </w:rPr>
                                    <m:t>a</m:t>
                                  </m:r>
                                </m:e>
                                <m:sub>
                                  <m:r>
                                    <w:rPr>
                                      <w:rFonts w:ascii="Cambria Math" w:hAnsi="Cambria Math"/>
                                    </w:rPr>
                                    <m:t>i</m:t>
                                  </m:r>
                                </m:sub>
                              </m:sSub>
                            </m:sub>
                            <m:sup>
                              <m:r>
                                <w:rPr>
                                  <w:rFonts w:ascii="Cambria Math" w:hAnsi="Cambria Math"/>
                                </w:rPr>
                                <m:t>2</m:t>
                              </m:r>
                            </m:sup>
                          </m:sSubSup>
                        </m:e>
                      </m:nary>
                    </m:e>
                  </m:d>
                  <m:r>
                    <w:rPr>
                      <w:rFonts w:ascii="Cambria Math" w:hAnsi="Cambria Math"/>
                    </w:rPr>
                    <m:t>⋅</m:t>
                  </m:r>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i</m:t>
                          </m:r>
                        </m:sub>
                        <m:sup/>
                        <m:e>
                          <m:sSubSup>
                            <m:sSubSupPr>
                              <m:ctrlPr>
                                <w:rPr>
                                  <w:rFonts w:ascii="Cambria Math" w:hAnsi="Cambria Math"/>
                                </w:rPr>
                              </m:ctrlPr>
                            </m:sSubSupPr>
                            <m:e>
                              <m:r>
                                <w:rPr>
                                  <w:rFonts w:ascii="Cambria Math" w:hAnsi="Cambria Math"/>
                                </w:rPr>
                                <m:t>C</m:t>
                              </m:r>
                            </m:e>
                            <m:sub>
                              <m:sSub>
                                <m:sSubPr>
                                  <m:ctrlPr>
                                    <w:rPr>
                                      <w:rFonts w:ascii="Cambria Math" w:hAnsi="Cambria Math"/>
                                    </w:rPr>
                                  </m:ctrlPr>
                                </m:sSubPr>
                                <m:e>
                                  <m:r>
                                    <w:rPr>
                                      <w:rFonts w:ascii="Cambria Math" w:hAnsi="Cambria Math"/>
                                    </w:rPr>
                                    <m:t>b</m:t>
                                  </m:r>
                                </m:e>
                                <m:sub>
                                  <m:r>
                                    <w:rPr>
                                      <w:rFonts w:ascii="Cambria Math" w:hAnsi="Cambria Math"/>
                                    </w:rPr>
                                    <m:t>i</m:t>
                                  </m:r>
                                </m:sub>
                              </m:sSub>
                            </m:sub>
                            <m:sup>
                              <m:r>
                                <w:rPr>
                                  <w:rFonts w:ascii="Cambria Math" w:hAnsi="Cambria Math"/>
                                </w:rPr>
                                <m:t>2</m:t>
                              </m:r>
                            </m:sup>
                          </m:sSubSup>
                        </m:e>
                      </m:nary>
                    </m:e>
                  </m:d>
                </m:e>
              </m:d>
              <m: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n</m:t>
                  </m:r>
                </m:sub>
                <m:sup>
                  <m:r>
                    <w:rPr>
                      <w:rFonts w:ascii="Cambria Math" w:hAnsi="Cambria Math"/>
                    </w:rPr>
                    <m:t>2</m:t>
                  </m:r>
                </m:sup>
              </m:sSubSup>
            </m:den>
          </m:f>
        </m:oMath>
      </m:oMathPara>
    </w:p>
    <w:p w14:paraId="3B382D05" w14:textId="671476D2" w:rsidR="00A50418" w:rsidRDefault="00A50418" w:rsidP="00A24719">
      <w:pPr>
        <w:pStyle w:val="af"/>
        <w:rPr>
          <w:rFonts w:ascii="Calibri Light" w:hAnsi="Calibri Light"/>
          <w:bCs/>
          <w:sz w:val="32"/>
          <w:szCs w:val="32"/>
        </w:rPr>
      </w:pPr>
      <w:r>
        <w:br w:type="page"/>
      </w:r>
    </w:p>
    <w:p w14:paraId="0DC274AF" w14:textId="6F3F8C93" w:rsidR="006C77B1" w:rsidRDefault="006C77B1" w:rsidP="00D15056">
      <w:pPr>
        <w:pStyle w:val="MMTopic2"/>
        <w:numPr>
          <w:ilvl w:val="0"/>
          <w:numId w:val="2"/>
        </w:numPr>
      </w:pPr>
      <w:bookmarkStart w:id="308" w:name="_Toc38636876"/>
      <w:proofErr w:type="gramStart"/>
      <w:r>
        <w:lastRenderedPageBreak/>
        <w:t>降维</w:t>
      </w:r>
      <w:proofErr w:type="gramEnd"/>
      <w:r>
        <w:t>(Dimensionality Reduction)</w:t>
      </w:r>
      <w:bookmarkEnd w:id="308"/>
    </w:p>
    <w:p w14:paraId="78031DA3" w14:textId="77777777" w:rsidR="006C77B1" w:rsidRDefault="006C77B1">
      <w:pPr>
        <w:pStyle w:val="3"/>
      </w:pPr>
      <w:bookmarkStart w:id="309" w:name="_Toc38636877"/>
      <w:r>
        <w:t xml:space="preserve">14.1 </w:t>
      </w:r>
      <w:r>
        <w:t>动机</w:t>
      </w:r>
      <w:proofErr w:type="gramStart"/>
      <w:r>
        <w:t>一</w:t>
      </w:r>
      <w:proofErr w:type="gramEnd"/>
      <w:r>
        <w:t>：数据压缩</w:t>
      </w:r>
      <w:bookmarkEnd w:id="309"/>
    </w:p>
    <w:p w14:paraId="2A94DBAB" w14:textId="77777777" w:rsidR="006C77B1" w:rsidRDefault="006C77B1" w:rsidP="00A50418">
      <w:pPr>
        <w:pStyle w:val="af0"/>
      </w:pPr>
      <w:r>
        <w:t>参考视频</w:t>
      </w:r>
      <w:r>
        <w:t>: 14 - 1 - Motivation I_ Data Compression (10 min).</w:t>
      </w:r>
      <w:proofErr w:type="spellStart"/>
      <w:r>
        <w:t>mkv</w:t>
      </w:r>
      <w:proofErr w:type="spellEnd"/>
    </w:p>
    <w:p w14:paraId="2BBC06DD" w14:textId="77777777" w:rsidR="006C77B1" w:rsidRDefault="006C77B1" w:rsidP="00A50418">
      <w:pPr>
        <w:pStyle w:val="af"/>
      </w:pPr>
      <w:r>
        <w:t>这个视频，我想开始谈论第二种类型的无监督学习问题，称为降维。有几个不同的</w:t>
      </w:r>
      <w:proofErr w:type="gramStart"/>
      <w:r>
        <w:t>的</w:t>
      </w:r>
      <w:proofErr w:type="gramEnd"/>
      <w:r>
        <w:t>原因使你可能想要做降维。一是数据压缩，后面我们会看了一些视频后，数据压缩不仅允许我们压缩数据，因而使用较少的计算机内存或磁盘空间，但它也让我们加快我们的学习算法。</w:t>
      </w:r>
    </w:p>
    <w:p w14:paraId="67601AA8" w14:textId="77777777" w:rsidR="006C77B1" w:rsidRDefault="006C77B1" w:rsidP="00A50418">
      <w:pPr>
        <w:pStyle w:val="af"/>
      </w:pPr>
      <w:r>
        <w:t>但首先，让我们</w:t>
      </w:r>
      <w:proofErr w:type="gramStart"/>
      <w:r>
        <w:t>谈论降维是</w:t>
      </w:r>
      <w:proofErr w:type="gramEnd"/>
      <w:r>
        <w:t>什么。作为一种生动的例子，我们收集的数据集，有许多，许多特征，我绘制两个在这里。</w:t>
      </w:r>
    </w:p>
    <w:p w14:paraId="6CEB9F15" w14:textId="77777777" w:rsidR="006C77B1" w:rsidRDefault="006C77B1" w:rsidP="00A50418">
      <w:pPr>
        <w:pStyle w:val="af"/>
      </w:pPr>
      <w:r>
        <w:rPr>
          <w:noProof/>
        </w:rPr>
        <w:drawing>
          <wp:inline distT="0" distB="0" distL="0" distR="0" wp14:anchorId="11A1AAFA" wp14:editId="05DE5DBB">
            <wp:extent cx="3943350" cy="1885950"/>
            <wp:effectExtent l="0" t="0" r="0" b="0"/>
            <wp:docPr id="59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373072a74d97a9f606981ffaf1dd53b.png"/>
                    <pic:cNvPicPr>
                      <a:picLocks noChangeAspect="1" noChangeArrowheads="1"/>
                    </pic:cNvPicPr>
                  </pic:nvPicPr>
                  <pic:blipFill>
                    <a:blip r:embed="rId317"/>
                    <a:stretch>
                      <a:fillRect/>
                    </a:stretch>
                  </pic:blipFill>
                  <pic:spPr bwMode="auto">
                    <a:xfrm>
                      <a:off x="0" y="0"/>
                      <a:ext cx="3943350" cy="1885950"/>
                    </a:xfrm>
                    <a:prstGeom prst="rect">
                      <a:avLst/>
                    </a:prstGeom>
                    <a:noFill/>
                    <a:ln w="9525">
                      <a:noFill/>
                      <a:headEnd/>
                      <a:tailEnd/>
                    </a:ln>
                  </pic:spPr>
                </pic:pic>
              </a:graphicData>
            </a:graphic>
          </wp:inline>
        </w:drawing>
      </w:r>
    </w:p>
    <w:p w14:paraId="6C9B0B33" w14:textId="77777777" w:rsidR="006C77B1" w:rsidRDefault="006C77B1" w:rsidP="00A50418">
      <w:pPr>
        <w:pStyle w:val="af"/>
      </w:pPr>
      <w:r>
        <w:t>假设我们未知两个的特征：</w:t>
      </w:r>
      <m:oMath>
        <m:sSub>
          <m:sSubPr>
            <m:ctrlPr>
              <w:rPr>
                <w:rFonts w:ascii="Cambria Math" w:hAnsi="Cambria Math"/>
              </w:rPr>
            </m:ctrlPr>
          </m:sSubPr>
          <m:e>
            <m:r>
              <w:rPr>
                <w:rFonts w:ascii="Cambria Math" w:hAnsi="Cambria Math"/>
              </w:rPr>
              <m:t>x</m:t>
            </m:r>
          </m:e>
          <m:sub>
            <m:r>
              <w:rPr>
                <w:rFonts w:ascii="Cambria Math" w:hAnsi="Cambria Math"/>
              </w:rPr>
              <m:t>1</m:t>
            </m:r>
          </m:sub>
        </m:sSub>
      </m:oMath>
      <w:r>
        <w:t>:</w:t>
      </w:r>
      <w:r>
        <w:t>长度：用厘米表示；</w:t>
      </w:r>
      <m:oMath>
        <m:sSub>
          <m:sSubPr>
            <m:ctrlPr>
              <w:rPr>
                <w:rFonts w:ascii="Cambria Math" w:hAnsi="Cambria Math"/>
              </w:rPr>
            </m:ctrlPr>
          </m:sSubPr>
          <m:e>
            <m:r>
              <w:rPr>
                <w:rFonts w:ascii="Cambria Math" w:hAnsi="Cambria Math"/>
              </w:rPr>
              <m:t>x</m:t>
            </m:r>
          </m:e>
          <m:sub>
            <m:r>
              <w:rPr>
                <w:rFonts w:ascii="Cambria Math" w:hAnsi="Cambria Math"/>
              </w:rPr>
              <m:t>2</m:t>
            </m:r>
          </m:sub>
        </m:sSub>
      </m:oMath>
      <w:r>
        <w:t>：是用英寸表示同一物体的长度。</w:t>
      </w:r>
    </w:p>
    <w:p w14:paraId="1309975F" w14:textId="77777777" w:rsidR="006C77B1" w:rsidRDefault="006C77B1" w:rsidP="00A50418">
      <w:pPr>
        <w:pStyle w:val="af"/>
      </w:pPr>
      <w:r>
        <w:t>所以，这给了我们高度冗余表示，也许不是两个分开的特征</w:t>
      </w:r>
      <m:oMath>
        <m:sSub>
          <m:sSubPr>
            <m:ctrlPr>
              <w:rPr>
                <w:rFonts w:ascii="Cambria Math" w:hAnsi="Cambria Math"/>
              </w:rPr>
            </m:ctrlPr>
          </m:sSubPr>
          <m:e>
            <m:r>
              <w:rPr>
                <w:rFonts w:ascii="Cambria Math" w:hAnsi="Cambria Math"/>
              </w:rPr>
              <m:t>x</m:t>
            </m:r>
          </m:e>
          <m:sub>
            <m:r>
              <w:rPr>
                <w:rFonts w:ascii="Cambria Math" w:hAnsi="Cambria Math"/>
              </w:rPr>
              <m:t>1</m:t>
            </m:r>
          </m:sub>
        </m:sSub>
      </m:oMath>
      <w:r>
        <w:t>和</w:t>
      </w:r>
      <m:oMath>
        <m:sSub>
          <m:sSubPr>
            <m:ctrlPr>
              <w:rPr>
                <w:rFonts w:ascii="Cambria Math" w:hAnsi="Cambria Math"/>
              </w:rPr>
            </m:ctrlPr>
          </m:sSubPr>
          <m:e>
            <m:r>
              <w:rPr>
                <w:rFonts w:ascii="Cambria Math" w:hAnsi="Cambria Math"/>
              </w:rPr>
              <m:t>x</m:t>
            </m:r>
          </m:e>
          <m:sub>
            <m:r>
              <w:rPr>
                <w:rFonts w:ascii="Cambria Math" w:hAnsi="Cambria Math"/>
              </w:rPr>
              <m:t>2</m:t>
            </m:r>
          </m:sub>
        </m:sSub>
      </m:oMath>
      <w:r>
        <w:t>，这两个基本的长度度量，也许我们想要做的是减少数据到一维，只有</w:t>
      </w:r>
      <w:proofErr w:type="gramStart"/>
      <w:r>
        <w:t>一</w:t>
      </w:r>
      <w:proofErr w:type="gramEnd"/>
      <w:r>
        <w:t>个数测量这个长度。这个例子似乎有点做作，这里厘米英寸的例子实际上不是那么不切实际的，两者并没有什么不同。</w:t>
      </w:r>
    </w:p>
    <w:p w14:paraId="7200C417" w14:textId="77777777" w:rsidR="006C77B1" w:rsidRDefault="006C77B1" w:rsidP="00A50418">
      <w:pPr>
        <w:pStyle w:val="af"/>
      </w:pPr>
      <w:r>
        <w:t>将数据从二维降至一维：</w:t>
      </w:r>
      <w:r>
        <w:t xml:space="preserve"> </w:t>
      </w:r>
      <w:r>
        <w:t>假使我们要采用两种不同的仪器来测量一些东西的尺寸，其中一个仪器测量结果的单位是英寸，另一个仪器测量的结果是厘米，我们希望将测量的结果作为我们机器学习的特征。现在的问题的是，两种仪器对同一个东西测量的结果不完全相等（由于误差、精度等），而将两者都作为特征有些重复，因而，我们希望将这个二维的数据降至一维。</w:t>
      </w:r>
    </w:p>
    <w:p w14:paraId="226FA97B" w14:textId="77777777" w:rsidR="006C77B1" w:rsidRDefault="006C77B1" w:rsidP="00A50418">
      <w:pPr>
        <w:pStyle w:val="af"/>
      </w:pPr>
      <w:r>
        <w:t>从这件事情我看到的东西发生在工业上的事。如果你有几百个或成千上万的特征，它是它这往往容易失去你需要的特征。有时可能有几个不同的工程团队，也许一个工程队给你二百个特征，第二工程队给你另外三百个的特征，第三工程队给你五百个特征，一千多个特征</w:t>
      </w:r>
      <w:r>
        <w:lastRenderedPageBreak/>
        <w:t>都在一起，它实际上会变得非常困难，去跟踪你知道的那些特征，你从那些工程队得到的。其实不想有高度冗余的特征一样。</w:t>
      </w:r>
    </w:p>
    <w:p w14:paraId="30C5A8BA" w14:textId="77777777" w:rsidR="006C77B1" w:rsidRDefault="006C77B1" w:rsidP="00A50418">
      <w:pPr>
        <w:pStyle w:val="af"/>
      </w:pPr>
      <w:r>
        <w:rPr>
          <w:noProof/>
        </w:rPr>
        <w:drawing>
          <wp:inline distT="0" distB="0" distL="0" distR="0" wp14:anchorId="797374F5" wp14:editId="331306EA">
            <wp:extent cx="4305300" cy="2324100"/>
            <wp:effectExtent l="0" t="0" r="0" b="0"/>
            <wp:docPr id="59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c95b316a3c61cf076ef132d3d50b51c.png"/>
                    <pic:cNvPicPr>
                      <a:picLocks noChangeAspect="1" noChangeArrowheads="1"/>
                    </pic:cNvPicPr>
                  </pic:nvPicPr>
                  <pic:blipFill>
                    <a:blip r:embed="rId318"/>
                    <a:stretch>
                      <a:fillRect/>
                    </a:stretch>
                  </pic:blipFill>
                  <pic:spPr bwMode="auto">
                    <a:xfrm>
                      <a:off x="0" y="0"/>
                      <a:ext cx="4305300" cy="2324100"/>
                    </a:xfrm>
                    <a:prstGeom prst="rect">
                      <a:avLst/>
                    </a:prstGeom>
                    <a:noFill/>
                    <a:ln w="9525">
                      <a:noFill/>
                      <a:headEnd/>
                      <a:tailEnd/>
                    </a:ln>
                  </pic:spPr>
                </pic:pic>
              </a:graphicData>
            </a:graphic>
          </wp:inline>
        </w:drawing>
      </w:r>
    </w:p>
    <w:p w14:paraId="15854016" w14:textId="77777777" w:rsidR="006C77B1" w:rsidRDefault="006C77B1" w:rsidP="00A50418">
      <w:pPr>
        <w:pStyle w:val="af"/>
      </w:pPr>
      <w:r>
        <w:t>多年我一直在研究直升飞机自动驾驶。诸如此类。如果你想测量</w:t>
      </w:r>
      <w:r>
        <w:t>——</w:t>
      </w:r>
      <w:r>
        <w:t>如果你想做，你知道，做一个调查或做这些不同飞行员的测试</w:t>
      </w:r>
      <w:r>
        <w:t>——</w:t>
      </w:r>
      <w:r>
        <w:t>你可能有一个特征：</w:t>
      </w:r>
      <m:oMath>
        <m:sSub>
          <m:sSubPr>
            <m:ctrlPr>
              <w:rPr>
                <w:rFonts w:ascii="Cambria Math" w:hAnsi="Cambria Math"/>
              </w:rPr>
            </m:ctrlPr>
          </m:sSubPr>
          <m:e>
            <m:r>
              <w:rPr>
                <w:rFonts w:ascii="Cambria Math" w:hAnsi="Cambria Math"/>
              </w:rPr>
              <m:t>x</m:t>
            </m:r>
          </m:e>
          <m:sub>
            <m:r>
              <w:rPr>
                <w:rFonts w:ascii="Cambria Math" w:hAnsi="Cambria Math"/>
              </w:rPr>
              <m:t>1</m:t>
            </m:r>
          </m:sub>
        </m:sSub>
      </m:oMath>
      <w:r>
        <w:t>，这也许是他们的技能（直升机飞行员），也许</w:t>
      </w:r>
      <m:oMath>
        <m:sSub>
          <m:sSubPr>
            <m:ctrlPr>
              <w:rPr>
                <w:rFonts w:ascii="Cambria Math" w:hAnsi="Cambria Math"/>
              </w:rPr>
            </m:ctrlPr>
          </m:sSubPr>
          <m:e>
            <m:r>
              <w:rPr>
                <w:rFonts w:ascii="Cambria Math" w:hAnsi="Cambria Math"/>
              </w:rPr>
              <m:t>x</m:t>
            </m:r>
          </m:e>
          <m:sub>
            <m:r>
              <w:rPr>
                <w:rFonts w:ascii="Cambria Math" w:hAnsi="Cambria Math"/>
              </w:rPr>
              <m:t>2</m:t>
            </m:r>
          </m:sub>
        </m:sSub>
      </m:oMath>
      <w:r>
        <w:t>可能是飞行员的爱好。这是表示他们是否喜欢飞行，也许这两个特征将高度相关。你真正关心的可能是这条红线的方向，不同的特征，决定飞行员的能力。</w:t>
      </w:r>
    </w:p>
    <w:p w14:paraId="33F8423E" w14:textId="77777777" w:rsidR="006C77B1" w:rsidRDefault="006C77B1" w:rsidP="00A50418">
      <w:pPr>
        <w:pStyle w:val="af"/>
      </w:pPr>
      <w:r>
        <w:rPr>
          <w:noProof/>
        </w:rPr>
        <w:drawing>
          <wp:inline distT="0" distB="0" distL="0" distR="0" wp14:anchorId="7E81EC91" wp14:editId="531C5EE6">
            <wp:extent cx="3876675" cy="2047875"/>
            <wp:effectExtent l="0" t="0" r="9525" b="9525"/>
            <wp:docPr id="59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274f0c29314742e9b4f15071ea7624a.png"/>
                    <pic:cNvPicPr>
                      <a:picLocks noChangeAspect="1" noChangeArrowheads="1"/>
                    </pic:cNvPicPr>
                  </pic:nvPicPr>
                  <pic:blipFill>
                    <a:blip r:embed="rId319"/>
                    <a:stretch>
                      <a:fillRect/>
                    </a:stretch>
                  </pic:blipFill>
                  <pic:spPr bwMode="auto">
                    <a:xfrm>
                      <a:off x="0" y="0"/>
                      <a:ext cx="3876675" cy="2047875"/>
                    </a:xfrm>
                    <a:prstGeom prst="rect">
                      <a:avLst/>
                    </a:prstGeom>
                    <a:noFill/>
                    <a:ln w="9525">
                      <a:noFill/>
                      <a:headEnd/>
                      <a:tailEnd/>
                    </a:ln>
                  </pic:spPr>
                </pic:pic>
              </a:graphicData>
            </a:graphic>
          </wp:inline>
        </w:drawing>
      </w:r>
    </w:p>
    <w:p w14:paraId="0D4F480D" w14:textId="77777777" w:rsidR="006C77B1" w:rsidRDefault="006C77B1" w:rsidP="00A50418">
      <w:pPr>
        <w:pStyle w:val="af"/>
      </w:pPr>
      <w:r>
        <w:t>将数据从三维降至二维：</w:t>
      </w:r>
      <w:r>
        <w:t xml:space="preserve"> </w:t>
      </w:r>
      <w:r>
        <w:t>这个例子中我们要将一个三维的特征向量降至一个二维的特征向量。过程是与上面类似的，我们将三维向量投射到一个二维的平面上，强迫使得所有的数据都在同一个平面上，降至二维的特征向量。</w:t>
      </w:r>
    </w:p>
    <w:p w14:paraId="358BD072" w14:textId="77777777" w:rsidR="006C77B1" w:rsidRDefault="006C77B1" w:rsidP="00A50418">
      <w:pPr>
        <w:pStyle w:val="af"/>
      </w:pPr>
      <w:r>
        <w:rPr>
          <w:noProof/>
        </w:rPr>
        <w:lastRenderedPageBreak/>
        <w:drawing>
          <wp:inline distT="0" distB="0" distL="0" distR="0" wp14:anchorId="6EA12A59" wp14:editId="7AD42F0E">
            <wp:extent cx="4857750" cy="1981200"/>
            <wp:effectExtent l="0" t="0" r="0" b="0"/>
            <wp:docPr id="59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7e2a9d760300d33ac5e12ad2bd5523c.jpg"/>
                    <pic:cNvPicPr>
                      <a:picLocks noChangeAspect="1" noChangeArrowheads="1"/>
                    </pic:cNvPicPr>
                  </pic:nvPicPr>
                  <pic:blipFill>
                    <a:blip r:embed="rId320"/>
                    <a:stretch>
                      <a:fillRect/>
                    </a:stretch>
                  </pic:blipFill>
                  <pic:spPr bwMode="auto">
                    <a:xfrm>
                      <a:off x="0" y="0"/>
                      <a:ext cx="4858510" cy="1981510"/>
                    </a:xfrm>
                    <a:prstGeom prst="rect">
                      <a:avLst/>
                    </a:prstGeom>
                    <a:noFill/>
                    <a:ln w="9525">
                      <a:noFill/>
                      <a:headEnd/>
                      <a:tailEnd/>
                    </a:ln>
                  </pic:spPr>
                </pic:pic>
              </a:graphicData>
            </a:graphic>
          </wp:inline>
        </w:drawing>
      </w:r>
    </w:p>
    <w:p w14:paraId="5B2282A3" w14:textId="77777777" w:rsidR="006C77B1" w:rsidRDefault="006C77B1" w:rsidP="00A50418">
      <w:pPr>
        <w:pStyle w:val="af"/>
      </w:pPr>
      <w:r>
        <w:t>这样的处理过程可以被用于把任何维度的数据降到任何想要的维度，例如将</w:t>
      </w:r>
      <w:r>
        <w:t>1000</w:t>
      </w:r>
      <w:r>
        <w:t>维的特征降至</w:t>
      </w:r>
      <w:r>
        <w:t>100</w:t>
      </w:r>
      <w:r>
        <w:t>维。</w:t>
      </w:r>
    </w:p>
    <w:p w14:paraId="55FA80AE" w14:textId="77777777" w:rsidR="006C77B1" w:rsidRDefault="006C77B1" w:rsidP="00A50418">
      <w:pPr>
        <w:pStyle w:val="af"/>
      </w:pPr>
      <w:r>
        <w:t>正如我们所看到的，最后，这将使我们能够使我们的一些学习算法运行也较晚，但我们会在以后的视频提到它。</w:t>
      </w:r>
    </w:p>
    <w:p w14:paraId="2B09C707" w14:textId="77777777" w:rsidR="00A50418" w:rsidRDefault="00A50418">
      <w:pPr>
        <w:widowControl/>
        <w:jc w:val="left"/>
        <w:rPr>
          <w:b/>
          <w:bCs/>
          <w:sz w:val="32"/>
          <w:szCs w:val="32"/>
        </w:rPr>
      </w:pPr>
      <w:r>
        <w:br w:type="page"/>
      </w:r>
    </w:p>
    <w:p w14:paraId="06276869" w14:textId="7BBD5F9B" w:rsidR="006C77B1" w:rsidRDefault="006C77B1">
      <w:pPr>
        <w:pStyle w:val="3"/>
      </w:pPr>
      <w:bookmarkStart w:id="310" w:name="_Toc38636878"/>
      <w:r>
        <w:lastRenderedPageBreak/>
        <w:t xml:space="preserve">14.2 </w:t>
      </w:r>
      <w:r>
        <w:t>动机二：数据可视化</w:t>
      </w:r>
      <w:bookmarkEnd w:id="310"/>
    </w:p>
    <w:p w14:paraId="30DD256A" w14:textId="77777777" w:rsidR="006C77B1" w:rsidRDefault="006C77B1" w:rsidP="00A50418">
      <w:pPr>
        <w:pStyle w:val="af0"/>
      </w:pPr>
      <w:r>
        <w:t>参考视频</w:t>
      </w:r>
      <w:r>
        <w:t>: 14 - 2 - Motivation II_ Visualization (6 min).</w:t>
      </w:r>
      <w:proofErr w:type="spellStart"/>
      <w:r>
        <w:t>mkv</w:t>
      </w:r>
      <w:proofErr w:type="spellEnd"/>
    </w:p>
    <w:p w14:paraId="2EF11FDC" w14:textId="77777777" w:rsidR="006C77B1" w:rsidRDefault="006C77B1" w:rsidP="00A50418">
      <w:pPr>
        <w:pStyle w:val="af"/>
      </w:pPr>
      <w:r>
        <w:t>在许多及其学习问题中，如果我们能将数据可视化，我们便能寻找到一个更好的解决方案，</w:t>
      </w:r>
      <w:proofErr w:type="gramStart"/>
      <w:r>
        <w:t>降维可以</w:t>
      </w:r>
      <w:proofErr w:type="gramEnd"/>
      <w:r>
        <w:t>帮助我们。</w:t>
      </w:r>
    </w:p>
    <w:p w14:paraId="73601848" w14:textId="77777777" w:rsidR="006C77B1" w:rsidRDefault="006C77B1" w:rsidP="00A50418">
      <w:pPr>
        <w:pStyle w:val="af"/>
      </w:pPr>
      <w:r>
        <w:rPr>
          <w:noProof/>
        </w:rPr>
        <w:drawing>
          <wp:inline distT="0" distB="0" distL="0" distR="0" wp14:anchorId="06AFE363" wp14:editId="6E522E21">
            <wp:extent cx="4829175" cy="2581275"/>
            <wp:effectExtent l="0" t="0" r="9525" b="9525"/>
            <wp:docPr id="59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89d90327121d3391735087b9276db2a.png"/>
                    <pic:cNvPicPr>
                      <a:picLocks noChangeAspect="1" noChangeArrowheads="1"/>
                    </pic:cNvPicPr>
                  </pic:nvPicPr>
                  <pic:blipFill>
                    <a:blip r:embed="rId321"/>
                    <a:stretch>
                      <a:fillRect/>
                    </a:stretch>
                  </pic:blipFill>
                  <pic:spPr bwMode="auto">
                    <a:xfrm>
                      <a:off x="0" y="0"/>
                      <a:ext cx="4829175" cy="2581275"/>
                    </a:xfrm>
                    <a:prstGeom prst="rect">
                      <a:avLst/>
                    </a:prstGeom>
                    <a:noFill/>
                    <a:ln w="9525">
                      <a:noFill/>
                      <a:headEnd/>
                      <a:tailEnd/>
                    </a:ln>
                  </pic:spPr>
                </pic:pic>
              </a:graphicData>
            </a:graphic>
          </wp:inline>
        </w:drawing>
      </w:r>
    </w:p>
    <w:p w14:paraId="670341EA" w14:textId="77777777" w:rsidR="006C77B1" w:rsidRDefault="006C77B1" w:rsidP="00A50418">
      <w:pPr>
        <w:pStyle w:val="af"/>
      </w:pPr>
      <w:r>
        <w:t>假使我们有有关于许多不同国家的数据，每一个特征向量都有</w:t>
      </w:r>
      <w:r>
        <w:t>50</w:t>
      </w:r>
      <w:r>
        <w:t>个特征（如</w:t>
      </w:r>
      <w:r>
        <w:rPr>
          <w:b/>
        </w:rPr>
        <w:t>GDP</w:t>
      </w:r>
      <w:r>
        <w:t>，人均</w:t>
      </w:r>
      <w:r>
        <w:rPr>
          <w:b/>
        </w:rPr>
        <w:t>GDP</w:t>
      </w:r>
      <w:r>
        <w:t>，平均寿命等）。如果要将这个</w:t>
      </w:r>
      <w:r>
        <w:t>50</w:t>
      </w:r>
      <w:r>
        <w:t>维的数据可视化是不可能的。</w:t>
      </w:r>
      <w:proofErr w:type="gramStart"/>
      <w:r>
        <w:t>使用降维的</w:t>
      </w:r>
      <w:proofErr w:type="gramEnd"/>
      <w:r>
        <w:t>方法将其降至</w:t>
      </w:r>
      <w:r>
        <w:t>2</w:t>
      </w:r>
      <w:r>
        <w:t>维，我们便可以将其可视化了。</w:t>
      </w:r>
    </w:p>
    <w:p w14:paraId="030494D0" w14:textId="77777777" w:rsidR="006C77B1" w:rsidRDefault="006C77B1" w:rsidP="00A50418">
      <w:pPr>
        <w:pStyle w:val="af"/>
      </w:pPr>
      <w:r>
        <w:rPr>
          <w:noProof/>
        </w:rPr>
        <w:drawing>
          <wp:inline distT="0" distB="0" distL="0" distR="0" wp14:anchorId="007873FF" wp14:editId="242BE3DF">
            <wp:extent cx="5019675" cy="2590800"/>
            <wp:effectExtent l="0" t="0" r="9525" b="0"/>
            <wp:docPr id="59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c85b79482c868eddc06ba075465fbcf.png"/>
                    <pic:cNvPicPr>
                      <a:picLocks noChangeAspect="1" noChangeArrowheads="1"/>
                    </pic:cNvPicPr>
                  </pic:nvPicPr>
                  <pic:blipFill>
                    <a:blip r:embed="rId322"/>
                    <a:stretch>
                      <a:fillRect/>
                    </a:stretch>
                  </pic:blipFill>
                  <pic:spPr bwMode="auto">
                    <a:xfrm>
                      <a:off x="0" y="0"/>
                      <a:ext cx="5019675" cy="2590800"/>
                    </a:xfrm>
                    <a:prstGeom prst="rect">
                      <a:avLst/>
                    </a:prstGeom>
                    <a:noFill/>
                    <a:ln w="9525">
                      <a:noFill/>
                      <a:headEnd/>
                      <a:tailEnd/>
                    </a:ln>
                  </pic:spPr>
                </pic:pic>
              </a:graphicData>
            </a:graphic>
          </wp:inline>
        </w:drawing>
      </w:r>
    </w:p>
    <w:p w14:paraId="7279FF23" w14:textId="22DE5874" w:rsidR="00A50418" w:rsidRDefault="006C77B1" w:rsidP="009029C4">
      <w:pPr>
        <w:pStyle w:val="af"/>
        <w:rPr>
          <w:b/>
          <w:bCs/>
          <w:sz w:val="32"/>
          <w:szCs w:val="32"/>
        </w:rPr>
      </w:pPr>
      <w:r>
        <w:t>这样做的问题在于，</w:t>
      </w:r>
      <w:proofErr w:type="gramStart"/>
      <w:r>
        <w:t>降维的</w:t>
      </w:r>
      <w:proofErr w:type="gramEnd"/>
      <w:r>
        <w:t>算法只负责减少维数，新产生的特征的意义就必须由我们自己去发现了。</w:t>
      </w:r>
      <w:bookmarkStart w:id="311" w:name="header-n163"/>
      <w:bookmarkEnd w:id="311"/>
      <w:r w:rsidR="00A50418">
        <w:br w:type="page"/>
      </w:r>
    </w:p>
    <w:p w14:paraId="4DD2B4EB" w14:textId="3257EF09" w:rsidR="006C77B1" w:rsidRDefault="006C77B1">
      <w:pPr>
        <w:pStyle w:val="3"/>
      </w:pPr>
      <w:bookmarkStart w:id="312" w:name="_Toc38636879"/>
      <w:r>
        <w:lastRenderedPageBreak/>
        <w:t xml:space="preserve">14.3 </w:t>
      </w:r>
      <w:r>
        <w:t>主成分分析问题</w:t>
      </w:r>
      <w:bookmarkEnd w:id="312"/>
    </w:p>
    <w:p w14:paraId="277388FE" w14:textId="77777777" w:rsidR="006C77B1" w:rsidRDefault="006C77B1" w:rsidP="00A50418">
      <w:pPr>
        <w:pStyle w:val="af0"/>
      </w:pPr>
      <w:r>
        <w:t>参考视频</w:t>
      </w:r>
      <w:r>
        <w:t xml:space="preserve">: 14 - 3 - Principal Component Analysis Problem Formulation (9 min). </w:t>
      </w:r>
      <w:proofErr w:type="spellStart"/>
      <w:r>
        <w:t>mkv</w:t>
      </w:r>
      <w:proofErr w:type="spellEnd"/>
    </w:p>
    <w:p w14:paraId="165B4826" w14:textId="77777777" w:rsidR="006C77B1" w:rsidRDefault="006C77B1" w:rsidP="00A50418">
      <w:pPr>
        <w:pStyle w:val="af"/>
      </w:pPr>
      <w:r>
        <w:t>主成分分析</w:t>
      </w:r>
      <w:r>
        <w:t>(</w:t>
      </w:r>
      <w:r>
        <w:rPr>
          <w:b/>
        </w:rPr>
        <w:t>PCA</w:t>
      </w:r>
      <w:r>
        <w:t>)</w:t>
      </w:r>
      <w:r>
        <w:t>是最常见</w:t>
      </w:r>
      <w:proofErr w:type="gramStart"/>
      <w:r>
        <w:t>的降维算法</w:t>
      </w:r>
      <w:proofErr w:type="gramEnd"/>
      <w:r>
        <w:t>。</w:t>
      </w:r>
    </w:p>
    <w:p w14:paraId="46EBA568" w14:textId="77777777" w:rsidR="006C77B1" w:rsidRDefault="006C77B1" w:rsidP="00A50418">
      <w:pPr>
        <w:pStyle w:val="af"/>
      </w:pPr>
      <w:r>
        <w:t>在</w:t>
      </w:r>
      <w:r>
        <w:rPr>
          <w:b/>
        </w:rPr>
        <w:t>PCA</w:t>
      </w:r>
      <w:r>
        <w:t>中，我们要做的是找到一个方向向量（</w:t>
      </w:r>
      <w:r>
        <w:rPr>
          <w:b/>
        </w:rPr>
        <w:t>Vector direction</w:t>
      </w:r>
      <w:r>
        <w:t>），当我们把所有的数据都投射到该向量上时，我们希望投射平均均方误差能尽可能地小。方向向量是一个经过原点的向量，而投射误差是从特征向量向该方向向量作垂线的长度。</w:t>
      </w:r>
    </w:p>
    <w:p w14:paraId="59356B2F" w14:textId="77777777" w:rsidR="006C77B1" w:rsidRDefault="006C77B1" w:rsidP="00A50418">
      <w:pPr>
        <w:pStyle w:val="af"/>
      </w:pPr>
      <w:r>
        <w:rPr>
          <w:noProof/>
        </w:rPr>
        <w:drawing>
          <wp:inline distT="0" distB="0" distL="0" distR="0" wp14:anchorId="23BCD799" wp14:editId="1EA7D37A">
            <wp:extent cx="2857500" cy="2257425"/>
            <wp:effectExtent l="0" t="0" r="0" b="0"/>
            <wp:docPr id="59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93213474b35ce393320428996aeecd9.jpg"/>
                    <pic:cNvPicPr>
                      <a:picLocks noChangeAspect="1" noChangeArrowheads="1"/>
                    </pic:cNvPicPr>
                  </pic:nvPicPr>
                  <pic:blipFill>
                    <a:blip r:embed="rId323"/>
                    <a:stretch>
                      <a:fillRect/>
                    </a:stretch>
                  </pic:blipFill>
                  <pic:spPr bwMode="auto">
                    <a:xfrm>
                      <a:off x="0" y="0"/>
                      <a:ext cx="2857500" cy="2257425"/>
                    </a:xfrm>
                    <a:prstGeom prst="rect">
                      <a:avLst/>
                    </a:prstGeom>
                    <a:noFill/>
                    <a:ln w="9525">
                      <a:noFill/>
                      <a:headEnd/>
                      <a:tailEnd/>
                    </a:ln>
                  </pic:spPr>
                </pic:pic>
              </a:graphicData>
            </a:graphic>
          </wp:inline>
        </w:drawing>
      </w:r>
    </w:p>
    <w:p w14:paraId="377C1F4C" w14:textId="77777777" w:rsidR="006C77B1" w:rsidRDefault="006C77B1" w:rsidP="00A50418">
      <w:pPr>
        <w:pStyle w:val="af"/>
      </w:pPr>
      <w:r>
        <w:t>下面给出主成分分析问题的描述：</w:t>
      </w:r>
    </w:p>
    <w:p w14:paraId="2FC98372" w14:textId="74EE1425" w:rsidR="006C77B1" w:rsidRDefault="006C77B1" w:rsidP="00A50418">
      <w:pPr>
        <w:pStyle w:val="af"/>
      </w:pPr>
      <w:r>
        <w:t>问题是要将</w:t>
      </w:r>
      <m:oMath>
        <m:r>
          <w:rPr>
            <w:rFonts w:ascii="Cambria Math" w:hAnsi="Cambria Math"/>
          </w:rPr>
          <m:t>n</m:t>
        </m:r>
      </m:oMath>
      <w:r>
        <w:t>维数据降至</w:t>
      </w:r>
      <m:oMath>
        <m:r>
          <w:rPr>
            <w:rFonts w:ascii="Cambria Math" w:hAnsi="Cambria Math"/>
          </w:rPr>
          <m:t>k</m:t>
        </m:r>
      </m:oMath>
      <w:r>
        <w:t>维，目标是找到向量</w:t>
      </w:r>
      <m:oMath>
        <m:sSup>
          <m:sSupPr>
            <m:ctrlPr>
              <w:rPr>
                <w:rFonts w:ascii="Cambria Math" w:hAnsi="Cambria Math"/>
              </w:rPr>
            </m:ctrlPr>
          </m:sSupPr>
          <m:e>
            <m:r>
              <w:rPr>
                <w:rFonts w:ascii="Cambria Math" w:hAnsi="Cambria Math"/>
              </w:rPr>
              <m:t>u</m:t>
            </m:r>
          </m:e>
          <m:sup>
            <m:r>
              <w:rPr>
                <w:rFonts w:ascii="Cambria Math" w:hAnsi="Cambria Math"/>
              </w:rPr>
              <m:t>(1)</m:t>
            </m:r>
          </m:sup>
        </m:sSup>
      </m:oMath>
      <w:r>
        <w:t>,</w:t>
      </w:r>
      <m:oMath>
        <m:sSup>
          <m:sSupPr>
            <m:ctrlPr>
              <w:rPr>
                <w:rFonts w:ascii="Cambria Math" w:hAnsi="Cambria Math"/>
              </w:rPr>
            </m:ctrlPr>
          </m:sSupPr>
          <m:e>
            <m:r>
              <w:rPr>
                <w:rFonts w:ascii="Cambria Math" w:hAnsi="Cambria Math"/>
              </w:rPr>
              <m:t>u</m:t>
            </m:r>
          </m:e>
          <m:sup>
            <m:r>
              <w:rPr>
                <w:rFonts w:ascii="Cambria Math" w:hAnsi="Cambria Math"/>
              </w:rPr>
              <m:t>(2)</m:t>
            </m:r>
          </m:sup>
        </m:sSup>
      </m:oMath>
      <w:r>
        <w:t>,.</w:t>
      </w:r>
      <w:proofErr w:type="gramStart"/>
      <w:r>
        <w:t>..</w:t>
      </w:r>
      <w:proofErr w:type="gramEnd"/>
      <w:r>
        <w:t>,</w:t>
      </w:r>
      <m:oMath>
        <m:sSup>
          <m:sSupPr>
            <m:ctrlPr>
              <w:rPr>
                <w:rFonts w:ascii="Cambria Math" w:hAnsi="Cambria Math"/>
              </w:rPr>
            </m:ctrlPr>
          </m:sSupPr>
          <m:e>
            <m:r>
              <w:rPr>
                <w:rFonts w:ascii="Cambria Math" w:hAnsi="Cambria Math"/>
              </w:rPr>
              <m:t>u</m:t>
            </m:r>
          </m:e>
          <m:sup>
            <m:r>
              <w:rPr>
                <w:rFonts w:ascii="Cambria Math" w:hAnsi="Cambria Math"/>
              </w:rPr>
              <m:t>(k)</m:t>
            </m:r>
          </m:sup>
        </m:sSup>
      </m:oMath>
      <w:r>
        <w:t>使得总的投射误差最小。主成分分析与线性回顾的比较：</w:t>
      </w:r>
    </w:p>
    <w:p w14:paraId="60C48846" w14:textId="77777777" w:rsidR="006C77B1" w:rsidRDefault="006C77B1" w:rsidP="00A50418">
      <w:pPr>
        <w:pStyle w:val="af"/>
      </w:pPr>
      <w:r>
        <w:t>主成分分析与线性回归是两种不同的算法。主成分分析最小化的是投射误差（</w:t>
      </w:r>
      <w:r>
        <w:rPr>
          <w:b/>
        </w:rPr>
        <w:t>Projected Error</w:t>
      </w:r>
      <w:r>
        <w:t>），而线性回归尝试的是最小</w:t>
      </w:r>
      <w:proofErr w:type="gramStart"/>
      <w:r>
        <w:t>化预测</w:t>
      </w:r>
      <w:proofErr w:type="gramEnd"/>
      <w:r>
        <w:t>误差。线性回归的目的是预测结果，而主成分分析不作任何预测。</w:t>
      </w:r>
    </w:p>
    <w:p w14:paraId="6EACD9CA" w14:textId="77777777" w:rsidR="006C77B1" w:rsidRDefault="006C77B1" w:rsidP="00A50418">
      <w:pPr>
        <w:pStyle w:val="af"/>
      </w:pPr>
      <w:r>
        <w:rPr>
          <w:noProof/>
        </w:rPr>
        <w:drawing>
          <wp:inline distT="0" distB="0" distL="0" distR="0" wp14:anchorId="2768A4B5" wp14:editId="40A34331">
            <wp:extent cx="4410075" cy="1752600"/>
            <wp:effectExtent l="0" t="0" r="9525" b="0"/>
            <wp:docPr id="60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e1389918ab9358d1432d20ed20f8142.png"/>
                    <pic:cNvPicPr>
                      <a:picLocks noChangeAspect="1" noChangeArrowheads="1"/>
                    </pic:cNvPicPr>
                  </pic:nvPicPr>
                  <pic:blipFill>
                    <a:blip r:embed="rId324"/>
                    <a:stretch>
                      <a:fillRect/>
                    </a:stretch>
                  </pic:blipFill>
                  <pic:spPr bwMode="auto">
                    <a:xfrm>
                      <a:off x="0" y="0"/>
                      <a:ext cx="4411097" cy="1753006"/>
                    </a:xfrm>
                    <a:prstGeom prst="rect">
                      <a:avLst/>
                    </a:prstGeom>
                    <a:noFill/>
                    <a:ln w="9525">
                      <a:noFill/>
                      <a:headEnd/>
                      <a:tailEnd/>
                    </a:ln>
                  </pic:spPr>
                </pic:pic>
              </a:graphicData>
            </a:graphic>
          </wp:inline>
        </w:drawing>
      </w:r>
    </w:p>
    <w:p w14:paraId="4F861858" w14:textId="77777777" w:rsidR="006C77B1" w:rsidRDefault="006C77B1" w:rsidP="00A50418">
      <w:pPr>
        <w:pStyle w:val="af"/>
      </w:pPr>
      <w:r>
        <w:t>上图中，左边的是线性回归的误差（垂直于横轴投影），右边则是主要成分分析的误差（垂直于红线投影）。</w:t>
      </w:r>
    </w:p>
    <w:p w14:paraId="6660C7CD" w14:textId="77777777" w:rsidR="006C77B1" w:rsidRDefault="006C77B1" w:rsidP="00A50418">
      <w:pPr>
        <w:pStyle w:val="af"/>
        <w:ind w:firstLine="422"/>
      </w:pPr>
      <w:r>
        <w:rPr>
          <w:b/>
        </w:rPr>
        <w:lastRenderedPageBreak/>
        <w:t>PCA</w:t>
      </w:r>
      <w:r>
        <w:t>将</w:t>
      </w:r>
      <m:oMath>
        <m:r>
          <w:rPr>
            <w:rFonts w:ascii="Cambria Math" w:hAnsi="Cambria Math"/>
          </w:rPr>
          <m:t>n</m:t>
        </m:r>
      </m:oMath>
      <w:proofErr w:type="gramStart"/>
      <w:r>
        <w:t>个特征降维到</w:t>
      </w:r>
      <w:proofErr w:type="gramEnd"/>
      <m:oMath>
        <m:r>
          <w:rPr>
            <w:rFonts w:ascii="Cambria Math" w:hAnsi="Cambria Math"/>
          </w:rPr>
          <m:t>k</m:t>
        </m:r>
      </m:oMath>
      <w:proofErr w:type="gramStart"/>
      <w:r>
        <w:t>个</w:t>
      </w:r>
      <w:proofErr w:type="gramEnd"/>
      <w:r>
        <w:t>，可以用来进行数据压缩，如果</w:t>
      </w:r>
      <w:r>
        <w:t>100</w:t>
      </w:r>
      <w:r>
        <w:t>维的向量最后可以用</w:t>
      </w:r>
      <w:r>
        <w:t>10</w:t>
      </w:r>
      <w:r>
        <w:t>维来表示，那么压缩率为</w:t>
      </w:r>
      <w:r>
        <w:t>90%</w:t>
      </w:r>
      <w:r>
        <w:t>。同样图像处理领域的</w:t>
      </w:r>
      <w:r>
        <w:rPr>
          <w:b/>
        </w:rPr>
        <w:t>KL</w:t>
      </w:r>
      <w:r>
        <w:rPr>
          <w:b/>
        </w:rPr>
        <w:t>变换</w:t>
      </w:r>
      <w:r>
        <w:t>使用</w:t>
      </w:r>
      <w:r>
        <w:rPr>
          <w:b/>
        </w:rPr>
        <w:t>PCA</w:t>
      </w:r>
      <w:r>
        <w:t>做图像压缩。但</w:t>
      </w:r>
      <w:r>
        <w:rPr>
          <w:b/>
        </w:rPr>
        <w:t>PCA</w:t>
      </w:r>
      <w:r>
        <w:t xml:space="preserve"> </w:t>
      </w:r>
      <w:r>
        <w:t>要保证</w:t>
      </w:r>
      <w:proofErr w:type="gramStart"/>
      <w:r>
        <w:t>降维后</w:t>
      </w:r>
      <w:proofErr w:type="gramEnd"/>
      <w:r>
        <w:t>，还要保证数据的特性损失最小。</w:t>
      </w:r>
    </w:p>
    <w:p w14:paraId="29DDE987" w14:textId="77777777" w:rsidR="006C77B1" w:rsidRDefault="006C77B1" w:rsidP="00A50418">
      <w:pPr>
        <w:pStyle w:val="af"/>
        <w:ind w:firstLine="422"/>
      </w:pPr>
      <w:r>
        <w:rPr>
          <w:b/>
        </w:rPr>
        <w:t>PCA</w:t>
      </w:r>
      <w:r>
        <w:t>技术的一大好处是对数据</w:t>
      </w:r>
      <w:proofErr w:type="gramStart"/>
      <w:r>
        <w:t>进行降维的</w:t>
      </w:r>
      <w:proofErr w:type="gramEnd"/>
      <w:r>
        <w:t>处理。我们可以对新求出的</w:t>
      </w:r>
      <w:r>
        <w:t>“</w:t>
      </w:r>
      <w:r>
        <w:t>主元</w:t>
      </w:r>
      <w:r>
        <w:t>”</w:t>
      </w:r>
      <w:r>
        <w:t>向量的重要性进行排序，根据需要取前面最重要的部分，将后面的维数省去，可以</w:t>
      </w:r>
      <w:proofErr w:type="gramStart"/>
      <w:r>
        <w:t>达到降维从而</w:t>
      </w:r>
      <w:proofErr w:type="gramEnd"/>
      <w:r>
        <w:t>简化模型或是对数据进行压缩的效果。同时最大程度的保持了原有数据的信息。</w:t>
      </w:r>
    </w:p>
    <w:p w14:paraId="4154A2A8" w14:textId="77777777" w:rsidR="006C77B1" w:rsidRDefault="006C77B1" w:rsidP="00A50418">
      <w:pPr>
        <w:pStyle w:val="af"/>
        <w:ind w:firstLine="422"/>
      </w:pPr>
      <w:r>
        <w:rPr>
          <w:b/>
        </w:rPr>
        <w:t>PCA</w:t>
      </w:r>
      <w:r>
        <w:t>技术的一个很大的优点是，它是完全无参数限制的。在</w:t>
      </w:r>
      <w:r>
        <w:rPr>
          <w:b/>
        </w:rPr>
        <w:t>PCA</w:t>
      </w:r>
      <w:r>
        <w:t>的计算过程中完全不需要人为的设定参数或是根据任何经验模型对计算进行干预，最后的结果只与数据相关，与用户是独立的。</w:t>
      </w:r>
    </w:p>
    <w:p w14:paraId="66F0CCDD" w14:textId="77777777" w:rsidR="006C77B1" w:rsidRDefault="006C77B1" w:rsidP="00A50418">
      <w:pPr>
        <w:pStyle w:val="af"/>
      </w:pPr>
      <w:r>
        <w:t>但是，这一点同时也可以看作是缺点。如果用户对观测对象有一定的先验知识，掌握了数据的一些特征，却无法通过参数化等方法对处理过程进行干预，可能会得不到预期的效果，效率也不高。</w:t>
      </w:r>
    </w:p>
    <w:p w14:paraId="5583D9C7" w14:textId="77777777" w:rsidR="00A50418" w:rsidRDefault="00A50418">
      <w:pPr>
        <w:widowControl/>
        <w:jc w:val="left"/>
        <w:rPr>
          <w:b/>
          <w:bCs/>
          <w:sz w:val="32"/>
          <w:szCs w:val="32"/>
        </w:rPr>
      </w:pPr>
      <w:bookmarkStart w:id="313" w:name="header-n190"/>
      <w:bookmarkEnd w:id="313"/>
      <w:r>
        <w:br w:type="page"/>
      </w:r>
    </w:p>
    <w:p w14:paraId="3EF01F37" w14:textId="29FC7792" w:rsidR="006C77B1" w:rsidRDefault="006C77B1">
      <w:pPr>
        <w:pStyle w:val="3"/>
      </w:pPr>
      <w:bookmarkStart w:id="314" w:name="_Toc38636880"/>
      <w:r>
        <w:lastRenderedPageBreak/>
        <w:t xml:space="preserve">14.4 </w:t>
      </w:r>
      <w:r>
        <w:t>主成分分析算法</w:t>
      </w:r>
      <w:bookmarkEnd w:id="314"/>
    </w:p>
    <w:p w14:paraId="1CEA4E29" w14:textId="77777777" w:rsidR="006C77B1" w:rsidRDefault="006C77B1" w:rsidP="00A50418">
      <w:pPr>
        <w:pStyle w:val="af0"/>
      </w:pPr>
      <w:r>
        <w:t>参考视频</w:t>
      </w:r>
      <w:r>
        <w:t>: 14 - 4 - Principal Component Analysis Algorithm (15 min).</w:t>
      </w:r>
      <w:proofErr w:type="spellStart"/>
      <w:r>
        <w:t>mkv</w:t>
      </w:r>
      <w:proofErr w:type="spellEnd"/>
    </w:p>
    <w:p w14:paraId="63C531D1" w14:textId="77777777" w:rsidR="006C77B1" w:rsidRDefault="006C77B1" w:rsidP="00A50418">
      <w:pPr>
        <w:pStyle w:val="af"/>
        <w:ind w:firstLine="422"/>
      </w:pPr>
      <w:r>
        <w:rPr>
          <w:b/>
        </w:rPr>
        <w:t>PCA</w:t>
      </w:r>
      <w:r>
        <w:t xml:space="preserve"> </w:t>
      </w:r>
      <w:r>
        <w:t>减少</w:t>
      </w:r>
      <m:oMath>
        <m:r>
          <w:rPr>
            <w:rFonts w:ascii="Cambria Math" w:hAnsi="Cambria Math"/>
          </w:rPr>
          <m:t>n</m:t>
        </m:r>
      </m:oMath>
      <w:r>
        <w:t>维到</w:t>
      </w:r>
      <m:oMath>
        <m:r>
          <w:rPr>
            <w:rFonts w:ascii="Cambria Math" w:hAnsi="Cambria Math"/>
          </w:rPr>
          <m:t>k</m:t>
        </m:r>
      </m:oMath>
      <w:r>
        <w:t>维：</w:t>
      </w:r>
    </w:p>
    <w:p w14:paraId="1F14FE3D" w14:textId="77CEAE3C" w:rsidR="006C77B1" w:rsidRDefault="006C77B1" w:rsidP="00A50418">
      <w:pPr>
        <w:pStyle w:val="af"/>
      </w:pPr>
      <w:r>
        <w:t>第一步是均值归一化。我们需要计算出所有特征的均值，然后令</w:t>
      </w:r>
      <w:r>
        <w:t xml:space="preserve"> </w:t>
      </w:r>
      <m:oMath>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j</m:t>
            </m:r>
          </m:sub>
        </m:sSub>
        <m:r>
          <w:ins w:id="315" w:author="Chen Yang" w:date="2024-05-22T19:29:00Z" w16du:dateUtc="2024-05-22T11:29:00Z">
            <w:rPr>
              <w:rFonts w:ascii="Cambria Math" w:hAnsi="Cambria Math"/>
            </w:rPr>
            <m:t>, shape=(n</m:t>
          </w:ins>
        </m:r>
        <m:r>
          <w:ins w:id="316" w:author="Chen Yang" w:date="2024-05-22T19:29:00Z" w16du:dateUtc="2024-05-22T11:29:00Z">
            <w:rPr>
              <w:rFonts w:ascii="Cambria Math" w:hAnsi="Cambria Math" w:hint="eastAsia"/>
            </w:rPr>
            <m:t>×</m:t>
          </w:ins>
        </m:r>
        <m:r>
          <w:ins w:id="317" w:author="Chen Yang" w:date="2024-05-22T19:29:00Z" w16du:dateUtc="2024-05-22T11:29:00Z">
            <w:rPr>
              <w:rFonts w:ascii="Cambria Math" w:hAnsi="Cambria Math"/>
            </w:rPr>
            <m:t>1</m:t>
          </w:ins>
        </m:r>
        <m:r>
          <w:ins w:id="318" w:author="Chen Yang" w:date="2024-05-22T19:30:00Z" w16du:dateUtc="2024-05-22T11:30:00Z">
            <w:rPr>
              <w:rFonts w:ascii="Cambria Math" w:hAnsi="Cambria Math"/>
            </w:rPr>
            <m:t>)</m:t>
          </w:ins>
        </m:r>
      </m:oMath>
      <w:r>
        <w:t>。如果特征是在不同的数量级上，我们还需要将其除以标准差</w:t>
      </w:r>
      <w:r>
        <w:t xml:space="preserve"> </w:t>
      </w:r>
      <m:oMath>
        <m:sSup>
          <m:sSupPr>
            <m:ctrlPr>
              <w:rPr>
                <w:rFonts w:ascii="Cambria Math" w:hAnsi="Cambria Math"/>
              </w:rPr>
            </m:ctrlPr>
          </m:sSupPr>
          <m:e>
            <m:r>
              <w:rPr>
                <w:rFonts w:ascii="Cambria Math" w:hAnsi="Cambria Math"/>
              </w:rPr>
              <m:t>σ</m:t>
            </m:r>
          </m:e>
          <m:sup>
            <m:r>
              <w:rPr>
                <w:rFonts w:ascii="Cambria Math" w:hAnsi="Cambria Math"/>
              </w:rPr>
              <m:t>2</m:t>
            </m:r>
          </m:sup>
        </m:sSup>
      </m:oMath>
      <w:r>
        <w:t>。</w:t>
      </w:r>
    </w:p>
    <w:p w14:paraId="036A1F70" w14:textId="7C620F30" w:rsidR="006C77B1" w:rsidRDefault="006C77B1" w:rsidP="00A50418">
      <w:pPr>
        <w:pStyle w:val="af"/>
      </w:pPr>
      <w:r>
        <w:t>第二步是计算</w:t>
      </w:r>
      <w:r>
        <w:rPr>
          <w:b/>
        </w:rPr>
        <w:t>协方差矩阵</w:t>
      </w:r>
      <w:r>
        <w:t>（</w:t>
      </w:r>
      <w:r w:rsidRPr="00021CBC">
        <w:rPr>
          <w:b/>
        </w:rPr>
        <w:t>covariance matrix</w:t>
      </w:r>
      <w:r>
        <w:t>）</w:t>
      </w:r>
      <m:oMath>
        <m:r>
          <w:rPr>
            <w:rFonts w:ascii="Cambria Math" w:hAnsi="Cambria Math"/>
          </w:rPr>
          <m:t>Σ</m:t>
        </m:r>
      </m:oMath>
      <w:r>
        <w:t>：</w:t>
      </w:r>
      <w:r>
        <w:t xml:space="preserve"> </w:t>
      </w:r>
      <m:oMath>
        <m:r>
          <w:ins w:id="319" w:author="Chen Yang" w:date="2024-05-22T19:30:00Z" w16du:dateUtc="2024-05-22T11:30:00Z">
            <m:rPr>
              <m:sty m:val="p"/>
            </m:rPr>
            <w:rPr>
              <w:rFonts w:ascii="Cambria Math" w:hAnsi="Cambria Math"/>
            </w:rPr>
            <m:t>Σ</m:t>
          </w:ins>
        </m:r>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i/>
                          </w:rPr>
                        </m:ctrlPr>
                      </m:dPr>
                      <m:e>
                        <m:r>
                          <w:rPr>
                            <w:rFonts w:ascii="Cambria Math" w:hAnsi="Cambria Math"/>
                          </w:rPr>
                          <m:t>i</m:t>
                        </m:r>
                      </m:e>
                    </m:d>
                  </m:sup>
                </m:sSup>
              </m:e>
            </m:d>
          </m:e>
        </m:nary>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i/>
                          </w:rPr>
                        </m:ctrlPr>
                      </m:dPr>
                      <m:e>
                        <m:r>
                          <w:rPr>
                            <w:rFonts w:ascii="Cambria Math" w:hAnsi="Cambria Math"/>
                          </w:rPr>
                          <m:t>i</m:t>
                        </m:r>
                      </m:e>
                    </m:d>
                  </m:sup>
                </m:sSup>
              </m:e>
            </m:d>
          </m:e>
          <m:sup>
            <m:r>
              <w:rPr>
                <w:rFonts w:ascii="Cambria Math" w:hAnsi="Cambria Math"/>
              </w:rPr>
              <m:t>T</m:t>
            </m:r>
          </m:sup>
        </m:sSup>
        <m:r>
          <w:ins w:id="320" w:author="Chen Yang" w:date="2024-05-22T19:30:00Z" w16du:dateUtc="2024-05-22T11:30:00Z">
            <w:rPr>
              <w:rFonts w:ascii="Cambria Math" w:hAnsi="Cambria Math"/>
            </w:rPr>
            <m:t>,shape=(n</m:t>
          </w:ins>
        </m:r>
        <m:r>
          <w:ins w:id="321" w:author="Chen Yang" w:date="2024-05-22T19:30:00Z" w16du:dateUtc="2024-05-22T11:30:00Z">
            <w:rPr>
              <w:rFonts w:ascii="Cambria Math" w:hAnsi="Cambria Math" w:hint="eastAsia"/>
            </w:rPr>
            <m:t>×</m:t>
          </w:ins>
        </m:r>
        <m:r>
          <w:ins w:id="322" w:author="Chen Yang" w:date="2024-05-22T19:30:00Z" w16du:dateUtc="2024-05-22T11:30:00Z">
            <w:rPr>
              <w:rFonts w:ascii="Cambria Math" w:hAnsi="Cambria Math" w:hint="eastAsia"/>
            </w:rPr>
            <m:t>n</m:t>
          </w:ins>
        </m:r>
        <m:r>
          <w:ins w:id="323" w:author="Chen Yang" w:date="2024-05-22T19:30:00Z" w16du:dateUtc="2024-05-22T11:30:00Z">
            <w:rPr>
              <w:rFonts w:ascii="Cambria Math" w:hAnsi="Cambria Math"/>
            </w:rPr>
            <m:t>)</m:t>
          </w:ins>
        </m:r>
      </m:oMath>
    </w:p>
    <w:p w14:paraId="1944C4C9" w14:textId="2F9E4C1B" w:rsidR="006C77B1" w:rsidRDefault="006C77B1" w:rsidP="00A50418">
      <w:pPr>
        <w:pStyle w:val="af"/>
      </w:pPr>
      <w:r>
        <w:t>第三步是计算协方差矩阵</w:t>
      </w:r>
      <m:oMath>
        <m:r>
          <w:rPr>
            <w:rFonts w:ascii="Cambria Math" w:hAnsi="Cambria Math"/>
          </w:rPr>
          <m:t>Σ</m:t>
        </m:r>
      </m:oMath>
      <w:r>
        <w:t>的</w:t>
      </w:r>
      <w:r>
        <w:rPr>
          <w:b/>
        </w:rPr>
        <w:t>特征向量</w:t>
      </w:r>
      <w:r>
        <w:t>（</w:t>
      </w:r>
      <w:r w:rsidRPr="00021CBC">
        <w:rPr>
          <w:b/>
        </w:rPr>
        <w:t>eigenvectors</w:t>
      </w:r>
      <w:r>
        <w:t>）</w:t>
      </w:r>
      <w:r>
        <w:t>:</w:t>
      </w:r>
    </w:p>
    <w:p w14:paraId="7E3E163A" w14:textId="77777777" w:rsidR="006C77B1" w:rsidRDefault="006C77B1" w:rsidP="00A50418">
      <w:pPr>
        <w:pStyle w:val="af"/>
        <w:rPr>
          <w:ins w:id="324" w:author="Chen Yang" w:date="2024-05-22T19:31:00Z" w16du:dateUtc="2024-05-22T11:31:00Z"/>
        </w:rPr>
      </w:pPr>
      <w:r>
        <w:t>在</w:t>
      </w:r>
      <w:r>
        <w:t xml:space="preserve"> </w:t>
      </w:r>
      <w:r>
        <w:rPr>
          <w:b/>
        </w:rPr>
        <w:t>Octave</w:t>
      </w:r>
      <w:r>
        <w:t xml:space="preserve"> </w:t>
      </w:r>
      <w:r>
        <w:t>里我们可以利用</w:t>
      </w:r>
      <w:r>
        <w:rPr>
          <w:b/>
        </w:rPr>
        <w:t>奇异值分解</w:t>
      </w:r>
      <w:r>
        <w:t>（</w:t>
      </w:r>
      <w:r w:rsidRPr="00021CBC">
        <w:rPr>
          <w:b/>
        </w:rPr>
        <w:t>singular value decomposition</w:t>
      </w:r>
      <w:r>
        <w:t>）来求解，</w:t>
      </w:r>
      <w:r w:rsidRPr="0010115D">
        <w:rPr>
          <w:rStyle w:val="VerbatimChar"/>
          <w:color w:val="FF0000"/>
        </w:rPr>
        <w:t xml:space="preserve">[U, S, V]= </w:t>
      </w:r>
      <w:proofErr w:type="spellStart"/>
      <w:r w:rsidRPr="0010115D">
        <w:rPr>
          <w:rStyle w:val="VerbatimChar"/>
          <w:color w:val="FF0000"/>
        </w:rPr>
        <w:t>svd</w:t>
      </w:r>
      <w:proofErr w:type="spellEnd"/>
      <w:r w:rsidRPr="0010115D">
        <w:rPr>
          <w:rStyle w:val="VerbatimChar"/>
          <w:color w:val="FF0000"/>
        </w:rPr>
        <w:t>(sigma)</w:t>
      </w:r>
      <w:r>
        <w:t>。</w:t>
      </w:r>
    </w:p>
    <w:p w14:paraId="0F8069E5" w14:textId="39F052D3" w:rsidR="00BE206D" w:rsidRDefault="00BE206D" w:rsidP="00A50418">
      <w:pPr>
        <w:pStyle w:val="af"/>
      </w:pPr>
      <w:ins w:id="325" w:author="Chen Yang" w:date="2024-05-22T19:32:00Z" w16du:dateUtc="2024-05-22T11:32:00Z">
        <w:r>
          <w:rPr>
            <w:rFonts w:hint="eastAsia"/>
          </w:rPr>
          <w:t>U</w:t>
        </w:r>
        <w:r>
          <w:rPr>
            <w:rFonts w:hint="eastAsia"/>
          </w:rPr>
          <w:t>为特征向量组成的特征矩阵，</w:t>
        </w:r>
        <w:r>
          <w:rPr>
            <w:rFonts w:hint="eastAsia"/>
          </w:rPr>
          <w:t>shape=(n</w:t>
        </w:r>
        <w:r>
          <w:rPr>
            <w:rFonts w:hint="eastAsia"/>
          </w:rPr>
          <w:t>×</w:t>
        </w:r>
        <w:r>
          <w:rPr>
            <w:rFonts w:hint="eastAsia"/>
          </w:rPr>
          <w:t>n)</w:t>
        </w:r>
        <w:r>
          <w:rPr>
            <w:rFonts w:hint="eastAsia"/>
          </w:rPr>
          <w:t>。</w:t>
        </w:r>
      </w:ins>
    </w:p>
    <w:p w14:paraId="736B1F5A" w14:textId="77777777" w:rsidR="00021CBC" w:rsidRDefault="006C77B1" w:rsidP="00A50418">
      <w:pPr>
        <w:pStyle w:val="af"/>
        <w:rPr>
          <w:ins w:id="326" w:author="Chen Yang" w:date="2024-05-22T19:40:00Z" w16du:dateUtc="2024-05-22T11:40:00Z"/>
        </w:rPr>
      </w:pPr>
      <w:r>
        <w:rPr>
          <w:noProof/>
        </w:rPr>
        <w:drawing>
          <wp:inline distT="0" distB="0" distL="0" distR="0" wp14:anchorId="75648741" wp14:editId="0DBD32BA">
            <wp:extent cx="3714750" cy="1047750"/>
            <wp:effectExtent l="0" t="0" r="0" b="0"/>
            <wp:docPr id="601" name="Picture" title="fig:"/>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918b38594709705723ed34bb74928ba.png"/>
                    <pic:cNvPicPr>
                      <a:picLocks noChangeAspect="1" noChangeArrowheads="1"/>
                    </pic:cNvPicPr>
                  </pic:nvPicPr>
                  <pic:blipFill>
                    <a:blip r:embed="rId325"/>
                    <a:stretch>
                      <a:fillRect/>
                    </a:stretch>
                  </pic:blipFill>
                  <pic:spPr bwMode="auto">
                    <a:xfrm>
                      <a:off x="0" y="0"/>
                      <a:ext cx="3714750" cy="1047750"/>
                    </a:xfrm>
                    <a:prstGeom prst="rect">
                      <a:avLst/>
                    </a:prstGeom>
                    <a:noFill/>
                    <a:ln w="9525">
                      <a:noFill/>
                      <a:headEnd/>
                      <a:tailEnd/>
                    </a:ln>
                  </pic:spPr>
                </pic:pic>
              </a:graphicData>
            </a:graphic>
          </wp:inline>
        </w:drawing>
      </w:r>
      <w:r>
        <w:t xml:space="preserve"> </w:t>
      </w:r>
    </w:p>
    <w:p w14:paraId="06668DA6" w14:textId="57BA5FD8" w:rsidR="00BE206D" w:rsidDel="00BE206D" w:rsidRDefault="00BE206D" w:rsidP="00BE206D">
      <w:pPr>
        <w:pStyle w:val="af"/>
        <w:rPr>
          <w:del w:id="327" w:author="Chen Yang" w:date="2024-05-22T19:41:00Z" w16du:dateUtc="2024-05-22T11:41:00Z"/>
        </w:rPr>
      </w:pPr>
      <w:r>
        <w:rPr>
          <w:noProof/>
        </w:rPr>
        <w:drawing>
          <wp:inline distT="0" distB="0" distL="0" distR="0" wp14:anchorId="5AEDD9E7" wp14:editId="71CD5FB6">
            <wp:extent cx="3962400" cy="1400175"/>
            <wp:effectExtent l="0" t="0" r="0" b="9525"/>
            <wp:docPr id="173130072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1e1c4a2f29a626b5980a27fc7d6a693.png"/>
                    <pic:cNvPicPr>
                      <a:picLocks noChangeAspect="1" noChangeArrowheads="1"/>
                    </pic:cNvPicPr>
                  </pic:nvPicPr>
                  <pic:blipFill>
                    <a:blip r:embed="rId326"/>
                    <a:stretch>
                      <a:fillRect/>
                    </a:stretch>
                  </pic:blipFill>
                  <pic:spPr bwMode="auto">
                    <a:xfrm>
                      <a:off x="0" y="0"/>
                      <a:ext cx="3962400" cy="1400175"/>
                    </a:xfrm>
                    <a:prstGeom prst="rect">
                      <a:avLst/>
                    </a:prstGeom>
                    <a:noFill/>
                    <a:ln w="9525">
                      <a:noFill/>
                      <a:headEnd/>
                      <a:tailEnd/>
                    </a:ln>
                  </pic:spPr>
                </pic:pic>
              </a:graphicData>
            </a:graphic>
          </wp:inline>
        </w:drawing>
      </w:r>
    </w:p>
    <w:p w14:paraId="2EE7ACA7" w14:textId="2540C8B6" w:rsidR="006C77B1" w:rsidDel="00BE206D" w:rsidRDefault="006C77B1" w:rsidP="00A50418">
      <w:pPr>
        <w:pStyle w:val="af"/>
        <w:rPr>
          <w:del w:id="328" w:author="Chen Yang" w:date="2024-05-22T19:41:00Z" w16du:dateUtc="2024-05-22T11:41:00Z"/>
        </w:rPr>
      </w:pPr>
      <m:oMathPara>
        <m:oMath>
          <m:r>
            <w:del w:id="329" w:author="Chen Yang" w:date="2024-05-22T19:23:00Z" w16du:dateUtc="2024-05-22T11:23:00Z">
              <w:rPr>
                <w:rFonts w:ascii="Cambria Math" w:hAnsi="Cambria Math"/>
              </w:rPr>
              <m:t>Sigma</m:t>
            </w:del>
          </m:r>
          <m:r>
            <w:del w:id="330" w:author="Chen Yang" w:date="2024-05-22T19:39:00Z" w16du:dateUtc="2024-05-22T11:39:00Z">
              <w:rPr>
                <w:rFonts w:ascii="Cambria Math" w:hAnsi="Cambria Math"/>
              </w:rPr>
              <m:t>=</m:t>
            </w:del>
          </m:r>
          <m:f>
            <m:fPr>
              <m:ctrlPr>
                <w:del w:id="331" w:author="Chen Yang" w:date="2024-05-22T19:39:00Z" w16du:dateUtc="2024-05-22T11:39:00Z">
                  <w:rPr>
                    <w:rFonts w:ascii="Cambria Math" w:hAnsi="Cambria Math"/>
                  </w:rPr>
                </w:del>
              </m:ctrlPr>
            </m:fPr>
            <m:num>
              <m:r>
                <w:del w:id="332" w:author="Chen Yang" w:date="2024-05-22T19:39:00Z" w16du:dateUtc="2024-05-22T11:39:00Z">
                  <w:rPr>
                    <w:rFonts w:ascii="Cambria Math" w:hAnsi="Cambria Math"/>
                  </w:rPr>
                  <m:t>1</m:t>
                </w:del>
              </m:r>
            </m:num>
            <m:den>
              <m:r>
                <w:del w:id="333" w:author="Chen Yang" w:date="2024-05-22T19:39:00Z" w16du:dateUtc="2024-05-22T11:39:00Z">
                  <w:rPr>
                    <w:rFonts w:ascii="Cambria Math" w:hAnsi="Cambria Math"/>
                  </w:rPr>
                  <m:t>m</m:t>
                </w:del>
              </m:r>
            </m:den>
          </m:f>
          <m:nary>
            <m:naryPr>
              <m:chr m:val="∑"/>
              <m:limLoc m:val="undOvr"/>
              <m:ctrlPr>
                <w:del w:id="334" w:author="Chen Yang" w:date="2024-05-22T19:39:00Z" w16du:dateUtc="2024-05-22T11:39:00Z">
                  <w:rPr>
                    <w:rFonts w:ascii="Cambria Math" w:hAnsi="Cambria Math"/>
                  </w:rPr>
                </w:del>
              </m:ctrlPr>
            </m:naryPr>
            <m:sub>
              <m:r>
                <w:del w:id="335" w:author="Chen Yang" w:date="2024-05-22T19:39:00Z" w16du:dateUtc="2024-05-22T11:39:00Z">
                  <w:rPr>
                    <w:rFonts w:ascii="Cambria Math" w:hAnsi="Cambria Math"/>
                  </w:rPr>
                  <m:t>i=1</m:t>
                </w:del>
              </m:r>
            </m:sub>
            <m:sup>
              <m:r>
                <w:del w:id="336" w:author="Chen Yang" w:date="2024-05-22T19:39:00Z" w16du:dateUtc="2024-05-22T11:39:00Z">
                  <w:rPr>
                    <w:rFonts w:ascii="Cambria Math" w:hAnsi="Cambria Math"/>
                  </w:rPr>
                  <m:t>n</m:t>
                </w:del>
              </m:r>
            </m:sup>
            <m:e>
              <m:d>
                <m:dPr>
                  <m:ctrlPr>
                    <w:del w:id="337" w:author="Chen Yang" w:date="2024-05-22T19:39:00Z" w16du:dateUtc="2024-05-22T11:39:00Z">
                      <w:rPr>
                        <w:rFonts w:ascii="Cambria Math" w:hAnsi="Cambria Math"/>
                      </w:rPr>
                    </w:del>
                  </m:ctrlPr>
                </m:dPr>
                <m:e>
                  <m:sSup>
                    <m:sSupPr>
                      <m:ctrlPr>
                        <w:del w:id="338" w:author="Chen Yang" w:date="2024-05-22T19:39:00Z" w16du:dateUtc="2024-05-22T11:39:00Z">
                          <w:rPr>
                            <w:rFonts w:ascii="Cambria Math" w:hAnsi="Cambria Math"/>
                          </w:rPr>
                        </w:del>
                      </m:ctrlPr>
                    </m:sSupPr>
                    <m:e>
                      <m:r>
                        <w:del w:id="339" w:author="Chen Yang" w:date="2024-05-22T19:39:00Z" w16du:dateUtc="2024-05-22T11:39:00Z">
                          <w:rPr>
                            <w:rFonts w:ascii="Cambria Math" w:hAnsi="Cambria Math"/>
                          </w:rPr>
                          <m:t>x</m:t>
                        </w:del>
                      </m:r>
                    </m:e>
                    <m:sup>
                      <m:r>
                        <w:del w:id="340" w:author="Chen Yang" w:date="2024-05-22T19:39:00Z" w16du:dateUtc="2024-05-22T11:39:00Z">
                          <w:rPr>
                            <w:rFonts w:ascii="Cambria Math" w:hAnsi="Cambria Math"/>
                          </w:rPr>
                          <m:t>(i)</m:t>
                        </w:del>
                      </m:r>
                    </m:sup>
                  </m:sSup>
                </m:e>
              </m:d>
            </m:e>
          </m:nary>
          <m:sSup>
            <m:sSupPr>
              <m:ctrlPr>
                <w:del w:id="341" w:author="Chen Yang" w:date="2024-05-22T19:39:00Z" w16du:dateUtc="2024-05-22T11:39:00Z">
                  <w:rPr>
                    <w:rFonts w:ascii="Cambria Math" w:hAnsi="Cambria Math"/>
                  </w:rPr>
                </w:del>
              </m:ctrlPr>
            </m:sSupPr>
            <m:e>
              <m:d>
                <m:dPr>
                  <m:ctrlPr>
                    <w:del w:id="342" w:author="Chen Yang" w:date="2024-05-22T19:39:00Z" w16du:dateUtc="2024-05-22T11:39:00Z">
                      <w:rPr>
                        <w:rFonts w:ascii="Cambria Math" w:hAnsi="Cambria Math"/>
                      </w:rPr>
                    </w:del>
                  </m:ctrlPr>
                </m:dPr>
                <m:e>
                  <m:sSup>
                    <m:sSupPr>
                      <m:ctrlPr>
                        <w:del w:id="343" w:author="Chen Yang" w:date="2024-05-22T19:39:00Z" w16du:dateUtc="2024-05-22T11:39:00Z">
                          <w:rPr>
                            <w:rFonts w:ascii="Cambria Math" w:hAnsi="Cambria Math"/>
                          </w:rPr>
                        </w:del>
                      </m:ctrlPr>
                    </m:sSupPr>
                    <m:e>
                      <m:r>
                        <w:del w:id="344" w:author="Chen Yang" w:date="2024-05-22T19:39:00Z" w16du:dateUtc="2024-05-22T11:39:00Z">
                          <w:rPr>
                            <w:rFonts w:ascii="Cambria Math" w:hAnsi="Cambria Math"/>
                          </w:rPr>
                          <m:t>x</m:t>
                        </w:del>
                      </m:r>
                    </m:e>
                    <m:sup>
                      <m:r>
                        <w:del w:id="345" w:author="Chen Yang" w:date="2024-05-22T19:39:00Z" w16du:dateUtc="2024-05-22T11:39:00Z">
                          <w:rPr>
                            <w:rFonts w:ascii="Cambria Math" w:hAnsi="Cambria Math"/>
                          </w:rPr>
                          <m:t>(i)</m:t>
                        </w:del>
                      </m:r>
                    </m:sup>
                  </m:sSup>
                </m:e>
              </m:d>
            </m:e>
            <m:sup>
              <m:r>
                <w:del w:id="346" w:author="Chen Yang" w:date="2024-05-22T19:39:00Z" w16du:dateUtc="2024-05-22T11:39:00Z">
                  <w:rPr>
                    <w:rFonts w:ascii="Cambria Math" w:hAnsi="Cambria Math"/>
                  </w:rPr>
                  <m:t>T</m:t>
                </w:del>
              </m:r>
            </m:sup>
          </m:sSup>
        </m:oMath>
      </m:oMathPara>
    </w:p>
    <w:p w14:paraId="08D746A2" w14:textId="3755A460" w:rsidR="006C77B1" w:rsidDel="00BE206D" w:rsidRDefault="006C77B1" w:rsidP="00BE206D">
      <w:pPr>
        <w:pStyle w:val="af"/>
        <w:rPr>
          <w:del w:id="347" w:author="Chen Yang" w:date="2024-05-22T19:41:00Z" w16du:dateUtc="2024-05-22T11:41:00Z"/>
        </w:rPr>
      </w:pPr>
    </w:p>
    <w:p w14:paraId="0CE560E0" w14:textId="77777777" w:rsidR="006C77B1" w:rsidRDefault="006C77B1" w:rsidP="00A50418">
      <w:pPr>
        <w:pStyle w:val="af"/>
      </w:pPr>
      <w:r>
        <w:t>对于一个</w:t>
      </w:r>
      <w:r>
        <w:t xml:space="preserve"> </w:t>
      </w:r>
      <m:oMath>
        <m:r>
          <w:rPr>
            <w:rFonts w:ascii="Cambria Math" w:hAnsi="Cambria Math"/>
          </w:rPr>
          <m:t>n×n</m:t>
        </m:r>
      </m:oMath>
      <w:r>
        <w:t>维度的矩阵，上式中的</w:t>
      </w:r>
      <m:oMath>
        <m:r>
          <w:rPr>
            <w:rFonts w:ascii="Cambria Math" w:hAnsi="Cambria Math"/>
          </w:rPr>
          <m:t>U</m:t>
        </m:r>
      </m:oMath>
      <w:r>
        <w:t>是一个具有与数据之间最小投射误差的方向向量构成的矩阵。如果我们希望将数据从</w:t>
      </w:r>
      <m:oMath>
        <m:r>
          <w:rPr>
            <w:rFonts w:ascii="Cambria Math" w:hAnsi="Cambria Math"/>
          </w:rPr>
          <m:t>n</m:t>
        </m:r>
      </m:oMath>
      <w:r>
        <w:t>维降至</w:t>
      </w:r>
      <m:oMath>
        <m:r>
          <w:rPr>
            <w:rFonts w:ascii="Cambria Math" w:hAnsi="Cambria Math"/>
          </w:rPr>
          <m:t>k</m:t>
        </m:r>
      </m:oMath>
      <w:r>
        <w:t>维，我们只需要从</w:t>
      </w:r>
      <m:oMath>
        <m:r>
          <w:rPr>
            <w:rFonts w:ascii="Cambria Math" w:hAnsi="Cambria Math"/>
          </w:rPr>
          <m:t>U</m:t>
        </m:r>
      </m:oMath>
      <w:r>
        <w:t>中选取前</w:t>
      </w:r>
      <m:oMath>
        <m:r>
          <w:rPr>
            <w:rFonts w:ascii="Cambria Math" w:hAnsi="Cambria Math"/>
          </w:rPr>
          <m:t>k</m:t>
        </m:r>
      </m:oMath>
      <w:proofErr w:type="gramStart"/>
      <w:r>
        <w:t>个</w:t>
      </w:r>
      <w:proofErr w:type="gramEnd"/>
      <w:r>
        <w:t>向量，获得一个</w:t>
      </w:r>
      <m:oMath>
        <m:r>
          <w:rPr>
            <w:rFonts w:ascii="Cambria Math" w:hAnsi="Cambria Math"/>
          </w:rPr>
          <m:t>n×k</m:t>
        </m:r>
      </m:oMath>
      <w:r>
        <w:t>维度的矩阵，我们用</w:t>
      </w:r>
      <m:oMath>
        <m:sSub>
          <m:sSubPr>
            <m:ctrlPr>
              <w:rPr>
                <w:rFonts w:ascii="Cambria Math" w:hAnsi="Cambria Math"/>
              </w:rPr>
            </m:ctrlPr>
          </m:sSubPr>
          <m:e>
            <m:r>
              <w:rPr>
                <w:rFonts w:ascii="Cambria Math" w:hAnsi="Cambria Math"/>
              </w:rPr>
              <m:t>U</m:t>
            </m:r>
          </m:e>
          <m:sub>
            <m:r>
              <w:rPr>
                <w:rFonts w:ascii="Cambria Math" w:hAnsi="Cambria Math"/>
              </w:rPr>
              <m:t>reduce</m:t>
            </m:r>
          </m:sub>
        </m:sSub>
      </m:oMath>
      <w:r>
        <w:t>表示，然后通过如下计算获得要求的新特征向量</w:t>
      </w:r>
      <m:oMath>
        <m:sSup>
          <m:sSupPr>
            <m:ctrlPr>
              <w:rPr>
                <w:rFonts w:ascii="Cambria Math" w:hAnsi="Cambria Math"/>
              </w:rPr>
            </m:ctrlPr>
          </m:sSupPr>
          <m:e>
            <m:r>
              <w:rPr>
                <w:rFonts w:ascii="Cambria Math" w:hAnsi="Cambria Math"/>
              </w:rPr>
              <m:t>z</m:t>
            </m:r>
          </m:e>
          <m:sup>
            <m:r>
              <w:rPr>
                <w:rFonts w:ascii="Cambria Math" w:hAnsi="Cambria Math"/>
              </w:rPr>
              <m:t>(i)</m:t>
            </m:r>
          </m:sup>
        </m:sSup>
      </m:oMath>
      <w:r>
        <w:t xml:space="preserve">: </w:t>
      </w:r>
      <m:oMath>
        <m:sSup>
          <m:sSupPr>
            <m:ctrlPr>
              <w:rPr>
                <w:rFonts w:ascii="Cambria Math" w:hAnsi="Cambria Math"/>
                <w:highlight w:val="yellow"/>
              </w:rPr>
            </m:ctrlPr>
          </m:sSupPr>
          <m:e>
            <m:r>
              <w:rPr>
                <w:rFonts w:ascii="Cambria Math" w:hAnsi="Cambria Math"/>
                <w:highlight w:val="yellow"/>
                <w:rPrChange w:id="348" w:author="Chen Yang" w:date="2024-05-22T19:41:00Z" w16du:dateUtc="2024-05-22T11:41:00Z">
                  <w:rPr>
                    <w:rFonts w:ascii="Cambria Math" w:hAnsi="Cambria Math"/>
                  </w:rPr>
                </w:rPrChange>
              </w:rPr>
              <m:t>z</m:t>
            </m:r>
          </m:e>
          <m:sup>
            <m:r>
              <w:rPr>
                <w:rFonts w:ascii="Cambria Math" w:hAnsi="Cambria Math"/>
                <w:highlight w:val="yellow"/>
                <w:rPrChange w:id="349" w:author="Chen Yang" w:date="2024-05-22T19:41:00Z" w16du:dateUtc="2024-05-22T11:41:00Z">
                  <w:rPr>
                    <w:rFonts w:ascii="Cambria Math" w:hAnsi="Cambria Math"/>
                  </w:rPr>
                </w:rPrChange>
              </w:rPr>
              <m:t>(i)</m:t>
            </m:r>
          </m:sup>
        </m:sSup>
        <m:r>
          <w:rPr>
            <w:rFonts w:ascii="Cambria Math" w:hAnsi="Cambria Math"/>
            <w:highlight w:val="yellow"/>
            <w:rPrChange w:id="350" w:author="Chen Yang" w:date="2024-05-22T19:41:00Z" w16du:dateUtc="2024-05-22T11:41:00Z">
              <w:rPr>
                <w:rFonts w:ascii="Cambria Math" w:hAnsi="Cambria Math"/>
              </w:rPr>
            </w:rPrChange>
          </w:rPr>
          <m:t>=</m:t>
        </m:r>
        <m:sSubSup>
          <m:sSubSupPr>
            <m:ctrlPr>
              <w:rPr>
                <w:rFonts w:ascii="Cambria Math" w:hAnsi="Cambria Math"/>
                <w:highlight w:val="yellow"/>
              </w:rPr>
            </m:ctrlPr>
          </m:sSubSupPr>
          <m:e>
            <m:r>
              <w:rPr>
                <w:rFonts w:ascii="Cambria Math" w:hAnsi="Cambria Math"/>
                <w:highlight w:val="yellow"/>
                <w:rPrChange w:id="351" w:author="Chen Yang" w:date="2024-05-22T19:41:00Z" w16du:dateUtc="2024-05-22T11:41:00Z">
                  <w:rPr>
                    <w:rFonts w:ascii="Cambria Math" w:hAnsi="Cambria Math"/>
                  </w:rPr>
                </w:rPrChange>
              </w:rPr>
              <m:t>U</m:t>
            </m:r>
          </m:e>
          <m:sub>
            <m:r>
              <w:rPr>
                <w:rFonts w:ascii="Cambria Math" w:hAnsi="Cambria Math"/>
                <w:highlight w:val="yellow"/>
                <w:rPrChange w:id="352" w:author="Chen Yang" w:date="2024-05-22T19:41:00Z" w16du:dateUtc="2024-05-22T11:41:00Z">
                  <w:rPr>
                    <w:rFonts w:ascii="Cambria Math" w:hAnsi="Cambria Math"/>
                  </w:rPr>
                </w:rPrChange>
              </w:rPr>
              <m:t>reduce</m:t>
            </m:r>
          </m:sub>
          <m:sup>
            <m:r>
              <w:rPr>
                <w:rFonts w:ascii="Cambria Math" w:hAnsi="Cambria Math"/>
                <w:highlight w:val="yellow"/>
                <w:rPrChange w:id="353" w:author="Chen Yang" w:date="2024-05-22T19:41:00Z" w16du:dateUtc="2024-05-22T11:41:00Z">
                  <w:rPr>
                    <w:rFonts w:ascii="Cambria Math" w:hAnsi="Cambria Math"/>
                  </w:rPr>
                </w:rPrChange>
              </w:rPr>
              <m:t>T</m:t>
            </m:r>
          </m:sup>
        </m:sSubSup>
        <m:r>
          <w:rPr>
            <w:rFonts w:ascii="Cambria Math" w:hAnsi="Cambria Math"/>
            <w:highlight w:val="yellow"/>
            <w:rPrChange w:id="354" w:author="Chen Yang" w:date="2024-05-22T19:41:00Z" w16du:dateUtc="2024-05-22T11:41:00Z">
              <w:rPr>
                <w:rFonts w:ascii="Cambria Math" w:hAnsi="Cambria Math"/>
              </w:rPr>
            </w:rPrChange>
          </w:rPr>
          <m:t>*</m:t>
        </m:r>
        <m:sSup>
          <m:sSupPr>
            <m:ctrlPr>
              <w:rPr>
                <w:rFonts w:ascii="Cambria Math" w:hAnsi="Cambria Math"/>
                <w:highlight w:val="yellow"/>
              </w:rPr>
            </m:ctrlPr>
          </m:sSupPr>
          <m:e>
            <m:r>
              <w:rPr>
                <w:rFonts w:ascii="Cambria Math" w:hAnsi="Cambria Math"/>
                <w:highlight w:val="yellow"/>
                <w:rPrChange w:id="355" w:author="Chen Yang" w:date="2024-05-22T19:41:00Z" w16du:dateUtc="2024-05-22T11:41:00Z">
                  <w:rPr>
                    <w:rFonts w:ascii="Cambria Math" w:hAnsi="Cambria Math"/>
                  </w:rPr>
                </w:rPrChange>
              </w:rPr>
              <m:t>x</m:t>
            </m:r>
          </m:e>
          <m:sup>
            <m:r>
              <w:rPr>
                <w:rFonts w:ascii="Cambria Math" w:hAnsi="Cambria Math"/>
                <w:highlight w:val="yellow"/>
                <w:rPrChange w:id="356" w:author="Chen Yang" w:date="2024-05-22T19:41:00Z" w16du:dateUtc="2024-05-22T11:41:00Z">
                  <w:rPr>
                    <w:rFonts w:ascii="Cambria Math" w:hAnsi="Cambria Math"/>
                  </w:rPr>
                </w:rPrChange>
              </w:rPr>
              <m:t>(i)</m:t>
            </m:r>
          </m:sup>
        </m:sSup>
      </m:oMath>
    </w:p>
    <w:p w14:paraId="56C21EEE" w14:textId="77777777" w:rsidR="006C77B1" w:rsidRDefault="006C77B1" w:rsidP="00A50418">
      <w:pPr>
        <w:pStyle w:val="af"/>
      </w:pPr>
      <w:r>
        <w:t>其中</w:t>
      </w:r>
      <m:oMath>
        <m:r>
          <w:rPr>
            <w:rFonts w:ascii="Cambria Math" w:hAnsi="Cambria Math"/>
          </w:rPr>
          <m:t>x</m:t>
        </m:r>
      </m:oMath>
      <w:r>
        <w:t>是</w:t>
      </w:r>
      <m:oMath>
        <m:r>
          <w:rPr>
            <w:rFonts w:ascii="Cambria Math" w:hAnsi="Cambria Math"/>
          </w:rPr>
          <m:t>n×1</m:t>
        </m:r>
      </m:oMath>
      <w:r>
        <w:t>维的，因此结果为</w:t>
      </w:r>
      <m:oMath>
        <m:r>
          <w:rPr>
            <w:rFonts w:ascii="Cambria Math" w:hAnsi="Cambria Math"/>
          </w:rPr>
          <m:t>k×1</m:t>
        </m:r>
      </m:oMath>
      <w:r>
        <w:t>维度。注，我们不对方差特征进行处理。</w:t>
      </w:r>
    </w:p>
    <w:p w14:paraId="5A06C27C" w14:textId="77777777" w:rsidR="00A50418" w:rsidRDefault="00A50418">
      <w:pPr>
        <w:widowControl/>
        <w:jc w:val="left"/>
        <w:rPr>
          <w:b/>
          <w:bCs/>
          <w:sz w:val="32"/>
          <w:szCs w:val="32"/>
        </w:rPr>
      </w:pPr>
      <w:bookmarkStart w:id="357" w:name="header-n214"/>
      <w:bookmarkEnd w:id="357"/>
      <w:r>
        <w:br w:type="page"/>
      </w:r>
    </w:p>
    <w:p w14:paraId="70297B15" w14:textId="60167EAE" w:rsidR="006C77B1" w:rsidRDefault="006C77B1">
      <w:pPr>
        <w:pStyle w:val="3"/>
      </w:pPr>
      <w:bookmarkStart w:id="358" w:name="_Toc38636881"/>
      <w:r>
        <w:lastRenderedPageBreak/>
        <w:t xml:space="preserve">14.5 </w:t>
      </w:r>
      <w:r>
        <w:t>选择主成分的数量</w:t>
      </w:r>
      <w:bookmarkEnd w:id="358"/>
    </w:p>
    <w:p w14:paraId="0263C0AE" w14:textId="77777777" w:rsidR="006C77B1" w:rsidRDefault="006C77B1" w:rsidP="00A50418">
      <w:pPr>
        <w:pStyle w:val="af0"/>
      </w:pPr>
      <w:r>
        <w:t>参考视频</w:t>
      </w:r>
      <w:r>
        <w:t xml:space="preserve">: 14 - 5 - Choosing </w:t>
      </w:r>
      <w:proofErr w:type="gramStart"/>
      <w:r>
        <w:t>The</w:t>
      </w:r>
      <w:proofErr w:type="gramEnd"/>
      <w:r>
        <w:t xml:space="preserve"> Number Of Principal Components (13 min).</w:t>
      </w:r>
      <w:proofErr w:type="spellStart"/>
      <w:r>
        <w:t>mkv</w:t>
      </w:r>
      <w:proofErr w:type="spellEnd"/>
    </w:p>
    <w:p w14:paraId="47E383FD" w14:textId="45B57771" w:rsidR="006C77B1" w:rsidRDefault="006C77B1" w:rsidP="00A50418">
      <w:pPr>
        <w:pStyle w:val="af"/>
      </w:pPr>
      <w:r>
        <w:t>主要成分分析是减少投射的平均均方误差：</w:t>
      </w:r>
      <m:oMath>
        <m:f>
          <m:fPr>
            <m:ctrlPr>
              <w:ins w:id="359" w:author="Chen Yang" w:date="2024-05-22T19:46:00Z" w16du:dateUtc="2024-05-22T11:46:00Z">
                <w:rPr>
                  <w:rFonts w:ascii="Cambria Math" w:hAnsi="Cambria Math"/>
                </w:rPr>
              </w:ins>
            </m:ctrlPr>
          </m:fPr>
          <m:num>
            <m:r>
              <w:ins w:id="360" w:author="Chen Yang" w:date="2024-05-22T19:46:00Z" w16du:dateUtc="2024-05-22T11:46:00Z">
                <w:rPr>
                  <w:rFonts w:ascii="Cambria Math" w:hAnsi="Cambria Math"/>
                </w:rPr>
                <m:t>1</m:t>
              </w:ins>
            </m:r>
          </m:num>
          <m:den>
            <m:r>
              <w:ins w:id="361" w:author="Chen Yang" w:date="2024-05-22T19:46:00Z" w16du:dateUtc="2024-05-22T11:46:00Z">
                <w:rPr>
                  <w:rFonts w:ascii="Cambria Math" w:hAnsi="Cambria Math"/>
                </w:rPr>
                <m:t>m</m:t>
              </w:ins>
            </m:r>
          </m:den>
        </m:f>
        <m:nary>
          <m:naryPr>
            <m:chr m:val="∑"/>
            <m:limLoc m:val="undOvr"/>
            <m:ctrlPr>
              <w:ins w:id="362" w:author="Chen Yang" w:date="2024-05-22T19:46:00Z" w16du:dateUtc="2024-05-22T11:46:00Z">
                <w:rPr>
                  <w:rFonts w:ascii="Cambria Math" w:hAnsi="Cambria Math"/>
                </w:rPr>
              </w:ins>
            </m:ctrlPr>
          </m:naryPr>
          <m:sub>
            <m:r>
              <w:ins w:id="363" w:author="Chen Yang" w:date="2024-05-22T19:46:00Z" w16du:dateUtc="2024-05-22T11:46:00Z">
                <w:rPr>
                  <w:rFonts w:ascii="Cambria Math" w:hAnsi="Cambria Math"/>
                </w:rPr>
                <m:t>i=1</m:t>
              </w:ins>
            </m:r>
          </m:sub>
          <m:sup>
            <m:r>
              <w:ins w:id="364" w:author="Chen Yang" w:date="2024-05-22T19:46:00Z" w16du:dateUtc="2024-05-22T11:46:00Z">
                <w:rPr>
                  <w:rFonts w:ascii="Cambria Math" w:hAnsi="Cambria Math"/>
                </w:rPr>
                <m:t>m</m:t>
              </w:ins>
            </m:r>
          </m:sup>
          <m:e>
            <m:sSup>
              <m:sSupPr>
                <m:ctrlPr>
                  <w:ins w:id="365" w:author="Chen Yang" w:date="2024-05-22T19:46:00Z" w16du:dateUtc="2024-05-22T11:46:00Z">
                    <w:rPr>
                      <w:rFonts w:ascii="Cambria Math" w:hAnsi="Cambria Math"/>
                    </w:rPr>
                  </w:ins>
                </m:ctrlPr>
              </m:sSupPr>
              <m:e>
                <m:d>
                  <m:dPr>
                    <m:begChr m:val="∥"/>
                    <m:endChr m:val="∥"/>
                    <m:ctrlPr>
                      <w:ins w:id="366" w:author="Chen Yang" w:date="2024-05-22T19:46:00Z" w16du:dateUtc="2024-05-22T11:46:00Z">
                        <w:rPr>
                          <w:rFonts w:ascii="Cambria Math" w:hAnsi="Cambria Math"/>
                        </w:rPr>
                      </w:ins>
                    </m:ctrlPr>
                  </m:dPr>
                  <m:e>
                    <m:sSup>
                      <m:sSupPr>
                        <m:ctrlPr>
                          <w:ins w:id="367" w:author="Chen Yang" w:date="2024-05-22T19:46:00Z" w16du:dateUtc="2024-05-22T11:46:00Z">
                            <w:rPr>
                              <w:rFonts w:ascii="Cambria Math" w:hAnsi="Cambria Math"/>
                            </w:rPr>
                          </w:ins>
                        </m:ctrlPr>
                      </m:sSupPr>
                      <m:e>
                        <m:r>
                          <w:ins w:id="368" w:author="Chen Yang" w:date="2024-05-22T19:46:00Z" w16du:dateUtc="2024-05-22T11:46:00Z">
                            <w:rPr>
                              <w:rFonts w:ascii="Cambria Math" w:hAnsi="Cambria Math"/>
                            </w:rPr>
                            <m:t>x</m:t>
                          </w:ins>
                        </m:r>
                      </m:e>
                      <m:sup>
                        <m:d>
                          <m:dPr>
                            <m:ctrlPr>
                              <w:ins w:id="369" w:author="Chen Yang" w:date="2024-05-22T19:46:00Z" w16du:dateUtc="2024-05-22T11:46:00Z">
                                <w:rPr>
                                  <w:rFonts w:ascii="Cambria Math" w:hAnsi="Cambria Math"/>
                                </w:rPr>
                              </w:ins>
                            </m:ctrlPr>
                          </m:dPr>
                          <m:e>
                            <m:r>
                              <w:ins w:id="370" w:author="Chen Yang" w:date="2024-05-22T19:46:00Z" w16du:dateUtc="2024-05-22T11:46:00Z">
                                <w:rPr>
                                  <w:rFonts w:ascii="Cambria Math" w:hAnsi="Cambria Math"/>
                                </w:rPr>
                                <m:t>i</m:t>
                              </w:ins>
                            </m:r>
                          </m:e>
                        </m:d>
                      </m:sup>
                    </m:sSup>
                    <m:r>
                      <w:ins w:id="371" w:author="Chen Yang" w:date="2024-05-22T19:47:00Z" w16du:dateUtc="2024-05-22T11:47:00Z">
                        <w:rPr>
                          <w:rFonts w:ascii="Cambria Math" w:hAnsi="Cambria Math"/>
                        </w:rPr>
                        <m:t>-</m:t>
                      </w:ins>
                    </m:r>
                    <m:sSubSup>
                      <m:sSubSupPr>
                        <m:ctrlPr>
                          <w:ins w:id="372" w:author="Chen Yang" w:date="2024-05-22T19:47:00Z" w16du:dateUtc="2024-05-22T11:47:00Z">
                            <w:rPr>
                              <w:rFonts w:ascii="Cambria Math" w:hAnsi="Cambria Math"/>
                              <w:i/>
                            </w:rPr>
                          </w:ins>
                        </m:ctrlPr>
                      </m:sSubSupPr>
                      <m:e>
                        <m:r>
                          <w:ins w:id="373" w:author="Chen Yang" w:date="2024-05-22T19:47:00Z" w16du:dateUtc="2024-05-22T11:47:00Z">
                            <w:rPr>
                              <w:rFonts w:ascii="Cambria Math" w:hAnsi="Cambria Math"/>
                            </w:rPr>
                            <m:t>x</m:t>
                          </w:ins>
                        </m:r>
                      </m:e>
                      <m:sub>
                        <m:r>
                          <w:ins w:id="374" w:author="Chen Yang" w:date="2024-05-22T19:47:00Z" w16du:dateUtc="2024-05-22T11:47:00Z">
                            <w:rPr>
                              <w:rFonts w:ascii="Cambria Math" w:hAnsi="Cambria Math"/>
                            </w:rPr>
                            <m:t>approx</m:t>
                          </w:ins>
                        </m:r>
                      </m:sub>
                      <m:sup>
                        <m:r>
                          <w:ins w:id="375" w:author="Chen Yang" w:date="2024-05-22T19:47:00Z" w16du:dateUtc="2024-05-22T11:47:00Z">
                            <w:rPr>
                              <w:rFonts w:ascii="Cambria Math" w:hAnsi="Cambria Math"/>
                            </w:rPr>
                            <m:t>(i)</m:t>
                          </w:ins>
                        </m:r>
                      </m:sup>
                    </m:sSubSup>
                  </m:e>
                </m:d>
              </m:e>
              <m:sup>
                <m:r>
                  <w:ins w:id="376" w:author="Chen Yang" w:date="2024-05-22T19:46:00Z" w16du:dateUtc="2024-05-22T11:46:00Z">
                    <w:rPr>
                      <w:rFonts w:ascii="Cambria Math" w:hAnsi="Cambria Math"/>
                    </w:rPr>
                    <m:t>2</m:t>
                  </w:ins>
                </m:r>
              </m:sup>
            </m:sSup>
          </m:e>
        </m:nary>
      </m:oMath>
    </w:p>
    <w:p w14:paraId="7E4B6444" w14:textId="77777777" w:rsidR="006C77B1" w:rsidRDefault="006C77B1" w:rsidP="00A50418">
      <w:pPr>
        <w:pStyle w:val="af"/>
      </w:pPr>
      <w:r>
        <w:t>训练集的方差为：</w:t>
      </w:r>
      <m:oMath>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d>
                  <m:dPr>
                    <m:begChr m:val="∥"/>
                    <m:endChr m:val="∥"/>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e>
                </m:d>
              </m:e>
              <m:sup>
                <m:r>
                  <w:rPr>
                    <w:rFonts w:ascii="Cambria Math" w:hAnsi="Cambria Math"/>
                  </w:rPr>
                  <m:t>2</m:t>
                </m:r>
              </m:sup>
            </m:sSup>
          </m:e>
        </m:nary>
      </m:oMath>
    </w:p>
    <w:p w14:paraId="363E63B2" w14:textId="374941DD" w:rsidR="009F4DA6" w:rsidRDefault="006C77B1" w:rsidP="009F4DA6">
      <w:pPr>
        <w:pStyle w:val="af"/>
      </w:pPr>
      <w:r>
        <w:t>我们希望在平均均方误差与训练集方差的比例尽可能小的情况下选择尽可能小的</w:t>
      </w:r>
      <m:oMath>
        <m:r>
          <w:rPr>
            <w:rFonts w:ascii="Cambria Math" w:hAnsi="Cambria Math"/>
          </w:rPr>
          <m:t>k</m:t>
        </m:r>
      </m:oMath>
      <w:r>
        <w:t>值。</w:t>
      </w:r>
    </w:p>
    <w:p w14:paraId="4E9F8E09" w14:textId="4C024C71" w:rsidR="006C77B1" w:rsidRDefault="006C77B1" w:rsidP="00A50418">
      <w:pPr>
        <w:pStyle w:val="af"/>
      </w:pPr>
      <w:r>
        <w:t>如果我们希望这个比例小于</w:t>
      </w:r>
      <w:r>
        <w:t>1%</w:t>
      </w:r>
      <w:r>
        <w:t>，就意味着原本数据的偏差有</w:t>
      </w:r>
      <w:r>
        <w:t>99%</w:t>
      </w:r>
      <w:r>
        <w:t>都保留下来了，如果我们选择保留</w:t>
      </w:r>
      <w:r>
        <w:t>95%</w:t>
      </w:r>
      <w:r>
        <w:t>的</w:t>
      </w:r>
      <w:ins w:id="377" w:author="Chen Yang" w:date="2024-05-22T19:48:00Z" w16du:dateUtc="2024-05-22T11:48:00Z">
        <w:r w:rsidR="009F4DA6">
          <w:rPr>
            <w:rFonts w:hint="eastAsia"/>
          </w:rPr>
          <w:t>方差</w:t>
        </w:r>
      </w:ins>
      <w:del w:id="378" w:author="Chen Yang" w:date="2024-05-22T19:48:00Z" w16du:dateUtc="2024-05-22T11:48:00Z">
        <w:r w:rsidDel="009F4DA6">
          <w:delText>偏差</w:delText>
        </w:r>
      </w:del>
      <w:r>
        <w:t>，便能非常显著地降低模型</w:t>
      </w:r>
      <w:proofErr w:type="gramStart"/>
      <w:r>
        <w:t>中特征</w:t>
      </w:r>
      <w:proofErr w:type="gramEnd"/>
      <w:r>
        <w:t>的维度了。</w:t>
      </w:r>
    </w:p>
    <w:p w14:paraId="5A18C789" w14:textId="77777777" w:rsidR="006C77B1" w:rsidRDefault="006C77B1" w:rsidP="00A50418">
      <w:pPr>
        <w:pStyle w:val="af"/>
      </w:pPr>
      <w:r>
        <w:t>我们可以先令</w:t>
      </w:r>
      <m:oMath>
        <m:r>
          <w:rPr>
            <w:rFonts w:ascii="Cambria Math" w:hAnsi="Cambria Math"/>
          </w:rPr>
          <m:t>k=1</m:t>
        </m:r>
      </m:oMath>
      <w:r>
        <w:t>，然后进行主要成分分析，获得</w:t>
      </w:r>
      <m:oMath>
        <m:sSub>
          <m:sSubPr>
            <m:ctrlPr>
              <w:rPr>
                <w:rFonts w:ascii="Cambria Math" w:hAnsi="Cambria Math"/>
              </w:rPr>
            </m:ctrlPr>
          </m:sSubPr>
          <m:e>
            <m:r>
              <w:rPr>
                <w:rFonts w:ascii="Cambria Math" w:hAnsi="Cambria Math"/>
              </w:rPr>
              <m:t>U</m:t>
            </m:r>
          </m:e>
          <m:sub>
            <m:r>
              <w:rPr>
                <w:rFonts w:ascii="Cambria Math" w:hAnsi="Cambria Math"/>
              </w:rPr>
              <m:t>reduce</m:t>
            </m:r>
          </m:sub>
        </m:sSub>
      </m:oMath>
      <w:r>
        <w:t>和</w:t>
      </w:r>
      <m:oMath>
        <m:r>
          <w:rPr>
            <w:rFonts w:ascii="Cambria Math" w:hAnsi="Cambria Math"/>
          </w:rPr>
          <m:t>z</m:t>
        </m:r>
      </m:oMath>
      <w:r>
        <w:t>，然后计算比例是否小于</w:t>
      </w:r>
      <w:r>
        <w:t>1%</w:t>
      </w:r>
      <w:r>
        <w:t>。如果不是的话再令</w:t>
      </w:r>
      <m:oMath>
        <m:r>
          <w:rPr>
            <w:rFonts w:ascii="Cambria Math" w:hAnsi="Cambria Math"/>
          </w:rPr>
          <m:t>k=2</m:t>
        </m:r>
      </m:oMath>
      <w:r>
        <w:t>，如此类推，直到找到可以使得比例小于</w:t>
      </w:r>
      <w:r>
        <w:t>1%</w:t>
      </w:r>
      <w:r>
        <w:t>的最小</w:t>
      </w:r>
      <m:oMath>
        <m:r>
          <w:rPr>
            <w:rFonts w:ascii="Cambria Math" w:hAnsi="Cambria Math"/>
          </w:rPr>
          <m:t>k</m:t>
        </m:r>
      </m:oMath>
      <w:r>
        <w:t xml:space="preserve"> </w:t>
      </w:r>
      <w:r>
        <w:t>值（原因是各个特征之间通常情况存在某种相关性）。</w:t>
      </w:r>
    </w:p>
    <w:p w14:paraId="03ABAB90" w14:textId="77777777" w:rsidR="006C77B1" w:rsidRDefault="006C77B1" w:rsidP="00A50418">
      <w:pPr>
        <w:pStyle w:val="af"/>
      </w:pPr>
      <w:r>
        <w:t>还有一些更好的方式来选择</w:t>
      </w:r>
      <m:oMath>
        <m:r>
          <w:rPr>
            <w:rFonts w:ascii="Cambria Math" w:hAnsi="Cambria Math"/>
          </w:rPr>
          <m:t>k</m:t>
        </m:r>
      </m:oMath>
      <w:r>
        <w:t>，当我们在</w:t>
      </w:r>
      <w:r>
        <w:rPr>
          <w:b/>
        </w:rPr>
        <w:t>Octave</w:t>
      </w:r>
      <w:r>
        <w:t>中调用</w:t>
      </w:r>
      <w:r>
        <w:t>“</w:t>
      </w:r>
      <w:proofErr w:type="spellStart"/>
      <w:r>
        <w:rPr>
          <w:b/>
        </w:rPr>
        <w:t>svd</w:t>
      </w:r>
      <w:proofErr w:type="spellEnd"/>
      <w:r>
        <w:t>”</w:t>
      </w:r>
      <w:r>
        <w:t>函数的时候，我们获得三个参数：</w:t>
      </w:r>
      <w:commentRangeStart w:id="379"/>
      <w:r w:rsidRPr="0010115D">
        <w:rPr>
          <w:rStyle w:val="VerbatimChar"/>
          <w:color w:val="FF0000"/>
        </w:rPr>
        <w:t xml:space="preserve">[U, S, V] = </w:t>
      </w:r>
      <w:proofErr w:type="spellStart"/>
      <w:r w:rsidRPr="0010115D">
        <w:rPr>
          <w:rStyle w:val="VerbatimChar"/>
          <w:color w:val="FF0000"/>
        </w:rPr>
        <w:t>svd</w:t>
      </w:r>
      <w:proofErr w:type="spellEnd"/>
      <w:r w:rsidRPr="0010115D">
        <w:rPr>
          <w:rStyle w:val="VerbatimChar"/>
          <w:color w:val="FF0000"/>
        </w:rPr>
        <w:t>(sigma)</w:t>
      </w:r>
      <w:commentRangeEnd w:id="379"/>
      <w:r w:rsidR="0087221E">
        <w:rPr>
          <w:rStyle w:val="affb"/>
        </w:rPr>
        <w:commentReference w:id="379"/>
      </w:r>
      <w:r>
        <w:t>。</w:t>
      </w:r>
    </w:p>
    <w:p w14:paraId="6BE17027" w14:textId="77777777" w:rsidR="006C77B1" w:rsidRDefault="006C77B1" w:rsidP="00A50418">
      <w:pPr>
        <w:pStyle w:val="af"/>
      </w:pPr>
      <w:r>
        <w:rPr>
          <w:noProof/>
        </w:rPr>
        <w:drawing>
          <wp:inline distT="0" distB="0" distL="0" distR="0" wp14:anchorId="2316B44E" wp14:editId="390FC903">
            <wp:extent cx="2105025" cy="1038225"/>
            <wp:effectExtent l="0" t="0" r="0" b="0"/>
            <wp:docPr id="60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4477d787f876ae4e72cb416a2cb0b8a.jpg"/>
                    <pic:cNvPicPr>
                      <a:picLocks noChangeAspect="1" noChangeArrowheads="1"/>
                    </pic:cNvPicPr>
                  </pic:nvPicPr>
                  <pic:blipFill>
                    <a:blip r:embed="rId327"/>
                    <a:stretch>
                      <a:fillRect/>
                    </a:stretch>
                  </pic:blipFill>
                  <pic:spPr bwMode="auto">
                    <a:xfrm>
                      <a:off x="0" y="0"/>
                      <a:ext cx="2105025" cy="1038225"/>
                    </a:xfrm>
                    <a:prstGeom prst="rect">
                      <a:avLst/>
                    </a:prstGeom>
                    <a:noFill/>
                    <a:ln w="9525">
                      <a:noFill/>
                      <a:headEnd/>
                      <a:tailEnd/>
                    </a:ln>
                  </pic:spPr>
                </pic:pic>
              </a:graphicData>
            </a:graphic>
          </wp:inline>
        </w:drawing>
      </w:r>
    </w:p>
    <w:p w14:paraId="02B2B66D" w14:textId="77777777" w:rsidR="0010115D" w:rsidRDefault="006C77B1" w:rsidP="00A50418">
      <w:pPr>
        <w:pStyle w:val="af"/>
      </w:pPr>
      <w:r>
        <w:t>其中的</w:t>
      </w:r>
      <m:oMath>
        <m:r>
          <w:rPr>
            <w:rFonts w:ascii="Cambria Math" w:hAnsi="Cambria Math"/>
          </w:rPr>
          <m:t>S</m:t>
        </m:r>
      </m:oMath>
      <w:r>
        <w:t>是一个</w:t>
      </w:r>
      <m:oMath>
        <m:r>
          <w:rPr>
            <w:rFonts w:ascii="Cambria Math" w:hAnsi="Cambria Math"/>
          </w:rPr>
          <m:t>n×n</m:t>
        </m:r>
      </m:oMath>
      <w:r>
        <w:t>的矩阵，只有对角线上有值，而其它单元都是</w:t>
      </w:r>
      <w:r>
        <w:t>0</w:t>
      </w:r>
      <w:r>
        <w:t>，我们可以使用这个矩阵来计算平均均方误差与训练集方差的比例：</w:t>
      </w:r>
    </w:p>
    <w:p w14:paraId="6DC917E1" w14:textId="3200A287" w:rsidR="006C77B1" w:rsidRDefault="00000000" w:rsidP="0010115D">
      <w:pPr>
        <w:pStyle w:val="af"/>
        <w:ind w:firstLine="440"/>
        <w:jc w:val="center"/>
      </w:pPr>
      <m:oMathPara>
        <m:oMath>
          <m:f>
            <m:fPr>
              <m:ctrlPr>
                <w:rPr>
                  <w:rFonts w:ascii="Cambria Math" w:hAnsi="Cambria Math"/>
                  <w:sz w:val="22"/>
                </w:rPr>
              </m:ctrlPr>
            </m:fPr>
            <m:num>
              <m:f>
                <m:fPr>
                  <m:ctrlPr>
                    <w:rPr>
                      <w:rFonts w:ascii="Cambria Math" w:hAnsi="Cambria Math"/>
                      <w:sz w:val="22"/>
                    </w:rPr>
                  </m:ctrlPr>
                </m:fPr>
                <m:num>
                  <m:r>
                    <w:rPr>
                      <w:rFonts w:ascii="Cambria Math" w:hAnsi="Cambria Math"/>
                      <w:sz w:val="22"/>
                    </w:rPr>
                    <m:t>1</m:t>
                  </m:r>
                </m:num>
                <m:den>
                  <m:r>
                    <w:rPr>
                      <w:rFonts w:ascii="Cambria Math" w:hAnsi="Cambria Math"/>
                      <w:sz w:val="22"/>
                    </w:rPr>
                    <m:t>m</m:t>
                  </m:r>
                </m:den>
              </m:f>
              <m:nary>
                <m:naryPr>
                  <m:chr m:val="∑"/>
                  <m:limLoc m:val="undOvr"/>
                  <m:ctrlPr>
                    <w:rPr>
                      <w:rFonts w:ascii="Cambria Math" w:hAnsi="Cambria Math"/>
                      <w:sz w:val="22"/>
                    </w:rPr>
                  </m:ctrlPr>
                </m:naryPr>
                <m:sub>
                  <m:r>
                    <w:rPr>
                      <w:rFonts w:ascii="Cambria Math" w:hAnsi="Cambria Math"/>
                      <w:sz w:val="22"/>
                    </w:rPr>
                    <m:t>i=1</m:t>
                  </m:r>
                </m:sub>
                <m:sup>
                  <m:r>
                    <w:rPr>
                      <w:rFonts w:ascii="Cambria Math" w:hAnsi="Cambria Math"/>
                      <w:sz w:val="22"/>
                    </w:rPr>
                    <m:t>m</m:t>
                  </m:r>
                </m:sup>
                <m:e>
                  <m:sSup>
                    <m:sSupPr>
                      <m:ctrlPr>
                        <w:rPr>
                          <w:rFonts w:ascii="Cambria Math" w:hAnsi="Cambria Math"/>
                          <w:sz w:val="22"/>
                        </w:rPr>
                      </m:ctrlPr>
                    </m:sSupPr>
                    <m:e>
                      <m:d>
                        <m:dPr>
                          <m:begChr m:val="∥"/>
                          <m:endChr m:val="∥"/>
                          <m:ctrlPr>
                            <w:rPr>
                              <w:rFonts w:ascii="Cambria Math" w:hAnsi="Cambria Math"/>
                              <w:sz w:val="22"/>
                            </w:rPr>
                          </m:ctrlPr>
                        </m:dPr>
                        <m:e>
                          <m:sSup>
                            <m:sSupPr>
                              <m:ctrlPr>
                                <w:rPr>
                                  <w:rFonts w:ascii="Cambria Math" w:hAnsi="Cambria Math"/>
                                  <w:sz w:val="22"/>
                                </w:rPr>
                              </m:ctrlPr>
                            </m:sSupPr>
                            <m:e>
                              <m:r>
                                <w:rPr>
                                  <w:rFonts w:ascii="Cambria Math" w:hAnsi="Cambria Math"/>
                                  <w:sz w:val="22"/>
                                </w:rPr>
                                <m:t>x</m:t>
                              </m:r>
                            </m:e>
                            <m:sup>
                              <m:d>
                                <m:dPr>
                                  <m:ctrlPr>
                                    <w:rPr>
                                      <w:rFonts w:ascii="Cambria Math" w:hAnsi="Cambria Math"/>
                                      <w:sz w:val="22"/>
                                    </w:rPr>
                                  </m:ctrlPr>
                                </m:dPr>
                                <m:e>
                                  <m:r>
                                    <w:rPr>
                                      <w:rFonts w:ascii="Cambria Math" w:hAnsi="Cambria Math"/>
                                      <w:sz w:val="22"/>
                                    </w:rPr>
                                    <m:t>i</m:t>
                                  </m:r>
                                </m:e>
                              </m:d>
                            </m:sup>
                          </m:sSup>
                          <m:r>
                            <w:rPr>
                              <w:rFonts w:ascii="Cambria Math" w:hAnsi="Cambria Math"/>
                              <w:sz w:val="22"/>
                            </w:rPr>
                            <m:t>-</m:t>
                          </m:r>
                          <m:sSubSup>
                            <m:sSubSupPr>
                              <m:ctrlPr>
                                <w:rPr>
                                  <w:rFonts w:ascii="Cambria Math" w:hAnsi="Cambria Math"/>
                                  <w:sz w:val="22"/>
                                </w:rPr>
                              </m:ctrlPr>
                            </m:sSubSupPr>
                            <m:e>
                              <m:r>
                                <w:rPr>
                                  <w:rFonts w:ascii="Cambria Math" w:hAnsi="Cambria Math"/>
                                  <w:sz w:val="22"/>
                                </w:rPr>
                                <m:t>x</m:t>
                              </m:r>
                            </m:e>
                            <m:sub>
                              <m:r>
                                <w:rPr>
                                  <w:rFonts w:ascii="Cambria Math" w:hAnsi="Cambria Math"/>
                                  <w:sz w:val="22"/>
                                </w:rPr>
                                <m:t>approx</m:t>
                              </m:r>
                            </m:sub>
                            <m:sup>
                              <m:d>
                                <m:dPr>
                                  <m:ctrlPr>
                                    <w:rPr>
                                      <w:rFonts w:ascii="Cambria Math" w:hAnsi="Cambria Math"/>
                                      <w:sz w:val="22"/>
                                    </w:rPr>
                                  </m:ctrlPr>
                                </m:dPr>
                                <m:e>
                                  <m:r>
                                    <w:rPr>
                                      <w:rFonts w:ascii="Cambria Math" w:hAnsi="Cambria Math"/>
                                      <w:sz w:val="22"/>
                                    </w:rPr>
                                    <m:t>i</m:t>
                                  </m:r>
                                </m:e>
                              </m:d>
                            </m:sup>
                          </m:sSubSup>
                        </m:e>
                      </m:d>
                    </m:e>
                    <m:sup>
                      <m:r>
                        <w:rPr>
                          <w:rFonts w:ascii="Cambria Math" w:hAnsi="Cambria Math"/>
                          <w:sz w:val="22"/>
                        </w:rPr>
                        <m:t>2</m:t>
                      </m:r>
                    </m:sup>
                  </m:sSup>
                </m:e>
              </m:nary>
            </m:num>
            <m:den>
              <m:f>
                <m:fPr>
                  <m:ctrlPr>
                    <w:rPr>
                      <w:rFonts w:ascii="Cambria Math" w:hAnsi="Cambria Math"/>
                      <w:sz w:val="22"/>
                    </w:rPr>
                  </m:ctrlPr>
                </m:fPr>
                <m:num>
                  <m:r>
                    <w:rPr>
                      <w:rFonts w:ascii="Cambria Math" w:hAnsi="Cambria Math"/>
                      <w:sz w:val="22"/>
                    </w:rPr>
                    <m:t>1</m:t>
                  </m:r>
                </m:num>
                <m:den>
                  <m:r>
                    <w:rPr>
                      <w:rFonts w:ascii="Cambria Math" w:hAnsi="Cambria Math"/>
                      <w:sz w:val="22"/>
                    </w:rPr>
                    <m:t>m</m:t>
                  </m:r>
                </m:den>
              </m:f>
              <m:nary>
                <m:naryPr>
                  <m:chr m:val="∑"/>
                  <m:limLoc m:val="undOvr"/>
                  <m:ctrlPr>
                    <w:rPr>
                      <w:rFonts w:ascii="Cambria Math" w:hAnsi="Cambria Math"/>
                      <w:sz w:val="22"/>
                    </w:rPr>
                  </m:ctrlPr>
                </m:naryPr>
                <m:sub>
                  <m:r>
                    <w:rPr>
                      <w:rFonts w:ascii="Cambria Math" w:hAnsi="Cambria Math"/>
                      <w:sz w:val="22"/>
                    </w:rPr>
                    <m:t>i=1</m:t>
                  </m:r>
                </m:sub>
                <m:sup>
                  <m:r>
                    <w:rPr>
                      <w:rFonts w:ascii="Cambria Math" w:hAnsi="Cambria Math"/>
                      <w:sz w:val="22"/>
                    </w:rPr>
                    <m:t>m</m:t>
                  </m:r>
                </m:sup>
                <m:e>
                  <m:sSup>
                    <m:sSupPr>
                      <m:ctrlPr>
                        <w:rPr>
                          <w:rFonts w:ascii="Cambria Math" w:hAnsi="Cambria Math"/>
                          <w:sz w:val="22"/>
                        </w:rPr>
                      </m:ctrlPr>
                    </m:sSupPr>
                    <m:e>
                      <m:d>
                        <m:dPr>
                          <m:begChr m:val="∥"/>
                          <m:endChr m:val="∥"/>
                          <m:ctrlPr>
                            <w:rPr>
                              <w:rFonts w:ascii="Cambria Math" w:hAnsi="Cambria Math"/>
                              <w:sz w:val="22"/>
                            </w:rPr>
                          </m:ctrlPr>
                        </m:dPr>
                        <m:e>
                          <m:sSup>
                            <m:sSupPr>
                              <m:ctrlPr>
                                <w:rPr>
                                  <w:rFonts w:ascii="Cambria Math" w:hAnsi="Cambria Math"/>
                                  <w:sz w:val="22"/>
                                </w:rPr>
                              </m:ctrlPr>
                            </m:sSupPr>
                            <m:e>
                              <m:r>
                                <w:rPr>
                                  <w:rFonts w:ascii="Cambria Math" w:hAnsi="Cambria Math"/>
                                  <w:sz w:val="22"/>
                                </w:rPr>
                                <m:t>x</m:t>
                              </m:r>
                            </m:e>
                            <m:sup>
                              <m:r>
                                <w:rPr>
                                  <w:rFonts w:ascii="Cambria Math" w:hAnsi="Cambria Math"/>
                                  <w:sz w:val="22"/>
                                </w:rPr>
                                <m:t>(i)</m:t>
                              </m:r>
                            </m:sup>
                          </m:sSup>
                        </m:e>
                      </m:d>
                    </m:e>
                    <m:sup>
                      <m:r>
                        <w:rPr>
                          <w:rFonts w:ascii="Cambria Math" w:hAnsi="Cambria Math"/>
                          <w:sz w:val="22"/>
                        </w:rPr>
                        <m:t>2</m:t>
                      </m:r>
                    </m:sup>
                  </m:sSup>
                </m:e>
              </m:nary>
            </m:den>
          </m:f>
          <m:r>
            <w:rPr>
              <w:rFonts w:ascii="Cambria Math" w:hAnsi="Cambria Math"/>
              <w:sz w:val="22"/>
            </w:rPr>
            <m:t>=1-</m:t>
          </m:r>
          <m:f>
            <m:fPr>
              <m:ctrlPr>
                <w:rPr>
                  <w:rFonts w:ascii="Cambria Math" w:hAnsi="Cambria Math"/>
                  <w:sz w:val="22"/>
                </w:rPr>
              </m:ctrlPr>
            </m:fPr>
            <m:num>
              <m:sSubSup>
                <m:sSubSupPr>
                  <m:ctrlPr>
                    <w:rPr>
                      <w:rFonts w:ascii="Cambria Math" w:hAnsi="Cambria Math"/>
                      <w:sz w:val="22"/>
                    </w:rPr>
                  </m:ctrlPr>
                </m:sSubSupPr>
                <m:e>
                  <m:r>
                    <w:rPr>
                      <w:rFonts w:ascii="Cambria Math" w:hAnsi="Cambria Math"/>
                      <w:sz w:val="22"/>
                    </w:rPr>
                    <m:t>Σ</m:t>
                  </m:r>
                </m:e>
                <m:sub>
                  <m:r>
                    <w:rPr>
                      <w:rFonts w:ascii="Cambria Math" w:hAnsi="Cambria Math"/>
                      <w:sz w:val="22"/>
                    </w:rPr>
                    <m:t>i=1</m:t>
                  </m:r>
                </m:sub>
                <m:sup>
                  <m:r>
                    <w:rPr>
                      <w:rFonts w:ascii="Cambria Math" w:hAnsi="Cambria Math"/>
                      <w:sz w:val="22"/>
                    </w:rPr>
                    <m:t>k</m:t>
                  </m:r>
                </m:sup>
              </m:sSubSup>
              <m:sSub>
                <m:sSubPr>
                  <m:ctrlPr>
                    <w:rPr>
                      <w:rFonts w:ascii="Cambria Math" w:hAnsi="Cambria Math"/>
                      <w:sz w:val="22"/>
                    </w:rPr>
                  </m:ctrlPr>
                </m:sSubPr>
                <m:e>
                  <m:r>
                    <w:rPr>
                      <w:rFonts w:ascii="Cambria Math" w:hAnsi="Cambria Math"/>
                      <w:sz w:val="22"/>
                    </w:rPr>
                    <m:t>s</m:t>
                  </m:r>
                </m:e>
                <m:sub>
                  <m:r>
                    <w:rPr>
                      <w:rFonts w:ascii="Cambria Math" w:hAnsi="Cambria Math"/>
                      <w:sz w:val="22"/>
                    </w:rPr>
                    <m:t>ii</m:t>
                  </m:r>
                </m:sub>
              </m:sSub>
            </m:num>
            <m:den>
              <m:sSubSup>
                <m:sSubSupPr>
                  <m:ctrlPr>
                    <w:rPr>
                      <w:rFonts w:ascii="Cambria Math" w:hAnsi="Cambria Math"/>
                      <w:sz w:val="22"/>
                    </w:rPr>
                  </m:ctrlPr>
                </m:sSubSupPr>
                <m:e>
                  <m:r>
                    <w:rPr>
                      <w:rFonts w:ascii="Cambria Math" w:hAnsi="Cambria Math"/>
                      <w:sz w:val="22"/>
                    </w:rPr>
                    <m:t>Σ</m:t>
                  </m:r>
                </m:e>
                <m:sub>
                  <m:r>
                    <w:rPr>
                      <w:rFonts w:ascii="Cambria Math" w:hAnsi="Cambria Math"/>
                      <w:sz w:val="22"/>
                    </w:rPr>
                    <m:t>i=1</m:t>
                  </m:r>
                </m:sub>
                <m:sup>
                  <m:r>
                    <w:rPr>
                      <w:rFonts w:ascii="Cambria Math" w:hAnsi="Cambria Math"/>
                      <w:sz w:val="22"/>
                    </w:rPr>
                    <m:t>n</m:t>
                  </m:r>
                </m:sup>
              </m:sSubSup>
              <m:sSub>
                <m:sSubPr>
                  <m:ctrlPr>
                    <w:rPr>
                      <w:rFonts w:ascii="Cambria Math" w:hAnsi="Cambria Math"/>
                      <w:sz w:val="22"/>
                    </w:rPr>
                  </m:ctrlPr>
                </m:sSubPr>
                <m:e>
                  <m:r>
                    <w:rPr>
                      <w:rFonts w:ascii="Cambria Math" w:hAnsi="Cambria Math"/>
                      <w:sz w:val="22"/>
                    </w:rPr>
                    <m:t>s</m:t>
                  </m:r>
                </m:e>
                <m:sub>
                  <m:r>
                    <w:rPr>
                      <w:rFonts w:ascii="Cambria Math" w:hAnsi="Cambria Math"/>
                      <w:sz w:val="22"/>
                    </w:rPr>
                    <m:t>ii</m:t>
                  </m:r>
                </m:sub>
              </m:sSub>
            </m:den>
          </m:f>
          <m:r>
            <w:rPr>
              <w:rFonts w:ascii="Cambria Math" w:hAnsi="Cambria Math"/>
              <w:sz w:val="22"/>
            </w:rPr>
            <m:t>≤1%</m:t>
          </m:r>
        </m:oMath>
      </m:oMathPara>
    </w:p>
    <w:p w14:paraId="6F9F618B" w14:textId="77777777" w:rsidR="0010115D" w:rsidRDefault="006C77B1" w:rsidP="00A50418">
      <w:pPr>
        <w:pStyle w:val="af"/>
      </w:pPr>
      <w:r>
        <w:t>也就是：</w:t>
      </w:r>
    </w:p>
    <w:bookmarkStart w:id="380" w:name="OLE_LINK3"/>
    <w:bookmarkStart w:id="381" w:name="OLE_LINK4"/>
    <w:p w14:paraId="56A616C3" w14:textId="35EA111D" w:rsidR="006C77B1" w:rsidRDefault="00000000" w:rsidP="00A50418">
      <w:pPr>
        <w:pStyle w:val="af"/>
      </w:pPr>
      <m:oMathPara>
        <m:oMath>
          <m:f>
            <m:fPr>
              <m:ctrlPr>
                <w:rPr>
                  <w:rFonts w:ascii="Cambria Math" w:hAnsi="Cambria Math"/>
                </w:rPr>
              </m:ctrlPr>
            </m:fPr>
            <m:num>
              <m:sSubSup>
                <m:sSubSupPr>
                  <m:ctrlPr>
                    <w:rPr>
                      <w:rFonts w:ascii="Cambria Math" w:hAnsi="Cambria Math"/>
                    </w:rPr>
                  </m:ctrlPr>
                </m:sSubSupPr>
                <m:e>
                  <m:r>
                    <w:rPr>
                      <w:rFonts w:ascii="Cambria Math" w:hAnsi="Cambria Math"/>
                    </w:rPr>
                    <m:t>Σ</m:t>
                  </m:r>
                </m:e>
                <m:sub>
                  <m:r>
                    <w:rPr>
                      <w:rFonts w:ascii="Cambria Math" w:hAnsi="Cambria Math"/>
                    </w:rPr>
                    <m:t>i=1</m:t>
                  </m:r>
                </m:sub>
                <m:sup>
                  <m:r>
                    <w:rPr>
                      <w:rFonts w:ascii="Cambria Math" w:hAnsi="Cambria Math"/>
                    </w:rPr>
                    <m:t>k</m:t>
                  </m:r>
                </m:sup>
              </m:sSubSup>
              <m:sSub>
                <m:sSubPr>
                  <m:ctrlPr>
                    <w:rPr>
                      <w:rFonts w:ascii="Cambria Math" w:hAnsi="Cambria Math"/>
                    </w:rPr>
                  </m:ctrlPr>
                </m:sSubPr>
                <m:e>
                  <m:r>
                    <w:rPr>
                      <w:rFonts w:ascii="Cambria Math" w:hAnsi="Cambria Math"/>
                    </w:rPr>
                    <m:t>s</m:t>
                  </m:r>
                </m:e>
                <m:sub>
                  <m:r>
                    <w:rPr>
                      <w:rFonts w:ascii="Cambria Math" w:hAnsi="Cambria Math"/>
                    </w:rPr>
                    <m:t>ii</m:t>
                  </m:r>
                </m:sub>
              </m:sSub>
            </m:num>
            <m:den>
              <m:sSubSup>
                <m:sSubSupPr>
                  <m:ctrlPr>
                    <w:rPr>
                      <w:rFonts w:ascii="Cambria Math" w:hAnsi="Cambria Math"/>
                    </w:rPr>
                  </m:ctrlPr>
                </m:sSubSupPr>
                <m:e>
                  <m:r>
                    <w:rPr>
                      <w:rFonts w:ascii="Cambria Math" w:hAnsi="Cambria Math"/>
                    </w:rPr>
                    <m:t>Σ</m:t>
                  </m:r>
                </m:e>
                <m:sub>
                  <m:r>
                    <w:rPr>
                      <w:rFonts w:ascii="Cambria Math" w:hAnsi="Cambria Math"/>
                    </w:rPr>
                    <m:t>i=1</m:t>
                  </m:r>
                </m:sub>
                <m:sup>
                  <m:r>
                    <w:rPr>
                      <w:rFonts w:ascii="Cambria Math" w:hAnsi="Cambria Math"/>
                    </w:rPr>
                    <m:t>n</m:t>
                  </m:r>
                </m:sup>
              </m:sSubSup>
              <m:sSub>
                <m:sSubPr>
                  <m:ctrlPr>
                    <w:rPr>
                      <w:rFonts w:ascii="Cambria Math" w:hAnsi="Cambria Math"/>
                    </w:rPr>
                  </m:ctrlPr>
                </m:sSubPr>
                <m:e>
                  <m:r>
                    <w:rPr>
                      <w:rFonts w:ascii="Cambria Math" w:hAnsi="Cambria Math"/>
                    </w:rPr>
                    <m:t>s</m:t>
                  </m:r>
                </m:e>
                <m:sub>
                  <m:r>
                    <w:rPr>
                      <w:rFonts w:ascii="Cambria Math" w:hAnsi="Cambria Math"/>
                    </w:rPr>
                    <m:t>ii</m:t>
                  </m:r>
                </m:sub>
              </m:sSub>
            </m:den>
          </m:f>
          <w:bookmarkEnd w:id="380"/>
          <w:bookmarkEnd w:id="381"/>
          <m:r>
            <w:rPr>
              <w:rFonts w:ascii="Cambria Math" w:hAnsi="Cambria Math"/>
            </w:rPr>
            <m:t>≥0.99</m:t>
          </m:r>
        </m:oMath>
      </m:oMathPara>
    </w:p>
    <w:p w14:paraId="4660CA45" w14:textId="77777777" w:rsidR="00381D86" w:rsidRDefault="006C77B1" w:rsidP="00A50418">
      <w:pPr>
        <w:pStyle w:val="af"/>
      </w:pPr>
      <w:r>
        <w:t>在压缩</w:t>
      </w:r>
      <w:proofErr w:type="gramStart"/>
      <w:r>
        <w:t>过数据</w:t>
      </w:r>
      <w:proofErr w:type="gramEnd"/>
      <w:r>
        <w:t>后，我们可以采用如下方法来近似地获得原有的特征：</w:t>
      </w:r>
    </w:p>
    <w:p w14:paraId="3CC412C7" w14:textId="5E88EFB5" w:rsidR="006C77B1" w:rsidRDefault="00000000" w:rsidP="00A50418">
      <w:pPr>
        <w:pStyle w:val="af"/>
      </w:pPr>
      <m:oMathPara>
        <m:oMath>
          <m:sSubSup>
            <m:sSubSupPr>
              <m:ctrlPr>
                <w:rPr>
                  <w:rFonts w:ascii="Cambria Math" w:hAnsi="Cambria Math"/>
                </w:rPr>
              </m:ctrlPr>
            </m:sSubSupPr>
            <m:e>
              <m:r>
                <w:rPr>
                  <w:rFonts w:ascii="Cambria Math" w:hAnsi="Cambria Math"/>
                </w:rPr>
                <m:t>x</m:t>
              </m:r>
            </m:e>
            <m:sub>
              <m:r>
                <w:rPr>
                  <w:rFonts w:ascii="Cambria Math" w:hAnsi="Cambria Math"/>
                </w:rPr>
                <m:t>approx</m:t>
              </m:r>
            </m:sub>
            <m:sup>
              <m:d>
                <m:dPr>
                  <m:ctrlPr>
                    <w:rPr>
                      <w:rFonts w:ascii="Cambria Math" w:hAnsi="Cambria Math"/>
                    </w:rPr>
                  </m:ctrlPr>
                </m:dPr>
                <m:e>
                  <m:r>
                    <w:rPr>
                      <w:rFonts w:ascii="Cambria Math" w:hAnsi="Cambria Math"/>
                    </w:rPr>
                    <m:t>i</m:t>
                  </m:r>
                </m:e>
              </m:d>
            </m:sup>
          </m:sSubSup>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reduce</m:t>
              </m:r>
            </m:sub>
          </m:sSub>
          <m:sSup>
            <m:sSupPr>
              <m:ctrlPr>
                <w:rPr>
                  <w:rFonts w:ascii="Cambria Math" w:hAnsi="Cambria Math"/>
                </w:rPr>
              </m:ctrlPr>
            </m:sSupPr>
            <m:e>
              <m:r>
                <w:rPr>
                  <w:rFonts w:ascii="Cambria Math" w:hAnsi="Cambria Math"/>
                </w:rPr>
                <m:t>z</m:t>
              </m:r>
            </m:e>
            <m:sup>
              <m:r>
                <w:rPr>
                  <w:rFonts w:ascii="Cambria Math" w:hAnsi="Cambria Math"/>
                </w:rPr>
                <m:t>(i)</m:t>
              </m:r>
            </m:sup>
          </m:sSup>
        </m:oMath>
      </m:oMathPara>
    </w:p>
    <w:p w14:paraId="4364DE6B" w14:textId="77777777" w:rsidR="00A50418" w:rsidRDefault="00A50418">
      <w:pPr>
        <w:widowControl/>
        <w:jc w:val="left"/>
        <w:rPr>
          <w:b/>
          <w:bCs/>
          <w:sz w:val="32"/>
          <w:szCs w:val="32"/>
        </w:rPr>
      </w:pPr>
      <w:bookmarkStart w:id="382" w:name="header-n239"/>
      <w:bookmarkEnd w:id="382"/>
      <w:r>
        <w:br w:type="page"/>
      </w:r>
    </w:p>
    <w:p w14:paraId="49113143" w14:textId="25798EB8" w:rsidR="006C77B1" w:rsidRDefault="006C77B1">
      <w:pPr>
        <w:pStyle w:val="3"/>
      </w:pPr>
      <w:bookmarkStart w:id="383" w:name="_Toc38636882"/>
      <w:r>
        <w:lastRenderedPageBreak/>
        <w:t xml:space="preserve">14.6 </w:t>
      </w:r>
      <w:r>
        <w:t>重建的压缩表示</w:t>
      </w:r>
      <w:bookmarkEnd w:id="383"/>
    </w:p>
    <w:p w14:paraId="339BB06E" w14:textId="77777777" w:rsidR="006C77B1" w:rsidRDefault="006C77B1" w:rsidP="00A50418">
      <w:pPr>
        <w:pStyle w:val="af0"/>
      </w:pPr>
      <w:r>
        <w:t>参考视频</w:t>
      </w:r>
      <w:r>
        <w:t>: 14 - 6 - Reconstruction from Compressed Representation (4 min).</w:t>
      </w:r>
      <w:proofErr w:type="spellStart"/>
      <w:r>
        <w:t>mkv</w:t>
      </w:r>
      <w:proofErr w:type="spellEnd"/>
    </w:p>
    <w:p w14:paraId="76CC44AC" w14:textId="77777777" w:rsidR="006C77B1" w:rsidRDefault="006C77B1" w:rsidP="00A50418">
      <w:pPr>
        <w:pStyle w:val="af"/>
      </w:pPr>
      <w:r>
        <w:t>在以前的视频中，我谈论</w:t>
      </w:r>
      <w:r>
        <w:rPr>
          <w:b/>
        </w:rPr>
        <w:t>PCA</w:t>
      </w:r>
      <w:r>
        <w:t>作为压缩算法。在那里你可能需要把</w:t>
      </w:r>
      <w:r>
        <w:t>1000</w:t>
      </w:r>
      <w:r>
        <w:t>维的数据压缩</w:t>
      </w:r>
      <w:r>
        <w:t>100</w:t>
      </w:r>
      <w:r>
        <w:t>维特征，或具有三维数据压缩到一二维表示。所以，如果这是一个压缩算法，应该能回到这个压缩表示，回到你原有的高维数据的一种近似。</w:t>
      </w:r>
    </w:p>
    <w:p w14:paraId="15737D16" w14:textId="77777777" w:rsidR="006C77B1" w:rsidRDefault="006C77B1" w:rsidP="00A50418">
      <w:pPr>
        <w:pStyle w:val="af"/>
      </w:pPr>
      <w:r>
        <w:t>所以，给定的</w:t>
      </w:r>
      <m:oMath>
        <m:sSup>
          <m:sSupPr>
            <m:ctrlPr>
              <w:rPr>
                <w:rFonts w:ascii="Cambria Math" w:hAnsi="Cambria Math"/>
              </w:rPr>
            </m:ctrlPr>
          </m:sSupPr>
          <m:e>
            <m:r>
              <w:rPr>
                <w:rFonts w:ascii="Cambria Math" w:hAnsi="Cambria Math"/>
              </w:rPr>
              <m:t>z</m:t>
            </m:r>
          </m:e>
          <m:sup>
            <m:r>
              <w:rPr>
                <w:rFonts w:ascii="Cambria Math" w:hAnsi="Cambria Math"/>
              </w:rPr>
              <m:t>(i)</m:t>
            </m:r>
          </m:sup>
        </m:sSup>
      </m:oMath>
      <w:r>
        <w:t>，这可能</w:t>
      </w:r>
      <w:r>
        <w:t>100</w:t>
      </w:r>
      <w:r>
        <w:t>维，怎么回到你原来的表示</w:t>
      </w:r>
      <m:oMath>
        <m:sSup>
          <m:sSupPr>
            <m:ctrlPr>
              <w:rPr>
                <w:rFonts w:ascii="Cambria Math" w:hAnsi="Cambria Math"/>
              </w:rPr>
            </m:ctrlPr>
          </m:sSupPr>
          <m:e>
            <m:r>
              <w:rPr>
                <w:rFonts w:ascii="Cambria Math" w:hAnsi="Cambria Math"/>
              </w:rPr>
              <m:t>x</m:t>
            </m:r>
          </m:e>
          <m:sup>
            <m:r>
              <w:rPr>
                <w:rFonts w:ascii="Cambria Math" w:hAnsi="Cambria Math"/>
              </w:rPr>
              <m:t>(i)</m:t>
            </m:r>
          </m:sup>
        </m:sSup>
      </m:oMath>
      <w:r>
        <w:t>，这可能是</w:t>
      </w:r>
      <w:r>
        <w:t>1000</w:t>
      </w:r>
      <w:r>
        <w:t>维的数组？</w:t>
      </w:r>
    </w:p>
    <w:p w14:paraId="0A927F8D" w14:textId="77777777" w:rsidR="006C77B1" w:rsidRDefault="006C77B1" w:rsidP="00A50418">
      <w:pPr>
        <w:pStyle w:val="af"/>
      </w:pPr>
      <w:r>
        <w:rPr>
          <w:noProof/>
        </w:rPr>
        <w:drawing>
          <wp:inline distT="0" distB="0" distL="0" distR="0" wp14:anchorId="2D9F462B" wp14:editId="2733EAEF">
            <wp:extent cx="4981575" cy="2828925"/>
            <wp:effectExtent l="0" t="0" r="9525" b="9525"/>
            <wp:docPr id="60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a4edcb9c0d0a3812a50b3e95ef3912a.png"/>
                    <pic:cNvPicPr>
                      <a:picLocks noChangeAspect="1" noChangeArrowheads="1"/>
                    </pic:cNvPicPr>
                  </pic:nvPicPr>
                  <pic:blipFill>
                    <a:blip r:embed="rId328"/>
                    <a:stretch>
                      <a:fillRect/>
                    </a:stretch>
                  </pic:blipFill>
                  <pic:spPr bwMode="auto">
                    <a:xfrm>
                      <a:off x="0" y="0"/>
                      <a:ext cx="4981575" cy="2828925"/>
                    </a:xfrm>
                    <a:prstGeom prst="rect">
                      <a:avLst/>
                    </a:prstGeom>
                    <a:noFill/>
                    <a:ln w="9525">
                      <a:noFill/>
                      <a:headEnd/>
                      <a:tailEnd/>
                    </a:ln>
                  </pic:spPr>
                </pic:pic>
              </a:graphicData>
            </a:graphic>
          </wp:inline>
        </w:drawing>
      </w:r>
    </w:p>
    <w:p w14:paraId="05F98E9F" w14:textId="77777777" w:rsidR="00381D86" w:rsidRDefault="006C77B1" w:rsidP="00A50418">
      <w:pPr>
        <w:pStyle w:val="af"/>
        <w:ind w:firstLine="422"/>
      </w:pPr>
      <w:r>
        <w:rPr>
          <w:b/>
        </w:rPr>
        <w:t>PCA</w:t>
      </w:r>
      <w:r>
        <w:t>算法，我们可能有一个这样的样本。如图中样本</w:t>
      </w:r>
      <m:oMath>
        <m:sSup>
          <m:sSupPr>
            <m:ctrlPr>
              <w:rPr>
                <w:rFonts w:ascii="Cambria Math" w:hAnsi="Cambria Math"/>
              </w:rPr>
            </m:ctrlPr>
          </m:sSupPr>
          <m:e>
            <m:r>
              <w:rPr>
                <w:rFonts w:ascii="Cambria Math" w:hAnsi="Cambria Math"/>
              </w:rPr>
              <m:t>x</m:t>
            </m:r>
          </m:e>
          <m:sup>
            <m:r>
              <w:rPr>
                <w:rFonts w:ascii="Cambria Math" w:hAnsi="Cambria Math"/>
              </w:rPr>
              <m:t>(1)</m:t>
            </m:r>
          </m:sup>
        </m:sSup>
      </m:oMath>
      <w:r>
        <w:t>,</w:t>
      </w:r>
      <m:oMath>
        <m:sSup>
          <m:sSupPr>
            <m:ctrlPr>
              <w:rPr>
                <w:rFonts w:ascii="Cambria Math" w:hAnsi="Cambria Math"/>
              </w:rPr>
            </m:ctrlPr>
          </m:sSupPr>
          <m:e>
            <m:r>
              <w:rPr>
                <w:rFonts w:ascii="Cambria Math" w:hAnsi="Cambria Math"/>
              </w:rPr>
              <m:t>x</m:t>
            </m:r>
          </m:e>
          <m:sup>
            <m:r>
              <w:rPr>
                <w:rFonts w:ascii="Cambria Math" w:hAnsi="Cambria Math"/>
              </w:rPr>
              <m:t>(2)</m:t>
            </m:r>
          </m:sup>
        </m:sSup>
      </m:oMath>
      <w:r>
        <w:t>。我们做的是，我们把这些样本投射到图中这个一维平面。然后现在我们需要只使用一个实数，比如</w:t>
      </w:r>
      <m:oMath>
        <m:sSup>
          <m:sSupPr>
            <m:ctrlPr>
              <w:rPr>
                <w:rFonts w:ascii="Cambria Math" w:hAnsi="Cambria Math"/>
              </w:rPr>
            </m:ctrlPr>
          </m:sSupPr>
          <m:e>
            <m:r>
              <w:rPr>
                <w:rFonts w:ascii="Cambria Math" w:hAnsi="Cambria Math"/>
              </w:rPr>
              <m:t>z</m:t>
            </m:r>
          </m:e>
          <m:sup>
            <m:r>
              <w:rPr>
                <w:rFonts w:ascii="Cambria Math" w:hAnsi="Cambria Math"/>
              </w:rPr>
              <m:t>(1)</m:t>
            </m:r>
          </m:sup>
        </m:sSup>
      </m:oMath>
      <w:r>
        <w:t>，指定这些点的位置后他们被投射到这一个三维曲面。给定一个点</w:t>
      </w:r>
      <m:oMath>
        <m:sSup>
          <m:sSupPr>
            <m:ctrlPr>
              <w:rPr>
                <w:rFonts w:ascii="Cambria Math" w:hAnsi="Cambria Math"/>
              </w:rPr>
            </m:ctrlPr>
          </m:sSupPr>
          <m:e>
            <m:r>
              <w:rPr>
                <w:rFonts w:ascii="Cambria Math" w:hAnsi="Cambria Math"/>
              </w:rPr>
              <m:t>z</m:t>
            </m:r>
          </m:e>
          <m:sup>
            <m:r>
              <w:rPr>
                <w:rFonts w:ascii="Cambria Math" w:hAnsi="Cambria Math"/>
              </w:rPr>
              <m:t>(1)</m:t>
            </m:r>
          </m:sup>
        </m:sSup>
      </m:oMath>
      <w:r>
        <w:t>，我们怎么能回去这个原始的二维空间呢？</w:t>
      </w:r>
      <m:oMath>
        <m:r>
          <w:rPr>
            <w:rFonts w:ascii="Cambria Math" w:hAnsi="Cambria Math"/>
          </w:rPr>
          <m:t>x</m:t>
        </m:r>
      </m:oMath>
      <w:r>
        <w:t>为</w:t>
      </w:r>
      <w:r>
        <w:t>2</w:t>
      </w:r>
      <w:r>
        <w:t>维，</w:t>
      </w:r>
      <w:r>
        <w:t>z</w:t>
      </w:r>
      <w:r>
        <w:t>为</w:t>
      </w:r>
      <w:r>
        <w:t>1</w:t>
      </w:r>
      <w:r>
        <w:t>维，</w:t>
      </w:r>
      <m:oMath>
        <m:r>
          <w:rPr>
            <w:rFonts w:ascii="Cambria Math" w:hAnsi="Cambria Math"/>
          </w:rPr>
          <m:t>z=</m:t>
        </m:r>
        <m:sSubSup>
          <m:sSubSupPr>
            <m:ctrlPr>
              <w:rPr>
                <w:rFonts w:ascii="Cambria Math" w:hAnsi="Cambria Math"/>
              </w:rPr>
            </m:ctrlPr>
          </m:sSubSupPr>
          <m:e>
            <m:r>
              <w:rPr>
                <w:rFonts w:ascii="Cambria Math" w:hAnsi="Cambria Math"/>
              </w:rPr>
              <m:t>U</m:t>
            </m:r>
          </m:e>
          <m:sub>
            <m:r>
              <w:rPr>
                <w:rFonts w:ascii="Cambria Math" w:hAnsi="Cambria Math"/>
              </w:rPr>
              <m:t>reduce</m:t>
            </m:r>
          </m:sub>
          <m:sup>
            <m:r>
              <w:rPr>
                <w:rFonts w:ascii="Cambria Math" w:hAnsi="Cambria Math"/>
              </w:rPr>
              <m:t>T</m:t>
            </m:r>
          </m:sup>
        </m:sSubSup>
        <m:r>
          <w:rPr>
            <w:rFonts w:ascii="Cambria Math" w:hAnsi="Cambria Math"/>
          </w:rPr>
          <m:t>x</m:t>
        </m:r>
      </m:oMath>
      <w:r>
        <w:t>，相反的方程为：</w:t>
      </w:r>
    </w:p>
    <w:p w14:paraId="02CFDE73" w14:textId="77777777" w:rsidR="00381D86" w:rsidRDefault="00000000" w:rsidP="00A50418">
      <w:pPr>
        <w:pStyle w:val="af"/>
      </w:pPr>
      <m:oMath>
        <m:sSub>
          <m:sSubPr>
            <m:ctrlPr>
              <w:rPr>
                <w:rFonts w:ascii="Cambria Math" w:hAnsi="Cambria Math"/>
              </w:rPr>
            </m:ctrlPr>
          </m:sSubPr>
          <m:e>
            <m:r>
              <w:rPr>
                <w:rFonts w:ascii="Cambria Math" w:hAnsi="Cambria Math"/>
              </w:rPr>
              <m:t>x</m:t>
            </m:r>
          </m:e>
          <m:sub>
            <m:r>
              <w:rPr>
                <w:rFonts w:ascii="Cambria Math" w:hAnsi="Cambria Math"/>
              </w:rPr>
              <m:t>appox</m:t>
            </m:r>
          </m:sub>
        </m:sSub>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reduce</m:t>
            </m:r>
          </m:sub>
        </m:sSub>
        <m:r>
          <w:rPr>
            <w:rFonts w:ascii="Cambria Math" w:hAnsi="Cambria Math"/>
          </w:rPr>
          <m:t>⋅z</m:t>
        </m:r>
      </m:oMath>
      <w:r w:rsidR="006C77B1">
        <w:t>,</w:t>
      </w:r>
      <m:oMath>
        <m:sSub>
          <m:sSubPr>
            <m:ctrlPr>
              <w:rPr>
                <w:rFonts w:ascii="Cambria Math" w:hAnsi="Cambria Math"/>
              </w:rPr>
            </m:ctrlPr>
          </m:sSubPr>
          <m:e>
            <m:r>
              <w:rPr>
                <w:rFonts w:ascii="Cambria Math" w:hAnsi="Cambria Math"/>
              </w:rPr>
              <m:t>x</m:t>
            </m:r>
          </m:e>
          <m:sub>
            <m:r>
              <w:rPr>
                <w:rFonts w:ascii="Cambria Math" w:hAnsi="Cambria Math"/>
              </w:rPr>
              <m:t>appox</m:t>
            </m:r>
          </m:sub>
        </m:sSub>
        <m:r>
          <w:rPr>
            <w:rFonts w:ascii="Cambria Math" w:hAnsi="Cambria Math"/>
          </w:rPr>
          <m:t>≈x</m:t>
        </m:r>
      </m:oMath>
      <w:r w:rsidR="006C77B1">
        <w:t>。</w:t>
      </w:r>
    </w:p>
    <w:p w14:paraId="3028916B" w14:textId="3A73AD65" w:rsidR="006C77B1" w:rsidRDefault="006C77B1" w:rsidP="00A50418">
      <w:pPr>
        <w:pStyle w:val="af"/>
      </w:pPr>
      <w:r>
        <w:t>如图：</w:t>
      </w:r>
    </w:p>
    <w:p w14:paraId="1F5F8466" w14:textId="6D0A4C03" w:rsidR="006C77B1" w:rsidRDefault="006C77B1" w:rsidP="00A50418">
      <w:pPr>
        <w:pStyle w:val="af"/>
      </w:pPr>
    </w:p>
    <w:p w14:paraId="10C4A1C8" w14:textId="091BE886" w:rsidR="009F4DA6" w:rsidRDefault="009F4DA6" w:rsidP="00A50418">
      <w:pPr>
        <w:pStyle w:val="af"/>
      </w:pPr>
      <w:r>
        <w:rPr>
          <w:noProof/>
        </w:rPr>
        <w:lastRenderedPageBreak/>
        <w:drawing>
          <wp:inline distT="0" distB="0" distL="0" distR="0" wp14:anchorId="0EB40CA3" wp14:editId="0824B138">
            <wp:extent cx="5274310" cy="2885440"/>
            <wp:effectExtent l="0" t="0" r="2540" b="0"/>
            <wp:docPr id="2456550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655027" name=""/>
                    <pic:cNvPicPr/>
                  </pic:nvPicPr>
                  <pic:blipFill>
                    <a:blip r:embed="rId329"/>
                    <a:stretch>
                      <a:fillRect/>
                    </a:stretch>
                  </pic:blipFill>
                  <pic:spPr>
                    <a:xfrm>
                      <a:off x="0" y="0"/>
                      <a:ext cx="5274310" cy="2885440"/>
                    </a:xfrm>
                    <a:prstGeom prst="rect">
                      <a:avLst/>
                    </a:prstGeom>
                  </pic:spPr>
                </pic:pic>
              </a:graphicData>
            </a:graphic>
          </wp:inline>
        </w:drawing>
      </w:r>
    </w:p>
    <w:p w14:paraId="40374B48" w14:textId="70BBD369" w:rsidR="006C77B1" w:rsidRDefault="006C77B1" w:rsidP="00A50418">
      <w:pPr>
        <w:pStyle w:val="af"/>
      </w:pPr>
      <w:r>
        <w:t>如你所知，这是一个</w:t>
      </w:r>
      <w:del w:id="384" w:author="Chen Yang" w:date="2024-05-22T19:59:00Z" w16du:dateUtc="2024-05-22T11:59:00Z">
        <w:r w:rsidDel="009F4DA6">
          <w:delText>漂亮的</w:delText>
        </w:r>
      </w:del>
      <w:r>
        <w:t>与原始数据相当相似</w:t>
      </w:r>
      <w:ins w:id="385" w:author="Chen Yang" w:date="2024-05-22T19:59:00Z" w16du:dateUtc="2024-05-22T11:59:00Z">
        <w:r w:rsidR="009F4DA6">
          <w:rPr>
            <w:rFonts w:hint="eastAsia"/>
          </w:rPr>
          <w:t>的重建数据</w:t>
        </w:r>
      </w:ins>
      <w:r>
        <w:t>。所以，这就是你从低维表示</w:t>
      </w:r>
      <m:oMath>
        <m:r>
          <w:rPr>
            <w:rFonts w:ascii="Cambria Math" w:hAnsi="Cambria Math"/>
          </w:rPr>
          <m:t>z</m:t>
        </m:r>
      </m:oMath>
      <w:r>
        <w:t>回到</w:t>
      </w:r>
      <w:r w:rsidR="009F4DA6">
        <w:t>你的原始数据</w:t>
      </w:r>
      <m:oMath>
        <m:r>
          <w:rPr>
            <w:rFonts w:ascii="Cambria Math" w:hAnsi="Cambria Math"/>
          </w:rPr>
          <m:t>x</m:t>
        </m:r>
      </m:oMath>
      <w:r>
        <w:t>未压缩</w:t>
      </w:r>
      <w:r w:rsidR="009F4DA6">
        <w:rPr>
          <w:rFonts w:hint="eastAsia"/>
        </w:rPr>
        <w:t>维度</w:t>
      </w:r>
      <w:r>
        <w:t>的表示，我们也把这个过程称为重建原始数据。</w:t>
      </w:r>
    </w:p>
    <w:p w14:paraId="244FEB8A" w14:textId="77777777" w:rsidR="006C77B1" w:rsidRDefault="006C77B1" w:rsidP="00A50418">
      <w:pPr>
        <w:pStyle w:val="af"/>
      </w:pPr>
      <w:r>
        <w:t>当我们认为试图重建从压缩表示</w:t>
      </w:r>
      <w:r>
        <w:t xml:space="preserve"> </w:t>
      </w:r>
      <m:oMath>
        <m:r>
          <w:rPr>
            <w:rFonts w:ascii="Cambria Math" w:hAnsi="Cambria Math"/>
          </w:rPr>
          <m:t>x</m:t>
        </m:r>
      </m:oMath>
      <w:r>
        <w:t xml:space="preserve"> </w:t>
      </w:r>
      <w:r>
        <w:t>的初始值。所以，给定未标记的数据集，您现在知道如何应用</w:t>
      </w:r>
      <w:r>
        <w:rPr>
          <w:b/>
        </w:rPr>
        <w:t>PCA</w:t>
      </w:r>
      <w:r>
        <w:t>，你的带高</w:t>
      </w:r>
      <w:proofErr w:type="gramStart"/>
      <w:r>
        <w:t>维特征</w:t>
      </w:r>
      <w:proofErr w:type="gramEnd"/>
      <m:oMath>
        <m:r>
          <w:rPr>
            <w:rFonts w:ascii="Cambria Math" w:hAnsi="Cambria Math"/>
          </w:rPr>
          <m:t>x</m:t>
        </m:r>
      </m:oMath>
      <w:r>
        <w:t>和映射到这的低维表示</w:t>
      </w:r>
      <m:oMath>
        <m:r>
          <w:rPr>
            <w:rFonts w:ascii="Cambria Math" w:hAnsi="Cambria Math"/>
          </w:rPr>
          <m:t>z</m:t>
        </m:r>
      </m:oMath>
      <w:r>
        <w:t>。这个视频，希望你现在也知道如何采取这些低维表示</w:t>
      </w:r>
      <m:oMath>
        <m:r>
          <w:rPr>
            <w:rFonts w:ascii="Cambria Math" w:hAnsi="Cambria Math"/>
          </w:rPr>
          <m:t>z</m:t>
        </m:r>
      </m:oMath>
      <w:r>
        <w:t>，映射到备份到一个近似你原有的高维数据。</w:t>
      </w:r>
    </w:p>
    <w:p w14:paraId="290BD391" w14:textId="77777777" w:rsidR="006C77B1" w:rsidRDefault="006C77B1" w:rsidP="00A50418">
      <w:pPr>
        <w:pStyle w:val="af"/>
      </w:pPr>
      <w:r>
        <w:t>现在你知道如何实施应用</w:t>
      </w:r>
      <w:r>
        <w:rPr>
          <w:b/>
        </w:rPr>
        <w:t>PCA</w:t>
      </w:r>
      <w:r>
        <w:t>，我们将要做的事是谈论一些技术在实际使用</w:t>
      </w:r>
      <w:r>
        <w:rPr>
          <w:b/>
        </w:rPr>
        <w:t>PCA</w:t>
      </w:r>
      <w:r>
        <w:t>很好，特别是，在接下来的视频中，我想谈一谈关于如何选择</w:t>
      </w:r>
      <m:oMath>
        <m:r>
          <w:rPr>
            <w:rFonts w:ascii="Cambria Math" w:hAnsi="Cambria Math"/>
          </w:rPr>
          <m:t>k</m:t>
        </m:r>
      </m:oMath>
      <w:r>
        <w:t>。</w:t>
      </w:r>
    </w:p>
    <w:p w14:paraId="4CB0A0BD" w14:textId="77777777" w:rsidR="00A50418" w:rsidRDefault="00A50418">
      <w:pPr>
        <w:widowControl/>
        <w:jc w:val="left"/>
        <w:rPr>
          <w:b/>
          <w:bCs/>
          <w:sz w:val="32"/>
          <w:szCs w:val="32"/>
        </w:rPr>
      </w:pPr>
      <w:bookmarkStart w:id="386" w:name="header-n258"/>
      <w:bookmarkEnd w:id="386"/>
      <w:r>
        <w:br w:type="page"/>
      </w:r>
    </w:p>
    <w:p w14:paraId="45C031A0" w14:textId="3B0512D7" w:rsidR="006C77B1" w:rsidRDefault="006C77B1">
      <w:pPr>
        <w:pStyle w:val="3"/>
      </w:pPr>
      <w:bookmarkStart w:id="387" w:name="_Toc38636883"/>
      <w:r>
        <w:lastRenderedPageBreak/>
        <w:t xml:space="preserve">14.7 </w:t>
      </w:r>
      <w:r>
        <w:t>主成分分析法的应用建议</w:t>
      </w:r>
      <w:bookmarkEnd w:id="387"/>
    </w:p>
    <w:p w14:paraId="793C99B1" w14:textId="77777777" w:rsidR="006C77B1" w:rsidRDefault="006C77B1" w:rsidP="00A50418">
      <w:pPr>
        <w:pStyle w:val="af0"/>
      </w:pPr>
      <w:r>
        <w:t>参考视频</w:t>
      </w:r>
      <w:r>
        <w:t>: 14 - 7 - Advice for Applying PCA (13 min).</w:t>
      </w:r>
      <w:proofErr w:type="spellStart"/>
      <w:r>
        <w:t>mkv</w:t>
      </w:r>
      <w:proofErr w:type="spellEnd"/>
    </w:p>
    <w:p w14:paraId="24E121F3" w14:textId="77777777" w:rsidR="006C77B1" w:rsidRDefault="006C77B1" w:rsidP="00A50418">
      <w:pPr>
        <w:pStyle w:val="af"/>
      </w:pPr>
      <w:r>
        <w:t>假使我们正在针对一张</w:t>
      </w:r>
      <w:r>
        <w:t xml:space="preserve"> 100×100</w:t>
      </w:r>
      <w:r>
        <w:t>像素的图片进行某个计算机视觉的机器学习，即总共有</w:t>
      </w:r>
      <w:r>
        <w:t xml:space="preserve">10000 </w:t>
      </w:r>
      <w:proofErr w:type="gramStart"/>
      <w:r>
        <w:t>个</w:t>
      </w:r>
      <w:proofErr w:type="gramEnd"/>
      <w:r>
        <w:t>特征。</w:t>
      </w:r>
    </w:p>
    <w:p w14:paraId="2D71ACD7" w14:textId="77777777" w:rsidR="00381D86" w:rsidRDefault="00381D86" w:rsidP="00A50418">
      <w:pPr>
        <w:pStyle w:val="af"/>
      </w:pPr>
      <w:r>
        <w:rPr>
          <w:rFonts w:hint="eastAsia"/>
        </w:rPr>
        <w:t>1</w:t>
      </w:r>
      <w:r>
        <w:t xml:space="preserve">. </w:t>
      </w:r>
      <w:r w:rsidR="006C77B1">
        <w:t>第一步是运用主要成分分析将数据压缩至</w:t>
      </w:r>
      <w:r w:rsidR="006C77B1">
        <w:t>1000</w:t>
      </w:r>
      <w:r w:rsidR="006C77B1">
        <w:t>个特征</w:t>
      </w:r>
    </w:p>
    <w:p w14:paraId="11CAD4A1" w14:textId="47647409" w:rsidR="006C77B1" w:rsidRDefault="00381D86" w:rsidP="00A50418">
      <w:pPr>
        <w:pStyle w:val="af"/>
      </w:pPr>
      <w:r>
        <w:t xml:space="preserve">2. </w:t>
      </w:r>
      <w:r w:rsidR="006C77B1">
        <w:t>然后对训练集运</w:t>
      </w:r>
      <w:proofErr w:type="gramStart"/>
      <w:r w:rsidR="006C77B1">
        <w:t>行学习</w:t>
      </w:r>
      <w:proofErr w:type="gramEnd"/>
      <w:r w:rsidR="006C77B1">
        <w:t>算法</w:t>
      </w:r>
      <w:r w:rsidR="00A50418">
        <w:rPr>
          <w:rFonts w:hint="eastAsia"/>
        </w:rPr>
        <w:t>。</w:t>
      </w:r>
    </w:p>
    <w:p w14:paraId="2D4BE873" w14:textId="230A7B88" w:rsidR="006C77B1" w:rsidRDefault="00381D86" w:rsidP="00A50418">
      <w:pPr>
        <w:pStyle w:val="af"/>
      </w:pPr>
      <w:r>
        <w:rPr>
          <w:rFonts w:hint="eastAsia"/>
        </w:rPr>
        <w:t>3</w:t>
      </w:r>
      <w:r>
        <w:t xml:space="preserve">. </w:t>
      </w:r>
      <w:r w:rsidR="006C77B1">
        <w:t>在预测时，采用之前学习而来的</w:t>
      </w:r>
      <m:oMath>
        <m:sSub>
          <m:sSubPr>
            <m:ctrlPr>
              <w:rPr>
                <w:rFonts w:ascii="Cambria Math" w:hAnsi="Cambria Math"/>
              </w:rPr>
            </m:ctrlPr>
          </m:sSubPr>
          <m:e>
            <m:r>
              <w:rPr>
                <w:rFonts w:ascii="Cambria Math" w:hAnsi="Cambria Math"/>
              </w:rPr>
              <m:t>U</m:t>
            </m:r>
          </m:e>
          <m:sub>
            <m:r>
              <w:rPr>
                <w:rFonts w:ascii="Cambria Math" w:hAnsi="Cambria Math"/>
              </w:rPr>
              <m:t>reduce</m:t>
            </m:r>
          </m:sub>
        </m:sSub>
      </m:oMath>
      <w:r w:rsidR="006C77B1">
        <w:t>将输入的特征</w:t>
      </w:r>
      <m:oMath>
        <m:r>
          <w:rPr>
            <w:rFonts w:ascii="Cambria Math" w:hAnsi="Cambria Math"/>
          </w:rPr>
          <m:t>x</m:t>
        </m:r>
      </m:oMath>
      <w:r w:rsidR="006C77B1">
        <w:t>转换成特征向量</w:t>
      </w:r>
      <m:oMath>
        <m:r>
          <w:rPr>
            <w:rFonts w:ascii="Cambria Math" w:hAnsi="Cambria Math"/>
          </w:rPr>
          <m:t>z</m:t>
        </m:r>
      </m:oMath>
      <w:r w:rsidR="006C77B1">
        <w:t>，然后再进行预测</w:t>
      </w:r>
    </w:p>
    <w:p w14:paraId="542153F3" w14:textId="763FB989" w:rsidR="006C77B1" w:rsidRDefault="006C77B1" w:rsidP="00A50418">
      <w:pPr>
        <w:pStyle w:val="af"/>
      </w:pPr>
      <w:r>
        <w:t>注：如果我们有交叉验证集</w:t>
      </w:r>
      <w:ins w:id="388" w:author="Chen Yang" w:date="2024-05-22T20:05:00Z" w16du:dateUtc="2024-05-22T12:05:00Z">
        <w:r w:rsidR="009F4DA6">
          <w:rPr>
            <w:rFonts w:hint="eastAsia"/>
          </w:rPr>
          <w:t>和</w:t>
        </w:r>
      </w:ins>
      <w:del w:id="389" w:author="Chen Yang" w:date="2024-05-22T20:05:00Z" w16du:dateUtc="2024-05-22T12:05:00Z">
        <w:r w:rsidDel="009F4DA6">
          <w:delText>合</w:delText>
        </w:r>
      </w:del>
      <w:r>
        <w:t>测试集，也采用对训练集学习而来的</w:t>
      </w:r>
      <m:oMath>
        <m:sSub>
          <m:sSubPr>
            <m:ctrlPr>
              <w:rPr>
                <w:rFonts w:ascii="Cambria Math" w:hAnsi="Cambria Math"/>
              </w:rPr>
            </m:ctrlPr>
          </m:sSubPr>
          <m:e>
            <m:r>
              <w:rPr>
                <w:rFonts w:ascii="Cambria Math" w:hAnsi="Cambria Math"/>
              </w:rPr>
              <m:t>U</m:t>
            </m:r>
          </m:e>
          <m:sub>
            <m:r>
              <w:rPr>
                <w:rFonts w:ascii="Cambria Math" w:hAnsi="Cambria Math"/>
              </w:rPr>
              <m:t>reduce</m:t>
            </m:r>
          </m:sub>
        </m:sSub>
      </m:oMath>
      <w:r>
        <w:t>。</w:t>
      </w:r>
    </w:p>
    <w:p w14:paraId="1D9E78C1" w14:textId="77777777" w:rsidR="006C77B1" w:rsidRDefault="006C77B1" w:rsidP="00A50418">
      <w:pPr>
        <w:pStyle w:val="af"/>
      </w:pPr>
      <w:r>
        <w:t>错误的主要成分分析情况：一个常见错误使用主要成分分析的情况是，将其用于减少过拟合（减少了特征的数量）。这样做非常不好，不如尝试正则化处理。原因在于主要成分分析只是近似地丢弃掉一些特征，它并不考虑任何与结果变量有关的信息，因此可能会丢失非常重要的特征。然而当我们进行正则化处理时，会考虑到结果变量，不会丢掉重要的数据。</w:t>
      </w:r>
    </w:p>
    <w:p w14:paraId="638B5808" w14:textId="77777777" w:rsidR="006C77B1" w:rsidRDefault="006C77B1" w:rsidP="00A50418">
      <w:pPr>
        <w:pStyle w:val="af"/>
      </w:pPr>
      <w:r>
        <w:t>另一个常见的错误是，默认地将主要成分分析作为学习过程中的一部分，这虽然很多时候有效果，最好还是从所有原始特征开始，只在有必要的时候（算法运行太慢或者占用太多内存）才考虑采用主要成分分析。</w:t>
      </w:r>
    </w:p>
    <w:p w14:paraId="73BD1587" w14:textId="77777777" w:rsidR="006C77B1" w:rsidRDefault="006C77B1">
      <w:pPr>
        <w:pStyle w:val="a0"/>
        <w:rPr>
          <w:lang w:eastAsia="zh-CN"/>
        </w:rPr>
      </w:pPr>
    </w:p>
    <w:p w14:paraId="4246699C" w14:textId="77777777" w:rsidR="00A50418" w:rsidRDefault="00A50418">
      <w:pPr>
        <w:widowControl/>
        <w:jc w:val="left"/>
        <w:rPr>
          <w:b/>
          <w:bCs/>
          <w:kern w:val="44"/>
          <w:sz w:val="44"/>
          <w:szCs w:val="44"/>
        </w:rPr>
      </w:pPr>
      <w:r>
        <w:br w:type="page"/>
      </w:r>
    </w:p>
    <w:p w14:paraId="16DCEBE4" w14:textId="5032A73B" w:rsidR="006C77B1" w:rsidRDefault="006C77B1" w:rsidP="00D15056">
      <w:pPr>
        <w:pStyle w:val="MMTopic1"/>
      </w:pPr>
      <w:bookmarkStart w:id="390" w:name="_Toc38636884"/>
      <w:r>
        <w:lastRenderedPageBreak/>
        <w:t>第</w:t>
      </w:r>
      <w:r>
        <w:t>9</w:t>
      </w:r>
      <w:r>
        <w:t>周</w:t>
      </w:r>
      <w:bookmarkEnd w:id="390"/>
    </w:p>
    <w:p w14:paraId="34524CBD" w14:textId="5FA36216" w:rsidR="006C77B1" w:rsidRDefault="006C77B1" w:rsidP="00D15056">
      <w:pPr>
        <w:pStyle w:val="MMTopic2"/>
        <w:numPr>
          <w:ilvl w:val="0"/>
          <w:numId w:val="2"/>
        </w:numPr>
      </w:pPr>
      <w:bookmarkStart w:id="391" w:name="_Toc38636885"/>
      <w:r>
        <w:t>异常检测</w:t>
      </w:r>
      <w:r>
        <w:t>(Anomaly Detection)</w:t>
      </w:r>
      <w:bookmarkEnd w:id="391"/>
    </w:p>
    <w:p w14:paraId="5456D05E" w14:textId="77777777" w:rsidR="006C77B1" w:rsidRDefault="006C77B1">
      <w:pPr>
        <w:pStyle w:val="3"/>
      </w:pPr>
      <w:bookmarkStart w:id="392" w:name="_Toc38636886"/>
      <w:r>
        <w:t xml:space="preserve">15.1 </w:t>
      </w:r>
      <w:r>
        <w:t>问题的动机</w:t>
      </w:r>
      <w:bookmarkEnd w:id="392"/>
    </w:p>
    <w:p w14:paraId="21847A98" w14:textId="77777777" w:rsidR="006C77B1" w:rsidRDefault="006C77B1" w:rsidP="00A50418">
      <w:pPr>
        <w:pStyle w:val="af0"/>
      </w:pPr>
      <w:r>
        <w:t>参考文档</w:t>
      </w:r>
      <w:r>
        <w:t>: 15 - 1 - Problem Motivation (8 min).</w:t>
      </w:r>
      <w:proofErr w:type="spellStart"/>
      <w:r>
        <w:t>mkv</w:t>
      </w:r>
      <w:proofErr w:type="spellEnd"/>
    </w:p>
    <w:p w14:paraId="725FE7E4" w14:textId="77777777" w:rsidR="006C77B1" w:rsidRDefault="006C77B1" w:rsidP="00A50418">
      <w:pPr>
        <w:pStyle w:val="af"/>
      </w:pPr>
      <w:r>
        <w:t>在接下来的一系列视频中，我将向大家介绍异常检测</w:t>
      </w:r>
      <w:r>
        <w:t>(</w:t>
      </w:r>
      <w:r>
        <w:rPr>
          <w:b/>
        </w:rPr>
        <w:t>Anomaly detection</w:t>
      </w:r>
      <w:r>
        <w:t>)</w:t>
      </w:r>
      <w:r>
        <w:t>问题。这是机器学习算法的一个常见应用。这种算法的一个有趣之处在于：它虽然主要用于非监督学习问题，但从某些角度看，它又类似于一些监督学习问题。</w:t>
      </w:r>
    </w:p>
    <w:p w14:paraId="64500B64" w14:textId="77777777" w:rsidR="006C77B1" w:rsidRDefault="006C77B1" w:rsidP="00A50418">
      <w:pPr>
        <w:pStyle w:val="af"/>
      </w:pPr>
      <w:r>
        <w:t>什么是异常检测呢？为了解释这个概念，让我举一个例子吧：</w:t>
      </w:r>
    </w:p>
    <w:p w14:paraId="6DD1D504" w14:textId="77777777" w:rsidR="006C77B1" w:rsidRDefault="006C77B1" w:rsidP="00A50418">
      <w:pPr>
        <w:pStyle w:val="af"/>
      </w:pPr>
      <w:r>
        <w:t>假想你是一个飞机引擎制造商，当你生产的飞机引擎从生产线上流出时，你需要进行</w:t>
      </w:r>
      <w:r>
        <w:rPr>
          <w:b/>
        </w:rPr>
        <w:t>QA</w:t>
      </w:r>
      <w:r>
        <w:t>(</w:t>
      </w:r>
      <w:r>
        <w:t>质量控制测试</w:t>
      </w:r>
      <w:r>
        <w:t>)</w:t>
      </w:r>
      <w:r>
        <w:t>，而作为这个测试的一部分，你测量了飞机引擎的一些特征变量，比如引擎运转时产生的热量，或者引擎的振动等等。</w:t>
      </w:r>
    </w:p>
    <w:p w14:paraId="25E5E48E" w14:textId="77777777" w:rsidR="006C77B1" w:rsidRDefault="006C77B1" w:rsidP="00A50418">
      <w:pPr>
        <w:pStyle w:val="af"/>
      </w:pPr>
      <w:r>
        <w:rPr>
          <w:noProof/>
        </w:rPr>
        <w:drawing>
          <wp:inline distT="0" distB="0" distL="0" distR="0" wp14:anchorId="1E185390" wp14:editId="0D437F84">
            <wp:extent cx="4933950" cy="1047750"/>
            <wp:effectExtent l="0" t="0" r="0" b="0"/>
            <wp:docPr id="60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3d6dfe7e5cb8a46923c178171889747.png"/>
                    <pic:cNvPicPr>
                      <a:picLocks noChangeAspect="1" noChangeArrowheads="1"/>
                    </pic:cNvPicPr>
                  </pic:nvPicPr>
                  <pic:blipFill>
                    <a:blip r:embed="rId330"/>
                    <a:stretch>
                      <a:fillRect/>
                    </a:stretch>
                  </pic:blipFill>
                  <pic:spPr bwMode="auto">
                    <a:xfrm>
                      <a:off x="0" y="0"/>
                      <a:ext cx="4933950" cy="1047750"/>
                    </a:xfrm>
                    <a:prstGeom prst="rect">
                      <a:avLst/>
                    </a:prstGeom>
                    <a:noFill/>
                    <a:ln w="9525">
                      <a:noFill/>
                      <a:headEnd/>
                      <a:tailEnd/>
                    </a:ln>
                  </pic:spPr>
                </pic:pic>
              </a:graphicData>
            </a:graphic>
          </wp:inline>
        </w:drawing>
      </w:r>
    </w:p>
    <w:p w14:paraId="19A85D0A" w14:textId="77777777" w:rsidR="006C77B1" w:rsidRDefault="006C77B1" w:rsidP="00A50418">
      <w:pPr>
        <w:pStyle w:val="af"/>
      </w:pPr>
      <w:r>
        <w:t>这样一来，你就有了一个数据集，从</w:t>
      </w:r>
      <m:oMath>
        <m:sSup>
          <m:sSupPr>
            <m:ctrlPr>
              <w:rPr>
                <w:rFonts w:ascii="Cambria Math" w:hAnsi="Cambria Math"/>
              </w:rPr>
            </m:ctrlPr>
          </m:sSupPr>
          <m:e>
            <m:r>
              <w:rPr>
                <w:rFonts w:ascii="Cambria Math" w:hAnsi="Cambria Math"/>
              </w:rPr>
              <m:t>x</m:t>
            </m:r>
          </m:e>
          <m:sup>
            <m:r>
              <w:rPr>
                <w:rFonts w:ascii="Cambria Math" w:hAnsi="Cambria Math"/>
              </w:rPr>
              <m:t>(1)</m:t>
            </m:r>
          </m:sup>
        </m:sSup>
      </m:oMath>
      <w:r>
        <w:t>到</w:t>
      </w:r>
      <m:oMath>
        <m:sSup>
          <m:sSupPr>
            <m:ctrlPr>
              <w:rPr>
                <w:rFonts w:ascii="Cambria Math" w:hAnsi="Cambria Math"/>
              </w:rPr>
            </m:ctrlPr>
          </m:sSupPr>
          <m:e>
            <m:r>
              <w:rPr>
                <w:rFonts w:ascii="Cambria Math" w:hAnsi="Cambria Math"/>
              </w:rPr>
              <m:t>x</m:t>
            </m:r>
          </m:e>
          <m:sup>
            <m:r>
              <w:rPr>
                <w:rFonts w:ascii="Cambria Math" w:hAnsi="Cambria Math"/>
              </w:rPr>
              <m:t>(m)</m:t>
            </m:r>
          </m:sup>
        </m:sSup>
      </m:oMath>
      <w:r>
        <w:t>，如果你生产了</w:t>
      </w:r>
      <m:oMath>
        <m:r>
          <w:rPr>
            <w:rFonts w:ascii="Cambria Math" w:hAnsi="Cambria Math"/>
          </w:rPr>
          <m:t>m</m:t>
        </m:r>
      </m:oMath>
      <w:proofErr w:type="gramStart"/>
      <w:r>
        <w:t>个</w:t>
      </w:r>
      <w:proofErr w:type="gramEnd"/>
      <w:r>
        <w:t>引擎的话，你将这些数据绘制成图表，看起来就是这个样子：</w:t>
      </w:r>
    </w:p>
    <w:p w14:paraId="6B05F536" w14:textId="77777777" w:rsidR="006C77B1" w:rsidRDefault="006C77B1" w:rsidP="00A50418">
      <w:pPr>
        <w:pStyle w:val="af"/>
      </w:pPr>
      <w:r>
        <w:rPr>
          <w:noProof/>
        </w:rPr>
        <w:drawing>
          <wp:inline distT="0" distB="0" distL="0" distR="0" wp14:anchorId="13438DA2" wp14:editId="219D2EE9">
            <wp:extent cx="2415941" cy="1665170"/>
            <wp:effectExtent l="0" t="0" r="0" b="0"/>
            <wp:docPr id="60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e4472adbf6ddd9d9b51d698cc750b68.png"/>
                    <pic:cNvPicPr>
                      <a:picLocks noChangeAspect="1" noChangeArrowheads="1"/>
                    </pic:cNvPicPr>
                  </pic:nvPicPr>
                  <pic:blipFill>
                    <a:blip r:embed="rId331"/>
                    <a:stretch>
                      <a:fillRect/>
                    </a:stretch>
                  </pic:blipFill>
                  <pic:spPr bwMode="auto">
                    <a:xfrm>
                      <a:off x="0" y="0"/>
                      <a:ext cx="2415941" cy="1665170"/>
                    </a:xfrm>
                    <a:prstGeom prst="rect">
                      <a:avLst/>
                    </a:prstGeom>
                    <a:noFill/>
                    <a:ln w="9525">
                      <a:noFill/>
                      <a:headEnd/>
                      <a:tailEnd/>
                    </a:ln>
                  </pic:spPr>
                </pic:pic>
              </a:graphicData>
            </a:graphic>
          </wp:inline>
        </w:drawing>
      </w:r>
    </w:p>
    <w:p w14:paraId="4C3E1D11" w14:textId="77777777" w:rsidR="006C77B1" w:rsidRDefault="006C77B1" w:rsidP="00A50418">
      <w:pPr>
        <w:pStyle w:val="af"/>
      </w:pPr>
      <w:r>
        <w:t>这里的每个点、每个叉，都是你的无标签数据。这样，异常检测问题可以定义如下：我们假设后来有一天，你有一个新的飞机引擎从生产线上流出，而你的新飞机引擎有特征变量</w:t>
      </w:r>
      <m:oMath>
        <m:sSub>
          <m:sSubPr>
            <m:ctrlPr>
              <w:rPr>
                <w:rFonts w:ascii="Cambria Math" w:hAnsi="Cambria Math"/>
              </w:rPr>
            </m:ctrlPr>
          </m:sSubPr>
          <m:e>
            <m:r>
              <w:rPr>
                <w:rFonts w:ascii="Cambria Math" w:hAnsi="Cambria Math"/>
              </w:rPr>
              <m:t>x</m:t>
            </m:r>
          </m:e>
          <m:sub>
            <m:r>
              <w:rPr>
                <w:rFonts w:ascii="Cambria Math" w:hAnsi="Cambria Math"/>
              </w:rPr>
              <m:t>test</m:t>
            </m:r>
          </m:sub>
        </m:sSub>
      </m:oMath>
      <w:r>
        <w:t>。所谓的异常检测问题就是：我们希望知道这个新的飞机引擎是否有某种异常，或者说，</w:t>
      </w:r>
      <w:r>
        <w:lastRenderedPageBreak/>
        <w:t>我们希望判断这个引擎是否需要进一步测试。因为，如果它看起来像一个正常的引擎，那么我们可以直接将它运送到客户那里，而不需要进一步的测试。</w:t>
      </w:r>
    </w:p>
    <w:p w14:paraId="05EDF53D" w14:textId="77777777" w:rsidR="006C77B1" w:rsidRDefault="006C77B1" w:rsidP="00A50418">
      <w:pPr>
        <w:pStyle w:val="af"/>
      </w:pPr>
      <w:r>
        <w:t>给定数据集</w:t>
      </w:r>
      <w:r>
        <w:t xml:space="preserve"> </w:t>
      </w:r>
      <m:oMath>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m:t>
            </m:r>
          </m:sup>
        </m:sSup>
      </m:oMath>
      <w:r>
        <w:t>，我们假使数据集是正常的，我们希望知道新的数据</w:t>
      </w:r>
      <w:r>
        <w:t xml:space="preserve"> </w:t>
      </w:r>
      <m:oMath>
        <m:sSub>
          <m:sSubPr>
            <m:ctrlPr>
              <w:rPr>
                <w:rFonts w:ascii="Cambria Math" w:hAnsi="Cambria Math"/>
              </w:rPr>
            </m:ctrlPr>
          </m:sSubPr>
          <m:e>
            <m:r>
              <w:rPr>
                <w:rFonts w:ascii="Cambria Math" w:hAnsi="Cambria Math"/>
              </w:rPr>
              <m:t>x</m:t>
            </m:r>
          </m:e>
          <m:sub>
            <m:r>
              <w:rPr>
                <w:rFonts w:ascii="Cambria Math" w:hAnsi="Cambria Math"/>
              </w:rPr>
              <m:t>test</m:t>
            </m:r>
          </m:sub>
        </m:sSub>
      </m:oMath>
      <w:r>
        <w:t xml:space="preserve"> </w:t>
      </w:r>
      <w:r>
        <w:t>是不是异常的，即这个测试数据不属于该组数据的几率如何。我们所构建的模型应该能根据该测试数据的位置告诉我们其属于一组数据的可能性</w:t>
      </w:r>
      <w:r>
        <w:t xml:space="preserve"> </w:t>
      </w:r>
      <m:oMath>
        <m:r>
          <w:rPr>
            <w:rFonts w:ascii="Cambria Math" w:hAnsi="Cambria Math"/>
          </w:rPr>
          <m:t>p(x)</m:t>
        </m:r>
      </m:oMath>
      <w:r>
        <w:t>。</w:t>
      </w:r>
    </w:p>
    <w:p w14:paraId="14E5D365" w14:textId="77777777" w:rsidR="006C77B1" w:rsidRDefault="006C77B1" w:rsidP="00A50418">
      <w:pPr>
        <w:pStyle w:val="af"/>
      </w:pPr>
      <w:r>
        <w:rPr>
          <w:noProof/>
        </w:rPr>
        <w:drawing>
          <wp:inline distT="0" distB="0" distL="0" distR="0" wp14:anchorId="261D56D2" wp14:editId="5F420BDF">
            <wp:extent cx="2695575" cy="1752600"/>
            <wp:effectExtent l="0" t="0" r="9525" b="0"/>
            <wp:docPr id="60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5afdea865d50cba12d4f7674d599de5.png"/>
                    <pic:cNvPicPr>
                      <a:picLocks noChangeAspect="1" noChangeArrowheads="1"/>
                    </pic:cNvPicPr>
                  </pic:nvPicPr>
                  <pic:blipFill>
                    <a:blip r:embed="rId332"/>
                    <a:stretch>
                      <a:fillRect/>
                    </a:stretch>
                  </pic:blipFill>
                  <pic:spPr bwMode="auto">
                    <a:xfrm>
                      <a:off x="0" y="0"/>
                      <a:ext cx="2695575" cy="1752600"/>
                    </a:xfrm>
                    <a:prstGeom prst="rect">
                      <a:avLst/>
                    </a:prstGeom>
                    <a:noFill/>
                    <a:ln w="9525">
                      <a:noFill/>
                      <a:headEnd/>
                      <a:tailEnd/>
                    </a:ln>
                  </pic:spPr>
                </pic:pic>
              </a:graphicData>
            </a:graphic>
          </wp:inline>
        </w:drawing>
      </w:r>
    </w:p>
    <w:p w14:paraId="18980783" w14:textId="77777777" w:rsidR="006C77B1" w:rsidRDefault="006C77B1" w:rsidP="00A50418">
      <w:pPr>
        <w:pStyle w:val="af"/>
      </w:pPr>
      <w:r>
        <w:t>上图中，在蓝色圈内的数据属于该组数据的可能性较高，而越是偏远的数据，其属于该组数据的可能性就越低。</w:t>
      </w:r>
    </w:p>
    <w:p w14:paraId="1B64E098" w14:textId="77777777" w:rsidR="006C77B1" w:rsidRDefault="006C77B1" w:rsidP="00A50418">
      <w:pPr>
        <w:pStyle w:val="af"/>
      </w:pPr>
      <w:r>
        <w:t>这种方法称为密度估计，表达如下：</w:t>
      </w:r>
    </w:p>
    <w:p w14:paraId="5710EC74" w14:textId="5EB93EB0" w:rsidR="006C77B1" w:rsidRDefault="006C77B1" w:rsidP="00A50418">
      <w:pPr>
        <w:pStyle w:val="af"/>
      </w:pPr>
      <m:oMathPara>
        <m:oMathParaPr>
          <m:jc m:val="center"/>
        </m:oMathParaPr>
        <m:oMath>
          <m:r>
            <w:rPr>
              <w:rFonts w:ascii="Cambria Math" w:hAnsi="Cambria Math"/>
            </w:rPr>
            <m:t>if p(x)</m:t>
          </m:r>
          <m:d>
            <m:dPr>
              <m:begChr m:val="{"/>
              <m:endChr m:val=""/>
              <m:ctrlPr>
                <w:rPr>
                  <w:rFonts w:ascii="Cambria Math" w:hAnsi="Cambria Math"/>
                </w:rPr>
              </m:ctrlPr>
            </m:dPr>
            <m:e>
              <m:m>
                <m:mPr>
                  <m:plcHide m:val="1"/>
                  <m:mcs>
                    <m:mc>
                      <m:mcPr>
                        <m:count m:val="2"/>
                        <m:mcJc m:val="left"/>
                      </m:mcPr>
                    </m:mc>
                  </m:mcs>
                  <m:ctrlPr>
                    <w:rPr>
                      <w:rFonts w:ascii="Cambria Math" w:hAnsi="Cambria Math"/>
                    </w:rPr>
                  </m:ctrlPr>
                </m:mPr>
                <m:mr>
                  <m:e>
                    <m:r>
                      <w:rPr>
                        <w:rFonts w:ascii="Cambria Math" w:hAnsi="Cambria Math"/>
                      </w:rPr>
                      <m:t>&lt;ε</m:t>
                    </m:r>
                  </m:e>
                  <m:e>
                    <m:r>
                      <w:rPr>
                        <w:rFonts w:ascii="Cambria Math" w:hAnsi="Cambria Math"/>
                      </w:rPr>
                      <m:t>anomaly</m:t>
                    </m:r>
                  </m:e>
                </m:mr>
                <m:mr>
                  <m:e>
                    <m:r>
                      <w:rPr>
                        <w:rFonts w:ascii="Cambria Math" w:hAnsi="Cambria Math"/>
                      </w:rPr>
                      <m:t>&gt;=ε</m:t>
                    </m:r>
                  </m:e>
                  <m:e>
                    <m:r>
                      <w:rPr>
                        <w:rFonts w:ascii="Cambria Math" w:hAnsi="Cambria Math"/>
                      </w:rPr>
                      <m:t>normal</m:t>
                    </m:r>
                  </m:e>
                </m:mr>
              </m:m>
            </m:e>
          </m:d>
          <m:r>
            <w:rPr>
              <w:rFonts w:ascii="Cambria Math" w:hAnsi="Cambria Math"/>
            </w:rPr>
            <m:t>  </m:t>
          </m:r>
        </m:oMath>
      </m:oMathPara>
    </w:p>
    <w:p w14:paraId="65A5B516" w14:textId="53CE727C" w:rsidR="006C77B1" w:rsidRPr="00A50418" w:rsidRDefault="006C77B1" w:rsidP="00A50418">
      <w:pPr>
        <w:pStyle w:val="af"/>
      </w:pPr>
      <w:r>
        <w:t>欺诈检测：</w:t>
      </w:r>
      <m:oMath>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r>
          <w:rPr>
            <w:rFonts w:ascii="Cambria Math" w:hAnsi="Cambria Math"/>
          </w:rPr>
          <m:t>用户的第</m:t>
        </m:r>
        <m:r>
          <w:rPr>
            <w:rFonts w:ascii="Cambria Math" w:hAnsi="Cambria Math"/>
          </w:rPr>
          <m:t xml:space="preserve"> i</m:t>
        </m:r>
        <m:r>
          <w:rPr>
            <w:rFonts w:ascii="Cambria Math" w:hAnsi="Cambria Math"/>
          </w:rPr>
          <m:t>个活动特征</m:t>
        </m:r>
      </m:oMath>
    </w:p>
    <w:p w14:paraId="09498844" w14:textId="63C1E6DF" w:rsidR="006C77B1" w:rsidRDefault="006C77B1" w:rsidP="00A50418">
      <w:pPr>
        <w:pStyle w:val="af"/>
      </w:pPr>
      <w:r>
        <w:t>模型</w:t>
      </w:r>
      <m:oMath>
        <m:r>
          <w:rPr>
            <w:rFonts w:ascii="Cambria Math" w:hAnsi="Cambria Math"/>
          </w:rPr>
          <m:t>p(x)</m:t>
        </m:r>
      </m:oMath>
      <w:r>
        <w:t xml:space="preserve"> </w:t>
      </w:r>
      <w:r>
        <w:t>为我们其属于一组数据的可能性</w:t>
      </w:r>
      <w:r w:rsidR="005E2707">
        <w:rPr>
          <w:rFonts w:hint="eastAsia"/>
        </w:rPr>
        <w:t>，</w:t>
      </w:r>
      <w:r>
        <w:t>通过</w:t>
      </w:r>
      <m:oMath>
        <m:r>
          <w:rPr>
            <w:rFonts w:ascii="Cambria Math" w:hAnsi="Cambria Math"/>
          </w:rPr>
          <m:t>p(x)&lt;ε</m:t>
        </m:r>
      </m:oMath>
      <w:proofErr w:type="gramStart"/>
      <w:r>
        <w:t>检测非</w:t>
      </w:r>
      <w:proofErr w:type="gramEnd"/>
      <w:r>
        <w:t>正常用户。</w:t>
      </w:r>
    </w:p>
    <w:p w14:paraId="64FD4FB3" w14:textId="77777777" w:rsidR="006C77B1" w:rsidRDefault="006C77B1" w:rsidP="00A50418">
      <w:pPr>
        <w:pStyle w:val="af"/>
      </w:pPr>
      <w:r>
        <w:t>异常检测主要用来识别欺骗。例如在线采集而来的有关用户的数据，一个特征向量中可能会包含如：用户多久登录一次，访问过的页面，在论坛发布的帖子数量，甚至是打字速度等。尝试根据这些特征构建一个模型，可以用这个模型来识别那些不符合该模式的用户。</w:t>
      </w:r>
    </w:p>
    <w:p w14:paraId="64E76C4D" w14:textId="77777777" w:rsidR="006C77B1" w:rsidRDefault="006C77B1" w:rsidP="00A50418">
      <w:pPr>
        <w:pStyle w:val="af"/>
      </w:pPr>
      <w:r>
        <w:t>再一个例子是检测一个数据中心，特征可能包含：内存使用情况，被访问的磁盘数量，</w:t>
      </w:r>
      <w:r w:rsidRPr="005E2707">
        <w:rPr>
          <w:b/>
        </w:rPr>
        <w:t>CPU</w:t>
      </w:r>
      <w:r>
        <w:t>的负载，网络的通信量等。根据这些特征可以构建一个模型，用来判断某些计算机是不是有可能出错了。</w:t>
      </w:r>
    </w:p>
    <w:p w14:paraId="1A3CB6C7" w14:textId="77777777" w:rsidR="00A50418" w:rsidRDefault="00A50418">
      <w:pPr>
        <w:widowControl/>
        <w:jc w:val="left"/>
        <w:rPr>
          <w:b/>
          <w:bCs/>
          <w:sz w:val="32"/>
          <w:szCs w:val="32"/>
        </w:rPr>
      </w:pPr>
      <w:bookmarkStart w:id="393" w:name="header-n44"/>
      <w:bookmarkEnd w:id="393"/>
      <w:r>
        <w:br w:type="page"/>
      </w:r>
    </w:p>
    <w:p w14:paraId="1D32C3DB" w14:textId="0E2E1DDF" w:rsidR="006C77B1" w:rsidRDefault="006C77B1">
      <w:pPr>
        <w:pStyle w:val="3"/>
      </w:pPr>
      <w:bookmarkStart w:id="394" w:name="_Toc38636887"/>
      <w:r>
        <w:lastRenderedPageBreak/>
        <w:t xml:space="preserve">15.2 </w:t>
      </w:r>
      <w:r>
        <w:t>高斯分布</w:t>
      </w:r>
      <w:bookmarkEnd w:id="394"/>
    </w:p>
    <w:p w14:paraId="3F906207" w14:textId="77777777" w:rsidR="006C77B1" w:rsidRDefault="006C77B1" w:rsidP="00A50418">
      <w:pPr>
        <w:pStyle w:val="af0"/>
      </w:pPr>
      <w:r>
        <w:t>参考视频</w:t>
      </w:r>
      <w:r>
        <w:t>: 15 - 2 - Gaussian Distribution (10 min).</w:t>
      </w:r>
      <w:proofErr w:type="spellStart"/>
      <w:r>
        <w:t>mkv</w:t>
      </w:r>
      <w:proofErr w:type="spellEnd"/>
    </w:p>
    <w:p w14:paraId="210D8C99" w14:textId="77777777" w:rsidR="006C77B1" w:rsidRDefault="006C77B1" w:rsidP="00A50418">
      <w:pPr>
        <w:pStyle w:val="af"/>
      </w:pPr>
      <w:r>
        <w:t>在这个视频中，我将介绍高斯分布，也称为正态分布。回顾高斯分布的基本知识。</w:t>
      </w:r>
    </w:p>
    <w:p w14:paraId="1FD78C32" w14:textId="77777777" w:rsidR="006C77B1" w:rsidRDefault="006C77B1" w:rsidP="00A50418">
      <w:pPr>
        <w:pStyle w:val="af"/>
      </w:pPr>
      <w:r>
        <w:t>通常如果我们认为变量</w:t>
      </w:r>
      <w:r>
        <w:t xml:space="preserve"> </w:t>
      </w:r>
      <m:oMath>
        <m:r>
          <w:rPr>
            <w:rFonts w:ascii="Cambria Math" w:hAnsi="Cambria Math"/>
          </w:rPr>
          <m:t>x</m:t>
        </m:r>
      </m:oMath>
      <w:r>
        <w:t xml:space="preserve"> </w:t>
      </w:r>
      <w:r>
        <w:t>符合高斯分布</w:t>
      </w:r>
      <w:r>
        <w:t xml:space="preserve"> </w:t>
      </w:r>
      <m:oMath>
        <m:r>
          <w:rPr>
            <w:rFonts w:ascii="Cambria Math" w:hAnsi="Cambria Math"/>
          </w:rPr>
          <m:t>x∼N(μ,</m:t>
        </m:r>
        <m:sSup>
          <m:sSupPr>
            <m:ctrlPr>
              <w:rPr>
                <w:rFonts w:ascii="Cambria Math" w:hAnsi="Cambria Math"/>
              </w:rPr>
            </m:ctrlPr>
          </m:sSupPr>
          <m:e>
            <m:r>
              <w:rPr>
                <w:rFonts w:ascii="Cambria Math" w:hAnsi="Cambria Math"/>
              </w:rPr>
              <m:t>σ</m:t>
            </m:r>
          </m:e>
          <m:sup>
            <m:r>
              <w:rPr>
                <w:rFonts w:ascii="Cambria Math" w:hAnsi="Cambria Math"/>
              </w:rPr>
              <m:t>2</m:t>
            </m:r>
          </m:sup>
        </m:sSup>
        <m:r>
          <w:rPr>
            <w:rFonts w:ascii="Cambria Math" w:hAnsi="Cambria Math"/>
          </w:rPr>
          <m:t>)</m:t>
        </m:r>
      </m:oMath>
      <w:r>
        <w:t>则其概率密度函数为：</w:t>
      </w:r>
      <w:r>
        <w:t xml:space="preserve"> </w:t>
      </w:r>
      <m:oMath>
        <m:r>
          <w:rPr>
            <w:rFonts w:ascii="Cambria Math" w:hAnsi="Cambria Math"/>
          </w:rPr>
          <m:t>p(x,μ,</m:t>
        </m:r>
        <m:sSup>
          <m:sSupPr>
            <m:ctrlPr>
              <w:rPr>
                <w:rFonts w:ascii="Cambria Math" w:hAnsi="Cambria Math"/>
              </w:rPr>
            </m:ctrlPr>
          </m:sSupPr>
          <m:e>
            <m:r>
              <w:rPr>
                <w:rFonts w:ascii="Cambria Math" w:hAnsi="Cambria Math"/>
              </w:rPr>
              <m:t>σ</m:t>
            </m:r>
          </m:e>
          <m:sup>
            <m:r>
              <w:rPr>
                <w:rFonts w:ascii="Cambria Math" w:hAnsi="Cambria Math"/>
              </w:rPr>
              <m:t>2</m:t>
            </m:r>
          </m:sup>
        </m:sSup>
        <m:r>
          <w:rPr>
            <w:rFonts w:ascii="Cambria Math" w:hAnsi="Cambria Math"/>
          </w:rPr>
          <m:t>)=</m:t>
        </m:r>
        <m:f>
          <m:fPr>
            <m:ctrlPr>
              <w:rPr>
                <w:rFonts w:ascii="Cambria Math" w:hAnsi="Cambria Math"/>
              </w:rPr>
            </m:ctrlPr>
          </m:fPr>
          <m:num>
            <m:r>
              <w:rPr>
                <w:rFonts w:ascii="Cambria Math" w:hAnsi="Cambria Math"/>
              </w:rPr>
              <m:t>1</m:t>
            </m:r>
          </m:num>
          <m:den>
            <m:rad>
              <m:radPr>
                <m:degHide m:val="1"/>
                <m:ctrlPr>
                  <w:rPr>
                    <w:rFonts w:ascii="Cambria Math" w:hAnsi="Cambria Math"/>
                  </w:rPr>
                </m:ctrlPr>
              </m:radPr>
              <m:deg/>
              <m:e>
                <m:r>
                  <w:rPr>
                    <w:rFonts w:ascii="Cambria Math" w:hAnsi="Cambria Math"/>
                  </w:rPr>
                  <m:t>2π</m:t>
                </m:r>
              </m:e>
            </m:rad>
            <m:r>
              <w:rPr>
                <w:rFonts w:ascii="Cambria Math" w:hAnsi="Cambria Math"/>
              </w:rPr>
              <m:t>σ</m:t>
            </m:r>
          </m:den>
        </m:f>
        <m:r>
          <m:rPr>
            <m:sty m:val="p"/>
          </m:rPr>
          <w:rPr>
            <w:rFonts w:ascii="Cambria Math" w:hAnsi="Cambria Math"/>
          </w:rPr>
          <m:t>exp</m:t>
        </m:r>
        <m:d>
          <m:dPr>
            <m:ctrlPr>
              <w:rPr>
                <w:rFonts w:ascii="Cambria Math" w:hAnsi="Cambria Math"/>
              </w:rPr>
            </m:ctrlPr>
          </m:dPr>
          <m:e>
            <m:r>
              <w:rPr>
                <w:rFonts w:ascii="Cambria Math" w:hAnsi="Cambria Math"/>
              </w:rPr>
              <m:t>-</m:t>
            </m:r>
            <m:f>
              <m:fPr>
                <m:ctrlPr>
                  <w:rPr>
                    <w:rFonts w:ascii="Cambria Math" w:hAnsi="Cambria Math"/>
                  </w:rPr>
                </m:ctrlPr>
              </m:fPr>
              <m:num>
                <m:r>
                  <w:rPr>
                    <w:rFonts w:ascii="Cambria Math" w:hAnsi="Cambria Math"/>
                  </w:rPr>
                  <m:t>(x-μ</m:t>
                </m:r>
                <m:sSup>
                  <m:sSupPr>
                    <m:ctrlPr>
                      <w:rPr>
                        <w:rFonts w:ascii="Cambria Math" w:hAnsi="Cambria Math"/>
                      </w:rPr>
                    </m:ctrlPr>
                  </m:sSupPr>
                  <m:e>
                    <m:r>
                      <w:rPr>
                        <w:rFonts w:ascii="Cambria Math" w:hAnsi="Cambria Math"/>
                      </w:rPr>
                      <m:t>)</m:t>
                    </m:r>
                  </m:e>
                  <m:sup>
                    <m:r>
                      <w:rPr>
                        <w:rFonts w:ascii="Cambria Math" w:hAnsi="Cambria Math"/>
                      </w:rPr>
                      <m:t>2</m:t>
                    </m:r>
                  </m:sup>
                </m:sSup>
              </m:num>
              <m:den>
                <m:r>
                  <w:rPr>
                    <w:rFonts w:ascii="Cambria Math" w:hAnsi="Cambria Math"/>
                  </w:rPr>
                  <m:t>2</m:t>
                </m:r>
                <m:sSup>
                  <m:sSupPr>
                    <m:ctrlPr>
                      <w:rPr>
                        <w:rFonts w:ascii="Cambria Math" w:hAnsi="Cambria Math"/>
                      </w:rPr>
                    </m:ctrlPr>
                  </m:sSupPr>
                  <m:e>
                    <m:r>
                      <w:rPr>
                        <w:rFonts w:ascii="Cambria Math" w:hAnsi="Cambria Math"/>
                      </w:rPr>
                      <m:t>σ</m:t>
                    </m:r>
                  </m:e>
                  <m:sup>
                    <m:r>
                      <w:rPr>
                        <w:rFonts w:ascii="Cambria Math" w:hAnsi="Cambria Math"/>
                      </w:rPr>
                      <m:t>2</m:t>
                    </m:r>
                  </m:sup>
                </m:sSup>
              </m:den>
            </m:f>
          </m:e>
        </m:d>
      </m:oMath>
      <w:r>
        <w:t xml:space="preserve"> </w:t>
      </w:r>
      <w:r>
        <w:t>我们可以利用已有的数据来预测总体中的</w:t>
      </w:r>
      <m:oMath>
        <m:r>
          <w:rPr>
            <w:rFonts w:ascii="Cambria Math" w:hAnsi="Cambria Math"/>
          </w:rPr>
          <m:t>μ</m:t>
        </m:r>
      </m:oMath>
      <w:r>
        <w:t>和</w:t>
      </w:r>
      <m:oMath>
        <m:sSup>
          <m:sSupPr>
            <m:ctrlPr>
              <w:rPr>
                <w:rFonts w:ascii="Cambria Math" w:hAnsi="Cambria Math"/>
              </w:rPr>
            </m:ctrlPr>
          </m:sSupPr>
          <m:e>
            <m:r>
              <w:rPr>
                <w:rFonts w:ascii="Cambria Math" w:hAnsi="Cambria Math"/>
              </w:rPr>
              <m:t>σ</m:t>
            </m:r>
          </m:e>
          <m:sup>
            <m:r>
              <w:rPr>
                <w:rFonts w:ascii="Cambria Math" w:hAnsi="Cambria Math"/>
              </w:rPr>
              <m:t>2</m:t>
            </m:r>
          </m:sup>
        </m:sSup>
      </m:oMath>
      <w:r>
        <w:t>的计算方法如下：</w:t>
      </w:r>
      <w:r>
        <w:t xml:space="preserve"> </w:t>
      </w:r>
      <m:oMath>
        <m:r>
          <w:rPr>
            <w:rFonts w:ascii="Cambria Math" w:hAnsi="Cambria Math"/>
          </w:rPr>
          <m:t>μ=</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r>
                  <w:rPr>
                    <w:rFonts w:ascii="Cambria Math" w:hAnsi="Cambria Math"/>
                  </w:rPr>
                  <m:t>x</m:t>
                </m:r>
              </m:e>
              <m:sup>
                <m:r>
                  <w:rPr>
                    <w:rFonts w:ascii="Cambria Math" w:hAnsi="Cambria Math"/>
                  </w:rPr>
                  <m:t>(i)</m:t>
                </m:r>
              </m:sup>
            </m:sSup>
          </m:e>
        </m:nary>
      </m:oMath>
    </w:p>
    <w:p w14:paraId="2B2A2000" w14:textId="77777777" w:rsidR="006C77B1" w:rsidRDefault="00000000" w:rsidP="00A50418">
      <w:pPr>
        <w:pStyle w:val="af"/>
      </w:pPr>
      <m:oMathPara>
        <m:oMath>
          <m:sSup>
            <m:sSupPr>
              <m:ctrlPr>
                <w:rPr>
                  <w:rFonts w:ascii="Cambria Math" w:hAnsi="Cambria Math"/>
                </w:rPr>
              </m:ctrlPr>
            </m:sSupPr>
            <m:e>
              <m:r>
                <w:rPr>
                  <w:rFonts w:ascii="Cambria Math" w:hAnsi="Cambria Math"/>
                </w:rPr>
                <m:t>σ</m:t>
              </m:r>
            </m:e>
            <m:sup>
              <m:r>
                <w:rPr>
                  <w:rFonts w:ascii="Cambria Math" w:hAnsi="Cambria Math"/>
                </w:rPr>
                <m:t>2</m:t>
              </m:r>
            </m:sup>
          </m:s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e>
          </m:nary>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-μ</m:t>
          </m:r>
          <m:sSup>
            <m:sSupPr>
              <m:ctrlPr>
                <w:rPr>
                  <w:rFonts w:ascii="Cambria Math" w:hAnsi="Cambria Math"/>
                </w:rPr>
              </m:ctrlPr>
            </m:sSupPr>
            <m:e>
              <m:r>
                <w:rPr>
                  <w:rFonts w:ascii="Cambria Math" w:hAnsi="Cambria Math"/>
                </w:rPr>
                <m:t>)</m:t>
              </m:r>
            </m:e>
            <m:sup>
              <m:r>
                <w:rPr>
                  <w:rFonts w:ascii="Cambria Math" w:hAnsi="Cambria Math"/>
                </w:rPr>
                <m:t>2</m:t>
              </m:r>
            </m:sup>
          </m:sSup>
        </m:oMath>
      </m:oMathPara>
    </w:p>
    <w:p w14:paraId="0A1A5E92" w14:textId="77777777" w:rsidR="006C77B1" w:rsidRDefault="006C77B1" w:rsidP="00A50418">
      <w:pPr>
        <w:pStyle w:val="af"/>
      </w:pPr>
      <w:r>
        <w:t>高斯分布样例：</w:t>
      </w:r>
    </w:p>
    <w:p w14:paraId="30AAADDA" w14:textId="77777777" w:rsidR="006C77B1" w:rsidRDefault="006C77B1" w:rsidP="00021CBC">
      <w:r>
        <w:rPr>
          <w:noProof/>
        </w:rPr>
        <w:drawing>
          <wp:inline distT="0" distB="0" distL="0" distR="0" wp14:anchorId="49FE6047" wp14:editId="3EC05F81">
            <wp:extent cx="5334000" cy="2933700"/>
            <wp:effectExtent l="0" t="0" r="0" b="0"/>
            <wp:docPr id="60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cb35433507a56631dde2b4e543743ee.png"/>
                    <pic:cNvPicPr>
                      <a:picLocks noChangeAspect="1" noChangeArrowheads="1"/>
                    </pic:cNvPicPr>
                  </pic:nvPicPr>
                  <pic:blipFill>
                    <a:blip r:embed="rId333"/>
                    <a:stretch>
                      <a:fillRect/>
                    </a:stretch>
                  </pic:blipFill>
                  <pic:spPr bwMode="auto">
                    <a:xfrm>
                      <a:off x="0" y="0"/>
                      <a:ext cx="5334000" cy="2933700"/>
                    </a:xfrm>
                    <a:prstGeom prst="rect">
                      <a:avLst/>
                    </a:prstGeom>
                    <a:noFill/>
                    <a:ln w="9525">
                      <a:noFill/>
                      <a:headEnd/>
                      <a:tailEnd/>
                    </a:ln>
                  </pic:spPr>
                </pic:pic>
              </a:graphicData>
            </a:graphic>
          </wp:inline>
        </w:drawing>
      </w:r>
    </w:p>
    <w:p w14:paraId="07948AFF" w14:textId="77777777" w:rsidR="006C77B1" w:rsidRDefault="006C77B1" w:rsidP="00A50418">
      <w:pPr>
        <w:pStyle w:val="af"/>
      </w:pPr>
      <w:r>
        <w:t>注：机器学习中对于方差我们通常只除以</w:t>
      </w:r>
      <m:oMath>
        <m:r>
          <w:rPr>
            <w:rFonts w:ascii="Cambria Math" w:hAnsi="Cambria Math"/>
          </w:rPr>
          <m:t>m</m:t>
        </m:r>
      </m:oMath>
      <w:r>
        <w:t>而非统计学中的</w:t>
      </w:r>
      <m:oMath>
        <m:r>
          <w:rPr>
            <w:rFonts w:ascii="Cambria Math" w:hAnsi="Cambria Math"/>
          </w:rPr>
          <m:t>(m-1)</m:t>
        </m:r>
      </m:oMath>
      <w:r>
        <w:t>。这里顺便提一下，在实际使用中，到底是选择使用</w:t>
      </w:r>
      <m:oMath>
        <m:r>
          <w:rPr>
            <w:rFonts w:ascii="Cambria Math" w:hAnsi="Cambria Math"/>
          </w:rPr>
          <m:t>1/m</m:t>
        </m:r>
      </m:oMath>
      <w:r>
        <w:t>还是</w:t>
      </w:r>
      <m:oMath>
        <m:r>
          <w:rPr>
            <w:rFonts w:ascii="Cambria Math" w:hAnsi="Cambria Math"/>
          </w:rPr>
          <m:t>1/(m-1)</m:t>
        </m:r>
      </m:oMath>
      <w:r>
        <w:t>其实区别很小，只要你有一个还算大的训练集，在机器学习领域大部分人更习惯使用</w:t>
      </w:r>
      <m:oMath>
        <m:r>
          <w:rPr>
            <w:rFonts w:ascii="Cambria Math" w:hAnsi="Cambria Math"/>
          </w:rPr>
          <m:t>1/m</m:t>
        </m:r>
      </m:oMath>
      <w:r>
        <w:t>这个版本的公式。这两个版本的公式在理论特性和数学特性上稍有不同，但是在实际使用中，他们的区别甚小，几乎可以忽略不计。</w:t>
      </w:r>
    </w:p>
    <w:p w14:paraId="58D3E753" w14:textId="77777777" w:rsidR="00A50418" w:rsidRDefault="00A50418">
      <w:pPr>
        <w:widowControl/>
        <w:jc w:val="left"/>
        <w:rPr>
          <w:b/>
          <w:bCs/>
          <w:sz w:val="32"/>
          <w:szCs w:val="32"/>
        </w:rPr>
      </w:pPr>
      <w:bookmarkStart w:id="395" w:name="header-n62"/>
      <w:bookmarkEnd w:id="395"/>
      <w:r>
        <w:br w:type="page"/>
      </w:r>
    </w:p>
    <w:p w14:paraId="68A50DE9" w14:textId="1D40C50B" w:rsidR="006C77B1" w:rsidRDefault="006C77B1">
      <w:pPr>
        <w:pStyle w:val="3"/>
      </w:pPr>
      <w:bookmarkStart w:id="396" w:name="_Toc38636888"/>
      <w:r>
        <w:lastRenderedPageBreak/>
        <w:t xml:space="preserve">15.3 </w:t>
      </w:r>
      <w:r>
        <w:t>算法</w:t>
      </w:r>
      <w:bookmarkEnd w:id="396"/>
    </w:p>
    <w:p w14:paraId="1F13831B" w14:textId="77777777" w:rsidR="006C77B1" w:rsidRDefault="006C77B1" w:rsidP="00A50418">
      <w:pPr>
        <w:pStyle w:val="af0"/>
      </w:pPr>
      <w:r>
        <w:t>参考视频</w:t>
      </w:r>
      <w:r>
        <w:t>: 15 - 3 - Algorithm (12 min).</w:t>
      </w:r>
      <w:proofErr w:type="spellStart"/>
      <w:r>
        <w:t>mkv</w:t>
      </w:r>
      <w:proofErr w:type="spellEnd"/>
    </w:p>
    <w:p w14:paraId="4A996605" w14:textId="77777777" w:rsidR="006C77B1" w:rsidRDefault="006C77B1" w:rsidP="00A50418">
      <w:pPr>
        <w:pStyle w:val="af"/>
      </w:pPr>
      <w:r>
        <w:t>在本节视频中，我将应用高斯分布开发异常检测算法。</w:t>
      </w:r>
    </w:p>
    <w:p w14:paraId="79EBA508" w14:textId="77777777" w:rsidR="006C77B1" w:rsidRDefault="006C77B1" w:rsidP="00A50418">
      <w:pPr>
        <w:pStyle w:val="af"/>
      </w:pPr>
      <w:r>
        <w:t>异常检测算法：</w:t>
      </w:r>
    </w:p>
    <w:p w14:paraId="60270E3A" w14:textId="77777777" w:rsidR="006C77B1" w:rsidRDefault="006C77B1" w:rsidP="00A50418">
      <w:pPr>
        <w:pStyle w:val="af"/>
      </w:pPr>
      <w:r>
        <w:t>对于给定的数据集</w:t>
      </w:r>
      <w:r>
        <w:t xml:space="preserve"> </w:t>
      </w:r>
      <m:oMath>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m:t>
            </m:r>
          </m:sup>
        </m:sSup>
      </m:oMath>
      <w:r>
        <w:t>，我们要针对每一个特征计算</w:t>
      </w:r>
      <w:r>
        <w:t xml:space="preserve"> </w:t>
      </w:r>
      <m:oMath>
        <m:r>
          <w:rPr>
            <w:rFonts w:ascii="Cambria Math" w:hAnsi="Cambria Math"/>
          </w:rPr>
          <m:t>μ</m:t>
        </m:r>
      </m:oMath>
      <w:r>
        <w:t xml:space="preserve"> </w:t>
      </w:r>
      <w:r>
        <w:t>和</w:t>
      </w:r>
      <w:r>
        <w:t xml:space="preserve"> </w:t>
      </w:r>
      <m:oMath>
        <m:sSup>
          <m:sSupPr>
            <m:ctrlPr>
              <w:rPr>
                <w:rFonts w:ascii="Cambria Math" w:hAnsi="Cambria Math"/>
              </w:rPr>
            </m:ctrlPr>
          </m:sSupPr>
          <m:e>
            <m:r>
              <w:rPr>
                <w:rFonts w:ascii="Cambria Math" w:hAnsi="Cambria Math"/>
              </w:rPr>
              <m:t>σ</m:t>
            </m:r>
          </m:e>
          <m:sup>
            <m:r>
              <w:rPr>
                <w:rFonts w:ascii="Cambria Math" w:hAnsi="Cambria Math"/>
              </w:rPr>
              <m:t>2</m:t>
            </m:r>
          </m:sup>
        </m:sSup>
      </m:oMath>
      <w:r>
        <w:t xml:space="preserve"> </w:t>
      </w:r>
      <w:r>
        <w:t>的估计值。</w:t>
      </w:r>
    </w:p>
    <w:p w14:paraId="5559BDAE" w14:textId="77777777" w:rsidR="006C77B1" w:rsidRDefault="00000000" w:rsidP="00A50418">
      <w:pPr>
        <w:pStyle w:val="af"/>
      </w:pPr>
      <m:oMathPara>
        <m:oMath>
          <m:sSub>
            <m:sSubPr>
              <m:ctrlPr>
                <w:rPr>
                  <w:rFonts w:ascii="Cambria Math" w:hAnsi="Cambria Math"/>
                </w:rPr>
              </m:ctrlPr>
            </m:sSubPr>
            <m:e>
              <m:r>
                <w:rPr>
                  <w:rFonts w:ascii="Cambria Math" w:hAnsi="Cambria Math"/>
                </w:rPr>
                <m:t>μ</m:t>
              </m:r>
            </m:e>
            <m:sub>
              <m:r>
                <w:rPr>
                  <w:rFonts w:ascii="Cambria Math" w:hAnsi="Cambria Math"/>
                </w:rPr>
                <m:t>j</m:t>
              </m:r>
            </m:sub>
          </m:sSub>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e>
          </m:nary>
        </m:oMath>
      </m:oMathPara>
    </w:p>
    <w:p w14:paraId="6ECEAAA7" w14:textId="77777777" w:rsidR="006C77B1" w:rsidRDefault="00000000" w:rsidP="00A50418">
      <w:pPr>
        <w:pStyle w:val="af"/>
      </w:pPr>
      <m:oMathPara>
        <m:oMath>
          <m:sSubSup>
            <m:sSubSupPr>
              <m:ctrlPr>
                <w:rPr>
                  <w:rFonts w:ascii="Cambria Math" w:hAnsi="Cambria Math"/>
                </w:rPr>
              </m:ctrlPr>
            </m:sSubSupPr>
            <m:e>
              <m:r>
                <w:rPr>
                  <w:rFonts w:ascii="Cambria Math" w:hAnsi="Cambria Math"/>
                </w:rPr>
                <m:t>σ</m:t>
              </m:r>
            </m:e>
            <m:sub>
              <m:r>
                <w:rPr>
                  <w:rFonts w:ascii="Cambria Math" w:hAnsi="Cambria Math"/>
                </w:rPr>
                <m:t>j</m:t>
              </m:r>
            </m:sub>
            <m:sup>
              <m:r>
                <w:rPr>
                  <w:rFonts w:ascii="Cambria Math" w:hAnsi="Cambria Math"/>
                </w:rPr>
                <m:t>2</m:t>
              </m:r>
            </m:sup>
          </m:sSub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e>
          </m:nary>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j</m:t>
              </m:r>
            </m:sub>
          </m:sSub>
          <m:sSup>
            <m:sSupPr>
              <m:ctrlPr>
                <w:rPr>
                  <w:rFonts w:ascii="Cambria Math" w:hAnsi="Cambria Math"/>
                </w:rPr>
              </m:ctrlPr>
            </m:sSupPr>
            <m:e>
              <m:r>
                <w:rPr>
                  <w:rFonts w:ascii="Cambria Math" w:hAnsi="Cambria Math"/>
                </w:rPr>
                <m:t>)</m:t>
              </m:r>
            </m:e>
            <m:sup>
              <m:r>
                <w:rPr>
                  <w:rFonts w:ascii="Cambria Math" w:hAnsi="Cambria Math"/>
                </w:rPr>
                <m:t>2</m:t>
              </m:r>
            </m:sup>
          </m:sSup>
        </m:oMath>
      </m:oMathPara>
    </w:p>
    <w:p w14:paraId="0975BED5" w14:textId="77777777" w:rsidR="006C77B1" w:rsidRDefault="006C77B1" w:rsidP="00A50418">
      <w:pPr>
        <w:pStyle w:val="af"/>
      </w:pPr>
      <w:r>
        <w:t>一旦我们获得了平均值和方差的估计值，给定新的一个训练实例，根据模型计算</w:t>
      </w:r>
      <w:r>
        <w:t xml:space="preserve"> </w:t>
      </w:r>
      <m:oMath>
        <m:r>
          <w:rPr>
            <w:rFonts w:ascii="Cambria Math" w:hAnsi="Cambria Math"/>
          </w:rPr>
          <m:t>p(x)</m:t>
        </m:r>
      </m:oMath>
      <w:r>
        <w:t>：</w:t>
      </w:r>
    </w:p>
    <w:p w14:paraId="0526B618" w14:textId="77777777" w:rsidR="006C77B1" w:rsidRDefault="006C77B1" w:rsidP="00A50418">
      <w:pPr>
        <w:pStyle w:val="af"/>
      </w:pPr>
      <m:oMathPara>
        <m:oMath>
          <m:r>
            <w:rPr>
              <w:rFonts w:ascii="Cambria Math" w:hAnsi="Cambria Math"/>
            </w:rPr>
            <m:t>p(x)=</m:t>
          </m:r>
          <m:nary>
            <m:naryPr>
              <m:chr m:val="∏"/>
              <m:limLoc m:val="undOvr"/>
              <m:ctrlPr>
                <w:rPr>
                  <w:rFonts w:ascii="Cambria Math" w:hAnsi="Cambria Math"/>
                </w:rPr>
              </m:ctrlPr>
            </m:naryPr>
            <m:sub>
              <m:r>
                <w:rPr>
                  <w:rFonts w:ascii="Cambria Math" w:hAnsi="Cambria Math"/>
                </w:rPr>
                <m:t>j=1</m:t>
              </m:r>
            </m:sub>
            <m:sup>
              <m:r>
                <w:rPr>
                  <w:rFonts w:ascii="Cambria Math" w:hAnsi="Cambria Math"/>
                </w:rPr>
                <m:t>n</m:t>
              </m:r>
            </m:sup>
            <m:e>
              <m:r>
                <w:rPr>
                  <w:rFonts w:ascii="Cambria Math" w:hAnsi="Cambria Math"/>
                </w:rPr>
                <m:t>p</m:t>
              </m:r>
            </m:e>
          </m:nary>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j</m:t>
              </m:r>
            </m:sub>
          </m:sSub>
          <m:r>
            <w:rPr>
              <w:rFonts w:ascii="Cambria Math" w:hAnsi="Cambria Math"/>
            </w:rPr>
            <m:t>,</m:t>
          </m:r>
          <m:sSubSup>
            <m:sSubSupPr>
              <m:ctrlPr>
                <w:rPr>
                  <w:rFonts w:ascii="Cambria Math" w:hAnsi="Cambria Math"/>
                </w:rPr>
              </m:ctrlPr>
            </m:sSubSupPr>
            <m:e>
              <m:r>
                <w:rPr>
                  <w:rFonts w:ascii="Cambria Math" w:hAnsi="Cambria Math"/>
                </w:rPr>
                <m:t>σ</m:t>
              </m:r>
            </m:e>
            <m:sub>
              <m:r>
                <w:rPr>
                  <w:rFonts w:ascii="Cambria Math" w:hAnsi="Cambria Math"/>
                </w:rPr>
                <m:t>j</m:t>
              </m:r>
            </m:sub>
            <m:sup>
              <m:r>
                <w:rPr>
                  <w:rFonts w:ascii="Cambria Math" w:hAnsi="Cambria Math"/>
                </w:rPr>
                <m:t>2</m:t>
              </m:r>
            </m:sup>
          </m:sSubSup>
          <m:r>
            <w:rPr>
              <w:rFonts w:ascii="Cambria Math" w:hAnsi="Cambria Math"/>
            </w:rPr>
            <m:t>)=</m:t>
          </m:r>
          <m:nary>
            <m:naryPr>
              <m:chr m:val="∏"/>
              <m:limLoc m:val="undOvr"/>
              <m:ctrlPr>
                <w:rPr>
                  <w:rFonts w:ascii="Cambria Math" w:hAnsi="Cambria Math"/>
                </w:rPr>
              </m:ctrlPr>
            </m:naryPr>
            <m:sub>
              <m:r>
                <w:rPr>
                  <w:rFonts w:ascii="Cambria Math" w:hAnsi="Cambria Math"/>
                </w:rPr>
                <m:t>j=1</m:t>
              </m:r>
            </m:sub>
            <m:sup>
              <m:r>
                <w:rPr>
                  <w:rFonts w:ascii="Cambria Math" w:hAnsi="Cambria Math"/>
                </w:rPr>
                <m:t>1</m:t>
              </m:r>
            </m:sup>
            <m:e>
              <m:f>
                <m:fPr>
                  <m:ctrlPr>
                    <w:rPr>
                      <w:rFonts w:ascii="Cambria Math" w:hAnsi="Cambria Math"/>
                    </w:rPr>
                  </m:ctrlPr>
                </m:fPr>
                <m:num>
                  <m:r>
                    <w:rPr>
                      <w:rFonts w:ascii="Cambria Math" w:hAnsi="Cambria Math"/>
                    </w:rPr>
                    <m:t>1</m:t>
                  </m:r>
                </m:num>
                <m:den>
                  <m:rad>
                    <m:radPr>
                      <m:degHide m:val="1"/>
                      <m:ctrlPr>
                        <w:rPr>
                          <w:rFonts w:ascii="Cambria Math" w:hAnsi="Cambria Math"/>
                        </w:rPr>
                      </m:ctrlPr>
                    </m:radPr>
                    <m:deg/>
                    <m:e>
                      <m:r>
                        <w:rPr>
                          <w:rFonts w:ascii="Cambria Math" w:hAnsi="Cambria Math"/>
                        </w:rPr>
                        <m:t>2π</m:t>
                      </m:r>
                    </m:e>
                  </m:rad>
                  <m:sSub>
                    <m:sSubPr>
                      <m:ctrlPr>
                        <w:rPr>
                          <w:rFonts w:ascii="Cambria Math" w:hAnsi="Cambria Math"/>
                        </w:rPr>
                      </m:ctrlPr>
                    </m:sSubPr>
                    <m:e>
                      <m:r>
                        <w:rPr>
                          <w:rFonts w:ascii="Cambria Math" w:hAnsi="Cambria Math"/>
                        </w:rPr>
                        <m:t>σ</m:t>
                      </m:r>
                    </m:e>
                    <m:sub>
                      <m:r>
                        <w:rPr>
                          <w:rFonts w:ascii="Cambria Math" w:hAnsi="Cambria Math"/>
                        </w:rPr>
                        <m:t>j</m:t>
                      </m:r>
                    </m:sub>
                  </m:sSub>
                </m:den>
              </m:f>
            </m:e>
          </m:nary>
          <m:r>
            <w:rPr>
              <w:rFonts w:ascii="Cambria Math" w:hAnsi="Cambria Math"/>
            </w:rPr>
            <m:t>exp(-</m:t>
          </m:r>
          <m:f>
            <m:fPr>
              <m:ctrlPr>
                <w:rPr>
                  <w:rFonts w:ascii="Cambria Math" w:hAnsi="Cambria Math"/>
                </w:rPr>
              </m:ctrlPr>
            </m:fPr>
            <m:num>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j</m:t>
                  </m:r>
                </m:sub>
              </m:sSub>
              <m:sSup>
                <m:sSupPr>
                  <m:ctrlPr>
                    <w:rPr>
                      <w:rFonts w:ascii="Cambria Math" w:hAnsi="Cambria Math"/>
                    </w:rPr>
                  </m:ctrlPr>
                </m:sSupPr>
                <m:e>
                  <m:r>
                    <w:rPr>
                      <w:rFonts w:ascii="Cambria Math" w:hAnsi="Cambria Math"/>
                    </w:rPr>
                    <m:t>)</m:t>
                  </m:r>
                </m:e>
                <m:sup>
                  <m:r>
                    <w:rPr>
                      <w:rFonts w:ascii="Cambria Math" w:hAnsi="Cambria Math"/>
                    </w:rPr>
                    <m:t>2</m:t>
                  </m:r>
                </m:sup>
              </m:sSup>
            </m:num>
            <m:den>
              <m:r>
                <w:rPr>
                  <w:rFonts w:ascii="Cambria Math" w:hAnsi="Cambria Math"/>
                </w:rPr>
                <m:t>2</m:t>
              </m:r>
              <m:sSubSup>
                <m:sSubSupPr>
                  <m:ctrlPr>
                    <w:rPr>
                      <w:rFonts w:ascii="Cambria Math" w:hAnsi="Cambria Math"/>
                    </w:rPr>
                  </m:ctrlPr>
                </m:sSubSupPr>
                <m:e>
                  <m:r>
                    <w:rPr>
                      <w:rFonts w:ascii="Cambria Math" w:hAnsi="Cambria Math"/>
                    </w:rPr>
                    <m:t>σ</m:t>
                  </m:r>
                </m:e>
                <m:sub>
                  <m:r>
                    <w:rPr>
                      <w:rFonts w:ascii="Cambria Math" w:hAnsi="Cambria Math"/>
                    </w:rPr>
                    <m:t>j</m:t>
                  </m:r>
                </m:sub>
                <m:sup>
                  <m:r>
                    <w:rPr>
                      <w:rFonts w:ascii="Cambria Math" w:hAnsi="Cambria Math"/>
                    </w:rPr>
                    <m:t>2</m:t>
                  </m:r>
                </m:sup>
              </m:sSubSup>
            </m:den>
          </m:f>
          <m:r>
            <w:rPr>
              <w:rFonts w:ascii="Cambria Math" w:hAnsi="Cambria Math"/>
            </w:rPr>
            <m:t>)</m:t>
          </m:r>
        </m:oMath>
      </m:oMathPara>
    </w:p>
    <w:p w14:paraId="3924597C" w14:textId="77777777" w:rsidR="006C77B1" w:rsidRDefault="006C77B1" w:rsidP="00A50418">
      <w:pPr>
        <w:pStyle w:val="af"/>
      </w:pPr>
      <w:r>
        <w:t>当</w:t>
      </w:r>
      <m:oMath>
        <m:r>
          <w:rPr>
            <w:rFonts w:ascii="Cambria Math" w:hAnsi="Cambria Math"/>
          </w:rPr>
          <m:t>p(x)&lt;ε</m:t>
        </m:r>
      </m:oMath>
      <w:r>
        <w:t>时，为异常。</w:t>
      </w:r>
    </w:p>
    <w:p w14:paraId="4289CEAD" w14:textId="77777777" w:rsidR="006C77B1" w:rsidRDefault="006C77B1" w:rsidP="00A50418">
      <w:pPr>
        <w:pStyle w:val="af"/>
      </w:pPr>
      <w:r>
        <w:t>下图是一个由两个特征的训练集，以及特征的分布情况：</w:t>
      </w:r>
    </w:p>
    <w:p w14:paraId="3BCA9A84" w14:textId="77777777" w:rsidR="006C77B1" w:rsidRDefault="006C77B1" w:rsidP="00A50418">
      <w:pPr>
        <w:pStyle w:val="af"/>
      </w:pPr>
      <w:r>
        <w:rPr>
          <w:noProof/>
        </w:rPr>
        <w:drawing>
          <wp:inline distT="0" distB="0" distL="0" distR="0" wp14:anchorId="751CBE4A" wp14:editId="6ABD0255">
            <wp:extent cx="4492220" cy="1902442"/>
            <wp:effectExtent l="0" t="0" r="0" b="0"/>
            <wp:docPr id="61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a47767a11ba39a23898b9f1a5a57cc5.png"/>
                    <pic:cNvPicPr>
                      <a:picLocks noChangeAspect="1" noChangeArrowheads="1"/>
                    </pic:cNvPicPr>
                  </pic:nvPicPr>
                  <pic:blipFill>
                    <a:blip r:embed="rId334"/>
                    <a:stretch>
                      <a:fillRect/>
                    </a:stretch>
                  </pic:blipFill>
                  <pic:spPr bwMode="auto">
                    <a:xfrm>
                      <a:off x="0" y="0"/>
                      <a:ext cx="4492220" cy="1902442"/>
                    </a:xfrm>
                    <a:prstGeom prst="rect">
                      <a:avLst/>
                    </a:prstGeom>
                    <a:noFill/>
                    <a:ln w="9525">
                      <a:noFill/>
                      <a:headEnd/>
                      <a:tailEnd/>
                    </a:ln>
                  </pic:spPr>
                </pic:pic>
              </a:graphicData>
            </a:graphic>
          </wp:inline>
        </w:drawing>
      </w:r>
    </w:p>
    <w:p w14:paraId="36ED843C" w14:textId="77777777" w:rsidR="006C77B1" w:rsidRDefault="006C77B1" w:rsidP="00A50418">
      <w:pPr>
        <w:pStyle w:val="af"/>
      </w:pPr>
      <w:r>
        <w:t>下面的三维图表表示的是密度估计函数，</w:t>
      </w:r>
      <m:oMath>
        <m:r>
          <w:rPr>
            <w:rFonts w:ascii="Cambria Math" w:hAnsi="Cambria Math"/>
          </w:rPr>
          <m:t>z</m:t>
        </m:r>
      </m:oMath>
      <w:r>
        <w:t>轴为根据两个特征的值所估计</w:t>
      </w:r>
      <m:oMath>
        <m:r>
          <w:rPr>
            <w:rFonts w:ascii="Cambria Math" w:hAnsi="Cambria Math"/>
          </w:rPr>
          <m:t>p(x)</m:t>
        </m:r>
      </m:oMath>
      <w:r>
        <w:t>值：</w:t>
      </w:r>
    </w:p>
    <w:p w14:paraId="50F6B528" w14:textId="77777777" w:rsidR="006C77B1" w:rsidRDefault="006C77B1" w:rsidP="00A50418">
      <w:pPr>
        <w:pStyle w:val="af"/>
      </w:pPr>
      <w:r>
        <w:rPr>
          <w:noProof/>
        </w:rPr>
        <w:drawing>
          <wp:inline distT="0" distB="0" distL="0" distR="0" wp14:anchorId="700F74FB" wp14:editId="44A5D397">
            <wp:extent cx="2609850" cy="1885950"/>
            <wp:effectExtent l="0" t="0" r="0" b="0"/>
            <wp:docPr id="61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2b90f56570c05966da116c3afe6fc91.jpg"/>
                    <pic:cNvPicPr>
                      <a:picLocks noChangeAspect="1" noChangeArrowheads="1"/>
                    </pic:cNvPicPr>
                  </pic:nvPicPr>
                  <pic:blipFill>
                    <a:blip r:embed="rId335"/>
                    <a:stretch>
                      <a:fillRect/>
                    </a:stretch>
                  </pic:blipFill>
                  <pic:spPr bwMode="auto">
                    <a:xfrm>
                      <a:off x="0" y="0"/>
                      <a:ext cx="2609850" cy="1885950"/>
                    </a:xfrm>
                    <a:prstGeom prst="rect">
                      <a:avLst/>
                    </a:prstGeom>
                    <a:noFill/>
                    <a:ln w="9525">
                      <a:noFill/>
                      <a:headEnd/>
                      <a:tailEnd/>
                    </a:ln>
                  </pic:spPr>
                </pic:pic>
              </a:graphicData>
            </a:graphic>
          </wp:inline>
        </w:drawing>
      </w:r>
    </w:p>
    <w:p w14:paraId="7F0AAFA7" w14:textId="195515F7" w:rsidR="006C77B1" w:rsidRDefault="006C77B1" w:rsidP="00A50418">
      <w:pPr>
        <w:pStyle w:val="af"/>
      </w:pPr>
      <w:r>
        <w:lastRenderedPageBreak/>
        <w:t>我们选择一个</w:t>
      </w:r>
      <m:oMath>
        <m:r>
          <w:rPr>
            <w:rFonts w:ascii="Cambria Math" w:hAnsi="Cambria Math"/>
          </w:rPr>
          <m:t>ε</m:t>
        </m:r>
      </m:oMath>
      <w:r>
        <w:t>，将</w:t>
      </w:r>
      <m:oMath>
        <m:r>
          <w:rPr>
            <w:rFonts w:ascii="Cambria Math" w:hAnsi="Cambria Math"/>
          </w:rPr>
          <m:t>p(x)=ε</m:t>
        </m:r>
      </m:oMath>
      <w:r>
        <w:t>作为我们的判定边界，当</w:t>
      </w:r>
      <m:oMath>
        <m:r>
          <w:rPr>
            <w:rFonts w:ascii="Cambria Math" w:hAnsi="Cambria Math"/>
          </w:rPr>
          <m:t>p(x)&gt;ε</m:t>
        </m:r>
      </m:oMath>
      <w:r>
        <w:t>时预测数据为正常数据，否则为异常。</w:t>
      </w:r>
    </w:p>
    <w:p w14:paraId="580190F4" w14:textId="77777777" w:rsidR="006C77B1" w:rsidRDefault="006C77B1" w:rsidP="00A50418">
      <w:pPr>
        <w:pStyle w:val="af"/>
      </w:pPr>
      <w:r>
        <w:t>在这段视频中，我们介绍了如何拟合</w:t>
      </w:r>
      <m:oMath>
        <m:r>
          <w:rPr>
            <w:rFonts w:ascii="Cambria Math" w:hAnsi="Cambria Math"/>
          </w:rPr>
          <m:t>p(x)</m:t>
        </m:r>
      </m:oMath>
      <w:r>
        <w:t>，也就是</w:t>
      </w:r>
      <w:r>
        <w:t xml:space="preserve"> </w:t>
      </w:r>
      <m:oMath>
        <m:r>
          <w:rPr>
            <w:rFonts w:ascii="Cambria Math" w:hAnsi="Cambria Math"/>
          </w:rPr>
          <m:t>x</m:t>
        </m:r>
      </m:oMath>
      <w:r>
        <w:t>的概率值，以开发出一种异常检测算法。同时，在这节课中，我们也给出了通过给出的数据集拟合参数，进行参数估计，得到参数</w:t>
      </w:r>
      <w:r>
        <w:t xml:space="preserve"> </w:t>
      </w:r>
      <m:oMath>
        <m:r>
          <w:rPr>
            <w:rFonts w:ascii="Cambria Math" w:hAnsi="Cambria Math"/>
          </w:rPr>
          <m:t>μ</m:t>
        </m:r>
      </m:oMath>
      <w:r>
        <w:t xml:space="preserve"> </w:t>
      </w:r>
      <w:r>
        <w:t>和</w:t>
      </w:r>
      <w:r>
        <w:t xml:space="preserve"> </w:t>
      </w:r>
      <m:oMath>
        <m:r>
          <w:rPr>
            <w:rFonts w:ascii="Cambria Math" w:hAnsi="Cambria Math"/>
          </w:rPr>
          <m:t>σ</m:t>
        </m:r>
      </m:oMath>
      <w:r>
        <w:t>，然后检测新的样本，确定新样本是否是异常。</w:t>
      </w:r>
    </w:p>
    <w:p w14:paraId="4F22C113" w14:textId="77777777" w:rsidR="006C77B1" w:rsidRDefault="006C77B1" w:rsidP="00A50418">
      <w:pPr>
        <w:pStyle w:val="af"/>
      </w:pPr>
      <w:r>
        <w:t>在接下来的课程中，我们将深入研究这一算法，同时更深入地介绍，怎样让算法工作地更加有效。</w:t>
      </w:r>
    </w:p>
    <w:p w14:paraId="6861147C" w14:textId="77777777" w:rsidR="00A50418" w:rsidRDefault="00A50418">
      <w:pPr>
        <w:widowControl/>
        <w:jc w:val="left"/>
        <w:rPr>
          <w:b/>
          <w:bCs/>
          <w:sz w:val="32"/>
          <w:szCs w:val="32"/>
        </w:rPr>
      </w:pPr>
      <w:bookmarkStart w:id="397" w:name="header-n95"/>
      <w:bookmarkEnd w:id="397"/>
      <w:r>
        <w:br w:type="page"/>
      </w:r>
    </w:p>
    <w:p w14:paraId="0355C6FB" w14:textId="6AC0253A" w:rsidR="006C77B1" w:rsidRDefault="006C77B1">
      <w:pPr>
        <w:pStyle w:val="3"/>
      </w:pPr>
      <w:bookmarkStart w:id="398" w:name="_Toc38636889"/>
      <w:r>
        <w:lastRenderedPageBreak/>
        <w:t xml:space="preserve">15.4 </w:t>
      </w:r>
      <w:r>
        <w:t>开发和评价一个异常检测系统</w:t>
      </w:r>
      <w:bookmarkEnd w:id="398"/>
    </w:p>
    <w:p w14:paraId="0CBF2CD4" w14:textId="77777777" w:rsidR="006C77B1" w:rsidRDefault="006C77B1" w:rsidP="00A50418">
      <w:pPr>
        <w:pStyle w:val="af0"/>
      </w:pPr>
      <w:r>
        <w:t>参考视频</w:t>
      </w:r>
      <w:r>
        <w:t xml:space="preserve">: 15 - 4 - Developing and Evaluating an Anomaly Detection System (13 min). </w:t>
      </w:r>
      <w:proofErr w:type="spellStart"/>
      <w:r>
        <w:t>mkv</w:t>
      </w:r>
      <w:proofErr w:type="spellEnd"/>
    </w:p>
    <w:p w14:paraId="1D2789D9" w14:textId="77777777" w:rsidR="006C77B1" w:rsidRDefault="006C77B1" w:rsidP="00A50418">
      <w:pPr>
        <w:pStyle w:val="af"/>
      </w:pPr>
      <w:r>
        <w:t>异常检测算法是一个非监督学习算法，意味着我们无法根据结果变量</w:t>
      </w:r>
      <w:r>
        <w:t xml:space="preserve"> </w:t>
      </w:r>
      <m:oMath>
        <m:r>
          <w:rPr>
            <w:rFonts w:ascii="Cambria Math" w:hAnsi="Cambria Math"/>
          </w:rPr>
          <m:t>y</m:t>
        </m:r>
      </m:oMath>
      <w:r>
        <w:t xml:space="preserve"> </w:t>
      </w:r>
      <w:r>
        <w:t>的值来告诉我们数据是否真的是异常的。我们需要另一种方法来帮助检验算法是否有效。当我们开发一个异常检测系统时，我们从带标记（异常或正常）的数据着手，我们从其中选择一部分正常数据用于构建训练集，然后用剩下的正常数据和异常数据混合的数据构成交叉检验集和测试集。</w:t>
      </w:r>
    </w:p>
    <w:p w14:paraId="10E01297" w14:textId="77777777" w:rsidR="006C77B1" w:rsidRDefault="006C77B1" w:rsidP="00A50418">
      <w:pPr>
        <w:pStyle w:val="af"/>
      </w:pPr>
      <w:r>
        <w:t>例如：我们有</w:t>
      </w:r>
      <w:r>
        <w:t>10000</w:t>
      </w:r>
      <w:r>
        <w:t>台正常引擎的数据，有</w:t>
      </w:r>
      <w:r>
        <w:t>20</w:t>
      </w:r>
      <w:r>
        <w:t>台异常引擎的数据。</w:t>
      </w:r>
      <w:r>
        <w:t xml:space="preserve"> </w:t>
      </w:r>
      <w:r>
        <w:t>我们这样分配数据：</w:t>
      </w:r>
    </w:p>
    <w:p w14:paraId="7F35ECA4" w14:textId="77777777" w:rsidR="006C77B1" w:rsidRDefault="006C77B1" w:rsidP="00A50418">
      <w:pPr>
        <w:pStyle w:val="af"/>
      </w:pPr>
      <w:r>
        <w:t>6000</w:t>
      </w:r>
      <w:r>
        <w:t>台正常引擎的数据作为训练集</w:t>
      </w:r>
    </w:p>
    <w:p w14:paraId="52C43BD9" w14:textId="77777777" w:rsidR="006C77B1" w:rsidRDefault="006C77B1" w:rsidP="00A50418">
      <w:pPr>
        <w:pStyle w:val="af"/>
      </w:pPr>
      <w:r>
        <w:t>2000</w:t>
      </w:r>
      <w:r>
        <w:t>台正常引擎和</w:t>
      </w:r>
      <w:r>
        <w:t>10</w:t>
      </w:r>
      <w:r>
        <w:t>台异常引擎的数据作为交叉检验集</w:t>
      </w:r>
    </w:p>
    <w:p w14:paraId="4D38DFCE" w14:textId="77777777" w:rsidR="006C77B1" w:rsidRDefault="006C77B1" w:rsidP="00A50418">
      <w:pPr>
        <w:pStyle w:val="af"/>
      </w:pPr>
      <w:r>
        <w:t>2000</w:t>
      </w:r>
      <w:r>
        <w:t>台正常引擎和</w:t>
      </w:r>
      <w:r>
        <w:t>10</w:t>
      </w:r>
      <w:r>
        <w:t>台异常引擎的数据作为测试集</w:t>
      </w:r>
    </w:p>
    <w:p w14:paraId="19EEB1DD" w14:textId="77777777" w:rsidR="006C77B1" w:rsidRDefault="006C77B1" w:rsidP="00A50418">
      <w:pPr>
        <w:pStyle w:val="af"/>
      </w:pPr>
      <w:r>
        <w:t>具体的评价方法如下：</w:t>
      </w:r>
    </w:p>
    <w:p w14:paraId="752A1E75" w14:textId="247ECEBE" w:rsidR="006C77B1" w:rsidRDefault="00A50418" w:rsidP="00A50418">
      <w:pPr>
        <w:pStyle w:val="af"/>
      </w:pPr>
      <w:r>
        <w:rPr>
          <w:rFonts w:hint="eastAsia"/>
        </w:rPr>
        <w:t xml:space="preserve">1. </w:t>
      </w:r>
      <w:r w:rsidR="006C77B1">
        <w:t>根据</w:t>
      </w:r>
      <w:del w:id="399" w:author="Chen Yang" w:date="2024-06-08T09:55:00Z" w16du:dateUtc="2024-06-08T01:55:00Z">
        <w:r w:rsidR="006C77B1" w:rsidDel="00771D99">
          <w:rPr>
            <w:rFonts w:hint="eastAsia"/>
          </w:rPr>
          <w:delText>测试集</w:delText>
        </w:r>
      </w:del>
      <w:ins w:id="400" w:author="Chen Yang" w:date="2024-06-08T09:55:00Z" w16du:dateUtc="2024-06-08T01:55:00Z">
        <w:r w:rsidR="00771D99">
          <w:rPr>
            <w:rFonts w:hint="eastAsia"/>
          </w:rPr>
          <w:t>训练集</w:t>
        </w:r>
      </w:ins>
      <w:r w:rsidR="006C77B1">
        <w:t>数据，我们估计特征的平均值和方差并构建</w:t>
      </w:r>
      <m:oMath>
        <m:r>
          <w:rPr>
            <w:rFonts w:ascii="Cambria Math" w:hAnsi="Cambria Math"/>
          </w:rPr>
          <m:t>p(x)</m:t>
        </m:r>
      </m:oMath>
      <w:r w:rsidR="006C77B1">
        <w:t>函数</w:t>
      </w:r>
    </w:p>
    <w:p w14:paraId="6BDF7107" w14:textId="21C9871C" w:rsidR="006C77B1" w:rsidRDefault="00A50418" w:rsidP="00A50418">
      <w:pPr>
        <w:pStyle w:val="af"/>
      </w:pPr>
      <w:r>
        <w:rPr>
          <w:rFonts w:hint="eastAsia"/>
        </w:rPr>
        <w:t xml:space="preserve">2. </w:t>
      </w:r>
      <w:r w:rsidR="006C77B1">
        <w:t>对交叉检验集，我们尝试使用不同的</w:t>
      </w:r>
      <m:oMath>
        <m:r>
          <w:rPr>
            <w:rFonts w:ascii="Cambria Math" w:hAnsi="Cambria Math"/>
          </w:rPr>
          <m:t>ε</m:t>
        </m:r>
      </m:oMath>
      <w:r w:rsidR="006C77B1">
        <w:t>值作为阀值，并预测数据是否异常，根据</w:t>
      </w:r>
      <w:r w:rsidR="006C77B1">
        <w:t>F1</w:t>
      </w:r>
      <w:proofErr w:type="gramStart"/>
      <w:r w:rsidR="006C77B1">
        <w:t>值或者</w:t>
      </w:r>
      <w:proofErr w:type="gramEnd"/>
      <w:r w:rsidR="006C77B1">
        <w:t>查准率与查全率的比例来选择</w:t>
      </w:r>
      <w:r w:rsidR="006C77B1">
        <w:t xml:space="preserve"> </w:t>
      </w:r>
      <m:oMath>
        <m:r>
          <w:rPr>
            <w:rFonts w:ascii="Cambria Math" w:hAnsi="Cambria Math"/>
          </w:rPr>
          <m:t>ε</m:t>
        </m:r>
      </m:oMath>
    </w:p>
    <w:p w14:paraId="76000390" w14:textId="72C1690F" w:rsidR="006C77B1" w:rsidRDefault="00A50418" w:rsidP="00A50418">
      <w:pPr>
        <w:pStyle w:val="af"/>
      </w:pPr>
      <w:r>
        <w:rPr>
          <w:rFonts w:hint="eastAsia"/>
        </w:rPr>
        <w:t xml:space="preserve">3. </w:t>
      </w:r>
      <w:r w:rsidR="006C77B1">
        <w:t>选出</w:t>
      </w:r>
      <w:r w:rsidR="006C77B1">
        <w:t xml:space="preserve"> </w:t>
      </w:r>
      <m:oMath>
        <m:r>
          <w:rPr>
            <w:rFonts w:ascii="Cambria Math" w:hAnsi="Cambria Math"/>
          </w:rPr>
          <m:t>ε</m:t>
        </m:r>
      </m:oMath>
      <w:r w:rsidR="006C77B1">
        <w:t xml:space="preserve"> </w:t>
      </w:r>
      <w:r w:rsidR="006C77B1">
        <w:t>后，针对测试集进行预测，计算异常检验系统的</w:t>
      </w:r>
      <m:oMath>
        <m:r>
          <w:rPr>
            <w:rFonts w:ascii="Cambria Math" w:hAnsi="Cambria Math"/>
          </w:rPr>
          <m:t>F1</m:t>
        </m:r>
      </m:oMath>
      <w:r w:rsidR="006C77B1">
        <w:t>值，或者查准率与查全率之比</w:t>
      </w:r>
      <w:r>
        <w:rPr>
          <w:rFonts w:hint="eastAsia"/>
        </w:rPr>
        <w:t>。</w:t>
      </w:r>
    </w:p>
    <w:p w14:paraId="71A78011" w14:textId="77777777" w:rsidR="00A50418" w:rsidRDefault="00A50418">
      <w:pPr>
        <w:widowControl/>
        <w:jc w:val="left"/>
        <w:rPr>
          <w:b/>
          <w:bCs/>
          <w:sz w:val="32"/>
          <w:szCs w:val="32"/>
        </w:rPr>
      </w:pPr>
      <w:bookmarkStart w:id="401" w:name="header-n120"/>
      <w:bookmarkEnd w:id="401"/>
      <w:r>
        <w:br w:type="page"/>
      </w:r>
    </w:p>
    <w:p w14:paraId="7995AC69" w14:textId="5ABF22D1" w:rsidR="006C77B1" w:rsidRDefault="006C77B1">
      <w:pPr>
        <w:pStyle w:val="3"/>
      </w:pPr>
      <w:bookmarkStart w:id="402" w:name="_Toc38636890"/>
      <w:r>
        <w:lastRenderedPageBreak/>
        <w:t xml:space="preserve">15.5 </w:t>
      </w:r>
      <w:r>
        <w:t>异常检测与监督学习对比</w:t>
      </w:r>
      <w:bookmarkEnd w:id="402"/>
    </w:p>
    <w:p w14:paraId="7E043725" w14:textId="77777777" w:rsidR="006C77B1" w:rsidRDefault="006C77B1" w:rsidP="00A50418">
      <w:pPr>
        <w:pStyle w:val="af0"/>
      </w:pPr>
      <w:r>
        <w:t>参考视频</w:t>
      </w:r>
      <w:r>
        <w:t>: 15 - 5 - Anomaly Detection vs. Supervised Learning (8 min).</w:t>
      </w:r>
      <w:proofErr w:type="spellStart"/>
      <w:r>
        <w:t>mkv</w:t>
      </w:r>
      <w:proofErr w:type="spellEnd"/>
    </w:p>
    <w:p w14:paraId="02C48227" w14:textId="77777777" w:rsidR="006C77B1" w:rsidRDefault="006C77B1" w:rsidP="00A50418">
      <w:pPr>
        <w:pStyle w:val="af"/>
      </w:pPr>
      <w:r>
        <w:t>之前我们构建的异常检测系统也使用了带标记的数据，与监督学习有些相似，下面的对比有助于选择采用监督学习还是异常检测：</w:t>
      </w:r>
    </w:p>
    <w:p w14:paraId="47C1C173" w14:textId="77777777" w:rsidR="006C77B1" w:rsidRDefault="006C77B1" w:rsidP="00A50418">
      <w:pPr>
        <w:pStyle w:val="af"/>
      </w:pPr>
      <w:r>
        <w:t>两者比较：</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7E0" w:firstRow="1" w:lastRow="1" w:firstColumn="1" w:lastColumn="1" w:noHBand="1" w:noVBand="1"/>
      </w:tblPr>
      <w:tblGrid>
        <w:gridCol w:w="4148"/>
        <w:gridCol w:w="4148"/>
      </w:tblGrid>
      <w:tr w:rsidR="006C77B1" w14:paraId="0D1EECC5" w14:textId="77777777" w:rsidTr="00A07112">
        <w:tc>
          <w:tcPr>
            <w:tcW w:w="4148" w:type="dxa"/>
            <w:vAlign w:val="bottom"/>
          </w:tcPr>
          <w:p w14:paraId="6F2723DB" w14:textId="77777777" w:rsidR="006C77B1" w:rsidRDefault="006C77B1" w:rsidP="00A50418">
            <w:pPr>
              <w:jc w:val="center"/>
            </w:pPr>
            <w:r>
              <w:t>异常检测</w:t>
            </w:r>
          </w:p>
        </w:tc>
        <w:tc>
          <w:tcPr>
            <w:tcW w:w="4148" w:type="dxa"/>
            <w:vAlign w:val="bottom"/>
          </w:tcPr>
          <w:p w14:paraId="4B97798D" w14:textId="77777777" w:rsidR="006C77B1" w:rsidRDefault="006C77B1" w:rsidP="00A50418">
            <w:pPr>
              <w:jc w:val="center"/>
            </w:pPr>
            <w:r>
              <w:t>监督学习</w:t>
            </w:r>
          </w:p>
        </w:tc>
      </w:tr>
      <w:tr w:rsidR="006C77B1" w14:paraId="4F66A311" w14:textId="77777777" w:rsidTr="00A07112">
        <w:tc>
          <w:tcPr>
            <w:tcW w:w="4148" w:type="dxa"/>
          </w:tcPr>
          <w:p w14:paraId="766DED2C" w14:textId="77777777" w:rsidR="006C77B1" w:rsidRDefault="006C77B1" w:rsidP="005E2707">
            <w:pPr>
              <w:spacing w:line="360" w:lineRule="auto"/>
            </w:pPr>
            <w:r>
              <w:t>非常少量的正向类（异常数据</w:t>
            </w:r>
            <w:r>
              <w:t xml:space="preserve"> </w:t>
            </w:r>
            <m:oMath>
              <m:r>
                <w:rPr>
                  <w:rFonts w:ascii="Cambria Math" w:hAnsi="Cambria Math"/>
                </w:rPr>
                <m:t>y=1</m:t>
              </m:r>
            </m:oMath>
            <w:r>
              <w:t>）</w:t>
            </w:r>
            <w:r>
              <w:t xml:space="preserve">, </w:t>
            </w:r>
            <w:r>
              <w:t>大量的负向类（</w:t>
            </w:r>
            <m:oMath>
              <m:r>
                <w:rPr>
                  <w:rFonts w:ascii="Cambria Math" w:hAnsi="Cambria Math"/>
                </w:rPr>
                <m:t>y=0</m:t>
              </m:r>
            </m:oMath>
            <w:r>
              <w:t>）</w:t>
            </w:r>
          </w:p>
        </w:tc>
        <w:tc>
          <w:tcPr>
            <w:tcW w:w="4148" w:type="dxa"/>
          </w:tcPr>
          <w:p w14:paraId="7230A63F" w14:textId="77777777" w:rsidR="006C77B1" w:rsidRDefault="006C77B1" w:rsidP="005E2707">
            <w:pPr>
              <w:spacing w:line="360" w:lineRule="auto"/>
            </w:pPr>
            <w:r>
              <w:t>同时有大量的正向类和负向类</w:t>
            </w:r>
          </w:p>
        </w:tc>
      </w:tr>
      <w:tr w:rsidR="006C77B1" w14:paraId="59372D1B" w14:textId="77777777" w:rsidTr="00A07112">
        <w:tc>
          <w:tcPr>
            <w:tcW w:w="4148" w:type="dxa"/>
          </w:tcPr>
          <w:p w14:paraId="2F8A9779" w14:textId="77777777" w:rsidR="006C77B1" w:rsidRDefault="006C77B1" w:rsidP="005E2707">
            <w:pPr>
              <w:spacing w:line="360" w:lineRule="auto"/>
            </w:pPr>
            <w:r>
              <w:t>许多不同种类的异常，</w:t>
            </w:r>
            <w:del w:id="403" w:author="Chen Yang" w:date="2024-06-08T10:11:00Z" w16du:dateUtc="2024-06-08T02:11:00Z">
              <w:r w:rsidDel="00F55928">
                <w:delText>非常难。</w:delText>
              </w:r>
            </w:del>
            <w:r>
              <w:t>根据非常</w:t>
            </w:r>
            <w:del w:id="404" w:author="Chen Yang" w:date="2024-06-08T10:11:00Z" w16du:dateUtc="2024-06-08T02:11:00Z">
              <w:r w:rsidDel="00F55928">
                <w:delText xml:space="preserve"> </w:delText>
              </w:r>
            </w:del>
            <w:r>
              <w:t>少量的正向类数据来训练算法。</w:t>
            </w:r>
          </w:p>
        </w:tc>
        <w:tc>
          <w:tcPr>
            <w:tcW w:w="4148" w:type="dxa"/>
          </w:tcPr>
          <w:p w14:paraId="72E1BDB1" w14:textId="77777777" w:rsidR="006C77B1" w:rsidRDefault="006C77B1" w:rsidP="005E2707">
            <w:pPr>
              <w:spacing w:line="360" w:lineRule="auto"/>
            </w:pPr>
            <w:r>
              <w:t>有足够多的正向类实例，足够用于训练</w:t>
            </w:r>
            <w:del w:id="405" w:author="Chen Yang" w:date="2024-06-08T10:12:00Z" w16du:dateUtc="2024-06-08T02:12:00Z">
              <w:r w:rsidDel="00F55928">
                <w:delText xml:space="preserve"> </w:delText>
              </w:r>
            </w:del>
            <w:r>
              <w:t>算法，未来遇到的正向类实例可能与训练集中的非常近似。</w:t>
            </w:r>
          </w:p>
        </w:tc>
      </w:tr>
      <w:tr w:rsidR="006C77B1" w14:paraId="696D5485" w14:textId="77777777" w:rsidTr="00A07112">
        <w:tc>
          <w:tcPr>
            <w:tcW w:w="4148" w:type="dxa"/>
          </w:tcPr>
          <w:p w14:paraId="34CA3DC0" w14:textId="77777777" w:rsidR="006C77B1" w:rsidRDefault="006C77B1" w:rsidP="005E2707">
            <w:pPr>
              <w:spacing w:line="360" w:lineRule="auto"/>
            </w:pPr>
            <w:r>
              <w:t>未来遇到的异常可能与已掌握的异常、非常的不同。</w:t>
            </w:r>
          </w:p>
        </w:tc>
        <w:tc>
          <w:tcPr>
            <w:tcW w:w="4148" w:type="dxa"/>
          </w:tcPr>
          <w:p w14:paraId="4DAFB987" w14:textId="77777777" w:rsidR="006C77B1" w:rsidRDefault="006C77B1" w:rsidP="005E2707">
            <w:pPr>
              <w:spacing w:line="360" w:lineRule="auto"/>
            </w:pPr>
          </w:p>
        </w:tc>
      </w:tr>
      <w:tr w:rsidR="006C77B1" w14:paraId="18A2B9CF" w14:textId="77777777" w:rsidTr="00A07112">
        <w:tc>
          <w:tcPr>
            <w:tcW w:w="4148" w:type="dxa"/>
          </w:tcPr>
          <w:p w14:paraId="22506269" w14:textId="77777777" w:rsidR="006C77B1" w:rsidRDefault="006C77B1" w:rsidP="005E2707">
            <w:pPr>
              <w:spacing w:line="360" w:lineRule="auto"/>
            </w:pPr>
            <w:r>
              <w:t>例如：</w:t>
            </w:r>
            <w:r>
              <w:t xml:space="preserve"> </w:t>
            </w:r>
            <w:r>
              <w:t>欺诈行为检测</w:t>
            </w:r>
            <w:r>
              <w:t xml:space="preserve"> </w:t>
            </w:r>
            <w:r>
              <w:t>生产（例如飞机引擎）检测数据中心的计算机运行状况</w:t>
            </w:r>
          </w:p>
        </w:tc>
        <w:tc>
          <w:tcPr>
            <w:tcW w:w="4148" w:type="dxa"/>
          </w:tcPr>
          <w:p w14:paraId="00DC25CC" w14:textId="77777777" w:rsidR="006C77B1" w:rsidRDefault="006C77B1" w:rsidP="005E2707">
            <w:pPr>
              <w:spacing w:line="360" w:lineRule="auto"/>
            </w:pPr>
            <w:r>
              <w:t>例如：邮件过滤器</w:t>
            </w:r>
            <w:r>
              <w:t xml:space="preserve"> </w:t>
            </w:r>
            <w:r>
              <w:t>天气预报</w:t>
            </w:r>
            <w:r>
              <w:t xml:space="preserve"> </w:t>
            </w:r>
            <w:r>
              <w:t>肿瘤分类</w:t>
            </w:r>
          </w:p>
        </w:tc>
      </w:tr>
    </w:tbl>
    <w:p w14:paraId="35BF049B" w14:textId="40FA3E2F" w:rsidR="006C77B1" w:rsidRDefault="006C77B1" w:rsidP="00A50418">
      <w:pPr>
        <w:pStyle w:val="af"/>
      </w:pPr>
      <w:r>
        <w:t>希望这节课能让你明白一个学习问题的什么样的特征，能让你把这个问题</w:t>
      </w:r>
      <w:r w:rsidR="005E2707">
        <w:rPr>
          <w:rFonts w:hint="eastAsia"/>
        </w:rPr>
        <w:t>当作</w:t>
      </w:r>
      <w:r>
        <w:t>是一个异常检测，或者是一个监督学习的问题。另外，对于很多技术公司可能会遇到的一些问题，通常来说，正样本的数量很少，甚至有时候是</w:t>
      </w:r>
      <w:r>
        <w:t>0</w:t>
      </w:r>
      <w:r>
        <w:t>，也就是说，出现了太多没见过的不同的异常类型，那么对于这些问题，通常应该使用的算法就是异常检测算法。</w:t>
      </w:r>
    </w:p>
    <w:p w14:paraId="4D8285E8" w14:textId="77777777" w:rsidR="00A07112" w:rsidRDefault="00A07112">
      <w:pPr>
        <w:widowControl/>
        <w:jc w:val="left"/>
        <w:rPr>
          <w:b/>
          <w:bCs/>
          <w:sz w:val="32"/>
          <w:szCs w:val="32"/>
        </w:rPr>
      </w:pPr>
      <w:bookmarkStart w:id="406" w:name="header-n145"/>
      <w:bookmarkEnd w:id="406"/>
      <w:r>
        <w:br w:type="page"/>
      </w:r>
    </w:p>
    <w:p w14:paraId="7C207B72" w14:textId="4680928A" w:rsidR="006C77B1" w:rsidRDefault="006C77B1">
      <w:pPr>
        <w:pStyle w:val="3"/>
      </w:pPr>
      <w:bookmarkStart w:id="407" w:name="_Toc38636891"/>
      <w:r>
        <w:lastRenderedPageBreak/>
        <w:t xml:space="preserve">15.6 </w:t>
      </w:r>
      <w:r>
        <w:t>选择特征</w:t>
      </w:r>
      <w:bookmarkEnd w:id="407"/>
    </w:p>
    <w:p w14:paraId="052CB15D" w14:textId="77777777" w:rsidR="006C77B1" w:rsidRDefault="006C77B1" w:rsidP="00A07112">
      <w:pPr>
        <w:pStyle w:val="af0"/>
      </w:pPr>
      <w:r>
        <w:t>参考视频</w:t>
      </w:r>
      <w:r>
        <w:t>: 15 - 6 - Choosing What Features to Use (12 min).</w:t>
      </w:r>
      <w:proofErr w:type="spellStart"/>
      <w:r>
        <w:t>mkv</w:t>
      </w:r>
      <w:proofErr w:type="spellEnd"/>
    </w:p>
    <w:p w14:paraId="1E9CF476" w14:textId="77777777" w:rsidR="006C77B1" w:rsidRDefault="006C77B1" w:rsidP="00A07112">
      <w:pPr>
        <w:pStyle w:val="af"/>
      </w:pPr>
      <w:r>
        <w:t>对于异常检测算法，我们使用的特征是至关重要的，下面谈</w:t>
      </w:r>
      <w:proofErr w:type="gramStart"/>
      <w:r>
        <w:t>谈</w:t>
      </w:r>
      <w:proofErr w:type="gramEnd"/>
      <w:r>
        <w:t>如何选择特征：</w:t>
      </w:r>
    </w:p>
    <w:p w14:paraId="3FB05F11" w14:textId="77777777" w:rsidR="00021CBC" w:rsidRDefault="006C77B1" w:rsidP="00A07112">
      <w:pPr>
        <w:pStyle w:val="af"/>
      </w:pPr>
      <w:r>
        <w:t>异常检测假设特征符合高斯分布，如果数据的分布不是高斯分布，异常检测算法也能够工作，但是最好还是</w:t>
      </w:r>
      <w:r w:rsidRPr="00F55928">
        <w:rPr>
          <w:rFonts w:hint="eastAsia"/>
          <w:highlight w:val="yellow"/>
          <w:rPrChange w:id="408" w:author="Chen Yang" w:date="2024-06-08T10:13:00Z" w16du:dateUtc="2024-06-08T02:13:00Z">
            <w:rPr>
              <w:rFonts w:hint="eastAsia"/>
            </w:rPr>
          </w:rPrChange>
        </w:rPr>
        <w:t>将数据转换成高斯分布，例如使用对数函数：</w:t>
      </w:r>
      <m:oMath>
        <m:r>
          <w:rPr>
            <w:rFonts w:ascii="Cambria Math" w:hAnsi="Cambria Math"/>
            <w:highlight w:val="yellow"/>
            <w:rPrChange w:id="409" w:author="Chen Yang" w:date="2024-06-08T10:13:00Z" w16du:dateUtc="2024-06-08T02:13:00Z">
              <w:rPr>
                <w:rFonts w:ascii="Cambria Math" w:hAnsi="Cambria Math"/>
              </w:rPr>
            </w:rPrChange>
          </w:rPr>
          <m:t>x=log(x+c)</m:t>
        </m:r>
      </m:oMath>
      <w:r w:rsidRPr="00F55928">
        <w:rPr>
          <w:rFonts w:hint="eastAsia"/>
          <w:highlight w:val="yellow"/>
          <w:rPrChange w:id="410" w:author="Chen Yang" w:date="2024-06-08T10:13:00Z" w16du:dateUtc="2024-06-08T02:13:00Z">
            <w:rPr>
              <w:rFonts w:hint="eastAsia"/>
            </w:rPr>
          </w:rPrChange>
        </w:rPr>
        <w:t>，</w:t>
      </w:r>
      <w:r>
        <w:t>其中</w:t>
      </w:r>
      <w:r>
        <w:t xml:space="preserve"> </w:t>
      </w:r>
      <m:oMath>
        <m:r>
          <w:rPr>
            <w:rFonts w:ascii="Cambria Math" w:hAnsi="Cambria Math"/>
          </w:rPr>
          <m:t>c</m:t>
        </m:r>
      </m:oMath>
      <w:r>
        <w:t xml:space="preserve"> </w:t>
      </w:r>
      <w:r>
        <w:t>为非负常数；</w:t>
      </w:r>
      <w:r>
        <w:t xml:space="preserve"> </w:t>
      </w:r>
      <w:r>
        <w:t>或者</w:t>
      </w:r>
      <w:r>
        <w:t xml:space="preserve"> </w:t>
      </w:r>
      <m:oMath>
        <m:r>
          <w:rPr>
            <w:rFonts w:ascii="Cambria Math" w:hAnsi="Cambria Math"/>
          </w:rPr>
          <m:t>x=</m:t>
        </m:r>
        <m:sSup>
          <m:sSupPr>
            <m:ctrlPr>
              <w:rPr>
                <w:rFonts w:ascii="Cambria Math" w:hAnsi="Cambria Math"/>
              </w:rPr>
            </m:ctrlPr>
          </m:sSupPr>
          <m:e>
            <m:r>
              <w:rPr>
                <w:rFonts w:ascii="Cambria Math" w:hAnsi="Cambria Math"/>
              </w:rPr>
              <m:t>x</m:t>
            </m:r>
          </m:e>
          <m:sup>
            <m:r>
              <w:rPr>
                <w:rFonts w:ascii="Cambria Math" w:hAnsi="Cambria Math"/>
              </w:rPr>
              <m:t>c</m:t>
            </m:r>
          </m:sup>
        </m:sSup>
      </m:oMath>
      <w:r>
        <w:t>，</w:t>
      </w:r>
      <m:oMath>
        <m:r>
          <w:rPr>
            <w:rFonts w:ascii="Cambria Math" w:hAnsi="Cambria Math"/>
          </w:rPr>
          <m:t>c</m:t>
        </m:r>
      </m:oMath>
      <w:r>
        <w:t>为</w:t>
      </w:r>
      <w:r>
        <w:t xml:space="preserve"> 0-1 </w:t>
      </w:r>
      <w:r>
        <w:t>之间的一个分数，等方法。</w:t>
      </w:r>
    </w:p>
    <w:p w14:paraId="065B04C6" w14:textId="43A58371" w:rsidR="006C77B1" w:rsidRDefault="006C77B1" w:rsidP="00A07112">
      <w:pPr>
        <w:pStyle w:val="af"/>
      </w:pPr>
      <w:r>
        <w:t>(</w:t>
      </w:r>
      <w:r>
        <w:t>编者注：在</w:t>
      </w:r>
      <w:r>
        <w:rPr>
          <w:b/>
        </w:rPr>
        <w:t>python</w:t>
      </w:r>
      <w:r>
        <w:t>中，通常用</w:t>
      </w:r>
      <w:r>
        <w:rPr>
          <w:rStyle w:val="VerbatimChar"/>
        </w:rPr>
        <w:t>np.log1p()</w:t>
      </w:r>
      <w:r>
        <w:t>函数，</w:t>
      </w:r>
      <m:oMath>
        <m:r>
          <w:rPr>
            <w:rFonts w:ascii="Cambria Math" w:hAnsi="Cambria Math"/>
          </w:rPr>
          <m:t>log1p</m:t>
        </m:r>
      </m:oMath>
      <w:r>
        <w:t>就是</w:t>
      </w:r>
      <w:r>
        <w:t xml:space="preserve"> </w:t>
      </w:r>
      <m:oMath>
        <m:r>
          <w:rPr>
            <w:rFonts w:ascii="Cambria Math" w:hAnsi="Cambria Math"/>
          </w:rPr>
          <m:t>log(x+1)</m:t>
        </m:r>
      </m:oMath>
      <w:r>
        <w:t>，可以避免出现负数结果，反向函数就是</w:t>
      </w:r>
      <w:r>
        <w:rPr>
          <w:rStyle w:val="VerbatimChar"/>
        </w:rPr>
        <w:t>np.expm1()</w:t>
      </w:r>
      <w:r>
        <w:t>)</w:t>
      </w:r>
    </w:p>
    <w:p w14:paraId="6CD2D25B" w14:textId="77777777" w:rsidR="006C77B1" w:rsidRDefault="006C77B1" w:rsidP="00021CBC">
      <w:r>
        <w:rPr>
          <w:noProof/>
        </w:rPr>
        <w:drawing>
          <wp:inline distT="0" distB="0" distL="0" distR="0" wp14:anchorId="6EDAF892" wp14:editId="15CF4C75">
            <wp:extent cx="4400550" cy="1390650"/>
            <wp:effectExtent l="0" t="0" r="0" b="0"/>
            <wp:docPr id="61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990d6b7a5ab3c0036f42083fe2718c6.jpg"/>
                    <pic:cNvPicPr>
                      <a:picLocks noChangeAspect="1" noChangeArrowheads="1"/>
                    </pic:cNvPicPr>
                  </pic:nvPicPr>
                  <pic:blipFill>
                    <a:blip r:embed="rId336"/>
                    <a:stretch>
                      <a:fillRect/>
                    </a:stretch>
                  </pic:blipFill>
                  <pic:spPr bwMode="auto">
                    <a:xfrm>
                      <a:off x="0" y="0"/>
                      <a:ext cx="4401411" cy="1390922"/>
                    </a:xfrm>
                    <a:prstGeom prst="rect">
                      <a:avLst/>
                    </a:prstGeom>
                    <a:noFill/>
                    <a:ln w="9525">
                      <a:noFill/>
                      <a:headEnd/>
                      <a:tailEnd/>
                    </a:ln>
                  </pic:spPr>
                </pic:pic>
              </a:graphicData>
            </a:graphic>
          </wp:inline>
        </w:drawing>
      </w:r>
    </w:p>
    <w:p w14:paraId="282E8710" w14:textId="77777777" w:rsidR="006C77B1" w:rsidRDefault="006C77B1" w:rsidP="00A07112">
      <w:pPr>
        <w:pStyle w:val="af"/>
      </w:pPr>
      <w:r>
        <w:t>误差分析：</w:t>
      </w:r>
    </w:p>
    <w:p w14:paraId="1C0039DF" w14:textId="77777777" w:rsidR="006C77B1" w:rsidRDefault="006C77B1" w:rsidP="00A07112">
      <w:pPr>
        <w:pStyle w:val="af"/>
      </w:pPr>
      <w:r>
        <w:t>一个常见的问题是一些异常的数据可能也会有较高的</w:t>
      </w:r>
      <m:oMath>
        <m:r>
          <w:rPr>
            <w:rFonts w:ascii="Cambria Math" w:hAnsi="Cambria Math"/>
          </w:rPr>
          <m:t>p(x)</m:t>
        </m:r>
      </m:oMath>
      <w:r>
        <w:t>值，因而被算法认为是正常的。这种情况下误差分析能够帮助我们，我们可以分析那些被算法错误预测为正常的数据，观察能否找出一些问题。我们可能</w:t>
      </w:r>
      <w:proofErr w:type="gramStart"/>
      <w:r>
        <w:t>能</w:t>
      </w:r>
      <w:proofErr w:type="gramEnd"/>
      <w:r>
        <w:t>从问题中发现我们需要增加一些新的特征，增加这些新特征后获得的新算法能够帮助我们更好地进行异常检测。</w:t>
      </w:r>
    </w:p>
    <w:p w14:paraId="4FB8D74F" w14:textId="77777777" w:rsidR="006C77B1" w:rsidRDefault="006C77B1" w:rsidP="00A07112">
      <w:pPr>
        <w:pStyle w:val="af"/>
      </w:pPr>
      <w:r>
        <w:t>异常检测误差分析：</w:t>
      </w:r>
    </w:p>
    <w:p w14:paraId="0128CD7E" w14:textId="77777777" w:rsidR="006C77B1" w:rsidRDefault="006C77B1" w:rsidP="00A07112">
      <w:pPr>
        <w:pStyle w:val="af"/>
      </w:pPr>
      <w:r>
        <w:rPr>
          <w:noProof/>
        </w:rPr>
        <w:drawing>
          <wp:inline distT="0" distB="0" distL="0" distR="0" wp14:anchorId="5DF33F71" wp14:editId="1AB6E845">
            <wp:extent cx="4819650" cy="2419350"/>
            <wp:effectExtent l="0" t="0" r="0" b="0"/>
            <wp:docPr id="61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406bc738e5e032be79e52b6facfa48e.png"/>
                    <pic:cNvPicPr>
                      <a:picLocks noChangeAspect="1" noChangeArrowheads="1"/>
                    </pic:cNvPicPr>
                  </pic:nvPicPr>
                  <pic:blipFill rotWithShape="1">
                    <a:blip r:embed="rId337"/>
                    <a:srcRect t="14340"/>
                    <a:stretch/>
                  </pic:blipFill>
                  <pic:spPr bwMode="auto">
                    <a:xfrm>
                      <a:off x="0" y="0"/>
                      <a:ext cx="4819650" cy="2419350"/>
                    </a:xfrm>
                    <a:prstGeom prst="rect">
                      <a:avLst/>
                    </a:prstGeom>
                    <a:noFill/>
                    <a:ln>
                      <a:noFill/>
                    </a:ln>
                    <a:extLst>
                      <a:ext uri="{53640926-AAD7-44D8-BBD7-CCE9431645EC}">
                        <a14:shadowObscured xmlns:a14="http://schemas.microsoft.com/office/drawing/2010/main"/>
                      </a:ext>
                    </a:extLst>
                  </pic:spPr>
                </pic:pic>
              </a:graphicData>
            </a:graphic>
          </wp:inline>
        </w:drawing>
      </w:r>
    </w:p>
    <w:p w14:paraId="1E3DFF63" w14:textId="77777777" w:rsidR="006C77B1" w:rsidRDefault="006C77B1" w:rsidP="00A07112">
      <w:pPr>
        <w:pStyle w:val="af"/>
      </w:pPr>
      <w:r>
        <w:lastRenderedPageBreak/>
        <w:t>我们通常可以通过将一些相关的特征进行组合，来获得一些新的更好的特征（异常数据的该特征值异常地大或小），例如，在检测数据中心的计算机状况的例子中，我们可以用</w:t>
      </w:r>
      <w:r>
        <w:rPr>
          <w:b/>
        </w:rPr>
        <w:t>CPU</w:t>
      </w:r>
      <w:r>
        <w:t>负载与网络通信量的比例作为一个新的特征，如果该值异常地大，便有可能意味着该服务器是陷入了一些问题中。</w:t>
      </w:r>
    </w:p>
    <w:p w14:paraId="4B7B3612" w14:textId="77777777" w:rsidR="006C77B1" w:rsidRDefault="006C77B1" w:rsidP="00A07112">
      <w:pPr>
        <w:pStyle w:val="af"/>
      </w:pPr>
      <w:r>
        <w:t>在这段视频中，我们介绍了如何选择特征，以及对特征进行一些小小的转换，让数据更像正态分布，然后再把数据输入异常检测算法。同时也介绍了建立特征时，进行的误差分析方法，来捕捉各种异常的可能。希望你通过这些方法，能够了解如何选择好的特征变量，从而帮助你的异常检测算法，捕捉到各种不同的异常情况。</w:t>
      </w:r>
    </w:p>
    <w:p w14:paraId="1E11E374" w14:textId="77777777" w:rsidR="00A07112" w:rsidRDefault="00A07112">
      <w:pPr>
        <w:widowControl/>
        <w:jc w:val="left"/>
        <w:rPr>
          <w:b/>
          <w:bCs/>
          <w:sz w:val="32"/>
          <w:szCs w:val="32"/>
        </w:rPr>
      </w:pPr>
      <w:bookmarkStart w:id="411" w:name="header-n166"/>
      <w:bookmarkEnd w:id="411"/>
      <w:r>
        <w:br w:type="page"/>
      </w:r>
    </w:p>
    <w:p w14:paraId="50D61C1B" w14:textId="1F83CB10" w:rsidR="006C77B1" w:rsidRDefault="006C77B1">
      <w:pPr>
        <w:pStyle w:val="3"/>
      </w:pPr>
      <w:bookmarkStart w:id="412" w:name="_Toc38636892"/>
      <w:r>
        <w:lastRenderedPageBreak/>
        <w:t xml:space="preserve">15.7 </w:t>
      </w:r>
      <w:r>
        <w:t>多元高斯分布（选修）</w:t>
      </w:r>
      <w:bookmarkEnd w:id="412"/>
    </w:p>
    <w:p w14:paraId="41010596" w14:textId="77777777" w:rsidR="006C77B1" w:rsidRDefault="006C77B1" w:rsidP="00A07112">
      <w:pPr>
        <w:pStyle w:val="af0"/>
      </w:pPr>
      <w:r>
        <w:t>参考视频</w:t>
      </w:r>
      <w:r>
        <w:t>: 15 - 7 - Multivariate Gaussian Distribution (Optional) (14 min).</w:t>
      </w:r>
      <w:proofErr w:type="spellStart"/>
      <w:r>
        <w:t>mkv</w:t>
      </w:r>
      <w:proofErr w:type="spellEnd"/>
    </w:p>
    <w:p w14:paraId="5F4013CC" w14:textId="77777777" w:rsidR="006C77B1" w:rsidRDefault="006C77B1" w:rsidP="00A07112">
      <w:pPr>
        <w:pStyle w:val="af"/>
      </w:pPr>
      <w:r>
        <w:t>假使我们有两个相关的特征，而且这两个特征的值域范围比较宽，这种情况下，一般的高斯分布模型可能不能很好地识别异常数据。其原因在于，一般的高斯分布模型尝试的是</w:t>
      </w:r>
      <w:proofErr w:type="gramStart"/>
      <w:r>
        <w:t>去同时</w:t>
      </w:r>
      <w:proofErr w:type="gramEnd"/>
      <w:r>
        <w:t>抓住两个特征的偏差，因此创造出一个比较大的判定边界。</w:t>
      </w:r>
    </w:p>
    <w:p w14:paraId="38445DD0" w14:textId="77777777" w:rsidR="006C77B1" w:rsidRDefault="006C77B1" w:rsidP="00A07112">
      <w:pPr>
        <w:pStyle w:val="af"/>
      </w:pPr>
      <w:r>
        <w:t>下图中是两个相关特征，洋红色的线（根据</w:t>
      </w:r>
      <w:r>
        <w:t>ε</w:t>
      </w:r>
      <w:r>
        <w:t>的不同其范围可大可小）是一般的高斯分布模型获得的判定边界，很明显绿色的</w:t>
      </w:r>
      <w:r>
        <w:rPr>
          <w:b/>
        </w:rPr>
        <w:t>X</w:t>
      </w:r>
      <w:r>
        <w:t>所代表的数据点很可能是异常值，但是其</w:t>
      </w:r>
      <m:oMath>
        <m:r>
          <w:rPr>
            <w:rFonts w:ascii="Cambria Math" w:hAnsi="Cambria Math"/>
          </w:rPr>
          <m:t>p(x)</m:t>
        </m:r>
      </m:oMath>
      <w:r>
        <w:t>值却仍然在正常范围内。多元高斯分布将创建像图中蓝色曲线所示的判定边界。</w:t>
      </w:r>
    </w:p>
    <w:p w14:paraId="31CFD333" w14:textId="77777777" w:rsidR="006C77B1" w:rsidRDefault="006C77B1" w:rsidP="00A07112">
      <w:pPr>
        <w:pStyle w:val="af"/>
      </w:pPr>
      <w:r>
        <w:rPr>
          <w:noProof/>
        </w:rPr>
        <w:drawing>
          <wp:inline distT="0" distB="0" distL="0" distR="0" wp14:anchorId="3B89377E" wp14:editId="70D793A8">
            <wp:extent cx="2438400" cy="2085975"/>
            <wp:effectExtent l="0" t="0" r="0" b="9525"/>
            <wp:docPr id="61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98db991a7c930c9021cec5f6ab9beb9.png"/>
                    <pic:cNvPicPr>
                      <a:picLocks noChangeAspect="1" noChangeArrowheads="1"/>
                    </pic:cNvPicPr>
                  </pic:nvPicPr>
                  <pic:blipFill>
                    <a:blip r:embed="rId338"/>
                    <a:stretch>
                      <a:fillRect/>
                    </a:stretch>
                  </pic:blipFill>
                  <pic:spPr bwMode="auto">
                    <a:xfrm>
                      <a:off x="0" y="0"/>
                      <a:ext cx="2438400" cy="2085975"/>
                    </a:xfrm>
                    <a:prstGeom prst="rect">
                      <a:avLst/>
                    </a:prstGeom>
                    <a:noFill/>
                    <a:ln w="9525">
                      <a:noFill/>
                      <a:headEnd/>
                      <a:tailEnd/>
                    </a:ln>
                  </pic:spPr>
                </pic:pic>
              </a:graphicData>
            </a:graphic>
          </wp:inline>
        </w:drawing>
      </w:r>
    </w:p>
    <w:p w14:paraId="70D31FBF" w14:textId="77777777" w:rsidR="006C77B1" w:rsidRDefault="006C77B1" w:rsidP="00A07112">
      <w:pPr>
        <w:pStyle w:val="af"/>
      </w:pPr>
      <w:r>
        <w:t>在一般的高斯分布模型中，我们计算</w:t>
      </w:r>
      <w:r>
        <w:t xml:space="preserve"> </w:t>
      </w:r>
      <m:oMath>
        <m:r>
          <w:rPr>
            <w:rFonts w:ascii="Cambria Math" w:hAnsi="Cambria Math"/>
          </w:rPr>
          <m:t>p(x)</m:t>
        </m:r>
      </m:oMath>
      <w:r>
        <w:t xml:space="preserve"> </w:t>
      </w:r>
      <w:r>
        <w:t>的方法是：</w:t>
      </w:r>
      <w:r>
        <w:t xml:space="preserve"> </w:t>
      </w:r>
      <w:r>
        <w:t>通过分别计算每个特征对应的几率然后将其累乘起来，在多元高斯分布模型中，我们将构建特征的协方差矩阵，用所有的特征一起来计算</w:t>
      </w:r>
      <w:r>
        <w:t xml:space="preserve"> </w:t>
      </w:r>
      <m:oMath>
        <m:r>
          <w:rPr>
            <w:rFonts w:ascii="Cambria Math" w:hAnsi="Cambria Math"/>
          </w:rPr>
          <m:t>p(x)</m:t>
        </m:r>
      </m:oMath>
      <w:r>
        <w:t>。</w:t>
      </w:r>
    </w:p>
    <w:p w14:paraId="55844EF6" w14:textId="77777777" w:rsidR="005E2707" w:rsidRDefault="006C77B1" w:rsidP="00A07112">
      <w:pPr>
        <w:pStyle w:val="af"/>
      </w:pPr>
      <w:r>
        <w:t>我们首先计算所有特征的平均值，然后再计算协方差矩阵：</w:t>
      </w:r>
    </w:p>
    <w:p w14:paraId="6E75C896" w14:textId="3280F787" w:rsidR="006C77B1" w:rsidDel="00F55928" w:rsidRDefault="006C77B1" w:rsidP="005E2707">
      <w:pPr>
        <w:pStyle w:val="af"/>
        <w:jc w:val="center"/>
        <w:rPr>
          <w:del w:id="413" w:author="Chen Yang" w:date="2024-06-08T10:47:00Z" w16du:dateUtc="2024-06-08T02:47:00Z"/>
        </w:rPr>
      </w:pPr>
      <m:oMathPara>
        <m:oMath>
          <m:r>
            <w:del w:id="414" w:author="Chen Yang" w:date="2024-06-08T10:47:00Z" w16du:dateUtc="2024-06-08T02:47:00Z">
              <w:rPr>
                <w:rFonts w:ascii="Cambria Math" w:hAnsi="Cambria Math"/>
              </w:rPr>
              <m:t>p(x)=</m:t>
            </w:del>
          </m:r>
          <m:nary>
            <m:naryPr>
              <m:chr m:val="∏"/>
              <m:limLoc m:val="undOvr"/>
              <m:ctrlPr>
                <w:del w:id="415" w:author="Chen Yang" w:date="2024-06-08T10:47:00Z" w16du:dateUtc="2024-06-08T02:47:00Z">
                  <w:rPr>
                    <w:rFonts w:ascii="Cambria Math" w:hAnsi="Cambria Math"/>
                  </w:rPr>
                </w:del>
              </m:ctrlPr>
            </m:naryPr>
            <m:sub>
              <m:r>
                <w:del w:id="416" w:author="Chen Yang" w:date="2024-06-08T10:47:00Z" w16du:dateUtc="2024-06-08T02:47:00Z">
                  <w:rPr>
                    <w:rFonts w:ascii="Cambria Math" w:hAnsi="Cambria Math"/>
                  </w:rPr>
                  <m:t>j=1</m:t>
                </w:del>
              </m:r>
            </m:sub>
            <m:sup>
              <m:r>
                <w:del w:id="417" w:author="Chen Yang" w:date="2024-06-08T10:47:00Z" w16du:dateUtc="2024-06-08T02:47:00Z">
                  <w:rPr>
                    <w:rFonts w:ascii="Cambria Math" w:hAnsi="Cambria Math"/>
                  </w:rPr>
                  <m:t>n</m:t>
                </w:del>
              </m:r>
            </m:sup>
            <m:e>
              <m:r>
                <w:del w:id="418" w:author="Chen Yang" w:date="2024-06-08T10:47:00Z" w16du:dateUtc="2024-06-08T02:47:00Z">
                  <w:rPr>
                    <w:rFonts w:ascii="Cambria Math" w:hAnsi="Cambria Math"/>
                  </w:rPr>
                  <m:t>p</m:t>
                </w:del>
              </m:r>
            </m:e>
          </m:nary>
          <m:r>
            <w:del w:id="419" w:author="Chen Yang" w:date="2024-06-08T10:47:00Z" w16du:dateUtc="2024-06-08T02:47:00Z">
              <w:rPr>
                <w:rFonts w:ascii="Cambria Math" w:hAnsi="Cambria Math"/>
              </w:rPr>
              <m:t>(</m:t>
            </w:del>
          </m:r>
          <m:sSub>
            <m:sSubPr>
              <m:ctrlPr>
                <w:del w:id="420" w:author="Chen Yang" w:date="2024-06-08T10:47:00Z" w16du:dateUtc="2024-06-08T02:47:00Z">
                  <w:rPr>
                    <w:rFonts w:ascii="Cambria Math" w:hAnsi="Cambria Math"/>
                  </w:rPr>
                </w:del>
              </m:ctrlPr>
            </m:sSubPr>
            <m:e>
              <m:r>
                <w:del w:id="421" w:author="Chen Yang" w:date="2024-06-08T10:47:00Z" w16du:dateUtc="2024-06-08T02:47:00Z">
                  <w:rPr>
                    <w:rFonts w:ascii="Cambria Math" w:hAnsi="Cambria Math"/>
                  </w:rPr>
                  <m:t>x</m:t>
                </w:del>
              </m:r>
            </m:e>
            <m:sub>
              <m:r>
                <w:del w:id="422" w:author="Chen Yang" w:date="2024-06-08T10:47:00Z" w16du:dateUtc="2024-06-08T02:47:00Z">
                  <w:rPr>
                    <w:rFonts w:ascii="Cambria Math" w:hAnsi="Cambria Math"/>
                  </w:rPr>
                  <m:t>j</m:t>
                </w:del>
              </m:r>
            </m:sub>
          </m:sSub>
          <m:r>
            <w:del w:id="423" w:author="Chen Yang" w:date="2024-06-08T10:47:00Z" w16du:dateUtc="2024-06-08T02:47:00Z">
              <w:rPr>
                <w:rFonts w:ascii="Cambria Math" w:hAnsi="Cambria Math"/>
              </w:rPr>
              <m:t>;μ,</m:t>
            </w:del>
          </m:r>
          <m:sSubSup>
            <m:sSubSupPr>
              <m:ctrlPr>
                <w:del w:id="424" w:author="Chen Yang" w:date="2024-06-08T10:47:00Z" w16du:dateUtc="2024-06-08T02:47:00Z">
                  <w:rPr>
                    <w:rFonts w:ascii="Cambria Math" w:hAnsi="Cambria Math"/>
                  </w:rPr>
                </w:del>
              </m:ctrlPr>
            </m:sSubSupPr>
            <m:e>
              <m:r>
                <w:del w:id="425" w:author="Chen Yang" w:date="2024-06-08T10:47:00Z" w16du:dateUtc="2024-06-08T02:47:00Z">
                  <w:rPr>
                    <w:rFonts w:ascii="Cambria Math" w:hAnsi="Cambria Math"/>
                  </w:rPr>
                  <m:t>σ</m:t>
                </w:del>
              </m:r>
            </m:e>
            <m:sub>
              <m:r>
                <w:del w:id="426" w:author="Chen Yang" w:date="2024-06-08T10:47:00Z" w16du:dateUtc="2024-06-08T02:47:00Z">
                  <w:rPr>
                    <w:rFonts w:ascii="Cambria Math" w:hAnsi="Cambria Math"/>
                  </w:rPr>
                  <m:t>j</m:t>
                </w:del>
              </m:r>
            </m:sub>
            <m:sup>
              <m:r>
                <w:del w:id="427" w:author="Chen Yang" w:date="2024-06-08T10:47:00Z" w16du:dateUtc="2024-06-08T02:47:00Z">
                  <w:rPr>
                    <w:rFonts w:ascii="Cambria Math" w:hAnsi="Cambria Math"/>
                  </w:rPr>
                  <m:t>2</m:t>
                </w:del>
              </m:r>
            </m:sup>
          </m:sSubSup>
          <m:r>
            <w:del w:id="428" w:author="Chen Yang" w:date="2024-06-08T10:47:00Z" w16du:dateUtc="2024-06-08T02:47:00Z">
              <w:rPr>
                <w:rFonts w:ascii="Cambria Math" w:hAnsi="Cambria Math"/>
              </w:rPr>
              <m:t>)=</m:t>
            </w:del>
          </m:r>
          <m:nary>
            <m:naryPr>
              <m:chr m:val="∏"/>
              <m:limLoc m:val="undOvr"/>
              <m:ctrlPr>
                <w:del w:id="429" w:author="Chen Yang" w:date="2024-06-08T10:47:00Z" w16du:dateUtc="2024-06-08T02:47:00Z">
                  <w:rPr>
                    <w:rFonts w:ascii="Cambria Math" w:hAnsi="Cambria Math"/>
                  </w:rPr>
                </w:del>
              </m:ctrlPr>
            </m:naryPr>
            <m:sub>
              <m:r>
                <w:del w:id="430" w:author="Chen Yang" w:date="2024-06-08T10:47:00Z" w16du:dateUtc="2024-06-08T02:47:00Z">
                  <w:rPr>
                    <w:rFonts w:ascii="Cambria Math" w:hAnsi="Cambria Math"/>
                  </w:rPr>
                  <m:t>j=1</m:t>
                </w:del>
              </m:r>
            </m:sub>
            <m:sup>
              <m:r>
                <w:del w:id="431" w:author="Chen Yang" w:date="2024-06-08T10:47:00Z" w16du:dateUtc="2024-06-08T02:47:00Z">
                  <w:rPr>
                    <w:rFonts w:ascii="Cambria Math" w:hAnsi="Cambria Math"/>
                  </w:rPr>
                  <m:t>n</m:t>
                </w:del>
              </m:r>
            </m:sup>
            <m:e>
              <m:f>
                <m:fPr>
                  <m:ctrlPr>
                    <w:del w:id="432" w:author="Chen Yang" w:date="2024-06-08T10:47:00Z" w16du:dateUtc="2024-06-08T02:47:00Z">
                      <w:rPr>
                        <w:rFonts w:ascii="Cambria Math" w:hAnsi="Cambria Math"/>
                      </w:rPr>
                    </w:del>
                  </m:ctrlPr>
                </m:fPr>
                <m:num>
                  <m:r>
                    <w:del w:id="433" w:author="Chen Yang" w:date="2024-06-08T10:47:00Z" w16du:dateUtc="2024-06-08T02:47:00Z">
                      <w:rPr>
                        <w:rFonts w:ascii="Cambria Math" w:hAnsi="Cambria Math"/>
                      </w:rPr>
                      <m:t>1</m:t>
                    </w:del>
                  </m:r>
                </m:num>
                <m:den>
                  <m:rad>
                    <m:radPr>
                      <m:degHide m:val="1"/>
                      <m:ctrlPr>
                        <w:del w:id="434" w:author="Chen Yang" w:date="2024-06-08T10:47:00Z" w16du:dateUtc="2024-06-08T02:47:00Z">
                          <w:rPr>
                            <w:rFonts w:ascii="Cambria Math" w:hAnsi="Cambria Math"/>
                          </w:rPr>
                        </w:del>
                      </m:ctrlPr>
                    </m:radPr>
                    <m:deg/>
                    <m:e>
                      <m:r>
                        <w:del w:id="435" w:author="Chen Yang" w:date="2024-06-08T10:47:00Z" w16du:dateUtc="2024-06-08T02:47:00Z">
                          <w:rPr>
                            <w:rFonts w:ascii="Cambria Math" w:hAnsi="Cambria Math"/>
                          </w:rPr>
                          <m:t>2π</m:t>
                        </w:del>
                      </m:r>
                    </m:e>
                  </m:rad>
                  <m:sSub>
                    <m:sSubPr>
                      <m:ctrlPr>
                        <w:del w:id="436" w:author="Chen Yang" w:date="2024-06-08T10:47:00Z" w16du:dateUtc="2024-06-08T02:47:00Z">
                          <w:rPr>
                            <w:rFonts w:ascii="Cambria Math" w:hAnsi="Cambria Math"/>
                          </w:rPr>
                        </w:del>
                      </m:ctrlPr>
                    </m:sSubPr>
                    <m:e>
                      <m:r>
                        <w:del w:id="437" w:author="Chen Yang" w:date="2024-06-08T10:47:00Z" w16du:dateUtc="2024-06-08T02:47:00Z">
                          <w:rPr>
                            <w:rFonts w:ascii="Cambria Math" w:hAnsi="Cambria Math"/>
                          </w:rPr>
                          <m:t>σ</m:t>
                        </w:del>
                      </m:r>
                    </m:e>
                    <m:sub>
                      <m:r>
                        <w:del w:id="438" w:author="Chen Yang" w:date="2024-06-08T10:47:00Z" w16du:dateUtc="2024-06-08T02:47:00Z">
                          <w:rPr>
                            <w:rFonts w:ascii="Cambria Math" w:hAnsi="Cambria Math"/>
                          </w:rPr>
                          <m:t>j</m:t>
                        </w:del>
                      </m:r>
                    </m:sub>
                  </m:sSub>
                </m:den>
              </m:f>
            </m:e>
          </m:nary>
          <m:r>
            <w:del w:id="439" w:author="Chen Yang" w:date="2024-06-08T10:47:00Z" w16du:dateUtc="2024-06-08T02:47:00Z">
              <w:rPr>
                <w:rFonts w:ascii="Cambria Math" w:hAnsi="Cambria Math"/>
              </w:rPr>
              <m:t>exp(-</m:t>
            </w:del>
          </m:r>
          <m:f>
            <m:fPr>
              <m:ctrlPr>
                <w:del w:id="440" w:author="Chen Yang" w:date="2024-06-08T10:47:00Z" w16du:dateUtc="2024-06-08T02:47:00Z">
                  <w:rPr>
                    <w:rFonts w:ascii="Cambria Math" w:hAnsi="Cambria Math"/>
                  </w:rPr>
                </w:del>
              </m:ctrlPr>
            </m:fPr>
            <m:num>
              <m:r>
                <w:del w:id="441" w:author="Chen Yang" w:date="2024-06-08T10:47:00Z" w16du:dateUtc="2024-06-08T02:47:00Z">
                  <w:rPr>
                    <w:rFonts w:ascii="Cambria Math" w:hAnsi="Cambria Math"/>
                  </w:rPr>
                  <m:t>(</m:t>
                </w:del>
              </m:r>
              <m:sSub>
                <m:sSubPr>
                  <m:ctrlPr>
                    <w:del w:id="442" w:author="Chen Yang" w:date="2024-06-08T10:47:00Z" w16du:dateUtc="2024-06-08T02:47:00Z">
                      <w:rPr>
                        <w:rFonts w:ascii="Cambria Math" w:hAnsi="Cambria Math"/>
                      </w:rPr>
                    </w:del>
                  </m:ctrlPr>
                </m:sSubPr>
                <m:e>
                  <m:r>
                    <w:del w:id="443" w:author="Chen Yang" w:date="2024-06-08T10:47:00Z" w16du:dateUtc="2024-06-08T02:47:00Z">
                      <w:rPr>
                        <w:rFonts w:ascii="Cambria Math" w:hAnsi="Cambria Math"/>
                      </w:rPr>
                      <m:t>x</m:t>
                    </w:del>
                  </m:r>
                </m:e>
                <m:sub>
                  <m:r>
                    <w:del w:id="444" w:author="Chen Yang" w:date="2024-06-08T10:47:00Z" w16du:dateUtc="2024-06-08T02:47:00Z">
                      <w:rPr>
                        <w:rFonts w:ascii="Cambria Math" w:hAnsi="Cambria Math"/>
                      </w:rPr>
                      <m:t>j</m:t>
                    </w:del>
                  </m:r>
                </m:sub>
              </m:sSub>
              <m:r>
                <w:del w:id="445" w:author="Chen Yang" w:date="2024-06-08T10:47:00Z" w16du:dateUtc="2024-06-08T02:47:00Z">
                  <w:rPr>
                    <w:rFonts w:ascii="Cambria Math" w:hAnsi="Cambria Math"/>
                  </w:rPr>
                  <m:t>-</m:t>
                </w:del>
              </m:r>
              <m:sSub>
                <m:sSubPr>
                  <m:ctrlPr>
                    <w:del w:id="446" w:author="Chen Yang" w:date="2024-06-08T10:47:00Z" w16du:dateUtc="2024-06-08T02:47:00Z">
                      <w:rPr>
                        <w:rFonts w:ascii="Cambria Math" w:hAnsi="Cambria Math"/>
                      </w:rPr>
                    </w:del>
                  </m:ctrlPr>
                </m:sSubPr>
                <m:e>
                  <m:r>
                    <w:del w:id="447" w:author="Chen Yang" w:date="2024-06-08T10:47:00Z" w16du:dateUtc="2024-06-08T02:47:00Z">
                      <w:rPr>
                        <w:rFonts w:ascii="Cambria Math" w:hAnsi="Cambria Math"/>
                      </w:rPr>
                      <m:t>μ</m:t>
                    </w:del>
                  </m:r>
                </m:e>
                <m:sub>
                  <m:r>
                    <w:del w:id="448" w:author="Chen Yang" w:date="2024-06-08T10:47:00Z" w16du:dateUtc="2024-06-08T02:47:00Z">
                      <w:rPr>
                        <w:rFonts w:ascii="Cambria Math" w:hAnsi="Cambria Math"/>
                      </w:rPr>
                      <m:t>j</m:t>
                    </w:del>
                  </m:r>
                </m:sub>
              </m:sSub>
              <m:sSup>
                <m:sSupPr>
                  <m:ctrlPr>
                    <w:del w:id="449" w:author="Chen Yang" w:date="2024-06-08T10:47:00Z" w16du:dateUtc="2024-06-08T02:47:00Z">
                      <w:rPr>
                        <w:rFonts w:ascii="Cambria Math" w:hAnsi="Cambria Math"/>
                      </w:rPr>
                    </w:del>
                  </m:ctrlPr>
                </m:sSupPr>
                <m:e>
                  <m:r>
                    <w:del w:id="450" w:author="Chen Yang" w:date="2024-06-08T10:47:00Z" w16du:dateUtc="2024-06-08T02:47:00Z">
                      <w:rPr>
                        <w:rFonts w:ascii="Cambria Math" w:hAnsi="Cambria Math"/>
                      </w:rPr>
                      <m:t>)</m:t>
                    </w:del>
                  </m:r>
                </m:e>
                <m:sup>
                  <m:r>
                    <w:del w:id="451" w:author="Chen Yang" w:date="2024-06-08T10:47:00Z" w16du:dateUtc="2024-06-08T02:47:00Z">
                      <w:rPr>
                        <w:rFonts w:ascii="Cambria Math" w:hAnsi="Cambria Math"/>
                      </w:rPr>
                      <m:t>2</m:t>
                    </w:del>
                  </m:r>
                </m:sup>
              </m:sSup>
            </m:num>
            <m:den>
              <m:r>
                <w:del w:id="452" w:author="Chen Yang" w:date="2024-06-08T10:47:00Z" w16du:dateUtc="2024-06-08T02:47:00Z">
                  <w:rPr>
                    <w:rFonts w:ascii="Cambria Math" w:hAnsi="Cambria Math"/>
                  </w:rPr>
                  <m:t>2</m:t>
                </w:del>
              </m:r>
              <m:sSubSup>
                <m:sSubSupPr>
                  <m:ctrlPr>
                    <w:del w:id="453" w:author="Chen Yang" w:date="2024-06-08T10:47:00Z" w16du:dateUtc="2024-06-08T02:47:00Z">
                      <w:rPr>
                        <w:rFonts w:ascii="Cambria Math" w:hAnsi="Cambria Math"/>
                      </w:rPr>
                    </w:del>
                  </m:ctrlPr>
                </m:sSubSupPr>
                <m:e>
                  <m:r>
                    <w:del w:id="454" w:author="Chen Yang" w:date="2024-06-08T10:47:00Z" w16du:dateUtc="2024-06-08T02:47:00Z">
                      <w:rPr>
                        <w:rFonts w:ascii="Cambria Math" w:hAnsi="Cambria Math"/>
                      </w:rPr>
                      <m:t>σ</m:t>
                    </w:del>
                  </m:r>
                </m:e>
                <m:sub>
                  <m:r>
                    <w:del w:id="455" w:author="Chen Yang" w:date="2024-06-08T10:47:00Z" w16du:dateUtc="2024-06-08T02:47:00Z">
                      <w:rPr>
                        <w:rFonts w:ascii="Cambria Math" w:hAnsi="Cambria Math"/>
                      </w:rPr>
                      <m:t>j</m:t>
                    </w:del>
                  </m:r>
                </m:sub>
                <m:sup>
                  <m:r>
                    <w:del w:id="456" w:author="Chen Yang" w:date="2024-06-08T10:47:00Z" w16du:dateUtc="2024-06-08T02:47:00Z">
                      <w:rPr>
                        <w:rFonts w:ascii="Cambria Math" w:hAnsi="Cambria Math"/>
                      </w:rPr>
                      <m:t>2</m:t>
                    </w:del>
                  </m:r>
                </m:sup>
              </m:sSubSup>
            </m:den>
          </m:f>
          <m:r>
            <w:del w:id="457" w:author="Chen Yang" w:date="2024-06-08T10:47:00Z" w16du:dateUtc="2024-06-08T02:47:00Z">
              <w:rPr>
                <w:rFonts w:ascii="Cambria Math" w:hAnsi="Cambria Math"/>
              </w:rPr>
              <m:t>)</m:t>
            </w:del>
          </m:r>
        </m:oMath>
      </m:oMathPara>
    </w:p>
    <w:p w14:paraId="379D1967" w14:textId="77777777" w:rsidR="006C77B1" w:rsidRDefault="006C77B1" w:rsidP="00A07112">
      <w:pPr>
        <w:pStyle w:val="af"/>
      </w:pPr>
      <m:oMathPara>
        <m:oMath>
          <m:r>
            <w:rPr>
              <w:rFonts w:ascii="Cambria Math" w:hAnsi="Cambria Math"/>
            </w:rPr>
            <m:t>μ=</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r>
                    <w:rPr>
                      <w:rFonts w:ascii="Cambria Math" w:hAnsi="Cambria Math"/>
                    </w:rPr>
                    <m:t>x</m:t>
                  </m:r>
                </m:e>
                <m:sup>
                  <m:r>
                    <w:rPr>
                      <w:rFonts w:ascii="Cambria Math" w:hAnsi="Cambria Math"/>
                    </w:rPr>
                    <m:t>(i)</m:t>
                  </m:r>
                </m:sup>
              </m:sSup>
            </m:e>
          </m:nary>
        </m:oMath>
      </m:oMathPara>
    </w:p>
    <w:p w14:paraId="20E46873" w14:textId="77777777" w:rsidR="006C77B1" w:rsidRDefault="006C77B1" w:rsidP="00A07112">
      <w:pPr>
        <w:pStyle w:val="af"/>
      </w:pPr>
      <m:oMathPara>
        <m:oMath>
          <m:r>
            <w:rPr>
              <w:rFonts w:ascii="Cambria Math" w:hAnsi="Cambria Math"/>
            </w:rPr>
            <m:t>Σ=</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e>
          </m:nary>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-μ)(</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-μ</m:t>
          </m:r>
          <m:sSup>
            <m:sSupPr>
              <m:ctrlPr>
                <w:rPr>
                  <w:rFonts w:ascii="Cambria Math" w:hAnsi="Cambria Math"/>
                </w:rPr>
              </m:ctrlPr>
            </m:sSupPr>
            <m:e>
              <m:r>
                <w:rPr>
                  <w:rFonts w:ascii="Cambria Math" w:hAnsi="Cambria Math"/>
                </w:rPr>
                <m:t>)</m:t>
              </m:r>
            </m:e>
            <m:sup>
              <m:r>
                <w:rPr>
                  <w:rFonts w:ascii="Cambria Math" w:hAnsi="Cambria Math"/>
                </w:rPr>
                <m:t>T</m:t>
              </m:r>
            </m:sup>
          </m:s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r>
            <w:rPr>
              <w:rFonts w:ascii="Cambria Math" w:hAnsi="Cambria Math"/>
            </w:rPr>
            <m:t>(X-μ</m:t>
          </m:r>
          <m:sSup>
            <m:sSupPr>
              <m:ctrlPr>
                <w:rPr>
                  <w:rFonts w:ascii="Cambria Math" w:hAnsi="Cambria Math"/>
                </w:rPr>
              </m:ctrlPr>
            </m:sSupPr>
            <m:e>
              <m:r>
                <w:rPr>
                  <w:rFonts w:ascii="Cambria Math" w:hAnsi="Cambria Math"/>
                </w:rPr>
                <m:t>)</m:t>
              </m:r>
            </m:e>
            <m:sup>
              <m:r>
                <w:rPr>
                  <w:rFonts w:ascii="Cambria Math" w:hAnsi="Cambria Math"/>
                </w:rPr>
                <m:t>T</m:t>
              </m:r>
            </m:sup>
          </m:sSup>
          <m:r>
            <w:rPr>
              <w:rFonts w:ascii="Cambria Math" w:hAnsi="Cambria Math"/>
            </w:rPr>
            <m:t>(X-μ)</m:t>
          </m:r>
        </m:oMath>
      </m:oMathPara>
    </w:p>
    <w:p w14:paraId="57EB9348" w14:textId="439C9FF3" w:rsidR="00F55928" w:rsidRDefault="006C77B1" w:rsidP="00A07112">
      <w:pPr>
        <w:pStyle w:val="af"/>
        <w:rPr>
          <w:ins w:id="458" w:author="Chen Yang" w:date="2024-06-08T10:47:00Z" w16du:dateUtc="2024-06-08T02:47:00Z"/>
        </w:rPr>
      </w:pPr>
      <w:r>
        <w:t>注</w:t>
      </w:r>
      <w:r>
        <w:t>:</w:t>
      </w:r>
      <w:r>
        <w:t>其中</w:t>
      </w:r>
      <m:oMath>
        <m:r>
          <w:rPr>
            <w:rFonts w:ascii="Cambria Math" w:hAnsi="Cambria Math"/>
          </w:rPr>
          <m:t>μ</m:t>
        </m:r>
      </m:oMath>
      <w:r>
        <w:t xml:space="preserve"> </w:t>
      </w:r>
      <w:r>
        <w:t>是一个向量，其每一个单元都是原特征矩阵中一行数据的均值。最后我们计算多元高斯分布的</w:t>
      </w:r>
      <m:oMath>
        <m:r>
          <w:rPr>
            <w:rFonts w:ascii="Cambria Math" w:hAnsi="Cambria Math"/>
          </w:rPr>
          <m:t>p</m:t>
        </m:r>
        <m:d>
          <m:dPr>
            <m:ctrlPr>
              <w:rPr>
                <w:rFonts w:ascii="Cambria Math" w:hAnsi="Cambria Math"/>
              </w:rPr>
            </m:ctrlPr>
          </m:dPr>
          <m:e>
            <m:r>
              <w:rPr>
                <w:rFonts w:ascii="Cambria Math" w:hAnsi="Cambria Math"/>
              </w:rPr>
              <m:t>x</m:t>
            </m:r>
          </m:e>
        </m:d>
      </m:oMath>
      <w:r>
        <w:t xml:space="preserve">: </w:t>
      </w:r>
    </w:p>
    <w:p w14:paraId="05BDEFED" w14:textId="7F7A563B" w:rsidR="005E2707" w:rsidRDefault="00F55928">
      <w:pPr>
        <w:pStyle w:val="af"/>
        <w:jc w:val="center"/>
        <w:pPrChange w:id="459" w:author="Chen Yang" w:date="2024-06-08T10:47:00Z" w16du:dateUtc="2024-06-08T02:47:00Z">
          <w:pPr>
            <w:pStyle w:val="af"/>
          </w:pPr>
        </w:pPrChange>
      </w:pPr>
      <m:oMathPara>
        <m:oMath>
          <m:r>
            <w:rPr>
              <w:rFonts w:ascii="Cambria Math" w:hAnsi="Cambria Math"/>
            </w:rPr>
            <m:t>p</m:t>
          </m:r>
          <m:d>
            <m:dPr>
              <m:ctrlPr>
                <w:rPr>
                  <w:rFonts w:ascii="Cambria Math" w:hAnsi="Cambria Math"/>
                  <w:i/>
                </w:rPr>
              </m:ctrlPr>
            </m:dPr>
            <m:e>
              <m:r>
                <w:rPr>
                  <w:rFonts w:ascii="Cambria Math" w:hAnsi="Cambria Math"/>
                </w:rPr>
                <m:t>x</m:t>
              </m:r>
            </m:e>
          </m:d>
          <m:r>
            <w:rPr>
              <w:rFonts w:ascii="Cambria Math" w:hAnsi="Cambria Math"/>
            </w:rPr>
            <m:t>=</m:t>
          </m:r>
          <m:r>
            <w:ins w:id="460" w:author="Chen Yang" w:date="2024-06-08T10:48:00Z" w16du:dateUtc="2024-06-08T02:48:00Z">
              <w:rPr>
                <w:rFonts w:ascii="Cambria Math" w:hAnsi="Cambria Math"/>
              </w:rPr>
              <m:t>p</m:t>
            </w:ins>
          </m:r>
          <m:d>
            <m:dPr>
              <m:ctrlPr>
                <w:ins w:id="461" w:author="Chen Yang" w:date="2024-06-08T10:48:00Z" w16du:dateUtc="2024-06-08T02:48:00Z">
                  <w:rPr>
                    <w:rFonts w:ascii="Cambria Math" w:hAnsi="Cambria Math"/>
                    <w:i/>
                  </w:rPr>
                </w:ins>
              </m:ctrlPr>
            </m:dPr>
            <m:e>
              <m:r>
                <w:ins w:id="462" w:author="Chen Yang" w:date="2024-06-08T10:48:00Z" w16du:dateUtc="2024-06-08T02:48:00Z">
                  <w:rPr>
                    <w:rFonts w:ascii="Cambria Math" w:hAnsi="Cambria Math"/>
                  </w:rPr>
                  <m:t>x;</m:t>
                </w:ins>
              </m:r>
              <m:r>
                <w:ins w:id="463" w:author="Chen Yang" w:date="2024-06-08T10:48:00Z" w16du:dateUtc="2024-06-08T02:48:00Z">
                  <w:rPr>
                    <w:rFonts w:ascii="Cambria Math" w:hAnsi="Cambria Math" w:hint="eastAsia"/>
                  </w:rPr>
                  <m:t>μ</m:t>
                </w:ins>
              </m:r>
              <m:r>
                <w:ins w:id="464" w:author="Chen Yang" w:date="2024-06-08T10:48:00Z" w16du:dateUtc="2024-06-08T02:48:00Z">
                  <w:rPr>
                    <w:rFonts w:ascii="Cambria Math" w:hAnsi="Cambria Math"/>
                  </w:rPr>
                  <m:t>,</m:t>
                </w:ins>
              </m:r>
              <m:r>
                <w:ins w:id="465" w:author="Chen Yang" w:date="2024-06-08T10:49:00Z" w16du:dateUtc="2024-06-08T02:49:00Z">
                  <w:rPr>
                    <w:rFonts w:ascii="Cambria Math" w:hAnsi="Cambria Math"/>
                  </w:rPr>
                  <m:t>Σ</m:t>
                </w:ins>
              </m:r>
            </m:e>
          </m:d>
          <m:r>
            <w:ins w:id="466" w:author="Chen Yang" w:date="2024-06-08T10:48:00Z" w16du:dateUtc="2024-06-08T02:48:00Z">
              <w:rPr>
                <w:rFonts w:ascii="Cambria Math" w:hAnsi="Cambria Math"/>
              </w:rPr>
              <m:t>=</m:t>
            </w:ins>
          </m:r>
          <m:f>
            <m:fPr>
              <m:ctrlPr>
                <w:rPr>
                  <w:rFonts w:ascii="Cambria Math" w:hAnsi="Cambria Math"/>
                </w:rPr>
              </m:ctrlPr>
            </m:fPr>
            <m:num>
              <m:r>
                <w:rPr>
                  <w:rFonts w:ascii="Cambria Math" w:hAnsi="Cambria Math"/>
                </w:rPr>
                <m:t>1</m:t>
              </m:r>
            </m:num>
            <m:den>
              <m:r>
                <w:rPr>
                  <w:rFonts w:ascii="Cambria Math" w:hAnsi="Cambria Math"/>
                </w:rPr>
                <m:t>(2π</m:t>
              </m:r>
              <m:sSup>
                <m:sSupPr>
                  <m:ctrlPr>
                    <w:rPr>
                      <w:rFonts w:ascii="Cambria Math" w:hAnsi="Cambria Math"/>
                    </w:rPr>
                  </m:ctrlPr>
                </m:sSupPr>
                <m:e>
                  <m:r>
                    <w:rPr>
                      <w:rFonts w:ascii="Cambria Math" w:hAnsi="Cambria Math"/>
                    </w:rPr>
                    <m:t>)</m:t>
                  </m:r>
                </m:e>
                <m:sup>
                  <m:f>
                    <m:fPr>
                      <m:ctrlPr>
                        <w:rPr>
                          <w:rFonts w:ascii="Cambria Math" w:hAnsi="Cambria Math"/>
                        </w:rPr>
                      </m:ctrlPr>
                    </m:fPr>
                    <m:num>
                      <m:r>
                        <w:rPr>
                          <w:rFonts w:ascii="Cambria Math" w:hAnsi="Cambria Math"/>
                        </w:rPr>
                        <m:t>n</m:t>
                      </m:r>
                    </m:num>
                    <m:den>
                      <m:r>
                        <w:rPr>
                          <w:rFonts w:ascii="Cambria Math" w:hAnsi="Cambria Math"/>
                        </w:rPr>
                        <m:t>2</m:t>
                      </m:r>
                    </m:den>
                  </m:f>
                </m:sup>
              </m:sSup>
              <m:r>
                <w:rPr>
                  <w:rFonts w:ascii="Cambria Math" w:hAnsi="Cambria Math"/>
                </w:rPr>
                <m:t>|Σ</m:t>
              </m:r>
              <m:sSup>
                <m:sSupPr>
                  <m:ctrlPr>
                    <w:rPr>
                      <w:rFonts w:ascii="Cambria Math" w:hAnsi="Cambria Math"/>
                    </w:rPr>
                  </m:ctrlPr>
                </m:sSupPr>
                <m:e>
                  <m:r>
                    <w:rPr>
                      <w:rFonts w:ascii="Cambria Math" w:hAnsi="Cambria Math"/>
                    </w:rPr>
                    <m:t>|</m:t>
                  </m:r>
                </m:e>
                <m:sup>
                  <m:f>
                    <m:fPr>
                      <m:ctrlPr>
                        <w:rPr>
                          <w:rFonts w:ascii="Cambria Math" w:hAnsi="Cambria Math"/>
                        </w:rPr>
                      </m:ctrlPr>
                    </m:fPr>
                    <m:num>
                      <m:r>
                        <w:rPr>
                          <w:rFonts w:ascii="Cambria Math" w:hAnsi="Cambria Math"/>
                        </w:rPr>
                        <m:t>1</m:t>
                      </m:r>
                    </m:num>
                    <m:den>
                      <m:r>
                        <w:rPr>
                          <w:rFonts w:ascii="Cambria Math" w:hAnsi="Cambria Math"/>
                        </w:rPr>
                        <m:t>2</m:t>
                      </m:r>
                    </m:den>
                  </m:f>
                </m:sup>
              </m:sSup>
            </m:den>
          </m:f>
          <m:r>
            <w:rPr>
              <w:rFonts w:ascii="Cambria Math" w:hAnsi="Cambria Math"/>
            </w:rPr>
            <m:t>exp</m:t>
          </m:r>
          <m:d>
            <m:dPr>
              <m:ctrlPr>
                <w:rPr>
                  <w:rFonts w:ascii="Cambria Math" w:hAnsi="Cambria Math"/>
                </w:rPr>
              </m:ctrlPr>
            </m:dPr>
            <m:e>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r>
                <w:rPr>
                  <w:rFonts w:ascii="Cambria Math" w:hAnsi="Cambria Math"/>
                </w:rPr>
                <m:t>(x-μ</m:t>
              </m:r>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Σ</m:t>
                  </m:r>
                </m:e>
                <m:sup>
                  <m:r>
                    <w:rPr>
                      <w:rFonts w:ascii="Cambria Math" w:hAnsi="Cambria Math"/>
                    </w:rPr>
                    <m:t>-1</m:t>
                  </m:r>
                </m:sup>
              </m:sSup>
              <m:r>
                <w:rPr>
                  <w:rFonts w:ascii="Cambria Math" w:hAnsi="Cambria Math"/>
                </w:rPr>
                <m:t>(x-μ)</m:t>
              </m:r>
            </m:e>
          </m:d>
        </m:oMath>
      </m:oMathPara>
    </w:p>
    <w:p w14:paraId="7587CA0F" w14:textId="3CC25183" w:rsidR="006C77B1" w:rsidRDefault="006C77B1" w:rsidP="00A07112">
      <w:pPr>
        <w:pStyle w:val="af"/>
      </w:pPr>
      <w:r>
        <w:t>其中：</w:t>
      </w:r>
    </w:p>
    <w:p w14:paraId="755F89D2" w14:textId="77777777" w:rsidR="006C77B1" w:rsidRDefault="006C77B1" w:rsidP="00A07112">
      <w:pPr>
        <w:pStyle w:val="af"/>
      </w:pPr>
      <m:oMath>
        <m:r>
          <w:rPr>
            <w:rFonts w:ascii="Cambria Math" w:hAnsi="Cambria Math"/>
          </w:rPr>
          <w:lastRenderedPageBreak/>
          <m:t>|Σ|</m:t>
        </m:r>
      </m:oMath>
      <w:r>
        <w:t>是定矩阵，在</w:t>
      </w:r>
      <w:r>
        <w:t xml:space="preserve"> </w:t>
      </w:r>
      <w:r>
        <w:rPr>
          <w:b/>
        </w:rPr>
        <w:t>Octave</w:t>
      </w:r>
      <w:r>
        <w:t xml:space="preserve"> </w:t>
      </w:r>
      <w:r>
        <w:t>中用</w:t>
      </w:r>
      <w:r>
        <w:t xml:space="preserve"> </w:t>
      </w:r>
      <w:r w:rsidRPr="005E2707">
        <w:rPr>
          <w:rStyle w:val="VerbatimChar"/>
          <w:color w:val="FF0000"/>
        </w:rPr>
        <w:t>det(sigma)</w:t>
      </w:r>
      <w:r>
        <w:t>计算</w:t>
      </w:r>
    </w:p>
    <w:p w14:paraId="6D373E8A" w14:textId="5B1296E3" w:rsidR="006C77B1" w:rsidRDefault="006C77B1" w:rsidP="00A07112">
      <w:pPr>
        <w:pStyle w:val="af"/>
      </w:pPr>
      <m:oMath>
        <m:r>
          <w:del w:id="467" w:author="Chen Yang" w:date="2024-06-08T10:44:00Z" w16du:dateUtc="2024-06-08T02:44:00Z">
            <w:rPr>
              <w:rFonts w:ascii="Cambria Math" w:hAnsi="Cambria Math"/>
            </w:rPr>
            <m:t>Σ</m:t>
          </w:del>
        </m:r>
        <m:sSup>
          <m:sSupPr>
            <m:ctrlPr>
              <w:ins w:id="468" w:author="Chen Yang" w:date="2024-06-08T10:44:00Z" w16du:dateUtc="2024-06-08T02:44:00Z">
                <w:rPr>
                  <w:rFonts w:ascii="Cambria Math" w:hAnsi="Cambria Math"/>
                  <w:i/>
                </w:rPr>
              </w:ins>
            </m:ctrlPr>
          </m:sSupPr>
          <m:e>
            <m:r>
              <w:ins w:id="469" w:author="Chen Yang" w:date="2024-06-08T10:44:00Z" w16du:dateUtc="2024-06-08T02:44:00Z">
                <w:rPr>
                  <w:rFonts w:ascii="Cambria Math" w:hAnsi="Cambria Math"/>
                </w:rPr>
                <m:t>Σ</m:t>
              </w:ins>
            </m:r>
          </m:e>
          <m:sup>
            <m:r>
              <w:ins w:id="470" w:author="Chen Yang" w:date="2024-06-08T10:44:00Z" w16du:dateUtc="2024-06-08T02:44:00Z">
                <w:rPr>
                  <w:rFonts w:ascii="Cambria Math" w:hAnsi="Cambria Math"/>
                </w:rPr>
                <m:t>-1</m:t>
              </w:ins>
            </m:r>
          </m:sup>
        </m:sSup>
        <m:r>
          <w:del w:id="471" w:author="Chen Yang" w:date="2024-06-08T10:43:00Z" w16du:dateUtc="2024-06-08T02:43:00Z">
            <w:rPr>
              <w:rFonts w:ascii="Cambria Math" w:hAnsi="Cambria Math"/>
            </w:rPr>
            <m:t>1</m:t>
          </w:del>
        </m:r>
      </m:oMath>
      <w:r>
        <w:t xml:space="preserve"> </w:t>
      </w:r>
      <w:r>
        <w:t>是逆矩阵，下面我们来看看协方差矩阵是如何影响模型的：</w:t>
      </w:r>
    </w:p>
    <w:p w14:paraId="7B671AB5" w14:textId="77777777" w:rsidR="006C77B1" w:rsidRDefault="006C77B1" w:rsidP="00021CBC">
      <w:r>
        <w:rPr>
          <w:noProof/>
        </w:rPr>
        <w:drawing>
          <wp:inline distT="0" distB="0" distL="0" distR="0" wp14:anchorId="3ECD6D57" wp14:editId="69E87446">
            <wp:extent cx="5334000" cy="1774349"/>
            <wp:effectExtent l="0" t="0" r="0" b="0"/>
            <wp:docPr id="61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9df906704d254f18e92a63173dd51e7.jpg"/>
                    <pic:cNvPicPr>
                      <a:picLocks noChangeAspect="1" noChangeArrowheads="1"/>
                    </pic:cNvPicPr>
                  </pic:nvPicPr>
                  <pic:blipFill>
                    <a:blip r:embed="rId339"/>
                    <a:stretch>
                      <a:fillRect/>
                    </a:stretch>
                  </pic:blipFill>
                  <pic:spPr bwMode="auto">
                    <a:xfrm>
                      <a:off x="0" y="0"/>
                      <a:ext cx="5334000" cy="1774349"/>
                    </a:xfrm>
                    <a:prstGeom prst="rect">
                      <a:avLst/>
                    </a:prstGeom>
                    <a:noFill/>
                    <a:ln w="9525">
                      <a:noFill/>
                      <a:headEnd/>
                      <a:tailEnd/>
                    </a:ln>
                  </pic:spPr>
                </pic:pic>
              </a:graphicData>
            </a:graphic>
          </wp:inline>
        </w:drawing>
      </w:r>
    </w:p>
    <w:p w14:paraId="539B8BBC" w14:textId="77777777" w:rsidR="006C77B1" w:rsidRDefault="006C77B1" w:rsidP="00A07112">
      <w:pPr>
        <w:pStyle w:val="af"/>
      </w:pPr>
      <w:r>
        <w:t>上图是</w:t>
      </w:r>
      <w:r>
        <w:t>5</w:t>
      </w:r>
      <w:r>
        <w:t>个不同的模型，从左往右依次分析：</w:t>
      </w:r>
    </w:p>
    <w:p w14:paraId="114C95B3" w14:textId="570315C6" w:rsidR="006C77B1" w:rsidRDefault="005E2707" w:rsidP="00A07112">
      <w:pPr>
        <w:pStyle w:val="af"/>
      </w:pPr>
      <w:r>
        <w:rPr>
          <w:rFonts w:hint="eastAsia"/>
        </w:rPr>
        <w:t>1</w:t>
      </w:r>
      <w:r>
        <w:t xml:space="preserve">. </w:t>
      </w:r>
      <w:r w:rsidR="006C77B1">
        <w:t>是一个一般的高斯分布模型</w:t>
      </w:r>
    </w:p>
    <w:p w14:paraId="4217A4CE" w14:textId="719C8759" w:rsidR="006C77B1" w:rsidRDefault="005E2707" w:rsidP="00A07112">
      <w:pPr>
        <w:pStyle w:val="af"/>
      </w:pPr>
      <w:r>
        <w:rPr>
          <w:rFonts w:hint="eastAsia"/>
        </w:rPr>
        <w:t>2</w:t>
      </w:r>
      <w:r>
        <w:t xml:space="preserve">. </w:t>
      </w:r>
      <w:r w:rsidR="006C77B1">
        <w:t>通过协方差矩阵，</w:t>
      </w:r>
      <w:proofErr w:type="gramStart"/>
      <w:r w:rsidR="006C77B1">
        <w:t>令特征</w:t>
      </w:r>
      <w:proofErr w:type="gramEnd"/>
      <w:r w:rsidR="006C77B1">
        <w:t>1</w:t>
      </w:r>
      <w:r w:rsidR="006C77B1">
        <w:t>拥有较小的</w:t>
      </w:r>
      <w:ins w:id="472" w:author="Chen Yang" w:date="2024-06-08T10:50:00Z" w16du:dateUtc="2024-06-08T02:50:00Z">
        <w:r w:rsidR="00F55928">
          <w:rPr>
            <w:rFonts w:hint="eastAsia"/>
          </w:rPr>
          <w:t>方差</w:t>
        </w:r>
      </w:ins>
      <w:del w:id="473" w:author="Chen Yang" w:date="2024-06-08T10:50:00Z" w16du:dateUtc="2024-06-08T02:50:00Z">
        <w:r w:rsidR="006C77B1" w:rsidDel="00F55928">
          <w:delText>偏差</w:delText>
        </w:r>
      </w:del>
      <w:r w:rsidR="006C77B1">
        <w:t>，同时保持特征</w:t>
      </w:r>
      <w:r w:rsidR="006C77B1">
        <w:t>2</w:t>
      </w:r>
      <w:r w:rsidR="006C77B1">
        <w:t>的</w:t>
      </w:r>
      <w:ins w:id="474" w:author="Chen Yang" w:date="2024-06-08T10:51:00Z" w16du:dateUtc="2024-06-08T02:51:00Z">
        <w:r w:rsidR="00F55928">
          <w:rPr>
            <w:rFonts w:hint="eastAsia"/>
          </w:rPr>
          <w:t>方差</w:t>
        </w:r>
      </w:ins>
      <w:del w:id="475" w:author="Chen Yang" w:date="2024-06-08T10:50:00Z" w16du:dateUtc="2024-06-08T02:50:00Z">
        <w:r w:rsidR="006C77B1" w:rsidDel="00F55928">
          <w:delText>偏差</w:delText>
        </w:r>
      </w:del>
    </w:p>
    <w:p w14:paraId="201A5631" w14:textId="7D6F6D80" w:rsidR="006C77B1" w:rsidRDefault="005E2707" w:rsidP="00A07112">
      <w:pPr>
        <w:pStyle w:val="af"/>
      </w:pPr>
      <w:r>
        <w:rPr>
          <w:rFonts w:hint="eastAsia"/>
        </w:rPr>
        <w:t>3</w:t>
      </w:r>
      <w:r>
        <w:t xml:space="preserve">. </w:t>
      </w:r>
      <w:r w:rsidR="006C77B1">
        <w:t>通过协方差矩阵，</w:t>
      </w:r>
      <w:proofErr w:type="gramStart"/>
      <w:r w:rsidR="006C77B1">
        <w:t>令特征</w:t>
      </w:r>
      <w:proofErr w:type="gramEnd"/>
      <w:r w:rsidR="006C77B1">
        <w:t>2</w:t>
      </w:r>
      <w:r w:rsidR="006C77B1">
        <w:t>拥有较大的</w:t>
      </w:r>
      <w:ins w:id="476" w:author="Chen Yang" w:date="2024-06-08T10:51:00Z" w16du:dateUtc="2024-06-08T02:51:00Z">
        <w:r w:rsidR="00F55928">
          <w:rPr>
            <w:rFonts w:hint="eastAsia"/>
          </w:rPr>
          <w:t>方差</w:t>
        </w:r>
      </w:ins>
      <w:del w:id="477" w:author="Chen Yang" w:date="2024-06-08T10:51:00Z" w16du:dateUtc="2024-06-08T02:51:00Z">
        <w:r w:rsidR="006C77B1" w:rsidDel="00F55928">
          <w:delText>偏差</w:delText>
        </w:r>
      </w:del>
      <w:r w:rsidR="006C77B1">
        <w:t>，同时保持特征</w:t>
      </w:r>
      <w:r w:rsidR="006C77B1">
        <w:t>1</w:t>
      </w:r>
      <w:r w:rsidR="006C77B1">
        <w:t>的</w:t>
      </w:r>
      <w:ins w:id="478" w:author="Chen Yang" w:date="2024-06-08T10:51:00Z" w16du:dateUtc="2024-06-08T02:51:00Z">
        <w:r w:rsidR="00F55928">
          <w:rPr>
            <w:rFonts w:hint="eastAsia"/>
          </w:rPr>
          <w:t>方差</w:t>
        </w:r>
      </w:ins>
      <w:del w:id="479" w:author="Chen Yang" w:date="2024-06-08T10:51:00Z" w16du:dateUtc="2024-06-08T02:51:00Z">
        <w:r w:rsidR="006C77B1" w:rsidDel="00F55928">
          <w:delText>偏差</w:delText>
        </w:r>
      </w:del>
    </w:p>
    <w:p w14:paraId="2D696A19" w14:textId="6B3424E2" w:rsidR="006C77B1" w:rsidRDefault="005E2707" w:rsidP="00A07112">
      <w:pPr>
        <w:pStyle w:val="af"/>
      </w:pPr>
      <w:r>
        <w:rPr>
          <w:rFonts w:hint="eastAsia"/>
        </w:rPr>
        <w:t>4</w:t>
      </w:r>
      <w:r>
        <w:t xml:space="preserve">. </w:t>
      </w:r>
      <w:r w:rsidR="006C77B1">
        <w:t>通过协方差矩阵，在不改变两个特征的原有</w:t>
      </w:r>
      <w:ins w:id="480" w:author="Chen Yang" w:date="2024-06-08T10:51:00Z" w16du:dateUtc="2024-06-08T02:51:00Z">
        <w:r w:rsidR="00F55928">
          <w:rPr>
            <w:rFonts w:hint="eastAsia"/>
          </w:rPr>
          <w:t>方差</w:t>
        </w:r>
      </w:ins>
      <w:del w:id="481" w:author="Chen Yang" w:date="2024-06-08T10:51:00Z" w16du:dateUtc="2024-06-08T02:51:00Z">
        <w:r w:rsidR="006C77B1" w:rsidDel="00F55928">
          <w:delText>偏差</w:delText>
        </w:r>
      </w:del>
      <w:r w:rsidR="006C77B1">
        <w:t>的基础上，增加两者之间的正相关性</w:t>
      </w:r>
    </w:p>
    <w:p w14:paraId="401801D2" w14:textId="65B76C5C" w:rsidR="006C77B1" w:rsidRDefault="005E2707" w:rsidP="00A07112">
      <w:pPr>
        <w:pStyle w:val="af"/>
      </w:pPr>
      <w:r>
        <w:rPr>
          <w:rFonts w:hint="eastAsia"/>
        </w:rPr>
        <w:t>5</w:t>
      </w:r>
      <w:r>
        <w:t xml:space="preserve">. </w:t>
      </w:r>
      <w:r w:rsidR="006C77B1">
        <w:t>通过协方差矩阵，在不改变两个特征的原有</w:t>
      </w:r>
      <w:ins w:id="482" w:author="Chen Yang" w:date="2024-06-08T10:51:00Z" w16du:dateUtc="2024-06-08T02:51:00Z">
        <w:r w:rsidR="00F55928">
          <w:rPr>
            <w:rFonts w:hint="eastAsia"/>
          </w:rPr>
          <w:t>方差</w:t>
        </w:r>
      </w:ins>
      <w:del w:id="483" w:author="Chen Yang" w:date="2024-06-08T10:51:00Z" w16du:dateUtc="2024-06-08T02:51:00Z">
        <w:r w:rsidR="006C77B1" w:rsidDel="00F55928">
          <w:delText>偏差</w:delText>
        </w:r>
      </w:del>
      <w:r w:rsidR="006C77B1">
        <w:t>的基础上，增加两者之间的负相关性</w:t>
      </w:r>
    </w:p>
    <w:p w14:paraId="740AACBA" w14:textId="77777777" w:rsidR="006C77B1" w:rsidRDefault="006C77B1" w:rsidP="00A07112">
      <w:pPr>
        <w:pStyle w:val="af"/>
      </w:pPr>
      <w:r>
        <w:t>多元高斯分布模型与原高斯分布模型的关系：</w:t>
      </w:r>
    </w:p>
    <w:p w14:paraId="58915ACC" w14:textId="77777777" w:rsidR="006C77B1" w:rsidRDefault="006C77B1" w:rsidP="00A07112">
      <w:pPr>
        <w:pStyle w:val="af"/>
      </w:pPr>
      <w:r>
        <w:t>可以证明的是，原本的高斯分布模型是多元高斯分布模型的一个子集，即像上图中的第</w:t>
      </w:r>
      <w:r>
        <w:t>1</w:t>
      </w:r>
      <w:r>
        <w:t>、</w:t>
      </w:r>
      <w:r>
        <w:t>2</w:t>
      </w:r>
      <w:r>
        <w:t>、</w:t>
      </w:r>
      <w:r>
        <w:t>3</w:t>
      </w:r>
      <w:r>
        <w:t>，</w:t>
      </w:r>
      <w:r>
        <w:t>3</w:t>
      </w:r>
      <w:r>
        <w:t>个例子所示，如果协方差矩阵只在对角线的单位上</w:t>
      </w:r>
      <w:proofErr w:type="gramStart"/>
      <w:r>
        <w:t>有非零的</w:t>
      </w:r>
      <w:proofErr w:type="gramEnd"/>
      <w:r>
        <w:t>值时，即为原本的高斯分布模型了。</w:t>
      </w:r>
    </w:p>
    <w:p w14:paraId="5B552E6E" w14:textId="77777777" w:rsidR="006C77B1" w:rsidRDefault="006C77B1" w:rsidP="00A07112">
      <w:pPr>
        <w:pStyle w:val="af"/>
      </w:pPr>
      <w:r>
        <w:t>原高斯分布模型和多元高斯分布模型的比较：</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7E0" w:firstRow="1" w:lastRow="1" w:firstColumn="1" w:lastColumn="1" w:noHBand="1" w:noVBand="1"/>
      </w:tblPr>
      <w:tblGrid>
        <w:gridCol w:w="4148"/>
        <w:gridCol w:w="4148"/>
      </w:tblGrid>
      <w:tr w:rsidR="006C77B1" w14:paraId="071A9609" w14:textId="77777777" w:rsidTr="005E2707">
        <w:tc>
          <w:tcPr>
            <w:tcW w:w="4148" w:type="dxa"/>
            <w:vAlign w:val="bottom"/>
          </w:tcPr>
          <w:p w14:paraId="6DE3287F" w14:textId="77777777" w:rsidR="006C77B1" w:rsidRDefault="006C77B1" w:rsidP="005E2707">
            <w:pPr>
              <w:spacing w:line="360" w:lineRule="auto"/>
              <w:jc w:val="center"/>
            </w:pPr>
            <w:r>
              <w:t>原高斯分布模型</w:t>
            </w:r>
          </w:p>
        </w:tc>
        <w:tc>
          <w:tcPr>
            <w:tcW w:w="4148" w:type="dxa"/>
            <w:vAlign w:val="bottom"/>
          </w:tcPr>
          <w:p w14:paraId="3E95779D" w14:textId="77777777" w:rsidR="006C77B1" w:rsidRDefault="006C77B1" w:rsidP="005E2707">
            <w:pPr>
              <w:spacing w:line="360" w:lineRule="auto"/>
              <w:jc w:val="center"/>
            </w:pPr>
            <w:r>
              <w:t>多元高斯分布模型</w:t>
            </w:r>
          </w:p>
        </w:tc>
      </w:tr>
      <w:tr w:rsidR="006C77B1" w14:paraId="3BD8D729" w14:textId="77777777" w:rsidTr="005E2707">
        <w:tc>
          <w:tcPr>
            <w:tcW w:w="4148" w:type="dxa"/>
          </w:tcPr>
          <w:p w14:paraId="21FA7C23" w14:textId="77777777" w:rsidR="006C77B1" w:rsidRDefault="006C77B1" w:rsidP="005E2707">
            <w:pPr>
              <w:spacing w:line="360" w:lineRule="auto"/>
            </w:pPr>
            <w:r>
              <w:t>不能捕捉特征之间的相关性</w:t>
            </w:r>
            <w:r>
              <w:t xml:space="preserve"> </w:t>
            </w:r>
            <w:r>
              <w:t>但可以通过将特征进行组合的方法来解决</w:t>
            </w:r>
          </w:p>
        </w:tc>
        <w:tc>
          <w:tcPr>
            <w:tcW w:w="4148" w:type="dxa"/>
          </w:tcPr>
          <w:p w14:paraId="21790C47" w14:textId="77777777" w:rsidR="006C77B1" w:rsidRDefault="006C77B1" w:rsidP="005E2707">
            <w:pPr>
              <w:spacing w:line="360" w:lineRule="auto"/>
            </w:pPr>
            <w:r>
              <w:t>自动捕捉特征之间的相关性</w:t>
            </w:r>
          </w:p>
        </w:tc>
      </w:tr>
      <w:tr w:rsidR="006C77B1" w14:paraId="771FB512" w14:textId="77777777" w:rsidTr="005E2707">
        <w:tc>
          <w:tcPr>
            <w:tcW w:w="4148" w:type="dxa"/>
          </w:tcPr>
          <w:p w14:paraId="08C311CB" w14:textId="77777777" w:rsidR="006C77B1" w:rsidRDefault="006C77B1" w:rsidP="005E2707">
            <w:pPr>
              <w:spacing w:line="360" w:lineRule="auto"/>
            </w:pPr>
            <w:r>
              <w:t>计算代价低，能适应大规模的特征</w:t>
            </w:r>
          </w:p>
        </w:tc>
        <w:tc>
          <w:tcPr>
            <w:tcW w:w="4148" w:type="dxa"/>
          </w:tcPr>
          <w:p w14:paraId="3E8E60AD" w14:textId="77777777" w:rsidR="006C77B1" w:rsidRDefault="006C77B1" w:rsidP="005E2707">
            <w:pPr>
              <w:spacing w:line="360" w:lineRule="auto"/>
            </w:pPr>
            <w:r>
              <w:t>计算代价较高</w:t>
            </w:r>
            <w:r>
              <w:t xml:space="preserve"> </w:t>
            </w:r>
            <w:r>
              <w:t>训练集较小时也同样适用</w:t>
            </w:r>
          </w:p>
        </w:tc>
      </w:tr>
      <w:tr w:rsidR="006C77B1" w14:paraId="0056E3B7" w14:textId="77777777" w:rsidTr="005E2707">
        <w:tc>
          <w:tcPr>
            <w:tcW w:w="4148" w:type="dxa"/>
          </w:tcPr>
          <w:p w14:paraId="167266C8" w14:textId="77777777" w:rsidR="006C77B1" w:rsidRDefault="006C77B1" w:rsidP="005E2707">
            <w:pPr>
              <w:spacing w:line="360" w:lineRule="auto"/>
            </w:pPr>
          </w:p>
        </w:tc>
        <w:tc>
          <w:tcPr>
            <w:tcW w:w="4148" w:type="dxa"/>
          </w:tcPr>
          <w:p w14:paraId="3DDDC838" w14:textId="77777777" w:rsidR="006C77B1" w:rsidRDefault="006C77B1" w:rsidP="005E2707">
            <w:pPr>
              <w:spacing w:line="360" w:lineRule="auto"/>
            </w:pPr>
            <w:r>
              <w:t>必须要有</w:t>
            </w:r>
            <w:r>
              <w:t xml:space="preserve"> </w:t>
            </w:r>
            <m:oMath>
              <m:r>
                <w:rPr>
                  <w:rFonts w:ascii="Cambria Math" w:hAnsi="Cambria Math"/>
                </w:rPr>
                <m:t>m&gt;n</m:t>
              </m:r>
            </m:oMath>
            <w:r>
              <w:t>，不然的话协方差矩阵</w:t>
            </w:r>
            <w:r>
              <w:t xml:space="preserve"> </w:t>
            </w:r>
            <w:r>
              <w:t>不可逆的，通常需要</w:t>
            </w:r>
            <w:r>
              <w:t xml:space="preserve"> </w:t>
            </w:r>
            <m:oMath>
              <m:r>
                <w:rPr>
                  <w:rFonts w:ascii="Cambria Math" w:hAnsi="Cambria Math"/>
                </w:rPr>
                <m:t>m&gt;10n</m:t>
              </m:r>
            </m:oMath>
            <w:r>
              <w:t xml:space="preserve"> </w:t>
            </w:r>
            <w:r>
              <w:t>另外特征冗余也会导致协方差矩阵不可逆</w:t>
            </w:r>
          </w:p>
        </w:tc>
      </w:tr>
    </w:tbl>
    <w:p w14:paraId="206A8F04" w14:textId="77777777" w:rsidR="006C77B1" w:rsidRDefault="006C77B1" w:rsidP="00A07112">
      <w:pPr>
        <w:pStyle w:val="af"/>
      </w:pPr>
      <w:r>
        <w:t>原高斯分布模型被广泛使用着，如果特征之间在某种程度上存在相互关联的情况，我们</w:t>
      </w:r>
      <w:r>
        <w:lastRenderedPageBreak/>
        <w:t>可以通过构造</w:t>
      </w:r>
      <w:del w:id="484" w:author="Chen Yang" w:date="2024-06-08T10:52:00Z" w16du:dateUtc="2024-06-08T02:52:00Z">
        <w:r w:rsidDel="0057243B">
          <w:delText>新</w:delText>
        </w:r>
      </w:del>
      <w:r>
        <w:t>新特征的方法来捕捉这些相关性。</w:t>
      </w:r>
    </w:p>
    <w:p w14:paraId="32FD5463" w14:textId="77777777" w:rsidR="006C77B1" w:rsidRDefault="006C77B1" w:rsidP="00A07112">
      <w:pPr>
        <w:pStyle w:val="af"/>
      </w:pPr>
      <w:r>
        <w:t>如果训练集不是太大，并且没有太多的特征，我们可以使用多元高斯分布模型。</w:t>
      </w:r>
    </w:p>
    <w:p w14:paraId="43435471" w14:textId="77777777" w:rsidR="00A07112" w:rsidRDefault="00A07112">
      <w:pPr>
        <w:widowControl/>
        <w:jc w:val="left"/>
        <w:rPr>
          <w:b/>
          <w:bCs/>
          <w:sz w:val="32"/>
          <w:szCs w:val="32"/>
        </w:rPr>
      </w:pPr>
      <w:bookmarkStart w:id="485" w:name="header-n236"/>
      <w:bookmarkEnd w:id="485"/>
      <w:r>
        <w:br w:type="page"/>
      </w:r>
    </w:p>
    <w:p w14:paraId="3B9B2A37" w14:textId="3C571BFA" w:rsidR="006C77B1" w:rsidRDefault="006C77B1">
      <w:pPr>
        <w:pStyle w:val="3"/>
      </w:pPr>
      <w:bookmarkStart w:id="486" w:name="_Toc38636893"/>
      <w:r>
        <w:lastRenderedPageBreak/>
        <w:t xml:space="preserve">15.8 </w:t>
      </w:r>
      <w:r>
        <w:t>使用多元高斯分布进行异常检测（</w:t>
      </w:r>
      <w:r w:rsidR="00F947A2">
        <w:rPr>
          <w:rFonts w:hint="eastAsia"/>
        </w:rPr>
        <w:t>选修</w:t>
      </w:r>
      <w:r>
        <w:t>）</w:t>
      </w:r>
      <w:bookmarkEnd w:id="486"/>
    </w:p>
    <w:p w14:paraId="4AAF4810" w14:textId="77777777" w:rsidR="006C77B1" w:rsidRDefault="006C77B1" w:rsidP="00A07112">
      <w:pPr>
        <w:pStyle w:val="af0"/>
      </w:pPr>
      <w:r>
        <w:t>参考视频</w:t>
      </w:r>
      <w:r>
        <w:t>: 15 - 8 - Anomaly Detection using the Multivariate Gaussian Distribution (Optional) (14 min).</w:t>
      </w:r>
      <w:proofErr w:type="spellStart"/>
      <w:r>
        <w:t>mkv</w:t>
      </w:r>
      <w:proofErr w:type="spellEnd"/>
    </w:p>
    <w:p w14:paraId="416C5D9D" w14:textId="77777777" w:rsidR="006C77B1" w:rsidRDefault="006C77B1" w:rsidP="00A07112">
      <w:pPr>
        <w:pStyle w:val="af"/>
      </w:pPr>
      <w:r>
        <w:t>在我们谈到的最后一个视频，关于多元高斯分布，看到的一些建立的各种分布模型，当你改变参数，</w:t>
      </w:r>
      <m:oMath>
        <m:r>
          <w:rPr>
            <w:rFonts w:ascii="Cambria Math" w:hAnsi="Cambria Math"/>
          </w:rPr>
          <m:t>μ</m:t>
        </m:r>
      </m:oMath>
      <w:r>
        <w:t xml:space="preserve"> </w:t>
      </w:r>
      <w:r>
        <w:t>和</w:t>
      </w:r>
      <w:r>
        <w:t xml:space="preserve"> </w:t>
      </w:r>
      <m:oMath>
        <m:r>
          <w:rPr>
            <w:rFonts w:ascii="Cambria Math" w:hAnsi="Cambria Math"/>
          </w:rPr>
          <m:t>Σ</m:t>
        </m:r>
      </m:oMath>
      <w:r>
        <w:t>。在这段视频中，让我们用这些想法，并应用它们制定一个不同的异常检测算法。</w:t>
      </w:r>
    </w:p>
    <w:p w14:paraId="755014AB" w14:textId="77777777" w:rsidR="006C77B1" w:rsidRDefault="006C77B1" w:rsidP="00A07112">
      <w:pPr>
        <w:pStyle w:val="af"/>
      </w:pPr>
      <w:r>
        <w:t>要回顾一下多元高斯分布和多元正态分布：</w:t>
      </w:r>
    </w:p>
    <w:p w14:paraId="1C35CCA6" w14:textId="77777777" w:rsidR="006C77B1" w:rsidRDefault="006C77B1" w:rsidP="00A07112">
      <w:pPr>
        <w:pStyle w:val="af"/>
      </w:pPr>
      <w:r>
        <w:rPr>
          <w:noProof/>
        </w:rPr>
        <w:drawing>
          <wp:inline distT="0" distB="0" distL="0" distR="0" wp14:anchorId="15C1A12F" wp14:editId="4C9F109A">
            <wp:extent cx="4867275" cy="1809750"/>
            <wp:effectExtent l="0" t="0" r="9525" b="0"/>
            <wp:docPr id="61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dbee365617e9264831400e4de247adc.png"/>
                    <pic:cNvPicPr>
                      <a:picLocks noChangeAspect="1" noChangeArrowheads="1"/>
                    </pic:cNvPicPr>
                  </pic:nvPicPr>
                  <pic:blipFill>
                    <a:blip r:embed="rId340"/>
                    <a:stretch>
                      <a:fillRect/>
                    </a:stretch>
                  </pic:blipFill>
                  <pic:spPr bwMode="auto">
                    <a:xfrm>
                      <a:off x="0" y="0"/>
                      <a:ext cx="4867275" cy="1809750"/>
                    </a:xfrm>
                    <a:prstGeom prst="rect">
                      <a:avLst/>
                    </a:prstGeom>
                    <a:noFill/>
                    <a:ln w="9525">
                      <a:noFill/>
                      <a:headEnd/>
                      <a:tailEnd/>
                    </a:ln>
                  </pic:spPr>
                </pic:pic>
              </a:graphicData>
            </a:graphic>
          </wp:inline>
        </w:drawing>
      </w:r>
    </w:p>
    <w:p w14:paraId="1FBB4377" w14:textId="77777777" w:rsidR="006C77B1" w:rsidRDefault="006C77B1" w:rsidP="00A07112">
      <w:pPr>
        <w:pStyle w:val="af"/>
      </w:pPr>
      <w:r>
        <w:t>分布有两个参数，</w:t>
      </w:r>
      <w:r>
        <w:t xml:space="preserve"> </w:t>
      </w:r>
      <m:oMath>
        <m:r>
          <w:rPr>
            <w:rFonts w:ascii="Cambria Math" w:hAnsi="Cambria Math"/>
          </w:rPr>
          <m:t>μ</m:t>
        </m:r>
      </m:oMath>
      <w:r>
        <w:t xml:space="preserve"> </w:t>
      </w:r>
      <w:r>
        <w:t>和</w:t>
      </w:r>
      <w:r>
        <w:t xml:space="preserve"> </w:t>
      </w:r>
      <m:oMath>
        <m:r>
          <w:rPr>
            <w:rFonts w:ascii="Cambria Math" w:hAnsi="Cambria Math"/>
          </w:rPr>
          <m:t>Σ</m:t>
        </m:r>
      </m:oMath>
      <w:r>
        <w:t>。其中</w:t>
      </w:r>
      <m:oMath>
        <m:r>
          <w:rPr>
            <w:rFonts w:ascii="Cambria Math" w:hAnsi="Cambria Math"/>
          </w:rPr>
          <m:t>μ</m:t>
        </m:r>
      </m:oMath>
      <w:r>
        <w:t>这一个</w:t>
      </w:r>
      <m:oMath>
        <m:r>
          <w:rPr>
            <w:rFonts w:ascii="Cambria Math" w:hAnsi="Cambria Math"/>
          </w:rPr>
          <m:t>n</m:t>
        </m:r>
      </m:oMath>
      <w:r>
        <w:t>维向量和</w:t>
      </w:r>
      <w:r>
        <w:t xml:space="preserve"> </w:t>
      </w:r>
      <m:oMath>
        <m:r>
          <w:rPr>
            <w:rFonts w:ascii="Cambria Math" w:hAnsi="Cambria Math"/>
          </w:rPr>
          <m:t>Σ</m:t>
        </m:r>
      </m:oMath>
      <w:r>
        <w:t xml:space="preserve"> </w:t>
      </w:r>
      <w:r>
        <w:t>的协方差矩阵，是一种</w:t>
      </w:r>
      <m:oMath>
        <m:r>
          <w:rPr>
            <w:rFonts w:ascii="Cambria Math" w:hAnsi="Cambria Math"/>
          </w:rPr>
          <m:t>n×n</m:t>
        </m:r>
      </m:oMath>
      <w:r>
        <w:t>的矩阵。而这里的公式</w:t>
      </w:r>
      <m:oMath>
        <m:r>
          <w:rPr>
            <w:rFonts w:ascii="Cambria Math" w:hAnsi="Cambria Math"/>
          </w:rPr>
          <m:t>x</m:t>
        </m:r>
      </m:oMath>
      <w:r>
        <w:t>的概率，如按</w:t>
      </w:r>
      <w:r>
        <w:t xml:space="preserve"> </w:t>
      </w:r>
      <m:oMath>
        <m:r>
          <w:rPr>
            <w:rFonts w:ascii="Cambria Math" w:hAnsi="Cambria Math"/>
          </w:rPr>
          <m:t>μ</m:t>
        </m:r>
      </m:oMath>
      <w:r>
        <w:t xml:space="preserve"> </w:t>
      </w:r>
      <w:r>
        <w:t>和参数化</w:t>
      </w:r>
      <w:r>
        <w:t xml:space="preserve"> </w:t>
      </w:r>
      <m:oMath>
        <m:r>
          <w:rPr>
            <w:rFonts w:ascii="Cambria Math" w:hAnsi="Cambria Math"/>
          </w:rPr>
          <m:t>Σ</m:t>
        </m:r>
      </m:oMath>
      <w:r>
        <w:t>，和你的变量</w:t>
      </w:r>
      <w:r>
        <w:t xml:space="preserve"> </w:t>
      </w:r>
      <m:oMath>
        <m:r>
          <w:rPr>
            <w:rFonts w:ascii="Cambria Math" w:hAnsi="Cambria Math"/>
          </w:rPr>
          <m:t>μ</m:t>
        </m:r>
      </m:oMath>
      <w:r>
        <w:t xml:space="preserve"> </w:t>
      </w:r>
      <w:r>
        <w:t>和</w:t>
      </w:r>
      <w:r>
        <w:t xml:space="preserve"> </w:t>
      </w:r>
      <m:oMath>
        <m:r>
          <w:rPr>
            <w:rFonts w:ascii="Cambria Math" w:hAnsi="Cambria Math"/>
          </w:rPr>
          <m:t>Σ</m:t>
        </m:r>
      </m:oMath>
      <w:r>
        <w:t>，你可以得到一个范围的不同分布一样，你知道的，这些都是三个样本，那些我们在以前的视频看过了。</w:t>
      </w:r>
    </w:p>
    <w:p w14:paraId="6E17F309" w14:textId="77777777" w:rsidR="006C77B1" w:rsidRDefault="006C77B1" w:rsidP="00A07112">
      <w:pPr>
        <w:pStyle w:val="af"/>
      </w:pPr>
      <w:r>
        <w:t>因此，让我们谈谈参数拟合或参数估计问题：</w:t>
      </w:r>
    </w:p>
    <w:p w14:paraId="27D39310" w14:textId="77777777" w:rsidR="006C77B1" w:rsidRDefault="006C77B1" w:rsidP="00A07112">
      <w:pPr>
        <w:pStyle w:val="af"/>
      </w:pPr>
      <w:r>
        <w:t>我有一组样本</w:t>
      </w:r>
      <m:oMath>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m:t>
            </m:r>
          </m:sup>
        </m:sSup>
      </m:oMath>
      <w:r>
        <w:t>是一个</w:t>
      </w:r>
      <m:oMath>
        <m:r>
          <w:rPr>
            <w:rFonts w:ascii="Cambria Math" w:hAnsi="Cambria Math"/>
          </w:rPr>
          <m:t>n</m:t>
        </m:r>
      </m:oMath>
      <w:r>
        <w:t>维向量，我想我的样本来自一个多元高斯分布。我如何尝试估计我的参数</w:t>
      </w:r>
      <w:r>
        <w:t xml:space="preserve"> </w:t>
      </w:r>
      <m:oMath>
        <m:r>
          <w:rPr>
            <w:rFonts w:ascii="Cambria Math" w:hAnsi="Cambria Math"/>
          </w:rPr>
          <m:t>μ</m:t>
        </m:r>
      </m:oMath>
      <w:r>
        <w:t xml:space="preserve"> </w:t>
      </w:r>
      <w:r>
        <w:t>和</w:t>
      </w:r>
      <w:r>
        <w:t xml:space="preserve"> </w:t>
      </w:r>
      <m:oMath>
        <m:r>
          <w:rPr>
            <w:rFonts w:ascii="Cambria Math" w:hAnsi="Cambria Math"/>
          </w:rPr>
          <m:t>Σ</m:t>
        </m:r>
      </m:oMath>
      <w:r>
        <w:t xml:space="preserve"> </w:t>
      </w:r>
      <w:r>
        <w:t>以及标准公式？</w:t>
      </w:r>
    </w:p>
    <w:p w14:paraId="7ABD8AC6" w14:textId="77777777" w:rsidR="006C77B1" w:rsidRDefault="006C77B1" w:rsidP="00A07112">
      <w:pPr>
        <w:pStyle w:val="af"/>
      </w:pPr>
      <w:r>
        <w:t>估计他们是你设置</w:t>
      </w:r>
      <w:r>
        <w:t xml:space="preserve"> </w:t>
      </w:r>
      <m:oMath>
        <m:r>
          <w:rPr>
            <w:rFonts w:ascii="Cambria Math" w:hAnsi="Cambria Math"/>
          </w:rPr>
          <m:t>μ</m:t>
        </m:r>
      </m:oMath>
      <w:r>
        <w:t xml:space="preserve"> </w:t>
      </w:r>
      <w:r>
        <w:t>是你的训练样本的平均值。</w:t>
      </w:r>
    </w:p>
    <w:p w14:paraId="617264C7" w14:textId="1E2B26B8" w:rsidR="00D7582E" w:rsidRDefault="006C77B1" w:rsidP="00D7582E">
      <w:pPr>
        <w:pStyle w:val="af"/>
        <w:jc w:val="center"/>
      </w:pPr>
      <m:oMathPara>
        <m:oMath>
          <m:r>
            <w:rPr>
              <w:rFonts w:ascii="Cambria Math" w:hAnsi="Cambria Math"/>
            </w:rPr>
            <m:t>μ=</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r>
                    <w:rPr>
                      <w:rFonts w:ascii="Cambria Math" w:hAnsi="Cambria Math"/>
                    </w:rPr>
                    <m:t>x</m:t>
                  </m:r>
                </m:e>
                <m:sup>
                  <m:r>
                    <w:rPr>
                      <w:rFonts w:ascii="Cambria Math" w:hAnsi="Cambria Math"/>
                    </w:rPr>
                    <m:t>(i)</m:t>
                  </m:r>
                </m:sup>
              </m:sSup>
            </m:e>
          </m:nary>
        </m:oMath>
      </m:oMathPara>
    </w:p>
    <w:p w14:paraId="31F945DC" w14:textId="77777777" w:rsidR="00D7582E" w:rsidRDefault="006C77B1" w:rsidP="00A07112">
      <w:pPr>
        <w:pStyle w:val="af"/>
      </w:pPr>
      <w:r>
        <w:t>并设置</w:t>
      </w:r>
      <m:oMath>
        <m:r>
          <w:rPr>
            <w:rFonts w:ascii="Cambria Math" w:hAnsi="Cambria Math"/>
          </w:rPr>
          <m:t>Σ</m:t>
        </m:r>
      </m:oMath>
      <w:r>
        <w:t>：</w:t>
      </w:r>
    </w:p>
    <w:p w14:paraId="56BA4801" w14:textId="6209301F" w:rsidR="00D7582E" w:rsidRDefault="006C77B1" w:rsidP="00D7582E">
      <w:pPr>
        <w:pStyle w:val="af"/>
        <w:jc w:val="center"/>
      </w:pPr>
      <m:oMathPara>
        <m:oMath>
          <m:r>
            <w:rPr>
              <w:rFonts w:ascii="Cambria Math" w:hAnsi="Cambria Math"/>
            </w:rPr>
            <m:t>Σ=</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e>
          </m:nary>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-μ)(</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-μ</m:t>
          </m:r>
          <m:sSup>
            <m:sSupPr>
              <m:ctrlPr>
                <w:rPr>
                  <w:rFonts w:ascii="Cambria Math" w:hAnsi="Cambria Math"/>
                </w:rPr>
              </m:ctrlPr>
            </m:sSupPr>
            <m:e>
              <m:r>
                <w:rPr>
                  <w:rFonts w:ascii="Cambria Math" w:hAnsi="Cambria Math"/>
                </w:rPr>
                <m:t>)</m:t>
              </m:r>
            </m:e>
            <m:sup>
              <m:r>
                <w:rPr>
                  <w:rFonts w:ascii="Cambria Math" w:hAnsi="Cambria Math"/>
                </w:rPr>
                <m:t>T</m:t>
              </m:r>
            </m:sup>
          </m:sSup>
        </m:oMath>
      </m:oMathPara>
    </w:p>
    <w:p w14:paraId="5481D673" w14:textId="4E66BF00" w:rsidR="006C77B1" w:rsidRDefault="006C77B1" w:rsidP="00A07112">
      <w:pPr>
        <w:pStyle w:val="af"/>
      </w:pPr>
      <w:r>
        <w:t>这其实只是当我们使用</w:t>
      </w:r>
      <w:r>
        <w:rPr>
          <w:b/>
        </w:rPr>
        <w:t>PCA</w:t>
      </w:r>
      <w:r>
        <w:t>算法时候，有</w:t>
      </w:r>
      <w:r>
        <w:t xml:space="preserve"> </w:t>
      </w:r>
      <m:oMath>
        <m:r>
          <w:rPr>
            <w:rFonts w:ascii="Cambria Math" w:hAnsi="Cambria Math"/>
          </w:rPr>
          <m:t>Σ</m:t>
        </m:r>
      </m:oMath>
      <w:r>
        <w:t xml:space="preserve"> </w:t>
      </w:r>
      <w:r>
        <w:t>时写出来。所以你只需插入上述两个公式，这会给你</w:t>
      </w:r>
      <w:proofErr w:type="gramStart"/>
      <w:r>
        <w:t>你</w:t>
      </w:r>
      <w:proofErr w:type="gramEnd"/>
      <w:r>
        <w:t>估计的参数</w:t>
      </w:r>
      <w:r>
        <w:t xml:space="preserve"> </w:t>
      </w:r>
      <m:oMath>
        <m:r>
          <w:rPr>
            <w:rFonts w:ascii="Cambria Math" w:hAnsi="Cambria Math"/>
          </w:rPr>
          <m:t>μ</m:t>
        </m:r>
      </m:oMath>
      <w:r>
        <w:t xml:space="preserve"> </w:t>
      </w:r>
      <w:r>
        <w:t>和你估计的参数</w:t>
      </w:r>
      <w:r>
        <w:t xml:space="preserve"> </w:t>
      </w:r>
      <m:oMath>
        <m:r>
          <w:rPr>
            <w:rFonts w:ascii="Cambria Math" w:hAnsi="Cambria Math"/>
          </w:rPr>
          <m:t>Σ</m:t>
        </m:r>
      </m:oMath>
      <w:r>
        <w:t>。所以，这里给出的数据集是你如何估计</w:t>
      </w:r>
      <w:r>
        <w:t xml:space="preserve"> </w:t>
      </w:r>
      <m:oMath>
        <m:r>
          <w:rPr>
            <w:rFonts w:ascii="Cambria Math" w:hAnsi="Cambria Math"/>
          </w:rPr>
          <m:t>μ</m:t>
        </m:r>
      </m:oMath>
      <w:r>
        <w:t xml:space="preserve"> </w:t>
      </w:r>
      <w:r>
        <w:t>和</w:t>
      </w:r>
      <w:r>
        <w:t xml:space="preserve"> </w:t>
      </w:r>
      <m:oMath>
        <m:r>
          <w:rPr>
            <w:rFonts w:ascii="Cambria Math" w:hAnsi="Cambria Math"/>
          </w:rPr>
          <w:lastRenderedPageBreak/>
          <m:t>Σ</m:t>
        </m:r>
      </m:oMath>
      <w:r>
        <w:t>。让我们以这种方法而只需将其插入到异常检测算法。那么，我们如何把所有这一切共同开发一个异常检测算法？</w:t>
      </w:r>
    </w:p>
    <w:p w14:paraId="140CD1D2" w14:textId="77777777" w:rsidR="006C77B1" w:rsidRDefault="006C77B1" w:rsidP="00A07112">
      <w:pPr>
        <w:pStyle w:val="af"/>
      </w:pPr>
      <w:r>
        <w:rPr>
          <w:noProof/>
        </w:rPr>
        <w:drawing>
          <wp:inline distT="0" distB="0" distL="0" distR="0" wp14:anchorId="0B6893BB" wp14:editId="756A2DB6">
            <wp:extent cx="4724400" cy="2667000"/>
            <wp:effectExtent l="0" t="0" r="0" b="0"/>
            <wp:docPr id="61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1a228f2bec262f2206379ed844c7f4a.png"/>
                    <pic:cNvPicPr>
                      <a:picLocks noChangeAspect="1" noChangeArrowheads="1"/>
                    </pic:cNvPicPr>
                  </pic:nvPicPr>
                  <pic:blipFill>
                    <a:blip r:embed="rId341"/>
                    <a:stretch>
                      <a:fillRect/>
                    </a:stretch>
                  </pic:blipFill>
                  <pic:spPr bwMode="auto">
                    <a:xfrm>
                      <a:off x="0" y="0"/>
                      <a:ext cx="4724400" cy="2667000"/>
                    </a:xfrm>
                    <a:prstGeom prst="rect">
                      <a:avLst/>
                    </a:prstGeom>
                    <a:noFill/>
                    <a:ln w="9525">
                      <a:noFill/>
                      <a:headEnd/>
                      <a:tailEnd/>
                    </a:ln>
                  </pic:spPr>
                </pic:pic>
              </a:graphicData>
            </a:graphic>
          </wp:inline>
        </w:drawing>
      </w:r>
    </w:p>
    <w:p w14:paraId="2E6A6C8E" w14:textId="77777777" w:rsidR="006C77B1" w:rsidRDefault="006C77B1" w:rsidP="00A07112">
      <w:pPr>
        <w:pStyle w:val="af"/>
      </w:pPr>
      <w:r>
        <w:t>首先，我们把我们的训练集，和我们的拟合模型，我们计算</w:t>
      </w:r>
      <m:oMath>
        <m:r>
          <w:rPr>
            <w:rFonts w:ascii="Cambria Math" w:hAnsi="Cambria Math"/>
          </w:rPr>
          <m:t>p(x)</m:t>
        </m:r>
      </m:oMath>
      <w:r>
        <w:t>，要知道，设定</w:t>
      </w:r>
      <m:oMath>
        <m:r>
          <w:rPr>
            <w:rFonts w:ascii="Cambria Math" w:hAnsi="Cambria Math"/>
          </w:rPr>
          <m:t>μ</m:t>
        </m:r>
      </m:oMath>
      <w:r>
        <w:t>和描述的一样</w:t>
      </w:r>
      <m:oMath>
        <m:r>
          <w:rPr>
            <w:rFonts w:ascii="Cambria Math" w:hAnsi="Cambria Math"/>
          </w:rPr>
          <m:t>Σ</m:t>
        </m:r>
      </m:oMath>
      <w:r>
        <w:t>。</w:t>
      </w:r>
    </w:p>
    <w:p w14:paraId="43D348D2" w14:textId="77777777" w:rsidR="006C77B1" w:rsidRDefault="006C77B1" w:rsidP="00A07112">
      <w:pPr>
        <w:pStyle w:val="af"/>
      </w:pPr>
      <w:r>
        <w:rPr>
          <w:noProof/>
        </w:rPr>
        <w:drawing>
          <wp:inline distT="0" distB="0" distL="0" distR="0" wp14:anchorId="58EC65BE" wp14:editId="7A8BFCAF">
            <wp:extent cx="4981575" cy="2876550"/>
            <wp:effectExtent l="0" t="0" r="9525" b="0"/>
            <wp:docPr id="61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15cee3a224dde6da0181215cf91a23d.png"/>
                    <pic:cNvPicPr>
                      <a:picLocks noChangeAspect="1" noChangeArrowheads="1"/>
                    </pic:cNvPicPr>
                  </pic:nvPicPr>
                  <pic:blipFill>
                    <a:blip r:embed="rId342"/>
                    <a:stretch>
                      <a:fillRect/>
                    </a:stretch>
                  </pic:blipFill>
                  <pic:spPr bwMode="auto">
                    <a:xfrm>
                      <a:off x="0" y="0"/>
                      <a:ext cx="4981575" cy="2876550"/>
                    </a:xfrm>
                    <a:prstGeom prst="rect">
                      <a:avLst/>
                    </a:prstGeom>
                    <a:noFill/>
                    <a:ln w="9525">
                      <a:noFill/>
                      <a:headEnd/>
                      <a:tailEnd/>
                    </a:ln>
                  </pic:spPr>
                </pic:pic>
              </a:graphicData>
            </a:graphic>
          </wp:inline>
        </w:drawing>
      </w:r>
    </w:p>
    <w:p w14:paraId="0271A087" w14:textId="77777777" w:rsidR="006C77B1" w:rsidRDefault="006C77B1" w:rsidP="00A07112">
      <w:pPr>
        <w:pStyle w:val="af"/>
      </w:pPr>
      <w:r>
        <w:t>如图，该分布在中央最多，越到外面的圈的范围越小。</w:t>
      </w:r>
    </w:p>
    <w:p w14:paraId="5C280EF8" w14:textId="77777777" w:rsidR="006C77B1" w:rsidRDefault="006C77B1" w:rsidP="00A07112">
      <w:pPr>
        <w:pStyle w:val="af"/>
      </w:pPr>
      <w:r>
        <w:t>并在该点是出路这里的概率非常低。</w:t>
      </w:r>
    </w:p>
    <w:p w14:paraId="07D31538" w14:textId="77777777" w:rsidR="006C77B1" w:rsidRDefault="006C77B1" w:rsidP="00A07112">
      <w:pPr>
        <w:pStyle w:val="af"/>
      </w:pPr>
      <w:r>
        <w:t>原始模型与多元高斯模型的关系如图：</w:t>
      </w:r>
    </w:p>
    <w:p w14:paraId="47E1B6A5" w14:textId="77777777" w:rsidR="006C77B1" w:rsidRDefault="006C77B1" w:rsidP="00A07112">
      <w:pPr>
        <w:pStyle w:val="af"/>
      </w:pPr>
      <w:r>
        <w:t>其中：协方差矩阵</w:t>
      </w:r>
      <m:oMath>
        <m:r>
          <w:rPr>
            <w:rFonts w:ascii="Cambria Math" w:hAnsi="Cambria Math"/>
          </w:rPr>
          <m:t>Σ</m:t>
        </m:r>
      </m:oMath>
      <w:r>
        <w:t>为：</w:t>
      </w:r>
    </w:p>
    <w:p w14:paraId="3928C5B6" w14:textId="77777777" w:rsidR="006C77B1" w:rsidRDefault="006C77B1" w:rsidP="00A07112">
      <w:pPr>
        <w:pStyle w:val="af"/>
      </w:pPr>
      <w:r>
        <w:rPr>
          <w:noProof/>
        </w:rPr>
        <w:lastRenderedPageBreak/>
        <w:drawing>
          <wp:inline distT="0" distB="0" distL="0" distR="0" wp14:anchorId="4DBCF023" wp14:editId="50C0FD71">
            <wp:extent cx="4924425" cy="2724150"/>
            <wp:effectExtent l="0" t="0" r="9525" b="0"/>
            <wp:docPr id="61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104dd2548f1251e4c423e059d1d2594.png"/>
                    <pic:cNvPicPr>
                      <a:picLocks noChangeAspect="1" noChangeArrowheads="1"/>
                    </pic:cNvPicPr>
                  </pic:nvPicPr>
                  <pic:blipFill>
                    <a:blip r:embed="rId343"/>
                    <a:stretch>
                      <a:fillRect/>
                    </a:stretch>
                  </pic:blipFill>
                  <pic:spPr bwMode="auto">
                    <a:xfrm>
                      <a:off x="0" y="0"/>
                      <a:ext cx="4924425" cy="2724150"/>
                    </a:xfrm>
                    <a:prstGeom prst="rect">
                      <a:avLst/>
                    </a:prstGeom>
                    <a:noFill/>
                    <a:ln w="9525">
                      <a:noFill/>
                      <a:headEnd/>
                      <a:tailEnd/>
                    </a:ln>
                  </pic:spPr>
                </pic:pic>
              </a:graphicData>
            </a:graphic>
          </wp:inline>
        </w:drawing>
      </w:r>
    </w:p>
    <w:p w14:paraId="636AD1D2" w14:textId="77777777" w:rsidR="006C77B1" w:rsidRDefault="006C77B1" w:rsidP="00A07112">
      <w:pPr>
        <w:pStyle w:val="af"/>
      </w:pPr>
      <w:r>
        <w:t>原始模型和多元高斯分布比较如图：</w:t>
      </w:r>
    </w:p>
    <w:p w14:paraId="14004A85" w14:textId="77777777" w:rsidR="006C77B1" w:rsidRDefault="006C77B1" w:rsidP="00A07112">
      <w:pPr>
        <w:pStyle w:val="af"/>
      </w:pPr>
      <w:r>
        <w:rPr>
          <w:noProof/>
        </w:rPr>
        <w:drawing>
          <wp:inline distT="0" distB="0" distL="0" distR="0" wp14:anchorId="3A56C628" wp14:editId="70289293">
            <wp:extent cx="5010150" cy="2771775"/>
            <wp:effectExtent l="0" t="0" r="0" b="9525"/>
            <wp:docPr id="62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4585239738f2b5149608879fa166889.png"/>
                    <pic:cNvPicPr>
                      <a:picLocks noChangeAspect="1" noChangeArrowheads="1"/>
                    </pic:cNvPicPr>
                  </pic:nvPicPr>
                  <pic:blipFill>
                    <a:blip r:embed="rId344"/>
                    <a:stretch>
                      <a:fillRect/>
                    </a:stretch>
                  </pic:blipFill>
                  <pic:spPr bwMode="auto">
                    <a:xfrm>
                      <a:off x="0" y="0"/>
                      <a:ext cx="5010150" cy="2771775"/>
                    </a:xfrm>
                    <a:prstGeom prst="rect">
                      <a:avLst/>
                    </a:prstGeom>
                    <a:noFill/>
                    <a:ln w="9525">
                      <a:noFill/>
                      <a:headEnd/>
                      <a:tailEnd/>
                    </a:ln>
                  </pic:spPr>
                </pic:pic>
              </a:graphicData>
            </a:graphic>
          </wp:inline>
        </w:drawing>
      </w:r>
    </w:p>
    <w:p w14:paraId="6A379300" w14:textId="77777777" w:rsidR="006C77B1" w:rsidRDefault="006C77B1" w:rsidP="00A07112">
      <w:pPr>
        <w:pStyle w:val="af"/>
      </w:pPr>
    </w:p>
    <w:p w14:paraId="1CCEA4CF" w14:textId="77777777" w:rsidR="00A07112" w:rsidRDefault="00A07112">
      <w:pPr>
        <w:widowControl/>
        <w:jc w:val="left"/>
        <w:rPr>
          <w:rFonts w:ascii="Calibri Light" w:hAnsi="Calibri Light"/>
          <w:b/>
          <w:bCs/>
          <w:sz w:val="32"/>
          <w:szCs w:val="32"/>
        </w:rPr>
      </w:pPr>
      <w:bookmarkStart w:id="487" w:name="header-n279"/>
      <w:bookmarkEnd w:id="487"/>
      <w:r>
        <w:br w:type="page"/>
      </w:r>
    </w:p>
    <w:p w14:paraId="710F5A2A" w14:textId="4CB6ACDC" w:rsidR="006C77B1" w:rsidRDefault="006C77B1" w:rsidP="00286346">
      <w:pPr>
        <w:pStyle w:val="MMTopic2"/>
        <w:numPr>
          <w:ilvl w:val="0"/>
          <w:numId w:val="2"/>
        </w:numPr>
      </w:pPr>
      <w:bookmarkStart w:id="488" w:name="_Toc38636894"/>
      <w:r>
        <w:lastRenderedPageBreak/>
        <w:t>推荐系统</w:t>
      </w:r>
      <w:r>
        <w:t>(Recommender Systems)</w:t>
      </w:r>
      <w:bookmarkEnd w:id="488"/>
    </w:p>
    <w:p w14:paraId="7502DE10" w14:textId="77777777" w:rsidR="006C77B1" w:rsidRDefault="006C77B1">
      <w:pPr>
        <w:pStyle w:val="3"/>
      </w:pPr>
      <w:bookmarkStart w:id="489" w:name="header-n280"/>
      <w:bookmarkStart w:id="490" w:name="_Toc38636895"/>
      <w:bookmarkEnd w:id="489"/>
      <w:r>
        <w:t xml:space="preserve">16.1 </w:t>
      </w:r>
      <w:r>
        <w:t>问题形式化</w:t>
      </w:r>
      <w:bookmarkEnd w:id="490"/>
    </w:p>
    <w:p w14:paraId="0A0DFFBB" w14:textId="77777777" w:rsidR="006C77B1" w:rsidRDefault="006C77B1" w:rsidP="00A07112">
      <w:pPr>
        <w:pStyle w:val="af0"/>
      </w:pPr>
      <w:r>
        <w:t>参考视频</w:t>
      </w:r>
      <w:r>
        <w:t>: 16 - 1 - Problem Formulation (8 min).</w:t>
      </w:r>
      <w:proofErr w:type="spellStart"/>
      <w:r>
        <w:t>mkv</w:t>
      </w:r>
      <w:proofErr w:type="spellEnd"/>
    </w:p>
    <w:p w14:paraId="56185C69" w14:textId="77777777" w:rsidR="006C77B1" w:rsidRDefault="006C77B1" w:rsidP="00A07112">
      <w:pPr>
        <w:pStyle w:val="af"/>
      </w:pPr>
      <w:r>
        <w:t>在接下来的视频中，我想讲一下推荐系统。我想讲推荐系统有两个原因：</w:t>
      </w:r>
    </w:p>
    <w:p w14:paraId="7F9DF9D0" w14:textId="77777777" w:rsidR="006C77B1" w:rsidRDefault="006C77B1" w:rsidP="00A07112">
      <w:pPr>
        <w:pStyle w:val="af"/>
      </w:pPr>
      <w:r>
        <w:t>第一、仅仅因为它是机器学习中的一个重要的应用。在过去几年，我偶尔访问硅谷不同的技术公司，我常和工作在这儿致力于机器学习应用的人们聊天，我常问他们，最重要的机器学习的应用是什么，或者，你最想改进的机器学习应用有哪些。我最常听到的答案是推荐系统。现在，在硅谷有很多团体试图建立很好的推荐系统。因此，如果你考虑</w:t>
      </w:r>
      <w:proofErr w:type="gramStart"/>
      <w:r>
        <w:t>网站像</w:t>
      </w:r>
      <w:proofErr w:type="gramEnd"/>
      <w:r>
        <w:t>亚马逊，</w:t>
      </w:r>
      <w:proofErr w:type="gramStart"/>
      <w:r>
        <w:t>或网飞公司</w:t>
      </w:r>
      <w:proofErr w:type="gramEnd"/>
      <w:r>
        <w:t>或易趣，或</w:t>
      </w:r>
      <w:r>
        <w:rPr>
          <w:b/>
        </w:rPr>
        <w:t>iTunes Genius</w:t>
      </w:r>
      <w:r>
        <w:t>，有很多的网站或系统试图推荐新产品给用户。如，亚马逊推荐新书给你，</w:t>
      </w:r>
      <w:proofErr w:type="gramStart"/>
      <w:r>
        <w:t>网飞公司</w:t>
      </w:r>
      <w:proofErr w:type="gramEnd"/>
      <w:r>
        <w:t>试图推荐新电影给你，等等。这些推荐系统，根据浏览你过去买过什么书，或过去评价过什么电影来判断。这些系统会带来很大一部分收入，比如为亚马逊和</w:t>
      </w:r>
      <w:proofErr w:type="gramStart"/>
      <w:r>
        <w:t>像网飞这样</w:t>
      </w:r>
      <w:proofErr w:type="gramEnd"/>
      <w:r>
        <w:t>的公司。因此，对推荐系统性能的改善，将对这些企业的有实质性和直接的影响。</w:t>
      </w:r>
    </w:p>
    <w:p w14:paraId="6A85A050" w14:textId="77777777" w:rsidR="006C77B1" w:rsidRDefault="006C77B1" w:rsidP="00A07112">
      <w:pPr>
        <w:pStyle w:val="af"/>
      </w:pPr>
      <w:r>
        <w:t>推荐系统是个有趣的问题，在学术机器学习中因此，我们可以去参加一个学术机器学习会议，推荐系统问题实际上受到很少的关注，或者，至少在学术界它占了很小的份额。但是，如果你看正在发生的事情，许多有能力构建这些系统的科技企业，他们似乎在很多企业中占据很高的优先级。这是我为什么在这节</w:t>
      </w:r>
      <w:proofErr w:type="gramStart"/>
      <w:r>
        <w:t>课讨论</w:t>
      </w:r>
      <w:proofErr w:type="gramEnd"/>
      <w:r>
        <w:t>它的原因之一。</w:t>
      </w:r>
    </w:p>
    <w:p w14:paraId="236411BA" w14:textId="453457A1" w:rsidR="006C77B1" w:rsidRDefault="006C77B1" w:rsidP="00A07112">
      <w:pPr>
        <w:pStyle w:val="af"/>
      </w:pPr>
      <w:r>
        <w:t>我想讨论推荐系统地第二个原因是：这个班视频的最后几集我想讨论机器学习中的一些大思想，并和大家分享。这节课我们也看到了，对机器学习来说，特征是很重要的，你所选择的特征，将对你学习算法的性能有很大的影响。因此，在机器学习中有一种大思想，它针对一些问题，可能并不是所有的问题，而是一些问题，有算法可以为你自动学习一套好的特征。因此，不要试图手动设计，</w:t>
      </w:r>
      <w:ins w:id="491" w:author="Chen Yang" w:date="2024-06-08T12:09:00Z" w16du:dateUtc="2024-06-08T04:09:00Z">
        <w:r w:rsidR="002704D6">
          <w:rPr>
            <w:rFonts w:hint="eastAsia"/>
          </w:rPr>
          <w:t>或</w:t>
        </w:r>
      </w:ins>
      <w:del w:id="492" w:author="Chen Yang" w:date="2024-06-08T12:09:00Z" w16du:dateUtc="2024-06-08T04:09:00Z">
        <w:r w:rsidDel="002704D6">
          <w:delText>而</w:delText>
        </w:r>
      </w:del>
      <w:r>
        <w:t>手写代码这是目前为止我们常干的。有一些设置，你可以有一个算法，仅仅学习其使用的特征，推荐系统就是类型设置的一个例子。还有很多其它的，但是通过推荐系统，我们将领略</w:t>
      </w:r>
      <w:proofErr w:type="gramStart"/>
      <w:r>
        <w:t>一</w:t>
      </w:r>
      <w:proofErr w:type="gramEnd"/>
      <w:r>
        <w:t>小部分特征学习的思想，至少，你将能够了解到这方面的一个例子，我认为，机器学习中的大思想也是这样。因此，让我们开始讨论推荐系统问题形式化。</w:t>
      </w:r>
    </w:p>
    <w:p w14:paraId="5108DF4A" w14:textId="77777777" w:rsidR="006C77B1" w:rsidRDefault="006C77B1" w:rsidP="00A07112">
      <w:pPr>
        <w:pStyle w:val="af"/>
      </w:pPr>
      <w:r>
        <w:t>我们从一个例子开始定义推荐系统的问题。</w:t>
      </w:r>
    </w:p>
    <w:p w14:paraId="5C6B081A" w14:textId="77777777" w:rsidR="006C77B1" w:rsidRDefault="006C77B1" w:rsidP="00A07112">
      <w:pPr>
        <w:pStyle w:val="af"/>
      </w:pPr>
      <w:r>
        <w:lastRenderedPageBreak/>
        <w:t>假使我们是一个电影供应商，我们有</w:t>
      </w:r>
      <w:r>
        <w:t xml:space="preserve"> 5 </w:t>
      </w:r>
      <w:r>
        <w:t>部电影和</w:t>
      </w:r>
      <w:r>
        <w:t xml:space="preserve"> 4 </w:t>
      </w:r>
      <w:proofErr w:type="gramStart"/>
      <w:r>
        <w:t>个</w:t>
      </w:r>
      <w:proofErr w:type="gramEnd"/>
      <w:r>
        <w:t>用户，我们要求用户为电影打分。</w:t>
      </w:r>
    </w:p>
    <w:p w14:paraId="1122AEB5" w14:textId="77777777" w:rsidR="006C77B1" w:rsidRDefault="006C77B1" w:rsidP="00A07112">
      <w:pPr>
        <w:pStyle w:val="af"/>
      </w:pPr>
      <w:r>
        <w:rPr>
          <w:noProof/>
        </w:rPr>
        <w:drawing>
          <wp:inline distT="0" distB="0" distL="0" distR="0" wp14:anchorId="56868E58" wp14:editId="04FB8A73">
            <wp:extent cx="4514850" cy="1685925"/>
            <wp:effectExtent l="0" t="0" r="0" b="9525"/>
            <wp:docPr id="62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2822f2c28b343d7e6ade5bd40f3a1fc.png"/>
                    <pic:cNvPicPr>
                      <a:picLocks noChangeAspect="1" noChangeArrowheads="1"/>
                    </pic:cNvPicPr>
                  </pic:nvPicPr>
                  <pic:blipFill>
                    <a:blip r:embed="rId345"/>
                    <a:stretch>
                      <a:fillRect/>
                    </a:stretch>
                  </pic:blipFill>
                  <pic:spPr bwMode="auto">
                    <a:xfrm>
                      <a:off x="0" y="0"/>
                      <a:ext cx="4514850" cy="1685925"/>
                    </a:xfrm>
                    <a:prstGeom prst="rect">
                      <a:avLst/>
                    </a:prstGeom>
                    <a:noFill/>
                    <a:ln w="9525">
                      <a:noFill/>
                      <a:headEnd/>
                      <a:tailEnd/>
                    </a:ln>
                  </pic:spPr>
                </pic:pic>
              </a:graphicData>
            </a:graphic>
          </wp:inline>
        </w:drawing>
      </w:r>
    </w:p>
    <w:p w14:paraId="413CBD5E" w14:textId="77777777" w:rsidR="006C77B1" w:rsidRDefault="006C77B1" w:rsidP="00A07112">
      <w:pPr>
        <w:pStyle w:val="af"/>
      </w:pPr>
      <w:r>
        <w:t>前三部电影是爱情片，后两部则是动作片，我们可以看出</w:t>
      </w:r>
      <w:r>
        <w:rPr>
          <w:b/>
        </w:rPr>
        <w:t>Alice</w:t>
      </w:r>
      <w:r>
        <w:t>和</w:t>
      </w:r>
      <w:r>
        <w:rPr>
          <w:b/>
        </w:rPr>
        <w:t>Bob</w:t>
      </w:r>
      <w:r>
        <w:t>似乎更倾向与爱情片，</w:t>
      </w:r>
      <w:r>
        <w:t xml:space="preserve"> </w:t>
      </w:r>
      <w:r>
        <w:t>而</w:t>
      </w:r>
      <w:r>
        <w:t xml:space="preserve"> </w:t>
      </w:r>
      <w:r>
        <w:rPr>
          <w:b/>
        </w:rPr>
        <w:t>Carol</w:t>
      </w:r>
      <w:r>
        <w:t xml:space="preserve"> </w:t>
      </w:r>
      <w:r>
        <w:t>和</w:t>
      </w:r>
      <w:r>
        <w:t xml:space="preserve"> </w:t>
      </w:r>
      <w:r>
        <w:rPr>
          <w:b/>
        </w:rPr>
        <w:t>Dave</w:t>
      </w:r>
      <w:r>
        <w:t xml:space="preserve"> </w:t>
      </w:r>
      <w:r>
        <w:t>似乎更倾向与动作片。并且没有一个用户给所有的电影都打过分。我们希望构建一个算法来预测他们每个人可能会给他们没看过的电影打多少分，并以此作为推荐的依据。</w:t>
      </w:r>
    </w:p>
    <w:p w14:paraId="52398C19" w14:textId="77777777" w:rsidR="006C77B1" w:rsidRDefault="006C77B1" w:rsidP="00A07112">
      <w:pPr>
        <w:pStyle w:val="af"/>
      </w:pPr>
      <w:r>
        <w:t>下面引入一些标记：</w:t>
      </w:r>
    </w:p>
    <w:p w14:paraId="04C089D4" w14:textId="77777777" w:rsidR="006C77B1" w:rsidRDefault="00000000" w:rsidP="00A07112">
      <w:pPr>
        <w:pStyle w:val="af"/>
      </w:pPr>
      <m:oMath>
        <m:sSub>
          <m:sSubPr>
            <m:ctrlPr>
              <w:rPr>
                <w:rFonts w:ascii="Cambria Math" w:hAnsi="Cambria Math"/>
              </w:rPr>
            </m:ctrlPr>
          </m:sSubPr>
          <m:e>
            <m:r>
              <w:rPr>
                <w:rFonts w:ascii="Cambria Math" w:hAnsi="Cambria Math"/>
              </w:rPr>
              <m:t>n</m:t>
            </m:r>
          </m:e>
          <m:sub>
            <m:r>
              <w:rPr>
                <w:rFonts w:ascii="Cambria Math" w:hAnsi="Cambria Math"/>
              </w:rPr>
              <m:t>u</m:t>
            </m:r>
          </m:sub>
        </m:sSub>
      </m:oMath>
      <w:r w:rsidR="006C77B1">
        <w:t xml:space="preserve"> </w:t>
      </w:r>
      <w:r w:rsidR="006C77B1">
        <w:t>代表用户的数量</w:t>
      </w:r>
    </w:p>
    <w:p w14:paraId="69744F52" w14:textId="77777777" w:rsidR="006C77B1" w:rsidRDefault="00000000" w:rsidP="00A07112">
      <w:pPr>
        <w:pStyle w:val="af"/>
      </w:pPr>
      <m:oMath>
        <m:sSub>
          <m:sSubPr>
            <m:ctrlPr>
              <w:rPr>
                <w:rFonts w:ascii="Cambria Math" w:hAnsi="Cambria Math"/>
              </w:rPr>
            </m:ctrlPr>
          </m:sSubPr>
          <m:e>
            <m:r>
              <w:rPr>
                <w:rFonts w:ascii="Cambria Math" w:hAnsi="Cambria Math"/>
              </w:rPr>
              <m:t>n</m:t>
            </m:r>
          </m:e>
          <m:sub>
            <m:r>
              <w:rPr>
                <w:rFonts w:ascii="Cambria Math" w:hAnsi="Cambria Math"/>
              </w:rPr>
              <m:t>m</m:t>
            </m:r>
          </m:sub>
        </m:sSub>
      </m:oMath>
      <w:r w:rsidR="006C77B1">
        <w:t xml:space="preserve"> </w:t>
      </w:r>
      <w:r w:rsidR="006C77B1">
        <w:t>代表电影的数量</w:t>
      </w:r>
    </w:p>
    <w:p w14:paraId="2E13FDAB" w14:textId="53DE01B3" w:rsidR="006C77B1" w:rsidRDefault="006C77B1" w:rsidP="00A07112">
      <w:pPr>
        <w:pStyle w:val="af"/>
      </w:pPr>
      <m:oMath>
        <m:r>
          <w:rPr>
            <w:rFonts w:ascii="Cambria Math" w:hAnsi="Cambria Math"/>
          </w:rPr>
          <m:t>r(i,j)</m:t>
        </m:r>
      </m:oMath>
      <w:r>
        <w:t xml:space="preserve"> </w:t>
      </w:r>
      <w:r w:rsidR="00A07112">
        <w:t xml:space="preserve"> </w:t>
      </w:r>
      <w:r>
        <w:t>如果用户</w:t>
      </w:r>
      <w:r w:rsidR="00D075FB">
        <w:rPr>
          <w:rFonts w:hint="eastAsia"/>
        </w:rPr>
        <w:t xml:space="preserve"> </w:t>
      </w:r>
      <m:oMath>
        <m:r>
          <w:rPr>
            <w:rFonts w:ascii="Cambria Math" w:hAnsi="Cambria Math"/>
          </w:rPr>
          <m:t xml:space="preserve">j </m:t>
        </m:r>
      </m:oMath>
      <w:r>
        <w:t>给电影</w:t>
      </w:r>
      <w:r>
        <w:t xml:space="preserve"> </w:t>
      </w:r>
      <m:oMath>
        <m:r>
          <w:rPr>
            <w:rFonts w:ascii="Cambria Math" w:hAnsi="Cambria Math"/>
          </w:rPr>
          <m:t>i</m:t>
        </m:r>
      </m:oMath>
      <w:r>
        <w:t xml:space="preserve"> </w:t>
      </w:r>
      <w:r>
        <w:t>评过分则</w:t>
      </w:r>
      <w:r>
        <w:t xml:space="preserve"> </w:t>
      </w:r>
      <m:oMath>
        <m:r>
          <w:rPr>
            <w:rFonts w:ascii="Cambria Math" w:hAnsi="Cambria Math"/>
          </w:rPr>
          <m:t>r(i,j)=1</m:t>
        </m:r>
      </m:oMath>
    </w:p>
    <w:p w14:paraId="4FF74CC8" w14:textId="52A3645B" w:rsidR="006C77B1" w:rsidRDefault="00000000" w:rsidP="00A07112">
      <w:pPr>
        <w:pStyle w:val="af"/>
      </w:pPr>
      <m:oMath>
        <m:sSup>
          <m:sSupPr>
            <m:ctrlPr>
              <w:rPr>
                <w:rFonts w:ascii="Cambria Math" w:hAnsi="Cambria Math"/>
              </w:rPr>
            </m:ctrlPr>
          </m:sSupPr>
          <m:e>
            <m:r>
              <w:rPr>
                <w:rFonts w:ascii="Cambria Math" w:hAnsi="Cambria Math"/>
              </w:rPr>
              <m:t>y</m:t>
            </m:r>
          </m:e>
          <m:sup>
            <m:r>
              <w:rPr>
                <w:rFonts w:ascii="Cambria Math" w:hAnsi="Cambria Math"/>
              </w:rPr>
              <m:t>(i,j)</m:t>
            </m:r>
          </m:sup>
        </m:sSup>
      </m:oMath>
      <w:r w:rsidR="006C77B1">
        <w:t xml:space="preserve"> </w:t>
      </w:r>
      <w:r w:rsidR="00A07112">
        <w:t xml:space="preserve"> </w:t>
      </w:r>
      <w:r w:rsidR="006C77B1">
        <w:t>代表用户</w:t>
      </w:r>
      <w:r w:rsidR="006C77B1">
        <w:t xml:space="preserve"> </w:t>
      </w:r>
      <m:oMath>
        <m:r>
          <w:rPr>
            <w:rFonts w:ascii="Cambria Math" w:hAnsi="Cambria Math"/>
          </w:rPr>
          <m:t>j</m:t>
        </m:r>
      </m:oMath>
      <w:r w:rsidR="006C77B1">
        <w:t xml:space="preserve"> </w:t>
      </w:r>
      <w:r w:rsidR="006C77B1">
        <w:t>给电影</w:t>
      </w:r>
      <w:r w:rsidR="00D075FB">
        <w:rPr>
          <w:rFonts w:hint="eastAsia"/>
        </w:rPr>
        <w:t xml:space="preserve"> </w:t>
      </w:r>
      <m:oMath>
        <m:r>
          <w:rPr>
            <w:rFonts w:ascii="Cambria Math" w:hAnsi="Cambria Math"/>
          </w:rPr>
          <m:t>i</m:t>
        </m:r>
      </m:oMath>
      <w:r w:rsidR="00D075FB">
        <w:rPr>
          <w:rFonts w:hint="eastAsia"/>
        </w:rPr>
        <w:t xml:space="preserve"> </w:t>
      </w:r>
      <w:r w:rsidR="006C77B1">
        <w:t>的评分</w:t>
      </w:r>
    </w:p>
    <w:p w14:paraId="5D496F51" w14:textId="77777777" w:rsidR="006C77B1" w:rsidRDefault="00000000" w:rsidP="00A07112">
      <w:pPr>
        <w:pStyle w:val="af"/>
      </w:pPr>
      <m:oMath>
        <m:sSub>
          <m:sSubPr>
            <m:ctrlPr>
              <w:rPr>
                <w:rFonts w:ascii="Cambria Math" w:hAnsi="Cambria Math"/>
              </w:rPr>
            </m:ctrlPr>
          </m:sSubPr>
          <m:e>
            <m:r>
              <w:rPr>
                <w:rFonts w:ascii="Cambria Math" w:hAnsi="Cambria Math"/>
              </w:rPr>
              <m:t>m</m:t>
            </m:r>
          </m:e>
          <m:sub>
            <m:r>
              <w:rPr>
                <w:rFonts w:ascii="Cambria Math" w:hAnsi="Cambria Math"/>
              </w:rPr>
              <m:t>j</m:t>
            </m:r>
          </m:sub>
        </m:sSub>
      </m:oMath>
      <w:r w:rsidR="006C77B1">
        <w:t>代表用户</w:t>
      </w:r>
      <w:r w:rsidR="006C77B1">
        <w:t xml:space="preserve"> </w:t>
      </w:r>
      <m:oMath>
        <m:r>
          <w:rPr>
            <w:rFonts w:ascii="Cambria Math" w:hAnsi="Cambria Math"/>
          </w:rPr>
          <m:t>j</m:t>
        </m:r>
      </m:oMath>
      <w:r w:rsidR="006C77B1">
        <w:t xml:space="preserve"> </w:t>
      </w:r>
      <w:r w:rsidR="006C77B1">
        <w:t>评过分的电影的总数</w:t>
      </w:r>
    </w:p>
    <w:p w14:paraId="3EF14899" w14:textId="77777777" w:rsidR="00A07112" w:rsidRDefault="00A07112">
      <w:pPr>
        <w:widowControl/>
        <w:jc w:val="left"/>
        <w:rPr>
          <w:b/>
          <w:bCs/>
          <w:sz w:val="32"/>
          <w:szCs w:val="32"/>
        </w:rPr>
      </w:pPr>
      <w:bookmarkStart w:id="493" w:name="header-n311"/>
      <w:bookmarkEnd w:id="493"/>
      <w:r>
        <w:br w:type="page"/>
      </w:r>
    </w:p>
    <w:p w14:paraId="65406E62" w14:textId="70426A34" w:rsidR="006C77B1" w:rsidRDefault="006C77B1">
      <w:pPr>
        <w:pStyle w:val="3"/>
      </w:pPr>
      <w:bookmarkStart w:id="494" w:name="_Toc38636896"/>
      <w:r>
        <w:lastRenderedPageBreak/>
        <w:t xml:space="preserve">16.2 </w:t>
      </w:r>
      <w:r>
        <w:t>基于内容的推荐系统</w:t>
      </w:r>
      <w:bookmarkEnd w:id="494"/>
    </w:p>
    <w:p w14:paraId="73D79E62" w14:textId="77777777" w:rsidR="006C77B1" w:rsidRDefault="006C77B1" w:rsidP="00A07112">
      <w:pPr>
        <w:pStyle w:val="af0"/>
      </w:pPr>
      <w:r>
        <w:t>参考视频</w:t>
      </w:r>
      <w:r>
        <w:t>: 16 - 2 - Content Based Recommendations (15 min).</w:t>
      </w:r>
      <w:proofErr w:type="spellStart"/>
      <w:r>
        <w:t>mkv</w:t>
      </w:r>
      <w:proofErr w:type="spellEnd"/>
    </w:p>
    <w:p w14:paraId="31E40E50" w14:textId="77777777" w:rsidR="006C77B1" w:rsidRDefault="006C77B1" w:rsidP="00A07112">
      <w:pPr>
        <w:pStyle w:val="af"/>
      </w:pPr>
      <w:r>
        <w:t>在一个基于内容的推荐系统算法中，我们假设对于我们希望推荐的东西有一些数据，这些数据是有关这些东西的特征。</w:t>
      </w:r>
    </w:p>
    <w:p w14:paraId="1505DE85" w14:textId="77777777" w:rsidR="006C77B1" w:rsidRDefault="006C77B1" w:rsidP="00A07112">
      <w:pPr>
        <w:pStyle w:val="af"/>
      </w:pPr>
      <w:r>
        <w:t>在我们的例子中，我们可以假设每部电影都有两个特征，如</w:t>
      </w:r>
      <m:oMath>
        <m:sSub>
          <m:sSubPr>
            <m:ctrlPr>
              <w:rPr>
                <w:rFonts w:ascii="Cambria Math" w:hAnsi="Cambria Math"/>
              </w:rPr>
            </m:ctrlPr>
          </m:sSubPr>
          <m:e>
            <m:r>
              <w:rPr>
                <w:rFonts w:ascii="Cambria Math" w:hAnsi="Cambria Math"/>
              </w:rPr>
              <m:t>x</m:t>
            </m:r>
          </m:e>
          <m:sub>
            <m:r>
              <w:rPr>
                <w:rFonts w:ascii="Cambria Math" w:hAnsi="Cambria Math"/>
              </w:rPr>
              <m:t>1</m:t>
            </m:r>
          </m:sub>
        </m:sSub>
      </m:oMath>
      <w:r>
        <w:t>代表电影的浪漫程度，</w:t>
      </w:r>
      <m:oMath>
        <m:sSub>
          <m:sSubPr>
            <m:ctrlPr>
              <w:rPr>
                <w:rFonts w:ascii="Cambria Math" w:hAnsi="Cambria Math"/>
              </w:rPr>
            </m:ctrlPr>
          </m:sSubPr>
          <m:e>
            <m:r>
              <w:rPr>
                <w:rFonts w:ascii="Cambria Math" w:hAnsi="Cambria Math"/>
              </w:rPr>
              <m:t>x</m:t>
            </m:r>
          </m:e>
          <m:sub>
            <m:r>
              <w:rPr>
                <w:rFonts w:ascii="Cambria Math" w:hAnsi="Cambria Math"/>
              </w:rPr>
              <m:t>2</m:t>
            </m:r>
          </m:sub>
        </m:sSub>
      </m:oMath>
      <w:r>
        <w:t xml:space="preserve"> </w:t>
      </w:r>
      <w:r>
        <w:t>代表电影的动作程度。</w:t>
      </w:r>
    </w:p>
    <w:p w14:paraId="1D36446C" w14:textId="77777777" w:rsidR="006C77B1" w:rsidRDefault="006C77B1" w:rsidP="00A07112">
      <w:pPr>
        <w:pStyle w:val="af"/>
      </w:pPr>
      <w:r>
        <w:rPr>
          <w:noProof/>
        </w:rPr>
        <w:drawing>
          <wp:inline distT="0" distB="0" distL="0" distR="0" wp14:anchorId="0C49D928" wp14:editId="32092E8C">
            <wp:extent cx="4895850" cy="1657350"/>
            <wp:effectExtent l="0" t="0" r="0" b="0"/>
            <wp:docPr id="62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47c1fd6bff694c6034da1911aa3314b.png"/>
                    <pic:cNvPicPr>
                      <a:picLocks noChangeAspect="1" noChangeArrowheads="1"/>
                    </pic:cNvPicPr>
                  </pic:nvPicPr>
                  <pic:blipFill>
                    <a:blip r:embed="rId346"/>
                    <a:stretch>
                      <a:fillRect/>
                    </a:stretch>
                  </pic:blipFill>
                  <pic:spPr bwMode="auto">
                    <a:xfrm>
                      <a:off x="0" y="0"/>
                      <a:ext cx="4896447" cy="1657552"/>
                    </a:xfrm>
                    <a:prstGeom prst="rect">
                      <a:avLst/>
                    </a:prstGeom>
                    <a:noFill/>
                    <a:ln w="9525">
                      <a:noFill/>
                      <a:headEnd/>
                      <a:tailEnd/>
                    </a:ln>
                  </pic:spPr>
                </pic:pic>
              </a:graphicData>
            </a:graphic>
          </wp:inline>
        </w:drawing>
      </w:r>
    </w:p>
    <w:p w14:paraId="7D882D2D" w14:textId="77777777" w:rsidR="006C77B1" w:rsidRDefault="006C77B1" w:rsidP="00A07112">
      <w:pPr>
        <w:pStyle w:val="af"/>
      </w:pPr>
      <w:r>
        <w:t>则每部电影都有一个特征向量，如</w:t>
      </w:r>
      <m:oMath>
        <m:sSup>
          <m:sSupPr>
            <m:ctrlPr>
              <w:rPr>
                <w:rFonts w:ascii="Cambria Math" w:hAnsi="Cambria Math"/>
              </w:rPr>
            </m:ctrlPr>
          </m:sSupPr>
          <m:e>
            <m:r>
              <w:rPr>
                <w:rFonts w:ascii="Cambria Math" w:hAnsi="Cambria Math"/>
              </w:rPr>
              <m:t>x</m:t>
            </m:r>
          </m:e>
          <m:sup>
            <m:r>
              <w:rPr>
                <w:rFonts w:ascii="Cambria Math" w:hAnsi="Cambria Math"/>
              </w:rPr>
              <m:t>(1)</m:t>
            </m:r>
          </m:sup>
        </m:sSup>
      </m:oMath>
      <w:r>
        <w:t>是第一部电影的特征向量为</w:t>
      </w:r>
      <w:r>
        <w:t>[0.9 0]</w:t>
      </w:r>
      <w:r>
        <w:t>。</w:t>
      </w:r>
    </w:p>
    <w:p w14:paraId="6C3A2170" w14:textId="77777777" w:rsidR="006C77B1" w:rsidRDefault="006C77B1" w:rsidP="00A07112">
      <w:pPr>
        <w:pStyle w:val="af"/>
      </w:pPr>
      <w:r>
        <w:t>下面我们要基于这些特征来构建一个推荐系统算法。</w:t>
      </w:r>
      <w:r>
        <w:t xml:space="preserve"> </w:t>
      </w:r>
      <w:r>
        <w:t>假设我们采用线性回归模型，我们可以针对每一个用户都训练一个线性回归模型，如</w:t>
      </w:r>
      <m:oMath>
        <m:sSup>
          <m:sSupPr>
            <m:ctrlPr>
              <w:rPr>
                <w:rFonts w:ascii="Cambria Math" w:hAnsi="Cambria Math"/>
              </w:rPr>
            </m:ctrlPr>
          </m:sSupPr>
          <m:e>
            <m:r>
              <w:rPr>
                <w:rFonts w:ascii="Cambria Math" w:hAnsi="Cambria Math"/>
              </w:rPr>
              <m:t>θ</m:t>
            </m:r>
          </m:e>
          <m:sup>
            <m:r>
              <w:rPr>
                <w:rFonts w:ascii="Cambria Math" w:hAnsi="Cambria Math"/>
              </w:rPr>
              <m:t>(1)</m:t>
            </m:r>
          </m:sup>
        </m:sSup>
      </m:oMath>
      <w:r>
        <w:t>是第一个用户的模型的参数。</w:t>
      </w:r>
      <w:r>
        <w:t xml:space="preserve"> </w:t>
      </w:r>
      <w:r>
        <w:t>于是，我们有：</w:t>
      </w:r>
    </w:p>
    <w:p w14:paraId="0D21BCE7" w14:textId="77777777" w:rsidR="006C77B1" w:rsidRDefault="00000000" w:rsidP="00A07112">
      <w:pPr>
        <w:pStyle w:val="af"/>
      </w:pPr>
      <m:oMath>
        <m:sSup>
          <m:sSupPr>
            <m:ctrlPr>
              <w:rPr>
                <w:rFonts w:ascii="Cambria Math" w:hAnsi="Cambria Math"/>
              </w:rPr>
            </m:ctrlPr>
          </m:sSupPr>
          <m:e>
            <m:r>
              <w:rPr>
                <w:rFonts w:ascii="Cambria Math" w:hAnsi="Cambria Math"/>
              </w:rPr>
              <m:t>θ</m:t>
            </m:r>
          </m:e>
          <m:sup>
            <m:r>
              <w:rPr>
                <w:rFonts w:ascii="Cambria Math" w:hAnsi="Cambria Math"/>
              </w:rPr>
              <m:t>(j)</m:t>
            </m:r>
          </m:sup>
        </m:sSup>
      </m:oMath>
      <w:r w:rsidR="006C77B1">
        <w:t>用户</w:t>
      </w:r>
      <w:r w:rsidR="006C77B1">
        <w:t xml:space="preserve"> </w:t>
      </w:r>
      <m:oMath>
        <m:r>
          <w:rPr>
            <w:rFonts w:ascii="Cambria Math" w:hAnsi="Cambria Math"/>
          </w:rPr>
          <m:t>j</m:t>
        </m:r>
      </m:oMath>
      <w:r w:rsidR="006C77B1">
        <w:t xml:space="preserve"> </w:t>
      </w:r>
      <w:r w:rsidR="006C77B1">
        <w:t>的参数向量</w:t>
      </w:r>
    </w:p>
    <w:p w14:paraId="62589D18" w14:textId="77777777" w:rsidR="006C77B1" w:rsidRDefault="00000000" w:rsidP="00A07112">
      <w:pPr>
        <w:pStyle w:val="af"/>
      </w:pPr>
      <m:oMath>
        <m:sSup>
          <m:sSupPr>
            <m:ctrlPr>
              <w:rPr>
                <w:rFonts w:ascii="Cambria Math" w:hAnsi="Cambria Math"/>
              </w:rPr>
            </m:ctrlPr>
          </m:sSupPr>
          <m:e>
            <m:r>
              <w:rPr>
                <w:rFonts w:ascii="Cambria Math" w:hAnsi="Cambria Math"/>
              </w:rPr>
              <m:t>x</m:t>
            </m:r>
          </m:e>
          <m:sup>
            <m:r>
              <w:rPr>
                <w:rFonts w:ascii="Cambria Math" w:hAnsi="Cambria Math"/>
              </w:rPr>
              <m:t>(i)</m:t>
            </m:r>
          </m:sup>
        </m:sSup>
      </m:oMath>
      <w:r w:rsidR="006C77B1">
        <w:t>电影</w:t>
      </w:r>
      <w:r w:rsidR="006C77B1">
        <w:t xml:space="preserve"> </w:t>
      </w:r>
      <m:oMath>
        <m:r>
          <w:rPr>
            <w:rFonts w:ascii="Cambria Math" w:hAnsi="Cambria Math"/>
          </w:rPr>
          <m:t>i</m:t>
        </m:r>
      </m:oMath>
      <w:r w:rsidR="006C77B1">
        <w:t xml:space="preserve"> </w:t>
      </w:r>
      <w:r w:rsidR="006C77B1">
        <w:t>的特征向量</w:t>
      </w:r>
    </w:p>
    <w:p w14:paraId="7C8F7DE1" w14:textId="77777777" w:rsidR="006C77B1" w:rsidRDefault="006C77B1" w:rsidP="00A07112">
      <w:pPr>
        <w:pStyle w:val="af"/>
      </w:pPr>
      <w:r>
        <w:t>对于用户</w:t>
      </w:r>
      <w:r>
        <w:t xml:space="preserve"> </w:t>
      </w:r>
      <m:oMath>
        <m:r>
          <w:rPr>
            <w:rFonts w:ascii="Cambria Math" w:hAnsi="Cambria Math"/>
          </w:rPr>
          <m:t>j</m:t>
        </m:r>
      </m:oMath>
      <w:r>
        <w:t xml:space="preserve"> </w:t>
      </w:r>
      <w:r>
        <w:t>和电影</w:t>
      </w:r>
      <w:r>
        <w:t xml:space="preserve"> </w:t>
      </w:r>
      <m:oMath>
        <m:r>
          <w:rPr>
            <w:rFonts w:ascii="Cambria Math" w:hAnsi="Cambria Math"/>
          </w:rPr>
          <m:t>i</m:t>
        </m:r>
      </m:oMath>
      <w:r>
        <w:t>，我们预测评分为：</w:t>
      </w:r>
      <m:oMath>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(j)</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oMath>
    </w:p>
    <w:p w14:paraId="27DD0A9D" w14:textId="77777777" w:rsidR="006C77B1" w:rsidRDefault="006C77B1" w:rsidP="00A07112">
      <w:pPr>
        <w:pStyle w:val="af"/>
      </w:pPr>
      <w:r>
        <w:t>代价函数</w:t>
      </w:r>
    </w:p>
    <w:p w14:paraId="65ECF5D6" w14:textId="77777777" w:rsidR="006C77B1" w:rsidRDefault="006C77B1" w:rsidP="00A07112">
      <w:pPr>
        <w:pStyle w:val="af"/>
      </w:pPr>
      <w:r>
        <w:t>针对用户</w:t>
      </w:r>
      <w:r>
        <w:t xml:space="preserve"> </w:t>
      </w:r>
      <m:oMath>
        <m:r>
          <w:rPr>
            <w:rFonts w:ascii="Cambria Math" w:hAnsi="Cambria Math"/>
          </w:rPr>
          <m:t>j</m:t>
        </m:r>
      </m:oMath>
      <w:r>
        <w:t>，该线性回归模型的代价为预测误差的平方和，加上正则化项：</w:t>
      </w:r>
    </w:p>
    <w:p w14:paraId="694F35C5" w14:textId="40FD8290" w:rsidR="006C77B1" w:rsidRDefault="00000000" w:rsidP="00A07112">
      <w:pPr>
        <w:pStyle w:val="af"/>
        <w:rPr>
          <w:rFonts w:hint="eastAsia"/>
        </w:rPr>
      </w:pPr>
      <m:oMathPara>
        <m:oMathParaPr>
          <m:jc m:val="center"/>
        </m:oMathParaPr>
        <m:oMath>
          <m:limLow>
            <m:limLowPr>
              <m:ctrlPr>
                <w:rPr>
                  <w:rFonts w:ascii="Cambria Math" w:hAnsi="Cambria Math"/>
                </w:rPr>
              </m:ctrlPr>
            </m:limLowPr>
            <m:e>
              <m:r>
                <m:rPr>
                  <m:sty m:val="p"/>
                </m:rPr>
                <w:rPr>
                  <w:rFonts w:ascii="Cambria Math" w:hAnsi="Cambria Math"/>
                </w:rPr>
                <m:t>min</m:t>
              </m:r>
            </m:e>
            <m:lim>
              <m:r>
                <w:rPr>
                  <w:rFonts w:ascii="Cambria Math" w:hAnsi="Cambria Math"/>
                </w:rPr>
                <m:t>θ(j)</m:t>
              </m:r>
            </m:lim>
          </m:limLow>
          <m:f>
            <m:fPr>
              <m:ctrlPr>
                <w:rPr>
                  <w:rFonts w:ascii="Cambria Math" w:hAnsi="Cambria Math"/>
                </w:rPr>
              </m:ctrlPr>
            </m:fPr>
            <m:num>
              <m:r>
                <w:rPr>
                  <w:rFonts w:ascii="Cambria Math" w:hAnsi="Cambria Math"/>
                </w:rPr>
                <m:t>1</m:t>
              </m:r>
            </m:num>
            <m:den>
              <m:r>
                <w:rPr>
                  <w:rFonts w:ascii="Cambria Math" w:hAnsi="Cambria Math"/>
                </w:rPr>
                <m:t>2</m:t>
              </m:r>
            </m:den>
          </m:f>
          <m:nary>
            <m:naryPr>
              <m:chr m:val="∑"/>
              <m:limLoc m:val="undOvr"/>
              <m:supHide m:val="1"/>
              <m:ctrlPr>
                <w:rPr>
                  <w:rFonts w:ascii="Cambria Math" w:hAnsi="Cambria Math"/>
                </w:rPr>
              </m:ctrlPr>
            </m:naryPr>
            <m:sub>
              <m:r>
                <w:rPr>
                  <w:rFonts w:ascii="Cambria Math" w:hAnsi="Cambria Math"/>
                </w:rPr>
                <m:t>i:r(i,j)=1</m:t>
              </m:r>
            </m:sub>
            <m:sup/>
            <m:e>
              <m:sSup>
                <m:sSupPr>
                  <m:ctrlPr>
                    <w:rPr>
                      <w:rFonts w:ascii="Cambria Math" w:hAnsi="Cambria Math"/>
                    </w:rPr>
                  </m:ctrlPr>
                </m:sSupPr>
                <m:e>
                  <m:d>
                    <m:dPr>
                      <m:ctrlPr>
                        <w:rPr>
                          <w:rFonts w:ascii="Cambria Math" w:hAnsi="Cambria Math"/>
                        </w:rPr>
                      </m:ctrlPr>
                    </m:dPr>
                    <m:e>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(j)</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(i,j)</m:t>
                          </m:r>
                        </m:sup>
                      </m:sSup>
                    </m:e>
                  </m:d>
                </m:e>
                <m:sup>
                  <m:r>
                    <w:rPr>
                      <w:rFonts w:ascii="Cambria Math" w:hAnsi="Cambria Math"/>
                    </w:rPr>
                    <m:t>2</m:t>
                  </m:r>
                </m:sup>
              </m:sSup>
            </m:e>
          </m:nary>
          <m:r>
            <w:rPr>
              <w:rFonts w:ascii="Cambria Math" w:hAnsi="Cambria Math"/>
            </w:rPr>
            <m:t>+</m:t>
          </m:r>
          <m:f>
            <m:fPr>
              <m:ctrlPr>
                <w:ins w:id="495" w:author="Chen Yang" w:date="2024-06-08T17:12:00Z" w16du:dateUtc="2024-06-08T09:12:00Z">
                  <w:rPr>
                    <w:rFonts w:ascii="Cambria Math" w:hAnsi="Cambria Math"/>
                  </w:rPr>
                </w:ins>
              </m:ctrlPr>
            </m:fPr>
            <m:num>
              <m:r>
                <w:ins w:id="496" w:author="Chen Yang" w:date="2024-06-08T17:12:00Z" w16du:dateUtc="2024-06-08T09:12:00Z">
                  <w:rPr>
                    <w:rFonts w:ascii="Cambria Math" w:hAnsi="Cambria Math"/>
                  </w:rPr>
                  <m:t>λ</m:t>
                </w:ins>
              </m:r>
            </m:num>
            <m:den>
              <m:r>
                <w:ins w:id="497" w:author="Chen Yang" w:date="2024-06-08T17:12:00Z" w16du:dateUtc="2024-06-08T09:12:00Z">
                  <w:rPr>
                    <w:rFonts w:ascii="Cambria Math" w:hAnsi="Cambria Math"/>
                  </w:rPr>
                  <m:t>2</m:t>
                </w:ins>
              </m:r>
            </m:den>
          </m:f>
          <m:nary>
            <m:naryPr>
              <m:chr m:val="∑"/>
              <m:limLoc m:val="undOvr"/>
              <m:ctrlPr>
                <w:ins w:id="498" w:author="Chen Yang" w:date="2024-06-08T17:11:00Z" w16du:dateUtc="2024-06-08T09:11:00Z">
                  <w:rPr>
                    <w:rFonts w:ascii="Cambria Math" w:hAnsi="Cambria Math"/>
                    <w:i/>
                  </w:rPr>
                </w:ins>
              </m:ctrlPr>
            </m:naryPr>
            <m:sub>
              <m:r>
                <w:ins w:id="499" w:author="Chen Yang" w:date="2024-06-08T17:12:00Z" w16du:dateUtc="2024-06-08T09:12:00Z">
                  <w:rPr>
                    <w:rFonts w:ascii="Cambria Math" w:hAnsi="Cambria Math"/>
                  </w:rPr>
                  <m:t>k=1</m:t>
                </w:ins>
              </m:r>
            </m:sub>
            <m:sup>
              <m:r>
                <w:ins w:id="500" w:author="Chen Yang" w:date="2024-06-08T17:12:00Z" w16du:dateUtc="2024-06-08T09:12:00Z">
                  <w:rPr>
                    <w:rFonts w:ascii="Cambria Math" w:hAnsi="Cambria Math"/>
                  </w:rPr>
                  <m:t>n</m:t>
                </w:ins>
              </m:r>
            </m:sup>
            <m:e>
              <m:sSup>
                <m:sSupPr>
                  <m:ctrlPr>
                    <w:ins w:id="501" w:author="Chen Yang" w:date="2024-06-08T17:12:00Z" w16du:dateUtc="2024-06-08T09:12:00Z">
                      <w:rPr>
                        <w:rFonts w:ascii="Cambria Math" w:hAnsi="Cambria Math"/>
                      </w:rPr>
                    </w:ins>
                  </m:ctrlPr>
                </m:sSupPr>
                <m:e>
                  <m:d>
                    <m:dPr>
                      <m:ctrlPr>
                        <w:ins w:id="502" w:author="Chen Yang" w:date="2024-06-08T17:12:00Z" w16du:dateUtc="2024-06-08T09:12:00Z">
                          <w:rPr>
                            <w:rFonts w:ascii="Cambria Math" w:hAnsi="Cambria Math"/>
                          </w:rPr>
                        </w:ins>
                      </m:ctrlPr>
                    </m:dPr>
                    <m:e>
                      <m:sSubSup>
                        <m:sSubSupPr>
                          <m:ctrlPr>
                            <w:ins w:id="503" w:author="Chen Yang" w:date="2024-06-08T17:12:00Z" w16du:dateUtc="2024-06-08T09:12:00Z">
                              <w:rPr>
                                <w:rFonts w:ascii="Cambria Math" w:hAnsi="Cambria Math"/>
                              </w:rPr>
                            </w:ins>
                          </m:ctrlPr>
                        </m:sSubSupPr>
                        <m:e>
                          <m:r>
                            <w:ins w:id="504" w:author="Chen Yang" w:date="2024-06-08T17:12:00Z" w16du:dateUtc="2024-06-08T09:12:00Z">
                              <w:rPr>
                                <w:rFonts w:ascii="Cambria Math" w:hAnsi="Cambria Math"/>
                              </w:rPr>
                              <m:t>θ</m:t>
                            </w:ins>
                          </m:r>
                        </m:e>
                        <m:sub>
                          <m:r>
                            <w:ins w:id="505" w:author="Chen Yang" w:date="2024-06-08T17:12:00Z" w16du:dateUtc="2024-06-08T09:12:00Z">
                              <w:rPr>
                                <w:rFonts w:ascii="Cambria Math" w:hAnsi="Cambria Math"/>
                              </w:rPr>
                              <m:t>k</m:t>
                            </w:ins>
                          </m:r>
                        </m:sub>
                        <m:sup>
                          <m:r>
                            <w:ins w:id="506" w:author="Chen Yang" w:date="2024-06-08T17:12:00Z" w16du:dateUtc="2024-06-08T09:12:00Z">
                              <w:rPr>
                                <w:rFonts w:ascii="Cambria Math" w:hAnsi="Cambria Math"/>
                              </w:rPr>
                              <m:t>(j)</m:t>
                            </w:ins>
                          </m:r>
                        </m:sup>
                      </m:sSubSup>
                    </m:e>
                  </m:d>
                </m:e>
                <m:sup>
                  <m:r>
                    <w:ins w:id="507" w:author="Chen Yang" w:date="2024-06-08T17:12:00Z" w16du:dateUtc="2024-06-08T09:12:00Z">
                      <w:rPr>
                        <w:rFonts w:ascii="Cambria Math" w:hAnsi="Cambria Math"/>
                      </w:rPr>
                      <m:t>2</m:t>
                    </w:ins>
                  </m:r>
                </m:sup>
              </m:sSup>
            </m:e>
          </m:nary>
          <m:f>
            <m:fPr>
              <m:ctrlPr>
                <w:del w:id="508" w:author="Chen Yang" w:date="2024-06-08T17:12:00Z" w16du:dateUtc="2024-06-08T09:12:00Z">
                  <w:rPr>
                    <w:rFonts w:ascii="Cambria Math" w:hAnsi="Cambria Math"/>
                  </w:rPr>
                </w:del>
              </m:ctrlPr>
            </m:fPr>
            <m:num>
              <m:r>
                <w:del w:id="509" w:author="Chen Yang" w:date="2024-06-08T17:12:00Z" w16du:dateUtc="2024-06-08T09:12:00Z">
                  <w:rPr>
                    <w:rFonts w:ascii="Cambria Math" w:hAnsi="Cambria Math"/>
                  </w:rPr>
                  <m:t>λ</m:t>
                </w:del>
              </m:r>
            </m:num>
            <m:den>
              <m:r>
                <w:del w:id="510" w:author="Chen Yang" w:date="2024-06-08T17:12:00Z" w16du:dateUtc="2024-06-08T09:12:00Z">
                  <w:rPr>
                    <w:rFonts w:ascii="Cambria Math" w:hAnsi="Cambria Math"/>
                  </w:rPr>
                  <m:t>2</m:t>
                </w:del>
              </m:r>
            </m:den>
          </m:f>
          <m:sSup>
            <m:sSupPr>
              <m:ctrlPr>
                <w:del w:id="511" w:author="Chen Yang" w:date="2024-06-08T17:12:00Z" w16du:dateUtc="2024-06-08T09:12:00Z">
                  <w:rPr>
                    <w:rFonts w:ascii="Cambria Math" w:hAnsi="Cambria Math"/>
                  </w:rPr>
                </w:del>
              </m:ctrlPr>
            </m:sSupPr>
            <m:e>
              <m:d>
                <m:dPr>
                  <m:ctrlPr>
                    <w:del w:id="512" w:author="Chen Yang" w:date="2024-06-08T17:12:00Z" w16du:dateUtc="2024-06-08T09:12:00Z">
                      <w:rPr>
                        <w:rFonts w:ascii="Cambria Math" w:hAnsi="Cambria Math"/>
                      </w:rPr>
                    </w:del>
                  </m:ctrlPr>
                </m:dPr>
                <m:e>
                  <m:sSubSup>
                    <m:sSubSupPr>
                      <m:ctrlPr>
                        <w:del w:id="513" w:author="Chen Yang" w:date="2024-06-08T17:12:00Z" w16du:dateUtc="2024-06-08T09:12:00Z">
                          <w:rPr>
                            <w:rFonts w:ascii="Cambria Math" w:hAnsi="Cambria Math"/>
                          </w:rPr>
                        </w:del>
                      </m:ctrlPr>
                    </m:sSubSupPr>
                    <m:e>
                      <m:r>
                        <w:del w:id="514" w:author="Chen Yang" w:date="2024-06-08T17:12:00Z" w16du:dateUtc="2024-06-08T09:12:00Z">
                          <w:rPr>
                            <w:rFonts w:ascii="Cambria Math" w:hAnsi="Cambria Math"/>
                          </w:rPr>
                          <m:t>θ</m:t>
                        </w:del>
                      </m:r>
                    </m:e>
                    <m:sub>
                      <m:r>
                        <w:del w:id="515" w:author="Chen Yang" w:date="2024-06-08T17:12:00Z" w16du:dateUtc="2024-06-08T09:12:00Z">
                          <w:rPr>
                            <w:rFonts w:ascii="Cambria Math" w:hAnsi="Cambria Math"/>
                          </w:rPr>
                          <m:t>k</m:t>
                        </w:del>
                      </m:r>
                    </m:sub>
                    <m:sup>
                      <m:r>
                        <w:del w:id="516" w:author="Chen Yang" w:date="2024-06-08T17:12:00Z" w16du:dateUtc="2024-06-08T09:12:00Z">
                          <w:rPr>
                            <w:rFonts w:ascii="Cambria Math" w:hAnsi="Cambria Math"/>
                          </w:rPr>
                          <m:t>(j)</m:t>
                        </w:del>
                      </m:r>
                    </m:sup>
                  </m:sSubSup>
                </m:e>
              </m:d>
            </m:e>
            <m:sup>
              <m:r>
                <w:del w:id="517" w:author="Chen Yang" w:date="2024-06-08T17:12:00Z" w16du:dateUtc="2024-06-08T09:12:00Z">
                  <w:rPr>
                    <w:rFonts w:ascii="Cambria Math" w:hAnsi="Cambria Math"/>
                  </w:rPr>
                  <m:t>2</m:t>
                </w:del>
              </m:r>
            </m:sup>
          </m:sSup>
          <m:r>
            <w:rPr>
              <w:rFonts w:ascii="Cambria Math" w:hAnsi="Cambria Math"/>
            </w:rPr>
            <m:t> </m:t>
          </m:r>
        </m:oMath>
      </m:oMathPara>
    </w:p>
    <w:p w14:paraId="7DA9655D" w14:textId="083EF602" w:rsidR="006C77B1" w:rsidRDefault="006C77B1" w:rsidP="00A07112">
      <w:pPr>
        <w:pStyle w:val="af"/>
        <w:rPr>
          <w:ins w:id="518" w:author="Chen Yang" w:date="2024-06-08T17:22:00Z" w16du:dateUtc="2024-06-08T09:22:00Z"/>
        </w:rPr>
      </w:pPr>
      <w:r>
        <w:t>其中</w:t>
      </w:r>
      <w:r>
        <w:t xml:space="preserve"> </w:t>
      </w:r>
      <m:oMath>
        <m:r>
          <w:rPr>
            <w:rFonts w:ascii="Cambria Math" w:hAnsi="Cambria Math"/>
          </w:rPr>
          <m:t>i:r(i,j)</m:t>
        </m:r>
      </m:oMath>
      <w:r>
        <w:t>表示我们只计算那些用户</w:t>
      </w:r>
      <w:r>
        <w:t xml:space="preserve"> </w:t>
      </w:r>
      <m:oMath>
        <m:r>
          <w:rPr>
            <w:rFonts w:ascii="Cambria Math" w:hAnsi="Cambria Math"/>
          </w:rPr>
          <m:t>j</m:t>
        </m:r>
      </m:oMath>
      <w:r>
        <w:t xml:space="preserve"> </w:t>
      </w:r>
      <w:r>
        <w:t>评过分的电影。在一般的线性回归模型中，误差项和正则项应该都是乘以</w:t>
      </w:r>
      <m:oMath>
        <m:r>
          <w:rPr>
            <w:rFonts w:ascii="Cambria Math" w:hAnsi="Cambria Math"/>
          </w:rPr>
          <m:t>1/2m</m:t>
        </m:r>
      </m:oMath>
      <w:r>
        <w:t>，在这里我们将</w:t>
      </w:r>
      <m:oMath>
        <m:r>
          <w:del w:id="519" w:author="Chen Yang" w:date="2024-06-08T17:20:00Z" w16du:dateUtc="2024-06-08T09:20:00Z">
            <w:rPr>
              <w:rFonts w:ascii="Cambria Math" w:hAnsi="Cambria Math"/>
            </w:rPr>
            <m:t>m</m:t>
          </w:del>
        </m:r>
        <m:sSup>
          <m:sSupPr>
            <m:ctrlPr>
              <w:ins w:id="520" w:author="Chen Yang" w:date="2024-06-08T17:20:00Z" w16du:dateUtc="2024-06-08T09:20:00Z">
                <w:rPr>
                  <w:rFonts w:ascii="Cambria Math" w:hAnsi="Cambria Math"/>
                  <w:i/>
                </w:rPr>
              </w:ins>
            </m:ctrlPr>
          </m:sSupPr>
          <m:e>
            <m:r>
              <w:ins w:id="521" w:author="Chen Yang" w:date="2024-06-08T17:20:00Z" w16du:dateUtc="2024-06-08T09:20:00Z">
                <w:rPr>
                  <w:rFonts w:ascii="Cambria Math" w:hAnsi="Cambria Math"/>
                </w:rPr>
                <m:t>m</m:t>
              </w:ins>
            </m:r>
          </m:e>
          <m:sup>
            <m:r>
              <w:ins w:id="522" w:author="Chen Yang" w:date="2024-06-08T17:20:00Z" w16du:dateUtc="2024-06-08T09:20:00Z">
                <w:rPr>
                  <w:rFonts w:ascii="Cambria Math" w:hAnsi="Cambria Math"/>
                </w:rPr>
                <m:t>(j)</m:t>
              </w:ins>
            </m:r>
          </m:sup>
        </m:sSup>
      </m:oMath>
      <w:r>
        <w:t>去掉。并且我们不对方差项</w:t>
      </w:r>
      <m:oMath>
        <m:sSub>
          <m:sSubPr>
            <m:ctrlPr>
              <w:rPr>
                <w:rFonts w:ascii="Cambria Math" w:hAnsi="Cambria Math"/>
              </w:rPr>
            </m:ctrlPr>
          </m:sSubPr>
          <m:e>
            <m:r>
              <w:rPr>
                <w:rFonts w:ascii="Cambria Math" w:hAnsi="Cambria Math"/>
              </w:rPr>
              <m:t>θ</m:t>
            </m:r>
          </m:e>
          <m:sub>
            <m:r>
              <w:rPr>
                <w:rFonts w:ascii="Cambria Math" w:hAnsi="Cambria Math"/>
              </w:rPr>
              <m:t>0</m:t>
            </m:r>
          </m:sub>
        </m:sSub>
      </m:oMath>
      <w:r>
        <w:t>进行正则化处理。</w:t>
      </w:r>
    </w:p>
    <w:p w14:paraId="3CA130A4" w14:textId="23E1CAA5" w:rsidR="00E27A97" w:rsidRDefault="00E27A97" w:rsidP="00A07112">
      <w:pPr>
        <w:pStyle w:val="af"/>
        <w:rPr>
          <w:rFonts w:hint="eastAsia"/>
        </w:rPr>
      </w:pPr>
    </w:p>
    <w:p w14:paraId="66A2A4A8" w14:textId="77777777" w:rsidR="006C77B1" w:rsidRDefault="006C77B1" w:rsidP="00A07112">
      <w:pPr>
        <w:pStyle w:val="af"/>
      </w:pPr>
      <w:r>
        <w:t>上面的代价函数只是针对一个用户的，为了学习所有用户，我们将所有用户的代价函数</w:t>
      </w:r>
      <w:r>
        <w:lastRenderedPageBreak/>
        <w:t>求和：</w:t>
      </w:r>
    </w:p>
    <w:p w14:paraId="259D012A" w14:textId="1906B261" w:rsidR="006C77B1" w:rsidRPr="00E27A97" w:rsidRDefault="00000000" w:rsidP="00A07112">
      <w:pPr>
        <w:pStyle w:val="af"/>
        <w:rPr>
          <w:ins w:id="523" w:author="Chen Yang" w:date="2024-06-08T17:22:00Z" w16du:dateUtc="2024-06-08T09:22:00Z"/>
        </w:rPr>
      </w:pPr>
      <m:oMathPara>
        <m:oMathParaPr>
          <m:jc m:val="center"/>
        </m:oMathParaPr>
        <m:oMath>
          <m:limLow>
            <m:limLowPr>
              <m:ctrlPr>
                <w:rPr>
                  <w:rFonts w:ascii="Cambria Math" w:hAnsi="Cambria Math"/>
                </w:rPr>
              </m:ctrlPr>
            </m:limLowPr>
            <m:e>
              <m:r>
                <m:rPr>
                  <m:sty m:val="p"/>
                </m:rPr>
                <w:rPr>
                  <w:rFonts w:ascii="Cambria Math" w:hAnsi="Cambria Math"/>
                </w:rPr>
                <m:t>min</m:t>
              </m:r>
            </m:e>
            <m:lim>
              <m:sSup>
                <m:sSupPr>
                  <m:ctrlPr>
                    <w:rPr>
                      <w:rFonts w:ascii="Cambria Math" w:hAnsi="Cambria Math"/>
                    </w:rPr>
                  </m:ctrlPr>
                </m:sSupPr>
                <m:e>
                  <m:r>
                    <w:rPr>
                      <w:rFonts w:ascii="Cambria Math" w:hAnsi="Cambria Math"/>
                    </w:rPr>
                    <m:t>θ</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u</m:t>
                      </m:r>
                    </m:sub>
                  </m:sSub>
                  <m:r>
                    <w:rPr>
                      <w:rFonts w:ascii="Cambria Math" w:hAnsi="Cambria Math"/>
                    </w:rPr>
                    <m:t>)</m:t>
                  </m:r>
                </m:sup>
              </m:sSup>
            </m:lim>
          </m:limLow>
          <m:f>
            <m:fPr>
              <m:ctrlPr>
                <w:rPr>
                  <w:rFonts w:ascii="Cambria Math" w:hAnsi="Cambria Math"/>
                </w:rPr>
              </m:ctrlPr>
            </m:fPr>
            <m:num>
              <m:r>
                <w:rPr>
                  <w:rFonts w:ascii="Cambria Math" w:hAnsi="Cambria Math"/>
                </w:rPr>
                <m:t>1</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j=1</m:t>
              </m:r>
            </m:sub>
            <m:sup>
              <m:sSub>
                <m:sSubPr>
                  <m:ctrlPr>
                    <w:rPr>
                      <w:rFonts w:ascii="Cambria Math" w:hAnsi="Cambria Math"/>
                    </w:rPr>
                  </m:ctrlPr>
                </m:sSubPr>
                <m:e>
                  <m:r>
                    <w:rPr>
                      <w:rFonts w:ascii="Cambria Math" w:hAnsi="Cambria Math"/>
                    </w:rPr>
                    <m:t>n</m:t>
                  </m:r>
                </m:e>
                <m:sub>
                  <m:r>
                    <w:rPr>
                      <w:rFonts w:ascii="Cambria Math" w:hAnsi="Cambria Math"/>
                    </w:rPr>
                    <m:t>u</m:t>
                  </m:r>
                </m:sub>
              </m:sSub>
            </m:sup>
            <m:e>
              <m:nary>
                <m:naryPr>
                  <m:chr m:val="∑"/>
                  <m:limLoc m:val="undOvr"/>
                  <m:supHide m:val="1"/>
                  <m:ctrlPr>
                    <w:rPr>
                      <w:rFonts w:ascii="Cambria Math" w:hAnsi="Cambria Math"/>
                    </w:rPr>
                  </m:ctrlPr>
                </m:naryPr>
                <m:sub>
                  <m:r>
                    <w:rPr>
                      <w:rFonts w:ascii="Cambria Math" w:hAnsi="Cambria Math"/>
                    </w:rPr>
                    <m:t>i:r(i,j)=1</m:t>
                  </m:r>
                </m:sub>
                <m:sup/>
                <m:e>
                  <m:sSup>
                    <m:sSupPr>
                      <m:ctrlPr>
                        <w:rPr>
                          <w:rFonts w:ascii="Cambria Math" w:hAnsi="Cambria Math"/>
                        </w:rPr>
                      </m:ctrlPr>
                    </m:sSupPr>
                    <m:e>
                      <m:d>
                        <m:dPr>
                          <m:ctrlPr>
                            <w:rPr>
                              <w:rFonts w:ascii="Cambria Math" w:hAnsi="Cambria Math"/>
                            </w:rPr>
                          </m:ctrlPr>
                        </m:dPr>
                        <m:e>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(j)</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(i,j)</m:t>
                              </m:r>
                            </m:sup>
                          </m:sSup>
                        </m:e>
                      </m:d>
                    </m:e>
                    <m:sup>
                      <m:r>
                        <w:rPr>
                          <w:rFonts w:ascii="Cambria Math" w:hAnsi="Cambria Math"/>
                        </w:rPr>
                        <m:t>2</m:t>
                      </m:r>
                    </m:sup>
                  </m:sSup>
                </m:e>
              </m:nary>
            </m:e>
          </m:nary>
          <m:r>
            <w:rPr>
              <w:rFonts w:ascii="Cambria Math" w:hAnsi="Cambria Math"/>
            </w:rPr>
            <m:t>+</m:t>
          </m:r>
          <m:f>
            <m:fPr>
              <m:ctrlPr>
                <w:rPr>
                  <w:rFonts w:ascii="Cambria Math" w:hAnsi="Cambria Math"/>
                </w:rPr>
              </m:ctrlPr>
            </m:fPr>
            <m:num>
              <m:r>
                <w:rPr>
                  <w:rFonts w:ascii="Cambria Math" w:hAnsi="Cambria Math"/>
                </w:rPr>
                <m:t>λ</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j=1</m:t>
              </m:r>
            </m:sub>
            <m:sup>
              <m:sSub>
                <m:sSubPr>
                  <m:ctrlPr>
                    <w:rPr>
                      <w:rFonts w:ascii="Cambria Math" w:hAnsi="Cambria Math"/>
                    </w:rPr>
                  </m:ctrlPr>
                </m:sSubPr>
                <m:e>
                  <m:r>
                    <w:rPr>
                      <w:rFonts w:ascii="Cambria Math" w:hAnsi="Cambria Math"/>
                    </w:rPr>
                    <m:t>n</m:t>
                  </m:r>
                </m:e>
                <m:sub>
                  <m:r>
                    <w:rPr>
                      <w:rFonts w:ascii="Cambria Math" w:hAnsi="Cambria Math"/>
                    </w:rPr>
                    <m:t>u</m:t>
                  </m:r>
                </m:sub>
              </m:sSub>
            </m:sup>
            <m:e>
              <m:nary>
                <m:naryPr>
                  <m:chr m:val="∑"/>
                  <m:limLoc m:val="undOvr"/>
                  <m:ctrlPr>
                    <w:rPr>
                      <w:rFonts w:ascii="Cambria Math" w:hAnsi="Cambria Math"/>
                    </w:rPr>
                  </m:ctrlPr>
                </m:naryPr>
                <m:sub>
                  <m:r>
                    <w:rPr>
                      <w:rFonts w:ascii="Cambria Math" w:hAnsi="Cambria Math"/>
                    </w:rPr>
                    <m:t>k=1</m:t>
                  </m:r>
                </m:sub>
                <m:sup>
                  <m:r>
                    <w:rPr>
                      <w:rFonts w:ascii="Cambria Math" w:hAnsi="Cambria Math"/>
                    </w:rPr>
                    <m:t>n</m:t>
                  </m:r>
                </m:sup>
                <m:e>
                  <m:r>
                    <w:rPr>
                      <w:rFonts w:ascii="Cambria Math" w:hAnsi="Cambria Math"/>
                    </w:rPr>
                    <m:t>(</m:t>
                  </m:r>
                </m:e>
              </m:nary>
            </m:e>
          </m:nary>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(j)</m:t>
              </m:r>
            </m:sup>
          </m:sSubSup>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  </m:t>
          </m:r>
        </m:oMath>
      </m:oMathPara>
    </w:p>
    <w:p w14:paraId="78EF67B8" w14:textId="48F9C383" w:rsidR="00E27A97" w:rsidRDefault="00E27A97" w:rsidP="00A07112">
      <w:pPr>
        <w:pStyle w:val="af"/>
        <w:rPr>
          <w:rFonts w:hint="eastAsia"/>
        </w:rPr>
      </w:pPr>
      <w:ins w:id="524" w:author="Chen Yang" w:date="2024-06-08T17:22:00Z" w16du:dateUtc="2024-06-08T09:22:00Z">
        <w:r>
          <w:rPr>
            <w:noProof/>
          </w:rPr>
          <w:drawing>
            <wp:inline distT="0" distB="0" distL="0" distR="0" wp14:anchorId="30CE4EFC" wp14:editId="07877E0D">
              <wp:extent cx="5274310" cy="2355850"/>
              <wp:effectExtent l="0" t="0" r="2540" b="6350"/>
              <wp:docPr id="7541469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146935" name=""/>
                      <pic:cNvPicPr/>
                    </pic:nvPicPr>
                    <pic:blipFill>
                      <a:blip r:embed="rId347"/>
                      <a:stretch>
                        <a:fillRect/>
                      </a:stretch>
                    </pic:blipFill>
                    <pic:spPr>
                      <a:xfrm>
                        <a:off x="0" y="0"/>
                        <a:ext cx="5274310" cy="2355850"/>
                      </a:xfrm>
                      <a:prstGeom prst="rect">
                        <a:avLst/>
                      </a:prstGeom>
                    </pic:spPr>
                  </pic:pic>
                </a:graphicData>
              </a:graphic>
            </wp:inline>
          </w:drawing>
        </w:r>
      </w:ins>
    </w:p>
    <w:p w14:paraId="74C8C154" w14:textId="77777777" w:rsidR="006C77B1" w:rsidRDefault="006C77B1" w:rsidP="00A07112">
      <w:pPr>
        <w:pStyle w:val="af"/>
      </w:pPr>
      <w:r>
        <w:t>如果我们要用梯度下降法来求解最优解，我们计算代价函数的偏导数后得到梯度下降的更新公式为：</w:t>
      </w:r>
    </w:p>
    <w:p w14:paraId="22EC1899" w14:textId="183C2D65" w:rsidR="006C77B1" w:rsidRDefault="00000000" w:rsidP="00A07112">
      <w:pPr>
        <w:pStyle w:val="af"/>
      </w:pPr>
      <m:oMathPara>
        <m:oMathParaPr>
          <m:jc m:val="center"/>
        </m:oMathParaPr>
        <m:oMath>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(j)</m:t>
              </m:r>
            </m:sup>
          </m:sSubSup>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(j)</m:t>
              </m:r>
            </m:sup>
          </m:sSubSup>
          <m:r>
            <w:rPr>
              <w:rFonts w:ascii="Cambria Math" w:hAnsi="Cambria Math"/>
            </w:rPr>
            <m:t>-α</m:t>
          </m:r>
          <m:nary>
            <m:naryPr>
              <m:chr m:val="∑"/>
              <m:limLoc m:val="undOvr"/>
              <m:supHide m:val="1"/>
              <m:ctrlPr>
                <w:rPr>
                  <w:rFonts w:ascii="Cambria Math" w:hAnsi="Cambria Math"/>
                </w:rPr>
              </m:ctrlPr>
            </m:naryPr>
            <m:sub>
              <m:r>
                <w:rPr>
                  <w:rFonts w:ascii="Cambria Math" w:hAnsi="Cambria Math"/>
                </w:rPr>
                <m:t>i:r</m:t>
              </m:r>
              <m:d>
                <m:dPr>
                  <m:ctrlPr>
                    <w:rPr>
                      <w:rFonts w:ascii="Cambria Math" w:hAnsi="Cambria Math"/>
                      <w:i/>
                    </w:rPr>
                  </m:ctrlPr>
                </m:dPr>
                <m:e>
                  <m:r>
                    <w:rPr>
                      <w:rFonts w:ascii="Cambria Math" w:hAnsi="Cambria Math"/>
                    </w:rPr>
                    <m:t>i,j</m:t>
                  </m:r>
                </m:e>
              </m:d>
              <m:r>
                <w:rPr>
                  <w:rFonts w:ascii="Cambria Math" w:hAnsi="Cambria Math"/>
                </w:rPr>
                <m:t>=1</m:t>
              </m:r>
            </m:sub>
            <m:sup/>
            <m:e>
              <m:r>
                <w:rPr>
                  <w:rFonts w:ascii="Cambria Math" w:hAnsi="Cambria Math"/>
                </w:rPr>
                <m:t>(</m:t>
              </m:r>
            </m:e>
          </m:nary>
          <m:r>
            <w:rPr>
              <w:rFonts w:ascii="Cambria Math" w:hAnsi="Cambria Math"/>
            </w:rPr>
            <m:t>(</m:t>
          </m:r>
          <m:sSup>
            <m:sSupPr>
              <m:ctrlPr>
                <w:rPr>
                  <w:rFonts w:ascii="Cambria Math" w:hAnsi="Cambria Math"/>
                </w:rPr>
              </m:ctrlPr>
            </m:sSupPr>
            <m:e>
              <m:r>
                <w:rPr>
                  <w:rFonts w:ascii="Cambria Math" w:hAnsi="Cambria Math"/>
                </w:rPr>
                <m:t>θ</m:t>
              </m:r>
            </m:e>
            <m:sup>
              <m:d>
                <m:dPr>
                  <m:ctrlPr>
                    <w:rPr>
                      <w:rFonts w:ascii="Cambria Math" w:hAnsi="Cambria Math"/>
                      <w:i/>
                    </w:rPr>
                  </m:ctrlPr>
                </m:dPr>
                <m:e>
                  <m:r>
                    <w:rPr>
                      <w:rFonts w:ascii="Cambria Math" w:hAnsi="Cambria Math"/>
                    </w:rPr>
                    <m:t>j</m:t>
                  </m:r>
                </m:e>
              </m:d>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d>
                <m:dPr>
                  <m:ctrlPr>
                    <w:rPr>
                      <w:rFonts w:ascii="Cambria Math" w:hAnsi="Cambria Math"/>
                      <w:i/>
                    </w:rPr>
                  </m:ctrlPr>
                </m:dPr>
                <m:e>
                  <m:r>
                    <w:rPr>
                      <w:rFonts w:ascii="Cambria Math" w:hAnsi="Cambria Math"/>
                    </w:rPr>
                    <m:t>i</m:t>
                  </m:r>
                </m:e>
              </m:d>
            </m:sup>
          </m:sSup>
          <m:r>
            <w:rPr>
              <w:rFonts w:ascii="Cambria Math" w:hAnsi="Cambria Math"/>
            </w:rPr>
            <m:t>-</m:t>
          </m:r>
          <m:sSup>
            <m:sSupPr>
              <m:ctrlPr>
                <w:rPr>
                  <w:rFonts w:ascii="Cambria Math" w:hAnsi="Cambria Math"/>
                </w:rPr>
              </m:ctrlPr>
            </m:sSupPr>
            <m:e>
              <m:r>
                <w:rPr>
                  <w:rFonts w:ascii="Cambria Math" w:hAnsi="Cambria Math"/>
                </w:rPr>
                <m:t>y</m:t>
              </m:r>
            </m:e>
            <m:sup>
              <m:d>
                <m:dPr>
                  <m:ctrlPr>
                    <w:rPr>
                      <w:rFonts w:ascii="Cambria Math" w:hAnsi="Cambria Math"/>
                      <w:i/>
                    </w:rPr>
                  </m:ctrlPr>
                </m:dPr>
                <m:e>
                  <m:r>
                    <w:rPr>
                      <w:rFonts w:ascii="Cambria Math" w:hAnsi="Cambria Math"/>
                    </w:rPr>
                    <m:t>i,j</m:t>
                  </m:r>
                </m:e>
              </m:d>
            </m:sup>
          </m:sSup>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k</m:t>
              </m:r>
            </m:sub>
            <m:sup>
              <m:d>
                <m:dPr>
                  <m:ctrlPr>
                    <w:rPr>
                      <w:rFonts w:ascii="Cambria Math" w:hAnsi="Cambria Math"/>
                      <w:i/>
                    </w:rPr>
                  </m:ctrlPr>
                </m:dPr>
                <m:e>
                  <m:r>
                    <w:rPr>
                      <w:rFonts w:ascii="Cambria Math" w:hAnsi="Cambria Math"/>
                    </w:rPr>
                    <m:t>i</m:t>
                  </m:r>
                </m:e>
              </m:d>
            </m:sup>
          </m:sSubSup>
          <m:r>
            <w:rPr>
              <w:rFonts w:ascii="Cambria Math" w:hAnsi="Cambria Math"/>
            </w:rPr>
            <m:t> (</m:t>
          </m:r>
          <m:r>
            <m:rPr>
              <m:sty m:val="p"/>
            </m:rPr>
            <w:rPr>
              <w:rFonts w:ascii="Cambria Math" w:hAnsi="Cambria Math"/>
            </w:rPr>
            <m:t xml:space="preserve">for </m:t>
          </m:r>
          <m:r>
            <w:rPr>
              <w:rFonts w:ascii="Cambria Math" w:hAnsi="Cambria Math"/>
            </w:rPr>
            <m:t> k=0) </m:t>
          </m:r>
        </m:oMath>
      </m:oMathPara>
    </w:p>
    <w:p w14:paraId="391A9BB6" w14:textId="028CE8DB" w:rsidR="006C77B1" w:rsidRDefault="00000000" w:rsidP="00A07112">
      <w:pPr>
        <w:pStyle w:val="af"/>
      </w:pPr>
      <m:oMathPara>
        <m:oMathParaPr>
          <m:jc m:val="center"/>
        </m:oMathParaPr>
        <m:oMath>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(j)</m:t>
              </m:r>
            </m:sup>
          </m:sSubSup>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(j)</m:t>
              </m:r>
            </m:sup>
          </m:sSubSup>
          <m:r>
            <w:rPr>
              <w:rFonts w:ascii="Cambria Math" w:hAnsi="Cambria Math"/>
            </w:rPr>
            <m:t>-α</m:t>
          </m:r>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i:r</m:t>
                  </m:r>
                  <m:d>
                    <m:dPr>
                      <m:ctrlPr>
                        <w:rPr>
                          <w:rFonts w:ascii="Cambria Math" w:hAnsi="Cambria Math"/>
                          <w:i/>
                        </w:rPr>
                      </m:ctrlPr>
                    </m:dPr>
                    <m:e>
                      <m:r>
                        <w:rPr>
                          <w:rFonts w:ascii="Cambria Math" w:hAnsi="Cambria Math"/>
                        </w:rPr>
                        <m:t>i,j</m:t>
                      </m:r>
                    </m:e>
                  </m:d>
                  <m:r>
                    <w:rPr>
                      <w:rFonts w:ascii="Cambria Math" w:hAnsi="Cambria Math"/>
                    </w:rPr>
                    <m:t>=1</m:t>
                  </m:r>
                </m:sub>
                <m:sup/>
                <m:e>
                  <m:r>
                    <w:rPr>
                      <w:rFonts w:ascii="Cambria Math" w:hAnsi="Cambria Math"/>
                    </w:rPr>
                    <m:t>(</m:t>
                  </m:r>
                </m:e>
              </m:nary>
              <m:d>
                <m:dPr>
                  <m:ctrlPr>
                    <w:rPr>
                      <w:rFonts w:ascii="Cambria Math" w:hAnsi="Cambria Math"/>
                      <w:i/>
                    </w:rPr>
                  </m:ctrlPr>
                </m:dPr>
                <m:e>
                  <m:sSup>
                    <m:sSupPr>
                      <m:ctrlPr>
                        <w:rPr>
                          <w:rFonts w:ascii="Cambria Math" w:hAnsi="Cambria Math"/>
                        </w:rPr>
                      </m:ctrlPr>
                    </m:sSupPr>
                    <m:e>
                      <m:r>
                        <w:rPr>
                          <w:rFonts w:ascii="Cambria Math" w:hAnsi="Cambria Math"/>
                        </w:rPr>
                        <m:t>θ</m:t>
                      </m:r>
                    </m:e>
                    <m:sup>
                      <m:d>
                        <m:dPr>
                          <m:ctrlPr>
                            <w:rPr>
                              <w:rFonts w:ascii="Cambria Math" w:hAnsi="Cambria Math"/>
                              <w:i/>
                            </w:rPr>
                          </m:ctrlPr>
                        </m:dPr>
                        <m:e>
                          <m:r>
                            <w:rPr>
                              <w:rFonts w:ascii="Cambria Math" w:hAnsi="Cambria Math"/>
                            </w:rPr>
                            <m:t>j</m:t>
                          </m:r>
                        </m:e>
                      </m:d>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d>
                        <m:dPr>
                          <m:ctrlPr>
                            <w:rPr>
                              <w:rFonts w:ascii="Cambria Math" w:hAnsi="Cambria Math"/>
                              <w:i/>
                            </w:rPr>
                          </m:ctrlPr>
                        </m:dPr>
                        <m:e>
                          <m:r>
                            <w:rPr>
                              <w:rFonts w:ascii="Cambria Math" w:hAnsi="Cambria Math"/>
                            </w:rPr>
                            <m:t>i</m:t>
                          </m:r>
                        </m:e>
                      </m:d>
                    </m:sup>
                  </m:sSup>
                  <m:r>
                    <w:rPr>
                      <w:rFonts w:ascii="Cambria Math" w:hAnsi="Cambria Math"/>
                    </w:rPr>
                    <m:t>-</m:t>
                  </m:r>
                  <m:sSup>
                    <m:sSupPr>
                      <m:ctrlPr>
                        <w:rPr>
                          <w:rFonts w:ascii="Cambria Math" w:hAnsi="Cambria Math"/>
                        </w:rPr>
                      </m:ctrlPr>
                    </m:sSupPr>
                    <m:e>
                      <m:r>
                        <w:rPr>
                          <w:rFonts w:ascii="Cambria Math" w:hAnsi="Cambria Math"/>
                        </w:rPr>
                        <m:t>y</m:t>
                      </m:r>
                    </m:e>
                    <m:sup>
                      <m:d>
                        <m:dPr>
                          <m:ctrlPr>
                            <w:rPr>
                              <w:rFonts w:ascii="Cambria Math" w:hAnsi="Cambria Math"/>
                              <w:i/>
                            </w:rPr>
                          </m:ctrlPr>
                        </m:dPr>
                        <m:e>
                          <m:r>
                            <w:rPr>
                              <w:rFonts w:ascii="Cambria Math" w:hAnsi="Cambria Math"/>
                            </w:rPr>
                            <m:t>i,j</m:t>
                          </m:r>
                        </m:e>
                      </m:d>
                    </m:sup>
                  </m:sSup>
                </m:e>
              </m:d>
              <m:sSubSup>
                <m:sSubSupPr>
                  <m:ctrlPr>
                    <w:rPr>
                      <w:rFonts w:ascii="Cambria Math" w:hAnsi="Cambria Math"/>
                    </w:rPr>
                  </m:ctrlPr>
                </m:sSubSupPr>
                <m:e>
                  <m:r>
                    <w:rPr>
                      <w:rFonts w:ascii="Cambria Math" w:hAnsi="Cambria Math"/>
                    </w:rPr>
                    <m:t>x</m:t>
                  </m:r>
                </m:e>
                <m:sub>
                  <m:r>
                    <w:rPr>
                      <w:rFonts w:ascii="Cambria Math" w:hAnsi="Cambria Math"/>
                    </w:rPr>
                    <m:t>k</m:t>
                  </m:r>
                </m:sub>
                <m:sup>
                  <m:d>
                    <m:dPr>
                      <m:ctrlPr>
                        <w:rPr>
                          <w:rFonts w:ascii="Cambria Math" w:hAnsi="Cambria Math"/>
                          <w:i/>
                        </w:rPr>
                      </m:ctrlPr>
                    </m:dPr>
                    <m:e>
                      <m:r>
                        <w:rPr>
                          <w:rFonts w:ascii="Cambria Math" w:hAnsi="Cambria Math"/>
                        </w:rPr>
                        <m:t>i</m:t>
                      </m:r>
                    </m:e>
                  </m:d>
                </m:sup>
              </m:sSubSup>
              <m:r>
                <w:rPr>
                  <w:rFonts w:ascii="Cambria Math" w:hAnsi="Cambria Math"/>
                </w:rPr>
                <m:t>+λ</m:t>
              </m:r>
              <m:sSubSup>
                <m:sSubSupPr>
                  <m:ctrlPr>
                    <w:rPr>
                      <w:rFonts w:ascii="Cambria Math" w:hAnsi="Cambria Math"/>
                    </w:rPr>
                  </m:ctrlPr>
                </m:sSubSupPr>
                <m:e>
                  <m:r>
                    <w:rPr>
                      <w:rFonts w:ascii="Cambria Math" w:hAnsi="Cambria Math"/>
                    </w:rPr>
                    <m:t>θ</m:t>
                  </m:r>
                </m:e>
                <m:sub>
                  <m:r>
                    <w:rPr>
                      <w:rFonts w:ascii="Cambria Math" w:hAnsi="Cambria Math"/>
                    </w:rPr>
                    <m:t>k</m:t>
                  </m:r>
                </m:sub>
                <m:sup>
                  <m:d>
                    <m:dPr>
                      <m:ctrlPr>
                        <w:rPr>
                          <w:rFonts w:ascii="Cambria Math" w:hAnsi="Cambria Math"/>
                          <w:i/>
                        </w:rPr>
                      </m:ctrlPr>
                    </m:dPr>
                    <m:e>
                      <m:r>
                        <w:rPr>
                          <w:rFonts w:ascii="Cambria Math" w:hAnsi="Cambria Math"/>
                        </w:rPr>
                        <m:t>j</m:t>
                      </m:r>
                    </m:e>
                  </m:d>
                </m:sup>
              </m:sSubSup>
            </m:e>
          </m:d>
          <m:r>
            <w:rPr>
              <w:rFonts w:ascii="Cambria Math" w:hAnsi="Cambria Math"/>
            </w:rPr>
            <m:t> (</m:t>
          </m:r>
          <m:r>
            <m:rPr>
              <m:sty m:val="p"/>
            </m:rPr>
            <w:rPr>
              <w:rFonts w:ascii="Cambria Math" w:hAnsi="Cambria Math"/>
            </w:rPr>
            <m:t xml:space="preserve">for </m:t>
          </m:r>
          <m:r>
            <w:rPr>
              <w:rFonts w:ascii="Cambria Math" w:hAnsi="Cambria Math"/>
            </w:rPr>
            <m:t> k≠0)  </m:t>
          </m:r>
        </m:oMath>
      </m:oMathPara>
    </w:p>
    <w:p w14:paraId="4CD45A47" w14:textId="77777777" w:rsidR="006C77B1" w:rsidRDefault="006C77B1" w:rsidP="00A07112">
      <w:pPr>
        <w:pStyle w:val="af"/>
      </w:pPr>
    </w:p>
    <w:p w14:paraId="09982260" w14:textId="77777777" w:rsidR="006C77B1" w:rsidRDefault="006C77B1" w:rsidP="00A07112">
      <w:pPr>
        <w:pStyle w:val="af"/>
      </w:pPr>
    </w:p>
    <w:p w14:paraId="3DBD229C" w14:textId="77777777" w:rsidR="00A07112" w:rsidRDefault="00A07112">
      <w:pPr>
        <w:widowControl/>
        <w:jc w:val="left"/>
        <w:rPr>
          <w:b/>
          <w:bCs/>
          <w:sz w:val="32"/>
          <w:szCs w:val="32"/>
        </w:rPr>
      </w:pPr>
      <w:bookmarkStart w:id="525" w:name="header-n348"/>
      <w:bookmarkEnd w:id="525"/>
      <w:r>
        <w:br w:type="page"/>
      </w:r>
    </w:p>
    <w:p w14:paraId="2C6B626A" w14:textId="2CFE9594" w:rsidR="006C77B1" w:rsidRDefault="006C77B1">
      <w:pPr>
        <w:pStyle w:val="3"/>
      </w:pPr>
      <w:bookmarkStart w:id="526" w:name="_Toc38636897"/>
      <w:r>
        <w:lastRenderedPageBreak/>
        <w:t xml:space="preserve">16.3 </w:t>
      </w:r>
      <w:r>
        <w:t>协同过滤</w:t>
      </w:r>
      <w:bookmarkEnd w:id="526"/>
    </w:p>
    <w:p w14:paraId="2EAB566C" w14:textId="77777777" w:rsidR="006C77B1" w:rsidRDefault="006C77B1" w:rsidP="00A07112">
      <w:pPr>
        <w:pStyle w:val="af0"/>
      </w:pPr>
      <w:r>
        <w:t>参考视频</w:t>
      </w:r>
      <w:r>
        <w:t>: 16 - 3 - Collaborative Filtering (10 min).</w:t>
      </w:r>
      <w:proofErr w:type="spellStart"/>
      <w:r>
        <w:t>mkv</w:t>
      </w:r>
      <w:proofErr w:type="spellEnd"/>
    </w:p>
    <w:p w14:paraId="7E1F45DF" w14:textId="77777777" w:rsidR="006C77B1" w:rsidRDefault="006C77B1" w:rsidP="00A07112">
      <w:pPr>
        <w:pStyle w:val="af"/>
      </w:pPr>
      <w:r>
        <w:t>在之前的基于内容的推荐系统中，对于每一部电影，我们都掌握了可用的特征，使用这些特征训练出了每一个用户的参数。相反地，如果我们拥有用户的参数，我们可以学习得出电影的特征。</w:t>
      </w:r>
    </w:p>
    <w:p w14:paraId="75A2C3B0" w14:textId="36C4975F" w:rsidR="006C77B1" w:rsidRDefault="00000000" w:rsidP="00A07112">
      <w:pPr>
        <w:pStyle w:val="af"/>
      </w:pPr>
      <m:oMathPara>
        <m:oMathParaPr>
          <m:jc m:val="center"/>
        </m:oMathParaPr>
        <m:oMath>
          <m:limLow>
            <m:limLowPr>
              <m:ctrlPr>
                <w:rPr>
                  <w:rFonts w:ascii="Cambria Math" w:hAnsi="Cambria Math"/>
                </w:rPr>
              </m:ctrlPr>
            </m:limLowPr>
            <m:e>
              <m:r>
                <w:rPr>
                  <w:rFonts w:ascii="Cambria Math" w:hAnsi="Cambria Math"/>
                </w:rPr>
                <m:t>min</m:t>
              </m:r>
            </m:e>
            <m:lim>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m</m:t>
                      </m:r>
                    </m:sub>
                  </m:sSub>
                  <m:r>
                    <w:rPr>
                      <w:rFonts w:ascii="Cambria Math" w:hAnsi="Cambria Math"/>
                    </w:rPr>
                    <m:t>)</m:t>
                  </m:r>
                </m:sup>
              </m:sSup>
            </m:lim>
          </m:limLow>
          <m:f>
            <m:fPr>
              <m:ctrlPr>
                <w:rPr>
                  <w:rFonts w:ascii="Cambria Math" w:hAnsi="Cambria Math"/>
                </w:rPr>
              </m:ctrlPr>
            </m:fPr>
            <m:num>
              <m:r>
                <w:rPr>
                  <w:rFonts w:ascii="Cambria Math" w:hAnsi="Cambria Math"/>
                </w:rPr>
                <m:t>1</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i=1</m:t>
              </m:r>
            </m:sub>
            <m:sup>
              <m:sSub>
                <m:sSubPr>
                  <m:ctrlPr>
                    <w:rPr>
                      <w:rFonts w:ascii="Cambria Math" w:hAnsi="Cambria Math"/>
                    </w:rPr>
                  </m:ctrlPr>
                </m:sSubPr>
                <m:e>
                  <m:r>
                    <w:rPr>
                      <w:rFonts w:ascii="Cambria Math" w:hAnsi="Cambria Math"/>
                    </w:rPr>
                    <m:t>n</m:t>
                  </m:r>
                </m:e>
                <m:sub>
                  <m:r>
                    <w:rPr>
                      <w:rFonts w:ascii="Cambria Math" w:hAnsi="Cambria Math"/>
                    </w:rPr>
                    <m:t>m</m:t>
                  </m:r>
                </m:sub>
              </m:sSub>
            </m:sup>
            <m:e>
              <m:nary>
                <m:naryPr>
                  <m:chr m:val="∑"/>
                  <m:limLoc m:val="undOvr"/>
                  <m:supHide m:val="1"/>
                  <m:ctrlPr>
                    <w:rPr>
                      <w:rFonts w:ascii="Cambria Math" w:hAnsi="Cambria Math"/>
                    </w:rPr>
                  </m:ctrlPr>
                </m:naryPr>
                <m:sub>
                  <m:r>
                    <w:rPr>
                      <w:rFonts w:ascii="Cambria Math" w:hAnsi="Cambria Math"/>
                    </w:rPr>
                    <m:t>jr(i,j)=1</m:t>
                  </m:r>
                </m:sub>
                <m:sup/>
                <m:e>
                  <m:r>
                    <w:rPr>
                      <w:rFonts w:ascii="Cambria Math" w:hAnsi="Cambria Math"/>
                    </w:rPr>
                    <m:t>(</m:t>
                  </m:r>
                </m:e>
              </m:nary>
            </m:e>
          </m:nary>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(j)</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(i,j)</m:t>
              </m:r>
            </m:sup>
          </m:sSup>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m:t>
          </m:r>
          <m:f>
            <m:fPr>
              <m:ctrlPr>
                <w:rPr>
                  <w:rFonts w:ascii="Cambria Math" w:hAnsi="Cambria Math"/>
                </w:rPr>
              </m:ctrlPr>
            </m:fPr>
            <m:num>
              <m:r>
                <w:rPr>
                  <w:rFonts w:ascii="Cambria Math" w:hAnsi="Cambria Math"/>
                </w:rPr>
                <m:t>λ</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i=1</m:t>
              </m:r>
            </m:sub>
            <m:sup>
              <m:sSub>
                <m:sSubPr>
                  <m:ctrlPr>
                    <w:rPr>
                      <w:rFonts w:ascii="Cambria Math" w:hAnsi="Cambria Math"/>
                    </w:rPr>
                  </m:ctrlPr>
                </m:sSubPr>
                <m:e>
                  <m:r>
                    <w:rPr>
                      <w:rFonts w:ascii="Cambria Math" w:hAnsi="Cambria Math"/>
                    </w:rPr>
                    <m:t>n</m:t>
                  </m:r>
                </m:e>
                <m:sub>
                  <m:r>
                    <w:rPr>
                      <w:rFonts w:ascii="Cambria Math" w:hAnsi="Cambria Math"/>
                    </w:rPr>
                    <m:t>m</m:t>
                  </m:r>
                </m:sub>
              </m:sSub>
            </m:sup>
            <m:e>
              <m:nary>
                <m:naryPr>
                  <m:chr m:val="∑"/>
                  <m:limLoc m:val="undOvr"/>
                  <m:ctrlPr>
                    <w:rPr>
                      <w:rFonts w:ascii="Cambria Math" w:hAnsi="Cambria Math"/>
                    </w:rPr>
                  </m:ctrlPr>
                </m:naryPr>
                <m:sub>
                  <m:r>
                    <w:rPr>
                      <w:rFonts w:ascii="Cambria Math" w:hAnsi="Cambria Math"/>
                    </w:rPr>
                    <m:t>k=1</m:t>
                  </m:r>
                </m:sub>
                <m:sup>
                  <m:r>
                    <w:rPr>
                      <w:rFonts w:ascii="Cambria Math" w:hAnsi="Cambria Math"/>
                    </w:rPr>
                    <m:t>n</m:t>
                  </m:r>
                </m:sup>
                <m:e>
                  <m:r>
                    <w:rPr>
                      <w:rFonts w:ascii="Cambria Math" w:hAnsi="Cambria Math"/>
                    </w:rPr>
                    <m:t>(</m:t>
                  </m:r>
                </m:e>
              </m:nary>
            </m:e>
          </m:nary>
          <m:sSubSup>
            <m:sSubSupPr>
              <m:ctrlPr>
                <w:rPr>
                  <w:rFonts w:ascii="Cambria Math" w:hAnsi="Cambria Math"/>
                </w:rPr>
              </m:ctrlPr>
            </m:sSubSupPr>
            <m:e>
              <m:r>
                <w:rPr>
                  <w:rFonts w:ascii="Cambria Math" w:hAnsi="Cambria Math"/>
                </w:rPr>
                <m:t>x</m:t>
              </m:r>
            </m:e>
            <m:sub>
              <m:r>
                <w:rPr>
                  <w:rFonts w:ascii="Cambria Math" w:hAnsi="Cambria Math"/>
                </w:rPr>
                <m:t>k</m:t>
              </m:r>
            </m:sub>
            <m:sup>
              <m:r>
                <w:rPr>
                  <w:rFonts w:ascii="Cambria Math" w:hAnsi="Cambria Math"/>
                </w:rPr>
                <m:t>(i)</m:t>
              </m:r>
            </m:sup>
          </m:sSubSup>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  </m:t>
          </m:r>
        </m:oMath>
      </m:oMathPara>
    </w:p>
    <w:p w14:paraId="53D5583C" w14:textId="77777777" w:rsidR="006C77B1" w:rsidRDefault="006C77B1" w:rsidP="00A07112">
      <w:pPr>
        <w:pStyle w:val="af"/>
      </w:pPr>
      <w:r>
        <w:t>但是如果我们既没有用户的参数，也没有电影的特征，这两种方法都不可行了。协同过滤算法可以同时学习这两者。</w:t>
      </w:r>
    </w:p>
    <w:p w14:paraId="3AA6E73E" w14:textId="77777777" w:rsidR="006C77B1" w:rsidRDefault="006C77B1" w:rsidP="00A07112">
      <w:pPr>
        <w:pStyle w:val="af"/>
      </w:pPr>
      <w:r>
        <w:t>我们的优化目标便改为同时针对</w:t>
      </w:r>
      <m:oMath>
        <m:r>
          <w:rPr>
            <w:rFonts w:ascii="Cambria Math" w:hAnsi="Cambria Math"/>
          </w:rPr>
          <m:t>x</m:t>
        </m:r>
      </m:oMath>
      <w:r>
        <w:t>和</w:t>
      </w:r>
      <m:oMath>
        <m:r>
          <w:rPr>
            <w:rFonts w:ascii="Cambria Math" w:hAnsi="Cambria Math"/>
          </w:rPr>
          <m:t>θ</m:t>
        </m:r>
      </m:oMath>
      <w:r>
        <w:t>进行。</w:t>
      </w:r>
    </w:p>
    <w:p w14:paraId="58B5BCA9" w14:textId="51DEAFFB" w:rsidR="006C77B1" w:rsidRDefault="006C77B1" w:rsidP="00A07112">
      <w:pPr>
        <w:pStyle w:val="af"/>
      </w:pPr>
      <m:oMathPara>
        <m:oMath>
          <m:r>
            <w:rPr>
              <w:rFonts w:ascii="Cambria Math" w:hAnsi="Cambria Math"/>
            </w:rPr>
            <m:t>J(</m:t>
          </m:r>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m</m:t>
                  </m:r>
                </m:sub>
              </m:sSub>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u</m:t>
                  </m:r>
                </m:sub>
              </m:sSub>
              <m:r>
                <w:rPr>
                  <w:rFonts w:ascii="Cambria Math" w:hAnsi="Cambria Math"/>
                </w:rPr>
                <m:t>)</m:t>
              </m:r>
            </m:sup>
          </m:s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nary>
            <m:naryPr>
              <m:chr m:val="∑"/>
              <m:limLoc m:val="undOvr"/>
              <m:supHide m:val="1"/>
              <m:ctrlPr>
                <w:rPr>
                  <w:rFonts w:ascii="Cambria Math" w:hAnsi="Cambria Math"/>
                </w:rPr>
              </m:ctrlPr>
            </m:naryPr>
            <m:sub>
              <m:r>
                <w:rPr>
                  <w:rFonts w:ascii="Cambria Math" w:hAnsi="Cambria Math"/>
                </w:rPr>
                <m:t>(i:j):r(i,j)=1</m:t>
              </m:r>
            </m:sub>
            <m:sup/>
            <m:e>
              <m:r>
                <w:rPr>
                  <w:rFonts w:ascii="Cambria Math" w:hAnsi="Cambria Math"/>
                </w:rPr>
                <m:t>(</m:t>
              </m:r>
            </m:e>
          </m:nary>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(j)</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(i,j)</m:t>
              </m:r>
            </m:sup>
          </m:sSup>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m:t>
          </m:r>
          <m:f>
            <m:fPr>
              <m:ctrlPr>
                <w:rPr>
                  <w:rFonts w:ascii="Cambria Math" w:hAnsi="Cambria Math"/>
                </w:rPr>
              </m:ctrlPr>
            </m:fPr>
            <m:num>
              <m:r>
                <w:rPr>
                  <w:rFonts w:ascii="Cambria Math" w:hAnsi="Cambria Math"/>
                </w:rPr>
                <m:t>λ</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i=1</m:t>
              </m:r>
            </m:sub>
            <m:sup>
              <m:sSub>
                <m:sSubPr>
                  <m:ctrlPr>
                    <w:rPr>
                      <w:rFonts w:ascii="Cambria Math" w:hAnsi="Cambria Math"/>
                    </w:rPr>
                  </m:ctrlPr>
                </m:sSubPr>
                <m:e>
                  <m:r>
                    <w:rPr>
                      <w:rFonts w:ascii="Cambria Math" w:hAnsi="Cambria Math"/>
                    </w:rPr>
                    <m:t>n</m:t>
                  </m:r>
                </m:e>
                <m:sub>
                  <m:r>
                    <w:rPr>
                      <w:rFonts w:ascii="Cambria Math" w:hAnsi="Cambria Math"/>
                    </w:rPr>
                    <m:t>m</m:t>
                  </m:r>
                </m:sub>
              </m:sSub>
            </m:sup>
            <m:e>
              <m:nary>
                <m:naryPr>
                  <m:chr m:val="∑"/>
                  <m:limLoc m:val="undOvr"/>
                  <m:ctrlPr>
                    <w:rPr>
                      <w:rFonts w:ascii="Cambria Math" w:hAnsi="Cambria Math"/>
                    </w:rPr>
                  </m:ctrlPr>
                </m:naryPr>
                <m:sub>
                  <m:r>
                    <w:rPr>
                      <w:rFonts w:ascii="Cambria Math" w:hAnsi="Cambria Math"/>
                    </w:rPr>
                    <m:t>k=1</m:t>
                  </m:r>
                </m:sub>
                <m:sup>
                  <m:r>
                    <w:rPr>
                      <w:rFonts w:ascii="Cambria Math" w:hAnsi="Cambria Math"/>
                    </w:rPr>
                    <m:t>n</m:t>
                  </m:r>
                </m:sup>
                <m:e>
                  <m:r>
                    <w:rPr>
                      <w:rFonts w:ascii="Cambria Math" w:hAnsi="Cambria Math"/>
                    </w:rPr>
                    <m:t>(</m:t>
                  </m:r>
                </m:e>
              </m:nary>
            </m:e>
          </m:nary>
          <m:sSubSup>
            <m:sSubSupPr>
              <m:ctrlPr>
                <w:rPr>
                  <w:rFonts w:ascii="Cambria Math" w:hAnsi="Cambria Math"/>
                </w:rPr>
              </m:ctrlPr>
            </m:sSubSupPr>
            <m:e>
              <m:r>
                <w:rPr>
                  <w:rFonts w:ascii="Cambria Math" w:hAnsi="Cambria Math"/>
                </w:rPr>
                <m:t>x</m:t>
              </m:r>
            </m:e>
            <m:sub>
              <m:r>
                <w:rPr>
                  <w:rFonts w:ascii="Cambria Math" w:hAnsi="Cambria Math"/>
                </w:rPr>
                <m:t>k</m:t>
              </m:r>
            </m:sub>
            <m:sup>
              <m:r>
                <w:rPr>
                  <w:rFonts w:ascii="Cambria Math" w:hAnsi="Cambria Math"/>
                </w:rPr>
                <m:t>(</m:t>
              </m:r>
              <m:r>
                <w:ins w:id="527" w:author="Chen Yang" w:date="2024-06-08T19:18:00Z" w16du:dateUtc="2024-06-08T11:18:00Z">
                  <w:rPr>
                    <w:rFonts w:ascii="Cambria Math" w:hAnsi="Cambria Math"/>
                  </w:rPr>
                  <m:t>i</m:t>
                </w:ins>
              </m:r>
              <m:r>
                <w:del w:id="528" w:author="Chen Yang" w:date="2024-06-08T19:18:00Z" w16du:dateUtc="2024-06-08T11:18:00Z">
                  <w:rPr>
                    <w:rFonts w:ascii="Cambria Math" w:hAnsi="Cambria Math"/>
                  </w:rPr>
                  <m:t>j</m:t>
                </w:del>
              </m:r>
              <m:r>
                <w:rPr>
                  <w:rFonts w:ascii="Cambria Math" w:hAnsi="Cambria Math"/>
                </w:rPr>
                <m:t>)</m:t>
              </m:r>
            </m:sup>
          </m:sSubSup>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m:t>
          </m:r>
          <m:f>
            <m:fPr>
              <m:ctrlPr>
                <w:rPr>
                  <w:rFonts w:ascii="Cambria Math" w:hAnsi="Cambria Math"/>
                </w:rPr>
              </m:ctrlPr>
            </m:fPr>
            <m:num>
              <m:r>
                <w:rPr>
                  <w:rFonts w:ascii="Cambria Math" w:hAnsi="Cambria Math"/>
                </w:rPr>
                <m:t>λ</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j=1</m:t>
              </m:r>
            </m:sub>
            <m:sup>
              <m:sSub>
                <m:sSubPr>
                  <m:ctrlPr>
                    <w:rPr>
                      <w:rFonts w:ascii="Cambria Math" w:hAnsi="Cambria Math"/>
                    </w:rPr>
                  </m:ctrlPr>
                </m:sSubPr>
                <m:e>
                  <m:r>
                    <w:rPr>
                      <w:rFonts w:ascii="Cambria Math" w:hAnsi="Cambria Math"/>
                    </w:rPr>
                    <m:t>n</m:t>
                  </m:r>
                </m:e>
                <m:sub>
                  <m:r>
                    <w:rPr>
                      <w:rFonts w:ascii="Cambria Math" w:hAnsi="Cambria Math"/>
                    </w:rPr>
                    <m:t>u</m:t>
                  </m:r>
                </m:sub>
              </m:sSub>
            </m:sup>
            <m:e>
              <m:nary>
                <m:naryPr>
                  <m:chr m:val="∑"/>
                  <m:limLoc m:val="undOvr"/>
                  <m:ctrlPr>
                    <w:rPr>
                      <w:rFonts w:ascii="Cambria Math" w:hAnsi="Cambria Math"/>
                    </w:rPr>
                  </m:ctrlPr>
                </m:naryPr>
                <m:sub>
                  <m:r>
                    <w:rPr>
                      <w:rFonts w:ascii="Cambria Math" w:hAnsi="Cambria Math"/>
                    </w:rPr>
                    <m:t>k=1</m:t>
                  </m:r>
                </m:sub>
                <m:sup>
                  <m:r>
                    <w:rPr>
                      <w:rFonts w:ascii="Cambria Math" w:hAnsi="Cambria Math"/>
                    </w:rPr>
                    <m:t>n</m:t>
                  </m:r>
                </m:sup>
                <m:e>
                  <m:r>
                    <w:rPr>
                      <w:rFonts w:ascii="Cambria Math" w:hAnsi="Cambria Math"/>
                    </w:rPr>
                    <m:t>(</m:t>
                  </m:r>
                </m:e>
              </m:nary>
            </m:e>
          </m:nary>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(j)</m:t>
              </m:r>
            </m:sup>
          </m:sSubSup>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  </m:t>
          </m:r>
        </m:oMath>
      </m:oMathPara>
    </w:p>
    <w:p w14:paraId="4F138FF0" w14:textId="77777777" w:rsidR="006C77B1" w:rsidRDefault="006C77B1" w:rsidP="00A07112">
      <w:pPr>
        <w:pStyle w:val="af"/>
      </w:pPr>
      <w:r>
        <w:t>对代价函数求偏导数的结果如下：</w:t>
      </w:r>
    </w:p>
    <w:p w14:paraId="71BB5DDA" w14:textId="458F3699" w:rsidR="006C77B1" w:rsidRDefault="00000000" w:rsidP="00A07112">
      <w:pPr>
        <w:pStyle w:val="af"/>
      </w:pPr>
      <m:oMathPara>
        <m:oMathParaPr>
          <m:jc m:val="center"/>
        </m:oMathParaPr>
        <m:oMath>
          <m:sSubSup>
            <m:sSubSupPr>
              <m:ctrlPr>
                <w:rPr>
                  <w:rFonts w:ascii="Cambria Math" w:hAnsi="Cambria Math"/>
                </w:rPr>
              </m:ctrlPr>
            </m:sSubSupPr>
            <m:e>
              <m:r>
                <w:rPr>
                  <w:rFonts w:ascii="Cambria Math" w:hAnsi="Cambria Math"/>
                </w:rPr>
                <m:t>x</m:t>
              </m:r>
            </m:e>
            <m:sub>
              <m:r>
                <w:rPr>
                  <w:rFonts w:ascii="Cambria Math" w:hAnsi="Cambria Math"/>
                </w:rPr>
                <m:t>k</m:t>
              </m:r>
            </m:sub>
            <m:sup>
              <m:r>
                <w:rPr>
                  <w:rFonts w:ascii="Cambria Math" w:hAnsi="Cambria Math"/>
                </w:rPr>
                <m:t>(i)</m:t>
              </m:r>
            </m:sup>
          </m:sSubSup>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k</m:t>
              </m:r>
            </m:sub>
            <m:sup>
              <m:r>
                <w:rPr>
                  <w:rFonts w:ascii="Cambria Math" w:hAnsi="Cambria Math"/>
                </w:rPr>
                <m:t>(i)</m:t>
              </m:r>
            </m:sup>
          </m:sSubSup>
          <m:r>
            <w:rPr>
              <w:rFonts w:ascii="Cambria Math" w:hAnsi="Cambria Math"/>
            </w:rPr>
            <m:t>-α</m:t>
          </m:r>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j:r</m:t>
                  </m:r>
                  <m:d>
                    <m:dPr>
                      <m:ctrlPr>
                        <w:rPr>
                          <w:rFonts w:ascii="Cambria Math" w:hAnsi="Cambria Math"/>
                          <w:i/>
                        </w:rPr>
                      </m:ctrlPr>
                    </m:dPr>
                    <m:e>
                      <m:r>
                        <w:rPr>
                          <w:rFonts w:ascii="Cambria Math" w:hAnsi="Cambria Math"/>
                        </w:rPr>
                        <m:t>i,j</m:t>
                      </m:r>
                    </m:e>
                  </m:d>
                  <m:r>
                    <w:rPr>
                      <w:rFonts w:ascii="Cambria Math" w:hAnsi="Cambria Math"/>
                    </w:rPr>
                    <m:t>=1</m:t>
                  </m:r>
                </m:sub>
                <m:sup/>
                <m:e>
                  <m:r>
                    <w:rPr>
                      <w:rFonts w:ascii="Cambria Math" w:hAnsi="Cambria Math"/>
                    </w:rPr>
                    <m:t>(</m:t>
                  </m:r>
                </m:e>
              </m:nary>
              <m:r>
                <w:rPr>
                  <w:rFonts w:ascii="Cambria Math" w:hAnsi="Cambria Math"/>
                </w:rPr>
                <m:t>(</m:t>
              </m:r>
              <m:sSup>
                <m:sSupPr>
                  <m:ctrlPr>
                    <w:rPr>
                      <w:rFonts w:ascii="Cambria Math" w:hAnsi="Cambria Math"/>
                    </w:rPr>
                  </m:ctrlPr>
                </m:sSupPr>
                <m:e>
                  <m:r>
                    <w:rPr>
                      <w:rFonts w:ascii="Cambria Math" w:hAnsi="Cambria Math"/>
                    </w:rPr>
                    <m:t>θ</m:t>
                  </m:r>
                </m:e>
                <m:sup>
                  <m:d>
                    <m:dPr>
                      <m:ctrlPr>
                        <w:rPr>
                          <w:rFonts w:ascii="Cambria Math" w:hAnsi="Cambria Math"/>
                          <w:i/>
                        </w:rPr>
                      </m:ctrlPr>
                    </m:dPr>
                    <m:e>
                      <m:r>
                        <w:rPr>
                          <w:rFonts w:ascii="Cambria Math" w:hAnsi="Cambria Math"/>
                        </w:rPr>
                        <m:t>j</m:t>
                      </m:r>
                    </m:e>
                  </m:d>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d>
                    <m:dPr>
                      <m:ctrlPr>
                        <w:rPr>
                          <w:rFonts w:ascii="Cambria Math" w:hAnsi="Cambria Math"/>
                          <w:i/>
                        </w:rPr>
                      </m:ctrlPr>
                    </m:dPr>
                    <m:e>
                      <m:r>
                        <w:rPr>
                          <w:rFonts w:ascii="Cambria Math" w:hAnsi="Cambria Math"/>
                        </w:rPr>
                        <m:t>i</m:t>
                      </m:r>
                    </m:e>
                  </m:d>
                </m:sup>
              </m:sSup>
              <m:r>
                <w:rPr>
                  <w:rFonts w:ascii="Cambria Math" w:hAnsi="Cambria Math"/>
                </w:rPr>
                <m:t>-</m:t>
              </m:r>
              <m:sSup>
                <m:sSupPr>
                  <m:ctrlPr>
                    <w:rPr>
                      <w:rFonts w:ascii="Cambria Math" w:hAnsi="Cambria Math"/>
                    </w:rPr>
                  </m:ctrlPr>
                </m:sSupPr>
                <m:e>
                  <m:r>
                    <w:rPr>
                      <w:rFonts w:ascii="Cambria Math" w:hAnsi="Cambria Math"/>
                    </w:rPr>
                    <m:t>y</m:t>
                  </m:r>
                </m:e>
                <m:sup>
                  <m:d>
                    <m:dPr>
                      <m:ctrlPr>
                        <w:rPr>
                          <w:rFonts w:ascii="Cambria Math" w:hAnsi="Cambria Math"/>
                          <w:i/>
                        </w:rPr>
                      </m:ctrlPr>
                    </m:dPr>
                    <m:e>
                      <m:r>
                        <w:rPr>
                          <w:rFonts w:ascii="Cambria Math" w:hAnsi="Cambria Math"/>
                        </w:rPr>
                        <m:t>i,j</m:t>
                      </m:r>
                    </m:e>
                  </m:d>
                </m:sup>
              </m:sSup>
              <m:r>
                <w:ins w:id="529" w:author="Chen Yang" w:date="2024-06-08T19:18:00Z" w16du:dateUtc="2024-06-08T11:18:00Z">
                  <w:rPr>
                    <w:rFonts w:ascii="Cambria Math" w:hAnsi="Cambria Math"/>
                  </w:rPr>
                  <m:t>)</m:t>
                </w:ins>
              </m:r>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j</m:t>
                  </m:r>
                </m:sup>
              </m:sSubSup>
              <m:r>
                <w:rPr>
                  <w:rFonts w:ascii="Cambria Math" w:hAnsi="Cambria Math"/>
                </w:rPr>
                <m:t>+λ</m:t>
              </m:r>
              <m:sSubSup>
                <m:sSubSupPr>
                  <m:ctrlPr>
                    <w:rPr>
                      <w:rFonts w:ascii="Cambria Math" w:hAnsi="Cambria Math"/>
                    </w:rPr>
                  </m:ctrlPr>
                </m:sSubSupPr>
                <m:e>
                  <m:r>
                    <w:rPr>
                      <w:rFonts w:ascii="Cambria Math" w:hAnsi="Cambria Math"/>
                    </w:rPr>
                    <m:t>x</m:t>
                  </m:r>
                </m:e>
                <m:sub>
                  <m:r>
                    <w:rPr>
                      <w:rFonts w:ascii="Cambria Math" w:hAnsi="Cambria Math"/>
                    </w:rPr>
                    <m:t>k</m:t>
                  </m:r>
                </m:sub>
                <m:sup>
                  <m:r>
                    <w:rPr>
                      <w:rFonts w:ascii="Cambria Math" w:hAnsi="Cambria Math"/>
                    </w:rPr>
                    <m:t>(i)</m:t>
                  </m:r>
                </m:sup>
              </m:sSubSup>
            </m:e>
          </m:d>
          <m:r>
            <w:rPr>
              <w:rFonts w:ascii="Cambria Math" w:hAnsi="Cambria Math"/>
            </w:rPr>
            <m:t> </m:t>
          </m:r>
        </m:oMath>
      </m:oMathPara>
    </w:p>
    <w:p w14:paraId="333F5213" w14:textId="52686F01" w:rsidR="006C77B1" w:rsidRPr="00D7582E" w:rsidRDefault="00000000" w:rsidP="00A07112">
      <w:pPr>
        <w:pStyle w:val="af"/>
      </w:pPr>
      <m:oMathPara>
        <m:oMathParaPr>
          <m:jc m:val="center"/>
        </m:oMathParaPr>
        <m:oMath>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(i)</m:t>
              </m:r>
            </m:sup>
          </m:sSubSup>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(i)</m:t>
              </m:r>
            </m:sup>
          </m:sSubSup>
          <m:r>
            <w:rPr>
              <w:rFonts w:ascii="Cambria Math" w:hAnsi="Cambria Math"/>
            </w:rPr>
            <m:t>-α</m:t>
          </m:r>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i:r</m:t>
                  </m:r>
                  <m:d>
                    <m:dPr>
                      <m:ctrlPr>
                        <w:rPr>
                          <w:rFonts w:ascii="Cambria Math" w:hAnsi="Cambria Math"/>
                          <w:i/>
                        </w:rPr>
                      </m:ctrlPr>
                    </m:dPr>
                    <m:e>
                      <m:r>
                        <w:rPr>
                          <w:rFonts w:ascii="Cambria Math" w:hAnsi="Cambria Math"/>
                        </w:rPr>
                        <m:t>i,j</m:t>
                      </m:r>
                    </m:e>
                  </m:d>
                  <m:r>
                    <w:rPr>
                      <w:rFonts w:ascii="Cambria Math" w:hAnsi="Cambria Math"/>
                    </w:rPr>
                    <m:t>=1</m:t>
                  </m:r>
                </m:sub>
                <m:sup/>
                <m:e>
                  <m:r>
                    <w:rPr>
                      <w:rFonts w:ascii="Cambria Math" w:hAnsi="Cambria Math"/>
                    </w:rPr>
                    <m:t>(</m:t>
                  </m:r>
                </m:e>
              </m:nary>
              <m:r>
                <w:rPr>
                  <w:rFonts w:ascii="Cambria Math" w:hAnsi="Cambria Math"/>
                </w:rPr>
                <m:t>(</m:t>
              </m:r>
              <m:sSup>
                <m:sSupPr>
                  <m:ctrlPr>
                    <w:rPr>
                      <w:rFonts w:ascii="Cambria Math" w:hAnsi="Cambria Math"/>
                    </w:rPr>
                  </m:ctrlPr>
                </m:sSupPr>
                <m:e>
                  <m:r>
                    <w:rPr>
                      <w:rFonts w:ascii="Cambria Math" w:hAnsi="Cambria Math"/>
                    </w:rPr>
                    <m:t>θ</m:t>
                  </m:r>
                </m:e>
                <m:sup>
                  <m:d>
                    <m:dPr>
                      <m:ctrlPr>
                        <w:rPr>
                          <w:rFonts w:ascii="Cambria Math" w:hAnsi="Cambria Math"/>
                          <w:i/>
                        </w:rPr>
                      </m:ctrlPr>
                    </m:dPr>
                    <m:e>
                      <m:r>
                        <w:rPr>
                          <w:rFonts w:ascii="Cambria Math" w:hAnsi="Cambria Math"/>
                        </w:rPr>
                        <m:t>j</m:t>
                      </m:r>
                    </m:e>
                  </m:d>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d>
                    <m:dPr>
                      <m:ctrlPr>
                        <w:rPr>
                          <w:rFonts w:ascii="Cambria Math" w:hAnsi="Cambria Math"/>
                          <w:i/>
                        </w:rPr>
                      </m:ctrlPr>
                    </m:dPr>
                    <m:e>
                      <m:r>
                        <w:rPr>
                          <w:rFonts w:ascii="Cambria Math" w:hAnsi="Cambria Math"/>
                        </w:rPr>
                        <m:t>i</m:t>
                      </m:r>
                    </m:e>
                  </m:d>
                </m:sup>
              </m:sSup>
              <m:r>
                <w:rPr>
                  <w:rFonts w:ascii="Cambria Math" w:hAnsi="Cambria Math"/>
                </w:rPr>
                <m:t>-</m:t>
              </m:r>
              <m:sSup>
                <m:sSupPr>
                  <m:ctrlPr>
                    <w:rPr>
                      <w:rFonts w:ascii="Cambria Math" w:hAnsi="Cambria Math"/>
                    </w:rPr>
                  </m:ctrlPr>
                </m:sSupPr>
                <m:e>
                  <m:r>
                    <w:rPr>
                      <w:rFonts w:ascii="Cambria Math" w:hAnsi="Cambria Math"/>
                    </w:rPr>
                    <m:t>y</m:t>
                  </m:r>
                </m:e>
                <m:sup>
                  <m:d>
                    <m:dPr>
                      <m:ctrlPr>
                        <w:rPr>
                          <w:rFonts w:ascii="Cambria Math" w:hAnsi="Cambria Math"/>
                          <w:i/>
                        </w:rPr>
                      </m:ctrlPr>
                    </m:dPr>
                    <m:e>
                      <m:r>
                        <w:rPr>
                          <w:rFonts w:ascii="Cambria Math" w:hAnsi="Cambria Math"/>
                        </w:rPr>
                        <m:t>i,j</m:t>
                      </m:r>
                    </m:e>
                  </m:d>
                </m:sup>
              </m:sSup>
              <m:r>
                <w:ins w:id="530" w:author="Chen Yang" w:date="2024-06-08T19:19:00Z" w16du:dateUtc="2024-06-08T11:19:00Z">
                  <w:rPr>
                    <w:rFonts w:ascii="Cambria Math" w:hAnsi="Cambria Math"/>
                  </w:rPr>
                  <m:t>)</m:t>
                </w:ins>
              </m:r>
              <m:sSubSup>
                <m:sSubSupPr>
                  <m:ctrlPr>
                    <w:rPr>
                      <w:rFonts w:ascii="Cambria Math" w:hAnsi="Cambria Math"/>
                    </w:rPr>
                  </m:ctrlPr>
                </m:sSubSupPr>
                <m:e>
                  <m:r>
                    <w:rPr>
                      <w:rFonts w:ascii="Cambria Math" w:hAnsi="Cambria Math"/>
                    </w:rPr>
                    <m:t>x</m:t>
                  </m:r>
                </m:e>
                <m:sub>
                  <m:r>
                    <w:rPr>
                      <w:rFonts w:ascii="Cambria Math" w:hAnsi="Cambria Math"/>
                    </w:rPr>
                    <m:t>k</m:t>
                  </m:r>
                </m:sub>
                <m:sup>
                  <m:r>
                    <w:rPr>
                      <w:rFonts w:ascii="Cambria Math" w:hAnsi="Cambria Math"/>
                    </w:rPr>
                    <m:t>(i)</m:t>
                  </m:r>
                </m:sup>
              </m:sSubSup>
              <m:r>
                <w:rPr>
                  <w:rFonts w:ascii="Cambria Math" w:hAnsi="Cambria Math"/>
                </w:rPr>
                <m:t>+λ</m:t>
              </m:r>
              <m:sSubSup>
                <m:sSubSupPr>
                  <m:ctrlPr>
                    <w:rPr>
                      <w:rFonts w:ascii="Cambria Math" w:hAnsi="Cambria Math"/>
                    </w:rPr>
                  </m:ctrlPr>
                </m:sSubSupPr>
                <m:e>
                  <m:r>
                    <w:rPr>
                      <w:rFonts w:ascii="Cambria Math" w:hAnsi="Cambria Math"/>
                    </w:rPr>
                    <m:t>θ</m:t>
                  </m:r>
                </m:e>
                <m:sub>
                  <m:r>
                    <w:rPr>
                      <w:rFonts w:ascii="Cambria Math" w:hAnsi="Cambria Math"/>
                    </w:rPr>
                    <m:t>k</m:t>
                  </m:r>
                </m:sub>
                <m:sup>
                  <m:r>
                    <w:del w:id="531" w:author="Chen Yang" w:date="2024-06-08T19:19:00Z" w16du:dateUtc="2024-06-08T11:19:00Z">
                      <w:rPr>
                        <w:rFonts w:ascii="Cambria Math" w:hAnsi="Cambria Math"/>
                      </w:rPr>
                      <m:t>(</m:t>
                    </w:del>
                  </m:r>
                  <m:r>
                    <w:rPr>
                      <w:rFonts w:ascii="Cambria Math" w:hAnsi="Cambria Math"/>
                    </w:rPr>
                    <m:t>j</m:t>
                  </m:r>
                  <m:r>
                    <w:del w:id="532" w:author="Chen Yang" w:date="2024-06-08T19:19:00Z" w16du:dateUtc="2024-06-08T11:19:00Z">
                      <w:rPr>
                        <w:rFonts w:ascii="Cambria Math" w:hAnsi="Cambria Math"/>
                      </w:rPr>
                      <m:t>)</m:t>
                    </w:del>
                  </m:r>
                </m:sup>
              </m:sSubSup>
            </m:e>
          </m:d>
          <m:r>
            <w:rPr>
              <w:rFonts w:ascii="Cambria Math" w:hAnsi="Cambria Math"/>
            </w:rPr>
            <m:t> </m:t>
          </m:r>
        </m:oMath>
      </m:oMathPara>
    </w:p>
    <w:p w14:paraId="7817C706" w14:textId="4251C89D" w:rsidR="00D7582E" w:rsidDel="008C4A39" w:rsidRDefault="00000000" w:rsidP="00D7582E">
      <w:pPr>
        <w:pStyle w:val="af"/>
        <w:rPr>
          <w:del w:id="533" w:author="Chen Yang" w:date="2024-06-08T19:19:00Z" w16du:dateUtc="2024-06-08T11:19:00Z"/>
        </w:rPr>
      </w:pPr>
      <m:oMathPara>
        <m:oMathParaPr>
          <m:jc m:val="center"/>
        </m:oMathParaPr>
        <m:oMath>
          <m:limLow>
            <m:limLowPr>
              <m:ctrlPr>
                <w:del w:id="534" w:author="Chen Yang" w:date="2024-06-08T19:19:00Z" w16du:dateUtc="2024-06-08T11:19:00Z">
                  <w:rPr>
                    <w:rFonts w:ascii="Cambria Math" w:hAnsi="Cambria Math"/>
                  </w:rPr>
                </w:del>
              </m:ctrlPr>
            </m:limLowPr>
            <m:e>
              <m:r>
                <w:del w:id="535" w:author="Chen Yang" w:date="2024-06-08T19:19:00Z" w16du:dateUtc="2024-06-08T11:19:00Z">
                  <w:rPr>
                    <w:rFonts w:ascii="Cambria Math" w:hAnsi="Cambria Math"/>
                  </w:rPr>
                  <m:t>min</m:t>
                </w:del>
              </m:r>
            </m:e>
            <m:lim>
              <m:sSup>
                <m:sSupPr>
                  <m:ctrlPr>
                    <w:del w:id="536" w:author="Chen Yang" w:date="2024-06-08T19:19:00Z" w16du:dateUtc="2024-06-08T11:19:00Z">
                      <w:rPr>
                        <w:rFonts w:ascii="Cambria Math" w:hAnsi="Cambria Math"/>
                      </w:rPr>
                    </w:del>
                  </m:ctrlPr>
                </m:sSupPr>
                <m:e>
                  <m:r>
                    <w:del w:id="537" w:author="Chen Yang" w:date="2024-06-08T19:19:00Z" w16du:dateUtc="2024-06-08T11:19:00Z">
                      <w:rPr>
                        <w:rFonts w:ascii="Cambria Math" w:hAnsi="Cambria Math"/>
                      </w:rPr>
                      <m:t>x</m:t>
                    </w:del>
                  </m:r>
                </m:e>
                <m:sup>
                  <m:r>
                    <w:del w:id="538" w:author="Chen Yang" w:date="2024-06-08T19:19:00Z" w16du:dateUtc="2024-06-08T11:19:00Z">
                      <w:rPr>
                        <w:rFonts w:ascii="Cambria Math" w:hAnsi="Cambria Math"/>
                      </w:rPr>
                      <m:t>(1)</m:t>
                    </w:del>
                  </m:r>
                </m:sup>
              </m:sSup>
              <m:r>
                <w:del w:id="539" w:author="Chen Yang" w:date="2024-06-08T19:19:00Z" w16du:dateUtc="2024-06-08T11:19:00Z">
                  <w:rPr>
                    <w:rFonts w:ascii="Cambria Math" w:hAnsi="Cambria Math"/>
                  </w:rPr>
                  <m:t>,...,</m:t>
                </w:del>
              </m:r>
              <m:sSup>
                <m:sSupPr>
                  <m:ctrlPr>
                    <w:del w:id="540" w:author="Chen Yang" w:date="2024-06-08T19:19:00Z" w16du:dateUtc="2024-06-08T11:19:00Z">
                      <w:rPr>
                        <w:rFonts w:ascii="Cambria Math" w:hAnsi="Cambria Math"/>
                      </w:rPr>
                    </w:del>
                  </m:ctrlPr>
                </m:sSupPr>
                <m:e>
                  <m:r>
                    <w:del w:id="541" w:author="Chen Yang" w:date="2024-06-08T19:19:00Z" w16du:dateUtc="2024-06-08T11:19:00Z">
                      <w:rPr>
                        <w:rFonts w:ascii="Cambria Math" w:hAnsi="Cambria Math"/>
                      </w:rPr>
                      <m:t>x</m:t>
                    </w:del>
                  </m:r>
                </m:e>
                <m:sup>
                  <m:r>
                    <w:del w:id="542" w:author="Chen Yang" w:date="2024-06-08T19:19:00Z" w16du:dateUtc="2024-06-08T11:19:00Z">
                      <w:rPr>
                        <w:rFonts w:ascii="Cambria Math" w:hAnsi="Cambria Math"/>
                      </w:rPr>
                      <m:t>(</m:t>
                    </w:del>
                  </m:r>
                  <m:sSub>
                    <m:sSubPr>
                      <m:ctrlPr>
                        <w:del w:id="543" w:author="Chen Yang" w:date="2024-06-08T19:19:00Z" w16du:dateUtc="2024-06-08T11:19:00Z">
                          <w:rPr>
                            <w:rFonts w:ascii="Cambria Math" w:hAnsi="Cambria Math"/>
                          </w:rPr>
                        </w:del>
                      </m:ctrlPr>
                    </m:sSubPr>
                    <m:e>
                      <m:r>
                        <w:del w:id="544" w:author="Chen Yang" w:date="2024-06-08T19:19:00Z" w16du:dateUtc="2024-06-08T11:19:00Z">
                          <w:rPr>
                            <w:rFonts w:ascii="Cambria Math" w:hAnsi="Cambria Math"/>
                          </w:rPr>
                          <m:t>n</m:t>
                        </w:del>
                      </m:r>
                    </m:e>
                    <m:sub>
                      <m:r>
                        <w:del w:id="545" w:author="Chen Yang" w:date="2024-06-08T19:19:00Z" w16du:dateUtc="2024-06-08T11:19:00Z">
                          <w:rPr>
                            <w:rFonts w:ascii="Cambria Math" w:hAnsi="Cambria Math"/>
                          </w:rPr>
                          <m:t>m</m:t>
                        </w:del>
                      </m:r>
                    </m:sub>
                  </m:sSub>
                  <m:r>
                    <w:del w:id="546" w:author="Chen Yang" w:date="2024-06-08T19:19:00Z" w16du:dateUtc="2024-06-08T11:19:00Z">
                      <w:rPr>
                        <w:rFonts w:ascii="Cambria Math" w:hAnsi="Cambria Math"/>
                      </w:rPr>
                      <m:t>)</m:t>
                    </w:del>
                  </m:r>
                </m:sup>
              </m:sSup>
            </m:lim>
          </m:limLow>
          <m:f>
            <m:fPr>
              <m:ctrlPr>
                <w:del w:id="547" w:author="Chen Yang" w:date="2024-06-08T19:19:00Z" w16du:dateUtc="2024-06-08T11:19:00Z">
                  <w:rPr>
                    <w:rFonts w:ascii="Cambria Math" w:hAnsi="Cambria Math"/>
                  </w:rPr>
                </w:del>
              </m:ctrlPr>
            </m:fPr>
            <m:num>
              <m:r>
                <w:del w:id="548" w:author="Chen Yang" w:date="2024-06-08T19:19:00Z" w16du:dateUtc="2024-06-08T11:19:00Z">
                  <w:rPr>
                    <w:rFonts w:ascii="Cambria Math" w:hAnsi="Cambria Math"/>
                  </w:rPr>
                  <m:t>1</m:t>
                </w:del>
              </m:r>
            </m:num>
            <m:den>
              <m:r>
                <w:del w:id="549" w:author="Chen Yang" w:date="2024-06-08T19:19:00Z" w16du:dateUtc="2024-06-08T11:19:00Z">
                  <w:rPr>
                    <w:rFonts w:ascii="Cambria Math" w:hAnsi="Cambria Math"/>
                  </w:rPr>
                  <m:t>2</m:t>
                </w:del>
              </m:r>
            </m:den>
          </m:f>
          <m:nary>
            <m:naryPr>
              <m:chr m:val="∑"/>
              <m:limLoc m:val="undOvr"/>
              <m:ctrlPr>
                <w:del w:id="550" w:author="Chen Yang" w:date="2024-06-08T19:19:00Z" w16du:dateUtc="2024-06-08T11:19:00Z">
                  <w:rPr>
                    <w:rFonts w:ascii="Cambria Math" w:hAnsi="Cambria Math"/>
                  </w:rPr>
                </w:del>
              </m:ctrlPr>
            </m:naryPr>
            <m:sub>
              <m:r>
                <w:del w:id="551" w:author="Chen Yang" w:date="2024-06-08T19:19:00Z" w16du:dateUtc="2024-06-08T11:19:00Z">
                  <w:rPr>
                    <w:rFonts w:ascii="Cambria Math" w:hAnsi="Cambria Math"/>
                  </w:rPr>
                  <m:t>i=1</m:t>
                </w:del>
              </m:r>
            </m:sub>
            <m:sup>
              <m:sSub>
                <m:sSubPr>
                  <m:ctrlPr>
                    <w:del w:id="552" w:author="Chen Yang" w:date="2024-06-08T19:19:00Z" w16du:dateUtc="2024-06-08T11:19:00Z">
                      <w:rPr>
                        <w:rFonts w:ascii="Cambria Math" w:hAnsi="Cambria Math"/>
                      </w:rPr>
                    </w:del>
                  </m:ctrlPr>
                </m:sSubPr>
                <m:e>
                  <m:r>
                    <w:del w:id="553" w:author="Chen Yang" w:date="2024-06-08T19:19:00Z" w16du:dateUtc="2024-06-08T11:19:00Z">
                      <w:rPr>
                        <w:rFonts w:ascii="Cambria Math" w:hAnsi="Cambria Math"/>
                      </w:rPr>
                      <m:t>n</m:t>
                    </w:del>
                  </m:r>
                </m:e>
                <m:sub>
                  <m:r>
                    <w:del w:id="554" w:author="Chen Yang" w:date="2024-06-08T19:19:00Z" w16du:dateUtc="2024-06-08T11:19:00Z">
                      <w:rPr>
                        <w:rFonts w:ascii="Cambria Math" w:hAnsi="Cambria Math"/>
                      </w:rPr>
                      <m:t>m</m:t>
                    </w:del>
                  </m:r>
                </m:sub>
              </m:sSub>
            </m:sup>
            <m:e>
              <m:nary>
                <m:naryPr>
                  <m:chr m:val="∑"/>
                  <m:limLoc m:val="undOvr"/>
                  <m:supHide m:val="1"/>
                  <m:ctrlPr>
                    <w:del w:id="555" w:author="Chen Yang" w:date="2024-06-08T19:19:00Z" w16du:dateUtc="2024-06-08T11:19:00Z">
                      <w:rPr>
                        <w:rFonts w:ascii="Cambria Math" w:hAnsi="Cambria Math"/>
                      </w:rPr>
                    </w:del>
                  </m:ctrlPr>
                </m:naryPr>
                <m:sub>
                  <m:r>
                    <w:del w:id="556" w:author="Chen Yang" w:date="2024-06-08T19:19:00Z" w16du:dateUtc="2024-06-08T11:19:00Z">
                      <w:rPr>
                        <w:rFonts w:ascii="Cambria Math" w:hAnsi="Cambria Math"/>
                      </w:rPr>
                      <m:t>jr(i,j)=1</m:t>
                    </w:del>
                  </m:r>
                </m:sub>
                <m:sup/>
                <m:e>
                  <m:r>
                    <w:del w:id="557" w:author="Chen Yang" w:date="2024-06-08T19:19:00Z" w16du:dateUtc="2024-06-08T11:19:00Z">
                      <w:rPr>
                        <w:rFonts w:ascii="Cambria Math" w:hAnsi="Cambria Math"/>
                      </w:rPr>
                      <m:t>(</m:t>
                    </w:del>
                  </m:r>
                </m:e>
              </m:nary>
            </m:e>
          </m:nary>
          <m:r>
            <w:del w:id="558" w:author="Chen Yang" w:date="2024-06-08T19:19:00Z" w16du:dateUtc="2024-06-08T11:19:00Z">
              <w:rPr>
                <w:rFonts w:ascii="Cambria Math" w:hAnsi="Cambria Math"/>
              </w:rPr>
              <m:t>(</m:t>
            </w:del>
          </m:r>
          <m:sSup>
            <m:sSupPr>
              <m:ctrlPr>
                <w:del w:id="559" w:author="Chen Yang" w:date="2024-06-08T19:19:00Z" w16du:dateUtc="2024-06-08T11:19:00Z">
                  <w:rPr>
                    <w:rFonts w:ascii="Cambria Math" w:hAnsi="Cambria Math"/>
                  </w:rPr>
                </w:del>
              </m:ctrlPr>
            </m:sSupPr>
            <m:e>
              <m:r>
                <w:del w:id="560" w:author="Chen Yang" w:date="2024-06-08T19:19:00Z" w16du:dateUtc="2024-06-08T11:19:00Z">
                  <w:rPr>
                    <w:rFonts w:ascii="Cambria Math" w:hAnsi="Cambria Math"/>
                  </w:rPr>
                  <m:t>θ</m:t>
                </w:del>
              </m:r>
            </m:e>
            <m:sup>
              <m:r>
                <w:del w:id="561" w:author="Chen Yang" w:date="2024-06-08T19:19:00Z" w16du:dateUtc="2024-06-08T11:19:00Z">
                  <w:rPr>
                    <w:rFonts w:ascii="Cambria Math" w:hAnsi="Cambria Math"/>
                  </w:rPr>
                  <m:t>(j)</m:t>
                </w:del>
              </m:r>
            </m:sup>
          </m:sSup>
          <m:sSup>
            <m:sSupPr>
              <m:ctrlPr>
                <w:del w:id="562" w:author="Chen Yang" w:date="2024-06-08T19:19:00Z" w16du:dateUtc="2024-06-08T11:19:00Z">
                  <w:rPr>
                    <w:rFonts w:ascii="Cambria Math" w:hAnsi="Cambria Math"/>
                  </w:rPr>
                </w:del>
              </m:ctrlPr>
            </m:sSupPr>
            <m:e>
              <m:r>
                <w:del w:id="563" w:author="Chen Yang" w:date="2024-06-08T19:19:00Z" w16du:dateUtc="2024-06-08T11:19:00Z">
                  <w:rPr>
                    <w:rFonts w:ascii="Cambria Math" w:hAnsi="Cambria Math"/>
                  </w:rPr>
                  <m:t>)</m:t>
                </w:del>
              </m:r>
            </m:e>
            <m:sup>
              <m:r>
                <w:del w:id="564" w:author="Chen Yang" w:date="2024-06-08T19:19:00Z" w16du:dateUtc="2024-06-08T11:19:00Z">
                  <w:rPr>
                    <w:rFonts w:ascii="Cambria Math" w:hAnsi="Cambria Math"/>
                  </w:rPr>
                  <m:t>T</m:t>
                </w:del>
              </m:r>
            </m:sup>
          </m:sSup>
          <m:sSup>
            <m:sSupPr>
              <m:ctrlPr>
                <w:del w:id="565" w:author="Chen Yang" w:date="2024-06-08T19:19:00Z" w16du:dateUtc="2024-06-08T11:19:00Z">
                  <w:rPr>
                    <w:rFonts w:ascii="Cambria Math" w:hAnsi="Cambria Math"/>
                  </w:rPr>
                </w:del>
              </m:ctrlPr>
            </m:sSupPr>
            <m:e>
              <m:r>
                <w:del w:id="566" w:author="Chen Yang" w:date="2024-06-08T19:19:00Z" w16du:dateUtc="2024-06-08T11:19:00Z">
                  <w:rPr>
                    <w:rFonts w:ascii="Cambria Math" w:hAnsi="Cambria Math"/>
                  </w:rPr>
                  <m:t>x</m:t>
                </w:del>
              </m:r>
            </m:e>
            <m:sup>
              <m:r>
                <w:del w:id="567" w:author="Chen Yang" w:date="2024-06-08T19:19:00Z" w16du:dateUtc="2024-06-08T11:19:00Z">
                  <w:rPr>
                    <w:rFonts w:ascii="Cambria Math" w:hAnsi="Cambria Math"/>
                  </w:rPr>
                  <m:t>(i)</m:t>
                </w:del>
              </m:r>
            </m:sup>
          </m:sSup>
          <m:r>
            <w:del w:id="568" w:author="Chen Yang" w:date="2024-06-08T19:19:00Z" w16du:dateUtc="2024-06-08T11:19:00Z">
              <w:rPr>
                <w:rFonts w:ascii="Cambria Math" w:hAnsi="Cambria Math"/>
              </w:rPr>
              <m:t>-</m:t>
            </w:del>
          </m:r>
          <m:sSup>
            <m:sSupPr>
              <m:ctrlPr>
                <w:del w:id="569" w:author="Chen Yang" w:date="2024-06-08T19:19:00Z" w16du:dateUtc="2024-06-08T11:19:00Z">
                  <w:rPr>
                    <w:rFonts w:ascii="Cambria Math" w:hAnsi="Cambria Math"/>
                  </w:rPr>
                </w:del>
              </m:ctrlPr>
            </m:sSupPr>
            <m:e>
              <m:r>
                <w:del w:id="570" w:author="Chen Yang" w:date="2024-06-08T19:19:00Z" w16du:dateUtc="2024-06-08T11:19:00Z">
                  <w:rPr>
                    <w:rFonts w:ascii="Cambria Math" w:hAnsi="Cambria Math"/>
                  </w:rPr>
                  <m:t>y</m:t>
                </w:del>
              </m:r>
            </m:e>
            <m:sup>
              <m:r>
                <w:del w:id="571" w:author="Chen Yang" w:date="2024-06-08T19:19:00Z" w16du:dateUtc="2024-06-08T11:19:00Z">
                  <w:rPr>
                    <w:rFonts w:ascii="Cambria Math" w:hAnsi="Cambria Math"/>
                  </w:rPr>
                  <m:t>(i,j)</m:t>
                </w:del>
              </m:r>
            </m:sup>
          </m:sSup>
          <m:sSup>
            <m:sSupPr>
              <m:ctrlPr>
                <w:del w:id="572" w:author="Chen Yang" w:date="2024-06-08T19:19:00Z" w16du:dateUtc="2024-06-08T11:19:00Z">
                  <w:rPr>
                    <w:rFonts w:ascii="Cambria Math" w:hAnsi="Cambria Math"/>
                  </w:rPr>
                </w:del>
              </m:ctrlPr>
            </m:sSupPr>
            <m:e>
              <m:r>
                <w:del w:id="573" w:author="Chen Yang" w:date="2024-06-08T19:19:00Z" w16du:dateUtc="2024-06-08T11:19:00Z">
                  <w:rPr>
                    <w:rFonts w:ascii="Cambria Math" w:hAnsi="Cambria Math"/>
                  </w:rPr>
                  <m:t>)</m:t>
                </w:del>
              </m:r>
            </m:e>
            <m:sup>
              <m:r>
                <w:del w:id="574" w:author="Chen Yang" w:date="2024-06-08T19:19:00Z" w16du:dateUtc="2024-06-08T11:19:00Z">
                  <w:rPr>
                    <w:rFonts w:ascii="Cambria Math" w:hAnsi="Cambria Math"/>
                  </w:rPr>
                  <m:t>2</m:t>
                </w:del>
              </m:r>
            </m:sup>
          </m:sSup>
          <m:r>
            <w:del w:id="575" w:author="Chen Yang" w:date="2024-06-08T19:19:00Z" w16du:dateUtc="2024-06-08T11:19:00Z">
              <w:rPr>
                <w:rFonts w:ascii="Cambria Math" w:hAnsi="Cambria Math"/>
              </w:rPr>
              <m:t>+</m:t>
            </w:del>
          </m:r>
          <m:f>
            <m:fPr>
              <m:ctrlPr>
                <w:del w:id="576" w:author="Chen Yang" w:date="2024-06-08T19:19:00Z" w16du:dateUtc="2024-06-08T11:19:00Z">
                  <w:rPr>
                    <w:rFonts w:ascii="Cambria Math" w:hAnsi="Cambria Math"/>
                  </w:rPr>
                </w:del>
              </m:ctrlPr>
            </m:fPr>
            <m:num>
              <m:r>
                <w:del w:id="577" w:author="Chen Yang" w:date="2024-06-08T19:19:00Z" w16du:dateUtc="2024-06-08T11:19:00Z">
                  <w:rPr>
                    <w:rFonts w:ascii="Cambria Math" w:hAnsi="Cambria Math"/>
                  </w:rPr>
                  <m:t>λ</m:t>
                </w:del>
              </m:r>
            </m:num>
            <m:den>
              <m:r>
                <w:del w:id="578" w:author="Chen Yang" w:date="2024-06-08T19:19:00Z" w16du:dateUtc="2024-06-08T11:19:00Z">
                  <w:rPr>
                    <w:rFonts w:ascii="Cambria Math" w:hAnsi="Cambria Math"/>
                  </w:rPr>
                  <m:t>2</m:t>
                </w:del>
              </m:r>
            </m:den>
          </m:f>
          <m:nary>
            <m:naryPr>
              <m:chr m:val="∑"/>
              <m:limLoc m:val="undOvr"/>
              <m:ctrlPr>
                <w:del w:id="579" w:author="Chen Yang" w:date="2024-06-08T19:19:00Z" w16du:dateUtc="2024-06-08T11:19:00Z">
                  <w:rPr>
                    <w:rFonts w:ascii="Cambria Math" w:hAnsi="Cambria Math"/>
                  </w:rPr>
                </w:del>
              </m:ctrlPr>
            </m:naryPr>
            <m:sub>
              <m:r>
                <w:del w:id="580" w:author="Chen Yang" w:date="2024-06-08T19:19:00Z" w16du:dateUtc="2024-06-08T11:19:00Z">
                  <w:rPr>
                    <w:rFonts w:ascii="Cambria Math" w:hAnsi="Cambria Math"/>
                  </w:rPr>
                  <m:t>i=1</m:t>
                </w:del>
              </m:r>
            </m:sub>
            <m:sup>
              <m:sSub>
                <m:sSubPr>
                  <m:ctrlPr>
                    <w:del w:id="581" w:author="Chen Yang" w:date="2024-06-08T19:19:00Z" w16du:dateUtc="2024-06-08T11:19:00Z">
                      <w:rPr>
                        <w:rFonts w:ascii="Cambria Math" w:hAnsi="Cambria Math"/>
                      </w:rPr>
                    </w:del>
                  </m:ctrlPr>
                </m:sSubPr>
                <m:e>
                  <m:r>
                    <w:del w:id="582" w:author="Chen Yang" w:date="2024-06-08T19:19:00Z" w16du:dateUtc="2024-06-08T11:19:00Z">
                      <w:rPr>
                        <w:rFonts w:ascii="Cambria Math" w:hAnsi="Cambria Math"/>
                      </w:rPr>
                      <m:t>n</m:t>
                    </w:del>
                  </m:r>
                </m:e>
                <m:sub>
                  <m:r>
                    <w:del w:id="583" w:author="Chen Yang" w:date="2024-06-08T19:19:00Z" w16du:dateUtc="2024-06-08T11:19:00Z">
                      <w:rPr>
                        <w:rFonts w:ascii="Cambria Math" w:hAnsi="Cambria Math"/>
                      </w:rPr>
                      <m:t>m</m:t>
                    </w:del>
                  </m:r>
                </m:sub>
              </m:sSub>
            </m:sup>
            <m:e>
              <m:nary>
                <m:naryPr>
                  <m:chr m:val="∑"/>
                  <m:limLoc m:val="undOvr"/>
                  <m:ctrlPr>
                    <w:del w:id="584" w:author="Chen Yang" w:date="2024-06-08T19:19:00Z" w16du:dateUtc="2024-06-08T11:19:00Z">
                      <w:rPr>
                        <w:rFonts w:ascii="Cambria Math" w:hAnsi="Cambria Math"/>
                      </w:rPr>
                    </w:del>
                  </m:ctrlPr>
                </m:naryPr>
                <m:sub>
                  <m:r>
                    <w:del w:id="585" w:author="Chen Yang" w:date="2024-06-08T19:19:00Z" w16du:dateUtc="2024-06-08T11:19:00Z">
                      <w:rPr>
                        <w:rFonts w:ascii="Cambria Math" w:hAnsi="Cambria Math"/>
                      </w:rPr>
                      <m:t>k=1</m:t>
                    </w:del>
                  </m:r>
                </m:sub>
                <m:sup>
                  <m:r>
                    <w:del w:id="586" w:author="Chen Yang" w:date="2024-06-08T19:19:00Z" w16du:dateUtc="2024-06-08T11:19:00Z">
                      <w:rPr>
                        <w:rFonts w:ascii="Cambria Math" w:hAnsi="Cambria Math"/>
                      </w:rPr>
                      <m:t>n</m:t>
                    </w:del>
                  </m:r>
                </m:sup>
                <m:e>
                  <m:r>
                    <w:del w:id="587" w:author="Chen Yang" w:date="2024-06-08T19:19:00Z" w16du:dateUtc="2024-06-08T11:19:00Z">
                      <w:rPr>
                        <w:rFonts w:ascii="Cambria Math" w:hAnsi="Cambria Math"/>
                      </w:rPr>
                      <m:t>(</m:t>
                    </w:del>
                  </m:r>
                </m:e>
              </m:nary>
            </m:e>
          </m:nary>
          <m:sSubSup>
            <m:sSubSupPr>
              <m:ctrlPr>
                <w:del w:id="588" w:author="Chen Yang" w:date="2024-06-08T19:19:00Z" w16du:dateUtc="2024-06-08T11:19:00Z">
                  <w:rPr>
                    <w:rFonts w:ascii="Cambria Math" w:hAnsi="Cambria Math"/>
                  </w:rPr>
                </w:del>
              </m:ctrlPr>
            </m:sSubSupPr>
            <m:e>
              <m:r>
                <w:del w:id="589" w:author="Chen Yang" w:date="2024-06-08T19:19:00Z" w16du:dateUtc="2024-06-08T11:19:00Z">
                  <w:rPr>
                    <w:rFonts w:ascii="Cambria Math" w:hAnsi="Cambria Math"/>
                  </w:rPr>
                  <m:t>x</m:t>
                </w:del>
              </m:r>
            </m:e>
            <m:sub>
              <m:r>
                <w:del w:id="590" w:author="Chen Yang" w:date="2024-06-08T19:19:00Z" w16du:dateUtc="2024-06-08T11:19:00Z">
                  <w:rPr>
                    <w:rFonts w:ascii="Cambria Math" w:hAnsi="Cambria Math"/>
                  </w:rPr>
                  <m:t>k</m:t>
                </w:del>
              </m:r>
            </m:sub>
            <m:sup>
              <m:r>
                <w:del w:id="591" w:author="Chen Yang" w:date="2024-06-08T19:19:00Z" w16du:dateUtc="2024-06-08T11:19:00Z">
                  <w:rPr>
                    <w:rFonts w:ascii="Cambria Math" w:hAnsi="Cambria Math"/>
                  </w:rPr>
                  <m:t>(i)</m:t>
                </w:del>
              </m:r>
            </m:sup>
          </m:sSubSup>
          <m:sSup>
            <m:sSupPr>
              <m:ctrlPr>
                <w:del w:id="592" w:author="Chen Yang" w:date="2024-06-08T19:19:00Z" w16du:dateUtc="2024-06-08T11:19:00Z">
                  <w:rPr>
                    <w:rFonts w:ascii="Cambria Math" w:hAnsi="Cambria Math"/>
                  </w:rPr>
                </w:del>
              </m:ctrlPr>
            </m:sSupPr>
            <m:e>
              <m:r>
                <w:del w:id="593" w:author="Chen Yang" w:date="2024-06-08T19:19:00Z" w16du:dateUtc="2024-06-08T11:19:00Z">
                  <w:rPr>
                    <w:rFonts w:ascii="Cambria Math" w:hAnsi="Cambria Math"/>
                  </w:rPr>
                  <m:t>)</m:t>
                </w:del>
              </m:r>
            </m:e>
            <m:sup>
              <m:r>
                <w:del w:id="594" w:author="Chen Yang" w:date="2024-06-08T19:19:00Z" w16du:dateUtc="2024-06-08T11:19:00Z">
                  <w:rPr>
                    <w:rFonts w:ascii="Cambria Math" w:hAnsi="Cambria Math"/>
                  </w:rPr>
                  <m:t>2</m:t>
                </w:del>
              </m:r>
            </m:sup>
          </m:sSup>
          <m:r>
            <w:del w:id="595" w:author="Chen Yang" w:date="2024-06-08T19:19:00Z" w16du:dateUtc="2024-06-08T11:19:00Z">
              <w:rPr>
                <w:rFonts w:ascii="Cambria Math" w:hAnsi="Cambria Math"/>
              </w:rPr>
              <m:t>  </m:t>
            </w:del>
          </m:r>
        </m:oMath>
      </m:oMathPara>
    </w:p>
    <w:p w14:paraId="5E057745" w14:textId="77777777" w:rsidR="006C77B1" w:rsidRDefault="006C77B1" w:rsidP="00A07112">
      <w:pPr>
        <w:pStyle w:val="af"/>
      </w:pPr>
      <w:r>
        <w:t>注：在协同过滤从算法中，我们通常不使用方差项，如果需要的话，算法会自动学得。</w:t>
      </w:r>
      <w:r>
        <w:t xml:space="preserve"> </w:t>
      </w:r>
      <w:r>
        <w:t>协同过滤算法使用步骤如下：</w:t>
      </w:r>
    </w:p>
    <w:p w14:paraId="12BD6E02" w14:textId="100BB3BC" w:rsidR="006C77B1" w:rsidRDefault="00A07112" w:rsidP="00A07112">
      <w:pPr>
        <w:pStyle w:val="af"/>
      </w:pPr>
      <w:r>
        <w:rPr>
          <w:rFonts w:hint="eastAsia"/>
        </w:rPr>
        <w:t>1.</w:t>
      </w:r>
      <w:r w:rsidR="00D7582E">
        <w:t xml:space="preserve"> </w:t>
      </w:r>
      <w:r w:rsidR="006C77B1">
        <w:t>初始</w:t>
      </w:r>
      <w:r w:rsidR="006C77B1">
        <w:t xml:space="preserve"> </w:t>
      </w:r>
      <m:oMath>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t>
            </m:r>
            <m:sSub>
              <m:sSubPr>
                <m:ctrlPr>
                  <w:ins w:id="596" w:author="Chen Yang" w:date="2024-06-08T19:22:00Z" w16du:dateUtc="2024-06-08T11:22:00Z">
                    <w:rPr>
                      <w:rFonts w:ascii="Cambria Math" w:hAnsi="Cambria Math"/>
                      <w:i/>
                    </w:rPr>
                  </w:ins>
                </m:ctrlPr>
              </m:sSubPr>
              <m:e>
                <m:r>
                  <w:ins w:id="597" w:author="Chen Yang" w:date="2024-06-08T19:22:00Z" w16du:dateUtc="2024-06-08T11:22:00Z">
                    <w:rPr>
                      <w:rFonts w:ascii="Cambria Math" w:hAnsi="Cambria Math"/>
                    </w:rPr>
                    <m:t>n</m:t>
                  </w:ins>
                </m:r>
              </m:e>
              <m:sub>
                <m:r>
                  <w:ins w:id="598" w:author="Chen Yang" w:date="2024-06-08T19:22:00Z" w16du:dateUtc="2024-06-08T11:22:00Z">
                    <w:rPr>
                      <w:rFonts w:ascii="Cambria Math" w:hAnsi="Cambria Math"/>
                    </w:rPr>
                    <m:t>m</m:t>
                  </w:ins>
                </m:r>
              </m:sub>
            </m:sSub>
            <m:r>
              <w:del w:id="599" w:author="Chen Yang" w:date="2024-06-08T19:22:00Z" w16du:dateUtc="2024-06-08T11:22:00Z">
                <w:rPr>
                  <w:rFonts w:ascii="Cambria Math" w:hAnsi="Cambria Math"/>
                </w:rPr>
                <m:t>nm</m:t>
              </w:del>
            </m:r>
            <m:r>
              <w:rPr>
                <w:rFonts w:ascii="Cambria Math" w:hAnsi="Cambria Math"/>
              </w:rPr>
              <m:t>)</m:t>
            </m:r>
          </m:sup>
        </m:sSup>
        <m:r>
          <w:rPr>
            <w:rFonts w:ascii="Cambria Math" w:hAnsi="Cambria Math"/>
          </w:rPr>
          <m:t>, </m:t>
        </m:r>
        <m:sSup>
          <m:sSupPr>
            <m:ctrlPr>
              <w:rPr>
                <w:rFonts w:ascii="Cambria Math" w:hAnsi="Cambria Math"/>
              </w:rPr>
            </m:ctrlPr>
          </m:sSupPr>
          <m:e>
            <m:r>
              <w:rPr>
                <w:rFonts w:ascii="Cambria Math" w:hAnsi="Cambria Math"/>
              </w:rPr>
              <m:t>θ</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u</m:t>
                </m:r>
              </m:sub>
            </m:sSub>
            <m:r>
              <w:rPr>
                <w:rFonts w:ascii="Cambria Math" w:hAnsi="Cambria Math"/>
              </w:rPr>
              <m:t>)</m:t>
            </m:r>
          </m:sup>
        </m:sSup>
      </m:oMath>
      <w:r w:rsidR="006C77B1">
        <w:t>为一些</w:t>
      </w:r>
      <w:proofErr w:type="gramStart"/>
      <w:r w:rsidR="006C77B1">
        <w:t>随机小</w:t>
      </w:r>
      <w:proofErr w:type="gramEnd"/>
      <w:r w:rsidR="006C77B1">
        <w:t>值</w:t>
      </w:r>
    </w:p>
    <w:p w14:paraId="0831F156" w14:textId="23447919" w:rsidR="006C77B1" w:rsidRDefault="00A07112" w:rsidP="00A07112">
      <w:pPr>
        <w:pStyle w:val="af"/>
      </w:pPr>
      <w:r>
        <w:t>2.</w:t>
      </w:r>
      <w:r w:rsidR="00D7582E">
        <w:t xml:space="preserve"> </w:t>
      </w:r>
      <w:r w:rsidR="006C77B1">
        <w:t>使用梯度下降算法最小化代价函数</w:t>
      </w:r>
    </w:p>
    <w:p w14:paraId="7F0422F7" w14:textId="58AB8BCC" w:rsidR="006C77B1" w:rsidRDefault="00A07112" w:rsidP="00A07112">
      <w:pPr>
        <w:pStyle w:val="af"/>
      </w:pPr>
      <w:r>
        <w:rPr>
          <w:rFonts w:hint="eastAsia"/>
        </w:rPr>
        <w:t>3.</w:t>
      </w:r>
      <w:r w:rsidR="00D7582E">
        <w:t xml:space="preserve"> </w:t>
      </w:r>
      <w:r w:rsidR="006C77B1">
        <w:t>在训练完算法后，我们预测</w:t>
      </w:r>
      <m:oMath>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(j)</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oMath>
      <w:r w:rsidR="006C77B1">
        <w:t>为用户</w:t>
      </w:r>
      <w:r w:rsidR="006C77B1">
        <w:t xml:space="preserve"> </w:t>
      </w:r>
      <m:oMath>
        <m:r>
          <w:rPr>
            <w:rFonts w:ascii="Cambria Math" w:hAnsi="Cambria Math"/>
          </w:rPr>
          <m:t>j</m:t>
        </m:r>
      </m:oMath>
      <w:r w:rsidR="006C77B1">
        <w:t xml:space="preserve"> </w:t>
      </w:r>
      <w:r w:rsidR="006C77B1">
        <w:t>给电影</w:t>
      </w:r>
      <w:r w:rsidR="006C77B1">
        <w:t xml:space="preserve"> </w:t>
      </w:r>
      <m:oMath>
        <m:r>
          <w:rPr>
            <w:rFonts w:ascii="Cambria Math" w:hAnsi="Cambria Math"/>
          </w:rPr>
          <m:t>i</m:t>
        </m:r>
      </m:oMath>
      <w:r w:rsidR="006C77B1">
        <w:t xml:space="preserve"> </w:t>
      </w:r>
      <w:r w:rsidR="006C77B1">
        <w:t>的评分</w:t>
      </w:r>
    </w:p>
    <w:p w14:paraId="5CBE5CCF" w14:textId="77777777" w:rsidR="006C77B1" w:rsidRDefault="006C77B1" w:rsidP="00A07112">
      <w:pPr>
        <w:pStyle w:val="af"/>
      </w:pPr>
      <w:r>
        <w:t>通过这个学习过程获得的特征矩阵包含了有关电影的重要数据，这些数据</w:t>
      </w:r>
      <w:proofErr w:type="gramStart"/>
      <w:r>
        <w:t>不</w:t>
      </w:r>
      <w:proofErr w:type="gramEnd"/>
      <w:r>
        <w:t>总是人能读懂的，但是我们可以用这些数据作为给用户推荐电影的依据。</w:t>
      </w:r>
    </w:p>
    <w:p w14:paraId="0DFB4D70" w14:textId="77777777" w:rsidR="006C77B1" w:rsidRDefault="006C77B1" w:rsidP="00A07112">
      <w:pPr>
        <w:pStyle w:val="af"/>
      </w:pPr>
      <w:r>
        <w:t>例如，如果一位用户正在观看电影</w:t>
      </w:r>
      <w:r>
        <w:t xml:space="preserve"> </w:t>
      </w:r>
      <m:oMath>
        <m:sSup>
          <m:sSupPr>
            <m:ctrlPr>
              <w:rPr>
                <w:rFonts w:ascii="Cambria Math" w:hAnsi="Cambria Math"/>
              </w:rPr>
            </m:ctrlPr>
          </m:sSupPr>
          <m:e>
            <m:r>
              <w:rPr>
                <w:rFonts w:ascii="Cambria Math" w:hAnsi="Cambria Math"/>
              </w:rPr>
              <m:t>x</m:t>
            </m:r>
          </m:e>
          <m:sup>
            <m:r>
              <w:rPr>
                <w:rFonts w:ascii="Cambria Math" w:hAnsi="Cambria Math"/>
              </w:rPr>
              <m:t>(i)</m:t>
            </m:r>
          </m:sup>
        </m:sSup>
      </m:oMath>
      <w:r>
        <w:t>，我们可以寻找另一部电影</w:t>
      </w:r>
      <m:oMath>
        <m:sSup>
          <m:sSupPr>
            <m:ctrlPr>
              <w:rPr>
                <w:rFonts w:ascii="Cambria Math" w:hAnsi="Cambria Math"/>
              </w:rPr>
            </m:ctrlPr>
          </m:sSupPr>
          <m:e>
            <m:r>
              <w:rPr>
                <w:rFonts w:ascii="Cambria Math" w:hAnsi="Cambria Math"/>
              </w:rPr>
              <m:t>x</m:t>
            </m:r>
          </m:e>
          <m:sup>
            <m:r>
              <w:rPr>
                <w:rFonts w:ascii="Cambria Math" w:hAnsi="Cambria Math"/>
              </w:rPr>
              <m:t>(j)</m:t>
            </m:r>
          </m:sup>
        </m:sSup>
      </m:oMath>
      <w:r>
        <w:t>，依据两部电影</w:t>
      </w:r>
      <w:r>
        <w:lastRenderedPageBreak/>
        <w:t>的特征向量之间的距离</w:t>
      </w:r>
      <m:oMath>
        <m:d>
          <m:dPr>
            <m:begChr m:val="∥"/>
            <m:endChr m:val="∥"/>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(j)</m:t>
                </m:r>
              </m:sup>
            </m:sSup>
          </m:e>
        </m:d>
      </m:oMath>
      <w:r>
        <w:t>的大小。</w:t>
      </w:r>
    </w:p>
    <w:p w14:paraId="740D38A9" w14:textId="77777777" w:rsidR="00A07112" w:rsidRDefault="00A07112">
      <w:pPr>
        <w:widowControl/>
        <w:jc w:val="left"/>
        <w:rPr>
          <w:b/>
          <w:bCs/>
          <w:sz w:val="32"/>
          <w:szCs w:val="32"/>
        </w:rPr>
      </w:pPr>
      <w:bookmarkStart w:id="600" w:name="header-n382"/>
      <w:bookmarkEnd w:id="600"/>
      <w:r>
        <w:br w:type="page"/>
      </w:r>
    </w:p>
    <w:p w14:paraId="7CD68C2A" w14:textId="77FB0574" w:rsidR="006C77B1" w:rsidRDefault="006C77B1">
      <w:pPr>
        <w:pStyle w:val="3"/>
      </w:pPr>
      <w:bookmarkStart w:id="601" w:name="_Toc38636898"/>
      <w:r>
        <w:lastRenderedPageBreak/>
        <w:t xml:space="preserve">16.4 </w:t>
      </w:r>
      <w:r>
        <w:t>协同过滤算法</w:t>
      </w:r>
      <w:bookmarkEnd w:id="601"/>
    </w:p>
    <w:p w14:paraId="4DCC163A" w14:textId="77777777" w:rsidR="006C77B1" w:rsidRDefault="006C77B1" w:rsidP="00A07112">
      <w:pPr>
        <w:pStyle w:val="af0"/>
      </w:pPr>
      <w:r>
        <w:t>参考视频</w:t>
      </w:r>
      <w:r>
        <w:t>: 16 - 4 - Collaborative Filtering Algorithm (9 min).</w:t>
      </w:r>
      <w:proofErr w:type="spellStart"/>
      <w:r>
        <w:t>mkv</w:t>
      </w:r>
      <w:proofErr w:type="spellEnd"/>
    </w:p>
    <w:p w14:paraId="297D895C" w14:textId="77777777" w:rsidR="006C77B1" w:rsidRDefault="006C77B1" w:rsidP="00A07112">
      <w:pPr>
        <w:pStyle w:val="af"/>
      </w:pPr>
      <w:r>
        <w:t>协同过滤优化目标：</w:t>
      </w:r>
    </w:p>
    <w:p w14:paraId="500B638A" w14:textId="77777777" w:rsidR="006C77B1" w:rsidRDefault="006C77B1" w:rsidP="00A07112">
      <w:pPr>
        <w:pStyle w:val="af"/>
      </w:pPr>
      <w:r>
        <w:t>给定</w:t>
      </w:r>
      <m:oMath>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m</m:t>
                </m:r>
              </m:sub>
            </m:sSub>
            <m:r>
              <w:rPr>
                <w:rFonts w:ascii="Cambria Math" w:hAnsi="Cambria Math"/>
              </w:rPr>
              <m:t>)</m:t>
            </m:r>
          </m:sup>
        </m:sSup>
      </m:oMath>
      <w:r>
        <w:t>，估计</w:t>
      </w:r>
      <m:oMath>
        <m:sSup>
          <m:sSupPr>
            <m:ctrlPr>
              <w:rPr>
                <w:rFonts w:ascii="Cambria Math" w:hAnsi="Cambria Math"/>
              </w:rPr>
            </m:ctrlPr>
          </m:sSupPr>
          <m:e>
            <m:r>
              <w:rPr>
                <w:rFonts w:ascii="Cambria Math" w:hAnsi="Cambria Math"/>
              </w:rPr>
              <m:t>θ</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u</m:t>
                </m:r>
              </m:sub>
            </m:sSub>
            <m:r>
              <w:rPr>
                <w:rFonts w:ascii="Cambria Math" w:hAnsi="Cambria Math"/>
              </w:rPr>
              <m:t>)</m:t>
            </m:r>
          </m:sup>
        </m:sSup>
      </m:oMath>
      <w:r>
        <w:t>：</w:t>
      </w:r>
    </w:p>
    <w:p w14:paraId="134BE023" w14:textId="122D33F0" w:rsidR="006C77B1" w:rsidRDefault="00000000" w:rsidP="00A07112">
      <w:pPr>
        <w:pStyle w:val="af"/>
      </w:pPr>
      <m:oMathPara>
        <m:oMath>
          <m:limLow>
            <m:limLowPr>
              <m:ctrlPr>
                <w:rPr>
                  <w:rFonts w:ascii="Cambria Math" w:hAnsi="Cambria Math"/>
                </w:rPr>
              </m:ctrlPr>
            </m:limLowPr>
            <m:e>
              <m:r>
                <m:rPr>
                  <m:sty m:val="p"/>
                </m:rPr>
                <w:rPr>
                  <w:rFonts w:ascii="Cambria Math" w:hAnsi="Cambria Math"/>
                </w:rPr>
                <m:t>min</m:t>
              </m:r>
            </m:e>
            <m:lim>
              <m:sSup>
                <m:sSupPr>
                  <m:ctrlPr>
                    <w:rPr>
                      <w:rFonts w:ascii="Cambria Math" w:hAnsi="Cambria Math"/>
                    </w:rPr>
                  </m:ctrlPr>
                </m:sSupPr>
                <m:e>
                  <m:r>
                    <w:rPr>
                      <w:rFonts w:ascii="Cambria Math" w:hAnsi="Cambria Math"/>
                    </w:rPr>
                    <m:t>θ</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u</m:t>
                      </m:r>
                    </m:sub>
                  </m:sSub>
                  <m:r>
                    <w:rPr>
                      <w:rFonts w:ascii="Cambria Math" w:hAnsi="Cambria Math"/>
                    </w:rPr>
                    <m:t>)</m:t>
                  </m:r>
                </m:sup>
              </m:sSup>
            </m:lim>
          </m:limLow>
          <m:f>
            <m:fPr>
              <m:ctrlPr>
                <w:rPr>
                  <w:rFonts w:ascii="Cambria Math" w:hAnsi="Cambria Math"/>
                </w:rPr>
              </m:ctrlPr>
            </m:fPr>
            <m:num>
              <m:r>
                <w:rPr>
                  <w:rFonts w:ascii="Cambria Math" w:hAnsi="Cambria Math"/>
                </w:rPr>
                <m:t>1</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j=1</m:t>
              </m:r>
            </m:sub>
            <m:sup>
              <m:sSub>
                <m:sSubPr>
                  <m:ctrlPr>
                    <w:rPr>
                      <w:rFonts w:ascii="Cambria Math" w:hAnsi="Cambria Math"/>
                    </w:rPr>
                  </m:ctrlPr>
                </m:sSubPr>
                <m:e>
                  <m:r>
                    <w:rPr>
                      <w:rFonts w:ascii="Cambria Math" w:hAnsi="Cambria Math"/>
                    </w:rPr>
                    <m:t>n</m:t>
                  </m:r>
                </m:e>
                <m:sub>
                  <m:r>
                    <w:rPr>
                      <w:rFonts w:ascii="Cambria Math" w:hAnsi="Cambria Math"/>
                    </w:rPr>
                    <m:t>u</m:t>
                  </m:r>
                </m:sub>
              </m:sSub>
            </m:sup>
            <m:e>
              <m:nary>
                <m:naryPr>
                  <m:chr m:val="∑"/>
                  <m:limLoc m:val="undOvr"/>
                  <m:supHide m:val="1"/>
                  <m:ctrlPr>
                    <w:rPr>
                      <w:rFonts w:ascii="Cambria Math" w:hAnsi="Cambria Math"/>
                    </w:rPr>
                  </m:ctrlPr>
                </m:naryPr>
                <m:sub>
                  <m:r>
                    <w:rPr>
                      <w:rFonts w:ascii="Cambria Math" w:hAnsi="Cambria Math"/>
                    </w:rPr>
                    <m:t>i:r(i,j)=1</m:t>
                  </m:r>
                </m:sub>
                <m:sup/>
                <m:e>
                  <m:r>
                    <w:rPr>
                      <w:rFonts w:ascii="Cambria Math" w:hAnsi="Cambria Math"/>
                    </w:rPr>
                    <m:t>(</m:t>
                  </m:r>
                </m:e>
              </m:nary>
            </m:e>
          </m:nary>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(j)</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(i,j)</m:t>
              </m:r>
            </m:sup>
          </m:sSup>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m:t>
          </m:r>
          <m:f>
            <m:fPr>
              <m:ctrlPr>
                <w:rPr>
                  <w:rFonts w:ascii="Cambria Math" w:hAnsi="Cambria Math"/>
                </w:rPr>
              </m:ctrlPr>
            </m:fPr>
            <m:num>
              <m:r>
                <w:rPr>
                  <w:rFonts w:ascii="Cambria Math" w:hAnsi="Cambria Math"/>
                </w:rPr>
                <m:t>λ</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j=1</m:t>
              </m:r>
            </m:sub>
            <m:sup>
              <m:sSub>
                <m:sSubPr>
                  <m:ctrlPr>
                    <w:rPr>
                      <w:rFonts w:ascii="Cambria Math" w:hAnsi="Cambria Math"/>
                    </w:rPr>
                  </m:ctrlPr>
                </m:sSubPr>
                <m:e>
                  <m:r>
                    <w:rPr>
                      <w:rFonts w:ascii="Cambria Math" w:hAnsi="Cambria Math"/>
                    </w:rPr>
                    <m:t>n</m:t>
                  </m:r>
                </m:e>
                <m:sub>
                  <m:r>
                    <w:rPr>
                      <w:rFonts w:ascii="Cambria Math" w:hAnsi="Cambria Math"/>
                    </w:rPr>
                    <m:t>u</m:t>
                  </m:r>
                </m:sub>
              </m:sSub>
            </m:sup>
            <m:e>
              <m:nary>
                <m:naryPr>
                  <m:chr m:val="∑"/>
                  <m:limLoc m:val="undOvr"/>
                  <m:ctrlPr>
                    <w:rPr>
                      <w:rFonts w:ascii="Cambria Math" w:hAnsi="Cambria Math"/>
                    </w:rPr>
                  </m:ctrlPr>
                </m:naryPr>
                <m:sub>
                  <m:r>
                    <w:rPr>
                      <w:rFonts w:ascii="Cambria Math" w:hAnsi="Cambria Math"/>
                    </w:rPr>
                    <m:t>k=1</m:t>
                  </m:r>
                </m:sub>
                <m:sup>
                  <m:r>
                    <w:rPr>
                      <w:rFonts w:ascii="Cambria Math" w:hAnsi="Cambria Math"/>
                    </w:rPr>
                    <m:t>n</m:t>
                  </m:r>
                </m:sup>
                <m:e>
                  <m:r>
                    <w:rPr>
                      <w:rFonts w:ascii="Cambria Math" w:hAnsi="Cambria Math"/>
                    </w:rPr>
                    <m:t>(</m:t>
                  </m:r>
                </m:e>
              </m:nary>
            </m:e>
          </m:nary>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(j)</m:t>
              </m:r>
            </m:sup>
          </m:sSubSup>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 </m:t>
          </m:r>
        </m:oMath>
      </m:oMathPara>
    </w:p>
    <w:p w14:paraId="60E26226" w14:textId="77777777" w:rsidR="006C77B1" w:rsidRDefault="006C77B1" w:rsidP="00A07112">
      <w:pPr>
        <w:pStyle w:val="af"/>
        <w:rPr>
          <w:ins w:id="602" w:author="Chen Yang" w:date="2024-06-08T19:23:00Z" w16du:dateUtc="2024-06-08T11:23:00Z"/>
        </w:rPr>
      </w:pPr>
      <w:r>
        <w:t>给定</w:t>
      </w:r>
      <m:oMath>
        <m:sSup>
          <m:sSupPr>
            <m:ctrlPr>
              <w:rPr>
                <w:rFonts w:ascii="Cambria Math" w:hAnsi="Cambria Math"/>
              </w:rPr>
            </m:ctrlPr>
          </m:sSupPr>
          <m:e>
            <m:r>
              <w:rPr>
                <w:rFonts w:ascii="Cambria Math" w:hAnsi="Cambria Math"/>
              </w:rPr>
              <m:t>θ</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u</m:t>
                </m:r>
              </m:sub>
            </m:sSub>
            <m:r>
              <w:rPr>
                <w:rFonts w:ascii="Cambria Math" w:hAnsi="Cambria Math"/>
              </w:rPr>
              <m:t>)</m:t>
            </m:r>
          </m:sup>
        </m:sSup>
      </m:oMath>
      <w:r>
        <w:t>，估计</w:t>
      </w:r>
      <m:oMath>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m</m:t>
                </m:r>
              </m:sub>
            </m:sSub>
            <m:r>
              <w:rPr>
                <w:rFonts w:ascii="Cambria Math" w:hAnsi="Cambria Math"/>
              </w:rPr>
              <m:t>)</m:t>
            </m:r>
          </m:sup>
        </m:sSup>
      </m:oMath>
      <w:r>
        <w:t>：</w:t>
      </w:r>
    </w:p>
    <w:p w14:paraId="068F0B40" w14:textId="0D6A389F" w:rsidR="008C4A39" w:rsidRDefault="008C4A39" w:rsidP="00A07112">
      <w:pPr>
        <w:pStyle w:val="af"/>
        <w:rPr>
          <w:rFonts w:hint="eastAsia"/>
        </w:rPr>
      </w:pPr>
      <m:oMathPara>
        <m:oMath>
          <m:limLow>
            <m:limLowPr>
              <m:ctrlPr>
                <w:ins w:id="603" w:author="Chen Yang" w:date="2024-06-08T19:24:00Z" w16du:dateUtc="2024-06-08T11:24:00Z">
                  <w:rPr>
                    <w:rFonts w:ascii="Cambria Math" w:hAnsi="Cambria Math"/>
                  </w:rPr>
                </w:ins>
              </m:ctrlPr>
            </m:limLowPr>
            <m:e>
              <m:r>
                <w:ins w:id="604" w:author="Chen Yang" w:date="2024-06-08T19:24:00Z" w16du:dateUtc="2024-06-08T11:24:00Z">
                  <w:rPr>
                    <w:rFonts w:ascii="Cambria Math" w:hAnsi="Cambria Math"/>
                  </w:rPr>
                  <m:t>min</m:t>
                </w:ins>
              </m:r>
            </m:e>
            <m:lim>
              <m:sSup>
                <m:sSupPr>
                  <m:ctrlPr>
                    <w:ins w:id="605" w:author="Chen Yang" w:date="2024-06-08T19:24:00Z" w16du:dateUtc="2024-06-08T11:24:00Z">
                      <w:rPr>
                        <w:rFonts w:ascii="Cambria Math" w:hAnsi="Cambria Math"/>
                      </w:rPr>
                    </w:ins>
                  </m:ctrlPr>
                </m:sSupPr>
                <m:e>
                  <m:r>
                    <w:ins w:id="606" w:author="Chen Yang" w:date="2024-06-08T19:24:00Z" w16du:dateUtc="2024-06-08T11:24:00Z">
                      <w:rPr>
                        <w:rFonts w:ascii="Cambria Math" w:hAnsi="Cambria Math"/>
                      </w:rPr>
                      <m:t>x</m:t>
                    </w:ins>
                  </m:r>
                </m:e>
                <m:sup>
                  <m:r>
                    <w:ins w:id="607" w:author="Chen Yang" w:date="2024-06-08T19:24:00Z" w16du:dateUtc="2024-06-08T11:24:00Z">
                      <w:rPr>
                        <w:rFonts w:ascii="Cambria Math" w:hAnsi="Cambria Math"/>
                      </w:rPr>
                      <m:t>(1)</m:t>
                    </w:ins>
                  </m:r>
                </m:sup>
              </m:sSup>
              <m:r>
                <w:ins w:id="608" w:author="Chen Yang" w:date="2024-06-08T19:24:00Z" w16du:dateUtc="2024-06-08T11:24:00Z">
                  <w:rPr>
                    <w:rFonts w:ascii="Cambria Math" w:hAnsi="Cambria Math"/>
                  </w:rPr>
                  <m:t>,...,</m:t>
                </w:ins>
              </m:r>
              <m:sSup>
                <m:sSupPr>
                  <m:ctrlPr>
                    <w:ins w:id="609" w:author="Chen Yang" w:date="2024-06-08T19:24:00Z" w16du:dateUtc="2024-06-08T11:24:00Z">
                      <w:rPr>
                        <w:rFonts w:ascii="Cambria Math" w:hAnsi="Cambria Math"/>
                      </w:rPr>
                    </w:ins>
                  </m:ctrlPr>
                </m:sSupPr>
                <m:e>
                  <m:r>
                    <w:ins w:id="610" w:author="Chen Yang" w:date="2024-06-08T19:24:00Z" w16du:dateUtc="2024-06-08T11:24:00Z">
                      <w:rPr>
                        <w:rFonts w:ascii="Cambria Math" w:hAnsi="Cambria Math"/>
                      </w:rPr>
                      <m:t>x</m:t>
                    </w:ins>
                  </m:r>
                </m:e>
                <m:sup>
                  <m:r>
                    <w:ins w:id="611" w:author="Chen Yang" w:date="2024-06-08T19:24:00Z" w16du:dateUtc="2024-06-08T11:24:00Z">
                      <w:rPr>
                        <w:rFonts w:ascii="Cambria Math" w:hAnsi="Cambria Math"/>
                      </w:rPr>
                      <m:t>(</m:t>
                    </w:ins>
                  </m:r>
                  <m:sSub>
                    <m:sSubPr>
                      <m:ctrlPr>
                        <w:ins w:id="612" w:author="Chen Yang" w:date="2024-06-08T19:24:00Z" w16du:dateUtc="2024-06-08T11:24:00Z">
                          <w:rPr>
                            <w:rFonts w:ascii="Cambria Math" w:hAnsi="Cambria Math"/>
                          </w:rPr>
                        </w:ins>
                      </m:ctrlPr>
                    </m:sSubPr>
                    <m:e>
                      <m:r>
                        <w:ins w:id="613" w:author="Chen Yang" w:date="2024-06-08T19:24:00Z" w16du:dateUtc="2024-06-08T11:24:00Z">
                          <w:rPr>
                            <w:rFonts w:ascii="Cambria Math" w:hAnsi="Cambria Math"/>
                          </w:rPr>
                          <m:t>n</m:t>
                        </w:ins>
                      </m:r>
                    </m:e>
                    <m:sub>
                      <m:r>
                        <w:ins w:id="614" w:author="Chen Yang" w:date="2024-06-08T19:24:00Z" w16du:dateUtc="2024-06-08T11:24:00Z">
                          <w:rPr>
                            <w:rFonts w:ascii="Cambria Math" w:hAnsi="Cambria Math"/>
                          </w:rPr>
                          <m:t>m</m:t>
                        </w:ins>
                      </m:r>
                    </m:sub>
                  </m:sSub>
                  <m:r>
                    <w:ins w:id="615" w:author="Chen Yang" w:date="2024-06-08T19:24:00Z" w16du:dateUtc="2024-06-08T11:24:00Z">
                      <w:rPr>
                        <w:rFonts w:ascii="Cambria Math" w:hAnsi="Cambria Math"/>
                      </w:rPr>
                      <m:t>)</m:t>
                    </w:ins>
                  </m:r>
                </m:sup>
              </m:sSup>
            </m:lim>
          </m:limLow>
          <m:f>
            <m:fPr>
              <m:ctrlPr>
                <w:ins w:id="616" w:author="Chen Yang" w:date="2024-06-08T19:24:00Z" w16du:dateUtc="2024-06-08T11:24:00Z">
                  <w:rPr>
                    <w:rFonts w:ascii="Cambria Math" w:hAnsi="Cambria Math"/>
                  </w:rPr>
                </w:ins>
              </m:ctrlPr>
            </m:fPr>
            <m:num>
              <m:r>
                <w:ins w:id="617" w:author="Chen Yang" w:date="2024-06-08T19:24:00Z" w16du:dateUtc="2024-06-08T11:24:00Z">
                  <w:rPr>
                    <w:rFonts w:ascii="Cambria Math" w:hAnsi="Cambria Math"/>
                  </w:rPr>
                  <m:t>1</m:t>
                </w:ins>
              </m:r>
            </m:num>
            <m:den>
              <m:r>
                <w:ins w:id="618" w:author="Chen Yang" w:date="2024-06-08T19:24:00Z" w16du:dateUtc="2024-06-08T11:24:00Z">
                  <w:rPr>
                    <w:rFonts w:ascii="Cambria Math" w:hAnsi="Cambria Math"/>
                  </w:rPr>
                  <m:t>2</m:t>
                </w:ins>
              </m:r>
            </m:den>
          </m:f>
          <m:nary>
            <m:naryPr>
              <m:chr m:val="∑"/>
              <m:limLoc m:val="undOvr"/>
              <m:ctrlPr>
                <w:ins w:id="619" w:author="Chen Yang" w:date="2024-06-08T19:24:00Z" w16du:dateUtc="2024-06-08T11:24:00Z">
                  <w:rPr>
                    <w:rFonts w:ascii="Cambria Math" w:hAnsi="Cambria Math"/>
                  </w:rPr>
                </w:ins>
              </m:ctrlPr>
            </m:naryPr>
            <m:sub>
              <m:r>
                <w:ins w:id="620" w:author="Chen Yang" w:date="2024-06-08T19:24:00Z" w16du:dateUtc="2024-06-08T11:24:00Z">
                  <w:rPr>
                    <w:rFonts w:ascii="Cambria Math" w:hAnsi="Cambria Math"/>
                  </w:rPr>
                  <m:t>i=1</m:t>
                </w:ins>
              </m:r>
            </m:sub>
            <m:sup>
              <m:sSub>
                <m:sSubPr>
                  <m:ctrlPr>
                    <w:ins w:id="621" w:author="Chen Yang" w:date="2024-06-08T19:24:00Z" w16du:dateUtc="2024-06-08T11:24:00Z">
                      <w:rPr>
                        <w:rFonts w:ascii="Cambria Math" w:hAnsi="Cambria Math"/>
                      </w:rPr>
                    </w:ins>
                  </m:ctrlPr>
                </m:sSubPr>
                <m:e>
                  <m:r>
                    <w:ins w:id="622" w:author="Chen Yang" w:date="2024-06-08T19:24:00Z" w16du:dateUtc="2024-06-08T11:24:00Z">
                      <w:rPr>
                        <w:rFonts w:ascii="Cambria Math" w:hAnsi="Cambria Math"/>
                      </w:rPr>
                      <m:t>n</m:t>
                    </w:ins>
                  </m:r>
                </m:e>
                <m:sub>
                  <m:r>
                    <w:ins w:id="623" w:author="Chen Yang" w:date="2024-06-08T19:24:00Z" w16du:dateUtc="2024-06-08T11:24:00Z">
                      <w:rPr>
                        <w:rFonts w:ascii="Cambria Math" w:hAnsi="Cambria Math"/>
                      </w:rPr>
                      <m:t>m</m:t>
                    </w:ins>
                  </m:r>
                </m:sub>
              </m:sSub>
            </m:sup>
            <m:e>
              <m:nary>
                <m:naryPr>
                  <m:chr m:val="∑"/>
                  <m:limLoc m:val="undOvr"/>
                  <m:supHide m:val="1"/>
                  <m:ctrlPr>
                    <w:ins w:id="624" w:author="Chen Yang" w:date="2024-06-08T19:24:00Z" w16du:dateUtc="2024-06-08T11:24:00Z">
                      <w:rPr>
                        <w:rFonts w:ascii="Cambria Math" w:hAnsi="Cambria Math"/>
                      </w:rPr>
                    </w:ins>
                  </m:ctrlPr>
                </m:naryPr>
                <m:sub>
                  <m:r>
                    <w:ins w:id="625" w:author="Chen Yang" w:date="2024-06-08T19:24:00Z" w16du:dateUtc="2024-06-08T11:24:00Z">
                      <w:rPr>
                        <w:rFonts w:ascii="Cambria Math" w:hAnsi="Cambria Math"/>
                      </w:rPr>
                      <m:t>jr(i,j)=1</m:t>
                    </w:ins>
                  </m:r>
                </m:sub>
                <m:sup/>
                <m:e>
                  <m:r>
                    <w:ins w:id="626" w:author="Chen Yang" w:date="2024-06-08T19:24:00Z" w16du:dateUtc="2024-06-08T11:24:00Z">
                      <w:rPr>
                        <w:rFonts w:ascii="Cambria Math" w:hAnsi="Cambria Math"/>
                      </w:rPr>
                      <m:t>(</m:t>
                    </w:ins>
                  </m:r>
                </m:e>
              </m:nary>
            </m:e>
          </m:nary>
          <m:r>
            <w:ins w:id="627" w:author="Chen Yang" w:date="2024-06-08T19:24:00Z" w16du:dateUtc="2024-06-08T11:24:00Z">
              <w:rPr>
                <w:rFonts w:ascii="Cambria Math" w:hAnsi="Cambria Math"/>
              </w:rPr>
              <m:t>(</m:t>
            </w:ins>
          </m:r>
          <m:sSup>
            <m:sSupPr>
              <m:ctrlPr>
                <w:ins w:id="628" w:author="Chen Yang" w:date="2024-06-08T19:24:00Z" w16du:dateUtc="2024-06-08T11:24:00Z">
                  <w:rPr>
                    <w:rFonts w:ascii="Cambria Math" w:hAnsi="Cambria Math"/>
                  </w:rPr>
                </w:ins>
              </m:ctrlPr>
            </m:sSupPr>
            <m:e>
              <m:r>
                <w:ins w:id="629" w:author="Chen Yang" w:date="2024-06-08T19:24:00Z" w16du:dateUtc="2024-06-08T11:24:00Z">
                  <w:rPr>
                    <w:rFonts w:ascii="Cambria Math" w:hAnsi="Cambria Math"/>
                  </w:rPr>
                  <m:t>θ</m:t>
                </w:ins>
              </m:r>
            </m:e>
            <m:sup>
              <m:r>
                <w:ins w:id="630" w:author="Chen Yang" w:date="2024-06-08T19:24:00Z" w16du:dateUtc="2024-06-08T11:24:00Z">
                  <w:rPr>
                    <w:rFonts w:ascii="Cambria Math" w:hAnsi="Cambria Math"/>
                  </w:rPr>
                  <m:t>(j)</m:t>
                </w:ins>
              </m:r>
            </m:sup>
          </m:sSup>
          <m:sSup>
            <m:sSupPr>
              <m:ctrlPr>
                <w:ins w:id="631" w:author="Chen Yang" w:date="2024-06-08T19:24:00Z" w16du:dateUtc="2024-06-08T11:24:00Z">
                  <w:rPr>
                    <w:rFonts w:ascii="Cambria Math" w:hAnsi="Cambria Math"/>
                  </w:rPr>
                </w:ins>
              </m:ctrlPr>
            </m:sSupPr>
            <m:e>
              <m:r>
                <w:ins w:id="632" w:author="Chen Yang" w:date="2024-06-08T19:24:00Z" w16du:dateUtc="2024-06-08T11:24:00Z">
                  <w:rPr>
                    <w:rFonts w:ascii="Cambria Math" w:hAnsi="Cambria Math"/>
                  </w:rPr>
                  <m:t>)</m:t>
                </w:ins>
              </m:r>
            </m:e>
            <m:sup>
              <m:r>
                <w:ins w:id="633" w:author="Chen Yang" w:date="2024-06-08T19:24:00Z" w16du:dateUtc="2024-06-08T11:24:00Z">
                  <w:rPr>
                    <w:rFonts w:ascii="Cambria Math" w:hAnsi="Cambria Math"/>
                  </w:rPr>
                  <m:t>T</m:t>
                </w:ins>
              </m:r>
            </m:sup>
          </m:sSup>
          <m:sSup>
            <m:sSupPr>
              <m:ctrlPr>
                <w:ins w:id="634" w:author="Chen Yang" w:date="2024-06-08T19:24:00Z" w16du:dateUtc="2024-06-08T11:24:00Z">
                  <w:rPr>
                    <w:rFonts w:ascii="Cambria Math" w:hAnsi="Cambria Math"/>
                  </w:rPr>
                </w:ins>
              </m:ctrlPr>
            </m:sSupPr>
            <m:e>
              <m:r>
                <w:ins w:id="635" w:author="Chen Yang" w:date="2024-06-08T19:24:00Z" w16du:dateUtc="2024-06-08T11:24:00Z">
                  <w:rPr>
                    <w:rFonts w:ascii="Cambria Math" w:hAnsi="Cambria Math"/>
                  </w:rPr>
                  <m:t>x</m:t>
                </w:ins>
              </m:r>
            </m:e>
            <m:sup>
              <m:r>
                <w:ins w:id="636" w:author="Chen Yang" w:date="2024-06-08T19:24:00Z" w16du:dateUtc="2024-06-08T11:24:00Z">
                  <w:rPr>
                    <w:rFonts w:ascii="Cambria Math" w:hAnsi="Cambria Math"/>
                  </w:rPr>
                  <m:t>(i)</m:t>
                </w:ins>
              </m:r>
            </m:sup>
          </m:sSup>
          <m:r>
            <w:ins w:id="637" w:author="Chen Yang" w:date="2024-06-08T19:24:00Z" w16du:dateUtc="2024-06-08T11:24:00Z">
              <w:rPr>
                <w:rFonts w:ascii="Cambria Math" w:hAnsi="Cambria Math"/>
              </w:rPr>
              <m:t>-</m:t>
            </w:ins>
          </m:r>
          <m:sSup>
            <m:sSupPr>
              <m:ctrlPr>
                <w:ins w:id="638" w:author="Chen Yang" w:date="2024-06-08T19:24:00Z" w16du:dateUtc="2024-06-08T11:24:00Z">
                  <w:rPr>
                    <w:rFonts w:ascii="Cambria Math" w:hAnsi="Cambria Math"/>
                  </w:rPr>
                </w:ins>
              </m:ctrlPr>
            </m:sSupPr>
            <m:e>
              <m:r>
                <w:ins w:id="639" w:author="Chen Yang" w:date="2024-06-08T19:24:00Z" w16du:dateUtc="2024-06-08T11:24:00Z">
                  <w:rPr>
                    <w:rFonts w:ascii="Cambria Math" w:hAnsi="Cambria Math"/>
                  </w:rPr>
                  <m:t>y</m:t>
                </w:ins>
              </m:r>
            </m:e>
            <m:sup>
              <m:r>
                <w:ins w:id="640" w:author="Chen Yang" w:date="2024-06-08T19:24:00Z" w16du:dateUtc="2024-06-08T11:24:00Z">
                  <w:rPr>
                    <w:rFonts w:ascii="Cambria Math" w:hAnsi="Cambria Math"/>
                  </w:rPr>
                  <m:t>(i,j)</m:t>
                </w:ins>
              </m:r>
            </m:sup>
          </m:sSup>
          <m:sSup>
            <m:sSupPr>
              <m:ctrlPr>
                <w:ins w:id="641" w:author="Chen Yang" w:date="2024-06-08T19:24:00Z" w16du:dateUtc="2024-06-08T11:24:00Z">
                  <w:rPr>
                    <w:rFonts w:ascii="Cambria Math" w:hAnsi="Cambria Math"/>
                  </w:rPr>
                </w:ins>
              </m:ctrlPr>
            </m:sSupPr>
            <m:e>
              <m:r>
                <w:ins w:id="642" w:author="Chen Yang" w:date="2024-06-08T19:24:00Z" w16du:dateUtc="2024-06-08T11:24:00Z">
                  <w:rPr>
                    <w:rFonts w:ascii="Cambria Math" w:hAnsi="Cambria Math"/>
                  </w:rPr>
                  <m:t>)</m:t>
                </w:ins>
              </m:r>
            </m:e>
            <m:sup>
              <m:r>
                <w:ins w:id="643" w:author="Chen Yang" w:date="2024-06-08T19:24:00Z" w16du:dateUtc="2024-06-08T11:24:00Z">
                  <w:rPr>
                    <w:rFonts w:ascii="Cambria Math" w:hAnsi="Cambria Math"/>
                  </w:rPr>
                  <m:t>2</m:t>
                </w:ins>
              </m:r>
            </m:sup>
          </m:sSup>
          <m:r>
            <w:ins w:id="644" w:author="Chen Yang" w:date="2024-06-08T19:24:00Z" w16du:dateUtc="2024-06-08T11:24:00Z">
              <w:rPr>
                <w:rFonts w:ascii="Cambria Math" w:hAnsi="Cambria Math"/>
              </w:rPr>
              <m:t>+</m:t>
            </w:ins>
          </m:r>
          <m:f>
            <m:fPr>
              <m:ctrlPr>
                <w:ins w:id="645" w:author="Chen Yang" w:date="2024-06-08T19:24:00Z" w16du:dateUtc="2024-06-08T11:24:00Z">
                  <w:rPr>
                    <w:rFonts w:ascii="Cambria Math" w:hAnsi="Cambria Math"/>
                  </w:rPr>
                </w:ins>
              </m:ctrlPr>
            </m:fPr>
            <m:num>
              <m:r>
                <w:ins w:id="646" w:author="Chen Yang" w:date="2024-06-08T19:24:00Z" w16du:dateUtc="2024-06-08T11:24:00Z">
                  <w:rPr>
                    <w:rFonts w:ascii="Cambria Math" w:hAnsi="Cambria Math"/>
                  </w:rPr>
                  <m:t>λ</m:t>
                </w:ins>
              </m:r>
            </m:num>
            <m:den>
              <m:r>
                <w:ins w:id="647" w:author="Chen Yang" w:date="2024-06-08T19:24:00Z" w16du:dateUtc="2024-06-08T11:24:00Z">
                  <w:rPr>
                    <w:rFonts w:ascii="Cambria Math" w:hAnsi="Cambria Math"/>
                  </w:rPr>
                  <m:t>2</m:t>
                </w:ins>
              </m:r>
            </m:den>
          </m:f>
          <m:nary>
            <m:naryPr>
              <m:chr m:val="∑"/>
              <m:limLoc m:val="undOvr"/>
              <m:ctrlPr>
                <w:ins w:id="648" w:author="Chen Yang" w:date="2024-06-08T19:24:00Z" w16du:dateUtc="2024-06-08T11:24:00Z">
                  <w:rPr>
                    <w:rFonts w:ascii="Cambria Math" w:hAnsi="Cambria Math"/>
                  </w:rPr>
                </w:ins>
              </m:ctrlPr>
            </m:naryPr>
            <m:sub>
              <m:r>
                <w:ins w:id="649" w:author="Chen Yang" w:date="2024-06-08T19:24:00Z" w16du:dateUtc="2024-06-08T11:24:00Z">
                  <w:rPr>
                    <w:rFonts w:ascii="Cambria Math" w:hAnsi="Cambria Math"/>
                  </w:rPr>
                  <m:t>i=1</m:t>
                </w:ins>
              </m:r>
            </m:sub>
            <m:sup>
              <m:sSub>
                <m:sSubPr>
                  <m:ctrlPr>
                    <w:ins w:id="650" w:author="Chen Yang" w:date="2024-06-08T19:24:00Z" w16du:dateUtc="2024-06-08T11:24:00Z">
                      <w:rPr>
                        <w:rFonts w:ascii="Cambria Math" w:hAnsi="Cambria Math"/>
                      </w:rPr>
                    </w:ins>
                  </m:ctrlPr>
                </m:sSubPr>
                <m:e>
                  <m:r>
                    <w:ins w:id="651" w:author="Chen Yang" w:date="2024-06-08T19:24:00Z" w16du:dateUtc="2024-06-08T11:24:00Z">
                      <w:rPr>
                        <w:rFonts w:ascii="Cambria Math" w:hAnsi="Cambria Math"/>
                      </w:rPr>
                      <m:t>n</m:t>
                    </w:ins>
                  </m:r>
                </m:e>
                <m:sub>
                  <m:r>
                    <w:ins w:id="652" w:author="Chen Yang" w:date="2024-06-08T19:24:00Z" w16du:dateUtc="2024-06-08T11:24:00Z">
                      <w:rPr>
                        <w:rFonts w:ascii="Cambria Math" w:hAnsi="Cambria Math"/>
                      </w:rPr>
                      <m:t>m</m:t>
                    </w:ins>
                  </m:r>
                </m:sub>
              </m:sSub>
            </m:sup>
            <m:e>
              <m:nary>
                <m:naryPr>
                  <m:chr m:val="∑"/>
                  <m:limLoc m:val="undOvr"/>
                  <m:ctrlPr>
                    <w:ins w:id="653" w:author="Chen Yang" w:date="2024-06-08T19:24:00Z" w16du:dateUtc="2024-06-08T11:24:00Z">
                      <w:rPr>
                        <w:rFonts w:ascii="Cambria Math" w:hAnsi="Cambria Math"/>
                      </w:rPr>
                    </w:ins>
                  </m:ctrlPr>
                </m:naryPr>
                <m:sub>
                  <m:r>
                    <w:ins w:id="654" w:author="Chen Yang" w:date="2024-06-08T19:24:00Z" w16du:dateUtc="2024-06-08T11:24:00Z">
                      <w:rPr>
                        <w:rFonts w:ascii="Cambria Math" w:hAnsi="Cambria Math"/>
                      </w:rPr>
                      <m:t>k=1</m:t>
                    </w:ins>
                  </m:r>
                </m:sub>
                <m:sup>
                  <m:r>
                    <w:ins w:id="655" w:author="Chen Yang" w:date="2024-06-08T19:24:00Z" w16du:dateUtc="2024-06-08T11:24:00Z">
                      <w:rPr>
                        <w:rFonts w:ascii="Cambria Math" w:hAnsi="Cambria Math"/>
                      </w:rPr>
                      <m:t>n</m:t>
                    </w:ins>
                  </m:r>
                </m:sup>
                <m:e>
                  <m:r>
                    <w:ins w:id="656" w:author="Chen Yang" w:date="2024-06-08T19:24:00Z" w16du:dateUtc="2024-06-08T11:24:00Z">
                      <w:rPr>
                        <w:rFonts w:ascii="Cambria Math" w:hAnsi="Cambria Math"/>
                      </w:rPr>
                      <m:t>(</m:t>
                    </w:ins>
                  </m:r>
                </m:e>
              </m:nary>
            </m:e>
          </m:nary>
          <m:sSubSup>
            <m:sSubSupPr>
              <m:ctrlPr>
                <w:ins w:id="657" w:author="Chen Yang" w:date="2024-06-08T19:24:00Z" w16du:dateUtc="2024-06-08T11:24:00Z">
                  <w:rPr>
                    <w:rFonts w:ascii="Cambria Math" w:hAnsi="Cambria Math"/>
                  </w:rPr>
                </w:ins>
              </m:ctrlPr>
            </m:sSubSupPr>
            <m:e>
              <m:r>
                <w:ins w:id="658" w:author="Chen Yang" w:date="2024-06-08T19:24:00Z" w16du:dateUtc="2024-06-08T11:24:00Z">
                  <w:rPr>
                    <w:rFonts w:ascii="Cambria Math" w:hAnsi="Cambria Math"/>
                  </w:rPr>
                  <m:t>x</m:t>
                </w:ins>
              </m:r>
            </m:e>
            <m:sub>
              <m:r>
                <w:ins w:id="659" w:author="Chen Yang" w:date="2024-06-08T19:24:00Z" w16du:dateUtc="2024-06-08T11:24:00Z">
                  <w:rPr>
                    <w:rFonts w:ascii="Cambria Math" w:hAnsi="Cambria Math"/>
                  </w:rPr>
                  <m:t>k</m:t>
                </w:ins>
              </m:r>
            </m:sub>
            <m:sup>
              <m:r>
                <w:ins w:id="660" w:author="Chen Yang" w:date="2024-06-08T19:24:00Z" w16du:dateUtc="2024-06-08T11:24:00Z">
                  <w:rPr>
                    <w:rFonts w:ascii="Cambria Math" w:hAnsi="Cambria Math"/>
                  </w:rPr>
                  <m:t>(i)</m:t>
                </w:ins>
              </m:r>
            </m:sup>
          </m:sSubSup>
          <m:sSup>
            <m:sSupPr>
              <m:ctrlPr>
                <w:ins w:id="661" w:author="Chen Yang" w:date="2024-06-08T19:24:00Z" w16du:dateUtc="2024-06-08T11:24:00Z">
                  <w:rPr>
                    <w:rFonts w:ascii="Cambria Math" w:hAnsi="Cambria Math"/>
                  </w:rPr>
                </w:ins>
              </m:ctrlPr>
            </m:sSupPr>
            <m:e>
              <m:r>
                <w:ins w:id="662" w:author="Chen Yang" w:date="2024-06-08T19:24:00Z" w16du:dateUtc="2024-06-08T11:24:00Z">
                  <w:rPr>
                    <w:rFonts w:ascii="Cambria Math" w:hAnsi="Cambria Math"/>
                  </w:rPr>
                  <m:t>)</m:t>
                </w:ins>
              </m:r>
            </m:e>
            <m:sup>
              <m:r>
                <w:ins w:id="663" w:author="Chen Yang" w:date="2024-06-08T19:24:00Z" w16du:dateUtc="2024-06-08T11:24:00Z">
                  <w:rPr>
                    <w:rFonts w:ascii="Cambria Math" w:hAnsi="Cambria Math"/>
                  </w:rPr>
                  <m:t>2</m:t>
                </w:ins>
              </m:r>
            </m:sup>
          </m:sSup>
          <m:r>
            <w:ins w:id="664" w:author="Chen Yang" w:date="2024-06-08T19:24:00Z" w16du:dateUtc="2024-06-08T11:24:00Z">
              <w:rPr>
                <w:rFonts w:ascii="Cambria Math" w:hAnsi="Cambria Math"/>
              </w:rPr>
              <m:t>  </m:t>
            </w:ins>
          </m:r>
        </m:oMath>
      </m:oMathPara>
    </w:p>
    <w:p w14:paraId="67DC37ED" w14:textId="77777777" w:rsidR="006C77B1" w:rsidRDefault="006C77B1" w:rsidP="00A07112">
      <w:pPr>
        <w:pStyle w:val="af"/>
      </w:pPr>
      <w:r>
        <w:t>同时最小化</w:t>
      </w:r>
      <m:oMath>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m</m:t>
                </m:r>
              </m:sub>
            </m:sSub>
            <m:r>
              <w:rPr>
                <w:rFonts w:ascii="Cambria Math" w:hAnsi="Cambria Math"/>
              </w:rPr>
              <m:t>)</m:t>
            </m:r>
          </m:sup>
        </m:sSup>
      </m:oMath>
      <w:r>
        <w:t>和</w:t>
      </w:r>
      <m:oMath>
        <m:sSup>
          <m:sSupPr>
            <m:ctrlPr>
              <w:rPr>
                <w:rFonts w:ascii="Cambria Math" w:hAnsi="Cambria Math"/>
              </w:rPr>
            </m:ctrlPr>
          </m:sSupPr>
          <m:e>
            <m:r>
              <w:rPr>
                <w:rFonts w:ascii="Cambria Math" w:hAnsi="Cambria Math"/>
              </w:rPr>
              <m:t>θ</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u</m:t>
                </m:r>
              </m:sub>
            </m:sSub>
            <m:r>
              <w:rPr>
                <w:rFonts w:ascii="Cambria Math" w:hAnsi="Cambria Math"/>
              </w:rPr>
              <m:t>)</m:t>
            </m:r>
          </m:sup>
        </m:sSup>
      </m:oMath>
      <w:r>
        <w:t>：</w:t>
      </w:r>
    </w:p>
    <w:p w14:paraId="53B0D9BF" w14:textId="4AB7258F" w:rsidR="006C77B1" w:rsidRDefault="006C77B1" w:rsidP="00A07112">
      <w:pPr>
        <w:pStyle w:val="af"/>
        <w:ind w:firstLine="440"/>
      </w:pPr>
      <m:oMathPara>
        <m:oMathParaPr>
          <m:jc m:val="center"/>
        </m:oMathParaPr>
        <m:oMath>
          <m:r>
            <w:rPr>
              <w:rFonts w:ascii="Cambria Math" w:hAnsi="Cambria Math"/>
              <w:sz w:val="22"/>
            </w:rPr>
            <m:t>J(</m:t>
          </m:r>
          <m:sSup>
            <m:sSupPr>
              <m:ctrlPr>
                <w:rPr>
                  <w:rFonts w:ascii="Cambria Math" w:hAnsi="Cambria Math"/>
                  <w:sz w:val="22"/>
                </w:rPr>
              </m:ctrlPr>
            </m:sSupPr>
            <m:e>
              <m:r>
                <w:rPr>
                  <w:rFonts w:ascii="Cambria Math" w:hAnsi="Cambria Math"/>
                  <w:sz w:val="22"/>
                </w:rPr>
                <m:t>x</m:t>
              </m:r>
            </m:e>
            <m:sup>
              <m:r>
                <w:rPr>
                  <w:rFonts w:ascii="Cambria Math" w:hAnsi="Cambria Math"/>
                  <w:sz w:val="22"/>
                </w:rPr>
                <m:t>(1)</m:t>
              </m:r>
            </m:sup>
          </m:sSup>
          <m:r>
            <w:rPr>
              <w:rFonts w:ascii="Cambria Math" w:hAnsi="Cambria Math"/>
              <w:sz w:val="22"/>
            </w:rPr>
            <m:t>,...,</m:t>
          </m:r>
          <m:sSup>
            <m:sSupPr>
              <m:ctrlPr>
                <w:rPr>
                  <w:rFonts w:ascii="Cambria Math" w:hAnsi="Cambria Math"/>
                  <w:sz w:val="22"/>
                </w:rPr>
              </m:ctrlPr>
            </m:sSupPr>
            <m:e>
              <m:r>
                <w:rPr>
                  <w:rFonts w:ascii="Cambria Math" w:hAnsi="Cambria Math"/>
                  <w:sz w:val="22"/>
                </w:rPr>
                <m:t>x</m:t>
              </m:r>
            </m:e>
            <m:sup>
              <m:r>
                <w:rPr>
                  <w:rFonts w:ascii="Cambria Math" w:hAnsi="Cambria Math"/>
                  <w:sz w:val="22"/>
                </w:rPr>
                <m:t>(</m:t>
              </m:r>
              <m:sSub>
                <m:sSubPr>
                  <m:ctrlPr>
                    <w:rPr>
                      <w:rFonts w:ascii="Cambria Math" w:hAnsi="Cambria Math"/>
                      <w:sz w:val="22"/>
                    </w:rPr>
                  </m:ctrlPr>
                </m:sSubPr>
                <m:e>
                  <m:r>
                    <w:rPr>
                      <w:rFonts w:ascii="Cambria Math" w:hAnsi="Cambria Math"/>
                      <w:sz w:val="22"/>
                    </w:rPr>
                    <m:t>n</m:t>
                  </m:r>
                </m:e>
                <m:sub>
                  <m:r>
                    <w:rPr>
                      <w:rFonts w:ascii="Cambria Math" w:hAnsi="Cambria Math"/>
                      <w:sz w:val="22"/>
                    </w:rPr>
                    <m:t>m</m:t>
                  </m:r>
                </m:sub>
              </m:sSub>
              <m:r>
                <w:rPr>
                  <w:rFonts w:ascii="Cambria Math" w:hAnsi="Cambria Math"/>
                  <w:sz w:val="22"/>
                </w:rPr>
                <m:t>)</m:t>
              </m:r>
            </m:sup>
          </m:sSup>
          <m:r>
            <w:rPr>
              <w:rFonts w:ascii="Cambria Math" w:hAnsi="Cambria Math"/>
              <w:sz w:val="22"/>
            </w:rPr>
            <m:t>,</m:t>
          </m:r>
          <m:sSup>
            <m:sSupPr>
              <m:ctrlPr>
                <w:rPr>
                  <w:rFonts w:ascii="Cambria Math" w:hAnsi="Cambria Math"/>
                  <w:sz w:val="22"/>
                </w:rPr>
              </m:ctrlPr>
            </m:sSupPr>
            <m:e>
              <m:r>
                <w:rPr>
                  <w:rFonts w:ascii="Cambria Math" w:hAnsi="Cambria Math"/>
                  <w:sz w:val="22"/>
                </w:rPr>
                <m:t>θ</m:t>
              </m:r>
            </m:e>
            <m:sup>
              <m:r>
                <w:rPr>
                  <w:rFonts w:ascii="Cambria Math" w:hAnsi="Cambria Math"/>
                  <w:sz w:val="22"/>
                </w:rPr>
                <m:t>(1)</m:t>
              </m:r>
            </m:sup>
          </m:sSup>
          <m:r>
            <w:rPr>
              <w:rFonts w:ascii="Cambria Math" w:hAnsi="Cambria Math"/>
              <w:sz w:val="22"/>
            </w:rPr>
            <m:t>,...,</m:t>
          </m:r>
          <m:sSup>
            <m:sSupPr>
              <m:ctrlPr>
                <w:rPr>
                  <w:rFonts w:ascii="Cambria Math" w:hAnsi="Cambria Math"/>
                  <w:sz w:val="22"/>
                </w:rPr>
              </m:ctrlPr>
            </m:sSupPr>
            <m:e>
              <m:r>
                <w:rPr>
                  <w:rFonts w:ascii="Cambria Math" w:hAnsi="Cambria Math"/>
                  <w:sz w:val="22"/>
                </w:rPr>
                <m:t>θ</m:t>
              </m:r>
            </m:e>
            <m:sup>
              <m:r>
                <w:rPr>
                  <w:rFonts w:ascii="Cambria Math" w:hAnsi="Cambria Math"/>
                  <w:sz w:val="22"/>
                </w:rPr>
                <m:t>(</m:t>
              </m:r>
              <m:sSub>
                <m:sSubPr>
                  <m:ctrlPr>
                    <w:rPr>
                      <w:rFonts w:ascii="Cambria Math" w:hAnsi="Cambria Math"/>
                      <w:sz w:val="22"/>
                    </w:rPr>
                  </m:ctrlPr>
                </m:sSubPr>
                <m:e>
                  <m:r>
                    <w:rPr>
                      <w:rFonts w:ascii="Cambria Math" w:hAnsi="Cambria Math"/>
                      <w:sz w:val="22"/>
                    </w:rPr>
                    <m:t>n</m:t>
                  </m:r>
                </m:e>
                <m:sub>
                  <m:r>
                    <w:rPr>
                      <w:rFonts w:ascii="Cambria Math" w:hAnsi="Cambria Math"/>
                      <w:sz w:val="22"/>
                    </w:rPr>
                    <m:t>u</m:t>
                  </m:r>
                </m:sub>
              </m:sSub>
              <m:r>
                <w:rPr>
                  <w:rFonts w:ascii="Cambria Math" w:hAnsi="Cambria Math"/>
                  <w:sz w:val="22"/>
                </w:rPr>
                <m:t>)</m:t>
              </m:r>
            </m:sup>
          </m:sSup>
          <m:r>
            <w:rPr>
              <w:rFonts w:ascii="Cambria Math" w:hAnsi="Cambria Math"/>
              <w:sz w:val="22"/>
            </w:rPr>
            <m:t>)=</m:t>
          </m:r>
          <m:f>
            <m:fPr>
              <m:ctrlPr>
                <w:rPr>
                  <w:rFonts w:ascii="Cambria Math" w:hAnsi="Cambria Math"/>
                  <w:sz w:val="22"/>
                </w:rPr>
              </m:ctrlPr>
            </m:fPr>
            <m:num>
              <m:r>
                <w:rPr>
                  <w:rFonts w:ascii="Cambria Math" w:hAnsi="Cambria Math"/>
                  <w:sz w:val="22"/>
                </w:rPr>
                <m:t>1</m:t>
              </m:r>
            </m:num>
            <m:den>
              <m:r>
                <w:rPr>
                  <w:rFonts w:ascii="Cambria Math" w:hAnsi="Cambria Math"/>
                  <w:sz w:val="22"/>
                </w:rPr>
                <m:t>2</m:t>
              </m:r>
            </m:den>
          </m:f>
          <m:nary>
            <m:naryPr>
              <m:chr m:val="∑"/>
              <m:limLoc m:val="undOvr"/>
              <m:supHide m:val="1"/>
              <m:ctrlPr>
                <w:rPr>
                  <w:rFonts w:ascii="Cambria Math" w:hAnsi="Cambria Math"/>
                  <w:sz w:val="22"/>
                </w:rPr>
              </m:ctrlPr>
            </m:naryPr>
            <m:sub>
              <m:r>
                <w:rPr>
                  <w:rFonts w:ascii="Cambria Math" w:hAnsi="Cambria Math"/>
                  <w:sz w:val="22"/>
                </w:rPr>
                <m:t>(i,j):r(i,j)=1</m:t>
              </m:r>
            </m:sub>
            <m:sup/>
            <m:e>
              <m:r>
                <w:rPr>
                  <w:rFonts w:ascii="Cambria Math" w:hAnsi="Cambria Math"/>
                  <w:sz w:val="22"/>
                </w:rPr>
                <m:t>(</m:t>
              </m:r>
            </m:e>
          </m:nary>
          <m:r>
            <w:rPr>
              <w:rFonts w:ascii="Cambria Math" w:hAnsi="Cambria Math"/>
              <w:sz w:val="22"/>
            </w:rPr>
            <m:t>(</m:t>
          </m:r>
          <m:sSup>
            <m:sSupPr>
              <m:ctrlPr>
                <w:rPr>
                  <w:rFonts w:ascii="Cambria Math" w:hAnsi="Cambria Math"/>
                  <w:sz w:val="22"/>
                </w:rPr>
              </m:ctrlPr>
            </m:sSupPr>
            <m:e>
              <m:r>
                <w:rPr>
                  <w:rFonts w:ascii="Cambria Math" w:hAnsi="Cambria Math"/>
                  <w:sz w:val="22"/>
                </w:rPr>
                <m:t>θ</m:t>
              </m:r>
            </m:e>
            <m:sup>
              <m:r>
                <w:rPr>
                  <w:rFonts w:ascii="Cambria Math" w:hAnsi="Cambria Math"/>
                  <w:sz w:val="22"/>
                </w:rPr>
                <m:t>(j)</m:t>
              </m:r>
            </m:sup>
          </m:sSup>
          <m:sSup>
            <m:sSupPr>
              <m:ctrlPr>
                <w:rPr>
                  <w:rFonts w:ascii="Cambria Math" w:hAnsi="Cambria Math"/>
                  <w:sz w:val="22"/>
                </w:rPr>
              </m:ctrlPr>
            </m:sSupPr>
            <m:e>
              <m:r>
                <w:rPr>
                  <w:rFonts w:ascii="Cambria Math" w:hAnsi="Cambria Math"/>
                  <w:sz w:val="22"/>
                </w:rPr>
                <m:t>)</m:t>
              </m:r>
            </m:e>
            <m:sup>
              <m:r>
                <w:rPr>
                  <w:rFonts w:ascii="Cambria Math" w:hAnsi="Cambria Math"/>
                  <w:sz w:val="22"/>
                </w:rPr>
                <m:t>T</m:t>
              </m:r>
            </m:sup>
          </m:sSup>
          <m:sSup>
            <m:sSupPr>
              <m:ctrlPr>
                <w:rPr>
                  <w:rFonts w:ascii="Cambria Math" w:hAnsi="Cambria Math"/>
                  <w:sz w:val="22"/>
                </w:rPr>
              </m:ctrlPr>
            </m:sSupPr>
            <m:e>
              <m:r>
                <w:rPr>
                  <w:rFonts w:ascii="Cambria Math" w:hAnsi="Cambria Math"/>
                  <w:sz w:val="22"/>
                </w:rPr>
                <m:t>x</m:t>
              </m:r>
            </m:e>
            <m:sup>
              <m:r>
                <w:rPr>
                  <w:rFonts w:ascii="Cambria Math" w:hAnsi="Cambria Math"/>
                  <w:sz w:val="22"/>
                </w:rPr>
                <m:t>(i)</m:t>
              </m:r>
            </m:sup>
          </m:sSup>
          <m:r>
            <w:rPr>
              <w:rFonts w:ascii="Cambria Math" w:hAnsi="Cambria Math"/>
              <w:sz w:val="22"/>
            </w:rPr>
            <m:t>-</m:t>
          </m:r>
          <m:sSup>
            <m:sSupPr>
              <m:ctrlPr>
                <w:rPr>
                  <w:rFonts w:ascii="Cambria Math" w:hAnsi="Cambria Math"/>
                  <w:sz w:val="22"/>
                </w:rPr>
              </m:ctrlPr>
            </m:sSupPr>
            <m:e>
              <m:r>
                <w:rPr>
                  <w:rFonts w:ascii="Cambria Math" w:hAnsi="Cambria Math"/>
                  <w:sz w:val="22"/>
                </w:rPr>
                <m:t>y</m:t>
              </m:r>
            </m:e>
            <m:sup>
              <m:r>
                <w:rPr>
                  <w:rFonts w:ascii="Cambria Math" w:hAnsi="Cambria Math"/>
                  <w:sz w:val="22"/>
                </w:rPr>
                <m:t>(i,j)</m:t>
              </m:r>
            </m:sup>
          </m:sSup>
          <m:sSup>
            <m:sSupPr>
              <m:ctrlPr>
                <w:rPr>
                  <w:rFonts w:ascii="Cambria Math" w:hAnsi="Cambria Math"/>
                  <w:sz w:val="22"/>
                </w:rPr>
              </m:ctrlPr>
            </m:sSupPr>
            <m:e>
              <m:r>
                <w:rPr>
                  <w:rFonts w:ascii="Cambria Math" w:hAnsi="Cambria Math"/>
                  <w:sz w:val="22"/>
                </w:rPr>
                <m:t>)</m:t>
              </m:r>
            </m:e>
            <m:sup>
              <m:r>
                <w:rPr>
                  <w:rFonts w:ascii="Cambria Math" w:hAnsi="Cambria Math"/>
                  <w:sz w:val="22"/>
                </w:rPr>
                <m:t>2</m:t>
              </m:r>
            </m:sup>
          </m:sSup>
          <m:r>
            <w:rPr>
              <w:rFonts w:ascii="Cambria Math" w:hAnsi="Cambria Math"/>
              <w:sz w:val="22"/>
            </w:rPr>
            <m:t>+</m:t>
          </m:r>
          <m:f>
            <m:fPr>
              <m:ctrlPr>
                <w:rPr>
                  <w:rFonts w:ascii="Cambria Math" w:hAnsi="Cambria Math"/>
                  <w:sz w:val="22"/>
                </w:rPr>
              </m:ctrlPr>
            </m:fPr>
            <m:num>
              <m:r>
                <w:rPr>
                  <w:rFonts w:ascii="Cambria Math" w:hAnsi="Cambria Math"/>
                  <w:sz w:val="22"/>
                </w:rPr>
                <m:t>λ</m:t>
              </m:r>
            </m:num>
            <m:den>
              <m:r>
                <w:rPr>
                  <w:rFonts w:ascii="Cambria Math" w:hAnsi="Cambria Math"/>
                  <w:sz w:val="22"/>
                </w:rPr>
                <m:t>2</m:t>
              </m:r>
            </m:den>
          </m:f>
          <m:nary>
            <m:naryPr>
              <m:chr m:val="∑"/>
              <m:limLoc m:val="undOvr"/>
              <m:ctrlPr>
                <w:rPr>
                  <w:rFonts w:ascii="Cambria Math" w:hAnsi="Cambria Math"/>
                  <w:sz w:val="22"/>
                </w:rPr>
              </m:ctrlPr>
            </m:naryPr>
            <m:sub>
              <m:r>
                <w:rPr>
                  <w:rFonts w:ascii="Cambria Math" w:hAnsi="Cambria Math"/>
                  <w:sz w:val="22"/>
                </w:rPr>
                <m:t>i=1</m:t>
              </m:r>
            </m:sub>
            <m:sup>
              <m:sSub>
                <m:sSubPr>
                  <m:ctrlPr>
                    <w:rPr>
                      <w:rFonts w:ascii="Cambria Math" w:hAnsi="Cambria Math"/>
                      <w:sz w:val="22"/>
                    </w:rPr>
                  </m:ctrlPr>
                </m:sSubPr>
                <m:e>
                  <m:r>
                    <w:rPr>
                      <w:rFonts w:ascii="Cambria Math" w:hAnsi="Cambria Math"/>
                      <w:sz w:val="22"/>
                    </w:rPr>
                    <m:t>n</m:t>
                  </m:r>
                </m:e>
                <m:sub>
                  <m:r>
                    <w:rPr>
                      <w:rFonts w:ascii="Cambria Math" w:hAnsi="Cambria Math"/>
                      <w:sz w:val="22"/>
                    </w:rPr>
                    <m:t>m</m:t>
                  </m:r>
                </m:sub>
              </m:sSub>
            </m:sup>
            <m:e>
              <m:nary>
                <m:naryPr>
                  <m:chr m:val="∑"/>
                  <m:limLoc m:val="undOvr"/>
                  <m:ctrlPr>
                    <w:rPr>
                      <w:rFonts w:ascii="Cambria Math" w:hAnsi="Cambria Math"/>
                      <w:sz w:val="22"/>
                    </w:rPr>
                  </m:ctrlPr>
                </m:naryPr>
                <m:sub>
                  <m:r>
                    <w:rPr>
                      <w:rFonts w:ascii="Cambria Math" w:hAnsi="Cambria Math"/>
                      <w:sz w:val="22"/>
                    </w:rPr>
                    <m:t>k=1</m:t>
                  </m:r>
                </m:sub>
                <m:sup>
                  <m:r>
                    <w:rPr>
                      <w:rFonts w:ascii="Cambria Math" w:hAnsi="Cambria Math"/>
                      <w:sz w:val="22"/>
                    </w:rPr>
                    <m:t>n</m:t>
                  </m:r>
                </m:sup>
                <m:e>
                  <m:r>
                    <w:rPr>
                      <w:rFonts w:ascii="Cambria Math" w:hAnsi="Cambria Math"/>
                      <w:sz w:val="22"/>
                    </w:rPr>
                    <m:t>(</m:t>
                  </m:r>
                </m:e>
              </m:nary>
            </m:e>
          </m:nary>
          <m:sSubSup>
            <m:sSubSupPr>
              <m:ctrlPr>
                <w:rPr>
                  <w:rFonts w:ascii="Cambria Math" w:hAnsi="Cambria Math"/>
                  <w:sz w:val="22"/>
                </w:rPr>
              </m:ctrlPr>
            </m:sSubSupPr>
            <m:e>
              <m:r>
                <w:rPr>
                  <w:rFonts w:ascii="Cambria Math" w:hAnsi="Cambria Math"/>
                  <w:sz w:val="22"/>
                </w:rPr>
                <m:t>x</m:t>
              </m:r>
            </m:e>
            <m:sub>
              <m:r>
                <w:rPr>
                  <w:rFonts w:ascii="Cambria Math" w:hAnsi="Cambria Math"/>
                  <w:sz w:val="22"/>
                </w:rPr>
                <m:t>k</m:t>
              </m:r>
            </m:sub>
            <m:sup>
              <m:r>
                <w:rPr>
                  <w:rFonts w:ascii="Cambria Math" w:hAnsi="Cambria Math"/>
                  <w:sz w:val="22"/>
                </w:rPr>
                <m:t>(i)</m:t>
              </m:r>
            </m:sup>
          </m:sSubSup>
          <m:sSup>
            <m:sSupPr>
              <m:ctrlPr>
                <w:rPr>
                  <w:rFonts w:ascii="Cambria Math" w:hAnsi="Cambria Math"/>
                  <w:sz w:val="22"/>
                </w:rPr>
              </m:ctrlPr>
            </m:sSupPr>
            <m:e>
              <m:r>
                <w:rPr>
                  <w:rFonts w:ascii="Cambria Math" w:hAnsi="Cambria Math"/>
                  <w:sz w:val="22"/>
                </w:rPr>
                <m:t>)</m:t>
              </m:r>
            </m:e>
            <m:sup>
              <m:r>
                <w:rPr>
                  <w:rFonts w:ascii="Cambria Math" w:hAnsi="Cambria Math"/>
                  <w:sz w:val="22"/>
                </w:rPr>
                <m:t>2</m:t>
              </m:r>
            </m:sup>
          </m:sSup>
          <m:r>
            <w:rPr>
              <w:rFonts w:ascii="Cambria Math" w:hAnsi="Cambria Math"/>
              <w:sz w:val="22"/>
            </w:rPr>
            <m:t>+</m:t>
          </m:r>
          <m:f>
            <m:fPr>
              <m:ctrlPr>
                <w:rPr>
                  <w:rFonts w:ascii="Cambria Math" w:hAnsi="Cambria Math"/>
                  <w:sz w:val="22"/>
                </w:rPr>
              </m:ctrlPr>
            </m:fPr>
            <m:num>
              <m:r>
                <w:rPr>
                  <w:rFonts w:ascii="Cambria Math" w:hAnsi="Cambria Math"/>
                  <w:sz w:val="22"/>
                </w:rPr>
                <m:t>λ</m:t>
              </m:r>
            </m:num>
            <m:den>
              <m:r>
                <w:rPr>
                  <w:rFonts w:ascii="Cambria Math" w:hAnsi="Cambria Math"/>
                  <w:sz w:val="22"/>
                </w:rPr>
                <m:t>2</m:t>
              </m:r>
            </m:den>
          </m:f>
          <m:nary>
            <m:naryPr>
              <m:chr m:val="∑"/>
              <m:limLoc m:val="undOvr"/>
              <m:ctrlPr>
                <w:rPr>
                  <w:rFonts w:ascii="Cambria Math" w:hAnsi="Cambria Math"/>
                  <w:sz w:val="22"/>
                </w:rPr>
              </m:ctrlPr>
            </m:naryPr>
            <m:sub>
              <m:r>
                <w:rPr>
                  <w:rFonts w:ascii="Cambria Math" w:hAnsi="Cambria Math"/>
                  <w:sz w:val="22"/>
                </w:rPr>
                <m:t>j=1</m:t>
              </m:r>
            </m:sub>
            <m:sup>
              <m:sSub>
                <m:sSubPr>
                  <m:ctrlPr>
                    <w:rPr>
                      <w:rFonts w:ascii="Cambria Math" w:hAnsi="Cambria Math"/>
                      <w:sz w:val="22"/>
                    </w:rPr>
                  </m:ctrlPr>
                </m:sSubPr>
                <m:e>
                  <m:r>
                    <w:rPr>
                      <w:rFonts w:ascii="Cambria Math" w:hAnsi="Cambria Math"/>
                      <w:sz w:val="22"/>
                    </w:rPr>
                    <m:t>n</m:t>
                  </m:r>
                </m:e>
                <m:sub>
                  <m:r>
                    <w:rPr>
                      <w:rFonts w:ascii="Cambria Math" w:hAnsi="Cambria Math"/>
                      <w:sz w:val="22"/>
                    </w:rPr>
                    <m:t>u</m:t>
                  </m:r>
                </m:sub>
              </m:sSub>
            </m:sup>
            <m:e>
              <m:nary>
                <m:naryPr>
                  <m:chr m:val="∑"/>
                  <m:limLoc m:val="undOvr"/>
                  <m:ctrlPr>
                    <w:rPr>
                      <w:rFonts w:ascii="Cambria Math" w:hAnsi="Cambria Math"/>
                      <w:sz w:val="22"/>
                    </w:rPr>
                  </m:ctrlPr>
                </m:naryPr>
                <m:sub>
                  <m:r>
                    <w:rPr>
                      <w:rFonts w:ascii="Cambria Math" w:hAnsi="Cambria Math"/>
                      <w:sz w:val="22"/>
                    </w:rPr>
                    <m:t>k=1</m:t>
                  </m:r>
                </m:sub>
                <m:sup>
                  <m:r>
                    <w:rPr>
                      <w:rFonts w:ascii="Cambria Math" w:hAnsi="Cambria Math"/>
                      <w:sz w:val="22"/>
                    </w:rPr>
                    <m:t>n</m:t>
                  </m:r>
                </m:sup>
                <m:e>
                  <m:r>
                    <w:rPr>
                      <w:rFonts w:ascii="Cambria Math" w:hAnsi="Cambria Math"/>
                      <w:sz w:val="22"/>
                    </w:rPr>
                    <m:t>(</m:t>
                  </m:r>
                </m:e>
              </m:nary>
            </m:e>
          </m:nary>
          <m:sSubSup>
            <m:sSubSupPr>
              <m:ctrlPr>
                <w:rPr>
                  <w:rFonts w:ascii="Cambria Math" w:hAnsi="Cambria Math"/>
                  <w:sz w:val="22"/>
                </w:rPr>
              </m:ctrlPr>
            </m:sSubSupPr>
            <m:e>
              <m:r>
                <w:rPr>
                  <w:rFonts w:ascii="Cambria Math" w:hAnsi="Cambria Math"/>
                  <w:sz w:val="22"/>
                </w:rPr>
                <m:t>θ</m:t>
              </m:r>
            </m:e>
            <m:sub>
              <m:r>
                <w:rPr>
                  <w:rFonts w:ascii="Cambria Math" w:hAnsi="Cambria Math"/>
                  <w:sz w:val="22"/>
                </w:rPr>
                <m:t>k</m:t>
              </m:r>
            </m:sub>
            <m:sup>
              <m:r>
                <w:rPr>
                  <w:rFonts w:ascii="Cambria Math" w:hAnsi="Cambria Math"/>
                  <w:sz w:val="22"/>
                </w:rPr>
                <m:t>(j)</m:t>
              </m:r>
            </m:sup>
          </m:sSubSup>
          <m:sSup>
            <m:sSupPr>
              <m:ctrlPr>
                <w:rPr>
                  <w:rFonts w:ascii="Cambria Math" w:hAnsi="Cambria Math"/>
                  <w:sz w:val="22"/>
                </w:rPr>
              </m:ctrlPr>
            </m:sSupPr>
            <m:e>
              <m:r>
                <w:rPr>
                  <w:rFonts w:ascii="Cambria Math" w:hAnsi="Cambria Math"/>
                  <w:sz w:val="22"/>
                </w:rPr>
                <m:t>)</m:t>
              </m:r>
            </m:e>
            <m:sup>
              <m:r>
                <w:rPr>
                  <w:rFonts w:ascii="Cambria Math" w:hAnsi="Cambria Math"/>
                  <w:sz w:val="22"/>
                </w:rPr>
                <m:t>2</m:t>
              </m:r>
            </m:sup>
          </m:sSup>
        </m:oMath>
      </m:oMathPara>
    </w:p>
    <w:p w14:paraId="4EA1B370" w14:textId="77777777" w:rsidR="006C77B1" w:rsidRDefault="006C77B1" w:rsidP="00A07112">
      <w:pPr>
        <w:pStyle w:val="af"/>
      </w:pPr>
      <w:bookmarkStart w:id="665" w:name="undefined"/>
    </w:p>
    <w:p w14:paraId="2C6DBFEE" w14:textId="160C81F6" w:rsidR="006C77B1" w:rsidRDefault="006609EB" w:rsidP="00C11A22">
      <w:pPr>
        <w:pStyle w:val="af"/>
        <w:jc w:val="center"/>
      </w:pPr>
      <w:r w:rsidRPr="00A07112">
        <w:rPr>
          <w:position w:val="-24"/>
        </w:rPr>
        <w:object w:dxaOrig="4140" w:dyaOrig="499" w14:anchorId="12754684">
          <v:shape id="_x0000_i1033" type="#_x0000_t75" style="width:317.45pt;height:37.1pt" o:ole="">
            <v:imagedata r:id="rId348" o:title=""/>
          </v:shape>
          <o:OLEObject Type="Embed" ProgID="Equation.DSMT4" ShapeID="_x0000_i1033" DrawAspect="Content" ObjectID="_1779386263" r:id="rId349"/>
        </w:object>
      </w:r>
    </w:p>
    <w:bookmarkEnd w:id="665"/>
    <w:p w14:paraId="62552AF8" w14:textId="77777777" w:rsidR="008C4A39" w:rsidRDefault="008C4A39" w:rsidP="008C4A39">
      <w:pPr>
        <w:pStyle w:val="af"/>
        <w:rPr>
          <w:ins w:id="666" w:author="Chen Yang" w:date="2024-06-08T19:31:00Z" w16du:dateUtc="2024-06-08T11:31:00Z"/>
        </w:rPr>
      </w:pPr>
      <w:ins w:id="667" w:author="Chen Yang" w:date="2024-06-08T19:31:00Z" w16du:dateUtc="2024-06-08T11:31:00Z">
        <w:r>
          <w:t>对代价函数求偏导数的结果如下：</w:t>
        </w:r>
      </w:ins>
    </w:p>
    <w:p w14:paraId="785E47CE" w14:textId="77777777" w:rsidR="008C4A39" w:rsidRDefault="008C4A39" w:rsidP="008C4A39">
      <w:pPr>
        <w:pStyle w:val="af"/>
        <w:rPr>
          <w:ins w:id="668" w:author="Chen Yang" w:date="2024-06-08T19:31:00Z" w16du:dateUtc="2024-06-08T11:31:00Z"/>
        </w:rPr>
      </w:pPr>
      <m:oMathPara>
        <m:oMathParaPr>
          <m:jc m:val="center"/>
        </m:oMathParaPr>
        <m:oMath>
          <m:sSubSup>
            <m:sSubSupPr>
              <m:ctrlPr>
                <w:ins w:id="669" w:author="Chen Yang" w:date="2024-06-08T19:31:00Z" w16du:dateUtc="2024-06-08T11:31:00Z">
                  <w:rPr>
                    <w:rFonts w:ascii="Cambria Math" w:hAnsi="Cambria Math"/>
                  </w:rPr>
                </w:ins>
              </m:ctrlPr>
            </m:sSubSupPr>
            <m:e>
              <m:r>
                <w:ins w:id="670" w:author="Chen Yang" w:date="2024-06-08T19:31:00Z" w16du:dateUtc="2024-06-08T11:31:00Z">
                  <w:rPr>
                    <w:rFonts w:ascii="Cambria Math" w:hAnsi="Cambria Math"/>
                  </w:rPr>
                  <m:t>x</m:t>
                </w:ins>
              </m:r>
            </m:e>
            <m:sub>
              <m:r>
                <w:ins w:id="671" w:author="Chen Yang" w:date="2024-06-08T19:31:00Z" w16du:dateUtc="2024-06-08T11:31:00Z">
                  <w:rPr>
                    <w:rFonts w:ascii="Cambria Math" w:hAnsi="Cambria Math"/>
                  </w:rPr>
                  <m:t>k</m:t>
                </w:ins>
              </m:r>
            </m:sub>
            <m:sup>
              <m:r>
                <w:ins w:id="672" w:author="Chen Yang" w:date="2024-06-08T19:31:00Z" w16du:dateUtc="2024-06-08T11:31:00Z">
                  <w:rPr>
                    <w:rFonts w:ascii="Cambria Math" w:hAnsi="Cambria Math"/>
                  </w:rPr>
                  <m:t>(i)</m:t>
                </w:ins>
              </m:r>
            </m:sup>
          </m:sSubSup>
          <m:r>
            <w:ins w:id="673" w:author="Chen Yang" w:date="2024-06-08T19:31:00Z" w16du:dateUtc="2024-06-08T11:31:00Z">
              <w:rPr>
                <w:rFonts w:ascii="Cambria Math" w:hAnsi="Cambria Math"/>
              </w:rPr>
              <m:t>:=</m:t>
            </w:ins>
          </m:r>
          <m:sSubSup>
            <m:sSubSupPr>
              <m:ctrlPr>
                <w:ins w:id="674" w:author="Chen Yang" w:date="2024-06-08T19:31:00Z" w16du:dateUtc="2024-06-08T11:31:00Z">
                  <w:rPr>
                    <w:rFonts w:ascii="Cambria Math" w:hAnsi="Cambria Math"/>
                  </w:rPr>
                </w:ins>
              </m:ctrlPr>
            </m:sSubSupPr>
            <m:e>
              <m:r>
                <w:ins w:id="675" w:author="Chen Yang" w:date="2024-06-08T19:31:00Z" w16du:dateUtc="2024-06-08T11:31:00Z">
                  <w:rPr>
                    <w:rFonts w:ascii="Cambria Math" w:hAnsi="Cambria Math"/>
                  </w:rPr>
                  <m:t>x</m:t>
                </w:ins>
              </m:r>
            </m:e>
            <m:sub>
              <m:r>
                <w:ins w:id="676" w:author="Chen Yang" w:date="2024-06-08T19:31:00Z" w16du:dateUtc="2024-06-08T11:31:00Z">
                  <w:rPr>
                    <w:rFonts w:ascii="Cambria Math" w:hAnsi="Cambria Math"/>
                  </w:rPr>
                  <m:t>k</m:t>
                </w:ins>
              </m:r>
            </m:sub>
            <m:sup>
              <m:r>
                <w:ins w:id="677" w:author="Chen Yang" w:date="2024-06-08T19:31:00Z" w16du:dateUtc="2024-06-08T11:31:00Z">
                  <w:rPr>
                    <w:rFonts w:ascii="Cambria Math" w:hAnsi="Cambria Math"/>
                  </w:rPr>
                  <m:t>(i)</m:t>
                </w:ins>
              </m:r>
            </m:sup>
          </m:sSubSup>
          <m:r>
            <w:ins w:id="678" w:author="Chen Yang" w:date="2024-06-08T19:31:00Z" w16du:dateUtc="2024-06-08T11:31:00Z">
              <w:rPr>
                <w:rFonts w:ascii="Cambria Math" w:hAnsi="Cambria Math"/>
              </w:rPr>
              <m:t>-α</m:t>
            </w:ins>
          </m:r>
          <m:d>
            <m:dPr>
              <m:ctrlPr>
                <w:ins w:id="679" w:author="Chen Yang" w:date="2024-06-08T19:31:00Z" w16du:dateUtc="2024-06-08T11:31:00Z">
                  <w:rPr>
                    <w:rFonts w:ascii="Cambria Math" w:hAnsi="Cambria Math"/>
                  </w:rPr>
                </w:ins>
              </m:ctrlPr>
            </m:dPr>
            <m:e>
              <m:nary>
                <m:naryPr>
                  <m:chr m:val="∑"/>
                  <m:limLoc m:val="undOvr"/>
                  <m:supHide m:val="1"/>
                  <m:ctrlPr>
                    <w:ins w:id="680" w:author="Chen Yang" w:date="2024-06-08T19:31:00Z" w16du:dateUtc="2024-06-08T11:31:00Z">
                      <w:rPr>
                        <w:rFonts w:ascii="Cambria Math" w:hAnsi="Cambria Math"/>
                      </w:rPr>
                    </w:ins>
                  </m:ctrlPr>
                </m:naryPr>
                <m:sub>
                  <m:r>
                    <w:ins w:id="681" w:author="Chen Yang" w:date="2024-06-08T19:31:00Z" w16du:dateUtc="2024-06-08T11:31:00Z">
                      <w:rPr>
                        <w:rFonts w:ascii="Cambria Math" w:hAnsi="Cambria Math"/>
                      </w:rPr>
                      <m:t>j:r</m:t>
                    </w:ins>
                  </m:r>
                  <m:d>
                    <m:dPr>
                      <m:ctrlPr>
                        <w:ins w:id="682" w:author="Chen Yang" w:date="2024-06-08T19:31:00Z" w16du:dateUtc="2024-06-08T11:31:00Z">
                          <w:rPr>
                            <w:rFonts w:ascii="Cambria Math" w:hAnsi="Cambria Math"/>
                            <w:i/>
                          </w:rPr>
                        </w:ins>
                      </m:ctrlPr>
                    </m:dPr>
                    <m:e>
                      <m:r>
                        <w:ins w:id="683" w:author="Chen Yang" w:date="2024-06-08T19:31:00Z" w16du:dateUtc="2024-06-08T11:31:00Z">
                          <w:rPr>
                            <w:rFonts w:ascii="Cambria Math" w:hAnsi="Cambria Math"/>
                          </w:rPr>
                          <m:t>i,j</m:t>
                        </w:ins>
                      </m:r>
                    </m:e>
                  </m:d>
                  <m:r>
                    <w:ins w:id="684" w:author="Chen Yang" w:date="2024-06-08T19:31:00Z" w16du:dateUtc="2024-06-08T11:31:00Z">
                      <w:rPr>
                        <w:rFonts w:ascii="Cambria Math" w:hAnsi="Cambria Math"/>
                      </w:rPr>
                      <m:t>=1</m:t>
                    </w:ins>
                  </m:r>
                </m:sub>
                <m:sup/>
                <m:e>
                  <m:r>
                    <w:ins w:id="685" w:author="Chen Yang" w:date="2024-06-08T19:31:00Z" w16du:dateUtc="2024-06-08T11:31:00Z">
                      <w:rPr>
                        <w:rFonts w:ascii="Cambria Math" w:hAnsi="Cambria Math"/>
                      </w:rPr>
                      <m:t>(</m:t>
                    </w:ins>
                  </m:r>
                </m:e>
              </m:nary>
              <m:r>
                <w:ins w:id="686" w:author="Chen Yang" w:date="2024-06-08T19:31:00Z" w16du:dateUtc="2024-06-08T11:31:00Z">
                  <w:rPr>
                    <w:rFonts w:ascii="Cambria Math" w:hAnsi="Cambria Math"/>
                  </w:rPr>
                  <m:t>(</m:t>
                </w:ins>
              </m:r>
              <m:sSup>
                <m:sSupPr>
                  <m:ctrlPr>
                    <w:ins w:id="687" w:author="Chen Yang" w:date="2024-06-08T19:31:00Z" w16du:dateUtc="2024-06-08T11:31:00Z">
                      <w:rPr>
                        <w:rFonts w:ascii="Cambria Math" w:hAnsi="Cambria Math"/>
                      </w:rPr>
                    </w:ins>
                  </m:ctrlPr>
                </m:sSupPr>
                <m:e>
                  <m:r>
                    <w:ins w:id="688" w:author="Chen Yang" w:date="2024-06-08T19:31:00Z" w16du:dateUtc="2024-06-08T11:31:00Z">
                      <w:rPr>
                        <w:rFonts w:ascii="Cambria Math" w:hAnsi="Cambria Math"/>
                      </w:rPr>
                      <m:t>θ</m:t>
                    </w:ins>
                  </m:r>
                </m:e>
                <m:sup>
                  <m:d>
                    <m:dPr>
                      <m:ctrlPr>
                        <w:ins w:id="689" w:author="Chen Yang" w:date="2024-06-08T19:31:00Z" w16du:dateUtc="2024-06-08T11:31:00Z">
                          <w:rPr>
                            <w:rFonts w:ascii="Cambria Math" w:hAnsi="Cambria Math"/>
                            <w:i/>
                          </w:rPr>
                        </w:ins>
                      </m:ctrlPr>
                    </m:dPr>
                    <m:e>
                      <m:r>
                        <w:ins w:id="690" w:author="Chen Yang" w:date="2024-06-08T19:31:00Z" w16du:dateUtc="2024-06-08T11:31:00Z">
                          <w:rPr>
                            <w:rFonts w:ascii="Cambria Math" w:hAnsi="Cambria Math"/>
                          </w:rPr>
                          <m:t>j</m:t>
                        </w:ins>
                      </m:r>
                    </m:e>
                  </m:d>
                </m:sup>
              </m:sSup>
              <m:sSup>
                <m:sSupPr>
                  <m:ctrlPr>
                    <w:ins w:id="691" w:author="Chen Yang" w:date="2024-06-08T19:31:00Z" w16du:dateUtc="2024-06-08T11:31:00Z">
                      <w:rPr>
                        <w:rFonts w:ascii="Cambria Math" w:hAnsi="Cambria Math"/>
                      </w:rPr>
                    </w:ins>
                  </m:ctrlPr>
                </m:sSupPr>
                <m:e>
                  <m:r>
                    <w:ins w:id="692" w:author="Chen Yang" w:date="2024-06-08T19:31:00Z" w16du:dateUtc="2024-06-08T11:31:00Z">
                      <w:rPr>
                        <w:rFonts w:ascii="Cambria Math" w:hAnsi="Cambria Math"/>
                      </w:rPr>
                      <m:t>)</m:t>
                    </w:ins>
                  </m:r>
                </m:e>
                <m:sup>
                  <m:r>
                    <w:ins w:id="693" w:author="Chen Yang" w:date="2024-06-08T19:31:00Z" w16du:dateUtc="2024-06-08T11:31:00Z">
                      <w:rPr>
                        <w:rFonts w:ascii="Cambria Math" w:hAnsi="Cambria Math"/>
                      </w:rPr>
                      <m:t>T</m:t>
                    </w:ins>
                  </m:r>
                </m:sup>
              </m:sSup>
              <m:sSup>
                <m:sSupPr>
                  <m:ctrlPr>
                    <w:ins w:id="694" w:author="Chen Yang" w:date="2024-06-08T19:31:00Z" w16du:dateUtc="2024-06-08T11:31:00Z">
                      <w:rPr>
                        <w:rFonts w:ascii="Cambria Math" w:hAnsi="Cambria Math"/>
                      </w:rPr>
                    </w:ins>
                  </m:ctrlPr>
                </m:sSupPr>
                <m:e>
                  <m:r>
                    <w:ins w:id="695" w:author="Chen Yang" w:date="2024-06-08T19:31:00Z" w16du:dateUtc="2024-06-08T11:31:00Z">
                      <w:rPr>
                        <w:rFonts w:ascii="Cambria Math" w:hAnsi="Cambria Math"/>
                      </w:rPr>
                      <m:t>x</m:t>
                    </w:ins>
                  </m:r>
                </m:e>
                <m:sup>
                  <m:d>
                    <m:dPr>
                      <m:ctrlPr>
                        <w:ins w:id="696" w:author="Chen Yang" w:date="2024-06-08T19:31:00Z" w16du:dateUtc="2024-06-08T11:31:00Z">
                          <w:rPr>
                            <w:rFonts w:ascii="Cambria Math" w:hAnsi="Cambria Math"/>
                            <w:i/>
                          </w:rPr>
                        </w:ins>
                      </m:ctrlPr>
                    </m:dPr>
                    <m:e>
                      <m:r>
                        <w:ins w:id="697" w:author="Chen Yang" w:date="2024-06-08T19:31:00Z" w16du:dateUtc="2024-06-08T11:31:00Z">
                          <w:rPr>
                            <w:rFonts w:ascii="Cambria Math" w:hAnsi="Cambria Math"/>
                          </w:rPr>
                          <m:t>i</m:t>
                        </w:ins>
                      </m:r>
                    </m:e>
                  </m:d>
                </m:sup>
              </m:sSup>
              <m:r>
                <w:ins w:id="698" w:author="Chen Yang" w:date="2024-06-08T19:31:00Z" w16du:dateUtc="2024-06-08T11:31:00Z">
                  <w:rPr>
                    <w:rFonts w:ascii="Cambria Math" w:hAnsi="Cambria Math"/>
                  </w:rPr>
                  <m:t>-</m:t>
                </w:ins>
              </m:r>
              <m:sSup>
                <m:sSupPr>
                  <m:ctrlPr>
                    <w:ins w:id="699" w:author="Chen Yang" w:date="2024-06-08T19:31:00Z" w16du:dateUtc="2024-06-08T11:31:00Z">
                      <w:rPr>
                        <w:rFonts w:ascii="Cambria Math" w:hAnsi="Cambria Math"/>
                      </w:rPr>
                    </w:ins>
                  </m:ctrlPr>
                </m:sSupPr>
                <m:e>
                  <m:r>
                    <w:ins w:id="700" w:author="Chen Yang" w:date="2024-06-08T19:31:00Z" w16du:dateUtc="2024-06-08T11:31:00Z">
                      <w:rPr>
                        <w:rFonts w:ascii="Cambria Math" w:hAnsi="Cambria Math"/>
                      </w:rPr>
                      <m:t>y</m:t>
                    </w:ins>
                  </m:r>
                </m:e>
                <m:sup>
                  <m:d>
                    <m:dPr>
                      <m:ctrlPr>
                        <w:ins w:id="701" w:author="Chen Yang" w:date="2024-06-08T19:31:00Z" w16du:dateUtc="2024-06-08T11:31:00Z">
                          <w:rPr>
                            <w:rFonts w:ascii="Cambria Math" w:hAnsi="Cambria Math"/>
                            <w:i/>
                          </w:rPr>
                        </w:ins>
                      </m:ctrlPr>
                    </m:dPr>
                    <m:e>
                      <m:r>
                        <w:ins w:id="702" w:author="Chen Yang" w:date="2024-06-08T19:31:00Z" w16du:dateUtc="2024-06-08T11:31:00Z">
                          <w:rPr>
                            <w:rFonts w:ascii="Cambria Math" w:hAnsi="Cambria Math"/>
                          </w:rPr>
                          <m:t>i,j</m:t>
                        </w:ins>
                      </m:r>
                    </m:e>
                  </m:d>
                </m:sup>
              </m:sSup>
              <m:r>
                <w:ins w:id="703" w:author="Chen Yang" w:date="2024-06-08T19:31:00Z" w16du:dateUtc="2024-06-08T11:31:00Z">
                  <w:rPr>
                    <w:rFonts w:ascii="Cambria Math" w:hAnsi="Cambria Math"/>
                  </w:rPr>
                  <m:t>)</m:t>
                </w:ins>
              </m:r>
              <m:sSubSup>
                <m:sSubSupPr>
                  <m:ctrlPr>
                    <w:ins w:id="704" w:author="Chen Yang" w:date="2024-06-08T19:31:00Z" w16du:dateUtc="2024-06-08T11:31:00Z">
                      <w:rPr>
                        <w:rFonts w:ascii="Cambria Math" w:hAnsi="Cambria Math"/>
                      </w:rPr>
                    </w:ins>
                  </m:ctrlPr>
                </m:sSubSupPr>
                <m:e>
                  <m:r>
                    <w:ins w:id="705" w:author="Chen Yang" w:date="2024-06-08T19:31:00Z" w16du:dateUtc="2024-06-08T11:31:00Z">
                      <w:rPr>
                        <w:rFonts w:ascii="Cambria Math" w:hAnsi="Cambria Math"/>
                      </w:rPr>
                      <m:t>θ</m:t>
                    </w:ins>
                  </m:r>
                </m:e>
                <m:sub>
                  <m:r>
                    <w:ins w:id="706" w:author="Chen Yang" w:date="2024-06-08T19:31:00Z" w16du:dateUtc="2024-06-08T11:31:00Z">
                      <w:rPr>
                        <w:rFonts w:ascii="Cambria Math" w:hAnsi="Cambria Math"/>
                      </w:rPr>
                      <m:t>k</m:t>
                    </w:ins>
                  </m:r>
                </m:sub>
                <m:sup>
                  <m:r>
                    <w:ins w:id="707" w:author="Chen Yang" w:date="2024-06-08T19:31:00Z" w16du:dateUtc="2024-06-08T11:31:00Z">
                      <w:rPr>
                        <w:rFonts w:ascii="Cambria Math" w:hAnsi="Cambria Math"/>
                      </w:rPr>
                      <m:t>j</m:t>
                    </w:ins>
                  </m:r>
                </m:sup>
              </m:sSubSup>
              <m:r>
                <w:ins w:id="708" w:author="Chen Yang" w:date="2024-06-08T19:31:00Z" w16du:dateUtc="2024-06-08T11:31:00Z">
                  <w:rPr>
                    <w:rFonts w:ascii="Cambria Math" w:hAnsi="Cambria Math"/>
                  </w:rPr>
                  <m:t>+λ</m:t>
                </w:ins>
              </m:r>
              <m:sSubSup>
                <m:sSubSupPr>
                  <m:ctrlPr>
                    <w:ins w:id="709" w:author="Chen Yang" w:date="2024-06-08T19:31:00Z" w16du:dateUtc="2024-06-08T11:31:00Z">
                      <w:rPr>
                        <w:rFonts w:ascii="Cambria Math" w:hAnsi="Cambria Math"/>
                      </w:rPr>
                    </w:ins>
                  </m:ctrlPr>
                </m:sSubSupPr>
                <m:e>
                  <m:r>
                    <w:ins w:id="710" w:author="Chen Yang" w:date="2024-06-08T19:31:00Z" w16du:dateUtc="2024-06-08T11:31:00Z">
                      <w:rPr>
                        <w:rFonts w:ascii="Cambria Math" w:hAnsi="Cambria Math"/>
                      </w:rPr>
                      <m:t>x</m:t>
                    </w:ins>
                  </m:r>
                </m:e>
                <m:sub>
                  <m:r>
                    <w:ins w:id="711" w:author="Chen Yang" w:date="2024-06-08T19:31:00Z" w16du:dateUtc="2024-06-08T11:31:00Z">
                      <w:rPr>
                        <w:rFonts w:ascii="Cambria Math" w:hAnsi="Cambria Math"/>
                      </w:rPr>
                      <m:t>k</m:t>
                    </w:ins>
                  </m:r>
                </m:sub>
                <m:sup>
                  <m:r>
                    <w:ins w:id="712" w:author="Chen Yang" w:date="2024-06-08T19:31:00Z" w16du:dateUtc="2024-06-08T11:31:00Z">
                      <w:rPr>
                        <w:rFonts w:ascii="Cambria Math" w:hAnsi="Cambria Math"/>
                      </w:rPr>
                      <m:t>(i)</m:t>
                    </w:ins>
                  </m:r>
                </m:sup>
              </m:sSubSup>
            </m:e>
          </m:d>
          <m:r>
            <w:ins w:id="713" w:author="Chen Yang" w:date="2024-06-08T19:31:00Z" w16du:dateUtc="2024-06-08T11:31:00Z">
              <w:rPr>
                <w:rFonts w:ascii="Cambria Math" w:hAnsi="Cambria Math"/>
              </w:rPr>
              <m:t> </m:t>
            </w:ins>
          </m:r>
        </m:oMath>
      </m:oMathPara>
    </w:p>
    <w:p w14:paraId="53F59043" w14:textId="77777777" w:rsidR="008C4A39" w:rsidRPr="00D7582E" w:rsidRDefault="008C4A39" w:rsidP="008C4A39">
      <w:pPr>
        <w:pStyle w:val="af"/>
        <w:rPr>
          <w:ins w:id="714" w:author="Chen Yang" w:date="2024-06-08T19:31:00Z" w16du:dateUtc="2024-06-08T11:31:00Z"/>
        </w:rPr>
      </w:pPr>
      <m:oMathPara>
        <m:oMathParaPr>
          <m:jc m:val="center"/>
        </m:oMathParaPr>
        <m:oMath>
          <m:sSubSup>
            <m:sSubSupPr>
              <m:ctrlPr>
                <w:ins w:id="715" w:author="Chen Yang" w:date="2024-06-08T19:31:00Z" w16du:dateUtc="2024-06-08T11:31:00Z">
                  <w:rPr>
                    <w:rFonts w:ascii="Cambria Math" w:hAnsi="Cambria Math"/>
                  </w:rPr>
                </w:ins>
              </m:ctrlPr>
            </m:sSubSupPr>
            <m:e>
              <m:r>
                <w:ins w:id="716" w:author="Chen Yang" w:date="2024-06-08T19:31:00Z" w16du:dateUtc="2024-06-08T11:31:00Z">
                  <w:rPr>
                    <w:rFonts w:ascii="Cambria Math" w:hAnsi="Cambria Math"/>
                  </w:rPr>
                  <m:t>θ</m:t>
                </w:ins>
              </m:r>
            </m:e>
            <m:sub>
              <m:r>
                <w:ins w:id="717" w:author="Chen Yang" w:date="2024-06-08T19:31:00Z" w16du:dateUtc="2024-06-08T11:31:00Z">
                  <w:rPr>
                    <w:rFonts w:ascii="Cambria Math" w:hAnsi="Cambria Math"/>
                  </w:rPr>
                  <m:t>k</m:t>
                </w:ins>
              </m:r>
            </m:sub>
            <m:sup>
              <m:r>
                <w:ins w:id="718" w:author="Chen Yang" w:date="2024-06-08T19:31:00Z" w16du:dateUtc="2024-06-08T11:31:00Z">
                  <w:rPr>
                    <w:rFonts w:ascii="Cambria Math" w:hAnsi="Cambria Math"/>
                  </w:rPr>
                  <m:t>(i)</m:t>
                </w:ins>
              </m:r>
            </m:sup>
          </m:sSubSup>
          <m:r>
            <w:ins w:id="719" w:author="Chen Yang" w:date="2024-06-08T19:31:00Z" w16du:dateUtc="2024-06-08T11:31:00Z">
              <w:rPr>
                <w:rFonts w:ascii="Cambria Math" w:hAnsi="Cambria Math"/>
              </w:rPr>
              <m:t>:=</m:t>
            </w:ins>
          </m:r>
          <m:sSubSup>
            <m:sSubSupPr>
              <m:ctrlPr>
                <w:ins w:id="720" w:author="Chen Yang" w:date="2024-06-08T19:31:00Z" w16du:dateUtc="2024-06-08T11:31:00Z">
                  <w:rPr>
                    <w:rFonts w:ascii="Cambria Math" w:hAnsi="Cambria Math"/>
                  </w:rPr>
                </w:ins>
              </m:ctrlPr>
            </m:sSubSupPr>
            <m:e>
              <m:r>
                <w:ins w:id="721" w:author="Chen Yang" w:date="2024-06-08T19:31:00Z" w16du:dateUtc="2024-06-08T11:31:00Z">
                  <w:rPr>
                    <w:rFonts w:ascii="Cambria Math" w:hAnsi="Cambria Math"/>
                  </w:rPr>
                  <m:t>θ</m:t>
                </w:ins>
              </m:r>
            </m:e>
            <m:sub>
              <m:r>
                <w:ins w:id="722" w:author="Chen Yang" w:date="2024-06-08T19:31:00Z" w16du:dateUtc="2024-06-08T11:31:00Z">
                  <w:rPr>
                    <w:rFonts w:ascii="Cambria Math" w:hAnsi="Cambria Math"/>
                  </w:rPr>
                  <m:t>k</m:t>
                </w:ins>
              </m:r>
            </m:sub>
            <m:sup>
              <m:r>
                <w:ins w:id="723" w:author="Chen Yang" w:date="2024-06-08T19:31:00Z" w16du:dateUtc="2024-06-08T11:31:00Z">
                  <w:rPr>
                    <w:rFonts w:ascii="Cambria Math" w:hAnsi="Cambria Math"/>
                  </w:rPr>
                  <m:t>(i)</m:t>
                </w:ins>
              </m:r>
            </m:sup>
          </m:sSubSup>
          <m:r>
            <w:ins w:id="724" w:author="Chen Yang" w:date="2024-06-08T19:31:00Z" w16du:dateUtc="2024-06-08T11:31:00Z">
              <w:rPr>
                <w:rFonts w:ascii="Cambria Math" w:hAnsi="Cambria Math"/>
              </w:rPr>
              <m:t>-α</m:t>
            </w:ins>
          </m:r>
          <m:d>
            <m:dPr>
              <m:ctrlPr>
                <w:ins w:id="725" w:author="Chen Yang" w:date="2024-06-08T19:31:00Z" w16du:dateUtc="2024-06-08T11:31:00Z">
                  <w:rPr>
                    <w:rFonts w:ascii="Cambria Math" w:hAnsi="Cambria Math"/>
                  </w:rPr>
                </w:ins>
              </m:ctrlPr>
            </m:dPr>
            <m:e>
              <m:nary>
                <m:naryPr>
                  <m:chr m:val="∑"/>
                  <m:limLoc m:val="undOvr"/>
                  <m:supHide m:val="1"/>
                  <m:ctrlPr>
                    <w:ins w:id="726" w:author="Chen Yang" w:date="2024-06-08T19:31:00Z" w16du:dateUtc="2024-06-08T11:31:00Z">
                      <w:rPr>
                        <w:rFonts w:ascii="Cambria Math" w:hAnsi="Cambria Math"/>
                      </w:rPr>
                    </w:ins>
                  </m:ctrlPr>
                </m:naryPr>
                <m:sub>
                  <m:r>
                    <w:ins w:id="727" w:author="Chen Yang" w:date="2024-06-08T19:31:00Z" w16du:dateUtc="2024-06-08T11:31:00Z">
                      <w:rPr>
                        <w:rFonts w:ascii="Cambria Math" w:hAnsi="Cambria Math"/>
                      </w:rPr>
                      <m:t>i:r</m:t>
                    </w:ins>
                  </m:r>
                  <m:d>
                    <m:dPr>
                      <m:ctrlPr>
                        <w:ins w:id="728" w:author="Chen Yang" w:date="2024-06-08T19:31:00Z" w16du:dateUtc="2024-06-08T11:31:00Z">
                          <w:rPr>
                            <w:rFonts w:ascii="Cambria Math" w:hAnsi="Cambria Math"/>
                            <w:i/>
                          </w:rPr>
                        </w:ins>
                      </m:ctrlPr>
                    </m:dPr>
                    <m:e>
                      <m:r>
                        <w:ins w:id="729" w:author="Chen Yang" w:date="2024-06-08T19:31:00Z" w16du:dateUtc="2024-06-08T11:31:00Z">
                          <w:rPr>
                            <w:rFonts w:ascii="Cambria Math" w:hAnsi="Cambria Math"/>
                          </w:rPr>
                          <m:t>i,j</m:t>
                        </w:ins>
                      </m:r>
                    </m:e>
                  </m:d>
                  <m:r>
                    <w:ins w:id="730" w:author="Chen Yang" w:date="2024-06-08T19:31:00Z" w16du:dateUtc="2024-06-08T11:31:00Z">
                      <w:rPr>
                        <w:rFonts w:ascii="Cambria Math" w:hAnsi="Cambria Math"/>
                      </w:rPr>
                      <m:t>=1</m:t>
                    </w:ins>
                  </m:r>
                </m:sub>
                <m:sup/>
                <m:e>
                  <m:r>
                    <w:ins w:id="731" w:author="Chen Yang" w:date="2024-06-08T19:31:00Z" w16du:dateUtc="2024-06-08T11:31:00Z">
                      <w:rPr>
                        <w:rFonts w:ascii="Cambria Math" w:hAnsi="Cambria Math"/>
                      </w:rPr>
                      <m:t>(</m:t>
                    </w:ins>
                  </m:r>
                </m:e>
              </m:nary>
              <m:r>
                <w:ins w:id="732" w:author="Chen Yang" w:date="2024-06-08T19:31:00Z" w16du:dateUtc="2024-06-08T11:31:00Z">
                  <w:rPr>
                    <w:rFonts w:ascii="Cambria Math" w:hAnsi="Cambria Math"/>
                  </w:rPr>
                  <m:t>(</m:t>
                </w:ins>
              </m:r>
              <m:sSup>
                <m:sSupPr>
                  <m:ctrlPr>
                    <w:ins w:id="733" w:author="Chen Yang" w:date="2024-06-08T19:31:00Z" w16du:dateUtc="2024-06-08T11:31:00Z">
                      <w:rPr>
                        <w:rFonts w:ascii="Cambria Math" w:hAnsi="Cambria Math"/>
                      </w:rPr>
                    </w:ins>
                  </m:ctrlPr>
                </m:sSupPr>
                <m:e>
                  <m:r>
                    <w:ins w:id="734" w:author="Chen Yang" w:date="2024-06-08T19:31:00Z" w16du:dateUtc="2024-06-08T11:31:00Z">
                      <w:rPr>
                        <w:rFonts w:ascii="Cambria Math" w:hAnsi="Cambria Math"/>
                      </w:rPr>
                      <m:t>θ</m:t>
                    </w:ins>
                  </m:r>
                </m:e>
                <m:sup>
                  <m:d>
                    <m:dPr>
                      <m:ctrlPr>
                        <w:ins w:id="735" w:author="Chen Yang" w:date="2024-06-08T19:31:00Z" w16du:dateUtc="2024-06-08T11:31:00Z">
                          <w:rPr>
                            <w:rFonts w:ascii="Cambria Math" w:hAnsi="Cambria Math"/>
                            <w:i/>
                          </w:rPr>
                        </w:ins>
                      </m:ctrlPr>
                    </m:dPr>
                    <m:e>
                      <m:r>
                        <w:ins w:id="736" w:author="Chen Yang" w:date="2024-06-08T19:31:00Z" w16du:dateUtc="2024-06-08T11:31:00Z">
                          <w:rPr>
                            <w:rFonts w:ascii="Cambria Math" w:hAnsi="Cambria Math"/>
                          </w:rPr>
                          <m:t>j</m:t>
                        </w:ins>
                      </m:r>
                    </m:e>
                  </m:d>
                </m:sup>
              </m:sSup>
              <m:sSup>
                <m:sSupPr>
                  <m:ctrlPr>
                    <w:ins w:id="737" w:author="Chen Yang" w:date="2024-06-08T19:31:00Z" w16du:dateUtc="2024-06-08T11:31:00Z">
                      <w:rPr>
                        <w:rFonts w:ascii="Cambria Math" w:hAnsi="Cambria Math"/>
                      </w:rPr>
                    </w:ins>
                  </m:ctrlPr>
                </m:sSupPr>
                <m:e>
                  <m:r>
                    <w:ins w:id="738" w:author="Chen Yang" w:date="2024-06-08T19:31:00Z" w16du:dateUtc="2024-06-08T11:31:00Z">
                      <w:rPr>
                        <w:rFonts w:ascii="Cambria Math" w:hAnsi="Cambria Math"/>
                      </w:rPr>
                      <m:t>)</m:t>
                    </w:ins>
                  </m:r>
                </m:e>
                <m:sup>
                  <m:r>
                    <w:ins w:id="739" w:author="Chen Yang" w:date="2024-06-08T19:31:00Z" w16du:dateUtc="2024-06-08T11:31:00Z">
                      <w:rPr>
                        <w:rFonts w:ascii="Cambria Math" w:hAnsi="Cambria Math"/>
                      </w:rPr>
                      <m:t>T</m:t>
                    </w:ins>
                  </m:r>
                </m:sup>
              </m:sSup>
              <m:sSup>
                <m:sSupPr>
                  <m:ctrlPr>
                    <w:ins w:id="740" w:author="Chen Yang" w:date="2024-06-08T19:31:00Z" w16du:dateUtc="2024-06-08T11:31:00Z">
                      <w:rPr>
                        <w:rFonts w:ascii="Cambria Math" w:hAnsi="Cambria Math"/>
                      </w:rPr>
                    </w:ins>
                  </m:ctrlPr>
                </m:sSupPr>
                <m:e>
                  <m:r>
                    <w:ins w:id="741" w:author="Chen Yang" w:date="2024-06-08T19:31:00Z" w16du:dateUtc="2024-06-08T11:31:00Z">
                      <w:rPr>
                        <w:rFonts w:ascii="Cambria Math" w:hAnsi="Cambria Math"/>
                      </w:rPr>
                      <m:t>x</m:t>
                    </w:ins>
                  </m:r>
                </m:e>
                <m:sup>
                  <m:d>
                    <m:dPr>
                      <m:ctrlPr>
                        <w:ins w:id="742" w:author="Chen Yang" w:date="2024-06-08T19:31:00Z" w16du:dateUtc="2024-06-08T11:31:00Z">
                          <w:rPr>
                            <w:rFonts w:ascii="Cambria Math" w:hAnsi="Cambria Math"/>
                            <w:i/>
                          </w:rPr>
                        </w:ins>
                      </m:ctrlPr>
                    </m:dPr>
                    <m:e>
                      <m:r>
                        <w:ins w:id="743" w:author="Chen Yang" w:date="2024-06-08T19:31:00Z" w16du:dateUtc="2024-06-08T11:31:00Z">
                          <w:rPr>
                            <w:rFonts w:ascii="Cambria Math" w:hAnsi="Cambria Math"/>
                          </w:rPr>
                          <m:t>i</m:t>
                        </w:ins>
                      </m:r>
                    </m:e>
                  </m:d>
                </m:sup>
              </m:sSup>
              <m:r>
                <w:ins w:id="744" w:author="Chen Yang" w:date="2024-06-08T19:31:00Z" w16du:dateUtc="2024-06-08T11:31:00Z">
                  <w:rPr>
                    <w:rFonts w:ascii="Cambria Math" w:hAnsi="Cambria Math"/>
                  </w:rPr>
                  <m:t>-</m:t>
                </w:ins>
              </m:r>
              <m:sSup>
                <m:sSupPr>
                  <m:ctrlPr>
                    <w:ins w:id="745" w:author="Chen Yang" w:date="2024-06-08T19:31:00Z" w16du:dateUtc="2024-06-08T11:31:00Z">
                      <w:rPr>
                        <w:rFonts w:ascii="Cambria Math" w:hAnsi="Cambria Math"/>
                      </w:rPr>
                    </w:ins>
                  </m:ctrlPr>
                </m:sSupPr>
                <m:e>
                  <m:r>
                    <w:ins w:id="746" w:author="Chen Yang" w:date="2024-06-08T19:31:00Z" w16du:dateUtc="2024-06-08T11:31:00Z">
                      <w:rPr>
                        <w:rFonts w:ascii="Cambria Math" w:hAnsi="Cambria Math"/>
                      </w:rPr>
                      <m:t>y</m:t>
                    </w:ins>
                  </m:r>
                </m:e>
                <m:sup>
                  <m:d>
                    <m:dPr>
                      <m:ctrlPr>
                        <w:ins w:id="747" w:author="Chen Yang" w:date="2024-06-08T19:31:00Z" w16du:dateUtc="2024-06-08T11:31:00Z">
                          <w:rPr>
                            <w:rFonts w:ascii="Cambria Math" w:hAnsi="Cambria Math"/>
                            <w:i/>
                          </w:rPr>
                        </w:ins>
                      </m:ctrlPr>
                    </m:dPr>
                    <m:e>
                      <m:r>
                        <w:ins w:id="748" w:author="Chen Yang" w:date="2024-06-08T19:31:00Z" w16du:dateUtc="2024-06-08T11:31:00Z">
                          <w:rPr>
                            <w:rFonts w:ascii="Cambria Math" w:hAnsi="Cambria Math"/>
                          </w:rPr>
                          <m:t>i,j</m:t>
                        </w:ins>
                      </m:r>
                    </m:e>
                  </m:d>
                </m:sup>
              </m:sSup>
              <m:r>
                <w:ins w:id="749" w:author="Chen Yang" w:date="2024-06-08T19:31:00Z" w16du:dateUtc="2024-06-08T11:31:00Z">
                  <w:rPr>
                    <w:rFonts w:ascii="Cambria Math" w:hAnsi="Cambria Math"/>
                  </w:rPr>
                  <m:t>)</m:t>
                </w:ins>
              </m:r>
              <m:sSubSup>
                <m:sSubSupPr>
                  <m:ctrlPr>
                    <w:ins w:id="750" w:author="Chen Yang" w:date="2024-06-08T19:31:00Z" w16du:dateUtc="2024-06-08T11:31:00Z">
                      <w:rPr>
                        <w:rFonts w:ascii="Cambria Math" w:hAnsi="Cambria Math"/>
                      </w:rPr>
                    </w:ins>
                  </m:ctrlPr>
                </m:sSubSupPr>
                <m:e>
                  <m:r>
                    <w:ins w:id="751" w:author="Chen Yang" w:date="2024-06-08T19:31:00Z" w16du:dateUtc="2024-06-08T11:31:00Z">
                      <w:rPr>
                        <w:rFonts w:ascii="Cambria Math" w:hAnsi="Cambria Math"/>
                      </w:rPr>
                      <m:t>x</m:t>
                    </w:ins>
                  </m:r>
                </m:e>
                <m:sub>
                  <m:r>
                    <w:ins w:id="752" w:author="Chen Yang" w:date="2024-06-08T19:31:00Z" w16du:dateUtc="2024-06-08T11:31:00Z">
                      <w:rPr>
                        <w:rFonts w:ascii="Cambria Math" w:hAnsi="Cambria Math"/>
                      </w:rPr>
                      <m:t>k</m:t>
                    </w:ins>
                  </m:r>
                </m:sub>
                <m:sup>
                  <m:r>
                    <w:ins w:id="753" w:author="Chen Yang" w:date="2024-06-08T19:31:00Z" w16du:dateUtc="2024-06-08T11:31:00Z">
                      <w:rPr>
                        <w:rFonts w:ascii="Cambria Math" w:hAnsi="Cambria Math"/>
                      </w:rPr>
                      <m:t>(i)</m:t>
                    </w:ins>
                  </m:r>
                </m:sup>
              </m:sSubSup>
              <m:r>
                <w:ins w:id="754" w:author="Chen Yang" w:date="2024-06-08T19:31:00Z" w16du:dateUtc="2024-06-08T11:31:00Z">
                  <w:rPr>
                    <w:rFonts w:ascii="Cambria Math" w:hAnsi="Cambria Math"/>
                  </w:rPr>
                  <m:t>+λ</m:t>
                </w:ins>
              </m:r>
              <m:sSubSup>
                <m:sSubSupPr>
                  <m:ctrlPr>
                    <w:ins w:id="755" w:author="Chen Yang" w:date="2024-06-08T19:31:00Z" w16du:dateUtc="2024-06-08T11:31:00Z">
                      <w:rPr>
                        <w:rFonts w:ascii="Cambria Math" w:hAnsi="Cambria Math"/>
                      </w:rPr>
                    </w:ins>
                  </m:ctrlPr>
                </m:sSubSupPr>
                <m:e>
                  <m:r>
                    <w:ins w:id="756" w:author="Chen Yang" w:date="2024-06-08T19:31:00Z" w16du:dateUtc="2024-06-08T11:31:00Z">
                      <w:rPr>
                        <w:rFonts w:ascii="Cambria Math" w:hAnsi="Cambria Math"/>
                      </w:rPr>
                      <m:t>θ</m:t>
                    </w:ins>
                  </m:r>
                </m:e>
                <m:sub>
                  <m:r>
                    <w:ins w:id="757" w:author="Chen Yang" w:date="2024-06-08T19:31:00Z" w16du:dateUtc="2024-06-08T11:31:00Z">
                      <w:rPr>
                        <w:rFonts w:ascii="Cambria Math" w:hAnsi="Cambria Math"/>
                      </w:rPr>
                      <m:t>k</m:t>
                    </w:ins>
                  </m:r>
                </m:sub>
                <m:sup>
                  <m:r>
                    <w:ins w:id="758" w:author="Chen Yang" w:date="2024-06-08T19:31:00Z" w16du:dateUtc="2024-06-08T11:31:00Z">
                      <w:rPr>
                        <w:rFonts w:ascii="Cambria Math" w:hAnsi="Cambria Math"/>
                      </w:rPr>
                      <m:t>j</m:t>
                    </w:ins>
                  </m:r>
                </m:sup>
              </m:sSubSup>
            </m:e>
          </m:d>
          <m:r>
            <w:ins w:id="759" w:author="Chen Yang" w:date="2024-06-08T19:31:00Z" w16du:dateUtc="2024-06-08T11:31:00Z">
              <w:rPr>
                <w:rFonts w:ascii="Cambria Math" w:hAnsi="Cambria Math"/>
              </w:rPr>
              <m:t> </m:t>
            </w:ins>
          </m:r>
        </m:oMath>
      </m:oMathPara>
    </w:p>
    <w:p w14:paraId="0968EB0D" w14:textId="09F36075" w:rsidR="006C77B1" w:rsidRDefault="008C4A39" w:rsidP="00A07112">
      <w:pPr>
        <w:pStyle w:val="af"/>
        <w:rPr>
          <w:rFonts w:hint="eastAsia"/>
        </w:rPr>
      </w:pPr>
      <w:ins w:id="760" w:author="Chen Yang" w:date="2024-06-08T19:31:00Z" w16du:dateUtc="2024-06-08T11:31:00Z">
        <w:r>
          <w:rPr>
            <w:rFonts w:hint="eastAsia"/>
          </w:rPr>
          <w:t>其中，</w:t>
        </w:r>
      </w:ins>
      <m:oMath>
        <m:sSup>
          <m:sSupPr>
            <m:ctrlPr>
              <w:ins w:id="761" w:author="Chen Yang" w:date="2024-06-08T19:32:00Z" w16du:dateUtc="2024-06-08T11:32:00Z">
                <w:rPr>
                  <w:rFonts w:ascii="Cambria Math" w:hAnsi="Cambria Math"/>
                </w:rPr>
              </w:ins>
            </m:ctrlPr>
          </m:sSupPr>
          <m:e>
            <m:r>
              <w:ins w:id="762" w:author="Chen Yang" w:date="2024-06-08T19:32:00Z" w16du:dateUtc="2024-06-08T11:32:00Z">
                <w:rPr>
                  <w:rFonts w:ascii="Cambria Math" w:hAnsi="Cambria Math"/>
                </w:rPr>
                <m:t>x</m:t>
              </w:ins>
            </m:r>
          </m:e>
          <m:sup>
            <m:r>
              <w:ins w:id="763" w:author="Chen Yang" w:date="2024-06-08T19:32:00Z" w16du:dateUtc="2024-06-08T11:32:00Z">
                <w:rPr>
                  <w:rFonts w:ascii="Cambria Math" w:hAnsi="Cambria Math"/>
                </w:rPr>
                <m:t>(i)</m:t>
              </w:ins>
            </m:r>
          </m:sup>
        </m:sSup>
      </m:oMath>
      <w:ins w:id="764" w:author="Chen Yang" w:date="2024-06-08T19:32:00Z" w16du:dateUtc="2024-06-08T11:32:00Z">
        <w:r>
          <w:rPr>
            <w:rFonts w:hint="eastAsia"/>
          </w:rPr>
          <w:t>和</w:t>
        </w:r>
      </w:ins>
      <m:oMath>
        <m:sSup>
          <m:sSupPr>
            <m:ctrlPr>
              <w:ins w:id="765" w:author="Chen Yang" w:date="2024-06-08T19:32:00Z" w16du:dateUtc="2024-06-08T11:32:00Z">
                <w:rPr>
                  <w:rFonts w:ascii="Cambria Math" w:hAnsi="Cambria Math"/>
                </w:rPr>
              </w:ins>
            </m:ctrlPr>
          </m:sSupPr>
          <m:e>
            <m:r>
              <w:ins w:id="766" w:author="Chen Yang" w:date="2024-06-08T19:32:00Z" w16du:dateUtc="2024-06-08T11:32:00Z">
                <w:rPr>
                  <w:rFonts w:ascii="Cambria Math" w:hAnsi="Cambria Math" w:hint="eastAsia"/>
                </w:rPr>
                <m:t>θ</m:t>
              </w:ins>
            </m:r>
          </m:e>
          <m:sup>
            <m:r>
              <w:ins w:id="767" w:author="Chen Yang" w:date="2024-06-08T19:32:00Z" w16du:dateUtc="2024-06-08T11:32:00Z">
                <w:rPr>
                  <w:rFonts w:ascii="Cambria Math" w:hAnsi="Cambria Math"/>
                </w:rPr>
                <m:t>(</m:t>
              </w:ins>
            </m:r>
            <m:r>
              <w:ins w:id="768" w:author="Chen Yang" w:date="2024-06-08T19:32:00Z" w16du:dateUtc="2024-06-08T11:32:00Z">
                <w:rPr>
                  <w:rFonts w:ascii="Cambria Math" w:hAnsi="Cambria Math" w:hint="eastAsia"/>
                </w:rPr>
                <m:t>j</m:t>
              </w:ins>
            </m:r>
            <m:r>
              <w:ins w:id="769" w:author="Chen Yang" w:date="2024-06-08T19:32:00Z" w16du:dateUtc="2024-06-08T11:32:00Z">
                <w:rPr>
                  <w:rFonts w:ascii="Cambria Math" w:hAnsi="Cambria Math"/>
                </w:rPr>
                <m:t>)</m:t>
              </w:ins>
            </m:r>
          </m:sup>
        </m:sSup>
      </m:oMath>
      <w:ins w:id="770" w:author="Chen Yang" w:date="2024-06-08T19:32:00Z" w16du:dateUtc="2024-06-08T11:32:00Z">
        <w:r>
          <w:rPr>
            <w:rFonts w:hint="eastAsia"/>
          </w:rPr>
          <w:t>都是</w:t>
        </w:r>
        <w:r>
          <w:rPr>
            <w:rFonts w:hint="eastAsia"/>
          </w:rPr>
          <w:t>n</w:t>
        </w:r>
        <w:r>
          <w:rPr>
            <w:rFonts w:hint="eastAsia"/>
          </w:rPr>
          <w:t>维而不是</w:t>
        </w:r>
        <w:r>
          <w:rPr>
            <w:rFonts w:hint="eastAsia"/>
          </w:rPr>
          <w:t>n+1</w:t>
        </w:r>
        <w:r>
          <w:rPr>
            <w:rFonts w:hint="eastAsia"/>
          </w:rPr>
          <w:t>维的，因为所有的</w:t>
        </w:r>
      </w:ins>
      <w:ins w:id="771" w:author="Chen Yang" w:date="2024-06-08T19:33:00Z" w16du:dateUtc="2024-06-08T11:33:00Z">
        <w:r>
          <w:rPr>
            <w:rFonts w:hint="eastAsia"/>
          </w:rPr>
          <w:t>参数都是随机初始化，需要算法自学，所以没必要设置一个</w:t>
        </w:r>
      </w:ins>
      <m:oMath>
        <m:sSub>
          <m:sSubPr>
            <m:ctrlPr>
              <w:ins w:id="772" w:author="Chen Yang" w:date="2024-06-08T19:34:00Z" w16du:dateUtc="2024-06-08T11:34:00Z">
                <w:rPr>
                  <w:rFonts w:ascii="Cambria Math" w:hAnsi="Cambria Math"/>
                  <w:i/>
                </w:rPr>
              </w:ins>
            </m:ctrlPr>
          </m:sSubPr>
          <m:e>
            <m:r>
              <w:ins w:id="773" w:author="Chen Yang" w:date="2024-06-08T19:34:00Z" w16du:dateUtc="2024-06-08T11:34:00Z">
                <w:rPr>
                  <w:rFonts w:ascii="Cambria Math" w:hAnsi="Cambria Math"/>
                </w:rPr>
                <m:t>x</m:t>
              </w:ins>
            </m:r>
          </m:e>
          <m:sub>
            <m:r>
              <w:ins w:id="774" w:author="Chen Yang" w:date="2024-06-08T19:34:00Z" w16du:dateUtc="2024-06-08T11:34:00Z">
                <w:rPr>
                  <w:rFonts w:ascii="Cambria Math" w:hAnsi="Cambria Math"/>
                </w:rPr>
                <m:t>0</m:t>
              </w:ins>
            </m:r>
          </m:sub>
        </m:sSub>
        <m:r>
          <w:ins w:id="775" w:author="Chen Yang" w:date="2024-06-08T19:34:00Z" w16du:dateUtc="2024-06-08T11:34:00Z">
            <w:rPr>
              <w:rFonts w:ascii="Cambria Math" w:hAnsi="Cambria Math"/>
            </w:rPr>
            <m:t>=1</m:t>
          </w:ins>
        </m:r>
      </m:oMath>
      <w:ins w:id="776" w:author="Chen Yang" w:date="2024-06-08T19:33:00Z" w16du:dateUtc="2024-06-08T11:33:00Z">
        <w:r>
          <w:rPr>
            <w:rFonts w:hint="eastAsia"/>
          </w:rPr>
          <w:t>和相应的</w:t>
        </w:r>
      </w:ins>
      <m:oMath>
        <m:sSub>
          <m:sSubPr>
            <m:ctrlPr>
              <w:ins w:id="777" w:author="Chen Yang" w:date="2024-06-08T19:34:00Z" w16du:dateUtc="2024-06-08T11:34:00Z">
                <w:rPr>
                  <w:rFonts w:ascii="Cambria Math" w:hAnsi="Cambria Math"/>
                  <w:i/>
                </w:rPr>
              </w:ins>
            </m:ctrlPr>
          </m:sSubPr>
          <m:e>
            <m:r>
              <w:ins w:id="778" w:author="Chen Yang" w:date="2024-06-08T19:34:00Z" w16du:dateUtc="2024-06-08T11:34:00Z">
                <w:rPr>
                  <w:rFonts w:ascii="Cambria Math" w:hAnsi="Cambria Math" w:hint="eastAsia"/>
                </w:rPr>
                <m:t>θ</m:t>
              </w:ins>
            </m:r>
          </m:e>
          <m:sub>
            <m:r>
              <w:ins w:id="779" w:author="Chen Yang" w:date="2024-06-08T19:34:00Z" w16du:dateUtc="2024-06-08T11:34:00Z">
                <w:rPr>
                  <w:rFonts w:ascii="Cambria Math" w:hAnsi="Cambria Math"/>
                </w:rPr>
                <m:t>0</m:t>
              </w:ins>
            </m:r>
          </m:sub>
        </m:sSub>
        <m:r>
          <w:ins w:id="780" w:author="Chen Yang" w:date="2024-06-08T19:34:00Z" w16du:dateUtc="2024-06-08T11:34:00Z">
            <w:rPr>
              <w:rFonts w:ascii="Cambria Math" w:hAnsi="Cambria Math"/>
            </w:rPr>
            <m:t>=1</m:t>
          </w:ins>
        </m:r>
      </m:oMath>
      <w:ins w:id="781" w:author="Chen Yang" w:date="2024-06-08T19:34:00Z" w16du:dateUtc="2024-06-08T11:34:00Z">
        <w:r>
          <w:rPr>
            <w:rFonts w:hint="eastAsia"/>
          </w:rPr>
          <w:t>。</w:t>
        </w:r>
      </w:ins>
    </w:p>
    <w:p w14:paraId="190E002E" w14:textId="77777777" w:rsidR="006C77B1" w:rsidRDefault="006C77B1" w:rsidP="00A07112">
      <w:pPr>
        <w:pStyle w:val="af"/>
      </w:pPr>
    </w:p>
    <w:p w14:paraId="25EA82B7" w14:textId="77777777" w:rsidR="00A07112" w:rsidRDefault="00A07112">
      <w:pPr>
        <w:widowControl/>
        <w:jc w:val="left"/>
        <w:rPr>
          <w:b/>
          <w:bCs/>
          <w:sz w:val="32"/>
          <w:szCs w:val="32"/>
        </w:rPr>
      </w:pPr>
      <w:r>
        <w:br w:type="page"/>
      </w:r>
    </w:p>
    <w:p w14:paraId="4929AFDD" w14:textId="567A1E55" w:rsidR="006C77B1" w:rsidRDefault="006C77B1">
      <w:pPr>
        <w:pStyle w:val="3"/>
      </w:pPr>
      <w:bookmarkStart w:id="782" w:name="_Toc38636899"/>
      <w:r>
        <w:lastRenderedPageBreak/>
        <w:t xml:space="preserve">16.5 </w:t>
      </w:r>
      <w:r>
        <w:t>向量化：低</w:t>
      </w:r>
      <w:proofErr w:type="gramStart"/>
      <w:r>
        <w:t>秩</w:t>
      </w:r>
      <w:proofErr w:type="gramEnd"/>
      <w:r>
        <w:t>矩阵分解</w:t>
      </w:r>
      <w:bookmarkEnd w:id="782"/>
    </w:p>
    <w:p w14:paraId="5F4C923E" w14:textId="77777777" w:rsidR="006C77B1" w:rsidRDefault="006C77B1" w:rsidP="00A07112">
      <w:pPr>
        <w:pStyle w:val="af0"/>
      </w:pPr>
      <w:r>
        <w:t>参考视频</w:t>
      </w:r>
      <w:r>
        <w:t>: 16 - 5 - Vectorization_ Low Rank Matrix Factorization (8 min).</w:t>
      </w:r>
      <w:proofErr w:type="spellStart"/>
      <w:r>
        <w:t>mkv</w:t>
      </w:r>
      <w:proofErr w:type="spellEnd"/>
    </w:p>
    <w:p w14:paraId="17933004" w14:textId="77777777" w:rsidR="006C77B1" w:rsidRDefault="006C77B1" w:rsidP="00A07112">
      <w:pPr>
        <w:pStyle w:val="af"/>
      </w:pPr>
      <w:r>
        <w:t>在上几节视频中，我们谈到了协同过滤算法，本节视频中我将会讲到有关该算法的向量化实现，以及说说有关该算法你可以做的其他事情。</w:t>
      </w:r>
    </w:p>
    <w:p w14:paraId="04A5B49E" w14:textId="77777777" w:rsidR="006C77B1" w:rsidRDefault="006C77B1" w:rsidP="00A07112">
      <w:pPr>
        <w:pStyle w:val="af"/>
      </w:pPr>
      <w:r>
        <w:t>举例子：</w:t>
      </w:r>
    </w:p>
    <w:p w14:paraId="640EB67C" w14:textId="4DBBB7E2" w:rsidR="006C77B1" w:rsidRDefault="00A07112" w:rsidP="00A07112">
      <w:pPr>
        <w:pStyle w:val="af"/>
      </w:pPr>
      <w:r>
        <w:rPr>
          <w:rFonts w:hint="eastAsia"/>
        </w:rPr>
        <w:t>1.</w:t>
      </w:r>
      <w:r w:rsidR="006C77B1">
        <w:t>当给出一件产品时，你能否找到与之相关的其它产品。</w:t>
      </w:r>
    </w:p>
    <w:p w14:paraId="237BAFE1" w14:textId="66469E8D" w:rsidR="006C77B1" w:rsidRDefault="00A07112" w:rsidP="00A07112">
      <w:pPr>
        <w:pStyle w:val="af"/>
      </w:pPr>
      <w:r>
        <w:t>2.</w:t>
      </w:r>
      <w:r w:rsidR="006C77B1">
        <w:t>一位用户最近看上一件产品，有没有其它相关的产品，你可以推荐给他。</w:t>
      </w:r>
    </w:p>
    <w:p w14:paraId="5B1715BD" w14:textId="77777777" w:rsidR="006C77B1" w:rsidRDefault="006C77B1" w:rsidP="00A07112">
      <w:pPr>
        <w:pStyle w:val="af"/>
      </w:pPr>
      <w:r>
        <w:t>我将要做的是：实现一种选择的方法，写出协同过滤算法的预测情况。</w:t>
      </w:r>
    </w:p>
    <w:p w14:paraId="1FA9ED0C" w14:textId="77777777" w:rsidR="006C77B1" w:rsidRDefault="006C77B1" w:rsidP="00A07112">
      <w:pPr>
        <w:pStyle w:val="af"/>
      </w:pPr>
      <w:r>
        <w:t>我们有关于五部电影的数据集，我将要做的是，将这些用户的电影评分，进行分组并存到一个矩阵中。</w:t>
      </w:r>
    </w:p>
    <w:p w14:paraId="54F7A2BA" w14:textId="77777777" w:rsidR="006C77B1" w:rsidRDefault="006C77B1" w:rsidP="00A07112">
      <w:pPr>
        <w:pStyle w:val="af"/>
      </w:pPr>
      <w:r>
        <w:t>我们有五部电影，以及四位用户，那么</w:t>
      </w:r>
      <w:r>
        <w:t xml:space="preserve"> </w:t>
      </w:r>
      <w:r>
        <w:t>这个矩阵</w:t>
      </w:r>
      <w:r>
        <w:t xml:space="preserve"> </w:t>
      </w:r>
      <m:oMath>
        <m:r>
          <w:rPr>
            <w:rFonts w:ascii="Cambria Math" w:hAnsi="Cambria Math"/>
          </w:rPr>
          <m:t>Y</m:t>
        </m:r>
      </m:oMath>
      <w:r>
        <w:t xml:space="preserve"> </w:t>
      </w:r>
      <w:r>
        <w:t>就是一个</w:t>
      </w:r>
      <w:r>
        <w:t>5</w:t>
      </w:r>
      <w:r>
        <w:t>行</w:t>
      </w:r>
      <w:r>
        <w:t>4</w:t>
      </w:r>
      <w:r>
        <w:t>列的矩阵，它将这些电影的用户评分数据都存在矩阵里：</w:t>
      </w:r>
    </w:p>
    <w:tbl>
      <w:tblPr>
        <w:tblW w:w="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7E0" w:firstRow="1" w:lastRow="1" w:firstColumn="1" w:lastColumn="1" w:noHBand="1" w:noVBand="1"/>
      </w:tblPr>
      <w:tblGrid>
        <w:gridCol w:w="2380"/>
        <w:gridCol w:w="1347"/>
        <w:gridCol w:w="1267"/>
        <w:gridCol w:w="1375"/>
        <w:gridCol w:w="1359"/>
      </w:tblGrid>
      <w:tr w:rsidR="006C77B1" w14:paraId="0A0FE989" w14:textId="77777777" w:rsidTr="006609EB">
        <w:trPr>
          <w:jc w:val="center"/>
        </w:trPr>
        <w:tc>
          <w:tcPr>
            <w:tcW w:w="0" w:type="auto"/>
            <w:vAlign w:val="bottom"/>
          </w:tcPr>
          <w:p w14:paraId="3B2A8A58" w14:textId="77777777" w:rsidR="006C77B1" w:rsidRDefault="006C77B1" w:rsidP="00A07112">
            <w:pPr>
              <w:pStyle w:val="af"/>
              <w:ind w:firstLine="422"/>
            </w:pPr>
            <w:r>
              <w:rPr>
                <w:b/>
              </w:rPr>
              <w:t>Movie</w:t>
            </w:r>
          </w:p>
        </w:tc>
        <w:tc>
          <w:tcPr>
            <w:tcW w:w="0" w:type="auto"/>
            <w:vAlign w:val="bottom"/>
          </w:tcPr>
          <w:p w14:paraId="6A0A2476" w14:textId="77777777" w:rsidR="006C77B1" w:rsidRDefault="006C77B1" w:rsidP="00A07112">
            <w:pPr>
              <w:pStyle w:val="af"/>
              <w:ind w:firstLine="422"/>
              <w:jc w:val="left"/>
            </w:pPr>
            <w:r>
              <w:rPr>
                <w:b/>
              </w:rPr>
              <w:t>Alice (1)</w:t>
            </w:r>
          </w:p>
        </w:tc>
        <w:tc>
          <w:tcPr>
            <w:tcW w:w="0" w:type="auto"/>
            <w:vAlign w:val="bottom"/>
          </w:tcPr>
          <w:p w14:paraId="2225C28C" w14:textId="77777777" w:rsidR="006C77B1" w:rsidRDefault="006C77B1" w:rsidP="00A07112">
            <w:pPr>
              <w:pStyle w:val="af"/>
              <w:ind w:firstLine="422"/>
              <w:jc w:val="left"/>
            </w:pPr>
            <w:r>
              <w:rPr>
                <w:b/>
              </w:rPr>
              <w:t>Bob (2)</w:t>
            </w:r>
          </w:p>
        </w:tc>
        <w:tc>
          <w:tcPr>
            <w:tcW w:w="0" w:type="auto"/>
            <w:vAlign w:val="bottom"/>
          </w:tcPr>
          <w:p w14:paraId="1DA53C1E" w14:textId="77777777" w:rsidR="006C77B1" w:rsidRDefault="006C77B1" w:rsidP="00A07112">
            <w:pPr>
              <w:pStyle w:val="af"/>
              <w:ind w:firstLine="422"/>
              <w:jc w:val="left"/>
            </w:pPr>
            <w:r>
              <w:rPr>
                <w:b/>
              </w:rPr>
              <w:t>Carol (3)</w:t>
            </w:r>
          </w:p>
        </w:tc>
        <w:tc>
          <w:tcPr>
            <w:tcW w:w="0" w:type="auto"/>
            <w:vAlign w:val="bottom"/>
          </w:tcPr>
          <w:p w14:paraId="67001AC5" w14:textId="77777777" w:rsidR="006C77B1" w:rsidRDefault="006C77B1" w:rsidP="00A07112">
            <w:pPr>
              <w:pStyle w:val="af"/>
              <w:ind w:firstLine="422"/>
              <w:jc w:val="left"/>
            </w:pPr>
            <w:r>
              <w:rPr>
                <w:b/>
              </w:rPr>
              <w:t>Dave (4)</w:t>
            </w:r>
          </w:p>
        </w:tc>
      </w:tr>
      <w:tr w:rsidR="006C77B1" w14:paraId="7CA4C423" w14:textId="77777777" w:rsidTr="006609EB">
        <w:trPr>
          <w:jc w:val="center"/>
        </w:trPr>
        <w:tc>
          <w:tcPr>
            <w:tcW w:w="0" w:type="auto"/>
          </w:tcPr>
          <w:p w14:paraId="1F7EEAD0" w14:textId="77777777" w:rsidR="006C77B1" w:rsidRDefault="006C77B1" w:rsidP="00A07112">
            <w:pPr>
              <w:pStyle w:val="af"/>
            </w:pPr>
            <w:r>
              <w:t>Love at last</w:t>
            </w:r>
          </w:p>
        </w:tc>
        <w:tc>
          <w:tcPr>
            <w:tcW w:w="0" w:type="auto"/>
          </w:tcPr>
          <w:p w14:paraId="6302F052" w14:textId="77777777" w:rsidR="006C77B1" w:rsidRDefault="006C77B1" w:rsidP="00A07112">
            <w:pPr>
              <w:pStyle w:val="af"/>
            </w:pPr>
            <w:r>
              <w:t>5</w:t>
            </w:r>
          </w:p>
        </w:tc>
        <w:tc>
          <w:tcPr>
            <w:tcW w:w="0" w:type="auto"/>
          </w:tcPr>
          <w:p w14:paraId="02CA73ED" w14:textId="77777777" w:rsidR="006C77B1" w:rsidRDefault="006C77B1" w:rsidP="00A07112">
            <w:pPr>
              <w:pStyle w:val="af"/>
            </w:pPr>
            <w:r>
              <w:t>5</w:t>
            </w:r>
          </w:p>
        </w:tc>
        <w:tc>
          <w:tcPr>
            <w:tcW w:w="0" w:type="auto"/>
          </w:tcPr>
          <w:p w14:paraId="2BCE016C" w14:textId="77777777" w:rsidR="006C77B1" w:rsidRDefault="006C77B1" w:rsidP="00A07112">
            <w:pPr>
              <w:pStyle w:val="af"/>
            </w:pPr>
            <w:r>
              <w:t>0</w:t>
            </w:r>
          </w:p>
        </w:tc>
        <w:tc>
          <w:tcPr>
            <w:tcW w:w="0" w:type="auto"/>
          </w:tcPr>
          <w:p w14:paraId="19195A2A" w14:textId="77777777" w:rsidR="006C77B1" w:rsidRDefault="006C77B1" w:rsidP="00A07112">
            <w:pPr>
              <w:pStyle w:val="af"/>
            </w:pPr>
            <w:r>
              <w:t>0</w:t>
            </w:r>
          </w:p>
        </w:tc>
      </w:tr>
      <w:tr w:rsidR="006C77B1" w14:paraId="55CC49FA" w14:textId="77777777" w:rsidTr="006609EB">
        <w:trPr>
          <w:jc w:val="center"/>
        </w:trPr>
        <w:tc>
          <w:tcPr>
            <w:tcW w:w="0" w:type="auto"/>
          </w:tcPr>
          <w:p w14:paraId="58056C79" w14:textId="77777777" w:rsidR="006C77B1" w:rsidRDefault="006C77B1" w:rsidP="00A07112">
            <w:pPr>
              <w:pStyle w:val="af"/>
            </w:pPr>
            <w:r>
              <w:t>Romance forever</w:t>
            </w:r>
          </w:p>
        </w:tc>
        <w:tc>
          <w:tcPr>
            <w:tcW w:w="0" w:type="auto"/>
          </w:tcPr>
          <w:p w14:paraId="631F3E3D" w14:textId="77777777" w:rsidR="006C77B1" w:rsidRDefault="006C77B1" w:rsidP="00A07112">
            <w:pPr>
              <w:pStyle w:val="af"/>
            </w:pPr>
            <w:r>
              <w:t>5</w:t>
            </w:r>
          </w:p>
        </w:tc>
        <w:tc>
          <w:tcPr>
            <w:tcW w:w="0" w:type="auto"/>
          </w:tcPr>
          <w:p w14:paraId="40A393A9" w14:textId="77777777" w:rsidR="006C77B1" w:rsidRDefault="006C77B1" w:rsidP="00A07112">
            <w:pPr>
              <w:pStyle w:val="af"/>
            </w:pPr>
            <w:r>
              <w:t>?</w:t>
            </w:r>
          </w:p>
        </w:tc>
        <w:tc>
          <w:tcPr>
            <w:tcW w:w="0" w:type="auto"/>
          </w:tcPr>
          <w:p w14:paraId="5E648AA4" w14:textId="77777777" w:rsidR="006C77B1" w:rsidRDefault="006C77B1" w:rsidP="00A07112">
            <w:pPr>
              <w:pStyle w:val="af"/>
            </w:pPr>
            <w:r>
              <w:t>?</w:t>
            </w:r>
          </w:p>
        </w:tc>
        <w:tc>
          <w:tcPr>
            <w:tcW w:w="0" w:type="auto"/>
          </w:tcPr>
          <w:p w14:paraId="5227A406" w14:textId="77777777" w:rsidR="006C77B1" w:rsidRDefault="006C77B1" w:rsidP="00A07112">
            <w:pPr>
              <w:pStyle w:val="af"/>
            </w:pPr>
            <w:r>
              <w:t>0</w:t>
            </w:r>
          </w:p>
        </w:tc>
      </w:tr>
      <w:tr w:rsidR="006C77B1" w14:paraId="46C7B809" w14:textId="77777777" w:rsidTr="006609EB">
        <w:trPr>
          <w:jc w:val="center"/>
        </w:trPr>
        <w:tc>
          <w:tcPr>
            <w:tcW w:w="0" w:type="auto"/>
          </w:tcPr>
          <w:p w14:paraId="193EE6D2" w14:textId="77777777" w:rsidR="006C77B1" w:rsidRDefault="006C77B1" w:rsidP="00A07112">
            <w:pPr>
              <w:pStyle w:val="af"/>
            </w:pPr>
            <w:r>
              <w:t>Cute puppies of love</w:t>
            </w:r>
          </w:p>
        </w:tc>
        <w:tc>
          <w:tcPr>
            <w:tcW w:w="0" w:type="auto"/>
          </w:tcPr>
          <w:p w14:paraId="1D29C874" w14:textId="77777777" w:rsidR="006C77B1" w:rsidRDefault="006C77B1" w:rsidP="00A07112">
            <w:pPr>
              <w:pStyle w:val="af"/>
            </w:pPr>
            <w:r>
              <w:t>?</w:t>
            </w:r>
          </w:p>
        </w:tc>
        <w:tc>
          <w:tcPr>
            <w:tcW w:w="0" w:type="auto"/>
          </w:tcPr>
          <w:p w14:paraId="66FBCC86" w14:textId="77777777" w:rsidR="006C77B1" w:rsidRDefault="006C77B1" w:rsidP="00A07112">
            <w:pPr>
              <w:pStyle w:val="af"/>
            </w:pPr>
            <w:r>
              <w:t>4</w:t>
            </w:r>
          </w:p>
        </w:tc>
        <w:tc>
          <w:tcPr>
            <w:tcW w:w="0" w:type="auto"/>
          </w:tcPr>
          <w:p w14:paraId="64E22E55" w14:textId="77777777" w:rsidR="006C77B1" w:rsidRDefault="006C77B1" w:rsidP="00A07112">
            <w:pPr>
              <w:pStyle w:val="af"/>
            </w:pPr>
            <w:r>
              <w:t>0</w:t>
            </w:r>
          </w:p>
        </w:tc>
        <w:tc>
          <w:tcPr>
            <w:tcW w:w="0" w:type="auto"/>
          </w:tcPr>
          <w:p w14:paraId="5418642B" w14:textId="77777777" w:rsidR="006C77B1" w:rsidRDefault="006C77B1" w:rsidP="00A07112">
            <w:pPr>
              <w:pStyle w:val="af"/>
            </w:pPr>
            <w:r>
              <w:t>?</w:t>
            </w:r>
          </w:p>
        </w:tc>
      </w:tr>
      <w:tr w:rsidR="006C77B1" w14:paraId="5D11FDB5" w14:textId="77777777" w:rsidTr="006609EB">
        <w:trPr>
          <w:jc w:val="center"/>
        </w:trPr>
        <w:tc>
          <w:tcPr>
            <w:tcW w:w="0" w:type="auto"/>
          </w:tcPr>
          <w:p w14:paraId="76EC191E" w14:textId="77777777" w:rsidR="006C77B1" w:rsidRDefault="006C77B1" w:rsidP="00A07112">
            <w:pPr>
              <w:pStyle w:val="af"/>
            </w:pPr>
            <w:r>
              <w:t>Nonstop car chases</w:t>
            </w:r>
          </w:p>
        </w:tc>
        <w:tc>
          <w:tcPr>
            <w:tcW w:w="0" w:type="auto"/>
          </w:tcPr>
          <w:p w14:paraId="5A8C8AA9" w14:textId="77777777" w:rsidR="006C77B1" w:rsidRDefault="006C77B1" w:rsidP="00A07112">
            <w:pPr>
              <w:pStyle w:val="af"/>
            </w:pPr>
            <w:r>
              <w:t>0</w:t>
            </w:r>
          </w:p>
        </w:tc>
        <w:tc>
          <w:tcPr>
            <w:tcW w:w="0" w:type="auto"/>
          </w:tcPr>
          <w:p w14:paraId="5CB04B7C" w14:textId="77777777" w:rsidR="006C77B1" w:rsidRDefault="006C77B1" w:rsidP="00A07112">
            <w:pPr>
              <w:pStyle w:val="af"/>
            </w:pPr>
            <w:r>
              <w:t>0</w:t>
            </w:r>
          </w:p>
        </w:tc>
        <w:tc>
          <w:tcPr>
            <w:tcW w:w="0" w:type="auto"/>
          </w:tcPr>
          <w:p w14:paraId="724CC8EF" w14:textId="77777777" w:rsidR="006C77B1" w:rsidRDefault="006C77B1" w:rsidP="00A07112">
            <w:pPr>
              <w:pStyle w:val="af"/>
            </w:pPr>
            <w:r>
              <w:t>5</w:t>
            </w:r>
          </w:p>
        </w:tc>
        <w:tc>
          <w:tcPr>
            <w:tcW w:w="0" w:type="auto"/>
          </w:tcPr>
          <w:p w14:paraId="06C56074" w14:textId="77777777" w:rsidR="006C77B1" w:rsidRDefault="006C77B1" w:rsidP="00A07112">
            <w:pPr>
              <w:pStyle w:val="af"/>
            </w:pPr>
            <w:r>
              <w:t>4</w:t>
            </w:r>
          </w:p>
        </w:tc>
      </w:tr>
      <w:tr w:rsidR="006C77B1" w14:paraId="49FE554D" w14:textId="77777777" w:rsidTr="006609EB">
        <w:trPr>
          <w:jc w:val="center"/>
        </w:trPr>
        <w:tc>
          <w:tcPr>
            <w:tcW w:w="0" w:type="auto"/>
          </w:tcPr>
          <w:p w14:paraId="163EF21B" w14:textId="77777777" w:rsidR="006C77B1" w:rsidRDefault="006C77B1" w:rsidP="00A07112">
            <w:pPr>
              <w:pStyle w:val="af"/>
            </w:pPr>
            <w:r>
              <w:t>Swords vs. karate</w:t>
            </w:r>
          </w:p>
        </w:tc>
        <w:tc>
          <w:tcPr>
            <w:tcW w:w="0" w:type="auto"/>
          </w:tcPr>
          <w:p w14:paraId="07DAB820" w14:textId="77777777" w:rsidR="006C77B1" w:rsidRDefault="006C77B1" w:rsidP="00A07112">
            <w:pPr>
              <w:pStyle w:val="af"/>
            </w:pPr>
            <w:r>
              <w:t>0</w:t>
            </w:r>
          </w:p>
        </w:tc>
        <w:tc>
          <w:tcPr>
            <w:tcW w:w="0" w:type="auto"/>
          </w:tcPr>
          <w:p w14:paraId="6CD64D95" w14:textId="77777777" w:rsidR="006C77B1" w:rsidRDefault="006C77B1" w:rsidP="00A07112">
            <w:pPr>
              <w:pStyle w:val="af"/>
            </w:pPr>
            <w:r>
              <w:t>0</w:t>
            </w:r>
          </w:p>
        </w:tc>
        <w:tc>
          <w:tcPr>
            <w:tcW w:w="0" w:type="auto"/>
          </w:tcPr>
          <w:p w14:paraId="746B428A" w14:textId="77777777" w:rsidR="006C77B1" w:rsidRDefault="006C77B1" w:rsidP="00A07112">
            <w:pPr>
              <w:pStyle w:val="af"/>
            </w:pPr>
            <w:r>
              <w:t>5</w:t>
            </w:r>
          </w:p>
        </w:tc>
        <w:tc>
          <w:tcPr>
            <w:tcW w:w="0" w:type="auto"/>
          </w:tcPr>
          <w:p w14:paraId="51E49A3F" w14:textId="77777777" w:rsidR="006C77B1" w:rsidRDefault="006C77B1" w:rsidP="00A07112">
            <w:pPr>
              <w:pStyle w:val="af"/>
            </w:pPr>
            <w:r>
              <w:t>?</w:t>
            </w:r>
          </w:p>
        </w:tc>
      </w:tr>
    </w:tbl>
    <w:p w14:paraId="3D1B52D3" w14:textId="77777777" w:rsidR="006C77B1" w:rsidRDefault="006C77B1" w:rsidP="00A07112">
      <w:pPr>
        <w:pStyle w:val="af"/>
      </w:pPr>
      <w:r>
        <w:rPr>
          <w:noProof/>
        </w:rPr>
        <w:drawing>
          <wp:inline distT="0" distB="0" distL="0" distR="0" wp14:anchorId="485D6CF0" wp14:editId="6D7D9C34">
            <wp:extent cx="1752600" cy="1104900"/>
            <wp:effectExtent l="0" t="0" r="0" b="0"/>
            <wp:docPr id="62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2a92e07b32b593bb826f8f6bc4d9eb3.png"/>
                    <pic:cNvPicPr>
                      <a:picLocks noChangeAspect="1" noChangeArrowheads="1"/>
                    </pic:cNvPicPr>
                  </pic:nvPicPr>
                  <pic:blipFill>
                    <a:blip r:embed="rId350"/>
                    <a:stretch>
                      <a:fillRect/>
                    </a:stretch>
                  </pic:blipFill>
                  <pic:spPr bwMode="auto">
                    <a:xfrm>
                      <a:off x="0" y="0"/>
                      <a:ext cx="1752600" cy="1104900"/>
                    </a:xfrm>
                    <a:prstGeom prst="rect">
                      <a:avLst/>
                    </a:prstGeom>
                    <a:noFill/>
                    <a:ln w="9525">
                      <a:noFill/>
                      <a:headEnd/>
                      <a:tailEnd/>
                    </a:ln>
                  </pic:spPr>
                </pic:pic>
              </a:graphicData>
            </a:graphic>
          </wp:inline>
        </w:drawing>
      </w:r>
    </w:p>
    <w:p w14:paraId="66AA7DBD" w14:textId="77777777" w:rsidR="006C77B1" w:rsidRDefault="006C77B1" w:rsidP="00A07112">
      <w:pPr>
        <w:pStyle w:val="af"/>
      </w:pPr>
      <w:r>
        <w:t>推出评分：</w:t>
      </w:r>
    </w:p>
    <w:p w14:paraId="35A6A995" w14:textId="77777777" w:rsidR="006C77B1" w:rsidRDefault="006C77B1" w:rsidP="00A07112">
      <w:pPr>
        <w:pStyle w:val="af"/>
        <w:rPr>
          <w:ins w:id="783" w:author="Chen Yang" w:date="2024-06-08T19:40:00Z" w16du:dateUtc="2024-06-08T11:40:00Z"/>
        </w:rPr>
      </w:pPr>
      <w:r>
        <w:rPr>
          <w:noProof/>
        </w:rPr>
        <w:drawing>
          <wp:inline distT="0" distB="0" distL="0" distR="0" wp14:anchorId="17993A2E" wp14:editId="31324FAF">
            <wp:extent cx="3838575" cy="914400"/>
            <wp:effectExtent l="0" t="0" r="9525" b="0"/>
            <wp:docPr id="62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905a6f02e201a4767d869b3791e8aeb.png"/>
                    <pic:cNvPicPr>
                      <a:picLocks noChangeAspect="1" noChangeArrowheads="1"/>
                    </pic:cNvPicPr>
                  </pic:nvPicPr>
                  <pic:blipFill>
                    <a:blip r:embed="rId351"/>
                    <a:stretch>
                      <a:fillRect/>
                    </a:stretch>
                  </pic:blipFill>
                  <pic:spPr bwMode="auto">
                    <a:xfrm>
                      <a:off x="0" y="0"/>
                      <a:ext cx="3838575" cy="914400"/>
                    </a:xfrm>
                    <a:prstGeom prst="rect">
                      <a:avLst/>
                    </a:prstGeom>
                    <a:noFill/>
                    <a:ln w="9525">
                      <a:noFill/>
                      <a:headEnd/>
                      <a:tailEnd/>
                    </a:ln>
                  </pic:spPr>
                </pic:pic>
              </a:graphicData>
            </a:graphic>
          </wp:inline>
        </w:drawing>
      </w:r>
    </w:p>
    <w:p w14:paraId="678E33B1" w14:textId="77777777" w:rsidR="008C4A39" w:rsidRDefault="008C4A39" w:rsidP="00A07112">
      <w:pPr>
        <w:pStyle w:val="af"/>
        <w:rPr>
          <w:rFonts w:hint="eastAsia"/>
        </w:rPr>
      </w:pPr>
    </w:p>
    <w:p w14:paraId="6E364912" w14:textId="77777777" w:rsidR="006C77B1" w:rsidRDefault="006C77B1" w:rsidP="00A07112">
      <w:pPr>
        <w:pStyle w:val="af"/>
      </w:pPr>
      <w:r>
        <w:lastRenderedPageBreak/>
        <w:t>找到相关影片：</w:t>
      </w:r>
    </w:p>
    <w:p w14:paraId="339E1D71" w14:textId="77777777" w:rsidR="006C77B1" w:rsidRDefault="006C77B1" w:rsidP="00A07112">
      <w:pPr>
        <w:pStyle w:val="af"/>
      </w:pPr>
      <w:r>
        <w:rPr>
          <w:noProof/>
        </w:rPr>
        <w:drawing>
          <wp:inline distT="0" distB="0" distL="0" distR="0" wp14:anchorId="495E0887" wp14:editId="0C583F73">
            <wp:extent cx="4657725" cy="1962150"/>
            <wp:effectExtent l="0" t="0" r="9525" b="0"/>
            <wp:docPr id="62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a8b49da1ab852f2996a02afcaca2322.png"/>
                    <pic:cNvPicPr>
                      <a:picLocks noChangeAspect="1" noChangeArrowheads="1"/>
                    </pic:cNvPicPr>
                  </pic:nvPicPr>
                  <pic:blipFill>
                    <a:blip r:embed="rId352"/>
                    <a:stretch>
                      <a:fillRect/>
                    </a:stretch>
                  </pic:blipFill>
                  <pic:spPr bwMode="auto">
                    <a:xfrm>
                      <a:off x="0" y="0"/>
                      <a:ext cx="4657725" cy="1962150"/>
                    </a:xfrm>
                    <a:prstGeom prst="rect">
                      <a:avLst/>
                    </a:prstGeom>
                    <a:noFill/>
                    <a:ln w="9525">
                      <a:noFill/>
                      <a:headEnd/>
                      <a:tailEnd/>
                    </a:ln>
                  </pic:spPr>
                </pic:pic>
              </a:graphicData>
            </a:graphic>
          </wp:inline>
        </w:drawing>
      </w:r>
    </w:p>
    <w:p w14:paraId="466C676E" w14:textId="77777777" w:rsidR="006C77B1" w:rsidRDefault="006C77B1" w:rsidP="00A07112">
      <w:pPr>
        <w:pStyle w:val="af"/>
      </w:pPr>
      <w:r>
        <w:t>现在既然你已经对特征参数向量进行了学习，那么我们就会有一个很方便的方法来度量两部电影之间的相似性。例如说：电影</w:t>
      </w:r>
      <w:r>
        <w:t xml:space="preserve"> </w:t>
      </w:r>
      <m:oMath>
        <m:r>
          <w:rPr>
            <w:rFonts w:ascii="Cambria Math" w:hAnsi="Cambria Math"/>
          </w:rPr>
          <m:t>i</m:t>
        </m:r>
      </m:oMath>
      <w:r>
        <w:t xml:space="preserve"> </w:t>
      </w:r>
      <w:r>
        <w:t>有一个特征向量</w:t>
      </w:r>
      <m:oMath>
        <m:sSup>
          <m:sSupPr>
            <m:ctrlPr>
              <w:rPr>
                <w:rFonts w:ascii="Cambria Math" w:hAnsi="Cambria Math"/>
              </w:rPr>
            </m:ctrlPr>
          </m:sSupPr>
          <m:e>
            <m:r>
              <w:rPr>
                <w:rFonts w:ascii="Cambria Math" w:hAnsi="Cambria Math"/>
              </w:rPr>
              <m:t>x</m:t>
            </m:r>
          </m:e>
          <m:sup>
            <m:r>
              <w:rPr>
                <w:rFonts w:ascii="Cambria Math" w:hAnsi="Cambria Math"/>
              </w:rPr>
              <m:t>(i)</m:t>
            </m:r>
          </m:sup>
        </m:sSup>
      </m:oMath>
      <w:r>
        <w:t>，你是否能找到一部不同的电影</w:t>
      </w:r>
      <w:r>
        <w:t xml:space="preserve"> </w:t>
      </w:r>
      <m:oMath>
        <m:r>
          <w:rPr>
            <w:rFonts w:ascii="Cambria Math" w:hAnsi="Cambria Math"/>
          </w:rPr>
          <m:t>j</m:t>
        </m:r>
      </m:oMath>
      <w:r>
        <w:t>，保证两部电影的特征向量之间的距离</w:t>
      </w:r>
      <m:oMath>
        <m:sSup>
          <m:sSupPr>
            <m:ctrlPr>
              <w:rPr>
                <w:rFonts w:ascii="Cambria Math" w:hAnsi="Cambria Math"/>
              </w:rPr>
            </m:ctrlPr>
          </m:sSupPr>
          <m:e>
            <m:r>
              <w:rPr>
                <w:rFonts w:ascii="Cambria Math" w:hAnsi="Cambria Math"/>
              </w:rPr>
              <m:t>x</m:t>
            </m:r>
          </m:e>
          <m:sup>
            <m:r>
              <w:rPr>
                <w:rFonts w:ascii="Cambria Math" w:hAnsi="Cambria Math"/>
              </w:rPr>
              <m:t>(i)</m:t>
            </m:r>
          </m:sup>
        </m:sSup>
      </m:oMath>
      <w:r>
        <w:t>和</w:t>
      </w:r>
      <m:oMath>
        <m:sSup>
          <m:sSupPr>
            <m:ctrlPr>
              <w:rPr>
                <w:rFonts w:ascii="Cambria Math" w:hAnsi="Cambria Math"/>
              </w:rPr>
            </m:ctrlPr>
          </m:sSupPr>
          <m:e>
            <m:r>
              <w:rPr>
                <w:rFonts w:ascii="Cambria Math" w:hAnsi="Cambria Math"/>
              </w:rPr>
              <m:t>x</m:t>
            </m:r>
          </m:e>
          <m:sup>
            <m:r>
              <w:rPr>
                <w:rFonts w:ascii="Cambria Math" w:hAnsi="Cambria Math"/>
              </w:rPr>
              <m:t>(j)</m:t>
            </m:r>
          </m:sup>
        </m:sSup>
      </m:oMath>
      <w:r>
        <w:t>很小，那就能很有力地表明电影</w:t>
      </w:r>
      <m:oMath>
        <m:r>
          <w:rPr>
            <w:rFonts w:ascii="Cambria Math" w:hAnsi="Cambria Math"/>
          </w:rPr>
          <m:t>i</m:t>
        </m:r>
      </m:oMath>
      <w:r>
        <w:t>和电影</w:t>
      </w:r>
      <w:r>
        <w:t xml:space="preserve"> </w:t>
      </w:r>
      <m:oMath>
        <m:r>
          <w:rPr>
            <w:rFonts w:ascii="Cambria Math" w:hAnsi="Cambria Math"/>
          </w:rPr>
          <m:t>j</m:t>
        </m:r>
      </m:oMath>
      <w:r>
        <w:t xml:space="preserve"> </w:t>
      </w:r>
      <w:r>
        <w:t>在某种程度上有相似，至少在某种意义上，某些人喜欢电影</w:t>
      </w:r>
      <w:r>
        <w:t xml:space="preserve"> </w:t>
      </w:r>
      <m:oMath>
        <m:r>
          <w:rPr>
            <w:rFonts w:ascii="Cambria Math" w:hAnsi="Cambria Math"/>
          </w:rPr>
          <m:t>i</m:t>
        </m:r>
      </m:oMath>
      <w:r>
        <w:t>，或许更有可能也对电影</w:t>
      </w:r>
      <w:r>
        <w:t xml:space="preserve"> </w:t>
      </w:r>
      <m:oMath>
        <m:r>
          <w:rPr>
            <w:rFonts w:ascii="Cambria Math" w:hAnsi="Cambria Math"/>
          </w:rPr>
          <m:t>j</m:t>
        </m:r>
      </m:oMath>
      <w:r>
        <w:t xml:space="preserve"> </w:t>
      </w:r>
      <w:r>
        <w:t>感兴趣。总结一下，当用户在看某部电影</w:t>
      </w:r>
      <w:r>
        <w:t xml:space="preserve"> </w:t>
      </w:r>
      <m:oMath>
        <m:r>
          <w:rPr>
            <w:rFonts w:ascii="Cambria Math" w:hAnsi="Cambria Math"/>
          </w:rPr>
          <m:t>i</m:t>
        </m:r>
      </m:oMath>
      <w:r>
        <w:t xml:space="preserve"> </w:t>
      </w:r>
      <w:r>
        <w:t>的时候，如果你想找</w:t>
      </w:r>
      <w:r>
        <w:t>5</w:t>
      </w:r>
      <w:r>
        <w:t>部与电影非常相似的电影，为了能给用户推荐</w:t>
      </w:r>
      <w:r>
        <w:t>5</w:t>
      </w:r>
      <w:r>
        <w:t>部新电影，你需要做的是找出电影</w:t>
      </w:r>
      <w:r>
        <w:t xml:space="preserve"> </w:t>
      </w:r>
      <m:oMath>
        <m:r>
          <w:rPr>
            <w:rFonts w:ascii="Cambria Math" w:hAnsi="Cambria Math"/>
          </w:rPr>
          <m:t>j</m:t>
        </m:r>
      </m:oMath>
      <w:r>
        <w:t>，在这些不同的电影中与我们要找的电影</w:t>
      </w:r>
      <w:r>
        <w:t xml:space="preserve"> </w:t>
      </w:r>
      <m:oMath>
        <m:r>
          <w:rPr>
            <w:rFonts w:ascii="Cambria Math" w:hAnsi="Cambria Math"/>
          </w:rPr>
          <m:t>i</m:t>
        </m:r>
      </m:oMath>
      <w:r>
        <w:t xml:space="preserve"> </w:t>
      </w:r>
      <w:r>
        <w:t>的距离最小，这样你就能给你的用户推荐几部不同的电影了。</w:t>
      </w:r>
    </w:p>
    <w:p w14:paraId="47C8CB24" w14:textId="77777777" w:rsidR="006C77B1" w:rsidRDefault="006C77B1" w:rsidP="00A07112">
      <w:pPr>
        <w:pStyle w:val="af"/>
      </w:pPr>
      <w:r>
        <w:t>通过这个方法，希望你能知道，如何进行一个向量化的计算来对所有的用户和所有的电影进行评分计算。同时希望你也能掌握，通过学习特征参数，来找到相关电影和产品的方法。</w:t>
      </w:r>
    </w:p>
    <w:p w14:paraId="25174E65" w14:textId="77777777" w:rsidR="00A07112" w:rsidRDefault="00A07112">
      <w:pPr>
        <w:widowControl/>
        <w:jc w:val="left"/>
        <w:rPr>
          <w:b/>
          <w:bCs/>
          <w:sz w:val="32"/>
          <w:szCs w:val="32"/>
        </w:rPr>
      </w:pPr>
      <w:bookmarkStart w:id="784" w:name="header-n469"/>
      <w:bookmarkEnd w:id="784"/>
      <w:r>
        <w:br w:type="page"/>
      </w:r>
    </w:p>
    <w:p w14:paraId="7D25F84B" w14:textId="0590F518" w:rsidR="006C77B1" w:rsidRDefault="006C77B1">
      <w:pPr>
        <w:pStyle w:val="3"/>
      </w:pPr>
      <w:bookmarkStart w:id="785" w:name="_Toc38636900"/>
      <w:r>
        <w:lastRenderedPageBreak/>
        <w:t xml:space="preserve">16.6 </w:t>
      </w:r>
      <w:r>
        <w:t>推行工作上的细节：均值归一化</w:t>
      </w:r>
      <w:bookmarkEnd w:id="785"/>
    </w:p>
    <w:p w14:paraId="34B35BBE" w14:textId="77777777" w:rsidR="006C77B1" w:rsidRDefault="006C77B1" w:rsidP="00A07112">
      <w:pPr>
        <w:pStyle w:val="af0"/>
      </w:pPr>
      <w:r>
        <w:t>参考视频</w:t>
      </w:r>
      <w:r>
        <w:t>: 16 - 6 - Implementational Detail_ Mean Normalization (9 min).</w:t>
      </w:r>
      <w:proofErr w:type="spellStart"/>
      <w:r>
        <w:t>mkv</w:t>
      </w:r>
      <w:proofErr w:type="spellEnd"/>
    </w:p>
    <w:p w14:paraId="5FD363A9" w14:textId="77777777" w:rsidR="006C77B1" w:rsidRDefault="006C77B1" w:rsidP="00A07112">
      <w:pPr>
        <w:pStyle w:val="af"/>
      </w:pPr>
      <w:r>
        <w:t>让我们来看下面的用户评分数据：</w:t>
      </w:r>
    </w:p>
    <w:p w14:paraId="4BA329DA" w14:textId="77777777" w:rsidR="006C77B1" w:rsidRDefault="006C77B1" w:rsidP="00C11A22">
      <w:r>
        <w:rPr>
          <w:noProof/>
        </w:rPr>
        <w:drawing>
          <wp:inline distT="0" distB="0" distL="0" distR="0" wp14:anchorId="5F572B38" wp14:editId="45240D1B">
            <wp:extent cx="5000625" cy="1085850"/>
            <wp:effectExtent l="0" t="0" r="9525" b="0"/>
            <wp:docPr id="62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4b1f7c3131aed24f9834d62a6835642.png"/>
                    <pic:cNvPicPr>
                      <a:picLocks noChangeAspect="1" noChangeArrowheads="1"/>
                    </pic:cNvPicPr>
                  </pic:nvPicPr>
                  <pic:blipFill>
                    <a:blip r:embed="rId353"/>
                    <a:stretch>
                      <a:fillRect/>
                    </a:stretch>
                  </pic:blipFill>
                  <pic:spPr bwMode="auto">
                    <a:xfrm>
                      <a:off x="0" y="0"/>
                      <a:ext cx="5000625" cy="1085850"/>
                    </a:xfrm>
                    <a:prstGeom prst="rect">
                      <a:avLst/>
                    </a:prstGeom>
                    <a:noFill/>
                    <a:ln w="9525">
                      <a:noFill/>
                      <a:headEnd/>
                      <a:tailEnd/>
                    </a:ln>
                  </pic:spPr>
                </pic:pic>
              </a:graphicData>
            </a:graphic>
          </wp:inline>
        </w:drawing>
      </w:r>
    </w:p>
    <w:p w14:paraId="2E1151C9" w14:textId="77777777" w:rsidR="006C77B1" w:rsidRDefault="006C77B1" w:rsidP="00A07112">
      <w:pPr>
        <w:pStyle w:val="af"/>
        <w:rPr>
          <w:ins w:id="786" w:author="Chen Yang" w:date="2024-06-08T20:15:00Z" w16du:dateUtc="2024-06-08T12:15:00Z"/>
        </w:rPr>
      </w:pPr>
      <w:r>
        <w:t>如果我们新增一个用户</w:t>
      </w:r>
      <w:r>
        <w:t xml:space="preserve"> </w:t>
      </w:r>
      <w:r>
        <w:rPr>
          <w:b/>
        </w:rPr>
        <w:t>Eve</w:t>
      </w:r>
      <w:r>
        <w:t>，并且</w:t>
      </w:r>
      <w:r>
        <w:t xml:space="preserve"> </w:t>
      </w:r>
      <w:r>
        <w:rPr>
          <w:b/>
        </w:rPr>
        <w:t>Eve</w:t>
      </w:r>
      <w:r>
        <w:t xml:space="preserve"> </w:t>
      </w:r>
      <w:r>
        <w:t>没有为任何电影评分，那么我们以什么为依据为</w:t>
      </w:r>
      <w:r>
        <w:rPr>
          <w:b/>
        </w:rPr>
        <w:t>Eve</w:t>
      </w:r>
      <w:r>
        <w:t>推荐电影呢？</w:t>
      </w:r>
    </w:p>
    <w:p w14:paraId="2B8E5D79" w14:textId="72C9FDC5" w:rsidR="008C4A39" w:rsidRDefault="008C4A39" w:rsidP="00A07112">
      <w:pPr>
        <w:pStyle w:val="af"/>
        <w:rPr>
          <w:rFonts w:hint="eastAsia"/>
        </w:rPr>
      </w:pPr>
      <w:ins w:id="787" w:author="Chen Yang" w:date="2024-06-08T20:15:00Z" w16du:dateUtc="2024-06-08T12:15:00Z">
        <w:r>
          <w:rPr>
            <w:noProof/>
          </w:rPr>
          <w:drawing>
            <wp:inline distT="0" distB="0" distL="0" distR="0" wp14:anchorId="4A195777" wp14:editId="7AAD91A1">
              <wp:extent cx="4257616" cy="2180580"/>
              <wp:effectExtent l="0" t="0" r="0" b="0"/>
              <wp:docPr id="12970248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024806" name=""/>
                      <pic:cNvPicPr/>
                    </pic:nvPicPr>
                    <pic:blipFill>
                      <a:blip r:embed="rId354"/>
                      <a:stretch>
                        <a:fillRect/>
                      </a:stretch>
                    </pic:blipFill>
                    <pic:spPr>
                      <a:xfrm>
                        <a:off x="0" y="0"/>
                        <a:ext cx="4263913" cy="2183805"/>
                      </a:xfrm>
                      <a:prstGeom prst="rect">
                        <a:avLst/>
                      </a:prstGeom>
                    </pic:spPr>
                  </pic:pic>
                </a:graphicData>
              </a:graphic>
            </wp:inline>
          </w:drawing>
        </w:r>
      </w:ins>
    </w:p>
    <w:p w14:paraId="697B4FFA" w14:textId="77777777" w:rsidR="006C77B1" w:rsidRDefault="006C77B1" w:rsidP="00A07112">
      <w:pPr>
        <w:pStyle w:val="af"/>
      </w:pPr>
      <w:r>
        <w:t>我们首先需要对结果</w:t>
      </w:r>
      <w:r>
        <w:t xml:space="preserve"> </w:t>
      </w:r>
      <m:oMath>
        <m:r>
          <w:rPr>
            <w:rFonts w:ascii="Cambria Math" w:hAnsi="Cambria Math"/>
          </w:rPr>
          <m:t>Y</m:t>
        </m:r>
      </m:oMath>
      <w:r>
        <w:t>矩阵进行均值归一化处理，将每一个用户对某一部电影的评分减去所有用户对该电影评分的平均值：</w:t>
      </w:r>
    </w:p>
    <w:p w14:paraId="3AB8205C" w14:textId="77777777" w:rsidR="006C77B1" w:rsidRDefault="006C77B1" w:rsidP="006609EB">
      <w:r>
        <w:rPr>
          <w:noProof/>
        </w:rPr>
        <w:drawing>
          <wp:inline distT="0" distB="0" distL="0" distR="0" wp14:anchorId="658DD5F7" wp14:editId="0D566071">
            <wp:extent cx="5334000" cy="986790"/>
            <wp:effectExtent l="0" t="0" r="0" b="0"/>
            <wp:docPr id="62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ec5cb55e14bd1462183e104f8e02b80.png"/>
                    <pic:cNvPicPr>
                      <a:picLocks noChangeAspect="1" noChangeArrowheads="1"/>
                    </pic:cNvPicPr>
                  </pic:nvPicPr>
                  <pic:blipFill>
                    <a:blip r:embed="rId355"/>
                    <a:stretch>
                      <a:fillRect/>
                    </a:stretch>
                  </pic:blipFill>
                  <pic:spPr bwMode="auto">
                    <a:xfrm>
                      <a:off x="0" y="0"/>
                      <a:ext cx="5334000" cy="986790"/>
                    </a:xfrm>
                    <a:prstGeom prst="rect">
                      <a:avLst/>
                    </a:prstGeom>
                    <a:noFill/>
                    <a:ln w="9525">
                      <a:noFill/>
                      <a:headEnd/>
                      <a:tailEnd/>
                    </a:ln>
                  </pic:spPr>
                </pic:pic>
              </a:graphicData>
            </a:graphic>
          </wp:inline>
        </w:drawing>
      </w:r>
    </w:p>
    <w:p w14:paraId="4E729DB0" w14:textId="77777777" w:rsidR="006C77B1" w:rsidRDefault="006C77B1" w:rsidP="00A07112">
      <w:pPr>
        <w:pStyle w:val="af"/>
        <w:rPr>
          <w:ins w:id="788" w:author="Chen Yang" w:date="2024-06-08T20:18:00Z" w16du:dateUtc="2024-06-08T12:18:00Z"/>
        </w:rPr>
      </w:pPr>
      <w:r>
        <w:t>然后我们利用这个新的</w:t>
      </w:r>
      <w:r>
        <w:t xml:space="preserve"> </w:t>
      </w:r>
      <m:oMath>
        <m:r>
          <w:rPr>
            <w:rFonts w:ascii="Cambria Math" w:hAnsi="Cambria Math"/>
          </w:rPr>
          <m:t>Y</m:t>
        </m:r>
      </m:oMath>
      <w:r>
        <w:t xml:space="preserve"> </w:t>
      </w:r>
      <w:r>
        <w:t>矩阵来训练算法。</w:t>
      </w:r>
      <w:r>
        <w:t xml:space="preserve"> </w:t>
      </w:r>
      <w:r>
        <w:t>如果我们要用新训练出的算法来预测评分，则需要将平均值重新加回去，预测</w:t>
      </w:r>
      <m:oMath>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(j)</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i</m:t>
            </m:r>
          </m:sub>
        </m:sSub>
      </m:oMath>
      <w:r>
        <w:t>，对于</w:t>
      </w:r>
      <w:r>
        <w:rPr>
          <w:b/>
        </w:rPr>
        <w:t>Eve</w:t>
      </w:r>
      <w:r>
        <w:t>，我们的新模型会认为她给每部电影的评分都是该电影的平均分。</w:t>
      </w:r>
    </w:p>
    <w:p w14:paraId="60BA5D4D" w14:textId="663A0F37" w:rsidR="008C4A39" w:rsidRDefault="008C4A39" w:rsidP="00A07112">
      <w:pPr>
        <w:pStyle w:val="af"/>
        <w:rPr>
          <w:rFonts w:hint="eastAsia"/>
        </w:rPr>
      </w:pPr>
      <w:ins w:id="789" w:author="Chen Yang" w:date="2024-06-08T20:18:00Z" w16du:dateUtc="2024-06-08T12:18:00Z">
        <w:r>
          <w:rPr>
            <w:noProof/>
          </w:rPr>
          <w:lastRenderedPageBreak/>
          <w:drawing>
            <wp:inline distT="0" distB="0" distL="0" distR="0" wp14:anchorId="5C669981" wp14:editId="010C14C6">
              <wp:extent cx="4396162" cy="2344690"/>
              <wp:effectExtent l="0" t="0" r="4445" b="0"/>
              <wp:docPr id="10215275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527541" name=""/>
                      <pic:cNvPicPr/>
                    </pic:nvPicPr>
                    <pic:blipFill>
                      <a:blip r:embed="rId356"/>
                      <a:stretch>
                        <a:fillRect/>
                      </a:stretch>
                    </pic:blipFill>
                    <pic:spPr>
                      <a:xfrm>
                        <a:off x="0" y="0"/>
                        <a:ext cx="4403580" cy="2348646"/>
                      </a:xfrm>
                      <a:prstGeom prst="rect">
                        <a:avLst/>
                      </a:prstGeom>
                    </pic:spPr>
                  </pic:pic>
                </a:graphicData>
              </a:graphic>
            </wp:inline>
          </w:drawing>
        </w:r>
      </w:ins>
    </w:p>
    <w:p w14:paraId="4E2A4BD7" w14:textId="77777777" w:rsidR="00A07112" w:rsidRDefault="00A07112">
      <w:pPr>
        <w:widowControl/>
        <w:jc w:val="left"/>
        <w:rPr>
          <w:b/>
          <w:bCs/>
          <w:kern w:val="44"/>
          <w:sz w:val="44"/>
          <w:szCs w:val="44"/>
        </w:rPr>
      </w:pPr>
      <w:r>
        <w:br w:type="page"/>
      </w:r>
    </w:p>
    <w:p w14:paraId="5B21BE48" w14:textId="5E1B08B7" w:rsidR="006C77B1" w:rsidRDefault="006C77B1" w:rsidP="00D15056">
      <w:pPr>
        <w:pStyle w:val="MMTopic1"/>
      </w:pPr>
      <w:bookmarkStart w:id="790" w:name="_Toc38636901"/>
      <w:r>
        <w:lastRenderedPageBreak/>
        <w:t>第</w:t>
      </w:r>
      <w:r>
        <w:t>10</w:t>
      </w:r>
      <w:r>
        <w:t>周</w:t>
      </w:r>
      <w:bookmarkEnd w:id="790"/>
    </w:p>
    <w:p w14:paraId="388DC9EA" w14:textId="21E921F2" w:rsidR="006C77B1" w:rsidRDefault="006C77B1" w:rsidP="00286346">
      <w:pPr>
        <w:pStyle w:val="MMTopic2"/>
        <w:numPr>
          <w:ilvl w:val="0"/>
          <w:numId w:val="2"/>
        </w:numPr>
      </w:pPr>
      <w:bookmarkStart w:id="791" w:name="_Toc38636902"/>
      <w:r>
        <w:t>大规模机器学习</w:t>
      </w:r>
      <w:r>
        <w:t>(Large Scale Machine Learning)</w:t>
      </w:r>
      <w:bookmarkEnd w:id="791"/>
    </w:p>
    <w:p w14:paraId="3287F638" w14:textId="77777777" w:rsidR="006C77B1" w:rsidRDefault="006C77B1">
      <w:pPr>
        <w:pStyle w:val="3"/>
      </w:pPr>
      <w:bookmarkStart w:id="792" w:name="_Toc38636903"/>
      <w:r>
        <w:t xml:space="preserve">17.1 </w:t>
      </w:r>
      <w:r>
        <w:t>大型数据集的学习</w:t>
      </w:r>
      <w:bookmarkEnd w:id="792"/>
    </w:p>
    <w:p w14:paraId="24FD7E83" w14:textId="77777777" w:rsidR="006C77B1" w:rsidRDefault="006C77B1" w:rsidP="00A07112">
      <w:pPr>
        <w:pStyle w:val="af0"/>
      </w:pPr>
      <w:r>
        <w:t>参考视频</w:t>
      </w:r>
      <w:r>
        <w:t xml:space="preserve">: 17 - 1 - Learning </w:t>
      </w:r>
      <w:proofErr w:type="gramStart"/>
      <w:r>
        <w:t>With</w:t>
      </w:r>
      <w:proofErr w:type="gramEnd"/>
      <w:r>
        <w:t xml:space="preserve"> Large Datasets (6 min).</w:t>
      </w:r>
      <w:proofErr w:type="spellStart"/>
      <w:r>
        <w:t>mkv</w:t>
      </w:r>
      <w:proofErr w:type="spellEnd"/>
    </w:p>
    <w:p w14:paraId="2BEB3BF6" w14:textId="77777777" w:rsidR="006C77B1" w:rsidRDefault="006C77B1" w:rsidP="00A07112">
      <w:pPr>
        <w:pStyle w:val="af"/>
      </w:pPr>
      <w:r>
        <w:t>如果我们有一个低方差的模型，增加数据集的规模可以帮助你获得更好的结果。我们应该怎样应对一个有</w:t>
      </w:r>
      <w:r>
        <w:t>100</w:t>
      </w:r>
      <w:r>
        <w:t>万条记录的训练集？</w:t>
      </w:r>
    </w:p>
    <w:p w14:paraId="7A681412" w14:textId="77777777" w:rsidR="006C77B1" w:rsidRDefault="006C77B1" w:rsidP="00A07112">
      <w:pPr>
        <w:pStyle w:val="af"/>
      </w:pPr>
      <w:r>
        <w:t>以线性回归模型为例，每一次梯度下降迭代，我们都需要计算训练集的误差的平方和，如果我们的学习算法需要有</w:t>
      </w:r>
      <w:r>
        <w:t>20</w:t>
      </w:r>
      <w:r>
        <w:t>次迭代，这便已经是非常大的计算代价。</w:t>
      </w:r>
    </w:p>
    <w:p w14:paraId="05D6F03A" w14:textId="77777777" w:rsidR="006C77B1" w:rsidRDefault="006C77B1" w:rsidP="00A07112">
      <w:pPr>
        <w:pStyle w:val="af"/>
      </w:pPr>
      <w:r>
        <w:t>首先应该做的事是去检查一个这么大规模的训练集是否真的必要，也许我们只用</w:t>
      </w:r>
      <w:r>
        <w:t>1000</w:t>
      </w:r>
      <w:r>
        <w:t>个训练集也能获得较好的效果，我们可以绘制学习曲线来帮助判断。</w:t>
      </w:r>
    </w:p>
    <w:p w14:paraId="21CA93F3" w14:textId="77777777" w:rsidR="006C77B1" w:rsidRDefault="006C77B1" w:rsidP="00A07112">
      <w:pPr>
        <w:pStyle w:val="af"/>
      </w:pPr>
      <w:r>
        <w:rPr>
          <w:noProof/>
        </w:rPr>
        <w:drawing>
          <wp:inline distT="0" distB="0" distL="0" distR="0" wp14:anchorId="6AEEEC98" wp14:editId="42DCDBFE">
            <wp:extent cx="4467225" cy="1447800"/>
            <wp:effectExtent l="0" t="0" r="9525" b="0"/>
            <wp:docPr id="62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df069136b4b661dd14158496d1d1419.png"/>
                    <pic:cNvPicPr>
                      <a:picLocks noChangeAspect="1" noChangeArrowheads="1"/>
                    </pic:cNvPicPr>
                  </pic:nvPicPr>
                  <pic:blipFill>
                    <a:blip r:embed="rId357"/>
                    <a:stretch>
                      <a:fillRect/>
                    </a:stretch>
                  </pic:blipFill>
                  <pic:spPr bwMode="auto">
                    <a:xfrm>
                      <a:off x="0" y="0"/>
                      <a:ext cx="4467938" cy="1448031"/>
                    </a:xfrm>
                    <a:prstGeom prst="rect">
                      <a:avLst/>
                    </a:prstGeom>
                    <a:noFill/>
                    <a:ln w="9525">
                      <a:noFill/>
                      <a:headEnd/>
                      <a:tailEnd/>
                    </a:ln>
                  </pic:spPr>
                </pic:pic>
              </a:graphicData>
            </a:graphic>
          </wp:inline>
        </w:drawing>
      </w:r>
    </w:p>
    <w:p w14:paraId="739A9190" w14:textId="77777777" w:rsidR="006C77B1" w:rsidRDefault="006C77B1" w:rsidP="00A07112">
      <w:pPr>
        <w:pStyle w:val="af"/>
      </w:pPr>
    </w:p>
    <w:p w14:paraId="75E3EB60" w14:textId="77777777" w:rsidR="00A07112" w:rsidRDefault="00A07112">
      <w:pPr>
        <w:widowControl/>
        <w:jc w:val="left"/>
        <w:rPr>
          <w:b/>
          <w:bCs/>
          <w:sz w:val="32"/>
          <w:szCs w:val="32"/>
        </w:rPr>
      </w:pPr>
      <w:bookmarkStart w:id="793" w:name="header-n17"/>
      <w:bookmarkEnd w:id="793"/>
      <w:r>
        <w:br w:type="page"/>
      </w:r>
    </w:p>
    <w:p w14:paraId="0BCF3BAD" w14:textId="1583A1D3" w:rsidR="006C77B1" w:rsidRDefault="006C77B1">
      <w:pPr>
        <w:pStyle w:val="3"/>
      </w:pPr>
      <w:bookmarkStart w:id="794" w:name="_Toc38636904"/>
      <w:r>
        <w:lastRenderedPageBreak/>
        <w:t xml:space="preserve">17.2 </w:t>
      </w:r>
      <w:r>
        <w:t>随机梯度下降法</w:t>
      </w:r>
      <w:bookmarkEnd w:id="794"/>
    </w:p>
    <w:p w14:paraId="283100CA" w14:textId="77777777" w:rsidR="006C77B1" w:rsidRDefault="006C77B1" w:rsidP="00A07112">
      <w:pPr>
        <w:pStyle w:val="af0"/>
      </w:pPr>
      <w:r>
        <w:t>参考视频</w:t>
      </w:r>
      <w:r>
        <w:t>: 17 - 2 - Stochastic Gradient Descent (13 min).</w:t>
      </w:r>
      <w:proofErr w:type="spellStart"/>
      <w:r>
        <w:t>mkv</w:t>
      </w:r>
      <w:proofErr w:type="spellEnd"/>
    </w:p>
    <w:p w14:paraId="7AF80DE9" w14:textId="5E9BC8BC" w:rsidR="006C77B1" w:rsidRDefault="006C77B1" w:rsidP="00A07112">
      <w:pPr>
        <w:pStyle w:val="af"/>
      </w:pPr>
      <w:r>
        <w:t>如果我们一定需要一个大规模的训练集，我们可以尝试使用随机梯度下降法</w:t>
      </w:r>
      <w:r w:rsidR="00C11A22">
        <w:rPr>
          <w:rFonts w:hint="eastAsia"/>
        </w:rPr>
        <w:t>（</w:t>
      </w:r>
      <w:r w:rsidR="00C11A22" w:rsidRPr="00C11A22">
        <w:rPr>
          <w:rFonts w:hint="eastAsia"/>
          <w:b/>
        </w:rPr>
        <w:t>S</w:t>
      </w:r>
      <w:r w:rsidR="00C11A22" w:rsidRPr="00C11A22">
        <w:rPr>
          <w:b/>
        </w:rPr>
        <w:t>GD</w:t>
      </w:r>
      <w:r w:rsidR="00C11A22">
        <w:rPr>
          <w:rFonts w:hint="eastAsia"/>
        </w:rPr>
        <w:t>）</w:t>
      </w:r>
      <w:r>
        <w:t>来代替批量梯度下降法。</w:t>
      </w:r>
    </w:p>
    <w:p w14:paraId="193A9D41" w14:textId="77777777" w:rsidR="006C77B1" w:rsidRDefault="006C77B1" w:rsidP="00A07112">
      <w:pPr>
        <w:pStyle w:val="af"/>
      </w:pPr>
      <w:r>
        <w:t>在随机梯度下降法中，我们定义代价函数为一个单一训练实例的代价：</w:t>
      </w:r>
    </w:p>
    <w:p w14:paraId="78AF98F5" w14:textId="77777777" w:rsidR="006C77B1" w:rsidRDefault="006C77B1" w:rsidP="00A07112">
      <w:pPr>
        <w:pStyle w:val="af"/>
      </w:pPr>
      <w:r>
        <w:t xml:space="preserve"> </w:t>
      </w:r>
      <m:oMath>
        <m:r>
          <w:rPr>
            <w:rFonts w:ascii="Cambria Math" w:hAnsi="Cambria Math"/>
          </w:rPr>
          <m:t>cost</m:t>
        </m:r>
        <m:d>
          <m:dPr>
            <m:ctrlPr>
              <w:rPr>
                <w:rFonts w:ascii="Cambria Math" w:hAnsi="Cambria Math"/>
              </w:rPr>
            </m:ctrlPr>
          </m:dPr>
          <m:e>
            <m:r>
              <w:rPr>
                <w:rFonts w:ascii="Cambria Math" w:hAnsi="Cambria Math"/>
              </w:rPr>
              <m:t>θ,</m:t>
            </m:r>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e>
          <m:sup>
            <m:r>
              <w:rPr>
                <w:rFonts w:ascii="Cambria Math" w:hAnsi="Cambria Math"/>
              </w:rPr>
              <m:t>2</m:t>
            </m:r>
          </m:sup>
        </m:sSup>
      </m:oMath>
    </w:p>
    <w:p w14:paraId="39129DF6" w14:textId="77777777" w:rsidR="0058023A" w:rsidRDefault="006C77B1" w:rsidP="00A07112">
      <w:pPr>
        <w:pStyle w:val="af"/>
        <w:ind w:firstLine="422"/>
      </w:pPr>
      <w:r>
        <w:rPr>
          <w:b/>
        </w:rPr>
        <w:t>随机</w:t>
      </w:r>
      <w:r>
        <w:t>梯度下降算法为：首先对训练集随机</w:t>
      </w:r>
      <w:r>
        <w:t>“</w:t>
      </w:r>
      <w:r>
        <w:t>洗牌</w:t>
      </w:r>
      <w:r>
        <w:t>”</w:t>
      </w:r>
      <w:r>
        <w:t>，然后：</w:t>
      </w:r>
      <w:r>
        <w:t xml:space="preserve">  </w:t>
      </w:r>
    </w:p>
    <w:p w14:paraId="038BE0C0" w14:textId="4257B048" w:rsidR="006C77B1" w:rsidRDefault="006C77B1" w:rsidP="00A07112">
      <w:pPr>
        <w:pStyle w:val="af"/>
        <w:ind w:firstLine="422"/>
      </w:pPr>
      <w:r w:rsidRPr="0058023A">
        <w:rPr>
          <w:b/>
        </w:rPr>
        <w:t>Repeat</w:t>
      </w:r>
      <w:r>
        <w:t xml:space="preserve"> (usually anywhere between1-</w:t>
      </w:r>
      <w:proofErr w:type="gramStart"/>
      <w:r>
        <w:t>10){</w:t>
      </w:r>
      <w:proofErr w:type="gramEnd"/>
    </w:p>
    <w:p w14:paraId="2839CF0A" w14:textId="77777777" w:rsidR="006C77B1" w:rsidRDefault="006C77B1" w:rsidP="00A07112">
      <w:pPr>
        <w:pStyle w:val="af"/>
      </w:pPr>
      <w:r>
        <w:t xml:space="preserve"> </w:t>
      </w:r>
      <w:r>
        <w:rPr>
          <w:b/>
        </w:rPr>
        <w:t>for</w:t>
      </w:r>
      <w:r>
        <w:t xml:space="preserve"> </w:t>
      </w:r>
      <m:oMath>
        <m:r>
          <w:rPr>
            <w:rFonts w:ascii="Cambria Math" w:hAnsi="Cambria Math"/>
          </w:rPr>
          <m:t>i=1:m</m:t>
        </m:r>
      </m:oMath>
      <w:r>
        <w:t>{</w:t>
      </w:r>
    </w:p>
    <w:p w14:paraId="3F7DAC48" w14:textId="6647A89A" w:rsidR="006C77B1" w:rsidRDefault="006C77B1" w:rsidP="0058023A">
      <w:pPr>
        <w:pStyle w:val="af"/>
        <w:ind w:leftChars="200" w:left="630" w:hangingChars="100" w:hanging="210"/>
      </w:pPr>
      <w:r>
        <w:t xml:space="preserve">  </w:t>
      </w:r>
      <m:oMath>
        <m:r>
          <w:rPr>
            <w:rFonts w:ascii="Cambria Math" w:hAnsi="Cambria Math"/>
          </w:rPr>
          <m:t>θ:=</m:t>
        </m:r>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-α</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sSup>
          <m:sSupPr>
            <m:ctrlPr>
              <w:rPr>
                <w:rFonts w:ascii="Cambria Math" w:hAnsi="Cambria Math"/>
              </w:rPr>
            </m:ctrlPr>
          </m:sSupPr>
          <m:e>
            <m:sSub>
              <m:sSubPr>
                <m:ctrlPr>
                  <w:rPr>
                    <w:rFonts w:ascii="Cambria Math" w:hAnsi="Cambria Math"/>
                  </w:rPr>
                </m:ctrlPr>
              </m:sSubPr>
              <m:e>
                <m:r>
                  <w:rPr>
                    <w:rFonts w:ascii="Cambria Math" w:hAnsi="Cambria Math"/>
                  </w:rPr>
                  <m:t>x</m:t>
                </m:r>
              </m:e>
              <m:sub>
                <m:r>
                  <w:rPr>
                    <w:rFonts w:ascii="Cambria Math" w:hAnsi="Cambria Math"/>
                  </w:rPr>
                  <m:t>j</m:t>
                </m:r>
              </m:sub>
            </m:sSub>
          </m:e>
          <m:sup>
            <m:r>
              <w:rPr>
                <w:rFonts w:ascii="Cambria Math" w:hAnsi="Cambria Math"/>
              </w:rPr>
              <m:t>(i)</m:t>
            </m:r>
          </m:sup>
        </m:sSup>
      </m:oMath>
      <w:r>
        <w:t xml:space="preserve"> </w:t>
      </w:r>
      <w:r>
        <w:br/>
        <w:t>(</w:t>
      </w:r>
      <w:r>
        <w:rPr>
          <w:b/>
        </w:rPr>
        <w:t>for</w:t>
      </w:r>
      <w:r>
        <w:t xml:space="preserve"> </w:t>
      </w:r>
      <m:oMath>
        <m:r>
          <w:rPr>
            <w:rFonts w:ascii="Cambria Math" w:hAnsi="Cambria Math"/>
          </w:rPr>
          <m:t>j=0:n</m:t>
        </m:r>
      </m:oMath>
      <w:r>
        <w:t>)</w:t>
      </w:r>
    </w:p>
    <w:p w14:paraId="686F71D2" w14:textId="77777777" w:rsidR="00325BE8" w:rsidRDefault="006C77B1" w:rsidP="00A07112">
      <w:pPr>
        <w:pStyle w:val="af"/>
      </w:pPr>
      <w:r>
        <w:t xml:space="preserve">  } </w:t>
      </w:r>
    </w:p>
    <w:p w14:paraId="53472E28" w14:textId="65AE3D38" w:rsidR="006C77B1" w:rsidRDefault="006C77B1" w:rsidP="00A07112">
      <w:pPr>
        <w:pStyle w:val="af"/>
      </w:pPr>
      <w:r>
        <w:t xml:space="preserve"> }</w:t>
      </w:r>
    </w:p>
    <w:p w14:paraId="6CC292DD" w14:textId="77777777" w:rsidR="006C77B1" w:rsidRDefault="006C77B1" w:rsidP="00A07112">
      <w:pPr>
        <w:pStyle w:val="af"/>
      </w:pPr>
      <w:r>
        <w:t>随机梯度下降算法在每一次计算之后便更新参数</w:t>
      </w:r>
      <w:r>
        <w:t xml:space="preserve"> </w:t>
      </w:r>
      <m:oMath>
        <m:r>
          <w:rPr>
            <w:rFonts w:ascii="Cambria Math" w:hAnsi="Cambria Math"/>
          </w:rPr>
          <m:t>θ</m:t>
        </m:r>
      </m:oMath>
      <w:r>
        <w:t xml:space="preserve"> </w:t>
      </w:r>
      <w:r>
        <w:t>，而不需要首先将所有的训练集求和，在梯度下降算法还没有完成一次迭代时，随机梯度下降算法便已经走出了很远。但是这样的算法存在的问题是，不是每一步都是朝着</w:t>
      </w:r>
      <w:proofErr w:type="gramStart"/>
      <w:r>
        <w:t>”</w:t>
      </w:r>
      <w:proofErr w:type="gramEnd"/>
      <w:r>
        <w:t>正确</w:t>
      </w:r>
      <w:proofErr w:type="gramStart"/>
      <w:r>
        <w:t>”</w:t>
      </w:r>
      <w:proofErr w:type="gramEnd"/>
      <w:r>
        <w:t>的方向迈出的。因此算法虽然会逐渐走向全局最小值的位置，但是可能无法站到那个最小值的那一点，而是在最小值点附近徘徊。</w:t>
      </w:r>
    </w:p>
    <w:p w14:paraId="7F891C6C" w14:textId="77777777" w:rsidR="006C77B1" w:rsidRDefault="006C77B1" w:rsidP="00A07112">
      <w:pPr>
        <w:pStyle w:val="af"/>
      </w:pPr>
      <w:r>
        <w:rPr>
          <w:noProof/>
        </w:rPr>
        <w:drawing>
          <wp:inline distT="0" distB="0" distL="0" distR="0" wp14:anchorId="2FFEAB82" wp14:editId="649FAB37">
            <wp:extent cx="2266950" cy="1790700"/>
            <wp:effectExtent l="0" t="0" r="0" b="0"/>
            <wp:docPr id="62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710a69ba509a9dcbca351fccc6e7aae.jpg"/>
                    <pic:cNvPicPr>
                      <a:picLocks noChangeAspect="1" noChangeArrowheads="1"/>
                    </pic:cNvPicPr>
                  </pic:nvPicPr>
                  <pic:blipFill>
                    <a:blip r:embed="rId358"/>
                    <a:stretch>
                      <a:fillRect/>
                    </a:stretch>
                  </pic:blipFill>
                  <pic:spPr bwMode="auto">
                    <a:xfrm>
                      <a:off x="0" y="0"/>
                      <a:ext cx="2266950" cy="1790700"/>
                    </a:xfrm>
                    <a:prstGeom prst="rect">
                      <a:avLst/>
                    </a:prstGeom>
                    <a:noFill/>
                    <a:ln w="9525">
                      <a:noFill/>
                      <a:headEnd/>
                      <a:tailEnd/>
                    </a:ln>
                  </pic:spPr>
                </pic:pic>
              </a:graphicData>
            </a:graphic>
          </wp:inline>
        </w:drawing>
      </w:r>
    </w:p>
    <w:p w14:paraId="4A144A0E" w14:textId="77777777" w:rsidR="006C77B1" w:rsidRDefault="006C77B1" w:rsidP="00A07112">
      <w:pPr>
        <w:pStyle w:val="af"/>
      </w:pPr>
    </w:p>
    <w:p w14:paraId="0769C771" w14:textId="77777777" w:rsidR="006C77B1" w:rsidRDefault="006C77B1">
      <w:pPr>
        <w:pStyle w:val="3"/>
      </w:pPr>
      <w:bookmarkStart w:id="795" w:name="header-n42"/>
      <w:bookmarkStart w:id="796" w:name="_Toc38636905"/>
      <w:bookmarkEnd w:id="795"/>
      <w:r>
        <w:lastRenderedPageBreak/>
        <w:t xml:space="preserve">17.3 </w:t>
      </w:r>
      <w:r>
        <w:t>小批量梯度下降</w:t>
      </w:r>
      <w:bookmarkEnd w:id="796"/>
    </w:p>
    <w:p w14:paraId="0014F10D" w14:textId="77777777" w:rsidR="006C77B1" w:rsidRDefault="006C77B1" w:rsidP="0058023A">
      <w:pPr>
        <w:pStyle w:val="af0"/>
      </w:pPr>
      <w:r>
        <w:t>参考视频</w:t>
      </w:r>
      <w:r>
        <w:t>: 17 - 3 - Mini-Batch Gradient Descent (6 min).</w:t>
      </w:r>
      <w:proofErr w:type="spellStart"/>
      <w:r>
        <w:t>mkv</w:t>
      </w:r>
      <w:proofErr w:type="spellEnd"/>
    </w:p>
    <w:p w14:paraId="201ECB1C" w14:textId="77777777" w:rsidR="0058023A" w:rsidRDefault="006C77B1" w:rsidP="0058023A">
      <w:pPr>
        <w:pStyle w:val="af"/>
      </w:pPr>
      <w:r>
        <w:t>小批量梯度下降算法是介于批量梯度下降算法和随机梯度下降算法之间的算法，每计算常数</w:t>
      </w:r>
      <m:oMath>
        <m:r>
          <w:rPr>
            <w:rFonts w:ascii="Cambria Math" w:hAnsi="Cambria Math"/>
          </w:rPr>
          <m:t>b</m:t>
        </m:r>
      </m:oMath>
      <w:r>
        <w:t>次训练实例，便更新一次参数</w:t>
      </w:r>
      <w:r>
        <w:t xml:space="preserve"> </w:t>
      </w:r>
      <m:oMath>
        <m:r>
          <w:rPr>
            <w:rFonts w:ascii="Cambria Math" w:hAnsi="Cambria Math"/>
          </w:rPr>
          <m:t>θ</m:t>
        </m:r>
      </m:oMath>
      <w:r>
        <w:t xml:space="preserve"> </w:t>
      </w:r>
      <w:r>
        <w:t>。</w:t>
      </w:r>
      <w:r>
        <w:t xml:space="preserve">  </w:t>
      </w:r>
    </w:p>
    <w:p w14:paraId="3E703FA3" w14:textId="5EC3FF1C" w:rsidR="006C77B1" w:rsidRPr="00C11A22" w:rsidRDefault="006C77B1" w:rsidP="0058023A">
      <w:pPr>
        <w:pStyle w:val="af"/>
        <w:ind w:firstLine="562"/>
        <w:rPr>
          <w:sz w:val="28"/>
          <w:szCs w:val="28"/>
        </w:rPr>
      </w:pPr>
      <w:r w:rsidRPr="00C11A22">
        <w:rPr>
          <w:b/>
          <w:sz w:val="28"/>
          <w:szCs w:val="28"/>
        </w:rPr>
        <w:t>Repeat</w:t>
      </w:r>
      <w:r w:rsidRPr="00C11A22">
        <w:rPr>
          <w:sz w:val="28"/>
          <w:szCs w:val="28"/>
        </w:rPr>
        <w:t xml:space="preserve"> {</w:t>
      </w:r>
    </w:p>
    <w:p w14:paraId="734627BB" w14:textId="77777777" w:rsidR="006C77B1" w:rsidRPr="00C11A22" w:rsidRDefault="006C77B1" w:rsidP="0058023A">
      <w:pPr>
        <w:pStyle w:val="af"/>
        <w:ind w:firstLine="560"/>
        <w:rPr>
          <w:sz w:val="28"/>
          <w:szCs w:val="28"/>
        </w:rPr>
      </w:pPr>
      <w:r w:rsidRPr="00C11A22">
        <w:rPr>
          <w:sz w:val="28"/>
          <w:szCs w:val="28"/>
        </w:rPr>
        <w:t xml:space="preserve"> </w:t>
      </w:r>
      <w:r w:rsidRPr="00C11A22">
        <w:rPr>
          <w:b/>
          <w:sz w:val="28"/>
          <w:szCs w:val="28"/>
        </w:rPr>
        <w:t>for</w:t>
      </w:r>
      <w:r w:rsidRPr="00C11A22">
        <w:rPr>
          <w:sz w:val="28"/>
          <w:szCs w:val="28"/>
        </w:rPr>
        <w:t xml:space="preserve"> </w:t>
      </w:r>
      <m:oMath>
        <m:r>
          <w:rPr>
            <w:rFonts w:ascii="Cambria Math" w:hAnsi="Cambria Math"/>
            <w:sz w:val="28"/>
            <w:szCs w:val="28"/>
          </w:rPr>
          <m:t>i=1:m</m:t>
        </m:r>
      </m:oMath>
      <w:r w:rsidRPr="00C11A22">
        <w:rPr>
          <w:sz w:val="28"/>
          <w:szCs w:val="28"/>
        </w:rPr>
        <w:t>{</w:t>
      </w:r>
    </w:p>
    <w:p w14:paraId="72EE3DCA" w14:textId="30F5E15F" w:rsidR="006C77B1" w:rsidRPr="00C11A22" w:rsidRDefault="006C77B1" w:rsidP="0058023A">
      <w:pPr>
        <w:pStyle w:val="af"/>
        <w:ind w:leftChars="200" w:left="700" w:hangingChars="100" w:hanging="280"/>
        <w:rPr>
          <w:sz w:val="28"/>
          <w:szCs w:val="28"/>
        </w:rPr>
      </w:pPr>
      <w:r w:rsidRPr="00C11A22">
        <w:rPr>
          <w:sz w:val="28"/>
          <w:szCs w:val="28"/>
        </w:rPr>
        <w:t xml:space="preserve">  </w:t>
      </w:r>
      <w:r w:rsidR="00325BE8" w:rsidRPr="00C11A22">
        <w:rPr>
          <w:sz w:val="28"/>
          <w:szCs w:val="28"/>
        </w:rPr>
        <w:t xml:space="preserve"> </w:t>
      </w:r>
      <w:r w:rsidR="007E2E5D">
        <w:rPr>
          <w:sz w:val="28"/>
          <w:szCs w:val="28"/>
        </w:rPr>
        <w:t xml:space="preserve"> </w:t>
      </w:r>
      <w:r w:rsidR="00C11A22" w:rsidRPr="00C11A22">
        <w:rPr>
          <w:position w:val="-28"/>
          <w:sz w:val="28"/>
          <w:szCs w:val="28"/>
        </w:rPr>
        <w:object w:dxaOrig="3620" w:dyaOrig="680" w14:anchorId="37059518">
          <v:shape id="_x0000_i1034" type="#_x0000_t75" style="width:209.45pt;height:37.65pt" o:ole="">
            <v:imagedata r:id="rId359" o:title=""/>
          </v:shape>
          <o:OLEObject Type="Embed" ProgID="Equation.DSMT4" ShapeID="_x0000_i1034" DrawAspect="Content" ObjectID="_1779386264" r:id="rId360"/>
        </w:object>
      </w:r>
      <w:r w:rsidRPr="00C11A22">
        <w:rPr>
          <w:sz w:val="28"/>
          <w:szCs w:val="28"/>
        </w:rPr>
        <w:t xml:space="preserve"> </w:t>
      </w:r>
      <w:r w:rsidRPr="00C11A22">
        <w:rPr>
          <w:sz w:val="28"/>
          <w:szCs w:val="28"/>
        </w:rPr>
        <w:br/>
        <w:t xml:space="preserve"> </w:t>
      </w:r>
      <w:r w:rsidR="007E2E5D">
        <w:rPr>
          <w:sz w:val="28"/>
          <w:szCs w:val="28"/>
        </w:rPr>
        <w:t xml:space="preserve">   </w:t>
      </w:r>
      <w:r w:rsidRPr="00C11A22">
        <w:rPr>
          <w:sz w:val="28"/>
          <w:szCs w:val="28"/>
        </w:rPr>
        <w:t>(</w:t>
      </w:r>
      <w:r w:rsidRPr="00C11A22">
        <w:rPr>
          <w:b/>
          <w:sz w:val="28"/>
          <w:szCs w:val="28"/>
        </w:rPr>
        <w:t>for</w:t>
      </w:r>
      <w:r w:rsidRPr="00C11A22">
        <w:rPr>
          <w:sz w:val="28"/>
          <w:szCs w:val="28"/>
        </w:rPr>
        <w:t xml:space="preserve"> </w:t>
      </w:r>
      <m:oMath>
        <m:r>
          <w:rPr>
            <w:rFonts w:ascii="Cambria Math" w:hAnsi="Cambria Math"/>
            <w:sz w:val="28"/>
            <w:szCs w:val="28"/>
          </w:rPr>
          <m:t>j=0:n</m:t>
        </m:r>
      </m:oMath>
      <w:r w:rsidRPr="00C11A22">
        <w:rPr>
          <w:sz w:val="28"/>
          <w:szCs w:val="28"/>
        </w:rPr>
        <w:t>)</w:t>
      </w:r>
    </w:p>
    <w:p w14:paraId="732B49E2" w14:textId="77777777" w:rsidR="0058023A" w:rsidRPr="00C11A22" w:rsidRDefault="006C77B1" w:rsidP="007E2E5D">
      <w:pPr>
        <w:pStyle w:val="af"/>
        <w:ind w:leftChars="300" w:left="630" w:firstLineChars="100" w:firstLine="280"/>
        <w:rPr>
          <w:sz w:val="28"/>
          <w:szCs w:val="28"/>
        </w:rPr>
      </w:pPr>
      <w:r w:rsidRPr="00C11A22">
        <w:rPr>
          <w:sz w:val="28"/>
          <w:szCs w:val="28"/>
        </w:rPr>
        <w:t xml:space="preserve"> </w:t>
      </w:r>
      <m:oMath>
        <m:r>
          <w:rPr>
            <w:rFonts w:ascii="Cambria Math" w:hAnsi="Cambria Math"/>
            <w:sz w:val="28"/>
            <w:szCs w:val="28"/>
          </w:rPr>
          <m:t>i+=10</m:t>
        </m:r>
      </m:oMath>
      <w:r w:rsidRPr="00C11A22">
        <w:rPr>
          <w:sz w:val="28"/>
          <w:szCs w:val="28"/>
        </w:rPr>
        <w:t xml:space="preserve"> </w:t>
      </w:r>
      <w:r w:rsidRPr="00C11A22">
        <w:rPr>
          <w:sz w:val="28"/>
          <w:szCs w:val="28"/>
        </w:rPr>
        <w:br/>
        <w:t xml:space="preserve">} </w:t>
      </w:r>
    </w:p>
    <w:p w14:paraId="0955A07D" w14:textId="669B6980" w:rsidR="006C77B1" w:rsidRPr="00C11A22" w:rsidRDefault="006C77B1" w:rsidP="0058023A">
      <w:pPr>
        <w:pStyle w:val="af"/>
        <w:ind w:firstLine="560"/>
        <w:rPr>
          <w:sz w:val="28"/>
          <w:szCs w:val="28"/>
        </w:rPr>
      </w:pPr>
      <w:r w:rsidRPr="00C11A22">
        <w:rPr>
          <w:sz w:val="28"/>
          <w:szCs w:val="28"/>
        </w:rPr>
        <w:t xml:space="preserve"> }</w:t>
      </w:r>
    </w:p>
    <w:p w14:paraId="34FA7F3A" w14:textId="77777777" w:rsidR="006C77B1" w:rsidRDefault="006C77B1" w:rsidP="0058023A">
      <w:pPr>
        <w:pStyle w:val="af"/>
      </w:pPr>
      <w:r>
        <w:t>通常我们会令</w:t>
      </w:r>
      <w:r>
        <w:t xml:space="preserve"> </w:t>
      </w:r>
      <m:oMath>
        <m:r>
          <w:rPr>
            <w:rFonts w:ascii="Cambria Math" w:hAnsi="Cambria Math"/>
          </w:rPr>
          <m:t>b</m:t>
        </m:r>
      </m:oMath>
      <w:r>
        <w:t xml:space="preserve"> </w:t>
      </w:r>
      <w:r>
        <w:t>在</w:t>
      </w:r>
      <w:r>
        <w:t xml:space="preserve"> 2-100 </w:t>
      </w:r>
      <w:r>
        <w:t>之间。这样做的好处在于，我们可以用向量化的方式来循环</w:t>
      </w:r>
      <w:r>
        <w:t xml:space="preserve"> </w:t>
      </w:r>
      <m:oMath>
        <m:r>
          <w:rPr>
            <w:rFonts w:ascii="Cambria Math" w:hAnsi="Cambria Math"/>
          </w:rPr>
          <m:t>b</m:t>
        </m:r>
      </m:oMath>
      <w:proofErr w:type="gramStart"/>
      <w:r>
        <w:t>个</w:t>
      </w:r>
      <w:proofErr w:type="gramEnd"/>
      <w:r>
        <w:t>训练实例，如果我们用的线性代数函数</w:t>
      </w:r>
      <w:proofErr w:type="gramStart"/>
      <w:r>
        <w:t>库比较</w:t>
      </w:r>
      <w:proofErr w:type="gramEnd"/>
      <w:r>
        <w:t>好，能够支持平行处理，那么算法的总体表现将不受影响（与随机梯度下降相同）。</w:t>
      </w:r>
    </w:p>
    <w:p w14:paraId="10FBF2B2" w14:textId="77777777" w:rsidR="0058023A" w:rsidRDefault="0058023A">
      <w:pPr>
        <w:widowControl/>
        <w:jc w:val="left"/>
        <w:rPr>
          <w:b/>
          <w:bCs/>
          <w:sz w:val="32"/>
          <w:szCs w:val="32"/>
        </w:rPr>
      </w:pPr>
      <w:bookmarkStart w:id="797" w:name="header-n61"/>
      <w:bookmarkEnd w:id="797"/>
      <w:r>
        <w:br w:type="page"/>
      </w:r>
    </w:p>
    <w:p w14:paraId="08EFA72B" w14:textId="56D0528E" w:rsidR="006C77B1" w:rsidRDefault="006C77B1">
      <w:pPr>
        <w:pStyle w:val="3"/>
      </w:pPr>
      <w:bookmarkStart w:id="798" w:name="_Toc38636906"/>
      <w:r>
        <w:lastRenderedPageBreak/>
        <w:t xml:space="preserve">17.4 </w:t>
      </w:r>
      <w:r>
        <w:t>随机梯度下降收敛</w:t>
      </w:r>
      <w:bookmarkEnd w:id="798"/>
    </w:p>
    <w:p w14:paraId="6CECE0F4" w14:textId="77777777" w:rsidR="006C77B1" w:rsidRDefault="006C77B1" w:rsidP="0058023A">
      <w:pPr>
        <w:pStyle w:val="af0"/>
      </w:pPr>
      <w:r>
        <w:t>参考视频</w:t>
      </w:r>
      <w:r>
        <w:t xml:space="preserve">: 17 - 4 - Stochastic Gradient Descent Convergence (12 min). </w:t>
      </w:r>
      <w:proofErr w:type="spellStart"/>
      <w:r>
        <w:t>mkv</w:t>
      </w:r>
      <w:proofErr w:type="spellEnd"/>
    </w:p>
    <w:p w14:paraId="567EE3A8" w14:textId="77777777" w:rsidR="006C77B1" w:rsidRDefault="006C77B1" w:rsidP="0058023A">
      <w:pPr>
        <w:pStyle w:val="af"/>
      </w:pPr>
      <w:r>
        <w:t>现在我们介绍随机梯度下降算法的调试，以及学习率</w:t>
      </w:r>
      <w:r>
        <w:t xml:space="preserve"> </w:t>
      </w:r>
      <m:oMath>
        <m:r>
          <w:rPr>
            <w:rFonts w:ascii="Cambria Math" w:hAnsi="Cambria Math"/>
          </w:rPr>
          <m:t>α</m:t>
        </m:r>
      </m:oMath>
      <w:r>
        <w:t xml:space="preserve"> </w:t>
      </w:r>
      <w:r>
        <w:t>的选取。</w:t>
      </w:r>
    </w:p>
    <w:p w14:paraId="5CF076FA" w14:textId="0ABBC237" w:rsidR="006C77B1" w:rsidRDefault="006C77B1" w:rsidP="0058023A">
      <w:pPr>
        <w:pStyle w:val="af"/>
      </w:pPr>
      <w:r>
        <w:t>在批量梯度下降中，我们可以令代价函数</w:t>
      </w:r>
      <m:oMath>
        <m:r>
          <w:rPr>
            <w:rFonts w:ascii="Cambria Math" w:hAnsi="Cambria Math"/>
          </w:rPr>
          <m:t>J</m:t>
        </m:r>
      </m:oMath>
      <w:r>
        <w:t>为迭代次数的函数，绘制图表，根据图表来判断梯度下降是否收敛。但是，在大规模的训练集的情况下，这是不现实的，因为计算代价太大了。</w:t>
      </w:r>
    </w:p>
    <w:p w14:paraId="10113196" w14:textId="77777777" w:rsidR="006C77B1" w:rsidRDefault="006C77B1" w:rsidP="0058023A">
      <w:pPr>
        <w:pStyle w:val="af"/>
      </w:pPr>
      <w:r>
        <w:t>在随机梯度下降中，我们在每一次更新</w:t>
      </w:r>
      <w:r>
        <w:t xml:space="preserve"> </w:t>
      </w:r>
      <m:oMath>
        <m:r>
          <w:rPr>
            <w:rFonts w:ascii="Cambria Math" w:hAnsi="Cambria Math"/>
          </w:rPr>
          <m:t>θ</m:t>
        </m:r>
      </m:oMath>
      <w:r>
        <w:t xml:space="preserve"> </w:t>
      </w:r>
      <w:r>
        <w:t>之前都计算一次代价，然后每</w:t>
      </w:r>
      <m:oMath>
        <m:r>
          <w:rPr>
            <w:rFonts w:ascii="Cambria Math" w:hAnsi="Cambria Math"/>
          </w:rPr>
          <m:t>x</m:t>
        </m:r>
      </m:oMath>
      <w:r>
        <w:t>次迭代后，求出这</w:t>
      </w:r>
      <m:oMath>
        <m:r>
          <w:rPr>
            <w:rFonts w:ascii="Cambria Math" w:hAnsi="Cambria Math"/>
          </w:rPr>
          <m:t>x</m:t>
        </m:r>
      </m:oMath>
      <w:r>
        <w:t>次对训练实例计算代价的平均值，然后绘制这些平均值与</w:t>
      </w:r>
      <m:oMath>
        <m:r>
          <w:rPr>
            <w:rFonts w:ascii="Cambria Math" w:hAnsi="Cambria Math"/>
          </w:rPr>
          <m:t>x</m:t>
        </m:r>
      </m:oMath>
      <w:r>
        <w:t>次迭代的次数之间的函数图表。</w:t>
      </w:r>
    </w:p>
    <w:p w14:paraId="7EA7F605" w14:textId="77777777" w:rsidR="006C77B1" w:rsidRDefault="006C77B1" w:rsidP="0058023A">
      <w:pPr>
        <w:pStyle w:val="af"/>
      </w:pPr>
      <w:r>
        <w:rPr>
          <w:noProof/>
        </w:rPr>
        <w:drawing>
          <wp:inline distT="0" distB="0" distL="0" distR="0" wp14:anchorId="09C50BAE" wp14:editId="73EFE999">
            <wp:extent cx="4733925" cy="2667000"/>
            <wp:effectExtent l="0" t="0" r="9525" b="0"/>
            <wp:docPr id="63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6fb1df50bdf951f4b880fa66489e367.png"/>
                    <pic:cNvPicPr>
                      <a:picLocks noChangeAspect="1" noChangeArrowheads="1"/>
                    </pic:cNvPicPr>
                  </pic:nvPicPr>
                  <pic:blipFill>
                    <a:blip r:embed="rId361"/>
                    <a:stretch>
                      <a:fillRect/>
                    </a:stretch>
                  </pic:blipFill>
                  <pic:spPr bwMode="auto">
                    <a:xfrm>
                      <a:off x="0" y="0"/>
                      <a:ext cx="4734550" cy="2667352"/>
                    </a:xfrm>
                    <a:prstGeom prst="rect">
                      <a:avLst/>
                    </a:prstGeom>
                    <a:noFill/>
                    <a:ln w="9525">
                      <a:noFill/>
                      <a:headEnd/>
                      <a:tailEnd/>
                    </a:ln>
                  </pic:spPr>
                </pic:pic>
              </a:graphicData>
            </a:graphic>
          </wp:inline>
        </w:drawing>
      </w:r>
    </w:p>
    <w:p w14:paraId="74E264CE" w14:textId="77777777" w:rsidR="006C77B1" w:rsidRDefault="006C77B1" w:rsidP="0058023A">
      <w:pPr>
        <w:pStyle w:val="af"/>
      </w:pPr>
      <w:r>
        <w:t>当我们绘制这样的图表时，可能会得到一个颠簸不平但是不会明显减少的函数图像（如上面左下图中蓝线所示）。我们可以增加</w:t>
      </w:r>
      <m:oMath>
        <m:r>
          <w:rPr>
            <w:rFonts w:ascii="Cambria Math" w:hAnsi="Cambria Math"/>
          </w:rPr>
          <m:t>α</m:t>
        </m:r>
      </m:oMath>
      <w:r>
        <w:t>来使得函数更加平缓，也许便能看出下降的趋势了（如上面左下图中红线所示）；或者可能函数图表仍然是颠簸不平且不下降的（如洋红色线所示），那么我们的模型本身可能存在一些错误。</w:t>
      </w:r>
    </w:p>
    <w:p w14:paraId="2C423510" w14:textId="77777777" w:rsidR="006C77B1" w:rsidRDefault="006C77B1" w:rsidP="0058023A">
      <w:pPr>
        <w:pStyle w:val="af"/>
      </w:pPr>
      <w:r>
        <w:t>如果我们得到的曲线如上面右下方所示，不断地上升，那么我们可能会需要选择一个较小的学习率</w:t>
      </w:r>
      <m:oMath>
        <m:r>
          <w:rPr>
            <w:rFonts w:ascii="Cambria Math" w:hAnsi="Cambria Math"/>
          </w:rPr>
          <m:t>α</m:t>
        </m:r>
      </m:oMath>
      <w:r>
        <w:t>。</w:t>
      </w:r>
    </w:p>
    <w:p w14:paraId="02FA74F7" w14:textId="77777777" w:rsidR="006C77B1" w:rsidRDefault="006C77B1" w:rsidP="0058023A">
      <w:pPr>
        <w:pStyle w:val="af"/>
      </w:pPr>
      <w:r>
        <w:t>我们也可以</w:t>
      </w:r>
      <w:proofErr w:type="gramStart"/>
      <w:r>
        <w:t>令学习率随着</w:t>
      </w:r>
      <w:proofErr w:type="gramEnd"/>
      <w:r>
        <w:t>迭代次数的增加而减小，例如令：</w:t>
      </w:r>
    </w:p>
    <w:p w14:paraId="5D65EC83" w14:textId="10FA94ED" w:rsidR="006C77B1" w:rsidRDefault="006C77B1" w:rsidP="00C11A22">
      <w:pPr>
        <w:pStyle w:val="af"/>
        <w:jc w:val="center"/>
      </w:pPr>
      <m:oMathPara>
        <m:oMath>
          <m:r>
            <w:rPr>
              <w:rFonts w:ascii="Cambria Math" w:hAnsi="Cambria Math"/>
            </w:rPr>
            <m:t>α=</m:t>
          </m:r>
          <m:f>
            <m:fPr>
              <m:ctrlPr>
                <w:rPr>
                  <w:rFonts w:ascii="Cambria Math" w:hAnsi="Cambria Math"/>
                </w:rPr>
              </m:ctrlPr>
            </m:fPr>
            <m:num>
              <m:r>
                <w:rPr>
                  <w:rFonts w:ascii="Cambria Math" w:hAnsi="Cambria Math"/>
                </w:rPr>
                <m:t>const1</m:t>
              </m:r>
            </m:num>
            <m:den>
              <m:r>
                <w:rPr>
                  <w:rFonts w:ascii="Cambria Math" w:hAnsi="Cambria Math"/>
                </w:rPr>
                <m:t>iterationNumber+const2</m:t>
              </m:r>
            </m:den>
          </m:f>
        </m:oMath>
      </m:oMathPara>
    </w:p>
    <w:p w14:paraId="2A2F540E" w14:textId="77777777" w:rsidR="006C77B1" w:rsidRDefault="006C77B1" w:rsidP="0058023A">
      <w:pPr>
        <w:pStyle w:val="af"/>
      </w:pPr>
      <w:r>
        <w:t>随着我们不断地靠近全局最小值，通过减小学习率，我们迫使算法收敛而非在最小值附</w:t>
      </w:r>
      <w:r>
        <w:lastRenderedPageBreak/>
        <w:t>近徘徊。</w:t>
      </w:r>
      <w:r>
        <w:t xml:space="preserve"> </w:t>
      </w:r>
      <w:r>
        <w:t>但是通常我们不需要这样做便能有非常好的效果了，对</w:t>
      </w:r>
      <m:oMath>
        <m:r>
          <w:rPr>
            <w:rFonts w:ascii="Cambria Math" w:hAnsi="Cambria Math"/>
          </w:rPr>
          <m:t>α</m:t>
        </m:r>
      </m:oMath>
      <w:r>
        <w:t>进行调整所耗费的计算通常不值得</w:t>
      </w:r>
    </w:p>
    <w:p w14:paraId="74B86E3B" w14:textId="77777777" w:rsidR="006C77B1" w:rsidRDefault="006C77B1" w:rsidP="0058023A">
      <w:pPr>
        <w:pStyle w:val="af"/>
      </w:pPr>
      <w:r>
        <w:rPr>
          <w:noProof/>
        </w:rPr>
        <w:drawing>
          <wp:inline distT="0" distB="0" distL="0" distR="0" wp14:anchorId="1455F886" wp14:editId="08486B87">
            <wp:extent cx="2143125" cy="1771650"/>
            <wp:effectExtent l="0" t="0" r="9525" b="0"/>
            <wp:docPr id="63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703f371dbb80d22fd5e4aec48aa9fd4.jpg"/>
                    <pic:cNvPicPr>
                      <a:picLocks noChangeAspect="1" noChangeArrowheads="1"/>
                    </pic:cNvPicPr>
                  </pic:nvPicPr>
                  <pic:blipFill>
                    <a:blip r:embed="rId362"/>
                    <a:stretch>
                      <a:fillRect/>
                    </a:stretch>
                  </pic:blipFill>
                  <pic:spPr bwMode="auto">
                    <a:xfrm>
                      <a:off x="0" y="0"/>
                      <a:ext cx="2143125" cy="1771650"/>
                    </a:xfrm>
                    <a:prstGeom prst="rect">
                      <a:avLst/>
                    </a:prstGeom>
                    <a:noFill/>
                    <a:ln w="9525">
                      <a:noFill/>
                      <a:headEnd/>
                      <a:tailEnd/>
                    </a:ln>
                  </pic:spPr>
                </pic:pic>
              </a:graphicData>
            </a:graphic>
          </wp:inline>
        </w:drawing>
      </w:r>
    </w:p>
    <w:p w14:paraId="0E61EACB" w14:textId="77777777" w:rsidR="006C77B1" w:rsidRDefault="006C77B1" w:rsidP="0058023A">
      <w:pPr>
        <w:pStyle w:val="af"/>
      </w:pPr>
      <w:r>
        <w:t>总结下，这段视频中，我们介绍了一种方法，近似地监测出随机梯度下降算法在最优化代价函数中的表现，这种方法不需要定时地扫描整个训练集，来算出整个样本集的代价函数，而是只需要每次对最后</w:t>
      </w:r>
      <w:r>
        <w:t>1000</w:t>
      </w:r>
      <w:r>
        <w:t>个，或者多少个样本，求</w:t>
      </w:r>
      <w:proofErr w:type="gramStart"/>
      <w:r>
        <w:t>一</w:t>
      </w:r>
      <w:proofErr w:type="gramEnd"/>
      <w:r>
        <w:t>下平均值。应用这种方法，你既可以保证随机梯度下降法正在正常运转和收敛，也可以用它来调整学习速率</w:t>
      </w:r>
      <m:oMath>
        <m:r>
          <w:rPr>
            <w:rFonts w:ascii="Cambria Math" w:hAnsi="Cambria Math"/>
          </w:rPr>
          <m:t>α</m:t>
        </m:r>
      </m:oMath>
      <w:r>
        <w:t>的大小。</w:t>
      </w:r>
    </w:p>
    <w:p w14:paraId="1D2110FE" w14:textId="77777777" w:rsidR="0058023A" w:rsidRDefault="0058023A">
      <w:pPr>
        <w:widowControl/>
        <w:jc w:val="left"/>
        <w:rPr>
          <w:b/>
          <w:bCs/>
          <w:sz w:val="32"/>
          <w:szCs w:val="32"/>
        </w:rPr>
      </w:pPr>
      <w:r>
        <w:br w:type="page"/>
      </w:r>
    </w:p>
    <w:p w14:paraId="5D791E73" w14:textId="34077505" w:rsidR="006C77B1" w:rsidRDefault="006C77B1">
      <w:pPr>
        <w:pStyle w:val="3"/>
      </w:pPr>
      <w:bookmarkStart w:id="799" w:name="_Toc38636907"/>
      <w:r>
        <w:lastRenderedPageBreak/>
        <w:t xml:space="preserve">17.5 </w:t>
      </w:r>
      <w:r>
        <w:t>在线学习</w:t>
      </w:r>
      <w:bookmarkEnd w:id="799"/>
    </w:p>
    <w:p w14:paraId="0A91FE2B" w14:textId="77777777" w:rsidR="006C77B1" w:rsidRDefault="006C77B1" w:rsidP="0058023A">
      <w:pPr>
        <w:pStyle w:val="af0"/>
      </w:pPr>
      <w:r>
        <w:t>参考视频</w:t>
      </w:r>
      <w:r>
        <w:t>: 17 - 5 - Online Learning (13 min).</w:t>
      </w:r>
      <w:proofErr w:type="spellStart"/>
      <w:r>
        <w:t>mkv</w:t>
      </w:r>
      <w:proofErr w:type="spellEnd"/>
    </w:p>
    <w:p w14:paraId="1DD069AD" w14:textId="77777777" w:rsidR="006C77B1" w:rsidRDefault="006C77B1" w:rsidP="0058023A">
      <w:pPr>
        <w:pStyle w:val="af"/>
      </w:pPr>
      <w:r>
        <w:t>在这个视频中，讨论一种新的大规模的机器学习机制，叫做在线学习机制。在线学习机制让我们可以模型化问题。</w:t>
      </w:r>
    </w:p>
    <w:p w14:paraId="5F72D236" w14:textId="77777777" w:rsidR="006C77B1" w:rsidRDefault="006C77B1" w:rsidP="0058023A">
      <w:pPr>
        <w:pStyle w:val="af"/>
      </w:pPr>
      <w:r>
        <w:t>今天，许多大型网站或者许多大型网络公司，使用不同版本的在线学习机制算法，从大批的涌入又离开网站的用户身上进行学习。特别要提及的是，如果你有一个由连续的用户流引发的连续的数据流，进入你的网站，你能做的是使用一个在线学习机制，从数据流中学习用户的偏好，然后使用这些信息来优化一些关于网站的决策。</w:t>
      </w:r>
    </w:p>
    <w:p w14:paraId="52F73C94" w14:textId="77777777" w:rsidR="006C77B1" w:rsidRDefault="006C77B1" w:rsidP="0058023A">
      <w:pPr>
        <w:pStyle w:val="af"/>
      </w:pPr>
      <w:r>
        <w:t>假定你有一个提供运输服务的公司，用户们来向你询问把包裹从</w:t>
      </w:r>
      <w:r>
        <w:rPr>
          <w:b/>
        </w:rPr>
        <w:t>A</w:t>
      </w:r>
      <w:r>
        <w:t>地运到</w:t>
      </w:r>
      <w:r>
        <w:rPr>
          <w:b/>
        </w:rPr>
        <w:t>B</w:t>
      </w:r>
      <w:r>
        <w:t>地的服务，同时假定你有一个网站，让用户们可多次登陆，然后他们告诉你，他们想从哪里寄出包裹，以及包裹要寄到哪里去，也就是出发地与目的地，然后你的网站开出运输包裹的</w:t>
      </w:r>
      <w:proofErr w:type="gramStart"/>
      <w:r>
        <w:t>的</w:t>
      </w:r>
      <w:proofErr w:type="gramEnd"/>
      <w:r>
        <w:t>服务价格。比如，我会收取</w:t>
      </w:r>
      <w:r>
        <w:t>$50</w:t>
      </w:r>
      <w:r>
        <w:t>来运输你的包裹，我会收取</w:t>
      </w:r>
      <w:r>
        <w:t>$20</w:t>
      </w:r>
      <w:r>
        <w:t>之类的，然后根据你开给用户的这个价格，用户有时会接受这个运输服务，那么这就是个正样本，有时他们会走掉，然后他们拒绝购买你的运输服务，所以，让我们假定我们想要一个学习算法来帮助我们，优化我们想给用户开出的价格。</w:t>
      </w:r>
    </w:p>
    <w:p w14:paraId="71DBE73C" w14:textId="77777777" w:rsidR="006C77B1" w:rsidRDefault="006C77B1" w:rsidP="0058023A">
      <w:pPr>
        <w:pStyle w:val="af"/>
      </w:pPr>
      <w:r>
        <w:t>一个算法来从中学习的时候来模型化问题在线学习算法指的是对数据流而非离线的静态数据集的学习。许多在线网站都有持续不断的用户流，对于每一个用户，网站希望能在不将数据存储到数据库中便顺利地进行算法学习。</w:t>
      </w:r>
    </w:p>
    <w:p w14:paraId="1C42D119" w14:textId="77777777" w:rsidR="006C77B1" w:rsidRDefault="006C77B1" w:rsidP="0058023A">
      <w:pPr>
        <w:pStyle w:val="af"/>
      </w:pPr>
      <w:r>
        <w:t>假使我们正在经营一家物流公司，每当一个用户询问从地点</w:t>
      </w:r>
      <w:r>
        <w:t>A</w:t>
      </w:r>
      <w:r>
        <w:t>至地点</w:t>
      </w:r>
      <w:r>
        <w:t>B</w:t>
      </w:r>
      <w:r>
        <w:t>的快递费用时，我们给用户一个报价，该用户可能选择接受（</w:t>
      </w:r>
      <m:oMath>
        <m:r>
          <w:rPr>
            <w:rFonts w:ascii="Cambria Math" w:hAnsi="Cambria Math"/>
          </w:rPr>
          <m:t>y=1</m:t>
        </m:r>
      </m:oMath>
      <w:r>
        <w:t>）或不接受（</w:t>
      </w:r>
      <m:oMath>
        <m:r>
          <w:rPr>
            <w:rFonts w:ascii="Cambria Math" w:hAnsi="Cambria Math"/>
          </w:rPr>
          <m:t>y=0</m:t>
        </m:r>
      </m:oMath>
      <w:r>
        <w:t>）。</w:t>
      </w:r>
    </w:p>
    <w:p w14:paraId="4A5C7FED" w14:textId="77777777" w:rsidR="006C77B1" w:rsidRDefault="006C77B1" w:rsidP="0058023A">
      <w:pPr>
        <w:pStyle w:val="af"/>
      </w:pPr>
      <w:r>
        <w:t>现在，我们希望构建一个模型，来预测用户接受报价使用我们的物流服务的可能性。因此报价</w:t>
      </w:r>
      <w:r>
        <w:t xml:space="preserve"> </w:t>
      </w:r>
      <w:r>
        <w:t>是我们的一个特征，其他特征为距离，起始地点，目标地点以及特定的用户数据。模型的输出是</w:t>
      </w:r>
      <w:r>
        <w:t>:</w:t>
      </w:r>
      <m:oMath>
        <m:r>
          <w:rPr>
            <w:rFonts w:ascii="Cambria Math" w:hAnsi="Cambria Math"/>
          </w:rPr>
          <m:t>p(y=1)</m:t>
        </m:r>
      </m:oMath>
      <w:r>
        <w:t>。</w:t>
      </w:r>
    </w:p>
    <w:p w14:paraId="7421D2C5" w14:textId="77777777" w:rsidR="0058023A" w:rsidRDefault="006C77B1" w:rsidP="0058023A">
      <w:pPr>
        <w:pStyle w:val="af"/>
      </w:pPr>
      <w:r>
        <w:t>在线学习的算法与随机梯度下降算法有些类似，我们对单一的实例进行学习，而非对一个提前定义的训练集进行循环。</w:t>
      </w:r>
      <w:r>
        <w:t xml:space="preserve">  </w:t>
      </w:r>
    </w:p>
    <w:p w14:paraId="6B5A83EA" w14:textId="77777777" w:rsidR="0058023A" w:rsidRDefault="006C77B1" w:rsidP="0058023A">
      <w:pPr>
        <w:pStyle w:val="af"/>
      </w:pPr>
      <w:r>
        <w:t xml:space="preserve">Repeat forever (as long as the website is running) {  </w:t>
      </w:r>
    </w:p>
    <w:p w14:paraId="1C296E4C" w14:textId="77777777" w:rsidR="0058023A" w:rsidRPr="0058023A" w:rsidRDefault="006C77B1" w:rsidP="0058023A">
      <w:pPr>
        <w:pStyle w:val="af"/>
      </w:pPr>
      <w:r>
        <w:t xml:space="preserve">Get </w:t>
      </w:r>
      <m:oMath>
        <m:d>
          <m:dPr>
            <m:ctrlPr>
              <w:rPr>
                <w:rFonts w:ascii="Cambria Math" w:hAnsi="Cambria Math"/>
              </w:rPr>
            </m:ctrlPr>
          </m:dPr>
          <m:e>
            <m:r>
              <w:rPr>
                <w:rFonts w:ascii="Cambria Math" w:hAnsi="Cambria Math"/>
              </w:rPr>
              <m:t>x,y</m:t>
            </m:r>
          </m:e>
        </m:d>
      </m:oMath>
      <w:r>
        <w:t xml:space="preserve"> corresponding to the current user   </w:t>
      </w:r>
    </w:p>
    <w:p w14:paraId="2EA3603E" w14:textId="77777777" w:rsidR="0058023A" w:rsidRDefault="006C77B1" w:rsidP="0058023A">
      <w:pPr>
        <w:pStyle w:val="af"/>
      </w:pPr>
      <m:oMath>
        <m:r>
          <w:rPr>
            <w:rFonts w:ascii="Cambria Math" w:hAnsi="Cambria Math"/>
          </w:rPr>
          <m:t>θ:=</m:t>
        </m:r>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-α</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-y</m:t>
            </m:r>
          </m:e>
        </m:d>
        <m:sSub>
          <m:sSubPr>
            <m:ctrlPr>
              <w:rPr>
                <w:rFonts w:ascii="Cambria Math" w:hAnsi="Cambria Math"/>
              </w:rPr>
            </m:ctrlPr>
          </m:sSubPr>
          <m:e>
            <m:r>
              <w:rPr>
                <w:rFonts w:ascii="Cambria Math" w:hAnsi="Cambria Math"/>
              </w:rPr>
              <m:t>x</m:t>
            </m:r>
          </m:e>
          <m:sub>
            <m:r>
              <w:rPr>
                <w:rFonts w:ascii="Cambria Math" w:hAnsi="Cambria Math"/>
              </w:rPr>
              <m:t>j</m:t>
            </m:r>
          </m:sub>
        </m:sSub>
      </m:oMath>
      <w:r>
        <w:t xml:space="preserve">  </w:t>
      </w:r>
    </w:p>
    <w:p w14:paraId="63D26916" w14:textId="77777777" w:rsidR="0058023A" w:rsidRDefault="006C77B1" w:rsidP="0058023A">
      <w:pPr>
        <w:pStyle w:val="af"/>
      </w:pPr>
      <w:r>
        <w:lastRenderedPageBreak/>
        <w:t>(</w:t>
      </w:r>
      <w:r>
        <w:rPr>
          <w:b/>
        </w:rPr>
        <w:t>for</w:t>
      </w:r>
      <w:r>
        <w:t xml:space="preserve"> </w:t>
      </w:r>
      <m:oMath>
        <m:r>
          <w:rPr>
            <w:rFonts w:ascii="Cambria Math" w:hAnsi="Cambria Math"/>
          </w:rPr>
          <m:t>j=0:n</m:t>
        </m:r>
      </m:oMath>
      <w:r>
        <w:t xml:space="preserve">) </w:t>
      </w:r>
    </w:p>
    <w:p w14:paraId="59A48AC0" w14:textId="32EDB200" w:rsidR="006C77B1" w:rsidRDefault="006C77B1" w:rsidP="0058023A">
      <w:pPr>
        <w:pStyle w:val="af"/>
      </w:pPr>
      <w:r>
        <w:t xml:space="preserve">  }</w:t>
      </w:r>
    </w:p>
    <w:p w14:paraId="186BD7EC" w14:textId="77777777" w:rsidR="006C77B1" w:rsidRDefault="006C77B1" w:rsidP="0058023A">
      <w:pPr>
        <w:pStyle w:val="af"/>
      </w:pPr>
      <w:r>
        <w:t>一旦对一个数据的学习完成了，我们便可以丢弃该数据，不需要再存储它了。这种方式的好处在于，我们的算法可以很好的适应用户的倾向性，算法可以针对用户的当前行为不断地更新模型以适应该用户。</w:t>
      </w:r>
    </w:p>
    <w:p w14:paraId="7C4728FC" w14:textId="77777777" w:rsidR="006C77B1" w:rsidRDefault="006C77B1" w:rsidP="0058023A">
      <w:pPr>
        <w:pStyle w:val="af"/>
      </w:pPr>
      <w:r>
        <w:t>每次交互事件并不只产生一个数据集，例如，我们一次给用户提供</w:t>
      </w:r>
      <w:r>
        <w:t>3</w:t>
      </w:r>
      <w:r>
        <w:t>个物流选项，用户选择</w:t>
      </w:r>
      <w:r>
        <w:t>2</w:t>
      </w:r>
      <w:r>
        <w:t>项，我们实际上可以获得</w:t>
      </w:r>
      <w:r>
        <w:t>3</w:t>
      </w:r>
      <w:r>
        <w:t>个新的训练实例，因而我们的算法可以一次从</w:t>
      </w:r>
      <w:r>
        <w:t>3</w:t>
      </w:r>
      <w:r>
        <w:t>个实例中学习并更新模型。</w:t>
      </w:r>
    </w:p>
    <w:p w14:paraId="50FC4AD9" w14:textId="77777777" w:rsidR="006C77B1" w:rsidRDefault="006C77B1" w:rsidP="0058023A">
      <w:pPr>
        <w:pStyle w:val="af"/>
      </w:pPr>
      <w:r>
        <w:t>这些问题中的任何一个都可以被归类到标准的，拥有一个固定的样本集的机器学习问题中。或许，你可以运行一个你自己的网站，尝试运行几天，然后保存一个数据集，一个固定的数据集，然后对其运行一个学习算法。但是这些是实际的问题，在这些问题里，你会看到大公司会获取如此多的数据，真的没有必要来保存一个固定的数据集，取而代之的是你可以使用一个在线学习算法来连续的学习，从这些用户不断产生的数据中来学习。这就是在线学习机制，然后就像我们所看到的，我们所使用的这个算法与随机梯度下降算法非常类似，唯一的区别的是，我们不会使用一个固定的数据集，我们会做的是获取一个用户样本，从那个样本中学习，然后丢弃那个样本并继续下去，而且如果你对某一种应用有一个连续的数据流，这样的算法可能会非常值得考虑。当然，在线学习的一个优点就是，如果你有一个变化的用户群，又或者你在尝试预测的事情，在缓慢变化，就像你的用户的品味在缓慢变化，这个在线学习算法，可以慢慢地调试你所学习到的假设，将其调节更新到最新的用户行为。</w:t>
      </w:r>
    </w:p>
    <w:p w14:paraId="42B30FA3" w14:textId="77777777" w:rsidR="0058023A" w:rsidRDefault="0058023A">
      <w:pPr>
        <w:widowControl/>
        <w:jc w:val="left"/>
        <w:rPr>
          <w:b/>
          <w:bCs/>
          <w:sz w:val="32"/>
          <w:szCs w:val="32"/>
        </w:rPr>
      </w:pPr>
      <w:r>
        <w:br w:type="page"/>
      </w:r>
    </w:p>
    <w:p w14:paraId="79D0580C" w14:textId="1CE2C52D" w:rsidR="006C77B1" w:rsidRDefault="006C77B1">
      <w:pPr>
        <w:pStyle w:val="3"/>
      </w:pPr>
      <w:bookmarkStart w:id="800" w:name="_Toc38636908"/>
      <w:r>
        <w:lastRenderedPageBreak/>
        <w:t xml:space="preserve">17.6 </w:t>
      </w:r>
      <w:r>
        <w:t>映射化简和数据并行</w:t>
      </w:r>
      <w:bookmarkEnd w:id="800"/>
    </w:p>
    <w:p w14:paraId="48CEAFCE" w14:textId="77777777" w:rsidR="006C77B1" w:rsidRDefault="006C77B1" w:rsidP="0058023A">
      <w:pPr>
        <w:pStyle w:val="af0"/>
      </w:pPr>
      <w:r>
        <w:t>参考视频</w:t>
      </w:r>
      <w:r>
        <w:t>: 17 - 6 - Map Reduce and Data Parallelism (14 min).</w:t>
      </w:r>
      <w:proofErr w:type="spellStart"/>
      <w:r>
        <w:t>mkv</w:t>
      </w:r>
      <w:proofErr w:type="spellEnd"/>
    </w:p>
    <w:p w14:paraId="3C3B5DF5" w14:textId="77777777" w:rsidR="006C77B1" w:rsidRDefault="006C77B1" w:rsidP="0058023A">
      <w:pPr>
        <w:pStyle w:val="af"/>
      </w:pPr>
      <w:r>
        <w:t>映射化简和数据并行对于大规模机器学习问题而言是非常重要的概念。之前提到，如果我们用批量梯度下降算法来求解大规模数据集的最优解，我们需要对整个训练集进行循环，计算偏导数和代价，再求和，计算代价非常大。如果我们能够将我们的数据集分配给不多台计算机，让每一台计算机处理数据集的一个子集，然后我们将计所的结果汇总在求和。这样的方法叫做映射简化。</w:t>
      </w:r>
    </w:p>
    <w:p w14:paraId="4C905DF7" w14:textId="77777777" w:rsidR="006C77B1" w:rsidRDefault="006C77B1" w:rsidP="0058023A">
      <w:pPr>
        <w:pStyle w:val="af"/>
      </w:pPr>
      <w:r>
        <w:t>具体而言，如果任何学习算法能够表达为，对训练集的函数的求和，那么便能将这个任务分配给多台计算机（或者同一台计算机的不同</w:t>
      </w:r>
      <w:r>
        <w:rPr>
          <w:b/>
        </w:rPr>
        <w:t>CPU</w:t>
      </w:r>
      <w:r>
        <w:t xml:space="preserve"> </w:t>
      </w:r>
      <w:r>
        <w:t>核心），以达到加速处理的目的。</w:t>
      </w:r>
    </w:p>
    <w:p w14:paraId="59719E07" w14:textId="77777777" w:rsidR="006C77B1" w:rsidRDefault="006C77B1" w:rsidP="0058023A">
      <w:pPr>
        <w:pStyle w:val="af"/>
      </w:pPr>
      <w:r>
        <w:t>例如，我们有</w:t>
      </w:r>
      <w:r>
        <w:t>400</w:t>
      </w:r>
      <w:r>
        <w:t>个训练实例，我们可以将批量梯度下降的求和任务分配给</w:t>
      </w:r>
      <w:r>
        <w:t>4</w:t>
      </w:r>
      <w:r>
        <w:t>台计算机进行处理：</w:t>
      </w:r>
    </w:p>
    <w:p w14:paraId="7D9CF7F8" w14:textId="1768A1EA" w:rsidR="006C77B1" w:rsidRDefault="006C77B1" w:rsidP="0058023A">
      <w:pPr>
        <w:pStyle w:val="af"/>
      </w:pPr>
      <w:r>
        <w:rPr>
          <w:noProof/>
        </w:rPr>
        <w:drawing>
          <wp:inline distT="0" distB="0" distL="0" distR="0" wp14:anchorId="4EC407DA" wp14:editId="4E5E1FCB">
            <wp:extent cx="4991100" cy="1076325"/>
            <wp:effectExtent l="0" t="0" r="0" b="9525"/>
            <wp:docPr id="632" name="Picture" title="fig:"/>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19eabe903ef585ec7d08f2895551a1f.jpg"/>
                    <pic:cNvPicPr>
                      <a:picLocks noChangeAspect="1" noChangeArrowheads="1"/>
                    </pic:cNvPicPr>
                  </pic:nvPicPr>
                  <pic:blipFill>
                    <a:blip r:embed="rId363"/>
                    <a:stretch>
                      <a:fillRect/>
                    </a:stretch>
                  </pic:blipFill>
                  <pic:spPr bwMode="auto">
                    <a:xfrm>
                      <a:off x="0" y="0"/>
                      <a:ext cx="4994207" cy="1076995"/>
                    </a:xfrm>
                    <a:prstGeom prst="rect">
                      <a:avLst/>
                    </a:prstGeom>
                    <a:noFill/>
                    <a:ln w="9525">
                      <a:noFill/>
                      <a:headEnd/>
                      <a:tailEnd/>
                    </a:ln>
                  </pic:spPr>
                </pic:pic>
              </a:graphicData>
            </a:graphic>
          </wp:inline>
        </w:drawing>
      </w:r>
      <w:r>
        <w:t xml:space="preserve"> </w:t>
      </w:r>
      <w:r>
        <w:br/>
      </w:r>
      <w:r w:rsidRPr="006609EB">
        <w:t>很多高级的线性代数函数</w:t>
      </w:r>
      <w:proofErr w:type="gramStart"/>
      <w:r w:rsidRPr="006609EB">
        <w:t>库已经</w:t>
      </w:r>
      <w:proofErr w:type="gramEnd"/>
      <w:r w:rsidRPr="006609EB">
        <w:t>能够利用多核</w:t>
      </w:r>
      <w:r w:rsidRPr="00C11A22">
        <w:rPr>
          <w:b/>
        </w:rPr>
        <w:t>CPU</w:t>
      </w:r>
      <w:r w:rsidRPr="006609EB">
        <w:t>的多个核心来并行地处理矩阵运算，这也是算法的向量化实现如此重要的缘故（比调用循环快）。</w:t>
      </w:r>
    </w:p>
    <w:p w14:paraId="0AD3FD32" w14:textId="77777777" w:rsidR="0058023A" w:rsidRDefault="0058023A">
      <w:pPr>
        <w:widowControl/>
        <w:jc w:val="left"/>
        <w:rPr>
          <w:rFonts w:ascii="Calibri Light" w:hAnsi="Calibri Light"/>
          <w:b/>
          <w:bCs/>
          <w:sz w:val="32"/>
          <w:szCs w:val="32"/>
        </w:rPr>
      </w:pPr>
      <w:bookmarkStart w:id="801" w:name="header-n130"/>
      <w:bookmarkEnd w:id="801"/>
      <w:r>
        <w:br w:type="page"/>
      </w:r>
    </w:p>
    <w:p w14:paraId="09E1D56A" w14:textId="66560C05" w:rsidR="006C77B1" w:rsidRDefault="006C77B1" w:rsidP="00286346">
      <w:pPr>
        <w:pStyle w:val="MMTopic2"/>
        <w:numPr>
          <w:ilvl w:val="0"/>
          <w:numId w:val="2"/>
        </w:numPr>
      </w:pPr>
      <w:bookmarkStart w:id="802" w:name="_Toc38636909"/>
      <w:r>
        <w:lastRenderedPageBreak/>
        <w:t>应用实例：图片文字识别</w:t>
      </w:r>
      <w:r>
        <w:t>(Application Example: Photo OCR)</w:t>
      </w:r>
      <w:bookmarkEnd w:id="802"/>
    </w:p>
    <w:p w14:paraId="37C501C6" w14:textId="77777777" w:rsidR="006C77B1" w:rsidRDefault="006C77B1">
      <w:pPr>
        <w:pStyle w:val="3"/>
      </w:pPr>
      <w:bookmarkStart w:id="803" w:name="header-n131"/>
      <w:bookmarkStart w:id="804" w:name="_Toc38636910"/>
      <w:bookmarkEnd w:id="803"/>
      <w:r>
        <w:t xml:space="preserve">18.1 </w:t>
      </w:r>
      <w:r>
        <w:t>问题描述和流程图</w:t>
      </w:r>
      <w:bookmarkEnd w:id="804"/>
    </w:p>
    <w:p w14:paraId="1BE1E099" w14:textId="77777777" w:rsidR="006C77B1" w:rsidRDefault="006C77B1" w:rsidP="0058023A">
      <w:pPr>
        <w:pStyle w:val="af0"/>
      </w:pPr>
      <w:r>
        <w:t>参考视频</w:t>
      </w:r>
      <w:r>
        <w:t>: 18 - 1 - Problem Description and Pipeline (7 min).</w:t>
      </w:r>
      <w:proofErr w:type="spellStart"/>
      <w:r>
        <w:t>mkv</w:t>
      </w:r>
      <w:proofErr w:type="spellEnd"/>
    </w:p>
    <w:p w14:paraId="437214FD" w14:textId="77777777" w:rsidR="006C77B1" w:rsidRDefault="006C77B1" w:rsidP="0058023A">
      <w:pPr>
        <w:pStyle w:val="af"/>
      </w:pPr>
      <w:r>
        <w:t>图像文字识别应用所作的事是，从一张给定的图片中识别文字。这比从一份扫描文档中识别文字要复杂的多。</w:t>
      </w:r>
    </w:p>
    <w:p w14:paraId="0A9C0BB9" w14:textId="77777777" w:rsidR="006C77B1" w:rsidRDefault="006C77B1" w:rsidP="0058023A">
      <w:pPr>
        <w:pStyle w:val="af"/>
      </w:pPr>
      <w:r>
        <w:rPr>
          <w:noProof/>
        </w:rPr>
        <w:drawing>
          <wp:inline distT="0" distB="0" distL="0" distR="0" wp14:anchorId="09219BA6" wp14:editId="530B95F4">
            <wp:extent cx="4914900" cy="3067050"/>
            <wp:effectExtent l="0" t="0" r="0" b="0"/>
            <wp:docPr id="63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95e4712376c26ff7ffa260125760140.jpg"/>
                    <pic:cNvPicPr>
                      <a:picLocks noChangeAspect="1" noChangeArrowheads="1"/>
                    </pic:cNvPicPr>
                  </pic:nvPicPr>
                  <pic:blipFill>
                    <a:blip r:embed="rId364"/>
                    <a:stretch>
                      <a:fillRect/>
                    </a:stretch>
                  </pic:blipFill>
                  <pic:spPr bwMode="auto">
                    <a:xfrm>
                      <a:off x="0" y="0"/>
                      <a:ext cx="4914900" cy="3067050"/>
                    </a:xfrm>
                    <a:prstGeom prst="rect">
                      <a:avLst/>
                    </a:prstGeom>
                    <a:noFill/>
                    <a:ln w="9525">
                      <a:noFill/>
                      <a:headEnd/>
                      <a:tailEnd/>
                    </a:ln>
                  </pic:spPr>
                </pic:pic>
              </a:graphicData>
            </a:graphic>
          </wp:inline>
        </w:drawing>
      </w:r>
    </w:p>
    <w:p w14:paraId="38E34ED4" w14:textId="77777777" w:rsidR="006C77B1" w:rsidRDefault="006C77B1" w:rsidP="0058023A">
      <w:pPr>
        <w:pStyle w:val="af"/>
      </w:pPr>
      <w:r>
        <w:t>为了完成这样的工作，需要采取如下步骤：</w:t>
      </w:r>
    </w:p>
    <w:p w14:paraId="0353FD1A" w14:textId="43E75937" w:rsidR="006C77B1" w:rsidRDefault="0058023A" w:rsidP="0058023A">
      <w:pPr>
        <w:pStyle w:val="af"/>
      </w:pPr>
      <w:r>
        <w:rPr>
          <w:rFonts w:hint="eastAsia"/>
        </w:rPr>
        <w:t>1.</w:t>
      </w:r>
      <w:r w:rsidR="006C77B1">
        <w:t>文字侦测（</w:t>
      </w:r>
      <w:r w:rsidR="006C77B1">
        <w:rPr>
          <w:b/>
        </w:rPr>
        <w:t>Text detection</w:t>
      </w:r>
      <w:r w:rsidR="006C77B1">
        <w:t>）</w:t>
      </w:r>
      <w:r w:rsidR="006C77B1">
        <w:t>——</w:t>
      </w:r>
      <w:r w:rsidR="006C77B1">
        <w:t>将图片上的文字与其他环境对象分离开来</w:t>
      </w:r>
    </w:p>
    <w:p w14:paraId="48217901" w14:textId="4A589D0B" w:rsidR="006C77B1" w:rsidRDefault="0058023A" w:rsidP="0058023A">
      <w:pPr>
        <w:pStyle w:val="af"/>
      </w:pPr>
      <w:r>
        <w:t>2.</w:t>
      </w:r>
      <w:r w:rsidR="006C77B1">
        <w:t>字符切分（</w:t>
      </w:r>
      <w:r w:rsidR="006C77B1">
        <w:rPr>
          <w:b/>
        </w:rPr>
        <w:t>Character segmentation</w:t>
      </w:r>
      <w:r w:rsidR="006C77B1">
        <w:t>）</w:t>
      </w:r>
      <w:r w:rsidR="006C77B1">
        <w:t>——</w:t>
      </w:r>
      <w:r w:rsidR="006C77B1">
        <w:t>将文字分割成一个个单一的字符</w:t>
      </w:r>
    </w:p>
    <w:p w14:paraId="472BFBCC" w14:textId="59D65DFF" w:rsidR="006C77B1" w:rsidRDefault="0058023A" w:rsidP="0058023A">
      <w:pPr>
        <w:pStyle w:val="af"/>
      </w:pPr>
      <w:r>
        <w:rPr>
          <w:rFonts w:hint="eastAsia"/>
        </w:rPr>
        <w:t>3.</w:t>
      </w:r>
      <w:r w:rsidR="006C77B1">
        <w:t>字符分类（</w:t>
      </w:r>
      <w:r w:rsidR="006C77B1">
        <w:rPr>
          <w:b/>
        </w:rPr>
        <w:t>Character classification</w:t>
      </w:r>
      <w:r w:rsidR="006C77B1">
        <w:t>）</w:t>
      </w:r>
      <w:r w:rsidR="006C77B1">
        <w:t>——</w:t>
      </w:r>
      <w:r w:rsidR="006C77B1">
        <w:t>确定每一个字符是什么</w:t>
      </w:r>
      <w:r w:rsidR="006C77B1">
        <w:t xml:space="preserve"> </w:t>
      </w:r>
      <w:r w:rsidR="006C77B1">
        <w:t>可以用任务流程图来表达这个问题，每一项任务可以由一个单独的小队来负责解决：</w:t>
      </w:r>
    </w:p>
    <w:p w14:paraId="7D67A92E" w14:textId="77777777" w:rsidR="006C77B1" w:rsidRDefault="006C77B1">
      <w:pPr>
        <w:pStyle w:val="FigurewithCaption"/>
      </w:pPr>
      <w:r>
        <w:rPr>
          <w:noProof/>
          <w:lang w:eastAsia="zh-CN"/>
        </w:rPr>
        <w:drawing>
          <wp:inline distT="0" distB="0" distL="0" distR="0" wp14:anchorId="2B6964D9" wp14:editId="054E9C59">
            <wp:extent cx="5334000" cy="551180"/>
            <wp:effectExtent l="0" t="0" r="0" b="0"/>
            <wp:docPr id="63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10fffb413d8d577882d6345c166a9fb.png"/>
                    <pic:cNvPicPr>
                      <a:picLocks noChangeAspect="1" noChangeArrowheads="1"/>
                    </pic:cNvPicPr>
                  </pic:nvPicPr>
                  <pic:blipFill>
                    <a:blip r:embed="rId365"/>
                    <a:stretch>
                      <a:fillRect/>
                    </a:stretch>
                  </pic:blipFill>
                  <pic:spPr bwMode="auto">
                    <a:xfrm>
                      <a:off x="0" y="0"/>
                      <a:ext cx="5334000" cy="551180"/>
                    </a:xfrm>
                    <a:prstGeom prst="rect">
                      <a:avLst/>
                    </a:prstGeom>
                    <a:noFill/>
                    <a:ln w="9525">
                      <a:noFill/>
                      <a:headEnd/>
                      <a:tailEnd/>
                    </a:ln>
                  </pic:spPr>
                </pic:pic>
              </a:graphicData>
            </a:graphic>
          </wp:inline>
        </w:drawing>
      </w:r>
    </w:p>
    <w:p w14:paraId="0CD25561" w14:textId="77777777" w:rsidR="006C77B1" w:rsidRDefault="006C77B1">
      <w:pPr>
        <w:pStyle w:val="ImageCaption"/>
      </w:pPr>
    </w:p>
    <w:p w14:paraId="7C2233E4" w14:textId="77777777" w:rsidR="006C77B1" w:rsidRDefault="006C77B1">
      <w:pPr>
        <w:pStyle w:val="3"/>
      </w:pPr>
      <w:bookmarkStart w:id="805" w:name="header-n153"/>
      <w:bookmarkStart w:id="806" w:name="_Toc38636911"/>
      <w:bookmarkEnd w:id="805"/>
      <w:r>
        <w:lastRenderedPageBreak/>
        <w:t xml:space="preserve">18.2 </w:t>
      </w:r>
      <w:r>
        <w:t>滑动窗口</w:t>
      </w:r>
      <w:bookmarkEnd w:id="806"/>
    </w:p>
    <w:p w14:paraId="472DA0DF" w14:textId="77777777" w:rsidR="006C77B1" w:rsidRDefault="006C77B1" w:rsidP="0058023A">
      <w:pPr>
        <w:pStyle w:val="af0"/>
      </w:pPr>
      <w:r>
        <w:t>参考视频</w:t>
      </w:r>
      <w:r>
        <w:t>: 18 - 2 - Sliding Windows (15 min).</w:t>
      </w:r>
      <w:proofErr w:type="spellStart"/>
      <w:r>
        <w:t>mkv</w:t>
      </w:r>
      <w:proofErr w:type="spellEnd"/>
    </w:p>
    <w:p w14:paraId="3C816C58" w14:textId="77777777" w:rsidR="006C77B1" w:rsidRDefault="006C77B1" w:rsidP="0058023A">
      <w:pPr>
        <w:pStyle w:val="af"/>
      </w:pPr>
      <w:r>
        <w:t>滑动窗口是一项用来从图像中抽取对象的技术。假使我们需要在一张图片中识别行人，首先要做的是用许多固定尺寸的图片来训练一个能够准确识别行人的模型。然后我们</w:t>
      </w:r>
      <w:proofErr w:type="gramStart"/>
      <w:r>
        <w:t>用之前</w:t>
      </w:r>
      <w:proofErr w:type="gramEnd"/>
      <w:r>
        <w:t>训练识别行人的模型时所采用的图片尺寸在我们要进行行人识别的图片上进行剪裁，然后将剪裁得到的切片交给模型，让模型判断是否为行人，然后在图片上滑动剪裁区域重新进行剪裁，将新剪裁的切片也交给模型进行判断，如此循环直至将图片全部检测完。</w:t>
      </w:r>
    </w:p>
    <w:p w14:paraId="4C2643EF" w14:textId="77777777" w:rsidR="006C77B1" w:rsidRDefault="006C77B1" w:rsidP="0058023A">
      <w:pPr>
        <w:pStyle w:val="af"/>
      </w:pPr>
      <w:r>
        <w:t>一旦完成后，我们按比例放大剪裁的区域，再以新的尺寸对图片进行剪裁，将新剪裁的切片按比例缩小至模型所采纳的尺寸，交给模型进行判断，如此循环。</w:t>
      </w:r>
    </w:p>
    <w:p w14:paraId="73090B1A" w14:textId="77777777" w:rsidR="006C77B1" w:rsidRDefault="006C77B1" w:rsidP="0058023A">
      <w:pPr>
        <w:pStyle w:val="af"/>
      </w:pPr>
      <w:r>
        <w:rPr>
          <w:noProof/>
        </w:rPr>
        <w:drawing>
          <wp:inline distT="0" distB="0" distL="0" distR="0" wp14:anchorId="33D0A8B2" wp14:editId="3237AA69">
            <wp:extent cx="2933700" cy="1847850"/>
            <wp:effectExtent l="0" t="0" r="0" b="0"/>
            <wp:docPr id="63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e00d03719e20eeaf1f414f99d7f4109.jpg"/>
                    <pic:cNvPicPr>
                      <a:picLocks noChangeAspect="1" noChangeArrowheads="1"/>
                    </pic:cNvPicPr>
                  </pic:nvPicPr>
                  <pic:blipFill>
                    <a:blip r:embed="rId366"/>
                    <a:stretch>
                      <a:fillRect/>
                    </a:stretch>
                  </pic:blipFill>
                  <pic:spPr bwMode="auto">
                    <a:xfrm>
                      <a:off x="0" y="0"/>
                      <a:ext cx="2933700" cy="1847850"/>
                    </a:xfrm>
                    <a:prstGeom prst="rect">
                      <a:avLst/>
                    </a:prstGeom>
                    <a:noFill/>
                    <a:ln w="9525">
                      <a:noFill/>
                      <a:headEnd/>
                      <a:tailEnd/>
                    </a:ln>
                  </pic:spPr>
                </pic:pic>
              </a:graphicData>
            </a:graphic>
          </wp:inline>
        </w:drawing>
      </w:r>
    </w:p>
    <w:p w14:paraId="249F7B93" w14:textId="77777777" w:rsidR="006C77B1" w:rsidRDefault="006C77B1" w:rsidP="0058023A">
      <w:pPr>
        <w:pStyle w:val="af"/>
      </w:pPr>
      <w:r>
        <w:t>滑动窗口技术也被用于文字识别，首先训练模型能够区分字符与非字符，然后，运用滑动窗口技术识别字符，一旦完成了字符的识别，我们将识别得出的区域进行一些扩展，然后将重叠的区域进行合并。接着我们以宽高比作为过滤条件，过滤</w:t>
      </w:r>
      <w:proofErr w:type="gramStart"/>
      <w:r>
        <w:t>掉高度</w:t>
      </w:r>
      <w:proofErr w:type="gramEnd"/>
      <w:r>
        <w:t>比宽度更大的区域（认为单词的长度通常</w:t>
      </w:r>
      <w:proofErr w:type="gramStart"/>
      <w:r>
        <w:t>比高度</w:t>
      </w:r>
      <w:proofErr w:type="gramEnd"/>
      <w:r>
        <w:t>要大）。下图中绿色的区域是经过这些步骤后被认为是文字的区域，而红色的区域是被忽略的。</w:t>
      </w:r>
    </w:p>
    <w:p w14:paraId="15548D79" w14:textId="77777777" w:rsidR="006C77B1" w:rsidRDefault="006C77B1" w:rsidP="0058023A">
      <w:pPr>
        <w:pStyle w:val="af"/>
      </w:pPr>
      <w:r>
        <w:rPr>
          <w:noProof/>
        </w:rPr>
        <w:drawing>
          <wp:inline distT="0" distB="0" distL="0" distR="0" wp14:anchorId="693BBC88" wp14:editId="2421F013">
            <wp:extent cx="3067050" cy="2009775"/>
            <wp:effectExtent l="0" t="0" r="0" b="9525"/>
            <wp:docPr id="63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c48a4b0c7257591643eb50f2bf46db6.jpg"/>
                    <pic:cNvPicPr>
                      <a:picLocks noChangeAspect="1" noChangeArrowheads="1"/>
                    </pic:cNvPicPr>
                  </pic:nvPicPr>
                  <pic:blipFill>
                    <a:blip r:embed="rId367"/>
                    <a:stretch>
                      <a:fillRect/>
                    </a:stretch>
                  </pic:blipFill>
                  <pic:spPr bwMode="auto">
                    <a:xfrm>
                      <a:off x="0" y="0"/>
                      <a:ext cx="3067050" cy="2009775"/>
                    </a:xfrm>
                    <a:prstGeom prst="rect">
                      <a:avLst/>
                    </a:prstGeom>
                    <a:noFill/>
                    <a:ln w="9525">
                      <a:noFill/>
                      <a:headEnd/>
                      <a:tailEnd/>
                    </a:ln>
                  </pic:spPr>
                </pic:pic>
              </a:graphicData>
            </a:graphic>
          </wp:inline>
        </w:drawing>
      </w:r>
    </w:p>
    <w:p w14:paraId="67CC4599" w14:textId="77777777" w:rsidR="006C77B1" w:rsidRDefault="006C77B1" w:rsidP="0058023A">
      <w:pPr>
        <w:pStyle w:val="af"/>
      </w:pPr>
      <w:r>
        <w:lastRenderedPageBreak/>
        <w:t>以上便是文字侦测阶段。</w:t>
      </w:r>
      <w:r>
        <w:t xml:space="preserve"> </w:t>
      </w:r>
      <w:r>
        <w:t>下一步是训练一个模型来完成将文字分割成一个个字符的任务，需要的训练集由单个字符的图片和两个相连字符之间的图片来训练模型。</w:t>
      </w:r>
    </w:p>
    <w:p w14:paraId="2296E550" w14:textId="77777777" w:rsidR="006C77B1" w:rsidRDefault="006C77B1" w:rsidP="0058023A">
      <w:pPr>
        <w:pStyle w:val="af"/>
      </w:pPr>
      <w:r>
        <w:rPr>
          <w:noProof/>
        </w:rPr>
        <w:drawing>
          <wp:inline distT="0" distB="0" distL="0" distR="0" wp14:anchorId="684BCC1E" wp14:editId="3EE28D04">
            <wp:extent cx="3810000" cy="1238250"/>
            <wp:effectExtent l="0" t="0" r="0" b="0"/>
            <wp:docPr id="63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a930f2083bbeb85837f018b74fd0a02.jpg"/>
                    <pic:cNvPicPr>
                      <a:picLocks noChangeAspect="1" noChangeArrowheads="1"/>
                    </pic:cNvPicPr>
                  </pic:nvPicPr>
                  <pic:blipFill>
                    <a:blip r:embed="rId368"/>
                    <a:stretch>
                      <a:fillRect/>
                    </a:stretch>
                  </pic:blipFill>
                  <pic:spPr bwMode="auto">
                    <a:xfrm>
                      <a:off x="0" y="0"/>
                      <a:ext cx="3810000" cy="1238250"/>
                    </a:xfrm>
                    <a:prstGeom prst="rect">
                      <a:avLst/>
                    </a:prstGeom>
                    <a:noFill/>
                    <a:ln w="9525">
                      <a:noFill/>
                      <a:headEnd/>
                      <a:tailEnd/>
                    </a:ln>
                  </pic:spPr>
                </pic:pic>
              </a:graphicData>
            </a:graphic>
          </wp:inline>
        </w:drawing>
      </w:r>
    </w:p>
    <w:p w14:paraId="07EF5ADE" w14:textId="77777777" w:rsidR="006C77B1" w:rsidRDefault="006C77B1" w:rsidP="0058023A">
      <w:pPr>
        <w:pStyle w:val="af"/>
      </w:pPr>
      <w:r>
        <w:rPr>
          <w:noProof/>
        </w:rPr>
        <w:drawing>
          <wp:inline distT="0" distB="0" distL="0" distR="0" wp14:anchorId="14489E6F" wp14:editId="40F2C2D8">
            <wp:extent cx="2857500" cy="495300"/>
            <wp:effectExtent l="0" t="0" r="0" b="0"/>
            <wp:docPr id="63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bde4f379c8a46c2074336ecce1a955f.jpg"/>
                    <pic:cNvPicPr>
                      <a:picLocks noChangeAspect="1" noChangeArrowheads="1"/>
                    </pic:cNvPicPr>
                  </pic:nvPicPr>
                  <pic:blipFill>
                    <a:blip r:embed="rId369"/>
                    <a:stretch>
                      <a:fillRect/>
                    </a:stretch>
                  </pic:blipFill>
                  <pic:spPr bwMode="auto">
                    <a:xfrm>
                      <a:off x="0" y="0"/>
                      <a:ext cx="2857500" cy="495300"/>
                    </a:xfrm>
                    <a:prstGeom prst="rect">
                      <a:avLst/>
                    </a:prstGeom>
                    <a:noFill/>
                    <a:ln w="9525">
                      <a:noFill/>
                      <a:headEnd/>
                      <a:tailEnd/>
                    </a:ln>
                  </pic:spPr>
                </pic:pic>
              </a:graphicData>
            </a:graphic>
          </wp:inline>
        </w:drawing>
      </w:r>
    </w:p>
    <w:p w14:paraId="661F2656" w14:textId="77777777" w:rsidR="006C77B1" w:rsidRDefault="006C77B1" w:rsidP="0058023A">
      <w:pPr>
        <w:pStyle w:val="af"/>
      </w:pPr>
      <w:r>
        <w:t>模型训练完后，我们仍然是使用滑动窗口技术来进行字符识别。</w:t>
      </w:r>
    </w:p>
    <w:p w14:paraId="540E94E5" w14:textId="77777777" w:rsidR="006C77B1" w:rsidRDefault="006C77B1" w:rsidP="0058023A">
      <w:pPr>
        <w:pStyle w:val="af"/>
      </w:pPr>
      <w:r>
        <w:t>以上便是字符切分阶段。</w:t>
      </w:r>
      <w:r>
        <w:t xml:space="preserve"> </w:t>
      </w:r>
      <w:r>
        <w:t>最后一个阶段是字符分类阶段，利用神经网络、支持</w:t>
      </w:r>
      <w:proofErr w:type="gramStart"/>
      <w:r>
        <w:t>向量机</w:t>
      </w:r>
      <w:proofErr w:type="gramEnd"/>
      <w:r>
        <w:t>或者逻辑回归算法训练一个分类器即可。</w:t>
      </w:r>
    </w:p>
    <w:p w14:paraId="259D0A08" w14:textId="77777777" w:rsidR="0058023A" w:rsidRDefault="0058023A">
      <w:pPr>
        <w:widowControl/>
        <w:jc w:val="left"/>
        <w:rPr>
          <w:b/>
          <w:bCs/>
          <w:sz w:val="32"/>
          <w:szCs w:val="32"/>
        </w:rPr>
      </w:pPr>
      <w:r>
        <w:br w:type="page"/>
      </w:r>
    </w:p>
    <w:p w14:paraId="4E73055C" w14:textId="6039D494" w:rsidR="006C77B1" w:rsidRDefault="006C77B1">
      <w:pPr>
        <w:pStyle w:val="3"/>
      </w:pPr>
      <w:bookmarkStart w:id="807" w:name="_Toc38636912"/>
      <w:r>
        <w:lastRenderedPageBreak/>
        <w:t xml:space="preserve">18.3 </w:t>
      </w:r>
      <w:r>
        <w:t>获取大量数据和人工数据</w:t>
      </w:r>
      <w:bookmarkEnd w:id="807"/>
    </w:p>
    <w:p w14:paraId="2DA1710A" w14:textId="77777777" w:rsidR="006C77B1" w:rsidRDefault="006C77B1" w:rsidP="0058023A">
      <w:pPr>
        <w:pStyle w:val="af0"/>
      </w:pPr>
      <w:r>
        <w:t>参考视频</w:t>
      </w:r>
      <w:r>
        <w:t>: 18 - 3 - Getting Lots of Data and Artificial Data (16 min).</w:t>
      </w:r>
      <w:proofErr w:type="spellStart"/>
      <w:r>
        <w:t>mkv</w:t>
      </w:r>
      <w:proofErr w:type="spellEnd"/>
    </w:p>
    <w:p w14:paraId="257A6593" w14:textId="77777777" w:rsidR="006C77B1" w:rsidRDefault="006C77B1" w:rsidP="0058023A">
      <w:pPr>
        <w:pStyle w:val="af"/>
      </w:pPr>
      <w:r>
        <w:t>如果我们的模型是低方差的，那么获得更多的数据用于训练模型，是能够有更好的效果的。问题在于，我们怎样获得数据，数据</w:t>
      </w:r>
      <w:proofErr w:type="gramStart"/>
      <w:r>
        <w:t>不</w:t>
      </w:r>
      <w:proofErr w:type="gramEnd"/>
      <w:r>
        <w:t>总是可以直接获得的，我们有可能需要人工地创造一些数据。</w:t>
      </w:r>
    </w:p>
    <w:p w14:paraId="6397832E" w14:textId="77777777" w:rsidR="006C77B1" w:rsidRDefault="006C77B1" w:rsidP="0058023A">
      <w:pPr>
        <w:pStyle w:val="af"/>
      </w:pPr>
      <w:r>
        <w:t>以我们的文字识别应用为例，我们可以字体网站下载各种字体，然后利用这些不同的字体配上各种不同的随机背景图片创造出一些用于训练的实例，这让我们能够获得一个无限大的训练集。这是从零开始创造实例。</w:t>
      </w:r>
    </w:p>
    <w:p w14:paraId="46906031" w14:textId="77777777" w:rsidR="006C77B1" w:rsidRDefault="006C77B1" w:rsidP="0058023A">
      <w:pPr>
        <w:pStyle w:val="af"/>
      </w:pPr>
      <w:r>
        <w:t>另一种方法是，利用已有的数据，然后对其进行修改，例如将已有的字符图片进行一些扭曲、旋转、模糊处理。只要我们认为实际数据有可能和经过这样处理后的数据类似，我们便可以用这样的方法来创造大量的数据。</w:t>
      </w:r>
    </w:p>
    <w:p w14:paraId="2BC70188" w14:textId="77777777" w:rsidR="006C77B1" w:rsidRDefault="006C77B1" w:rsidP="0058023A">
      <w:pPr>
        <w:pStyle w:val="af"/>
      </w:pPr>
      <w:r>
        <w:t>有关获得更多数据的几种方法：</w:t>
      </w:r>
    </w:p>
    <w:p w14:paraId="0C928E0F" w14:textId="176785A7" w:rsidR="006C77B1" w:rsidRDefault="0058023A" w:rsidP="0058023A">
      <w:pPr>
        <w:pStyle w:val="af"/>
      </w:pPr>
      <w:r>
        <w:rPr>
          <w:rFonts w:hint="eastAsia"/>
        </w:rPr>
        <w:t>1.</w:t>
      </w:r>
      <w:r w:rsidR="006C77B1">
        <w:t>人工数据合成</w:t>
      </w:r>
    </w:p>
    <w:p w14:paraId="6D608C25" w14:textId="117C38F9" w:rsidR="006C77B1" w:rsidRDefault="0058023A" w:rsidP="0058023A">
      <w:pPr>
        <w:pStyle w:val="af"/>
      </w:pPr>
      <w:r>
        <w:t>2.</w:t>
      </w:r>
      <w:r w:rsidR="006C77B1">
        <w:t>手动收集、标记数据</w:t>
      </w:r>
    </w:p>
    <w:p w14:paraId="2BED5836" w14:textId="4335BEF4" w:rsidR="006C77B1" w:rsidRDefault="0058023A" w:rsidP="0058023A">
      <w:pPr>
        <w:pStyle w:val="af"/>
      </w:pPr>
      <w:r>
        <w:rPr>
          <w:rFonts w:hint="eastAsia"/>
        </w:rPr>
        <w:t>3.</w:t>
      </w:r>
      <w:r w:rsidR="006C77B1">
        <w:t>众包</w:t>
      </w:r>
    </w:p>
    <w:p w14:paraId="06F436B4" w14:textId="77777777" w:rsidR="0058023A" w:rsidRDefault="0058023A">
      <w:pPr>
        <w:widowControl/>
        <w:jc w:val="left"/>
        <w:rPr>
          <w:b/>
          <w:bCs/>
          <w:sz w:val="32"/>
          <w:szCs w:val="32"/>
        </w:rPr>
      </w:pPr>
      <w:bookmarkStart w:id="808" w:name="header-n199"/>
      <w:bookmarkEnd w:id="808"/>
      <w:r>
        <w:br w:type="page"/>
      </w:r>
    </w:p>
    <w:p w14:paraId="4B5DD154" w14:textId="70DA6F7E" w:rsidR="006C77B1" w:rsidRDefault="006C77B1">
      <w:pPr>
        <w:pStyle w:val="3"/>
      </w:pPr>
      <w:bookmarkStart w:id="809" w:name="_Toc38636913"/>
      <w:r>
        <w:lastRenderedPageBreak/>
        <w:t xml:space="preserve">18.4 </w:t>
      </w:r>
      <w:r>
        <w:t>上限分析：哪部分管道的接下去做</w:t>
      </w:r>
      <w:bookmarkEnd w:id="809"/>
    </w:p>
    <w:p w14:paraId="693468D1" w14:textId="77777777" w:rsidR="006C77B1" w:rsidRDefault="006C77B1" w:rsidP="0058023A">
      <w:pPr>
        <w:pStyle w:val="af0"/>
      </w:pPr>
      <w:r>
        <w:t>参考视频</w:t>
      </w:r>
      <w:r>
        <w:t>: 18 - 4 - Ceiling Analysis_ What Part of the Pipeline to Work on Next (14 min).</w:t>
      </w:r>
      <w:proofErr w:type="spellStart"/>
      <w:r>
        <w:t>mkv</w:t>
      </w:r>
      <w:proofErr w:type="spellEnd"/>
    </w:p>
    <w:p w14:paraId="1AA609F2" w14:textId="77777777" w:rsidR="006C77B1" w:rsidRDefault="006C77B1" w:rsidP="0058023A">
      <w:pPr>
        <w:pStyle w:val="af"/>
      </w:pPr>
      <w:r>
        <w:t>在机器学习的应用中，我们通常需要通过几个步骤才能进行最终的预测，我们如何能够知道哪一部分最值得我们花时间和精力去改善呢？这个问题可以通过上限分析来回答。</w:t>
      </w:r>
    </w:p>
    <w:p w14:paraId="6ED85198" w14:textId="77777777" w:rsidR="006C77B1" w:rsidRDefault="006C77B1" w:rsidP="0058023A">
      <w:pPr>
        <w:pStyle w:val="af"/>
      </w:pPr>
      <w:r>
        <w:t>回到我们的文字识别应用中，我们的流程图如下：</w:t>
      </w:r>
    </w:p>
    <w:p w14:paraId="7BBF1566" w14:textId="77777777" w:rsidR="006C77B1" w:rsidRDefault="006C77B1" w:rsidP="006609EB">
      <w:r>
        <w:rPr>
          <w:noProof/>
        </w:rPr>
        <w:drawing>
          <wp:inline distT="0" distB="0" distL="0" distR="0" wp14:anchorId="3C29ACFD" wp14:editId="25DE3B8E">
            <wp:extent cx="5334000" cy="551180"/>
            <wp:effectExtent l="0" t="0" r="0" b="0"/>
            <wp:docPr id="63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5d41ee748680a62e755d6aa5b95b53c.png"/>
                    <pic:cNvPicPr>
                      <a:picLocks noChangeAspect="1" noChangeArrowheads="1"/>
                    </pic:cNvPicPr>
                  </pic:nvPicPr>
                  <pic:blipFill>
                    <a:blip r:embed="rId370"/>
                    <a:stretch>
                      <a:fillRect/>
                    </a:stretch>
                  </pic:blipFill>
                  <pic:spPr bwMode="auto">
                    <a:xfrm>
                      <a:off x="0" y="0"/>
                      <a:ext cx="5334000" cy="551180"/>
                    </a:xfrm>
                    <a:prstGeom prst="rect">
                      <a:avLst/>
                    </a:prstGeom>
                    <a:noFill/>
                    <a:ln w="9525">
                      <a:noFill/>
                      <a:headEnd/>
                      <a:tailEnd/>
                    </a:ln>
                  </pic:spPr>
                </pic:pic>
              </a:graphicData>
            </a:graphic>
          </wp:inline>
        </w:drawing>
      </w:r>
    </w:p>
    <w:p w14:paraId="0B6012E3" w14:textId="77777777" w:rsidR="006C77B1" w:rsidRDefault="006C77B1" w:rsidP="0058023A">
      <w:pPr>
        <w:pStyle w:val="af"/>
      </w:pPr>
      <w:r>
        <w:t>流程图中每一部分的输出都是下一部分的输入，上限分析中，我们选取一部分，手工提供</w:t>
      </w:r>
      <w:r>
        <w:t>100%</w:t>
      </w:r>
      <w:r>
        <w:t>正确的输出结果，然后</w:t>
      </w:r>
      <w:proofErr w:type="gramStart"/>
      <w:r>
        <w:t>看应用</w:t>
      </w:r>
      <w:proofErr w:type="gramEnd"/>
      <w:r>
        <w:t>的整体效果提升了多少。假使我们的例子中总体效果为</w:t>
      </w:r>
      <w:r>
        <w:t>72%</w:t>
      </w:r>
      <w:r>
        <w:t>的正确率。</w:t>
      </w:r>
    </w:p>
    <w:p w14:paraId="7FC13799" w14:textId="77777777" w:rsidR="006C77B1" w:rsidRDefault="006C77B1" w:rsidP="0058023A">
      <w:pPr>
        <w:pStyle w:val="af"/>
      </w:pPr>
      <w:r>
        <w:t>如果我们</w:t>
      </w:r>
      <w:proofErr w:type="gramStart"/>
      <w:r>
        <w:t>令文字</w:t>
      </w:r>
      <w:proofErr w:type="gramEnd"/>
      <w:r>
        <w:t>侦测部分输出的结果</w:t>
      </w:r>
      <w:r>
        <w:t>100%</w:t>
      </w:r>
      <w:r>
        <w:t>正确，发现系统的总体效果从</w:t>
      </w:r>
      <w:r>
        <w:t>72%</w:t>
      </w:r>
      <w:r>
        <w:t>提高到了</w:t>
      </w:r>
      <w:r>
        <w:t>89%</w:t>
      </w:r>
      <w:r>
        <w:t>。这意味着我们很可能会希望投入时间精力来提高我们的文字侦测部分。</w:t>
      </w:r>
    </w:p>
    <w:p w14:paraId="327EDE12" w14:textId="77777777" w:rsidR="006C77B1" w:rsidRDefault="006C77B1" w:rsidP="0058023A">
      <w:pPr>
        <w:pStyle w:val="af"/>
      </w:pPr>
      <w:r>
        <w:t>接着我们手动选择数据，让字符切分输出的结果</w:t>
      </w:r>
      <w:r>
        <w:t>100%</w:t>
      </w:r>
      <w:r>
        <w:t>正确，发现系统的总体效果只提升了</w:t>
      </w:r>
      <w:r>
        <w:t>1%</w:t>
      </w:r>
      <w:r>
        <w:t>，这意味着，我们的字符切分部分可能已经足够好了。</w:t>
      </w:r>
    </w:p>
    <w:p w14:paraId="481A2B2F" w14:textId="77777777" w:rsidR="006C77B1" w:rsidRDefault="006C77B1" w:rsidP="0058023A">
      <w:pPr>
        <w:pStyle w:val="af"/>
      </w:pPr>
      <w:r>
        <w:t>最后我们手工选择数据，让字符分类输出的结果</w:t>
      </w:r>
      <w:r>
        <w:t>100%</w:t>
      </w:r>
      <w:r>
        <w:t>正确，系统的总体效果又提升了</w:t>
      </w:r>
      <w:r>
        <w:t>10%</w:t>
      </w:r>
      <w:r>
        <w:t>，这意味着我们可能也会应该投入更多的时间和精力来提高应用的总体表现。</w:t>
      </w:r>
    </w:p>
    <w:p w14:paraId="2EF79154" w14:textId="77777777" w:rsidR="006C77B1" w:rsidRDefault="006C77B1" w:rsidP="0058023A">
      <w:pPr>
        <w:pStyle w:val="af"/>
      </w:pPr>
      <w:r>
        <w:rPr>
          <w:noProof/>
        </w:rPr>
        <w:drawing>
          <wp:inline distT="0" distB="0" distL="0" distR="0" wp14:anchorId="599F81AA" wp14:editId="573E30BF">
            <wp:extent cx="3686175" cy="1123950"/>
            <wp:effectExtent l="0" t="0" r="0" b="0"/>
            <wp:docPr id="64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1ecee10884098f98032648da08f8937.jpg"/>
                    <pic:cNvPicPr>
                      <a:picLocks noChangeAspect="1" noChangeArrowheads="1"/>
                    </pic:cNvPicPr>
                  </pic:nvPicPr>
                  <pic:blipFill>
                    <a:blip r:embed="rId371"/>
                    <a:stretch>
                      <a:fillRect/>
                    </a:stretch>
                  </pic:blipFill>
                  <pic:spPr bwMode="auto">
                    <a:xfrm>
                      <a:off x="0" y="0"/>
                      <a:ext cx="3686175" cy="1123950"/>
                    </a:xfrm>
                    <a:prstGeom prst="rect">
                      <a:avLst/>
                    </a:prstGeom>
                    <a:noFill/>
                    <a:ln w="9525">
                      <a:noFill/>
                      <a:headEnd/>
                      <a:tailEnd/>
                    </a:ln>
                  </pic:spPr>
                </pic:pic>
              </a:graphicData>
            </a:graphic>
          </wp:inline>
        </w:drawing>
      </w:r>
    </w:p>
    <w:p w14:paraId="6A8F0287" w14:textId="77777777" w:rsidR="006C77B1" w:rsidRDefault="006C77B1" w:rsidP="0058023A">
      <w:pPr>
        <w:pStyle w:val="af"/>
      </w:pPr>
    </w:p>
    <w:p w14:paraId="602DA916" w14:textId="77777777" w:rsidR="0058023A" w:rsidRDefault="0058023A">
      <w:pPr>
        <w:widowControl/>
        <w:jc w:val="left"/>
        <w:rPr>
          <w:rFonts w:ascii="Calibri Light" w:hAnsi="Calibri Light"/>
          <w:b/>
          <w:bCs/>
          <w:sz w:val="32"/>
          <w:szCs w:val="32"/>
        </w:rPr>
      </w:pPr>
      <w:bookmarkStart w:id="810" w:name="header-n220"/>
      <w:bookmarkEnd w:id="810"/>
      <w:r>
        <w:br w:type="page"/>
      </w:r>
    </w:p>
    <w:p w14:paraId="0B60EC08" w14:textId="2F35A648" w:rsidR="006C77B1" w:rsidRDefault="006C77B1" w:rsidP="00286346">
      <w:pPr>
        <w:pStyle w:val="MMTopic2"/>
        <w:numPr>
          <w:ilvl w:val="0"/>
          <w:numId w:val="2"/>
        </w:numPr>
      </w:pPr>
      <w:bookmarkStart w:id="811" w:name="_Toc38636914"/>
      <w:r>
        <w:lastRenderedPageBreak/>
        <w:t>总结</w:t>
      </w:r>
      <w:r>
        <w:t>(Conclusion)</w:t>
      </w:r>
      <w:bookmarkEnd w:id="811"/>
    </w:p>
    <w:p w14:paraId="204BB378" w14:textId="77777777" w:rsidR="006C77B1" w:rsidRDefault="006C77B1">
      <w:pPr>
        <w:pStyle w:val="3"/>
      </w:pPr>
      <w:bookmarkStart w:id="812" w:name="header-n221"/>
      <w:bookmarkStart w:id="813" w:name="_Toc38636915"/>
      <w:bookmarkEnd w:id="812"/>
      <w:r>
        <w:t xml:space="preserve">19.1 </w:t>
      </w:r>
      <w:r>
        <w:t>总结和致谢</w:t>
      </w:r>
      <w:bookmarkEnd w:id="813"/>
    </w:p>
    <w:p w14:paraId="1330BDCA" w14:textId="77777777" w:rsidR="006C77B1" w:rsidRDefault="006C77B1" w:rsidP="0058023A">
      <w:pPr>
        <w:pStyle w:val="af0"/>
      </w:pPr>
      <w:r>
        <w:t>参考视频</w:t>
      </w:r>
      <w:r>
        <w:t>: 19 - 1 - Summary and Thank You (5 min).</w:t>
      </w:r>
      <w:proofErr w:type="spellStart"/>
      <w:r>
        <w:t>mkv</w:t>
      </w:r>
      <w:proofErr w:type="spellEnd"/>
    </w:p>
    <w:p w14:paraId="4FEDB4E4" w14:textId="77777777" w:rsidR="006C77B1" w:rsidRDefault="006C77B1" w:rsidP="0058023A">
      <w:pPr>
        <w:pStyle w:val="af"/>
      </w:pPr>
      <w:r>
        <w:t>欢迎来到《机器学习》课的最后一段视频。我们已经一起学习很长一段时间了。在最后这段视频中，我想快速地回顾一下这门课的主要内容，然后简单说几句想说的话。</w:t>
      </w:r>
    </w:p>
    <w:p w14:paraId="6D4165BE" w14:textId="77777777" w:rsidR="006C77B1" w:rsidRDefault="006C77B1" w:rsidP="0058023A">
      <w:pPr>
        <w:pStyle w:val="af"/>
      </w:pPr>
      <w:r>
        <w:t>作为这门课的结束时间，那么我们学到了些什么呢？在这门课中，我们花了大量的时间介绍了诸如线性回归、逻辑回归、神经网络、支持</w:t>
      </w:r>
      <w:proofErr w:type="gramStart"/>
      <w:r>
        <w:t>向量机</w:t>
      </w:r>
      <w:proofErr w:type="gramEnd"/>
      <w:r>
        <w:t>等等一些监督学习算法，这类算法具有带标签的数据和样本，比如</w:t>
      </w:r>
      <m:oMath>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oMath>
      <w:r>
        <w:t>、</w:t>
      </w:r>
      <m:oMath>
        <m:sSup>
          <m:sSupPr>
            <m:ctrlPr>
              <w:rPr>
                <w:rFonts w:ascii="Cambria Math" w:hAnsi="Cambria Math"/>
              </w:rPr>
            </m:ctrlPr>
          </m:sSupPr>
          <m:e>
            <m:r>
              <w:rPr>
                <w:rFonts w:ascii="Cambria Math" w:hAnsi="Cambria Math"/>
              </w:rPr>
              <m:t>y</m:t>
            </m:r>
          </m:e>
          <m:sup>
            <m:d>
              <m:dPr>
                <m:ctrlPr>
                  <w:rPr>
                    <w:rFonts w:ascii="Cambria Math" w:hAnsi="Cambria Math"/>
                  </w:rPr>
                </m:ctrlPr>
              </m:dPr>
              <m:e>
                <m:r>
                  <w:rPr>
                    <w:rFonts w:ascii="Cambria Math" w:hAnsi="Cambria Math"/>
                  </w:rPr>
                  <m:t>i</m:t>
                </m:r>
              </m:e>
            </m:d>
          </m:sup>
        </m:sSup>
      </m:oMath>
      <w:r>
        <w:t>。</w:t>
      </w:r>
    </w:p>
    <w:p w14:paraId="00E91ED7" w14:textId="77777777" w:rsidR="006C77B1" w:rsidRDefault="006C77B1" w:rsidP="0058023A">
      <w:pPr>
        <w:pStyle w:val="af"/>
      </w:pPr>
      <w:r>
        <w:t>然后我们也花了很多时间介绍无监督学习。例如</w:t>
      </w:r>
      <w:r>
        <w:t xml:space="preserve"> </w:t>
      </w:r>
      <w:r>
        <w:rPr>
          <w:b/>
        </w:rPr>
        <w:t>K-</w:t>
      </w:r>
      <w:r>
        <w:rPr>
          <w:b/>
        </w:rPr>
        <w:t>均值</w:t>
      </w:r>
      <w:r>
        <w:t>聚类、</w:t>
      </w:r>
      <w:proofErr w:type="gramStart"/>
      <w:r>
        <w:t>用于降维的</w:t>
      </w:r>
      <w:proofErr w:type="gramEnd"/>
      <w:r>
        <w:t>主成分分析，以及当你只有一系列无标签数据</w:t>
      </w:r>
      <w:r>
        <w:t xml:space="preserve"> </w:t>
      </w:r>
      <m:oMath>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oMath>
      <w:r>
        <w:t xml:space="preserve"> </w:t>
      </w:r>
      <w:r>
        <w:t>时的异常检测算法。</w:t>
      </w:r>
    </w:p>
    <w:p w14:paraId="0A50D87A" w14:textId="77777777" w:rsidR="006C77B1" w:rsidRDefault="006C77B1" w:rsidP="0058023A">
      <w:pPr>
        <w:pStyle w:val="af"/>
      </w:pPr>
      <w:r>
        <w:t>当然，有时带标签的数据，也可以用于异常检测算法的评估。此外，我们也花时间讨论了一些特别的应用或者特别的话题，比如说推荐系统。以及大规模机器学习系统，包括并行系统和映射化简方法，还有其他一些特别的应用。比如，用于计算机视觉技术的滑动窗口分类算法。</w:t>
      </w:r>
    </w:p>
    <w:p w14:paraId="5A8D86E7" w14:textId="77777777" w:rsidR="006C77B1" w:rsidRDefault="006C77B1" w:rsidP="0058023A">
      <w:pPr>
        <w:pStyle w:val="af"/>
      </w:pPr>
      <w:r>
        <w:t>最后，我们还提到了很多关于构建机器学习系统的实用建议。这包括了怎样理解某个机器学习算法是否正常工作的原因，所以我们谈到了偏差和方差的问题，也谈到了解决方差问题的正则化，同时我们也讨论了怎样决定接下来怎么做的问题，也就是说当你在开发一个机器学习系统时，什么工作才是接下来应该优先考虑的问题。因此我们讨论了学习算法的评价法。介绍了评价矩阵，比如：查准率、召回率以及</w:t>
      </w:r>
      <w:r>
        <w:t>F1</w:t>
      </w:r>
      <w:r>
        <w:t>分数，还有评价学习算法比较实用的训练集、交叉验证集和测试集。我们也介绍了学习算法的调试，以及如何确保学习算法的正常运行，于是我们介绍了一些诊断法，比如学习曲线，同时也讨论了误差分析、上限分析等等内容。</w:t>
      </w:r>
    </w:p>
    <w:p w14:paraId="027D354F" w14:textId="77777777" w:rsidR="006C77B1" w:rsidRDefault="006C77B1" w:rsidP="0058023A">
      <w:pPr>
        <w:pStyle w:val="af"/>
      </w:pPr>
      <w:r>
        <w:t>所有这些工具都能有效地指引你决定接下来应该怎样做，让你把宝贵的时间用在刀刃上。现在你已经掌握了很多机器学习的工具，包括监督学习算法和无监督学习算法等等。</w:t>
      </w:r>
    </w:p>
    <w:p w14:paraId="1872CA5A" w14:textId="77777777" w:rsidR="006C77B1" w:rsidRDefault="006C77B1" w:rsidP="0058023A">
      <w:pPr>
        <w:pStyle w:val="af"/>
      </w:pPr>
      <w:r>
        <w:t>但除了这些以外，我更希望你现在不仅仅只是认识这些工具，更重要的是掌握怎样有效地利用这些工具来建立强大的机器学习系统。所以，以上就是这门课的全部内容。如果你跟着我们的课程一路走来，到现在，你应该已经感觉到自己已经成为机器学习方面的专家了吧？</w:t>
      </w:r>
    </w:p>
    <w:p w14:paraId="06C9B073" w14:textId="77777777" w:rsidR="006C77B1" w:rsidRDefault="006C77B1" w:rsidP="0058023A">
      <w:pPr>
        <w:pStyle w:val="af"/>
      </w:pPr>
      <w:r>
        <w:lastRenderedPageBreak/>
        <w:t>我们都知道，机器学习是一门对科技、工业产生深远影响的重要学科，而现在，你已经完全具备了应用这些机器学习工具来创造伟大成就的能力。我希望你们中的很多人都能在相应的领域，应用所学的机器学习工具，构建出完美的机器学习系统，开发出无与伦比的产品和应用。并且我也希望你们通过应用机器学习，不仅仅改变自己的生活，有朝一日，还要让更多的人生活得更加美好！</w:t>
      </w:r>
    </w:p>
    <w:p w14:paraId="0282D66A" w14:textId="77777777" w:rsidR="006C77B1" w:rsidRDefault="006C77B1" w:rsidP="0058023A">
      <w:pPr>
        <w:pStyle w:val="af"/>
      </w:pPr>
      <w:r>
        <w:t>我也想告诉大家，教这门课对我来讲是一种享受。所以，谢谢大家！</w:t>
      </w:r>
    </w:p>
    <w:p w14:paraId="7068618B" w14:textId="77777777" w:rsidR="006C77B1" w:rsidRDefault="006C77B1" w:rsidP="0058023A">
      <w:pPr>
        <w:pStyle w:val="af"/>
      </w:pPr>
      <w:r>
        <w:t>最后，在结束之前，我还想再多说一点：那就是，也许不久以前我也是一个学生，即使是现在，我也尽可能挤出时间听一些课，学一些新的东西。所以，我深知要坚持学完这门课是很需要花一些时间的，我知道，也许你是一个很忙的人，生活中有很多很多事情要处理。正因如此，你依然挤出时间来观看这些课程视频。我知道，很多视频的时间都长达数小时，你依然花了好多时间来做这些复习题。你们中好多人，还愿意花时间来研究那些编程练习，那些又长又复杂的编程练习。我对你们表示衷心的感谢！我知道你们很多人在这门课中都非常努力，很多人都在这门课上花了很多时间，很多人都为这门</w:t>
      </w:r>
      <w:proofErr w:type="gramStart"/>
      <w:r>
        <w:t>课贡献</w:t>
      </w:r>
      <w:proofErr w:type="gramEnd"/>
      <w:r>
        <w:t>了自己的很多精力。所以，我衷心地希望你们能从这门课中有所收获！</w:t>
      </w:r>
    </w:p>
    <w:p w14:paraId="6F7304CF" w14:textId="77777777" w:rsidR="006C77B1" w:rsidRDefault="006C77B1" w:rsidP="0058023A">
      <w:pPr>
        <w:pStyle w:val="af"/>
      </w:pPr>
      <w:r>
        <w:t>最后我想说！再次感谢你们选修这门课程！</w:t>
      </w:r>
    </w:p>
    <w:p w14:paraId="2A8C7EF3" w14:textId="77777777" w:rsidR="006C77B1" w:rsidRDefault="006C77B1" w:rsidP="0058023A">
      <w:pPr>
        <w:pStyle w:val="a0"/>
        <w:jc w:val="right"/>
        <w:rPr>
          <w:lang w:eastAsia="zh-CN"/>
        </w:rPr>
      </w:pPr>
      <w:r>
        <w:rPr>
          <w:b/>
          <w:lang w:eastAsia="zh-CN"/>
        </w:rPr>
        <w:t>Andew Ng</w:t>
      </w:r>
    </w:p>
    <w:p w14:paraId="71DCDCF9" w14:textId="77777777" w:rsidR="006C77B1" w:rsidRDefault="006C77B1">
      <w:pPr>
        <w:pStyle w:val="a0"/>
        <w:rPr>
          <w:lang w:eastAsia="zh-CN"/>
        </w:rPr>
      </w:pPr>
    </w:p>
    <w:p w14:paraId="1A1C83FC" w14:textId="77777777" w:rsidR="00BF3657" w:rsidRDefault="00E30402">
      <w:pPr>
        <w:pStyle w:val="MMHyperlink"/>
        <w:rPr>
          <w:b/>
          <w:bCs/>
          <w:sz w:val="32"/>
          <w:szCs w:val="32"/>
        </w:rPr>
      </w:pPr>
      <w:r>
        <w:br w:type="page"/>
      </w:r>
    </w:p>
    <w:p w14:paraId="4268D7FF" w14:textId="3ECCEBAF" w:rsidR="00C170C6" w:rsidRDefault="00C170C6" w:rsidP="00C170C6">
      <w:pPr>
        <w:pStyle w:val="MMTopic1"/>
      </w:pPr>
      <w:bookmarkStart w:id="814" w:name="_Toc38636916"/>
      <w:bookmarkStart w:id="815" w:name="_Toc493188087"/>
      <w:r>
        <w:rPr>
          <w:rFonts w:hint="eastAsia"/>
        </w:rPr>
        <w:lastRenderedPageBreak/>
        <w:t>附件</w:t>
      </w:r>
      <w:bookmarkEnd w:id="814"/>
    </w:p>
    <w:p w14:paraId="554C2AF1" w14:textId="54034D86" w:rsidR="00C170C6" w:rsidRDefault="00C170C6" w:rsidP="00C170C6">
      <w:pPr>
        <w:pStyle w:val="MMTopic2"/>
      </w:pPr>
      <w:bookmarkStart w:id="816" w:name="_Toc38636917"/>
      <w:bookmarkEnd w:id="815"/>
      <w:r w:rsidRPr="00C170C6">
        <w:rPr>
          <w:rFonts w:hint="eastAsia"/>
        </w:rPr>
        <w:t xml:space="preserve">CS229 </w:t>
      </w:r>
      <w:r w:rsidRPr="00C170C6">
        <w:rPr>
          <w:rFonts w:hint="eastAsia"/>
        </w:rPr>
        <w:t>机器学习课程复习材料</w:t>
      </w:r>
      <w:r w:rsidRPr="00C170C6">
        <w:rPr>
          <w:rFonts w:hint="eastAsia"/>
        </w:rPr>
        <w:t>-</w:t>
      </w:r>
      <w:r w:rsidRPr="00C170C6">
        <w:rPr>
          <w:rFonts w:hint="eastAsia"/>
        </w:rPr>
        <w:t>线性代数</w:t>
      </w:r>
      <w:bookmarkEnd w:id="816"/>
    </w:p>
    <w:p w14:paraId="340D1DF9" w14:textId="570E4D3A" w:rsidR="00B94259" w:rsidRDefault="00DA7B6F" w:rsidP="00DA7B6F">
      <w:pPr>
        <w:pStyle w:val="aff3"/>
        <w:rPr>
          <w:lang w:eastAsia="zh-CN"/>
        </w:rPr>
      </w:pPr>
      <w:r>
        <w:rPr>
          <w:rFonts w:hint="eastAsia"/>
          <w:lang w:eastAsia="zh-CN"/>
        </w:rPr>
        <w:t>这部分</w:t>
      </w:r>
      <w:r w:rsidR="00B94259">
        <w:rPr>
          <w:lang w:eastAsia="zh-CN"/>
        </w:rPr>
        <w:t>是斯坦福大学</w:t>
      </w:r>
      <w:r w:rsidR="00B94259">
        <w:rPr>
          <w:lang w:eastAsia="zh-CN"/>
        </w:rPr>
        <w:t>CS 229</w:t>
      </w:r>
      <w:r w:rsidR="00B94259">
        <w:rPr>
          <w:lang w:eastAsia="zh-CN"/>
        </w:rPr>
        <w:t>机器学习课程的基础材料，</w:t>
      </w:r>
      <w:r>
        <w:fldChar w:fldCharType="begin"/>
      </w:r>
      <w:r>
        <w:rPr>
          <w:lang w:eastAsia="zh-CN"/>
        </w:rPr>
        <w:instrText>HYPERLINK "http://cs229.stanford.edu/summer2019/cs229-linalg.pdf" \h</w:instrText>
      </w:r>
      <w:r>
        <w:fldChar w:fldCharType="separate"/>
      </w:r>
      <w:r w:rsidR="00B94259">
        <w:rPr>
          <w:rStyle w:val="ad"/>
          <w:lang w:eastAsia="zh-CN"/>
        </w:rPr>
        <w:t>原始文件下载</w:t>
      </w:r>
      <w:r>
        <w:rPr>
          <w:rStyle w:val="ad"/>
          <w:lang w:eastAsia="zh-CN"/>
        </w:rPr>
        <w:fldChar w:fldCharType="end"/>
      </w:r>
    </w:p>
    <w:p w14:paraId="7643ABF3" w14:textId="77777777" w:rsidR="00B94259" w:rsidRDefault="00B94259" w:rsidP="005E3E3B">
      <w:pPr>
        <w:pStyle w:val="aff3"/>
      </w:pPr>
      <w:proofErr w:type="spellStart"/>
      <w:r>
        <w:t>原文作者：</w:t>
      </w:r>
      <w:r>
        <w:t>Zico</w:t>
      </w:r>
      <w:proofErr w:type="spellEnd"/>
      <w:r>
        <w:t xml:space="preserve"> </w:t>
      </w:r>
      <w:proofErr w:type="spellStart"/>
      <w:r>
        <w:t>Kolter</w:t>
      </w:r>
      <w:r>
        <w:t>，修改：</w:t>
      </w:r>
      <w:r>
        <w:t>Chuong</w:t>
      </w:r>
      <w:proofErr w:type="spellEnd"/>
      <w:r>
        <w:t xml:space="preserve"> Do</w:t>
      </w:r>
      <w:r>
        <w:t>，</w:t>
      </w:r>
      <w:r>
        <w:t xml:space="preserve"> </w:t>
      </w:r>
      <w:proofErr w:type="spellStart"/>
      <w:r>
        <w:t>Tengyu</w:t>
      </w:r>
      <w:proofErr w:type="spellEnd"/>
      <w:r>
        <w:t xml:space="preserve"> Ma</w:t>
      </w:r>
    </w:p>
    <w:p w14:paraId="1D2888F5" w14:textId="11757223" w:rsidR="00B94259" w:rsidRDefault="00B94259" w:rsidP="005E3E3B">
      <w:pPr>
        <w:pStyle w:val="aff3"/>
        <w:rPr>
          <w:lang w:eastAsia="zh-CN"/>
        </w:rPr>
      </w:pPr>
      <w:r>
        <w:rPr>
          <w:lang w:eastAsia="zh-CN"/>
        </w:rPr>
        <w:t>翻译：</w:t>
      </w:r>
      <w:r>
        <w:fldChar w:fldCharType="begin"/>
      </w:r>
      <w:r>
        <w:rPr>
          <w:lang w:eastAsia="zh-CN"/>
        </w:rPr>
        <w:instrText>HYPERLINK "https://github.com/fengdu78" \h</w:instrText>
      </w:r>
      <w:r>
        <w:fldChar w:fldCharType="separate"/>
      </w:r>
      <w:r>
        <w:rPr>
          <w:rStyle w:val="ad"/>
          <w:lang w:eastAsia="zh-CN"/>
        </w:rPr>
        <w:t>黄海广</w:t>
      </w:r>
      <w:r>
        <w:rPr>
          <w:rStyle w:val="ad"/>
          <w:lang w:eastAsia="zh-CN"/>
        </w:rPr>
        <w:fldChar w:fldCharType="end"/>
      </w:r>
    </w:p>
    <w:p w14:paraId="52A7BB88" w14:textId="77777777" w:rsidR="00B94259" w:rsidRDefault="00B94259">
      <w:pPr>
        <w:pStyle w:val="3"/>
      </w:pPr>
      <w:bookmarkStart w:id="817" w:name="header-n10"/>
      <w:bookmarkStart w:id="818" w:name="_Toc38636918"/>
      <w:r>
        <w:t xml:space="preserve">1. </w:t>
      </w:r>
      <w:r>
        <w:t>基础概念和符号</w:t>
      </w:r>
      <w:bookmarkEnd w:id="817"/>
      <w:bookmarkEnd w:id="818"/>
    </w:p>
    <w:p w14:paraId="07D2242E" w14:textId="77777777" w:rsidR="00B94259" w:rsidRDefault="00B94259" w:rsidP="004D4756">
      <w:pPr>
        <w:pStyle w:val="af"/>
      </w:pPr>
      <w:r>
        <w:t>线性代数提供了一种紧凑地表示和操作线性方程组的方法。</w:t>
      </w:r>
      <w:r>
        <w:t xml:space="preserve"> </w:t>
      </w:r>
      <w:r>
        <w:t>例如，以下方程组：</w:t>
      </w:r>
    </w:p>
    <w:p w14:paraId="23C2AF09" w14:textId="77777777" w:rsidR="00B94259" w:rsidRDefault="00B94259">
      <w:pPr>
        <w:pStyle w:val="Compact"/>
      </w:pPr>
      <m:oMathPara>
        <m:oMathParaPr>
          <m:jc m:val="center"/>
        </m:oMathParaPr>
        <m:oMath>
          <m:r>
            <w:rPr>
              <w:rFonts w:ascii="Cambria Math" w:hAnsi="Cambria Math"/>
            </w:rPr>
            <m:t>4</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-5</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=-13</m:t>
          </m:r>
        </m:oMath>
      </m:oMathPara>
    </w:p>
    <w:p w14:paraId="7EC1BA31" w14:textId="77777777" w:rsidR="00B94259" w:rsidRDefault="00B94259">
      <w:pPr>
        <w:pStyle w:val="Compact"/>
      </w:pPr>
      <m:oMathPara>
        <m:oMathParaPr>
          <m:jc m:val="center"/>
        </m:oMathParaPr>
        <m:oMath>
          <m:r>
            <w:rPr>
              <w:rFonts w:ascii="Cambria Math" w:hAnsi="Cambria Math"/>
            </w:rPr>
            <m:t>-2</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+3</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=9</m:t>
          </m:r>
        </m:oMath>
      </m:oMathPara>
    </w:p>
    <w:p w14:paraId="6910E668" w14:textId="77777777" w:rsidR="00B94259" w:rsidRDefault="00B94259" w:rsidP="004D4756">
      <w:pPr>
        <w:pStyle w:val="af"/>
      </w:pPr>
      <w:r>
        <w:t>这是两个方程和两个变量，正如你从高中代数中所知，你可以找到</w:t>
      </w:r>
      <w:r>
        <w:t xml:space="preserve"> </w:t>
      </w:r>
      <m:oMath>
        <m:sSub>
          <m:sSubPr>
            <m:ctrlPr>
              <w:rPr>
                <w:rFonts w:ascii="Cambria Math" w:hAnsi="Cambria Math"/>
              </w:rPr>
            </m:ctrlPr>
          </m:sSubPr>
          <m:e>
            <m:r>
              <w:rPr>
                <w:rFonts w:ascii="Cambria Math" w:hAnsi="Cambria Math"/>
              </w:rPr>
              <m:t>x</m:t>
            </m:r>
          </m:e>
          <m:sub>
            <m:r>
              <w:rPr>
                <w:rFonts w:ascii="Cambria Math" w:hAnsi="Cambria Math"/>
              </w:rPr>
              <m:t>1</m:t>
            </m:r>
          </m:sub>
        </m:sSub>
      </m:oMath>
      <w:r>
        <w:t xml:space="preserve"> </w:t>
      </w:r>
      <w:r>
        <w:t>和</w:t>
      </w:r>
      <w:r>
        <w:t xml:space="preserve"> </w:t>
      </w:r>
      <m:oMath>
        <m:sSub>
          <m:sSubPr>
            <m:ctrlPr>
              <w:rPr>
                <w:rFonts w:ascii="Cambria Math" w:hAnsi="Cambria Math"/>
              </w:rPr>
            </m:ctrlPr>
          </m:sSubPr>
          <m:e>
            <m:r>
              <w:rPr>
                <w:rFonts w:ascii="Cambria Math" w:hAnsi="Cambria Math"/>
              </w:rPr>
              <m:t>x</m:t>
            </m:r>
          </m:e>
          <m:sub>
            <m:r>
              <w:rPr>
                <w:rFonts w:ascii="Cambria Math" w:hAnsi="Cambria Math"/>
              </w:rPr>
              <m:t>2</m:t>
            </m:r>
          </m:sub>
        </m:sSub>
      </m:oMath>
      <w:r>
        <w:t xml:space="preserve"> </w:t>
      </w:r>
      <w:r>
        <w:t>的唯一解（除非方程以某种方式退化，例如，如果第二个方程只是第一个的倍数，但在上面的情况下，实际上只有一个唯一解）。</w:t>
      </w:r>
      <w:r>
        <w:t xml:space="preserve"> </w:t>
      </w:r>
      <w:r>
        <w:t>在矩阵表示法中，我们可以更紧凑地表达：</w:t>
      </w:r>
    </w:p>
    <w:p w14:paraId="48640051" w14:textId="77777777" w:rsidR="00B94259" w:rsidRDefault="00B94259">
      <w:pPr>
        <w:pStyle w:val="Compact"/>
      </w:pPr>
      <m:oMathPara>
        <m:oMathParaPr>
          <m:jc m:val="center"/>
        </m:oMathParaPr>
        <m:oMath>
          <m:r>
            <w:rPr>
              <w:rFonts w:ascii="Cambria Math" w:hAnsi="Cambria Math"/>
            </w:rPr>
            <m:t>Ax=b</m:t>
          </m:r>
        </m:oMath>
      </m:oMathPara>
    </w:p>
    <w:p w14:paraId="3F6D09C7" w14:textId="77777777" w:rsidR="00B94259" w:rsidRDefault="00B94259">
      <w:pPr>
        <w:pStyle w:val="Compact"/>
      </w:pPr>
      <m:oMathPara>
        <m:oMathParaPr>
          <m:jc m:val="center"/>
        </m:oMathParaPr>
        <m:oMath>
          <m:r>
            <m:rPr>
              <m:sty m:val="p"/>
            </m:rPr>
            <w:rPr>
              <w:rFonts w:ascii="Cambria Math" w:hAnsi="Cambria Math"/>
            </w:rPr>
            <m:t xml:space="preserve"> with </m:t>
          </m:r>
          <m:r>
            <w:rPr>
              <w:rFonts w:ascii="Cambria Math" w:hAnsi="Cambria Math"/>
            </w:rPr>
            <m:t>A=</m:t>
          </m:r>
          <m:d>
            <m:dPr>
              <m:begChr m:val="["/>
              <m:endChr m:val="]"/>
              <m:ctrlPr>
                <w:rPr>
                  <w:rFonts w:ascii="Cambria Math" w:hAnsi="Cambria Math"/>
                </w:rPr>
              </m:ctrlPr>
            </m:dPr>
            <m:e>
              <m:m>
                <m:mPr>
                  <m:plcHide m:val="1"/>
                  <m:mcs>
                    <m:mc>
                      <m:mcPr>
                        <m:count m:val="2"/>
                        <m:mcJc m:val="center"/>
                      </m:mcPr>
                    </m:mc>
                  </m:mcs>
                  <m:ctrlPr>
                    <w:rPr>
                      <w:rFonts w:ascii="Cambria Math" w:hAnsi="Cambria Math"/>
                    </w:rPr>
                  </m:ctrlPr>
                </m:mPr>
                <m:mr>
                  <m:e>
                    <m:r>
                      <w:rPr>
                        <w:rFonts w:ascii="Cambria Math" w:hAnsi="Cambria Math"/>
                      </w:rPr>
                      <m:t>4</m:t>
                    </m:r>
                  </m:e>
                  <m:e>
                    <m:r>
                      <w:rPr>
                        <w:rFonts w:ascii="Cambria Math" w:hAnsi="Cambria Math"/>
                      </w:rPr>
                      <m:t>-5</m:t>
                    </m:r>
                  </m:e>
                </m:mr>
                <m:mr>
                  <m:e>
                    <m:r>
                      <w:rPr>
                        <w:rFonts w:ascii="Cambria Math" w:hAnsi="Cambria Math"/>
                      </w:rPr>
                      <m:t>-2</m:t>
                    </m:r>
                  </m:e>
                  <m:e>
                    <m:r>
                      <w:rPr>
                        <w:rFonts w:ascii="Cambria Math" w:hAnsi="Cambria Math"/>
                      </w:rPr>
                      <m:t>3</m:t>
                    </m:r>
                  </m:e>
                </m:mr>
              </m:m>
            </m:e>
          </m:d>
          <m:r>
            <w:rPr>
              <w:rFonts w:ascii="Cambria Math" w:hAnsi="Cambria Math"/>
            </w:rPr>
            <m:t>,b=</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r>
                      <w:rPr>
                        <w:rFonts w:ascii="Cambria Math" w:hAnsi="Cambria Math"/>
                      </w:rPr>
                      <m:t>-13</m:t>
                    </m:r>
                  </m:e>
                </m:mr>
                <m:mr>
                  <m:e>
                    <m:r>
                      <w:rPr>
                        <w:rFonts w:ascii="Cambria Math" w:hAnsi="Cambria Math"/>
                      </w:rPr>
                      <m:t>9</m:t>
                    </m:r>
                  </m:e>
                </m:mr>
              </m:m>
            </m:e>
          </m:d>
        </m:oMath>
      </m:oMathPara>
    </w:p>
    <w:p w14:paraId="551CF5C7" w14:textId="77777777" w:rsidR="00B94259" w:rsidRDefault="00B94259" w:rsidP="004D4756">
      <w:pPr>
        <w:pStyle w:val="af"/>
      </w:pPr>
      <w:r>
        <w:t>我们可以看到，这种形式的线性方程有许多优点（比如明显地节省空间）。</w:t>
      </w:r>
    </w:p>
    <w:p w14:paraId="530DAF01" w14:textId="77777777" w:rsidR="00B94259" w:rsidRDefault="00B94259">
      <w:pPr>
        <w:pStyle w:val="4"/>
      </w:pPr>
      <w:bookmarkStart w:id="819" w:name="header-n18"/>
      <w:r>
        <w:t xml:space="preserve">1.1 </w:t>
      </w:r>
      <w:r>
        <w:t>基本符号</w:t>
      </w:r>
      <w:bookmarkEnd w:id="819"/>
    </w:p>
    <w:p w14:paraId="4EFF9FCA" w14:textId="77777777" w:rsidR="00B94259" w:rsidRPr="004D4756" w:rsidRDefault="00B94259" w:rsidP="004D4756">
      <w:pPr>
        <w:pStyle w:val="af"/>
        <w:rPr>
          <w:rFonts w:asciiTheme="minorEastAsia" w:eastAsiaTheme="minorEastAsia" w:hAnsiTheme="minorEastAsia"/>
          <w:szCs w:val="21"/>
        </w:rPr>
      </w:pPr>
      <w:r w:rsidRPr="004D4756">
        <w:rPr>
          <w:rFonts w:asciiTheme="minorEastAsia" w:eastAsiaTheme="minorEastAsia" w:hAnsiTheme="minorEastAsia"/>
          <w:szCs w:val="21"/>
        </w:rPr>
        <w:t>我们使用以下符号：</w:t>
      </w:r>
    </w:p>
    <w:p w14:paraId="3FA1EDD6" w14:textId="77777777" w:rsidR="00B94259" w:rsidRPr="004D4756" w:rsidRDefault="00B94259" w:rsidP="004D4756">
      <w:pPr>
        <w:widowControl/>
        <w:numPr>
          <w:ilvl w:val="0"/>
          <w:numId w:val="25"/>
        </w:numPr>
        <w:spacing w:after="200" w:line="360" w:lineRule="auto"/>
        <w:jc w:val="left"/>
        <w:rPr>
          <w:rFonts w:asciiTheme="minorEastAsia" w:eastAsiaTheme="minorEastAsia" w:hAnsiTheme="minorEastAsia"/>
          <w:szCs w:val="21"/>
        </w:rPr>
      </w:pPr>
      <m:oMath>
        <m:r>
          <w:rPr>
            <w:rFonts w:ascii="Cambria Math" w:eastAsiaTheme="minorEastAsia" w:hAnsi="Cambria Math"/>
            <w:szCs w:val="21"/>
          </w:rPr>
          <m:t>A∈</m:t>
        </m:r>
        <m:sSup>
          <m:sSupPr>
            <m:ctrlPr>
              <w:rPr>
                <w:rFonts w:ascii="Cambria Math" w:eastAsiaTheme="minorEastAsia" w:hAnsi="Cambria Math"/>
                <w:szCs w:val="21"/>
              </w:rPr>
            </m:ctrlPr>
          </m:sSupPr>
          <m:e>
            <m:r>
              <m:rPr>
                <m:scr m:val="double-struck"/>
                <m:sty m:val="p"/>
              </m:rPr>
              <w:rPr>
                <w:rFonts w:ascii="Cambria Math" w:eastAsiaTheme="minorEastAsia" w:hAnsi="Cambria Math"/>
                <w:szCs w:val="21"/>
              </w:rPr>
              <m:t>R</m:t>
            </m:r>
          </m:e>
          <m:sup>
            <m:r>
              <w:rPr>
                <w:rFonts w:ascii="Cambria Math" w:eastAsiaTheme="minorEastAsia" w:hAnsi="Cambria Math"/>
                <w:szCs w:val="21"/>
              </w:rPr>
              <m:t>m×n</m:t>
            </m:r>
          </m:sup>
        </m:sSup>
      </m:oMath>
      <w:r w:rsidRPr="004D4756">
        <w:rPr>
          <w:rFonts w:asciiTheme="minorEastAsia" w:eastAsiaTheme="minorEastAsia" w:hAnsiTheme="minorEastAsia"/>
          <w:szCs w:val="21"/>
        </w:rPr>
        <w:t xml:space="preserve">，表示 </w:t>
      </w:r>
      <m:oMath>
        <m:r>
          <w:rPr>
            <w:rFonts w:ascii="Cambria Math" w:eastAsiaTheme="minorEastAsia" w:hAnsi="Cambria Math"/>
            <w:szCs w:val="21"/>
          </w:rPr>
          <m:t>A</m:t>
        </m:r>
      </m:oMath>
      <w:r w:rsidRPr="004D4756">
        <w:rPr>
          <w:rFonts w:asciiTheme="minorEastAsia" w:eastAsiaTheme="minorEastAsia" w:hAnsiTheme="minorEastAsia"/>
          <w:szCs w:val="21"/>
        </w:rPr>
        <w:t xml:space="preserve"> 为由实数组成具有</w:t>
      </w:r>
      <m:oMath>
        <m:r>
          <w:rPr>
            <w:rFonts w:ascii="Cambria Math" w:eastAsiaTheme="minorEastAsia" w:hAnsi="Cambria Math"/>
            <w:szCs w:val="21"/>
          </w:rPr>
          <m:t>m</m:t>
        </m:r>
      </m:oMath>
      <w:r w:rsidRPr="004D4756">
        <w:rPr>
          <w:rFonts w:asciiTheme="minorEastAsia" w:eastAsiaTheme="minorEastAsia" w:hAnsiTheme="minorEastAsia"/>
          <w:szCs w:val="21"/>
        </w:rPr>
        <w:t>行和</w:t>
      </w:r>
      <m:oMath>
        <m:r>
          <w:rPr>
            <w:rFonts w:ascii="Cambria Math" w:eastAsiaTheme="minorEastAsia" w:hAnsi="Cambria Math"/>
            <w:szCs w:val="21"/>
          </w:rPr>
          <m:t>n</m:t>
        </m:r>
      </m:oMath>
      <w:r w:rsidRPr="004D4756">
        <w:rPr>
          <w:rFonts w:asciiTheme="minorEastAsia" w:eastAsiaTheme="minorEastAsia" w:hAnsiTheme="minorEastAsia"/>
          <w:szCs w:val="21"/>
        </w:rPr>
        <w:t>列的矩阵。</w:t>
      </w:r>
    </w:p>
    <w:p w14:paraId="422E0255" w14:textId="77777777" w:rsidR="00B94259" w:rsidRPr="004D4756" w:rsidRDefault="00B94259" w:rsidP="004D4756">
      <w:pPr>
        <w:widowControl/>
        <w:numPr>
          <w:ilvl w:val="0"/>
          <w:numId w:val="25"/>
        </w:numPr>
        <w:spacing w:after="200" w:line="360" w:lineRule="auto"/>
        <w:jc w:val="left"/>
        <w:rPr>
          <w:rFonts w:asciiTheme="minorEastAsia" w:eastAsiaTheme="minorEastAsia" w:hAnsiTheme="minorEastAsia"/>
          <w:szCs w:val="21"/>
        </w:rPr>
      </w:pPr>
      <m:oMath>
        <m:r>
          <w:rPr>
            <w:rFonts w:ascii="Cambria Math" w:eastAsiaTheme="minorEastAsia" w:hAnsi="Cambria Math"/>
            <w:szCs w:val="21"/>
          </w:rPr>
          <m:t>x∈</m:t>
        </m:r>
        <m:sSup>
          <m:sSupPr>
            <m:ctrlPr>
              <w:rPr>
                <w:rFonts w:ascii="Cambria Math" w:eastAsiaTheme="minorEastAsia" w:hAnsi="Cambria Math"/>
                <w:szCs w:val="21"/>
              </w:rPr>
            </m:ctrlPr>
          </m:sSupPr>
          <m:e>
            <m:r>
              <m:rPr>
                <m:scr m:val="double-struck"/>
                <m:sty m:val="p"/>
              </m:rPr>
              <w:rPr>
                <w:rFonts w:ascii="Cambria Math" w:eastAsiaTheme="minorEastAsia" w:hAnsi="Cambria Math"/>
                <w:szCs w:val="21"/>
              </w:rPr>
              <m:t>R</m:t>
            </m:r>
          </m:e>
          <m:sup>
            <m:r>
              <w:rPr>
                <w:rFonts w:ascii="Cambria Math" w:eastAsiaTheme="minorEastAsia" w:hAnsi="Cambria Math"/>
                <w:szCs w:val="21"/>
              </w:rPr>
              <m:t>n</m:t>
            </m:r>
          </m:sup>
        </m:sSup>
      </m:oMath>
      <w:r w:rsidRPr="004D4756">
        <w:rPr>
          <w:rFonts w:asciiTheme="minorEastAsia" w:eastAsiaTheme="minorEastAsia" w:hAnsiTheme="minorEastAsia"/>
          <w:szCs w:val="21"/>
        </w:rPr>
        <w:t>，表示具有</w:t>
      </w:r>
      <m:oMath>
        <m:r>
          <w:rPr>
            <w:rFonts w:ascii="Cambria Math" w:eastAsiaTheme="minorEastAsia" w:hAnsi="Cambria Math"/>
            <w:szCs w:val="21"/>
          </w:rPr>
          <m:t>n</m:t>
        </m:r>
      </m:oMath>
      <w:proofErr w:type="gramStart"/>
      <w:r w:rsidRPr="004D4756">
        <w:rPr>
          <w:rFonts w:asciiTheme="minorEastAsia" w:eastAsiaTheme="minorEastAsia" w:hAnsiTheme="minorEastAsia"/>
          <w:szCs w:val="21"/>
        </w:rPr>
        <w:t>个</w:t>
      </w:r>
      <w:proofErr w:type="gramEnd"/>
      <w:r w:rsidRPr="004D4756">
        <w:rPr>
          <w:rFonts w:asciiTheme="minorEastAsia" w:eastAsiaTheme="minorEastAsia" w:hAnsiTheme="minorEastAsia"/>
          <w:szCs w:val="21"/>
        </w:rPr>
        <w:t>元素的向量。 通常，向量</w:t>
      </w:r>
      <m:oMath>
        <m:r>
          <w:rPr>
            <w:rFonts w:ascii="Cambria Math" w:eastAsiaTheme="minorEastAsia" w:hAnsi="Cambria Math"/>
            <w:szCs w:val="21"/>
          </w:rPr>
          <m:t>x</m:t>
        </m:r>
      </m:oMath>
      <w:r w:rsidRPr="004D4756">
        <w:rPr>
          <w:rFonts w:asciiTheme="minorEastAsia" w:eastAsiaTheme="minorEastAsia" w:hAnsiTheme="minorEastAsia"/>
          <w:szCs w:val="21"/>
        </w:rPr>
        <w:t>将表</w:t>
      </w:r>
      <w:proofErr w:type="gramStart"/>
      <w:r w:rsidRPr="004D4756">
        <w:rPr>
          <w:rFonts w:asciiTheme="minorEastAsia" w:eastAsiaTheme="minorEastAsia" w:hAnsiTheme="minorEastAsia"/>
          <w:szCs w:val="21"/>
        </w:rPr>
        <w:t>示列</w:t>
      </w:r>
      <w:proofErr w:type="gramEnd"/>
      <w:r w:rsidRPr="004D4756">
        <w:rPr>
          <w:rFonts w:asciiTheme="minorEastAsia" w:eastAsiaTheme="minorEastAsia" w:hAnsiTheme="minorEastAsia"/>
          <w:szCs w:val="21"/>
        </w:rPr>
        <w:t>向量: 即，具有</w:t>
      </w:r>
      <m:oMath>
        <m:r>
          <w:rPr>
            <w:rFonts w:ascii="Cambria Math" w:eastAsiaTheme="minorEastAsia" w:hAnsi="Cambria Math"/>
            <w:szCs w:val="21"/>
          </w:rPr>
          <m:t>n</m:t>
        </m:r>
      </m:oMath>
      <w:r w:rsidRPr="004D4756">
        <w:rPr>
          <w:rFonts w:asciiTheme="minorEastAsia" w:eastAsiaTheme="minorEastAsia" w:hAnsiTheme="minorEastAsia"/>
          <w:szCs w:val="21"/>
        </w:rPr>
        <w:t>行和</w:t>
      </w:r>
      <m:oMath>
        <m:r>
          <w:rPr>
            <w:rFonts w:ascii="Cambria Math" w:eastAsiaTheme="minorEastAsia" w:hAnsi="Cambria Math"/>
            <w:szCs w:val="21"/>
          </w:rPr>
          <m:t>1</m:t>
        </m:r>
      </m:oMath>
      <w:r w:rsidRPr="004D4756">
        <w:rPr>
          <w:rFonts w:asciiTheme="minorEastAsia" w:eastAsiaTheme="minorEastAsia" w:hAnsiTheme="minorEastAsia"/>
          <w:szCs w:val="21"/>
        </w:rPr>
        <w:t xml:space="preserve">列的矩阵。 如果我们想要明确地表示行向量: 具有 </w:t>
      </w:r>
      <m:oMath>
        <m:r>
          <w:rPr>
            <w:rFonts w:ascii="Cambria Math" w:eastAsiaTheme="minorEastAsia" w:hAnsi="Cambria Math"/>
            <w:szCs w:val="21"/>
          </w:rPr>
          <m:t>1</m:t>
        </m:r>
      </m:oMath>
      <w:r w:rsidRPr="004D4756">
        <w:rPr>
          <w:rFonts w:asciiTheme="minorEastAsia" w:eastAsiaTheme="minorEastAsia" w:hAnsiTheme="minorEastAsia"/>
          <w:szCs w:val="21"/>
        </w:rPr>
        <w:t xml:space="preserve"> 行和</w:t>
      </w:r>
      <m:oMath>
        <m:r>
          <w:rPr>
            <w:rFonts w:ascii="Cambria Math" w:eastAsiaTheme="minorEastAsia" w:hAnsi="Cambria Math"/>
            <w:szCs w:val="21"/>
          </w:rPr>
          <m:t>n</m:t>
        </m:r>
      </m:oMath>
      <w:r w:rsidRPr="004D4756">
        <w:rPr>
          <w:rFonts w:asciiTheme="minorEastAsia" w:eastAsiaTheme="minorEastAsia" w:hAnsiTheme="minorEastAsia"/>
          <w:szCs w:val="21"/>
        </w:rPr>
        <w:t>列的矩阵 - 我们通常写</w:t>
      </w:r>
      <m:oMath>
        <m:sSup>
          <m:sSupPr>
            <m:ctrlPr>
              <w:rPr>
                <w:rFonts w:ascii="Cambria Math" w:eastAsiaTheme="minorEastAsia" w:hAnsi="Cambria Math"/>
                <w:szCs w:val="21"/>
              </w:rPr>
            </m:ctrlPr>
          </m:sSupPr>
          <m:e>
            <m:r>
              <w:rPr>
                <w:rFonts w:ascii="Cambria Math" w:eastAsiaTheme="minorEastAsia" w:hAnsi="Cambria Math"/>
                <w:szCs w:val="21"/>
              </w:rPr>
              <m:t>x</m:t>
            </m:r>
          </m:e>
          <m:sup>
            <m:r>
              <w:rPr>
                <w:rFonts w:ascii="Cambria Math" w:eastAsiaTheme="minorEastAsia" w:hAnsi="Cambria Math"/>
                <w:szCs w:val="21"/>
              </w:rPr>
              <m:t>T</m:t>
            </m:r>
          </m:sup>
        </m:sSup>
      </m:oMath>
      <w:r w:rsidRPr="004D4756">
        <w:rPr>
          <w:rFonts w:asciiTheme="minorEastAsia" w:eastAsiaTheme="minorEastAsia" w:hAnsiTheme="minorEastAsia"/>
          <w:szCs w:val="21"/>
        </w:rPr>
        <w:t>（这里</w:t>
      </w:r>
      <m:oMath>
        <m:sSup>
          <m:sSupPr>
            <m:ctrlPr>
              <w:rPr>
                <w:rFonts w:ascii="Cambria Math" w:eastAsiaTheme="minorEastAsia" w:hAnsi="Cambria Math"/>
                <w:szCs w:val="21"/>
              </w:rPr>
            </m:ctrlPr>
          </m:sSupPr>
          <m:e>
            <m:r>
              <w:rPr>
                <w:rFonts w:ascii="Cambria Math" w:eastAsiaTheme="minorEastAsia" w:hAnsi="Cambria Math"/>
                <w:szCs w:val="21"/>
              </w:rPr>
              <m:t>x</m:t>
            </m:r>
          </m:e>
          <m:sup>
            <m:r>
              <w:rPr>
                <w:rFonts w:ascii="Cambria Math" w:eastAsiaTheme="minorEastAsia" w:hAnsi="Cambria Math"/>
                <w:szCs w:val="21"/>
              </w:rPr>
              <m:t>T</m:t>
            </m:r>
          </m:sup>
        </m:sSup>
        <m:r>
          <w:rPr>
            <w:rFonts w:ascii="Cambria Math" w:eastAsiaTheme="minorEastAsia" w:hAnsi="Cambria Math"/>
            <w:szCs w:val="21"/>
          </w:rPr>
          <m:t>x</m:t>
        </m:r>
      </m:oMath>
      <w:r w:rsidRPr="004D4756">
        <w:rPr>
          <w:rFonts w:asciiTheme="minorEastAsia" w:eastAsiaTheme="minorEastAsia" w:hAnsiTheme="minorEastAsia"/>
          <w:szCs w:val="21"/>
        </w:rPr>
        <w:t>的转置）。</w:t>
      </w:r>
    </w:p>
    <w:p w14:paraId="7A1C5DAD" w14:textId="77777777" w:rsidR="00B94259" w:rsidRPr="004D4756" w:rsidRDefault="00000000" w:rsidP="004D4756">
      <w:pPr>
        <w:widowControl/>
        <w:numPr>
          <w:ilvl w:val="0"/>
          <w:numId w:val="25"/>
        </w:numPr>
        <w:spacing w:after="200" w:line="360" w:lineRule="auto"/>
        <w:jc w:val="left"/>
        <w:rPr>
          <w:rFonts w:asciiTheme="minorEastAsia" w:eastAsiaTheme="minorEastAsia" w:hAnsiTheme="minorEastAsia"/>
          <w:szCs w:val="21"/>
        </w:rPr>
      </w:pPr>
      <m:oMath>
        <m:sSub>
          <m:sSubPr>
            <m:ctrlPr>
              <w:rPr>
                <w:rFonts w:ascii="Cambria Math" w:eastAsiaTheme="minorEastAsia" w:hAnsi="Cambria Math"/>
                <w:szCs w:val="21"/>
              </w:rPr>
            </m:ctrlPr>
          </m:sSubPr>
          <m:e>
            <m:r>
              <w:rPr>
                <w:rFonts w:ascii="Cambria Math" w:eastAsiaTheme="minorEastAsia" w:hAnsi="Cambria Math"/>
                <w:szCs w:val="21"/>
              </w:rPr>
              <m:t>x</m:t>
            </m:r>
          </m:e>
          <m:sub>
            <m:r>
              <w:rPr>
                <w:rFonts w:ascii="Cambria Math" w:eastAsiaTheme="minorEastAsia" w:hAnsi="Cambria Math"/>
                <w:szCs w:val="21"/>
              </w:rPr>
              <m:t>i</m:t>
            </m:r>
          </m:sub>
        </m:sSub>
      </m:oMath>
      <w:r w:rsidR="00B94259" w:rsidRPr="004D4756">
        <w:rPr>
          <w:rFonts w:asciiTheme="minorEastAsia" w:eastAsiaTheme="minorEastAsia" w:hAnsiTheme="minorEastAsia"/>
          <w:szCs w:val="21"/>
        </w:rPr>
        <w:t>表示向量</w:t>
      </w:r>
      <m:oMath>
        <m:r>
          <w:rPr>
            <w:rFonts w:ascii="Cambria Math" w:eastAsiaTheme="minorEastAsia" w:hAnsi="Cambria Math"/>
            <w:szCs w:val="21"/>
          </w:rPr>
          <m:t>x</m:t>
        </m:r>
      </m:oMath>
      <w:r w:rsidR="00B94259" w:rsidRPr="004D4756">
        <w:rPr>
          <w:rFonts w:asciiTheme="minorEastAsia" w:eastAsiaTheme="minorEastAsia" w:hAnsiTheme="minorEastAsia"/>
          <w:szCs w:val="21"/>
        </w:rPr>
        <w:t>的第</w:t>
      </w:r>
      <m:oMath>
        <m:r>
          <w:rPr>
            <w:rFonts w:ascii="Cambria Math" w:eastAsiaTheme="minorEastAsia" w:hAnsi="Cambria Math"/>
            <w:szCs w:val="21"/>
          </w:rPr>
          <m:t>i</m:t>
        </m:r>
      </m:oMath>
      <w:proofErr w:type="gramStart"/>
      <w:r w:rsidR="00B94259" w:rsidRPr="004D4756">
        <w:rPr>
          <w:rFonts w:asciiTheme="minorEastAsia" w:eastAsiaTheme="minorEastAsia" w:hAnsiTheme="minorEastAsia"/>
          <w:szCs w:val="21"/>
        </w:rPr>
        <w:t>个</w:t>
      </w:r>
      <w:proofErr w:type="gramEnd"/>
      <w:r w:rsidR="00B94259" w:rsidRPr="004D4756">
        <w:rPr>
          <w:rFonts w:asciiTheme="minorEastAsia" w:eastAsiaTheme="minorEastAsia" w:hAnsiTheme="minorEastAsia"/>
          <w:szCs w:val="21"/>
        </w:rPr>
        <w:t>元素</w:t>
      </w:r>
    </w:p>
    <w:p w14:paraId="2D42BE25" w14:textId="77777777" w:rsidR="00B94259" w:rsidRPr="004D4756" w:rsidRDefault="00B94259" w:rsidP="004D4756">
      <w:pPr>
        <w:pStyle w:val="Compact"/>
        <w:spacing w:line="360" w:lineRule="auto"/>
        <w:rPr>
          <w:rFonts w:asciiTheme="minorEastAsia" w:hAnsiTheme="minorEastAsia"/>
          <w:sz w:val="21"/>
          <w:szCs w:val="21"/>
        </w:rPr>
      </w:pPr>
      <m:oMathPara>
        <m:oMathParaPr>
          <m:jc m:val="center"/>
        </m:oMathParaPr>
        <m:oMath>
          <m:r>
            <w:rPr>
              <w:rFonts w:ascii="Cambria Math" w:hAnsi="Cambria Math"/>
              <w:sz w:val="21"/>
              <w:szCs w:val="21"/>
            </w:rPr>
            <m:t>x=</m:t>
          </m:r>
          <m:d>
            <m:dPr>
              <m:begChr m:val="["/>
              <m:endChr m:val="]"/>
              <m:ctrlPr>
                <w:rPr>
                  <w:rFonts w:ascii="Cambria Math" w:hAnsi="Cambria Math"/>
                  <w:sz w:val="21"/>
                  <w:szCs w:val="21"/>
                </w:rPr>
              </m:ctrlPr>
            </m:dPr>
            <m:e>
              <m:m>
                <m:mPr>
                  <m:plcHide m:val="1"/>
                  <m:mcs>
                    <m:mc>
                      <m:mcPr>
                        <m:count m:val="1"/>
                        <m:mcJc m:val="center"/>
                      </m:mcPr>
                    </m:mc>
                  </m:mcs>
                  <m:ctrlPr>
                    <w:rPr>
                      <w:rFonts w:ascii="Cambria Math" w:hAnsi="Cambria Math"/>
                      <w:sz w:val="21"/>
                      <w:szCs w:val="21"/>
                    </w:rPr>
                  </m:ctrlPr>
                </m:mPr>
                <m:mr>
                  <m:e>
                    <m:sSub>
                      <m:sSubPr>
                        <m:ctrlPr>
                          <w:rPr>
                            <w:rFonts w:ascii="Cambria Math" w:hAnsi="Cambria Math"/>
                            <w:sz w:val="21"/>
                            <w:szCs w:val="21"/>
                          </w:rPr>
                        </m:ctrlPr>
                      </m:sSubPr>
                      <m:e>
                        <m:r>
                          <w:rPr>
                            <w:rFonts w:ascii="Cambria Math" w:hAnsi="Cambria Math"/>
                            <w:sz w:val="21"/>
                            <w:szCs w:val="21"/>
                          </w:rPr>
                          <m:t>x</m:t>
                        </m:r>
                      </m:e>
                      <m:sub>
                        <m:r>
                          <w:rPr>
                            <w:rFonts w:ascii="Cambria Math" w:hAnsi="Cambria Math"/>
                            <w:sz w:val="21"/>
                            <w:szCs w:val="21"/>
                          </w:rPr>
                          <m:t>1</m:t>
                        </m:r>
                      </m:sub>
                    </m:sSub>
                  </m:e>
                </m:mr>
                <m:mr>
                  <m:e>
                    <m:sSub>
                      <m:sSubPr>
                        <m:ctrlPr>
                          <w:rPr>
                            <w:rFonts w:ascii="Cambria Math" w:hAnsi="Cambria Math"/>
                            <w:sz w:val="21"/>
                            <w:szCs w:val="21"/>
                          </w:rPr>
                        </m:ctrlPr>
                      </m:sSubPr>
                      <m:e>
                        <m:r>
                          <w:rPr>
                            <w:rFonts w:ascii="Cambria Math" w:hAnsi="Cambria Math"/>
                            <w:sz w:val="21"/>
                            <w:szCs w:val="21"/>
                          </w:rPr>
                          <m:t>x</m:t>
                        </m:r>
                      </m:e>
                      <m:sub>
                        <m:r>
                          <w:rPr>
                            <w:rFonts w:ascii="Cambria Math" w:hAnsi="Cambria Math"/>
                            <w:sz w:val="21"/>
                            <w:szCs w:val="21"/>
                          </w:rPr>
                          <m:t>2</m:t>
                        </m:r>
                      </m:sub>
                    </m:sSub>
                  </m:e>
                </m:mr>
                <m:mr>
                  <m:e>
                    <m:r>
                      <w:rPr>
                        <w:rFonts w:ascii="Cambria Math" w:hAnsi="Cambria Math"/>
                        <w:sz w:val="21"/>
                        <w:szCs w:val="21"/>
                      </w:rPr>
                      <m:t>⋮</m:t>
                    </m:r>
                  </m:e>
                </m:mr>
                <m:mr>
                  <m:e>
                    <m:sSub>
                      <m:sSubPr>
                        <m:ctrlPr>
                          <w:rPr>
                            <w:rFonts w:ascii="Cambria Math" w:hAnsi="Cambria Math"/>
                            <w:sz w:val="21"/>
                            <w:szCs w:val="21"/>
                          </w:rPr>
                        </m:ctrlPr>
                      </m:sSubPr>
                      <m:e>
                        <m:r>
                          <w:rPr>
                            <w:rFonts w:ascii="Cambria Math" w:hAnsi="Cambria Math"/>
                            <w:sz w:val="21"/>
                            <w:szCs w:val="21"/>
                          </w:rPr>
                          <m:t>x</m:t>
                        </m:r>
                      </m:e>
                      <m:sub>
                        <m:r>
                          <w:rPr>
                            <w:rFonts w:ascii="Cambria Math" w:hAnsi="Cambria Math"/>
                            <w:sz w:val="21"/>
                            <w:szCs w:val="21"/>
                          </w:rPr>
                          <m:t>n</m:t>
                        </m:r>
                      </m:sub>
                    </m:sSub>
                  </m:e>
                </m:mr>
              </m:m>
            </m:e>
          </m:d>
        </m:oMath>
      </m:oMathPara>
    </w:p>
    <w:p w14:paraId="74855480" w14:textId="77777777" w:rsidR="00B94259" w:rsidRPr="004D4756" w:rsidRDefault="00B94259" w:rsidP="004D4756">
      <w:pPr>
        <w:widowControl/>
        <w:numPr>
          <w:ilvl w:val="0"/>
          <w:numId w:val="25"/>
        </w:numPr>
        <w:spacing w:after="200" w:line="360" w:lineRule="auto"/>
        <w:jc w:val="left"/>
        <w:rPr>
          <w:rFonts w:asciiTheme="minorEastAsia" w:eastAsiaTheme="minorEastAsia" w:hAnsiTheme="minorEastAsia"/>
          <w:szCs w:val="21"/>
        </w:rPr>
      </w:pPr>
      <w:r w:rsidRPr="004D4756">
        <w:rPr>
          <w:rFonts w:asciiTheme="minorEastAsia" w:eastAsiaTheme="minorEastAsia" w:hAnsiTheme="minorEastAsia"/>
          <w:szCs w:val="21"/>
        </w:rPr>
        <w:lastRenderedPageBreak/>
        <w:t xml:space="preserve">我们使用符号 </w:t>
      </w:r>
      <m:oMath>
        <m:sSub>
          <m:sSubPr>
            <m:ctrlPr>
              <w:rPr>
                <w:rFonts w:ascii="Cambria Math" w:eastAsiaTheme="minorEastAsia" w:hAnsi="Cambria Math"/>
                <w:szCs w:val="21"/>
              </w:rPr>
            </m:ctrlPr>
          </m:sSubPr>
          <m:e>
            <m:r>
              <w:rPr>
                <w:rFonts w:ascii="Cambria Math" w:eastAsiaTheme="minorEastAsia" w:hAnsi="Cambria Math"/>
                <w:szCs w:val="21"/>
              </w:rPr>
              <m:t>a</m:t>
            </m:r>
          </m:e>
          <m:sub>
            <m:r>
              <w:rPr>
                <w:rFonts w:ascii="Cambria Math" w:eastAsiaTheme="minorEastAsia" w:hAnsi="Cambria Math"/>
                <w:szCs w:val="21"/>
              </w:rPr>
              <m:t>ij</m:t>
            </m:r>
          </m:sub>
        </m:sSub>
      </m:oMath>
      <w:r w:rsidRPr="004D4756">
        <w:rPr>
          <w:rFonts w:asciiTheme="minorEastAsia" w:eastAsiaTheme="minorEastAsia" w:hAnsiTheme="minorEastAsia"/>
          <w:szCs w:val="21"/>
        </w:rPr>
        <w:t>（或</w:t>
      </w:r>
      <m:oMath>
        <m:sSub>
          <m:sSubPr>
            <m:ctrlPr>
              <w:rPr>
                <w:rFonts w:ascii="Cambria Math" w:eastAsiaTheme="minorEastAsia" w:hAnsi="Cambria Math"/>
                <w:szCs w:val="21"/>
              </w:rPr>
            </m:ctrlPr>
          </m:sSubPr>
          <m:e>
            <m:r>
              <w:rPr>
                <w:rFonts w:ascii="Cambria Math" w:eastAsiaTheme="minorEastAsia" w:hAnsi="Cambria Math"/>
                <w:szCs w:val="21"/>
              </w:rPr>
              <m:t>A</m:t>
            </m:r>
          </m:e>
          <m:sub>
            <m:r>
              <w:rPr>
                <w:rFonts w:ascii="Cambria Math" w:eastAsiaTheme="minorEastAsia" w:hAnsi="Cambria Math"/>
                <w:szCs w:val="21"/>
              </w:rPr>
              <m:t>ij</m:t>
            </m:r>
          </m:sub>
        </m:sSub>
      </m:oMath>
      <w:r w:rsidRPr="004D4756">
        <w:rPr>
          <w:rFonts w:asciiTheme="minorEastAsia" w:eastAsiaTheme="minorEastAsia" w:hAnsiTheme="minorEastAsia"/>
          <w:szCs w:val="21"/>
        </w:rPr>
        <w:t>,</w:t>
      </w:r>
      <m:oMath>
        <m:sSub>
          <m:sSubPr>
            <m:ctrlPr>
              <w:rPr>
                <w:rFonts w:ascii="Cambria Math" w:eastAsiaTheme="minorEastAsia" w:hAnsi="Cambria Math"/>
                <w:szCs w:val="21"/>
              </w:rPr>
            </m:ctrlPr>
          </m:sSubPr>
          <m:e>
            <m:r>
              <w:rPr>
                <w:rFonts w:ascii="Cambria Math" w:eastAsiaTheme="minorEastAsia" w:hAnsi="Cambria Math"/>
                <w:szCs w:val="21"/>
              </w:rPr>
              <m:t>A</m:t>
            </m:r>
          </m:e>
          <m:sub>
            <m:r>
              <w:rPr>
                <w:rFonts w:ascii="Cambria Math" w:eastAsiaTheme="minorEastAsia" w:hAnsi="Cambria Math"/>
                <w:szCs w:val="21"/>
              </w:rPr>
              <m:t>i,j</m:t>
            </m:r>
          </m:sub>
        </m:sSub>
      </m:oMath>
      <w:r w:rsidRPr="004D4756">
        <w:rPr>
          <w:rFonts w:asciiTheme="minorEastAsia" w:eastAsiaTheme="minorEastAsia" w:hAnsiTheme="minorEastAsia"/>
          <w:szCs w:val="21"/>
        </w:rPr>
        <w:t xml:space="preserve">等）来表示第 </w:t>
      </w:r>
      <m:oMath>
        <m:r>
          <w:rPr>
            <w:rFonts w:ascii="Cambria Math" w:eastAsiaTheme="minorEastAsia" w:hAnsi="Cambria Math"/>
            <w:szCs w:val="21"/>
          </w:rPr>
          <m:t>i</m:t>
        </m:r>
      </m:oMath>
      <w:r w:rsidRPr="004D4756">
        <w:rPr>
          <w:rFonts w:asciiTheme="minorEastAsia" w:eastAsiaTheme="minorEastAsia" w:hAnsiTheme="minorEastAsia"/>
          <w:szCs w:val="21"/>
        </w:rPr>
        <w:t xml:space="preserve"> 行和第</w:t>
      </w:r>
      <m:oMath>
        <m:r>
          <w:rPr>
            <w:rFonts w:ascii="Cambria Math" w:eastAsiaTheme="minorEastAsia" w:hAnsi="Cambria Math"/>
            <w:szCs w:val="21"/>
          </w:rPr>
          <m:t>j</m:t>
        </m:r>
      </m:oMath>
      <w:r w:rsidRPr="004D4756">
        <w:rPr>
          <w:rFonts w:asciiTheme="minorEastAsia" w:eastAsiaTheme="minorEastAsia" w:hAnsiTheme="minorEastAsia"/>
          <w:szCs w:val="21"/>
        </w:rPr>
        <w:t xml:space="preserve">列中的 </w:t>
      </w:r>
      <m:oMath>
        <m:r>
          <w:rPr>
            <w:rFonts w:ascii="Cambria Math" w:eastAsiaTheme="minorEastAsia" w:hAnsi="Cambria Math"/>
            <w:szCs w:val="21"/>
          </w:rPr>
          <m:t>A</m:t>
        </m:r>
      </m:oMath>
      <w:r w:rsidRPr="004D4756">
        <w:rPr>
          <w:rFonts w:asciiTheme="minorEastAsia" w:eastAsiaTheme="minorEastAsia" w:hAnsiTheme="minorEastAsia"/>
          <w:szCs w:val="21"/>
        </w:rPr>
        <w:t xml:space="preserve"> 的元素：</w:t>
      </w:r>
    </w:p>
    <w:p w14:paraId="3A07A225" w14:textId="77777777" w:rsidR="00B94259" w:rsidRPr="004D4756" w:rsidRDefault="00B94259" w:rsidP="004D4756">
      <w:pPr>
        <w:pStyle w:val="Compact"/>
        <w:spacing w:line="360" w:lineRule="auto"/>
        <w:rPr>
          <w:rFonts w:asciiTheme="minorEastAsia" w:hAnsiTheme="minorEastAsia"/>
          <w:sz w:val="21"/>
          <w:szCs w:val="21"/>
        </w:rPr>
      </w:pPr>
      <m:oMathPara>
        <m:oMathParaPr>
          <m:jc m:val="center"/>
        </m:oMathParaPr>
        <m:oMath>
          <m:r>
            <w:rPr>
              <w:rFonts w:ascii="Cambria Math" w:hAnsi="Cambria Math"/>
              <w:sz w:val="21"/>
              <w:szCs w:val="21"/>
            </w:rPr>
            <m:t>A=</m:t>
          </m:r>
          <m:d>
            <m:dPr>
              <m:begChr m:val="["/>
              <m:endChr m:val="]"/>
              <m:ctrlPr>
                <w:rPr>
                  <w:rFonts w:ascii="Cambria Math" w:hAnsi="Cambria Math"/>
                  <w:sz w:val="21"/>
                  <w:szCs w:val="21"/>
                </w:rPr>
              </m:ctrlPr>
            </m:dPr>
            <m:e>
              <m:m>
                <m:mPr>
                  <m:plcHide m:val="1"/>
                  <m:mcs>
                    <m:mc>
                      <m:mcPr>
                        <m:count m:val="4"/>
                        <m:mcJc m:val="center"/>
                      </m:mcPr>
                    </m:mc>
                  </m:mcs>
                  <m:ctrlPr>
                    <w:rPr>
                      <w:rFonts w:ascii="Cambria Math" w:hAnsi="Cambria Math"/>
                      <w:sz w:val="21"/>
                      <w:szCs w:val="21"/>
                    </w:rPr>
                  </m:ctrlPr>
                </m:mPr>
                <m:mr>
                  <m:e>
                    <m:sSub>
                      <m:sSubPr>
                        <m:ctrlPr>
                          <w:rPr>
                            <w:rFonts w:ascii="Cambria Math" w:hAnsi="Cambria Math"/>
                            <w:sz w:val="21"/>
                            <w:szCs w:val="21"/>
                          </w:rPr>
                        </m:ctrlPr>
                      </m:sSubPr>
                      <m:e>
                        <m:r>
                          <w:rPr>
                            <w:rFonts w:ascii="Cambria Math" w:hAnsi="Cambria Math"/>
                            <w:sz w:val="21"/>
                            <w:szCs w:val="21"/>
                          </w:rPr>
                          <m:t>a</m:t>
                        </m:r>
                      </m:e>
                      <m:sub>
                        <m:r>
                          <w:rPr>
                            <w:rFonts w:ascii="Cambria Math" w:hAnsi="Cambria Math"/>
                            <w:sz w:val="21"/>
                            <w:szCs w:val="21"/>
                          </w:rPr>
                          <m:t>11</m:t>
                        </m:r>
                      </m:sub>
                    </m:sSub>
                  </m:e>
                  <m:e>
                    <m:sSub>
                      <m:sSubPr>
                        <m:ctrlPr>
                          <w:rPr>
                            <w:rFonts w:ascii="Cambria Math" w:hAnsi="Cambria Math"/>
                            <w:sz w:val="21"/>
                            <w:szCs w:val="21"/>
                          </w:rPr>
                        </m:ctrlPr>
                      </m:sSubPr>
                      <m:e>
                        <m:r>
                          <w:rPr>
                            <w:rFonts w:ascii="Cambria Math" w:hAnsi="Cambria Math"/>
                            <w:sz w:val="21"/>
                            <w:szCs w:val="21"/>
                          </w:rPr>
                          <m:t>a</m:t>
                        </m:r>
                      </m:e>
                      <m:sub>
                        <m:r>
                          <w:rPr>
                            <w:rFonts w:ascii="Cambria Math" w:hAnsi="Cambria Math"/>
                            <w:sz w:val="21"/>
                            <w:szCs w:val="21"/>
                          </w:rPr>
                          <m:t>12</m:t>
                        </m:r>
                      </m:sub>
                    </m:sSub>
                  </m:e>
                  <m:e>
                    <m:r>
                      <w:rPr>
                        <w:rFonts w:ascii="Cambria Math" w:hAnsi="Cambria Math"/>
                        <w:sz w:val="21"/>
                        <w:szCs w:val="21"/>
                      </w:rPr>
                      <m:t>⋯</m:t>
                    </m:r>
                  </m:e>
                  <m:e>
                    <m:sSub>
                      <m:sSubPr>
                        <m:ctrlPr>
                          <w:rPr>
                            <w:rFonts w:ascii="Cambria Math" w:hAnsi="Cambria Math"/>
                            <w:sz w:val="21"/>
                            <w:szCs w:val="21"/>
                          </w:rPr>
                        </m:ctrlPr>
                      </m:sSubPr>
                      <m:e>
                        <m:r>
                          <w:rPr>
                            <w:rFonts w:ascii="Cambria Math" w:hAnsi="Cambria Math"/>
                            <w:sz w:val="21"/>
                            <w:szCs w:val="21"/>
                          </w:rPr>
                          <m:t>a</m:t>
                        </m:r>
                      </m:e>
                      <m:sub>
                        <m:r>
                          <w:rPr>
                            <w:rFonts w:ascii="Cambria Math" w:hAnsi="Cambria Math"/>
                            <w:sz w:val="21"/>
                            <w:szCs w:val="21"/>
                          </w:rPr>
                          <m:t>1n</m:t>
                        </m:r>
                      </m:sub>
                    </m:sSub>
                  </m:e>
                </m:mr>
                <m:mr>
                  <m:e>
                    <m:sSub>
                      <m:sSubPr>
                        <m:ctrlPr>
                          <w:rPr>
                            <w:rFonts w:ascii="Cambria Math" w:hAnsi="Cambria Math"/>
                            <w:sz w:val="21"/>
                            <w:szCs w:val="21"/>
                          </w:rPr>
                        </m:ctrlPr>
                      </m:sSubPr>
                      <m:e>
                        <m:r>
                          <w:rPr>
                            <w:rFonts w:ascii="Cambria Math" w:hAnsi="Cambria Math"/>
                            <w:sz w:val="21"/>
                            <w:szCs w:val="21"/>
                          </w:rPr>
                          <m:t>a</m:t>
                        </m:r>
                      </m:e>
                      <m:sub>
                        <m:r>
                          <w:rPr>
                            <w:rFonts w:ascii="Cambria Math" w:hAnsi="Cambria Math"/>
                            <w:sz w:val="21"/>
                            <w:szCs w:val="21"/>
                          </w:rPr>
                          <m:t>21</m:t>
                        </m:r>
                      </m:sub>
                    </m:sSub>
                  </m:e>
                  <m:e>
                    <m:sSub>
                      <m:sSubPr>
                        <m:ctrlPr>
                          <w:rPr>
                            <w:rFonts w:ascii="Cambria Math" w:hAnsi="Cambria Math"/>
                            <w:sz w:val="21"/>
                            <w:szCs w:val="21"/>
                          </w:rPr>
                        </m:ctrlPr>
                      </m:sSubPr>
                      <m:e>
                        <m:r>
                          <w:rPr>
                            <w:rFonts w:ascii="Cambria Math" w:hAnsi="Cambria Math"/>
                            <w:sz w:val="21"/>
                            <w:szCs w:val="21"/>
                          </w:rPr>
                          <m:t>a</m:t>
                        </m:r>
                      </m:e>
                      <m:sub>
                        <m:r>
                          <w:rPr>
                            <w:rFonts w:ascii="Cambria Math" w:hAnsi="Cambria Math"/>
                            <w:sz w:val="21"/>
                            <w:szCs w:val="21"/>
                          </w:rPr>
                          <m:t>22</m:t>
                        </m:r>
                      </m:sub>
                    </m:sSub>
                  </m:e>
                  <m:e>
                    <m:r>
                      <w:rPr>
                        <w:rFonts w:ascii="Cambria Math" w:hAnsi="Cambria Math"/>
                        <w:sz w:val="21"/>
                        <w:szCs w:val="21"/>
                      </w:rPr>
                      <m:t>⋯</m:t>
                    </m:r>
                  </m:e>
                  <m:e>
                    <m:sSub>
                      <m:sSubPr>
                        <m:ctrlPr>
                          <w:rPr>
                            <w:rFonts w:ascii="Cambria Math" w:hAnsi="Cambria Math"/>
                            <w:sz w:val="21"/>
                            <w:szCs w:val="21"/>
                          </w:rPr>
                        </m:ctrlPr>
                      </m:sSubPr>
                      <m:e>
                        <m:r>
                          <w:rPr>
                            <w:rFonts w:ascii="Cambria Math" w:hAnsi="Cambria Math"/>
                            <w:sz w:val="21"/>
                            <w:szCs w:val="21"/>
                          </w:rPr>
                          <m:t>a</m:t>
                        </m:r>
                      </m:e>
                      <m:sub>
                        <m:r>
                          <w:rPr>
                            <w:rFonts w:ascii="Cambria Math" w:hAnsi="Cambria Math"/>
                            <w:sz w:val="21"/>
                            <w:szCs w:val="21"/>
                          </w:rPr>
                          <m:t>2n</m:t>
                        </m:r>
                      </m:sub>
                    </m:sSub>
                  </m:e>
                </m:mr>
                <m:mr>
                  <m:e>
                    <m:r>
                      <w:rPr>
                        <w:rFonts w:ascii="Cambria Math" w:hAnsi="Cambria Math"/>
                        <w:sz w:val="21"/>
                        <w:szCs w:val="21"/>
                      </w:rPr>
                      <m:t>⋮</m:t>
                    </m:r>
                  </m:e>
                  <m:e>
                    <m:r>
                      <w:rPr>
                        <w:rFonts w:ascii="Cambria Math" w:hAnsi="Cambria Math"/>
                        <w:sz w:val="21"/>
                        <w:szCs w:val="21"/>
                      </w:rPr>
                      <m:t>⋮</m:t>
                    </m:r>
                  </m:e>
                  <m:e>
                    <m:r>
                      <w:rPr>
                        <w:rFonts w:ascii="Cambria Math" w:hAnsi="Cambria Math"/>
                        <w:sz w:val="21"/>
                        <w:szCs w:val="21"/>
                      </w:rPr>
                      <m:t>⋱</m:t>
                    </m:r>
                  </m:e>
                  <m:e>
                    <m:r>
                      <w:rPr>
                        <w:rFonts w:ascii="Cambria Math" w:hAnsi="Cambria Math"/>
                        <w:sz w:val="21"/>
                        <w:szCs w:val="21"/>
                      </w:rPr>
                      <m:t>⋮</m:t>
                    </m:r>
                  </m:e>
                </m:mr>
                <m:mr>
                  <m:e>
                    <m:sSub>
                      <m:sSubPr>
                        <m:ctrlPr>
                          <w:rPr>
                            <w:rFonts w:ascii="Cambria Math" w:hAnsi="Cambria Math"/>
                            <w:sz w:val="21"/>
                            <w:szCs w:val="21"/>
                          </w:rPr>
                        </m:ctrlPr>
                      </m:sSubPr>
                      <m:e>
                        <m:r>
                          <w:rPr>
                            <w:rFonts w:ascii="Cambria Math" w:hAnsi="Cambria Math"/>
                            <w:sz w:val="21"/>
                            <w:szCs w:val="21"/>
                          </w:rPr>
                          <m:t>a</m:t>
                        </m:r>
                      </m:e>
                      <m:sub>
                        <m:r>
                          <w:rPr>
                            <w:rFonts w:ascii="Cambria Math" w:hAnsi="Cambria Math"/>
                            <w:sz w:val="21"/>
                            <w:szCs w:val="21"/>
                          </w:rPr>
                          <m:t>m1</m:t>
                        </m:r>
                      </m:sub>
                    </m:sSub>
                  </m:e>
                  <m:e>
                    <m:sSub>
                      <m:sSubPr>
                        <m:ctrlPr>
                          <w:rPr>
                            <w:rFonts w:ascii="Cambria Math" w:hAnsi="Cambria Math"/>
                            <w:sz w:val="21"/>
                            <w:szCs w:val="21"/>
                          </w:rPr>
                        </m:ctrlPr>
                      </m:sSubPr>
                      <m:e>
                        <m:r>
                          <w:rPr>
                            <w:rFonts w:ascii="Cambria Math" w:hAnsi="Cambria Math"/>
                            <w:sz w:val="21"/>
                            <w:szCs w:val="21"/>
                          </w:rPr>
                          <m:t>a</m:t>
                        </m:r>
                      </m:e>
                      <m:sub>
                        <m:r>
                          <w:rPr>
                            <w:rFonts w:ascii="Cambria Math" w:hAnsi="Cambria Math"/>
                            <w:sz w:val="21"/>
                            <w:szCs w:val="21"/>
                          </w:rPr>
                          <m:t>m2</m:t>
                        </m:r>
                      </m:sub>
                    </m:sSub>
                  </m:e>
                  <m:e>
                    <m:r>
                      <w:rPr>
                        <w:rFonts w:ascii="Cambria Math" w:hAnsi="Cambria Math"/>
                        <w:sz w:val="21"/>
                        <w:szCs w:val="21"/>
                      </w:rPr>
                      <m:t>⋯</m:t>
                    </m:r>
                  </m:e>
                  <m:e>
                    <m:sSub>
                      <m:sSubPr>
                        <m:ctrlPr>
                          <w:rPr>
                            <w:rFonts w:ascii="Cambria Math" w:hAnsi="Cambria Math"/>
                            <w:sz w:val="21"/>
                            <w:szCs w:val="21"/>
                          </w:rPr>
                        </m:ctrlPr>
                      </m:sSubPr>
                      <m:e>
                        <m:r>
                          <w:rPr>
                            <w:rFonts w:ascii="Cambria Math" w:hAnsi="Cambria Math"/>
                            <w:sz w:val="21"/>
                            <w:szCs w:val="21"/>
                          </w:rPr>
                          <m:t>a</m:t>
                        </m:r>
                      </m:e>
                      <m:sub>
                        <m:r>
                          <w:rPr>
                            <w:rFonts w:ascii="Cambria Math" w:hAnsi="Cambria Math"/>
                            <w:sz w:val="21"/>
                            <w:szCs w:val="21"/>
                          </w:rPr>
                          <m:t>mn</m:t>
                        </m:r>
                      </m:sub>
                    </m:sSub>
                  </m:e>
                </m:mr>
              </m:m>
            </m:e>
          </m:d>
        </m:oMath>
      </m:oMathPara>
    </w:p>
    <w:p w14:paraId="51E431CB" w14:textId="77777777" w:rsidR="00B94259" w:rsidRPr="004D4756" w:rsidRDefault="00B94259" w:rsidP="004D4756">
      <w:pPr>
        <w:widowControl/>
        <w:numPr>
          <w:ilvl w:val="0"/>
          <w:numId w:val="25"/>
        </w:numPr>
        <w:spacing w:after="200" w:line="360" w:lineRule="auto"/>
        <w:jc w:val="left"/>
        <w:rPr>
          <w:rFonts w:asciiTheme="minorEastAsia" w:eastAsiaTheme="minorEastAsia" w:hAnsiTheme="minorEastAsia"/>
          <w:szCs w:val="21"/>
        </w:rPr>
      </w:pPr>
      <w:r w:rsidRPr="004D4756">
        <w:rPr>
          <w:rFonts w:asciiTheme="minorEastAsia" w:eastAsiaTheme="minorEastAsia" w:hAnsiTheme="minorEastAsia"/>
          <w:szCs w:val="21"/>
        </w:rPr>
        <w:t>我们用</w:t>
      </w:r>
      <m:oMath>
        <m:sSup>
          <m:sSupPr>
            <m:ctrlPr>
              <w:rPr>
                <w:rFonts w:ascii="Cambria Math" w:eastAsiaTheme="minorEastAsia" w:hAnsi="Cambria Math"/>
                <w:szCs w:val="21"/>
              </w:rPr>
            </m:ctrlPr>
          </m:sSupPr>
          <m:e>
            <m:r>
              <w:rPr>
                <w:rFonts w:ascii="Cambria Math" w:eastAsiaTheme="minorEastAsia" w:hAnsi="Cambria Math"/>
                <w:szCs w:val="21"/>
              </w:rPr>
              <m:t>a</m:t>
            </m:r>
          </m:e>
          <m:sup>
            <m:r>
              <w:rPr>
                <w:rFonts w:ascii="Cambria Math" w:eastAsiaTheme="minorEastAsia" w:hAnsi="Cambria Math"/>
                <w:szCs w:val="21"/>
              </w:rPr>
              <m:t>j</m:t>
            </m:r>
          </m:sup>
        </m:sSup>
      </m:oMath>
      <w:r w:rsidRPr="004D4756">
        <w:rPr>
          <w:rFonts w:asciiTheme="minorEastAsia" w:eastAsiaTheme="minorEastAsia" w:hAnsiTheme="minorEastAsia"/>
          <w:szCs w:val="21"/>
        </w:rPr>
        <w:t>或者</w:t>
      </w:r>
      <m:oMath>
        <m:sSub>
          <m:sSubPr>
            <m:ctrlPr>
              <w:rPr>
                <w:rFonts w:ascii="Cambria Math" w:eastAsiaTheme="minorEastAsia" w:hAnsi="Cambria Math"/>
                <w:szCs w:val="21"/>
              </w:rPr>
            </m:ctrlPr>
          </m:sSubPr>
          <m:e>
            <m:r>
              <w:rPr>
                <w:rFonts w:ascii="Cambria Math" w:eastAsiaTheme="minorEastAsia" w:hAnsi="Cambria Math"/>
                <w:szCs w:val="21"/>
              </w:rPr>
              <m:t>A</m:t>
            </m:r>
          </m:e>
          <m:sub>
            <m:r>
              <w:rPr>
                <w:rFonts w:ascii="Cambria Math" w:eastAsiaTheme="minorEastAsia" w:hAnsi="Cambria Math"/>
                <w:szCs w:val="21"/>
              </w:rPr>
              <m:t>:,j</m:t>
            </m:r>
          </m:sub>
        </m:sSub>
      </m:oMath>
      <w:r w:rsidRPr="004D4756">
        <w:rPr>
          <w:rFonts w:asciiTheme="minorEastAsia" w:eastAsiaTheme="minorEastAsia" w:hAnsiTheme="minorEastAsia"/>
          <w:szCs w:val="21"/>
        </w:rPr>
        <w:t>表示矩阵</w:t>
      </w:r>
      <m:oMath>
        <m:r>
          <w:rPr>
            <w:rFonts w:ascii="Cambria Math" w:eastAsiaTheme="minorEastAsia" w:hAnsi="Cambria Math"/>
            <w:szCs w:val="21"/>
          </w:rPr>
          <m:t>A</m:t>
        </m:r>
      </m:oMath>
      <w:r w:rsidRPr="004D4756">
        <w:rPr>
          <w:rFonts w:asciiTheme="minorEastAsia" w:eastAsiaTheme="minorEastAsia" w:hAnsiTheme="minorEastAsia"/>
          <w:szCs w:val="21"/>
        </w:rPr>
        <w:t>的第</w:t>
      </w:r>
      <m:oMath>
        <m:r>
          <w:rPr>
            <w:rFonts w:ascii="Cambria Math" w:eastAsiaTheme="minorEastAsia" w:hAnsi="Cambria Math"/>
            <w:szCs w:val="21"/>
          </w:rPr>
          <m:t>j</m:t>
        </m:r>
      </m:oMath>
      <w:r w:rsidRPr="004D4756">
        <w:rPr>
          <w:rFonts w:asciiTheme="minorEastAsia" w:eastAsiaTheme="minorEastAsia" w:hAnsiTheme="minorEastAsia"/>
          <w:szCs w:val="21"/>
        </w:rPr>
        <w:t>列：</w:t>
      </w:r>
    </w:p>
    <w:p w14:paraId="3A57161B" w14:textId="77777777" w:rsidR="00B94259" w:rsidRPr="004D4756" w:rsidRDefault="00B94259" w:rsidP="004D4756">
      <w:pPr>
        <w:pStyle w:val="Compact"/>
        <w:spacing w:line="360" w:lineRule="auto"/>
        <w:rPr>
          <w:rFonts w:asciiTheme="minorEastAsia" w:hAnsiTheme="minorEastAsia"/>
          <w:sz w:val="21"/>
          <w:szCs w:val="21"/>
        </w:rPr>
      </w:pPr>
      <m:oMathPara>
        <m:oMathParaPr>
          <m:jc m:val="center"/>
        </m:oMathParaPr>
        <m:oMath>
          <m:r>
            <w:rPr>
              <w:rFonts w:ascii="Cambria Math" w:hAnsi="Cambria Math"/>
              <w:sz w:val="21"/>
              <w:szCs w:val="21"/>
            </w:rPr>
            <m:t>A=</m:t>
          </m:r>
          <m:d>
            <m:dPr>
              <m:begChr m:val="["/>
              <m:endChr m:val="]"/>
              <m:ctrlPr>
                <w:rPr>
                  <w:rFonts w:ascii="Cambria Math" w:hAnsi="Cambria Math"/>
                  <w:sz w:val="21"/>
                  <w:szCs w:val="21"/>
                </w:rPr>
              </m:ctrlPr>
            </m:dPr>
            <m:e>
              <m:m>
                <m:mPr>
                  <m:plcHide m:val="1"/>
                  <m:mcs>
                    <m:mc>
                      <m:mcPr>
                        <m:count m:val="4"/>
                        <m:mcJc m:val="left"/>
                      </m:mcPr>
                    </m:mc>
                  </m:mcs>
                  <m:ctrlPr>
                    <w:rPr>
                      <w:rFonts w:ascii="Cambria Math" w:hAnsi="Cambria Math"/>
                      <w:sz w:val="21"/>
                      <w:szCs w:val="21"/>
                    </w:rPr>
                  </m:ctrlPr>
                </m:mPr>
                <m:mr>
                  <m:e>
                    <m:r>
                      <w:rPr>
                        <w:rFonts w:ascii="Cambria Math" w:hAnsi="Cambria Math"/>
                        <w:sz w:val="21"/>
                        <w:szCs w:val="21"/>
                      </w:rPr>
                      <m:t>|</m:t>
                    </m:r>
                  </m:e>
                  <m:e>
                    <m:r>
                      <w:rPr>
                        <w:rFonts w:ascii="Cambria Math" w:hAnsi="Cambria Math"/>
                        <w:sz w:val="21"/>
                        <w:szCs w:val="21"/>
                      </w:rPr>
                      <m:t>|</m:t>
                    </m:r>
                  </m:e>
                  <m:e/>
                  <m:e>
                    <m:r>
                      <w:rPr>
                        <w:rFonts w:ascii="Cambria Math" w:hAnsi="Cambria Math"/>
                        <w:sz w:val="21"/>
                        <w:szCs w:val="21"/>
                      </w:rPr>
                      <m:t>|</m:t>
                    </m:r>
                  </m:e>
                </m:mr>
                <m:mr>
                  <m:e>
                    <m:sSup>
                      <m:sSupPr>
                        <m:ctrlPr>
                          <w:rPr>
                            <w:rFonts w:ascii="Cambria Math" w:hAnsi="Cambria Math"/>
                            <w:sz w:val="21"/>
                            <w:szCs w:val="21"/>
                          </w:rPr>
                        </m:ctrlPr>
                      </m:sSupPr>
                      <m:e>
                        <m:r>
                          <w:rPr>
                            <w:rFonts w:ascii="Cambria Math" w:hAnsi="Cambria Math"/>
                            <w:sz w:val="21"/>
                            <w:szCs w:val="21"/>
                          </w:rPr>
                          <m:t>a</m:t>
                        </m:r>
                      </m:e>
                      <m:sup>
                        <m:r>
                          <w:rPr>
                            <w:rFonts w:ascii="Cambria Math" w:hAnsi="Cambria Math"/>
                            <w:sz w:val="21"/>
                            <w:szCs w:val="21"/>
                          </w:rPr>
                          <m:t>1</m:t>
                        </m:r>
                      </m:sup>
                    </m:sSup>
                  </m:e>
                  <m:e>
                    <m:sSup>
                      <m:sSupPr>
                        <m:ctrlPr>
                          <w:rPr>
                            <w:rFonts w:ascii="Cambria Math" w:hAnsi="Cambria Math"/>
                            <w:sz w:val="21"/>
                            <w:szCs w:val="21"/>
                          </w:rPr>
                        </m:ctrlPr>
                      </m:sSupPr>
                      <m:e>
                        <m:r>
                          <w:rPr>
                            <w:rFonts w:ascii="Cambria Math" w:hAnsi="Cambria Math"/>
                            <w:sz w:val="21"/>
                            <w:szCs w:val="21"/>
                          </w:rPr>
                          <m:t>a</m:t>
                        </m:r>
                      </m:e>
                      <m:sup>
                        <m:r>
                          <w:rPr>
                            <w:rFonts w:ascii="Cambria Math" w:hAnsi="Cambria Math"/>
                            <w:sz w:val="21"/>
                            <w:szCs w:val="21"/>
                          </w:rPr>
                          <m:t>2</m:t>
                        </m:r>
                      </m:sup>
                    </m:sSup>
                  </m:e>
                  <m:e>
                    <m:r>
                      <w:rPr>
                        <w:rFonts w:ascii="Cambria Math" w:hAnsi="Cambria Math"/>
                        <w:sz w:val="21"/>
                        <w:szCs w:val="21"/>
                      </w:rPr>
                      <m:t>⋯</m:t>
                    </m:r>
                  </m:e>
                  <m:e>
                    <m:sSup>
                      <m:sSupPr>
                        <m:ctrlPr>
                          <w:rPr>
                            <w:rFonts w:ascii="Cambria Math" w:hAnsi="Cambria Math"/>
                            <w:sz w:val="21"/>
                            <w:szCs w:val="21"/>
                          </w:rPr>
                        </m:ctrlPr>
                      </m:sSupPr>
                      <m:e>
                        <m:r>
                          <w:rPr>
                            <w:rFonts w:ascii="Cambria Math" w:hAnsi="Cambria Math"/>
                            <w:sz w:val="21"/>
                            <w:szCs w:val="21"/>
                          </w:rPr>
                          <m:t>a</m:t>
                        </m:r>
                      </m:e>
                      <m:sup>
                        <m:r>
                          <w:rPr>
                            <w:rFonts w:ascii="Cambria Math" w:hAnsi="Cambria Math"/>
                            <w:sz w:val="21"/>
                            <w:szCs w:val="21"/>
                          </w:rPr>
                          <m:t>n</m:t>
                        </m:r>
                      </m:sup>
                    </m:sSup>
                  </m:e>
                </m:mr>
                <m:mr>
                  <m:e>
                    <m:r>
                      <w:rPr>
                        <w:rFonts w:ascii="Cambria Math" w:hAnsi="Cambria Math"/>
                        <w:sz w:val="21"/>
                        <w:szCs w:val="21"/>
                      </w:rPr>
                      <m:t>|</m:t>
                    </m:r>
                  </m:e>
                  <m:e>
                    <m:r>
                      <w:rPr>
                        <w:rFonts w:ascii="Cambria Math" w:hAnsi="Cambria Math"/>
                        <w:sz w:val="21"/>
                        <w:szCs w:val="21"/>
                      </w:rPr>
                      <m:t>|</m:t>
                    </m:r>
                  </m:e>
                  <m:e/>
                  <m:e>
                    <m:r>
                      <w:rPr>
                        <w:rFonts w:ascii="Cambria Math" w:hAnsi="Cambria Math"/>
                        <w:sz w:val="21"/>
                        <w:szCs w:val="21"/>
                      </w:rPr>
                      <m:t>|</m:t>
                    </m:r>
                  </m:e>
                </m:mr>
              </m:m>
            </m:e>
          </m:d>
        </m:oMath>
      </m:oMathPara>
    </w:p>
    <w:p w14:paraId="39F7F016" w14:textId="77777777" w:rsidR="00B94259" w:rsidRPr="004D4756" w:rsidRDefault="00B94259" w:rsidP="004D4756">
      <w:pPr>
        <w:widowControl/>
        <w:numPr>
          <w:ilvl w:val="0"/>
          <w:numId w:val="25"/>
        </w:numPr>
        <w:spacing w:after="200" w:line="360" w:lineRule="auto"/>
        <w:jc w:val="left"/>
        <w:rPr>
          <w:rFonts w:asciiTheme="minorEastAsia" w:eastAsiaTheme="minorEastAsia" w:hAnsiTheme="minorEastAsia"/>
          <w:szCs w:val="21"/>
        </w:rPr>
      </w:pPr>
      <w:r w:rsidRPr="004D4756">
        <w:rPr>
          <w:rFonts w:asciiTheme="minorEastAsia" w:eastAsiaTheme="minorEastAsia" w:hAnsiTheme="minorEastAsia"/>
          <w:szCs w:val="21"/>
        </w:rPr>
        <w:t>我们用</w:t>
      </w:r>
      <m:oMath>
        <m:sSubSup>
          <m:sSubSupPr>
            <m:ctrlPr>
              <w:rPr>
                <w:rFonts w:ascii="Cambria Math" w:eastAsiaTheme="minorEastAsia" w:hAnsi="Cambria Math"/>
                <w:szCs w:val="21"/>
              </w:rPr>
            </m:ctrlPr>
          </m:sSubSupPr>
          <m:e>
            <m:r>
              <w:rPr>
                <w:rFonts w:ascii="Cambria Math" w:eastAsiaTheme="minorEastAsia" w:hAnsi="Cambria Math"/>
                <w:szCs w:val="21"/>
              </w:rPr>
              <m:t>a</m:t>
            </m:r>
          </m:e>
          <m:sub>
            <m:r>
              <w:rPr>
                <w:rFonts w:ascii="Cambria Math" w:eastAsiaTheme="minorEastAsia" w:hAnsi="Cambria Math"/>
                <w:szCs w:val="21"/>
              </w:rPr>
              <m:t>i</m:t>
            </m:r>
          </m:sub>
          <m:sup>
            <m:r>
              <w:rPr>
                <w:rFonts w:ascii="Cambria Math" w:eastAsiaTheme="minorEastAsia" w:hAnsi="Cambria Math"/>
                <w:szCs w:val="21"/>
              </w:rPr>
              <m:t>T</m:t>
            </m:r>
          </m:sup>
        </m:sSubSup>
      </m:oMath>
      <w:r w:rsidRPr="004D4756">
        <w:rPr>
          <w:rFonts w:asciiTheme="minorEastAsia" w:eastAsiaTheme="minorEastAsia" w:hAnsiTheme="minorEastAsia"/>
          <w:szCs w:val="21"/>
        </w:rPr>
        <w:t>或者</w:t>
      </w:r>
      <m:oMath>
        <m:sSub>
          <m:sSubPr>
            <m:ctrlPr>
              <w:rPr>
                <w:rFonts w:ascii="Cambria Math" w:eastAsiaTheme="minorEastAsia" w:hAnsi="Cambria Math"/>
                <w:szCs w:val="21"/>
              </w:rPr>
            </m:ctrlPr>
          </m:sSubPr>
          <m:e>
            <m:r>
              <w:rPr>
                <w:rFonts w:ascii="Cambria Math" w:eastAsiaTheme="minorEastAsia" w:hAnsi="Cambria Math"/>
                <w:szCs w:val="21"/>
              </w:rPr>
              <m:t>A</m:t>
            </m:r>
          </m:e>
          <m:sub>
            <m:r>
              <w:rPr>
                <w:rFonts w:ascii="Cambria Math" w:eastAsiaTheme="minorEastAsia" w:hAnsi="Cambria Math"/>
                <w:szCs w:val="21"/>
              </w:rPr>
              <m:t>i,:</m:t>
            </m:r>
          </m:sub>
        </m:sSub>
      </m:oMath>
      <w:r w:rsidRPr="004D4756">
        <w:rPr>
          <w:rFonts w:asciiTheme="minorEastAsia" w:eastAsiaTheme="minorEastAsia" w:hAnsiTheme="minorEastAsia"/>
          <w:szCs w:val="21"/>
        </w:rPr>
        <w:t>表示矩阵</w:t>
      </w:r>
      <m:oMath>
        <m:r>
          <w:rPr>
            <w:rFonts w:ascii="Cambria Math" w:eastAsiaTheme="minorEastAsia" w:hAnsi="Cambria Math"/>
            <w:szCs w:val="21"/>
          </w:rPr>
          <m:t>A</m:t>
        </m:r>
      </m:oMath>
      <w:r w:rsidRPr="004D4756">
        <w:rPr>
          <w:rFonts w:asciiTheme="minorEastAsia" w:eastAsiaTheme="minorEastAsia" w:hAnsiTheme="minorEastAsia"/>
          <w:szCs w:val="21"/>
        </w:rPr>
        <w:t>的第</w:t>
      </w:r>
      <m:oMath>
        <m:r>
          <w:rPr>
            <w:rFonts w:ascii="Cambria Math" w:eastAsiaTheme="minorEastAsia" w:hAnsi="Cambria Math"/>
            <w:szCs w:val="21"/>
          </w:rPr>
          <m:t>i</m:t>
        </m:r>
      </m:oMath>
      <w:r w:rsidRPr="004D4756">
        <w:rPr>
          <w:rFonts w:asciiTheme="minorEastAsia" w:eastAsiaTheme="minorEastAsia" w:hAnsiTheme="minorEastAsia"/>
          <w:szCs w:val="21"/>
        </w:rPr>
        <w:t>行：</w:t>
      </w:r>
    </w:p>
    <w:p w14:paraId="77C25381" w14:textId="77777777" w:rsidR="00B94259" w:rsidRPr="004D4756" w:rsidRDefault="00B94259" w:rsidP="004D4756">
      <w:pPr>
        <w:pStyle w:val="Compact"/>
        <w:spacing w:line="360" w:lineRule="auto"/>
        <w:rPr>
          <w:rFonts w:asciiTheme="minorEastAsia" w:hAnsiTheme="minorEastAsia"/>
          <w:sz w:val="21"/>
          <w:szCs w:val="21"/>
        </w:rPr>
      </w:pPr>
      <m:oMathPara>
        <m:oMathParaPr>
          <m:jc m:val="center"/>
        </m:oMathParaPr>
        <m:oMath>
          <m:r>
            <w:rPr>
              <w:rFonts w:ascii="Cambria Math" w:hAnsi="Cambria Math"/>
              <w:sz w:val="21"/>
              <w:szCs w:val="21"/>
            </w:rPr>
            <m:t>A=</m:t>
          </m:r>
          <m:d>
            <m:dPr>
              <m:begChr m:val="["/>
              <m:endChr m:val="]"/>
              <m:ctrlPr>
                <w:rPr>
                  <w:rFonts w:ascii="Cambria Math" w:hAnsi="Cambria Math"/>
                  <w:sz w:val="21"/>
                  <w:szCs w:val="21"/>
                </w:rPr>
              </m:ctrlPr>
            </m:dPr>
            <m:e>
              <m:m>
                <m:mPr>
                  <m:plcHide m:val="1"/>
                  <m:mcs>
                    <m:mc>
                      <m:mcPr>
                        <m:count m:val="1"/>
                        <m:mcJc m:val="center"/>
                      </m:mcPr>
                    </m:mc>
                  </m:mcs>
                  <m:ctrlPr>
                    <w:rPr>
                      <w:rFonts w:ascii="Cambria Math" w:hAnsi="Cambria Math"/>
                      <w:sz w:val="21"/>
                      <w:szCs w:val="21"/>
                    </w:rPr>
                  </m:ctrlPr>
                </m:mPr>
                <m:mr>
                  <m:e>
                    <m:r>
                      <w:rPr>
                        <w:rFonts w:ascii="Cambria Math" w:hAnsi="Cambria Math"/>
                        <w:sz w:val="21"/>
                        <w:szCs w:val="21"/>
                      </w:rPr>
                      <m:t>-</m:t>
                    </m:r>
                    <m:sSubSup>
                      <m:sSubSupPr>
                        <m:ctrlPr>
                          <w:rPr>
                            <w:rFonts w:ascii="Cambria Math" w:hAnsi="Cambria Math"/>
                            <w:sz w:val="21"/>
                            <w:szCs w:val="21"/>
                          </w:rPr>
                        </m:ctrlPr>
                      </m:sSubSupPr>
                      <m:e>
                        <m:r>
                          <w:rPr>
                            <w:rFonts w:ascii="Cambria Math" w:hAnsi="Cambria Math"/>
                            <w:sz w:val="21"/>
                            <w:szCs w:val="21"/>
                          </w:rPr>
                          <m:t>a</m:t>
                        </m:r>
                      </m:e>
                      <m:sub>
                        <m:r>
                          <w:rPr>
                            <w:rFonts w:ascii="Cambria Math" w:hAnsi="Cambria Math"/>
                            <w:sz w:val="21"/>
                            <w:szCs w:val="21"/>
                          </w:rPr>
                          <m:t>1</m:t>
                        </m:r>
                      </m:sub>
                      <m:sup>
                        <m:r>
                          <w:rPr>
                            <w:rFonts w:ascii="Cambria Math" w:hAnsi="Cambria Math"/>
                            <w:sz w:val="21"/>
                            <w:szCs w:val="21"/>
                          </w:rPr>
                          <m:t>T</m:t>
                        </m:r>
                      </m:sup>
                    </m:sSubSup>
                    <m:r>
                      <w:rPr>
                        <w:rFonts w:ascii="Cambria Math" w:hAnsi="Cambria Math"/>
                        <w:sz w:val="21"/>
                        <w:szCs w:val="21"/>
                      </w:rPr>
                      <m:t>-</m:t>
                    </m:r>
                  </m:e>
                </m:mr>
                <m:mr>
                  <m:e>
                    <m:r>
                      <w:rPr>
                        <w:rFonts w:ascii="Cambria Math" w:hAnsi="Cambria Math"/>
                        <w:sz w:val="21"/>
                        <w:szCs w:val="21"/>
                      </w:rPr>
                      <m:t>-</m:t>
                    </m:r>
                    <m:sSubSup>
                      <m:sSubSupPr>
                        <m:ctrlPr>
                          <w:rPr>
                            <w:rFonts w:ascii="Cambria Math" w:hAnsi="Cambria Math"/>
                            <w:sz w:val="21"/>
                            <w:szCs w:val="21"/>
                          </w:rPr>
                        </m:ctrlPr>
                      </m:sSubSupPr>
                      <m:e>
                        <m:r>
                          <w:rPr>
                            <w:rFonts w:ascii="Cambria Math" w:hAnsi="Cambria Math"/>
                            <w:sz w:val="21"/>
                            <w:szCs w:val="21"/>
                          </w:rPr>
                          <m:t>a</m:t>
                        </m:r>
                      </m:e>
                      <m:sub>
                        <m:r>
                          <w:rPr>
                            <w:rFonts w:ascii="Cambria Math" w:hAnsi="Cambria Math"/>
                            <w:sz w:val="21"/>
                            <w:szCs w:val="21"/>
                          </w:rPr>
                          <m:t>2</m:t>
                        </m:r>
                      </m:sub>
                      <m:sup>
                        <m:r>
                          <w:rPr>
                            <w:rFonts w:ascii="Cambria Math" w:hAnsi="Cambria Math"/>
                            <w:sz w:val="21"/>
                            <w:szCs w:val="21"/>
                          </w:rPr>
                          <m:t>T</m:t>
                        </m:r>
                      </m:sup>
                    </m:sSubSup>
                    <m:r>
                      <w:rPr>
                        <w:rFonts w:ascii="Cambria Math" w:hAnsi="Cambria Math"/>
                        <w:sz w:val="21"/>
                        <w:szCs w:val="21"/>
                      </w:rPr>
                      <m:t>-</m:t>
                    </m:r>
                  </m:e>
                </m:mr>
                <m:mr>
                  <m:e>
                    <m:r>
                      <w:rPr>
                        <w:rFonts w:ascii="Cambria Math" w:hAnsi="Cambria Math"/>
                        <w:sz w:val="21"/>
                        <w:szCs w:val="21"/>
                      </w:rPr>
                      <m:t>⋮</m:t>
                    </m:r>
                  </m:e>
                </m:mr>
                <m:mr>
                  <m:e>
                    <m:r>
                      <w:rPr>
                        <w:rFonts w:ascii="Cambria Math" w:hAnsi="Cambria Math"/>
                        <w:sz w:val="21"/>
                        <w:szCs w:val="21"/>
                      </w:rPr>
                      <m:t>-</m:t>
                    </m:r>
                    <m:sSubSup>
                      <m:sSubSupPr>
                        <m:ctrlPr>
                          <w:rPr>
                            <w:rFonts w:ascii="Cambria Math" w:hAnsi="Cambria Math"/>
                            <w:sz w:val="21"/>
                            <w:szCs w:val="21"/>
                          </w:rPr>
                        </m:ctrlPr>
                      </m:sSubSupPr>
                      <m:e>
                        <m:r>
                          <w:rPr>
                            <w:rFonts w:ascii="Cambria Math" w:hAnsi="Cambria Math"/>
                            <w:sz w:val="21"/>
                            <w:szCs w:val="21"/>
                          </w:rPr>
                          <m:t>a</m:t>
                        </m:r>
                      </m:e>
                      <m:sub>
                        <m:r>
                          <w:rPr>
                            <w:rFonts w:ascii="Cambria Math" w:hAnsi="Cambria Math"/>
                            <w:sz w:val="21"/>
                            <w:szCs w:val="21"/>
                          </w:rPr>
                          <m:t>m</m:t>
                        </m:r>
                      </m:sub>
                      <m:sup>
                        <m:r>
                          <w:rPr>
                            <w:rFonts w:ascii="Cambria Math" w:hAnsi="Cambria Math"/>
                            <w:sz w:val="21"/>
                            <w:szCs w:val="21"/>
                          </w:rPr>
                          <m:t>T</m:t>
                        </m:r>
                      </m:sup>
                    </m:sSubSup>
                    <m:r>
                      <w:rPr>
                        <w:rFonts w:ascii="Cambria Math" w:hAnsi="Cambria Math"/>
                        <w:sz w:val="21"/>
                        <w:szCs w:val="21"/>
                      </w:rPr>
                      <m:t>-</m:t>
                    </m:r>
                  </m:e>
                </m:mr>
              </m:m>
            </m:e>
          </m:d>
        </m:oMath>
      </m:oMathPara>
    </w:p>
    <w:p w14:paraId="750A820F" w14:textId="77777777" w:rsidR="00B94259" w:rsidRPr="004D4756" w:rsidRDefault="00B94259" w:rsidP="004D4756">
      <w:pPr>
        <w:widowControl/>
        <w:numPr>
          <w:ilvl w:val="0"/>
          <w:numId w:val="25"/>
        </w:numPr>
        <w:spacing w:after="200" w:line="360" w:lineRule="auto"/>
        <w:jc w:val="left"/>
        <w:rPr>
          <w:rFonts w:asciiTheme="minorEastAsia" w:eastAsiaTheme="minorEastAsia" w:hAnsiTheme="minorEastAsia"/>
          <w:szCs w:val="21"/>
        </w:rPr>
      </w:pPr>
      <w:r w:rsidRPr="004D4756">
        <w:rPr>
          <w:rFonts w:asciiTheme="minorEastAsia" w:eastAsiaTheme="minorEastAsia" w:hAnsiTheme="minorEastAsia"/>
          <w:szCs w:val="21"/>
        </w:rPr>
        <w:t>在许多情况下，将矩阵视为列向量或行向量的集合非常重要且方便。 通常，在向量而不是标量上操作在数学上（和概念上）更清晰。只要明确定义了符号，用于矩阵的列或行的表示方式并没有通用约定。</w:t>
      </w:r>
    </w:p>
    <w:p w14:paraId="2F2C5F94" w14:textId="51E1837F" w:rsidR="00B94259" w:rsidRDefault="00B94259">
      <w:pPr>
        <w:pStyle w:val="3"/>
      </w:pPr>
      <w:bookmarkStart w:id="820" w:name="_Toc38636919"/>
      <w:r>
        <w:t>2.</w:t>
      </w:r>
      <w:r w:rsidR="00C170C6">
        <w:t xml:space="preserve"> </w:t>
      </w:r>
      <w:r>
        <w:t>矩阵乘法</w:t>
      </w:r>
      <w:bookmarkEnd w:id="820"/>
    </w:p>
    <w:p w14:paraId="545B7A6B" w14:textId="77777777" w:rsidR="00B94259" w:rsidRDefault="00B94259" w:rsidP="004D4756">
      <w:pPr>
        <w:pStyle w:val="af"/>
      </w:pPr>
      <w:r>
        <w:t>两个矩阵相乘，其中</w:t>
      </w:r>
      <w:r>
        <w:t xml:space="preserve"> </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m×n</m:t>
            </m:r>
          </m:sup>
        </m:sSup>
      </m:oMath>
      <w:r>
        <w:t xml:space="preserve"> and </w:t>
      </w:r>
      <m:oMath>
        <m:r>
          <w:rPr>
            <w:rFonts w:ascii="Cambria Math" w:hAnsi="Cambria Math"/>
          </w:rPr>
          <m:t>B∈</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n×p</m:t>
            </m:r>
          </m:sup>
        </m:sSup>
      </m:oMath>
      <w:r>
        <w:t xml:space="preserve"> </w:t>
      </w:r>
      <w:r>
        <w:t>，则：</w:t>
      </w:r>
    </w:p>
    <w:p w14:paraId="547449EA" w14:textId="77777777" w:rsidR="00B94259" w:rsidRDefault="00B94259" w:rsidP="004D4756">
      <w:pPr>
        <w:pStyle w:val="af"/>
      </w:pPr>
      <m:oMathPara>
        <m:oMathParaPr>
          <m:jc m:val="center"/>
        </m:oMathParaPr>
        <m:oMath>
          <m:r>
            <w:rPr>
              <w:rFonts w:ascii="Cambria Math" w:hAnsi="Cambria Math"/>
            </w:rPr>
            <m:t>C=AB∈</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m×p</m:t>
              </m:r>
            </m:sup>
          </m:sSup>
        </m:oMath>
      </m:oMathPara>
    </w:p>
    <w:p w14:paraId="0C447731" w14:textId="77777777" w:rsidR="00B94259" w:rsidRDefault="00B94259" w:rsidP="004D4756">
      <w:pPr>
        <w:pStyle w:val="af"/>
      </w:pPr>
      <w:r>
        <w:t>其中：</w:t>
      </w:r>
    </w:p>
    <w:p w14:paraId="399D5CD5" w14:textId="77777777" w:rsidR="00B94259" w:rsidRDefault="00000000" w:rsidP="004D4756">
      <w:pPr>
        <w:pStyle w:val="af"/>
      </w:pPr>
      <m:oMathPara>
        <m:oMathParaPr>
          <m:jc m:val="center"/>
        </m:oMathParaPr>
        <m:oMath>
          <m:sSub>
            <m:sSubPr>
              <m:ctrlPr>
                <w:rPr>
                  <w:rFonts w:ascii="Cambria Math" w:hAnsi="Cambria Math"/>
                </w:rPr>
              </m:ctrlPr>
            </m:sSubPr>
            <m:e>
              <m:r>
                <w:rPr>
                  <w:rFonts w:ascii="Cambria Math" w:hAnsi="Cambria Math"/>
                </w:rPr>
                <m:t>C</m:t>
              </m:r>
            </m:e>
            <m:sub>
              <m:r>
                <w:rPr>
                  <w:rFonts w:ascii="Cambria Math" w:hAnsi="Cambria Math"/>
                </w:rPr>
                <m:t>ij</m:t>
              </m:r>
            </m:sub>
          </m:sSub>
          <m:r>
            <w:rPr>
              <w:rFonts w:ascii="Cambria Math" w:hAnsi="Cambria Math"/>
            </w:rPr>
            <m:t>=</m:t>
          </m:r>
          <m:nary>
            <m:naryPr>
              <m:chr m:val="∑"/>
              <m:limLoc m:val="undOvr"/>
              <m:ctrlPr>
                <w:rPr>
                  <w:rFonts w:ascii="Cambria Math" w:hAnsi="Cambria Math"/>
                </w:rPr>
              </m:ctrlPr>
            </m:naryPr>
            <m:sub>
              <m:r>
                <w:rPr>
                  <w:rFonts w:ascii="Cambria Math" w:hAnsi="Cambria Math"/>
                </w:rPr>
                <m:t>k=1</m:t>
              </m:r>
            </m:sub>
            <m:sup>
              <m:r>
                <w:rPr>
                  <w:rFonts w:ascii="Cambria Math" w:hAnsi="Cambria Math"/>
                </w:rPr>
                <m:t>n</m:t>
              </m:r>
            </m:sup>
            <m:e>
              <m:sSub>
                <m:sSubPr>
                  <m:ctrlPr>
                    <w:rPr>
                      <w:rFonts w:ascii="Cambria Math" w:hAnsi="Cambria Math"/>
                    </w:rPr>
                  </m:ctrlPr>
                </m:sSubPr>
                <m:e>
                  <m:r>
                    <w:rPr>
                      <w:rFonts w:ascii="Cambria Math" w:hAnsi="Cambria Math"/>
                    </w:rPr>
                    <m:t>A</m:t>
                  </m:r>
                </m:e>
                <m:sub>
                  <m:r>
                    <w:rPr>
                      <w:rFonts w:ascii="Cambria Math" w:hAnsi="Cambria Math"/>
                    </w:rPr>
                    <m:t>ik</m:t>
                  </m:r>
                </m:sub>
              </m:sSub>
            </m:e>
          </m:nary>
          <m:sSub>
            <m:sSubPr>
              <m:ctrlPr>
                <w:rPr>
                  <w:rFonts w:ascii="Cambria Math" w:hAnsi="Cambria Math"/>
                </w:rPr>
              </m:ctrlPr>
            </m:sSubPr>
            <m:e>
              <m:r>
                <w:rPr>
                  <w:rFonts w:ascii="Cambria Math" w:hAnsi="Cambria Math"/>
                </w:rPr>
                <m:t>B</m:t>
              </m:r>
            </m:e>
            <m:sub>
              <m:r>
                <w:rPr>
                  <w:rFonts w:ascii="Cambria Math" w:hAnsi="Cambria Math"/>
                </w:rPr>
                <m:t>kj</m:t>
              </m:r>
            </m:sub>
          </m:sSub>
        </m:oMath>
      </m:oMathPara>
    </w:p>
    <w:p w14:paraId="64FF1C89" w14:textId="77777777" w:rsidR="00B94259" w:rsidRDefault="00B94259" w:rsidP="004D4756">
      <w:pPr>
        <w:pStyle w:val="af"/>
      </w:pPr>
      <w:r>
        <w:t>请注意，为了使矩阵乘积存在，</w:t>
      </w:r>
      <m:oMath>
        <m:r>
          <w:rPr>
            <w:rFonts w:ascii="Cambria Math" w:hAnsi="Cambria Math"/>
          </w:rPr>
          <m:t>A</m:t>
        </m:r>
      </m:oMath>
      <w:r>
        <w:t>中的列数必须等于</w:t>
      </w:r>
      <m:oMath>
        <m:r>
          <w:rPr>
            <w:rFonts w:ascii="Cambria Math" w:hAnsi="Cambria Math"/>
          </w:rPr>
          <m:t>B</m:t>
        </m:r>
      </m:oMath>
      <w:r>
        <w:t>中的行数。有很多方法可以查看矩阵乘法，我们将从检查一些特殊情况开始。</w:t>
      </w:r>
    </w:p>
    <w:p w14:paraId="29F6A6B6" w14:textId="77777777" w:rsidR="00B94259" w:rsidRDefault="00B94259">
      <w:pPr>
        <w:pStyle w:val="4"/>
      </w:pPr>
      <w:bookmarkStart w:id="821" w:name="header-n50"/>
      <w:r>
        <w:t xml:space="preserve">2.1 </w:t>
      </w:r>
      <w:r>
        <w:t>向量</w:t>
      </w:r>
      <w:r>
        <w:t>-</w:t>
      </w:r>
      <w:r>
        <w:t>向量乘法</w:t>
      </w:r>
      <w:bookmarkEnd w:id="821"/>
    </w:p>
    <w:p w14:paraId="76666004" w14:textId="77777777" w:rsidR="00B94259" w:rsidRDefault="00B94259" w:rsidP="004D4756">
      <w:pPr>
        <w:pStyle w:val="af"/>
      </w:pPr>
      <w:r>
        <w:t>给定两个向量</w:t>
      </w:r>
      <m:oMath>
        <m:r>
          <w:rPr>
            <w:rFonts w:ascii="Cambria Math" w:hAnsi="Cambria Math"/>
          </w:rPr>
          <m:t>x,y∈</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w:t>
      </w:r>
      <m:oMath>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y</m:t>
        </m:r>
      </m:oMath>
      <w:r>
        <w:t>通常称为</w:t>
      </w:r>
      <w:r>
        <w:rPr>
          <w:b/>
        </w:rPr>
        <w:t>向量内积</w:t>
      </w:r>
      <w:r>
        <w:t>或者</w:t>
      </w:r>
      <w:r>
        <w:rPr>
          <w:b/>
        </w:rPr>
        <w:t>点积</w:t>
      </w:r>
      <w:r>
        <w:t>，结果是个</w:t>
      </w:r>
      <w:r>
        <w:rPr>
          <w:b/>
        </w:rPr>
        <w:t>实数</w:t>
      </w:r>
      <w:r>
        <w:t>。</w:t>
      </w:r>
    </w:p>
    <w:p w14:paraId="507E79BB" w14:textId="77777777" w:rsidR="00B94259" w:rsidRDefault="00000000" w:rsidP="004D4756">
      <w:pPr>
        <w:pStyle w:val="af"/>
      </w:pPr>
      <m:oMathPara>
        <m:oMathParaPr>
          <m:jc m:val="center"/>
        </m:oMathParaPr>
        <m:oMath>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y∈</m:t>
          </m:r>
          <m:r>
            <m:rPr>
              <m:scr m:val="double-struck"/>
              <m:sty m:val="p"/>
            </m:rPr>
            <w:rPr>
              <w:rFonts w:ascii="Cambria Math" w:hAnsi="Cambria Math"/>
            </w:rPr>
            <m:t>R</m:t>
          </m:r>
          <m:r>
            <w:rPr>
              <w:rFonts w:ascii="Cambria Math" w:hAnsi="Cambria Math"/>
            </w:rPr>
            <m:t>=</m:t>
          </m:r>
          <m:d>
            <m:dPr>
              <m:begChr m:val="["/>
              <m:endChr m:val="]"/>
              <m:ctrlPr>
                <w:rPr>
                  <w:rFonts w:ascii="Cambria Math" w:hAnsi="Cambria Math"/>
                </w:rPr>
              </m:ctrlPr>
            </m:dPr>
            <m:e>
              <m:m>
                <m:mPr>
                  <m:plcHide m:val="1"/>
                  <m:mcs>
                    <m:mc>
                      <m:mcPr>
                        <m:count m:val="4"/>
                        <m:mcJc m:val="left"/>
                      </m:mcPr>
                    </m:mc>
                  </m:mcs>
                  <m:ctrlPr>
                    <w:rPr>
                      <w:rFonts w:ascii="Cambria Math" w:hAnsi="Cambria Math"/>
                    </w:rPr>
                  </m:ctrlPr>
                </m:mPr>
                <m:mr>
                  <m:e>
                    <m:sSub>
                      <m:sSubPr>
                        <m:ctrlPr>
                          <w:rPr>
                            <w:rFonts w:ascii="Cambria Math" w:hAnsi="Cambria Math"/>
                          </w:rPr>
                        </m:ctrlPr>
                      </m:sSubPr>
                      <m:e>
                        <m:r>
                          <w:rPr>
                            <w:rFonts w:ascii="Cambria Math" w:hAnsi="Cambria Math"/>
                          </w:rPr>
                          <m:t>x</m:t>
                        </m:r>
                      </m:e>
                      <m:sub>
                        <m:r>
                          <w:rPr>
                            <w:rFonts w:ascii="Cambria Math" w:hAnsi="Cambria Math"/>
                          </w:rPr>
                          <m:t>1</m:t>
                        </m:r>
                      </m:sub>
                    </m:sSub>
                  </m:e>
                  <m:e>
                    <m:sSub>
                      <m:sSubPr>
                        <m:ctrlPr>
                          <w:rPr>
                            <w:rFonts w:ascii="Cambria Math" w:hAnsi="Cambria Math"/>
                          </w:rPr>
                        </m:ctrlPr>
                      </m:sSubPr>
                      <m:e>
                        <m:r>
                          <w:rPr>
                            <w:rFonts w:ascii="Cambria Math" w:hAnsi="Cambria Math"/>
                          </w:rPr>
                          <m:t>x</m:t>
                        </m:r>
                      </m:e>
                      <m:sub>
                        <m:r>
                          <w:rPr>
                            <w:rFonts w:ascii="Cambria Math" w:hAnsi="Cambria Math"/>
                          </w:rPr>
                          <m:t>2</m:t>
                        </m:r>
                      </m:sub>
                    </m:sSub>
                  </m:e>
                  <m:e>
                    <m:r>
                      <w:rPr>
                        <w:rFonts w:ascii="Cambria Math" w:hAnsi="Cambria Math"/>
                      </w:rPr>
                      <m:t>⋯</m:t>
                    </m:r>
                  </m:e>
                  <m:e>
                    <m:sSub>
                      <m:sSubPr>
                        <m:ctrlPr>
                          <w:rPr>
                            <w:rFonts w:ascii="Cambria Math" w:hAnsi="Cambria Math"/>
                          </w:rPr>
                        </m:ctrlPr>
                      </m:sSubPr>
                      <m:e>
                        <m:r>
                          <w:rPr>
                            <w:rFonts w:ascii="Cambria Math" w:hAnsi="Cambria Math"/>
                          </w:rPr>
                          <m:t>x</m:t>
                        </m:r>
                      </m:e>
                      <m:sub>
                        <m:r>
                          <w:rPr>
                            <w:rFonts w:ascii="Cambria Math" w:hAnsi="Cambria Math"/>
                          </w:rPr>
                          <m:t>n</m:t>
                        </m:r>
                      </m:sub>
                    </m:sSub>
                  </m:e>
                </m:mr>
              </m:m>
            </m:e>
          </m:d>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y</m:t>
                        </m:r>
                      </m:e>
                      <m:sub>
                        <m:r>
                          <w:rPr>
                            <w:rFonts w:ascii="Cambria Math" w:hAnsi="Cambria Math"/>
                          </w:rPr>
                          <m:t>1</m:t>
                        </m:r>
                      </m:sub>
                    </m:sSub>
                  </m:e>
                </m:mr>
                <m:mr>
                  <m:e>
                    <m:sSub>
                      <m:sSubPr>
                        <m:ctrlPr>
                          <w:rPr>
                            <w:rFonts w:ascii="Cambria Math" w:hAnsi="Cambria Math"/>
                          </w:rPr>
                        </m:ctrlPr>
                      </m:sSubPr>
                      <m:e>
                        <m:r>
                          <w:rPr>
                            <w:rFonts w:ascii="Cambria Math" w:hAnsi="Cambria Math"/>
                          </w:rPr>
                          <m:t>y</m:t>
                        </m:r>
                      </m:e>
                      <m:sub>
                        <m:r>
                          <w:rPr>
                            <w:rFonts w:ascii="Cambria Math" w:hAnsi="Cambria Math"/>
                          </w:rPr>
                          <m:t>2</m:t>
                        </m:r>
                      </m:sub>
                    </m:sSub>
                  </m:e>
                </m:mr>
                <m:mr>
                  <m:e>
                    <m:r>
                      <w:rPr>
                        <w:rFonts w:ascii="Cambria Math" w:hAnsi="Cambria Math"/>
                      </w:rPr>
                      <m:t>⋮</m:t>
                    </m:r>
                  </m:e>
                </m:mr>
                <m:mr>
                  <m:e>
                    <m:sSub>
                      <m:sSubPr>
                        <m:ctrlPr>
                          <w:rPr>
                            <w:rFonts w:ascii="Cambria Math" w:hAnsi="Cambria Math"/>
                          </w:rPr>
                        </m:ctrlPr>
                      </m:sSubPr>
                      <m:e>
                        <m:r>
                          <w:rPr>
                            <w:rFonts w:ascii="Cambria Math" w:hAnsi="Cambria Math"/>
                          </w:rPr>
                          <m:t>y</m:t>
                        </m:r>
                      </m:e>
                      <m:sub>
                        <m:r>
                          <w:rPr>
                            <w:rFonts w:ascii="Cambria Math" w:hAnsi="Cambria Math"/>
                          </w:rPr>
                          <m:t>n</m:t>
                        </m:r>
                      </m:sub>
                    </m:sSub>
                  </m:e>
                </m:mr>
              </m:m>
            </m:e>
          </m:d>
          <m: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x</m:t>
                  </m:r>
                </m:e>
                <m:sub>
                  <m:r>
                    <w:rPr>
                      <w:rFonts w:ascii="Cambria Math" w:hAnsi="Cambria Math"/>
                    </w:rPr>
                    <m:t>i</m:t>
                  </m:r>
                </m:sub>
              </m:sSub>
            </m:e>
          </m:nary>
          <m:sSub>
            <m:sSubPr>
              <m:ctrlPr>
                <w:rPr>
                  <w:rFonts w:ascii="Cambria Math" w:hAnsi="Cambria Math"/>
                </w:rPr>
              </m:ctrlPr>
            </m:sSubPr>
            <m:e>
              <m:r>
                <w:rPr>
                  <w:rFonts w:ascii="Cambria Math" w:hAnsi="Cambria Math"/>
                </w:rPr>
                <m:t>y</m:t>
              </m:r>
            </m:e>
            <m:sub>
              <m:r>
                <w:rPr>
                  <w:rFonts w:ascii="Cambria Math" w:hAnsi="Cambria Math"/>
                </w:rPr>
                <m:t>i</m:t>
              </m:r>
            </m:sub>
          </m:sSub>
        </m:oMath>
      </m:oMathPara>
    </w:p>
    <w:p w14:paraId="1F10D393" w14:textId="77777777" w:rsidR="00B94259" w:rsidRDefault="00B94259" w:rsidP="004D4756">
      <w:pPr>
        <w:pStyle w:val="af"/>
      </w:pPr>
      <w:r>
        <w:lastRenderedPageBreak/>
        <w:t>注意：</w:t>
      </w:r>
      <m:oMath>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y=</m:t>
        </m:r>
        <m:sSup>
          <m:sSupPr>
            <m:ctrlPr>
              <w:rPr>
                <w:rFonts w:ascii="Cambria Math" w:hAnsi="Cambria Math"/>
              </w:rPr>
            </m:ctrlPr>
          </m:sSupPr>
          <m:e>
            <m:r>
              <w:rPr>
                <w:rFonts w:ascii="Cambria Math" w:hAnsi="Cambria Math"/>
              </w:rPr>
              <m:t>y</m:t>
            </m:r>
          </m:e>
          <m:sup>
            <m:r>
              <w:rPr>
                <w:rFonts w:ascii="Cambria Math" w:hAnsi="Cambria Math"/>
              </w:rPr>
              <m:t>T</m:t>
            </m:r>
          </m:sup>
        </m:sSup>
        <m:r>
          <w:rPr>
            <w:rFonts w:ascii="Cambria Math" w:hAnsi="Cambria Math"/>
          </w:rPr>
          <m:t>x</m:t>
        </m:r>
      </m:oMath>
      <w:r>
        <w:t xml:space="preserve"> </w:t>
      </w:r>
      <w:r>
        <w:t>始终成立。</w:t>
      </w:r>
    </w:p>
    <w:p w14:paraId="639183AB" w14:textId="77777777" w:rsidR="00B94259" w:rsidRDefault="00B94259" w:rsidP="004D4756">
      <w:pPr>
        <w:pStyle w:val="af"/>
      </w:pPr>
      <w:r>
        <w:t>给定向量</w:t>
      </w:r>
      <w:r>
        <w:t xml:space="preserve"> </w:t>
      </w:r>
      <m:oMath>
        <m:r>
          <w:rPr>
            <w:rFonts w:ascii="Cambria Math" w:hAnsi="Cambria Math"/>
          </w:rPr>
          <m:t>x∈</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m:t>
            </m:r>
          </m:sup>
        </m:sSup>
      </m:oMath>
      <w:r>
        <w:t xml:space="preserve">, </w:t>
      </w:r>
      <m:oMath>
        <m:r>
          <w:rPr>
            <w:rFonts w:ascii="Cambria Math" w:hAnsi="Cambria Math"/>
          </w:rPr>
          <m:t>y∈</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 xml:space="preserve"> (</w:t>
      </w:r>
      <w:r>
        <w:t>他们的维度是否</w:t>
      </w:r>
      <w:proofErr w:type="gramStart"/>
      <w:r>
        <w:t>相同都</w:t>
      </w:r>
      <w:proofErr w:type="gramEnd"/>
      <w:r>
        <w:t>没关系</w:t>
      </w:r>
      <w:r>
        <w:t>)</w:t>
      </w:r>
      <w:r>
        <w:t>，</w:t>
      </w:r>
      <m:oMath>
        <m:r>
          <w:rPr>
            <w:rFonts w:ascii="Cambria Math" w:hAnsi="Cambria Math"/>
          </w:rPr>
          <m:t>x</m:t>
        </m:r>
        <m:sSup>
          <m:sSupPr>
            <m:ctrlPr>
              <w:rPr>
                <w:rFonts w:ascii="Cambria Math" w:hAnsi="Cambria Math"/>
              </w:rPr>
            </m:ctrlPr>
          </m:sSupPr>
          <m:e>
            <m:r>
              <w:rPr>
                <w:rFonts w:ascii="Cambria Math" w:hAnsi="Cambria Math"/>
              </w:rPr>
              <m:t>y</m:t>
            </m:r>
          </m:e>
          <m:sup>
            <m:r>
              <w:rPr>
                <w:rFonts w:ascii="Cambria Math" w:hAnsi="Cambria Math"/>
              </w:rPr>
              <m:t>T</m:t>
            </m:r>
          </m:sup>
        </m:sSup>
        <m: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m×n</m:t>
            </m:r>
          </m:sup>
        </m:sSup>
      </m:oMath>
      <w:r>
        <w:t>叫做</w:t>
      </w:r>
      <w:r>
        <w:rPr>
          <w:b/>
        </w:rPr>
        <w:t>向量外积</w:t>
      </w:r>
      <w:r>
        <w:rPr>
          <w:b/>
        </w:rPr>
        <w:t xml:space="preserve"> </w:t>
      </w:r>
      <w:r>
        <w:t xml:space="preserve"> , </w:t>
      </w:r>
      <w:r>
        <w:t>当</w:t>
      </w:r>
      <w:r>
        <w:t xml:space="preserve"> </w:t>
      </w:r>
      <m:oMath>
        <m:r>
          <w:rPr>
            <w:rFonts w:ascii="Cambria Math" w:hAnsi="Cambria Math"/>
          </w:rPr>
          <m:t>(x</m:t>
        </m:r>
        <m:sSup>
          <m:sSupPr>
            <m:ctrlPr>
              <w:rPr>
                <w:rFonts w:ascii="Cambria Math" w:hAnsi="Cambria Math"/>
              </w:rPr>
            </m:ctrlPr>
          </m:sSupPr>
          <m:e>
            <m:r>
              <w:rPr>
                <w:rFonts w:ascii="Cambria Math" w:hAnsi="Cambria Math"/>
              </w:rPr>
              <m:t>y</m:t>
            </m:r>
          </m:e>
          <m:sup>
            <m:r>
              <w:rPr>
                <w:rFonts w:ascii="Cambria Math" w:hAnsi="Cambria Math"/>
              </w:rPr>
              <m:t>T</m:t>
            </m:r>
          </m:sup>
        </m:sSup>
        <m:sSub>
          <m:sSubPr>
            <m:ctrlPr>
              <w:rPr>
                <w:rFonts w:ascii="Cambria Math" w:hAnsi="Cambria Math"/>
              </w:rPr>
            </m:ctrlPr>
          </m:sSubPr>
          <m:e>
            <m:r>
              <w:rPr>
                <w:rFonts w:ascii="Cambria Math" w:hAnsi="Cambria Math"/>
              </w:rPr>
              <m:t>)</m:t>
            </m:r>
          </m:e>
          <m:sub>
            <m:r>
              <w:rPr>
                <w:rFonts w:ascii="Cambria Math" w:hAnsi="Cambria Math"/>
              </w:rPr>
              <m:t>ij</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sSub>
          <m:sSubPr>
            <m:ctrlPr>
              <w:rPr>
                <w:rFonts w:ascii="Cambria Math" w:hAnsi="Cambria Math"/>
              </w:rPr>
            </m:ctrlPr>
          </m:sSubPr>
          <m:e>
            <m:r>
              <w:rPr>
                <w:rFonts w:ascii="Cambria Math" w:hAnsi="Cambria Math"/>
              </w:rPr>
              <m:t>y</m:t>
            </m:r>
          </m:e>
          <m:sub>
            <m:r>
              <w:rPr>
                <w:rFonts w:ascii="Cambria Math" w:hAnsi="Cambria Math"/>
              </w:rPr>
              <m:t>j</m:t>
            </m:r>
          </m:sub>
        </m:sSub>
      </m:oMath>
      <w:r>
        <w:t xml:space="preserve"> </w:t>
      </w:r>
      <w:r>
        <w:t>的时候，它是一个矩阵。</w:t>
      </w:r>
    </w:p>
    <w:p w14:paraId="60752C15" w14:textId="77777777" w:rsidR="00B94259" w:rsidRDefault="00B94259">
      <w:pPr>
        <w:pStyle w:val="Compact"/>
      </w:pPr>
      <m:oMathPara>
        <m:oMathParaPr>
          <m:jc m:val="center"/>
        </m:oMathParaPr>
        <m:oMath>
          <m:r>
            <w:rPr>
              <w:rFonts w:ascii="Cambria Math" w:hAnsi="Cambria Math"/>
            </w:rPr>
            <m:t>x</m:t>
          </m:r>
          <m:sSup>
            <m:sSupPr>
              <m:ctrlPr>
                <w:rPr>
                  <w:rFonts w:ascii="Cambria Math" w:hAnsi="Cambria Math"/>
                </w:rPr>
              </m:ctrlPr>
            </m:sSupPr>
            <m:e>
              <m:r>
                <w:rPr>
                  <w:rFonts w:ascii="Cambria Math" w:hAnsi="Cambria Math"/>
                </w:rPr>
                <m:t>y</m:t>
              </m:r>
            </m:e>
            <m:sup>
              <m:r>
                <w:rPr>
                  <w:rFonts w:ascii="Cambria Math" w:hAnsi="Cambria Math"/>
                </w:rPr>
                <m:t>T</m:t>
              </m:r>
            </m:sup>
          </m:sSup>
          <m: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m×n</m:t>
              </m:r>
            </m:sup>
          </m:sSup>
          <m:r>
            <w:rPr>
              <w:rFonts w:ascii="Cambria Math" w:hAnsi="Cambria Math"/>
            </w:rPr>
            <m:t>=</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x</m:t>
                        </m:r>
                      </m:e>
                      <m:sub>
                        <m:r>
                          <w:rPr>
                            <w:rFonts w:ascii="Cambria Math" w:hAnsi="Cambria Math"/>
                          </w:rPr>
                          <m:t>1</m:t>
                        </m:r>
                      </m:sub>
                    </m:sSub>
                  </m:e>
                </m:mr>
                <m:mr>
                  <m:e>
                    <m:sSub>
                      <m:sSubPr>
                        <m:ctrlPr>
                          <w:rPr>
                            <w:rFonts w:ascii="Cambria Math" w:hAnsi="Cambria Math"/>
                          </w:rPr>
                        </m:ctrlPr>
                      </m:sSubPr>
                      <m:e>
                        <m:r>
                          <w:rPr>
                            <w:rFonts w:ascii="Cambria Math" w:hAnsi="Cambria Math"/>
                          </w:rPr>
                          <m:t>x</m:t>
                        </m:r>
                      </m:e>
                      <m:sub>
                        <m:r>
                          <w:rPr>
                            <w:rFonts w:ascii="Cambria Math" w:hAnsi="Cambria Math"/>
                          </w:rPr>
                          <m:t>2</m:t>
                        </m:r>
                      </m:sub>
                    </m:sSub>
                  </m:e>
                </m:mr>
                <m:mr>
                  <m:e>
                    <m:r>
                      <w:rPr>
                        <w:rFonts w:ascii="Cambria Math" w:hAnsi="Cambria Math"/>
                      </w:rPr>
                      <m:t>⋮</m:t>
                    </m:r>
                  </m:e>
                </m:mr>
                <m:mr>
                  <m:e>
                    <m:sSub>
                      <m:sSubPr>
                        <m:ctrlPr>
                          <w:rPr>
                            <w:rFonts w:ascii="Cambria Math" w:hAnsi="Cambria Math"/>
                          </w:rPr>
                        </m:ctrlPr>
                      </m:sSubPr>
                      <m:e>
                        <m:r>
                          <w:rPr>
                            <w:rFonts w:ascii="Cambria Math" w:hAnsi="Cambria Math"/>
                          </w:rPr>
                          <m:t>x</m:t>
                        </m:r>
                      </m:e>
                      <m:sub>
                        <m:r>
                          <w:rPr>
                            <w:rFonts w:ascii="Cambria Math" w:hAnsi="Cambria Math"/>
                          </w:rPr>
                          <m:t>m</m:t>
                        </m:r>
                      </m:sub>
                    </m:sSub>
                  </m:e>
                </m:mr>
              </m:m>
            </m:e>
          </m:d>
          <m:d>
            <m:dPr>
              <m:begChr m:val="["/>
              <m:endChr m:val="]"/>
              <m:ctrlPr>
                <w:rPr>
                  <w:rFonts w:ascii="Cambria Math" w:hAnsi="Cambria Math"/>
                </w:rPr>
              </m:ctrlPr>
            </m:dPr>
            <m:e>
              <m:m>
                <m:mPr>
                  <m:plcHide m:val="1"/>
                  <m:mcs>
                    <m:mc>
                      <m:mcPr>
                        <m:count m:val="4"/>
                        <m:mcJc m:val="left"/>
                      </m:mcPr>
                    </m:mc>
                  </m:mcs>
                  <m:ctrlPr>
                    <w:rPr>
                      <w:rFonts w:ascii="Cambria Math" w:hAnsi="Cambria Math"/>
                    </w:rPr>
                  </m:ctrlPr>
                </m:mPr>
                <m:mr>
                  <m:e>
                    <m:sSub>
                      <m:sSubPr>
                        <m:ctrlPr>
                          <w:rPr>
                            <w:rFonts w:ascii="Cambria Math" w:hAnsi="Cambria Math"/>
                          </w:rPr>
                        </m:ctrlPr>
                      </m:sSubPr>
                      <m:e>
                        <m:r>
                          <w:rPr>
                            <w:rFonts w:ascii="Cambria Math" w:hAnsi="Cambria Math"/>
                          </w:rPr>
                          <m:t>y</m:t>
                        </m:r>
                      </m:e>
                      <m:sub>
                        <m:r>
                          <w:rPr>
                            <w:rFonts w:ascii="Cambria Math" w:hAnsi="Cambria Math"/>
                          </w:rPr>
                          <m:t>1</m:t>
                        </m:r>
                      </m:sub>
                    </m:sSub>
                  </m:e>
                  <m:e>
                    <m:sSub>
                      <m:sSubPr>
                        <m:ctrlPr>
                          <w:rPr>
                            <w:rFonts w:ascii="Cambria Math" w:hAnsi="Cambria Math"/>
                          </w:rPr>
                        </m:ctrlPr>
                      </m:sSubPr>
                      <m:e>
                        <m:r>
                          <w:rPr>
                            <w:rFonts w:ascii="Cambria Math" w:hAnsi="Cambria Math"/>
                          </w:rPr>
                          <m:t>y</m:t>
                        </m:r>
                      </m:e>
                      <m:sub>
                        <m:r>
                          <w:rPr>
                            <w:rFonts w:ascii="Cambria Math" w:hAnsi="Cambria Math"/>
                          </w:rPr>
                          <m:t>2</m:t>
                        </m:r>
                      </m:sub>
                    </m:sSub>
                  </m:e>
                  <m:e>
                    <m:r>
                      <w:rPr>
                        <w:rFonts w:ascii="Cambria Math" w:hAnsi="Cambria Math"/>
                      </w:rPr>
                      <m:t>⋯</m:t>
                    </m:r>
                  </m:e>
                  <m:e>
                    <m:sSub>
                      <m:sSubPr>
                        <m:ctrlPr>
                          <w:rPr>
                            <w:rFonts w:ascii="Cambria Math" w:hAnsi="Cambria Math"/>
                          </w:rPr>
                        </m:ctrlPr>
                      </m:sSubPr>
                      <m:e>
                        <m:r>
                          <w:rPr>
                            <w:rFonts w:ascii="Cambria Math" w:hAnsi="Cambria Math"/>
                          </w:rPr>
                          <m:t>y</m:t>
                        </m:r>
                      </m:e>
                      <m:sub>
                        <m:r>
                          <w:rPr>
                            <w:rFonts w:ascii="Cambria Math" w:hAnsi="Cambria Math"/>
                          </w:rPr>
                          <m:t>n</m:t>
                        </m:r>
                      </m:sub>
                    </m:sSub>
                  </m:e>
                </m:mr>
              </m:m>
            </m:e>
          </m:d>
          <m:r>
            <w:rPr>
              <w:rFonts w:ascii="Cambria Math" w:hAnsi="Cambria Math"/>
            </w:rPr>
            <m:t>=</m:t>
          </m:r>
          <m:d>
            <m:dPr>
              <m:begChr m:val="["/>
              <m:endChr m:val="]"/>
              <m:ctrlPr>
                <w:rPr>
                  <w:rFonts w:ascii="Cambria Math" w:hAnsi="Cambria Math"/>
                </w:rPr>
              </m:ctrlPr>
            </m:dPr>
            <m:e>
              <m:m>
                <m:mPr>
                  <m:plcHide m:val="1"/>
                  <m:mcs>
                    <m:mc>
                      <m:mcPr>
                        <m:count m:val="4"/>
                        <m:mcJc m:val="center"/>
                      </m:mcPr>
                    </m:mc>
                  </m:mcs>
                  <m:ctrlPr>
                    <w:rPr>
                      <w:rFonts w:ascii="Cambria Math" w:hAnsi="Cambria Math"/>
                    </w:rPr>
                  </m:ctrlPr>
                </m:mPr>
                <m:mr>
                  <m:e>
                    <m:sSub>
                      <m:sSubPr>
                        <m:ctrlPr>
                          <w:rPr>
                            <w:rFonts w:ascii="Cambria Math" w:hAnsi="Cambria Math"/>
                          </w:rPr>
                        </m:ctrlPr>
                      </m:sSubPr>
                      <m:e>
                        <m:r>
                          <w:rPr>
                            <w:rFonts w:ascii="Cambria Math" w:hAnsi="Cambria Math"/>
                          </w:rPr>
                          <m:t>x</m:t>
                        </m:r>
                      </m:e>
                      <m:sub>
                        <m:r>
                          <w:rPr>
                            <w:rFonts w:ascii="Cambria Math" w:hAnsi="Cambria Math"/>
                          </w:rPr>
                          <m:t>1</m:t>
                        </m:r>
                      </m:sub>
                    </m:sSub>
                    <m:sSub>
                      <m:sSubPr>
                        <m:ctrlPr>
                          <w:rPr>
                            <w:rFonts w:ascii="Cambria Math" w:hAnsi="Cambria Math"/>
                          </w:rPr>
                        </m:ctrlPr>
                      </m:sSubPr>
                      <m:e>
                        <m:r>
                          <w:rPr>
                            <w:rFonts w:ascii="Cambria Math" w:hAnsi="Cambria Math"/>
                          </w:rPr>
                          <m:t>y</m:t>
                        </m:r>
                      </m:e>
                      <m:sub>
                        <m:r>
                          <w:rPr>
                            <w:rFonts w:ascii="Cambria Math" w:hAnsi="Cambria Math"/>
                          </w:rPr>
                          <m:t>1</m:t>
                        </m:r>
                      </m:sub>
                    </m:sSub>
                  </m:e>
                  <m:e>
                    <m:sSub>
                      <m:sSubPr>
                        <m:ctrlPr>
                          <w:rPr>
                            <w:rFonts w:ascii="Cambria Math" w:hAnsi="Cambria Math"/>
                          </w:rPr>
                        </m:ctrlPr>
                      </m:sSubPr>
                      <m:e>
                        <m:r>
                          <w:rPr>
                            <w:rFonts w:ascii="Cambria Math" w:hAnsi="Cambria Math"/>
                          </w:rPr>
                          <m:t>x</m:t>
                        </m:r>
                      </m:e>
                      <m:sub>
                        <m:r>
                          <w:rPr>
                            <w:rFonts w:ascii="Cambria Math" w:hAnsi="Cambria Math"/>
                          </w:rPr>
                          <m:t>1</m:t>
                        </m:r>
                      </m:sub>
                    </m:sSub>
                    <m:sSub>
                      <m:sSubPr>
                        <m:ctrlPr>
                          <w:rPr>
                            <w:rFonts w:ascii="Cambria Math" w:hAnsi="Cambria Math"/>
                          </w:rPr>
                        </m:ctrlPr>
                      </m:sSubPr>
                      <m:e>
                        <m:r>
                          <w:rPr>
                            <w:rFonts w:ascii="Cambria Math" w:hAnsi="Cambria Math"/>
                          </w:rPr>
                          <m:t>y</m:t>
                        </m:r>
                      </m:e>
                      <m:sub>
                        <m:r>
                          <w:rPr>
                            <w:rFonts w:ascii="Cambria Math" w:hAnsi="Cambria Math"/>
                          </w:rPr>
                          <m:t>2</m:t>
                        </m:r>
                      </m:sub>
                    </m:sSub>
                  </m:e>
                  <m:e>
                    <m:r>
                      <w:rPr>
                        <w:rFonts w:ascii="Cambria Math" w:hAnsi="Cambria Math"/>
                      </w:rPr>
                      <m:t>⋯</m:t>
                    </m:r>
                  </m:e>
                  <m:e>
                    <m:sSub>
                      <m:sSubPr>
                        <m:ctrlPr>
                          <w:rPr>
                            <w:rFonts w:ascii="Cambria Math" w:hAnsi="Cambria Math"/>
                          </w:rPr>
                        </m:ctrlPr>
                      </m:sSubPr>
                      <m:e>
                        <m:r>
                          <w:rPr>
                            <w:rFonts w:ascii="Cambria Math" w:hAnsi="Cambria Math"/>
                          </w:rPr>
                          <m:t>x</m:t>
                        </m:r>
                      </m:e>
                      <m:sub>
                        <m:r>
                          <w:rPr>
                            <w:rFonts w:ascii="Cambria Math" w:hAnsi="Cambria Math"/>
                          </w:rPr>
                          <m:t>1</m:t>
                        </m:r>
                      </m:sub>
                    </m:sSub>
                    <m:sSub>
                      <m:sSubPr>
                        <m:ctrlPr>
                          <w:rPr>
                            <w:rFonts w:ascii="Cambria Math" w:hAnsi="Cambria Math"/>
                          </w:rPr>
                        </m:ctrlPr>
                      </m:sSubPr>
                      <m:e>
                        <m:r>
                          <w:rPr>
                            <w:rFonts w:ascii="Cambria Math" w:hAnsi="Cambria Math"/>
                          </w:rPr>
                          <m:t>y</m:t>
                        </m:r>
                      </m:e>
                      <m:sub>
                        <m:r>
                          <w:rPr>
                            <w:rFonts w:ascii="Cambria Math" w:hAnsi="Cambria Math"/>
                          </w:rPr>
                          <m:t>n</m:t>
                        </m:r>
                      </m:sub>
                    </m:sSub>
                  </m:e>
                </m:mr>
                <m:mr>
                  <m:e>
                    <m:sSub>
                      <m:sSubPr>
                        <m:ctrlPr>
                          <w:rPr>
                            <w:rFonts w:ascii="Cambria Math" w:hAnsi="Cambria Math"/>
                          </w:rPr>
                        </m:ctrlPr>
                      </m:sSubPr>
                      <m:e>
                        <m:r>
                          <w:rPr>
                            <w:rFonts w:ascii="Cambria Math" w:hAnsi="Cambria Math"/>
                          </w:rPr>
                          <m:t>x</m:t>
                        </m:r>
                      </m:e>
                      <m:sub>
                        <m:r>
                          <w:rPr>
                            <w:rFonts w:ascii="Cambria Math" w:hAnsi="Cambria Math"/>
                          </w:rPr>
                          <m:t>2</m:t>
                        </m:r>
                      </m:sub>
                    </m:sSub>
                    <m:sSub>
                      <m:sSubPr>
                        <m:ctrlPr>
                          <w:rPr>
                            <w:rFonts w:ascii="Cambria Math" w:hAnsi="Cambria Math"/>
                          </w:rPr>
                        </m:ctrlPr>
                      </m:sSubPr>
                      <m:e>
                        <m:r>
                          <w:rPr>
                            <w:rFonts w:ascii="Cambria Math" w:hAnsi="Cambria Math"/>
                          </w:rPr>
                          <m:t>y</m:t>
                        </m:r>
                      </m:e>
                      <m:sub>
                        <m:r>
                          <w:rPr>
                            <w:rFonts w:ascii="Cambria Math" w:hAnsi="Cambria Math"/>
                          </w:rPr>
                          <m:t>1</m:t>
                        </m:r>
                      </m:sub>
                    </m:sSub>
                  </m:e>
                  <m:e>
                    <m:sSub>
                      <m:sSubPr>
                        <m:ctrlPr>
                          <w:rPr>
                            <w:rFonts w:ascii="Cambria Math" w:hAnsi="Cambria Math"/>
                          </w:rPr>
                        </m:ctrlPr>
                      </m:sSubPr>
                      <m:e>
                        <m:r>
                          <w:rPr>
                            <w:rFonts w:ascii="Cambria Math" w:hAnsi="Cambria Math"/>
                          </w:rPr>
                          <m:t>x</m:t>
                        </m:r>
                      </m:e>
                      <m:sub>
                        <m:r>
                          <w:rPr>
                            <w:rFonts w:ascii="Cambria Math" w:hAnsi="Cambria Math"/>
                          </w:rPr>
                          <m:t>2</m:t>
                        </m:r>
                      </m:sub>
                    </m:sSub>
                    <m:sSub>
                      <m:sSubPr>
                        <m:ctrlPr>
                          <w:rPr>
                            <w:rFonts w:ascii="Cambria Math" w:hAnsi="Cambria Math"/>
                          </w:rPr>
                        </m:ctrlPr>
                      </m:sSubPr>
                      <m:e>
                        <m:r>
                          <w:rPr>
                            <w:rFonts w:ascii="Cambria Math" w:hAnsi="Cambria Math"/>
                          </w:rPr>
                          <m:t>y</m:t>
                        </m:r>
                      </m:e>
                      <m:sub>
                        <m:r>
                          <w:rPr>
                            <w:rFonts w:ascii="Cambria Math" w:hAnsi="Cambria Math"/>
                          </w:rPr>
                          <m:t>2</m:t>
                        </m:r>
                      </m:sub>
                    </m:sSub>
                  </m:e>
                  <m:e>
                    <m:r>
                      <w:rPr>
                        <w:rFonts w:ascii="Cambria Math" w:hAnsi="Cambria Math"/>
                      </w:rPr>
                      <m:t>⋯</m:t>
                    </m:r>
                  </m:e>
                  <m:e>
                    <m:sSub>
                      <m:sSubPr>
                        <m:ctrlPr>
                          <w:rPr>
                            <w:rFonts w:ascii="Cambria Math" w:hAnsi="Cambria Math"/>
                          </w:rPr>
                        </m:ctrlPr>
                      </m:sSubPr>
                      <m:e>
                        <m:r>
                          <w:rPr>
                            <w:rFonts w:ascii="Cambria Math" w:hAnsi="Cambria Math"/>
                          </w:rPr>
                          <m:t>x</m:t>
                        </m:r>
                      </m:e>
                      <m:sub>
                        <m:r>
                          <w:rPr>
                            <w:rFonts w:ascii="Cambria Math" w:hAnsi="Cambria Math"/>
                          </w:rPr>
                          <m:t>2</m:t>
                        </m:r>
                      </m:sub>
                    </m:sSub>
                    <m:sSub>
                      <m:sSubPr>
                        <m:ctrlPr>
                          <w:rPr>
                            <w:rFonts w:ascii="Cambria Math" w:hAnsi="Cambria Math"/>
                          </w:rPr>
                        </m:ctrlPr>
                      </m:sSubPr>
                      <m:e>
                        <m:r>
                          <w:rPr>
                            <w:rFonts w:ascii="Cambria Math" w:hAnsi="Cambria Math"/>
                          </w:rPr>
                          <m:t>y</m:t>
                        </m:r>
                      </m:e>
                      <m:sub>
                        <m:r>
                          <w:rPr>
                            <w:rFonts w:ascii="Cambria Math" w:hAnsi="Cambria Math"/>
                          </w:rPr>
                          <m:t>n</m:t>
                        </m:r>
                      </m:sub>
                    </m:sSub>
                  </m:e>
                </m:mr>
                <m:mr>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mr>
                <m:mr>
                  <m:e>
                    <m:sSub>
                      <m:sSubPr>
                        <m:ctrlPr>
                          <w:rPr>
                            <w:rFonts w:ascii="Cambria Math" w:hAnsi="Cambria Math"/>
                          </w:rPr>
                        </m:ctrlPr>
                      </m:sSubPr>
                      <m:e>
                        <m:r>
                          <w:rPr>
                            <w:rFonts w:ascii="Cambria Math" w:hAnsi="Cambria Math"/>
                          </w:rPr>
                          <m:t>x</m:t>
                        </m:r>
                      </m:e>
                      <m:sub>
                        <m:r>
                          <w:rPr>
                            <w:rFonts w:ascii="Cambria Math" w:hAnsi="Cambria Math"/>
                          </w:rPr>
                          <m:t>m</m:t>
                        </m:r>
                      </m:sub>
                    </m:sSub>
                    <m:sSub>
                      <m:sSubPr>
                        <m:ctrlPr>
                          <w:rPr>
                            <w:rFonts w:ascii="Cambria Math" w:hAnsi="Cambria Math"/>
                          </w:rPr>
                        </m:ctrlPr>
                      </m:sSubPr>
                      <m:e>
                        <m:r>
                          <w:rPr>
                            <w:rFonts w:ascii="Cambria Math" w:hAnsi="Cambria Math"/>
                          </w:rPr>
                          <m:t>y</m:t>
                        </m:r>
                      </m:e>
                      <m:sub>
                        <m:r>
                          <w:rPr>
                            <w:rFonts w:ascii="Cambria Math" w:hAnsi="Cambria Math"/>
                          </w:rPr>
                          <m:t>1</m:t>
                        </m:r>
                      </m:sub>
                    </m:sSub>
                  </m:e>
                  <m:e>
                    <m:sSub>
                      <m:sSubPr>
                        <m:ctrlPr>
                          <w:rPr>
                            <w:rFonts w:ascii="Cambria Math" w:hAnsi="Cambria Math"/>
                          </w:rPr>
                        </m:ctrlPr>
                      </m:sSubPr>
                      <m:e>
                        <m:r>
                          <w:rPr>
                            <w:rFonts w:ascii="Cambria Math" w:hAnsi="Cambria Math"/>
                          </w:rPr>
                          <m:t>x</m:t>
                        </m:r>
                      </m:e>
                      <m:sub>
                        <m:r>
                          <w:rPr>
                            <w:rFonts w:ascii="Cambria Math" w:hAnsi="Cambria Math"/>
                          </w:rPr>
                          <m:t>m</m:t>
                        </m:r>
                      </m:sub>
                    </m:sSub>
                    <m:sSub>
                      <m:sSubPr>
                        <m:ctrlPr>
                          <w:rPr>
                            <w:rFonts w:ascii="Cambria Math" w:hAnsi="Cambria Math"/>
                          </w:rPr>
                        </m:ctrlPr>
                      </m:sSubPr>
                      <m:e>
                        <m:r>
                          <w:rPr>
                            <w:rFonts w:ascii="Cambria Math" w:hAnsi="Cambria Math"/>
                          </w:rPr>
                          <m:t>y</m:t>
                        </m:r>
                      </m:e>
                      <m:sub>
                        <m:r>
                          <w:rPr>
                            <w:rFonts w:ascii="Cambria Math" w:hAnsi="Cambria Math"/>
                          </w:rPr>
                          <m:t>2</m:t>
                        </m:r>
                      </m:sub>
                    </m:sSub>
                  </m:e>
                  <m:e>
                    <m:r>
                      <w:rPr>
                        <w:rFonts w:ascii="Cambria Math" w:hAnsi="Cambria Math"/>
                      </w:rPr>
                      <m:t>⋯</m:t>
                    </m:r>
                  </m:e>
                  <m:e>
                    <m:sSub>
                      <m:sSubPr>
                        <m:ctrlPr>
                          <w:rPr>
                            <w:rFonts w:ascii="Cambria Math" w:hAnsi="Cambria Math"/>
                          </w:rPr>
                        </m:ctrlPr>
                      </m:sSubPr>
                      <m:e>
                        <m:r>
                          <w:rPr>
                            <w:rFonts w:ascii="Cambria Math" w:hAnsi="Cambria Math"/>
                          </w:rPr>
                          <m:t>x</m:t>
                        </m:r>
                      </m:e>
                      <m:sub>
                        <m:r>
                          <w:rPr>
                            <w:rFonts w:ascii="Cambria Math" w:hAnsi="Cambria Math"/>
                          </w:rPr>
                          <m:t>m</m:t>
                        </m:r>
                      </m:sub>
                    </m:sSub>
                    <m:sSub>
                      <m:sSubPr>
                        <m:ctrlPr>
                          <w:rPr>
                            <w:rFonts w:ascii="Cambria Math" w:hAnsi="Cambria Math"/>
                          </w:rPr>
                        </m:ctrlPr>
                      </m:sSubPr>
                      <m:e>
                        <m:r>
                          <w:rPr>
                            <w:rFonts w:ascii="Cambria Math" w:hAnsi="Cambria Math"/>
                          </w:rPr>
                          <m:t>y</m:t>
                        </m:r>
                      </m:e>
                      <m:sub>
                        <m:r>
                          <w:rPr>
                            <w:rFonts w:ascii="Cambria Math" w:hAnsi="Cambria Math"/>
                          </w:rPr>
                          <m:t>n</m:t>
                        </m:r>
                      </m:sub>
                    </m:sSub>
                  </m:e>
                </m:mr>
              </m:m>
            </m:e>
          </m:d>
        </m:oMath>
      </m:oMathPara>
    </w:p>
    <w:p w14:paraId="0A29103A" w14:textId="77777777" w:rsidR="00B94259" w:rsidRDefault="00B94259" w:rsidP="004D4756">
      <w:pPr>
        <w:pStyle w:val="af"/>
      </w:pPr>
      <w:r>
        <w:t>举一个外积如何使用的一个例子：让</w:t>
      </w:r>
      <m:oMath>
        <m:r>
          <w:rPr>
            <w:rFonts w:ascii="Cambria Math" w:hAnsi="Cambria Math"/>
          </w:rPr>
          <m:t>1∈</m:t>
        </m:r>
        <m:sSup>
          <m:sSupPr>
            <m:ctrlPr>
              <w:rPr>
                <w:rFonts w:ascii="Cambria Math" w:hAnsi="Cambria Math"/>
              </w:rPr>
            </m:ctrlPr>
          </m:sSupPr>
          <m:e>
            <m:r>
              <w:rPr>
                <w:rFonts w:ascii="Cambria Math" w:hAnsi="Cambria Math"/>
              </w:rPr>
              <m:t>R</m:t>
            </m:r>
          </m:e>
          <m:sup>
            <m:r>
              <w:rPr>
                <w:rFonts w:ascii="Cambria Math" w:hAnsi="Cambria Math"/>
              </w:rPr>
              <m:t>n</m:t>
            </m:r>
          </m:sup>
        </m:sSup>
      </m:oMath>
      <w:r>
        <w:t>表示一个</w:t>
      </w:r>
      <m:oMath>
        <m:r>
          <w:rPr>
            <w:rFonts w:ascii="Cambria Math" w:hAnsi="Cambria Math"/>
          </w:rPr>
          <m:t>n</m:t>
        </m:r>
      </m:oMath>
      <w:r>
        <w:t>维向量，其元素都等于</w:t>
      </w:r>
      <w:r>
        <w:t>1</w:t>
      </w:r>
      <w:r>
        <w:t>，此外，考虑矩阵</w:t>
      </w:r>
      <m:oMath>
        <m:r>
          <w:rPr>
            <w:rFonts w:ascii="Cambria Math" w:hAnsi="Cambria Math"/>
          </w:rPr>
          <m:t>A∈</m:t>
        </m:r>
        <m:sSup>
          <m:sSupPr>
            <m:ctrlPr>
              <w:rPr>
                <w:rFonts w:ascii="Cambria Math" w:hAnsi="Cambria Math"/>
              </w:rPr>
            </m:ctrlPr>
          </m:sSupPr>
          <m:e>
            <m:r>
              <w:rPr>
                <w:rFonts w:ascii="Cambria Math" w:hAnsi="Cambria Math"/>
              </w:rPr>
              <m:t>R</m:t>
            </m:r>
          </m:e>
          <m:sup>
            <m:r>
              <w:rPr>
                <w:rFonts w:ascii="Cambria Math" w:hAnsi="Cambria Math"/>
              </w:rPr>
              <m:t>m×n</m:t>
            </m:r>
          </m:sup>
        </m:sSup>
      </m:oMath>
      <w:r>
        <w:t>，其列全部等于某个向量</w:t>
      </w:r>
      <w:r>
        <w:t xml:space="preserve"> </w:t>
      </w:r>
      <m:oMath>
        <m:r>
          <w:rPr>
            <w:rFonts w:ascii="Cambria Math" w:hAnsi="Cambria Math"/>
          </w:rPr>
          <m:t>x∈</m:t>
        </m:r>
        <m:sSup>
          <m:sSupPr>
            <m:ctrlPr>
              <w:rPr>
                <w:rFonts w:ascii="Cambria Math" w:hAnsi="Cambria Math"/>
              </w:rPr>
            </m:ctrlPr>
          </m:sSupPr>
          <m:e>
            <m:r>
              <w:rPr>
                <w:rFonts w:ascii="Cambria Math" w:hAnsi="Cambria Math"/>
              </w:rPr>
              <m:t>R</m:t>
            </m:r>
          </m:e>
          <m:sup>
            <m:r>
              <w:rPr>
                <w:rFonts w:ascii="Cambria Math" w:hAnsi="Cambria Math"/>
              </w:rPr>
              <m:t>m</m:t>
            </m:r>
          </m:sup>
        </m:sSup>
      </m:oMath>
      <w:r>
        <w:t>。</w:t>
      </w:r>
      <w:r>
        <w:t xml:space="preserve"> </w:t>
      </w:r>
      <w:r>
        <w:t>我们可以使用外积紧凑地表示矩阵</w:t>
      </w:r>
      <w:r>
        <w:t xml:space="preserve"> </w:t>
      </w:r>
      <m:oMath>
        <m:r>
          <w:rPr>
            <w:rFonts w:ascii="Cambria Math" w:hAnsi="Cambria Math"/>
          </w:rPr>
          <m:t>A</m:t>
        </m:r>
      </m:oMath>
      <w:r>
        <w:t>:</w:t>
      </w:r>
    </w:p>
    <w:p w14:paraId="64603871" w14:textId="77777777" w:rsidR="00B94259" w:rsidRDefault="00B94259">
      <w:pPr>
        <w:pStyle w:val="Compact"/>
      </w:pPr>
      <m:oMathPara>
        <m:oMathParaPr>
          <m:jc m:val="center"/>
        </m:oMathParaPr>
        <m:oMath>
          <m:r>
            <w:rPr>
              <w:rFonts w:ascii="Cambria Math" w:hAnsi="Cambria Math"/>
            </w:rPr>
            <m:t>A=</m:t>
          </m:r>
          <m:d>
            <m:dPr>
              <m:begChr m:val="["/>
              <m:endChr m:val="]"/>
              <m:ctrlPr>
                <w:rPr>
                  <w:rFonts w:ascii="Cambria Math" w:hAnsi="Cambria Math"/>
                </w:rPr>
              </m:ctrlPr>
            </m:dPr>
            <m:e>
              <m:m>
                <m:mPr>
                  <m:plcHide m:val="1"/>
                  <m:mcs>
                    <m:mc>
                      <m:mcPr>
                        <m:count m:val="4"/>
                        <m:mcJc m:val="left"/>
                      </m:mcPr>
                    </m:mc>
                  </m:mcs>
                  <m:ctrlPr>
                    <w:rPr>
                      <w:rFonts w:ascii="Cambria Math" w:hAnsi="Cambria Math"/>
                    </w:rPr>
                  </m:ctrlPr>
                </m:mPr>
                <m:mr>
                  <m:e>
                    <m:r>
                      <w:rPr>
                        <w:rFonts w:ascii="Cambria Math" w:hAnsi="Cambria Math"/>
                      </w:rPr>
                      <m:t>|</m:t>
                    </m:r>
                  </m:e>
                  <m:e>
                    <m:r>
                      <w:rPr>
                        <w:rFonts w:ascii="Cambria Math" w:hAnsi="Cambria Math"/>
                      </w:rPr>
                      <m:t>|</m:t>
                    </m:r>
                  </m:e>
                  <m:e/>
                  <m:e>
                    <m:r>
                      <w:rPr>
                        <w:rFonts w:ascii="Cambria Math" w:hAnsi="Cambria Math"/>
                      </w:rPr>
                      <m:t>|</m:t>
                    </m:r>
                  </m:e>
                </m:mr>
                <m:mr>
                  <m:e>
                    <m:r>
                      <w:rPr>
                        <w:rFonts w:ascii="Cambria Math" w:hAnsi="Cambria Math"/>
                      </w:rPr>
                      <m:t>x</m:t>
                    </m:r>
                  </m:e>
                  <m:e>
                    <m:r>
                      <w:rPr>
                        <w:rFonts w:ascii="Cambria Math" w:hAnsi="Cambria Math"/>
                      </w:rPr>
                      <m:t>x</m:t>
                    </m:r>
                  </m:e>
                  <m:e>
                    <m:r>
                      <w:rPr>
                        <w:rFonts w:ascii="Cambria Math" w:hAnsi="Cambria Math"/>
                      </w:rPr>
                      <m:t>⋯</m:t>
                    </m:r>
                  </m:e>
                  <m:e>
                    <m:r>
                      <w:rPr>
                        <w:rFonts w:ascii="Cambria Math" w:hAnsi="Cambria Math"/>
                      </w:rPr>
                      <m:t>x</m:t>
                    </m:r>
                  </m:e>
                </m:mr>
                <m:mr>
                  <m:e>
                    <m:r>
                      <w:rPr>
                        <w:rFonts w:ascii="Cambria Math" w:hAnsi="Cambria Math"/>
                      </w:rPr>
                      <m:t>|</m:t>
                    </m:r>
                  </m:e>
                  <m:e>
                    <m:r>
                      <w:rPr>
                        <w:rFonts w:ascii="Cambria Math" w:hAnsi="Cambria Math"/>
                      </w:rPr>
                      <m:t>|</m:t>
                    </m:r>
                  </m:e>
                  <m:e/>
                  <m:e>
                    <m:r>
                      <w:rPr>
                        <w:rFonts w:ascii="Cambria Math" w:hAnsi="Cambria Math"/>
                      </w:rPr>
                      <m:t>|</m:t>
                    </m:r>
                  </m:e>
                </m:mr>
              </m:m>
            </m:e>
          </m:d>
          <m:r>
            <w:rPr>
              <w:rFonts w:ascii="Cambria Math" w:hAnsi="Cambria Math"/>
            </w:rPr>
            <m:t>=</m:t>
          </m:r>
          <m:d>
            <m:dPr>
              <m:begChr m:val="["/>
              <m:endChr m:val="]"/>
              <m:ctrlPr>
                <w:rPr>
                  <w:rFonts w:ascii="Cambria Math" w:hAnsi="Cambria Math"/>
                </w:rPr>
              </m:ctrlPr>
            </m:dPr>
            <m:e>
              <m:m>
                <m:mPr>
                  <m:plcHide m:val="1"/>
                  <m:mcs>
                    <m:mc>
                      <m:mcPr>
                        <m:count m:val="4"/>
                        <m:mcJc m:val="center"/>
                      </m:mcPr>
                    </m:mc>
                  </m:mcs>
                  <m:ctrlPr>
                    <w:rPr>
                      <w:rFonts w:ascii="Cambria Math" w:hAnsi="Cambria Math"/>
                    </w:rPr>
                  </m:ctrlPr>
                </m:mPr>
                <m:mr>
                  <m:e>
                    <m:sSub>
                      <m:sSubPr>
                        <m:ctrlPr>
                          <w:rPr>
                            <w:rFonts w:ascii="Cambria Math" w:hAnsi="Cambria Math"/>
                          </w:rPr>
                        </m:ctrlPr>
                      </m:sSubPr>
                      <m:e>
                        <m:r>
                          <w:rPr>
                            <w:rFonts w:ascii="Cambria Math" w:hAnsi="Cambria Math"/>
                          </w:rPr>
                          <m:t>x</m:t>
                        </m:r>
                      </m:e>
                      <m:sub>
                        <m:r>
                          <w:rPr>
                            <w:rFonts w:ascii="Cambria Math" w:hAnsi="Cambria Math"/>
                          </w:rPr>
                          <m:t>1</m:t>
                        </m:r>
                      </m:sub>
                    </m:sSub>
                  </m:e>
                  <m:e>
                    <m:sSub>
                      <m:sSubPr>
                        <m:ctrlPr>
                          <w:rPr>
                            <w:rFonts w:ascii="Cambria Math" w:hAnsi="Cambria Math"/>
                          </w:rPr>
                        </m:ctrlPr>
                      </m:sSubPr>
                      <m:e>
                        <m:r>
                          <w:rPr>
                            <w:rFonts w:ascii="Cambria Math" w:hAnsi="Cambria Math"/>
                          </w:rPr>
                          <m:t>x</m:t>
                        </m:r>
                      </m:e>
                      <m:sub>
                        <m:r>
                          <w:rPr>
                            <w:rFonts w:ascii="Cambria Math" w:hAnsi="Cambria Math"/>
                          </w:rPr>
                          <m:t>1</m:t>
                        </m:r>
                      </m:sub>
                    </m:sSub>
                  </m:e>
                  <m:e>
                    <m:r>
                      <w:rPr>
                        <w:rFonts w:ascii="Cambria Math" w:hAnsi="Cambria Math"/>
                      </w:rPr>
                      <m:t>⋯</m:t>
                    </m:r>
                  </m:e>
                  <m:e>
                    <m:sSub>
                      <m:sSubPr>
                        <m:ctrlPr>
                          <w:rPr>
                            <w:rFonts w:ascii="Cambria Math" w:hAnsi="Cambria Math"/>
                          </w:rPr>
                        </m:ctrlPr>
                      </m:sSubPr>
                      <m:e>
                        <m:r>
                          <w:rPr>
                            <w:rFonts w:ascii="Cambria Math" w:hAnsi="Cambria Math"/>
                          </w:rPr>
                          <m:t>x</m:t>
                        </m:r>
                      </m:e>
                      <m:sub>
                        <m:r>
                          <w:rPr>
                            <w:rFonts w:ascii="Cambria Math" w:hAnsi="Cambria Math"/>
                          </w:rPr>
                          <m:t>1</m:t>
                        </m:r>
                      </m:sub>
                    </m:sSub>
                  </m:e>
                </m:mr>
                <m:mr>
                  <m:e>
                    <m:sSub>
                      <m:sSubPr>
                        <m:ctrlPr>
                          <w:rPr>
                            <w:rFonts w:ascii="Cambria Math" w:hAnsi="Cambria Math"/>
                          </w:rPr>
                        </m:ctrlPr>
                      </m:sSubPr>
                      <m:e>
                        <m:r>
                          <w:rPr>
                            <w:rFonts w:ascii="Cambria Math" w:hAnsi="Cambria Math"/>
                          </w:rPr>
                          <m:t>x</m:t>
                        </m:r>
                      </m:e>
                      <m:sub>
                        <m:r>
                          <w:rPr>
                            <w:rFonts w:ascii="Cambria Math" w:hAnsi="Cambria Math"/>
                          </w:rPr>
                          <m:t>2</m:t>
                        </m:r>
                      </m:sub>
                    </m:sSub>
                  </m:e>
                  <m:e>
                    <m:sSub>
                      <m:sSubPr>
                        <m:ctrlPr>
                          <w:rPr>
                            <w:rFonts w:ascii="Cambria Math" w:hAnsi="Cambria Math"/>
                          </w:rPr>
                        </m:ctrlPr>
                      </m:sSubPr>
                      <m:e>
                        <m:r>
                          <w:rPr>
                            <w:rFonts w:ascii="Cambria Math" w:hAnsi="Cambria Math"/>
                          </w:rPr>
                          <m:t>x</m:t>
                        </m:r>
                      </m:e>
                      <m:sub>
                        <m:r>
                          <w:rPr>
                            <w:rFonts w:ascii="Cambria Math" w:hAnsi="Cambria Math"/>
                          </w:rPr>
                          <m:t>2</m:t>
                        </m:r>
                      </m:sub>
                    </m:sSub>
                  </m:e>
                  <m:e>
                    <m:r>
                      <w:rPr>
                        <w:rFonts w:ascii="Cambria Math" w:hAnsi="Cambria Math"/>
                      </w:rPr>
                      <m:t>⋯</m:t>
                    </m:r>
                  </m:e>
                  <m:e>
                    <m:sSub>
                      <m:sSubPr>
                        <m:ctrlPr>
                          <w:rPr>
                            <w:rFonts w:ascii="Cambria Math" w:hAnsi="Cambria Math"/>
                          </w:rPr>
                        </m:ctrlPr>
                      </m:sSubPr>
                      <m:e>
                        <m:r>
                          <w:rPr>
                            <w:rFonts w:ascii="Cambria Math" w:hAnsi="Cambria Math"/>
                          </w:rPr>
                          <m:t>x</m:t>
                        </m:r>
                      </m:e>
                      <m:sub>
                        <m:r>
                          <w:rPr>
                            <w:rFonts w:ascii="Cambria Math" w:hAnsi="Cambria Math"/>
                          </w:rPr>
                          <m:t>2</m:t>
                        </m:r>
                      </m:sub>
                    </m:sSub>
                  </m:e>
                </m:mr>
                <m:mr>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mr>
                <m:mr>
                  <m:e>
                    <m:sSub>
                      <m:sSubPr>
                        <m:ctrlPr>
                          <w:rPr>
                            <w:rFonts w:ascii="Cambria Math" w:hAnsi="Cambria Math"/>
                          </w:rPr>
                        </m:ctrlPr>
                      </m:sSubPr>
                      <m:e>
                        <m:r>
                          <w:rPr>
                            <w:rFonts w:ascii="Cambria Math" w:hAnsi="Cambria Math"/>
                          </w:rPr>
                          <m:t>x</m:t>
                        </m:r>
                      </m:e>
                      <m:sub>
                        <m:r>
                          <w:rPr>
                            <w:rFonts w:ascii="Cambria Math" w:hAnsi="Cambria Math"/>
                          </w:rPr>
                          <m:t>m</m:t>
                        </m:r>
                      </m:sub>
                    </m:sSub>
                  </m:e>
                  <m:e>
                    <m:sSub>
                      <m:sSubPr>
                        <m:ctrlPr>
                          <w:rPr>
                            <w:rFonts w:ascii="Cambria Math" w:hAnsi="Cambria Math"/>
                          </w:rPr>
                        </m:ctrlPr>
                      </m:sSubPr>
                      <m:e>
                        <m:r>
                          <w:rPr>
                            <w:rFonts w:ascii="Cambria Math" w:hAnsi="Cambria Math"/>
                          </w:rPr>
                          <m:t>x</m:t>
                        </m:r>
                      </m:e>
                      <m:sub>
                        <m:r>
                          <w:rPr>
                            <w:rFonts w:ascii="Cambria Math" w:hAnsi="Cambria Math"/>
                          </w:rPr>
                          <m:t>m</m:t>
                        </m:r>
                      </m:sub>
                    </m:sSub>
                  </m:e>
                  <m:e>
                    <m:r>
                      <w:rPr>
                        <w:rFonts w:ascii="Cambria Math" w:hAnsi="Cambria Math"/>
                      </w:rPr>
                      <m:t>⋯</m:t>
                    </m:r>
                  </m:e>
                  <m:e>
                    <m:sSub>
                      <m:sSubPr>
                        <m:ctrlPr>
                          <w:rPr>
                            <w:rFonts w:ascii="Cambria Math" w:hAnsi="Cambria Math"/>
                          </w:rPr>
                        </m:ctrlPr>
                      </m:sSubPr>
                      <m:e>
                        <m:r>
                          <w:rPr>
                            <w:rFonts w:ascii="Cambria Math" w:hAnsi="Cambria Math"/>
                          </w:rPr>
                          <m:t>x</m:t>
                        </m:r>
                      </m:e>
                      <m:sub>
                        <m:r>
                          <w:rPr>
                            <w:rFonts w:ascii="Cambria Math" w:hAnsi="Cambria Math"/>
                          </w:rPr>
                          <m:t>m</m:t>
                        </m:r>
                      </m:sub>
                    </m:sSub>
                  </m:e>
                </m:mr>
              </m:m>
            </m:e>
          </m:d>
          <m:r>
            <w:rPr>
              <w:rFonts w:ascii="Cambria Math" w:hAnsi="Cambria Math"/>
            </w:rPr>
            <m:t>=</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x</m:t>
                        </m:r>
                      </m:e>
                      <m:sub>
                        <m:r>
                          <w:rPr>
                            <w:rFonts w:ascii="Cambria Math" w:hAnsi="Cambria Math"/>
                          </w:rPr>
                          <m:t>1</m:t>
                        </m:r>
                      </m:sub>
                    </m:sSub>
                  </m:e>
                </m:mr>
                <m:mr>
                  <m:e>
                    <m:sSub>
                      <m:sSubPr>
                        <m:ctrlPr>
                          <w:rPr>
                            <w:rFonts w:ascii="Cambria Math" w:hAnsi="Cambria Math"/>
                          </w:rPr>
                        </m:ctrlPr>
                      </m:sSubPr>
                      <m:e>
                        <m:r>
                          <w:rPr>
                            <w:rFonts w:ascii="Cambria Math" w:hAnsi="Cambria Math"/>
                          </w:rPr>
                          <m:t>x</m:t>
                        </m:r>
                      </m:e>
                      <m:sub>
                        <m:r>
                          <w:rPr>
                            <w:rFonts w:ascii="Cambria Math" w:hAnsi="Cambria Math"/>
                          </w:rPr>
                          <m:t>2</m:t>
                        </m:r>
                      </m:sub>
                    </m:sSub>
                  </m:e>
                </m:mr>
                <m:mr>
                  <m:e>
                    <m:r>
                      <w:rPr>
                        <w:rFonts w:ascii="Cambria Math" w:hAnsi="Cambria Math"/>
                      </w:rPr>
                      <m:t>⋮</m:t>
                    </m:r>
                  </m:e>
                </m:mr>
                <m:mr>
                  <m:e>
                    <m:sSub>
                      <m:sSubPr>
                        <m:ctrlPr>
                          <w:rPr>
                            <w:rFonts w:ascii="Cambria Math" w:hAnsi="Cambria Math"/>
                          </w:rPr>
                        </m:ctrlPr>
                      </m:sSubPr>
                      <m:e>
                        <m:r>
                          <w:rPr>
                            <w:rFonts w:ascii="Cambria Math" w:hAnsi="Cambria Math"/>
                          </w:rPr>
                          <m:t>x</m:t>
                        </m:r>
                      </m:e>
                      <m:sub>
                        <m:r>
                          <w:rPr>
                            <w:rFonts w:ascii="Cambria Math" w:hAnsi="Cambria Math"/>
                          </w:rPr>
                          <m:t>m</m:t>
                        </m:r>
                      </m:sub>
                    </m:sSub>
                  </m:e>
                </m:mr>
              </m:m>
            </m:e>
          </m:d>
          <m:d>
            <m:dPr>
              <m:begChr m:val="["/>
              <m:endChr m:val="]"/>
              <m:ctrlPr>
                <w:rPr>
                  <w:rFonts w:ascii="Cambria Math" w:hAnsi="Cambria Math"/>
                </w:rPr>
              </m:ctrlPr>
            </m:dPr>
            <m:e>
              <m:m>
                <m:mPr>
                  <m:plcHide m:val="1"/>
                  <m:mcs>
                    <m:mc>
                      <m:mcPr>
                        <m:count m:val="3"/>
                        <m:mcJc m:val="left"/>
                      </m:mcPr>
                    </m:mc>
                    <m:mc>
                      <m:mcPr>
                        <m:count m:val="1"/>
                        <m:mcJc m:val="center"/>
                      </m:mcPr>
                    </m:mc>
                  </m:mcs>
                  <m:ctrlPr>
                    <w:rPr>
                      <w:rFonts w:ascii="Cambria Math" w:hAnsi="Cambria Math"/>
                    </w:rPr>
                  </m:ctrlPr>
                </m:mPr>
                <m:mr>
                  <m:e>
                    <m:r>
                      <w:rPr>
                        <w:rFonts w:ascii="Cambria Math" w:hAnsi="Cambria Math"/>
                      </w:rPr>
                      <m:t>1</m:t>
                    </m:r>
                  </m:e>
                  <m:e>
                    <m:r>
                      <w:rPr>
                        <w:rFonts w:ascii="Cambria Math" w:hAnsi="Cambria Math"/>
                      </w:rPr>
                      <m:t>1</m:t>
                    </m:r>
                  </m:e>
                  <m:e>
                    <m:r>
                      <w:rPr>
                        <w:rFonts w:ascii="Cambria Math" w:hAnsi="Cambria Math"/>
                      </w:rPr>
                      <m:t>⋯</m:t>
                    </m:r>
                  </m:e>
                  <m:e>
                    <m:r>
                      <w:rPr>
                        <w:rFonts w:ascii="Cambria Math" w:hAnsi="Cambria Math"/>
                      </w:rPr>
                      <m:t>1</m:t>
                    </m:r>
                  </m:e>
                </m:mr>
              </m:m>
            </m:e>
          </m:d>
          <m:r>
            <w:rPr>
              <w:rFonts w:ascii="Cambria Math" w:hAnsi="Cambria Math"/>
            </w:rPr>
            <m:t>=x</m:t>
          </m:r>
          <m:sSup>
            <m:sSupPr>
              <m:ctrlPr>
                <w:rPr>
                  <w:rFonts w:ascii="Cambria Math" w:hAnsi="Cambria Math"/>
                </w:rPr>
              </m:ctrlPr>
            </m:sSupPr>
            <m:e>
              <m:r>
                <m:rPr>
                  <m:sty m:val="b"/>
                </m:rPr>
                <w:rPr>
                  <w:rFonts w:ascii="Cambria Math" w:hAnsi="Cambria Math"/>
                </w:rPr>
                <m:t>1</m:t>
              </m:r>
            </m:e>
            <m:sup>
              <m:r>
                <w:rPr>
                  <w:rFonts w:ascii="Cambria Math" w:hAnsi="Cambria Math"/>
                </w:rPr>
                <m:t>T</m:t>
              </m:r>
            </m:sup>
          </m:sSup>
        </m:oMath>
      </m:oMathPara>
    </w:p>
    <w:p w14:paraId="5A6229CE" w14:textId="77777777" w:rsidR="00B94259" w:rsidRDefault="00B94259">
      <w:pPr>
        <w:pStyle w:val="4"/>
      </w:pPr>
      <w:bookmarkStart w:id="822" w:name="header-n58"/>
      <w:r>
        <w:t xml:space="preserve">2.2 </w:t>
      </w:r>
      <w:r>
        <w:t>矩阵</w:t>
      </w:r>
      <w:r>
        <w:t>-</w:t>
      </w:r>
      <w:r>
        <w:t>向量乘法</w:t>
      </w:r>
      <w:bookmarkEnd w:id="822"/>
    </w:p>
    <w:p w14:paraId="02EAAD1D" w14:textId="77777777" w:rsidR="00B94259" w:rsidRDefault="00B94259" w:rsidP="004D4756">
      <w:pPr>
        <w:pStyle w:val="af"/>
      </w:pPr>
      <w:r>
        <w:t>给定矩阵</w:t>
      </w:r>
      <w:r>
        <w:t xml:space="preserve"> </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m×n</m:t>
            </m:r>
          </m:sup>
        </m:sSup>
      </m:oMath>
      <w:r>
        <w:t>，向量</w:t>
      </w:r>
      <w:r>
        <w:t xml:space="preserve"> </w:t>
      </w:r>
      <m:oMath>
        <m:r>
          <w:rPr>
            <w:rFonts w:ascii="Cambria Math" w:hAnsi="Cambria Math"/>
          </w:rPr>
          <m:t>x∈</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 xml:space="preserve"> , </w:t>
      </w:r>
      <w:r>
        <w:t>它们的积是一个向量</w:t>
      </w:r>
      <w:r>
        <w:t xml:space="preserve"> </w:t>
      </w:r>
      <m:oMath>
        <m:r>
          <w:rPr>
            <w:rFonts w:ascii="Cambria Math" w:hAnsi="Cambria Math"/>
          </w:rPr>
          <m:t>y=Ax∈</m:t>
        </m:r>
        <m:sSup>
          <m:sSupPr>
            <m:ctrlPr>
              <w:rPr>
                <w:rFonts w:ascii="Cambria Math" w:hAnsi="Cambria Math"/>
              </w:rPr>
            </m:ctrlPr>
          </m:sSupPr>
          <m:e>
            <m:r>
              <w:rPr>
                <w:rFonts w:ascii="Cambria Math" w:hAnsi="Cambria Math"/>
              </w:rPr>
              <m:t>R</m:t>
            </m:r>
          </m:e>
          <m:sup>
            <m:r>
              <w:rPr>
                <w:rFonts w:ascii="Cambria Math" w:hAnsi="Cambria Math"/>
              </w:rPr>
              <m:t>m</m:t>
            </m:r>
          </m:sup>
        </m:sSup>
      </m:oMath>
      <w:r>
        <w:t>。</w:t>
      </w:r>
      <w:r>
        <w:t xml:space="preserve"> </w:t>
      </w:r>
      <w:r>
        <w:t>有几种方法可以查看矩阵向量乘法，我们将依次查看它们中的每一种。</w:t>
      </w:r>
    </w:p>
    <w:p w14:paraId="7FFFECE0" w14:textId="77777777" w:rsidR="00B94259" w:rsidRDefault="00B94259" w:rsidP="004D4756">
      <w:pPr>
        <w:pStyle w:val="af"/>
      </w:pPr>
      <w:r>
        <w:t>如果我们按行写</w:t>
      </w:r>
      <m:oMath>
        <m:r>
          <w:rPr>
            <w:rFonts w:ascii="Cambria Math" w:hAnsi="Cambria Math"/>
          </w:rPr>
          <m:t>A</m:t>
        </m:r>
      </m:oMath>
      <w:r>
        <w:t>，那么我们可以表示</w:t>
      </w:r>
      <m:oMath>
        <m:r>
          <w:rPr>
            <w:rFonts w:ascii="Cambria Math" w:hAnsi="Cambria Math"/>
          </w:rPr>
          <m:t>Ax</m:t>
        </m:r>
      </m:oMath>
      <w:r>
        <w:t>为：</w:t>
      </w:r>
    </w:p>
    <w:p w14:paraId="182F4830" w14:textId="77777777" w:rsidR="00B94259" w:rsidRDefault="00B94259">
      <w:pPr>
        <w:pStyle w:val="Compact"/>
      </w:pPr>
      <m:oMathPara>
        <m:oMathParaPr>
          <m:jc m:val="center"/>
        </m:oMathParaPr>
        <m:oMath>
          <m:r>
            <w:rPr>
              <w:rFonts w:ascii="Cambria Math" w:hAnsi="Cambria Math"/>
            </w:rPr>
            <m:t>y=Ax=</m:t>
          </m:r>
          <m:d>
            <m:dPr>
              <m:begChr m:val="["/>
              <m:endChr m:val="]"/>
              <m:ctrlPr>
                <w:rPr>
                  <w:rFonts w:ascii="Cambria Math" w:hAnsi="Cambria Math"/>
                </w:rPr>
              </m:ctrlPr>
            </m:dPr>
            <m:e>
              <m:m>
                <m:mPr>
                  <m:plcHide m:val="1"/>
                  <m:mcs>
                    <m:mc>
                      <m:mcPr>
                        <m:count m:val="3"/>
                        <m:mcJc m:val="center"/>
                      </m:mcPr>
                    </m:mc>
                  </m:mcs>
                  <m:ctrlPr>
                    <w:rPr>
                      <w:rFonts w:ascii="Cambria Math" w:hAnsi="Cambria Math"/>
                    </w:rPr>
                  </m:ctrlPr>
                </m:mPr>
                <m:mr>
                  <m:e>
                    <m:r>
                      <w:rPr>
                        <w:rFonts w:ascii="Cambria Math" w:hAnsi="Cambria Math"/>
                      </w:rPr>
                      <m:t>-</m:t>
                    </m:r>
                  </m:e>
                  <m:e>
                    <m:sSubSup>
                      <m:sSubSupPr>
                        <m:ctrlPr>
                          <w:rPr>
                            <w:rFonts w:ascii="Cambria Math" w:hAnsi="Cambria Math"/>
                          </w:rPr>
                        </m:ctrlPr>
                      </m:sSubSupPr>
                      <m:e>
                        <m:r>
                          <w:rPr>
                            <w:rFonts w:ascii="Cambria Math" w:hAnsi="Cambria Math"/>
                          </w:rPr>
                          <m:t>a</m:t>
                        </m:r>
                      </m:e>
                      <m:sub>
                        <m:r>
                          <w:rPr>
                            <w:rFonts w:ascii="Cambria Math" w:hAnsi="Cambria Math"/>
                          </w:rPr>
                          <m:t>1</m:t>
                        </m:r>
                      </m:sub>
                      <m:sup>
                        <m:r>
                          <w:rPr>
                            <w:rFonts w:ascii="Cambria Math" w:hAnsi="Cambria Math"/>
                          </w:rPr>
                          <m:t>T</m:t>
                        </m:r>
                      </m:sup>
                    </m:sSubSup>
                  </m:e>
                  <m:e>
                    <m:r>
                      <w:rPr>
                        <w:rFonts w:ascii="Cambria Math" w:hAnsi="Cambria Math"/>
                      </w:rPr>
                      <m:t>-</m:t>
                    </m:r>
                  </m:e>
                </m:mr>
                <m:mr>
                  <m:e>
                    <m:r>
                      <w:rPr>
                        <w:rFonts w:ascii="Cambria Math" w:hAnsi="Cambria Math"/>
                      </w:rPr>
                      <m:t>-</m:t>
                    </m:r>
                  </m:e>
                  <m:e>
                    <m:sSubSup>
                      <m:sSubSupPr>
                        <m:ctrlPr>
                          <w:rPr>
                            <w:rFonts w:ascii="Cambria Math" w:hAnsi="Cambria Math"/>
                          </w:rPr>
                        </m:ctrlPr>
                      </m:sSubSupPr>
                      <m:e>
                        <m:r>
                          <w:rPr>
                            <w:rFonts w:ascii="Cambria Math" w:hAnsi="Cambria Math"/>
                          </w:rPr>
                          <m:t>a</m:t>
                        </m:r>
                      </m:e>
                      <m:sub>
                        <m:r>
                          <w:rPr>
                            <w:rFonts w:ascii="Cambria Math" w:hAnsi="Cambria Math"/>
                          </w:rPr>
                          <m:t>2</m:t>
                        </m:r>
                      </m:sub>
                      <m:sup>
                        <m:r>
                          <w:rPr>
                            <w:rFonts w:ascii="Cambria Math" w:hAnsi="Cambria Math"/>
                          </w:rPr>
                          <m:t>T</m:t>
                        </m:r>
                      </m:sup>
                    </m:sSubSup>
                  </m:e>
                  <m:e>
                    <m:r>
                      <w:rPr>
                        <w:rFonts w:ascii="Cambria Math" w:hAnsi="Cambria Math"/>
                      </w:rPr>
                      <m:t>-</m:t>
                    </m:r>
                  </m:e>
                </m:mr>
                <m:mr>
                  <m:e/>
                  <m:e>
                    <m:r>
                      <w:rPr>
                        <w:rFonts w:ascii="Cambria Math" w:hAnsi="Cambria Math"/>
                      </w:rPr>
                      <m:t>⋮</m:t>
                    </m:r>
                  </m:e>
                  <m:e/>
                </m:mr>
                <m:mr>
                  <m:e>
                    <m:r>
                      <w:rPr>
                        <w:rFonts w:ascii="Cambria Math" w:hAnsi="Cambria Math"/>
                      </w:rPr>
                      <m:t>-</m:t>
                    </m:r>
                  </m:e>
                  <m:e>
                    <m:sSubSup>
                      <m:sSubSupPr>
                        <m:ctrlPr>
                          <w:rPr>
                            <w:rFonts w:ascii="Cambria Math" w:hAnsi="Cambria Math"/>
                          </w:rPr>
                        </m:ctrlPr>
                      </m:sSubSupPr>
                      <m:e>
                        <m:r>
                          <w:rPr>
                            <w:rFonts w:ascii="Cambria Math" w:hAnsi="Cambria Math"/>
                          </w:rPr>
                          <m:t>a</m:t>
                        </m:r>
                      </m:e>
                      <m:sub>
                        <m:r>
                          <w:rPr>
                            <w:rFonts w:ascii="Cambria Math" w:hAnsi="Cambria Math"/>
                          </w:rPr>
                          <m:t>m</m:t>
                        </m:r>
                      </m:sub>
                      <m:sup>
                        <m:r>
                          <w:rPr>
                            <w:rFonts w:ascii="Cambria Math" w:hAnsi="Cambria Math"/>
                          </w:rPr>
                          <m:t>T</m:t>
                        </m:r>
                      </m:sup>
                    </m:sSubSup>
                  </m:e>
                  <m:e>
                    <m:r>
                      <w:rPr>
                        <w:rFonts w:ascii="Cambria Math" w:hAnsi="Cambria Math"/>
                      </w:rPr>
                      <m:t>-</m:t>
                    </m:r>
                  </m:e>
                </m:mr>
              </m:m>
            </m:e>
          </m:d>
          <m:r>
            <w:rPr>
              <w:rFonts w:ascii="Cambria Math" w:hAnsi="Cambria Math"/>
            </w:rPr>
            <m:t>x=</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sSubSup>
                      <m:sSubSupPr>
                        <m:ctrlPr>
                          <w:rPr>
                            <w:rFonts w:ascii="Cambria Math" w:hAnsi="Cambria Math"/>
                          </w:rPr>
                        </m:ctrlPr>
                      </m:sSubSupPr>
                      <m:e>
                        <m:r>
                          <w:rPr>
                            <w:rFonts w:ascii="Cambria Math" w:hAnsi="Cambria Math"/>
                          </w:rPr>
                          <m:t>a</m:t>
                        </m:r>
                      </m:e>
                      <m:sub>
                        <m:r>
                          <w:rPr>
                            <w:rFonts w:ascii="Cambria Math" w:hAnsi="Cambria Math"/>
                          </w:rPr>
                          <m:t>1</m:t>
                        </m:r>
                      </m:sub>
                      <m:sup>
                        <m:r>
                          <w:rPr>
                            <w:rFonts w:ascii="Cambria Math" w:hAnsi="Cambria Math"/>
                          </w:rPr>
                          <m:t>T</m:t>
                        </m:r>
                      </m:sup>
                    </m:sSubSup>
                    <m:r>
                      <w:rPr>
                        <w:rFonts w:ascii="Cambria Math" w:hAnsi="Cambria Math"/>
                      </w:rPr>
                      <m:t>x</m:t>
                    </m:r>
                  </m:e>
                </m:mr>
                <m:mr>
                  <m:e>
                    <m:sSubSup>
                      <m:sSubSupPr>
                        <m:ctrlPr>
                          <w:rPr>
                            <w:rFonts w:ascii="Cambria Math" w:hAnsi="Cambria Math"/>
                          </w:rPr>
                        </m:ctrlPr>
                      </m:sSubSupPr>
                      <m:e>
                        <m:r>
                          <w:rPr>
                            <w:rFonts w:ascii="Cambria Math" w:hAnsi="Cambria Math"/>
                          </w:rPr>
                          <m:t>a</m:t>
                        </m:r>
                      </m:e>
                      <m:sub>
                        <m:r>
                          <w:rPr>
                            <w:rFonts w:ascii="Cambria Math" w:hAnsi="Cambria Math"/>
                          </w:rPr>
                          <m:t>2</m:t>
                        </m:r>
                      </m:sub>
                      <m:sup>
                        <m:r>
                          <w:rPr>
                            <w:rFonts w:ascii="Cambria Math" w:hAnsi="Cambria Math"/>
                          </w:rPr>
                          <m:t>T</m:t>
                        </m:r>
                      </m:sup>
                    </m:sSubSup>
                    <m:r>
                      <w:rPr>
                        <w:rFonts w:ascii="Cambria Math" w:hAnsi="Cambria Math"/>
                      </w:rPr>
                      <m:t>x</m:t>
                    </m:r>
                  </m:e>
                </m:mr>
                <m:mr>
                  <m:e>
                    <m:r>
                      <w:rPr>
                        <w:rFonts w:ascii="Cambria Math" w:hAnsi="Cambria Math"/>
                      </w:rPr>
                      <m:t>⋮</m:t>
                    </m:r>
                  </m:e>
                </m:mr>
                <m:mr>
                  <m:e>
                    <m:sSubSup>
                      <m:sSubSupPr>
                        <m:ctrlPr>
                          <w:rPr>
                            <w:rFonts w:ascii="Cambria Math" w:hAnsi="Cambria Math"/>
                          </w:rPr>
                        </m:ctrlPr>
                      </m:sSubSupPr>
                      <m:e>
                        <m:r>
                          <w:rPr>
                            <w:rFonts w:ascii="Cambria Math" w:hAnsi="Cambria Math"/>
                          </w:rPr>
                          <m:t>a</m:t>
                        </m:r>
                      </m:e>
                      <m:sub>
                        <m:r>
                          <w:rPr>
                            <w:rFonts w:ascii="Cambria Math" w:hAnsi="Cambria Math"/>
                          </w:rPr>
                          <m:t>m</m:t>
                        </m:r>
                      </m:sub>
                      <m:sup>
                        <m:r>
                          <w:rPr>
                            <w:rFonts w:ascii="Cambria Math" w:hAnsi="Cambria Math"/>
                          </w:rPr>
                          <m:t>T</m:t>
                        </m:r>
                      </m:sup>
                    </m:sSubSup>
                    <m:r>
                      <w:rPr>
                        <w:rFonts w:ascii="Cambria Math" w:hAnsi="Cambria Math"/>
                      </w:rPr>
                      <m:t>x</m:t>
                    </m:r>
                  </m:e>
                </m:mr>
              </m:m>
            </m:e>
          </m:d>
        </m:oMath>
      </m:oMathPara>
    </w:p>
    <w:p w14:paraId="68F118C0" w14:textId="1E1A2A69" w:rsidR="00B94259" w:rsidRDefault="00B94259" w:rsidP="004D4756">
      <w:pPr>
        <w:pStyle w:val="af"/>
      </w:pPr>
      <w:r>
        <w:t>换句话说，第</w:t>
      </w:r>
      <m:oMath>
        <m:r>
          <w:rPr>
            <w:rFonts w:ascii="Cambria Math" w:hAnsi="Cambria Math"/>
          </w:rPr>
          <m:t>i</m:t>
        </m:r>
      </m:oMath>
      <w:proofErr w:type="gramStart"/>
      <w:r>
        <w:t>个</w:t>
      </w:r>
      <w:proofErr w:type="gramEnd"/>
      <m:oMath>
        <m:r>
          <w:rPr>
            <w:rFonts w:ascii="Cambria Math" w:hAnsi="Cambria Math"/>
          </w:rPr>
          <m:t>y</m:t>
        </m:r>
      </m:oMath>
      <w:r>
        <w:t>是</w:t>
      </w:r>
      <m:oMath>
        <m:r>
          <w:rPr>
            <w:rFonts w:ascii="Cambria Math" w:hAnsi="Cambria Math"/>
          </w:rPr>
          <m:t>A</m:t>
        </m:r>
      </m:oMath>
      <w:r w:rsidR="00AE1299">
        <w:t>的</w:t>
      </w:r>
      <w:r>
        <w:t>第</w:t>
      </w:r>
      <m:oMath>
        <m:r>
          <w:rPr>
            <w:rFonts w:ascii="Cambria Math" w:hAnsi="Cambria Math"/>
          </w:rPr>
          <m:t>i</m:t>
        </m:r>
      </m:oMath>
      <w:r>
        <w:t>行和</w:t>
      </w:r>
      <m:oMath>
        <m:r>
          <w:rPr>
            <w:rFonts w:ascii="Cambria Math" w:hAnsi="Cambria Math"/>
          </w:rPr>
          <m:t>x</m:t>
        </m:r>
      </m:oMath>
      <w:r>
        <w:t>的内积，即：</w:t>
      </w:r>
      <m:oMath>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m:t>
        </m:r>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T</m:t>
            </m:r>
          </m:sup>
        </m:sSubSup>
        <m:r>
          <w:rPr>
            <w:rFonts w:ascii="Cambria Math" w:hAnsi="Cambria Math"/>
          </w:rPr>
          <m:t>x</m:t>
        </m:r>
      </m:oMath>
      <w:r>
        <w:t>。</w:t>
      </w:r>
    </w:p>
    <w:p w14:paraId="044F6A40" w14:textId="77777777" w:rsidR="00B94259" w:rsidRDefault="00B94259" w:rsidP="004D4756">
      <w:pPr>
        <w:pStyle w:val="af"/>
      </w:pPr>
      <w:r>
        <w:t>同样的，</w:t>
      </w:r>
      <w:r>
        <w:t xml:space="preserve"> </w:t>
      </w:r>
      <w:r>
        <w:t>可以把</w:t>
      </w:r>
      <w:r>
        <w:t xml:space="preserve"> </w:t>
      </w:r>
      <w:r>
        <w:rPr>
          <w:i/>
        </w:rPr>
        <w:t>A</w:t>
      </w:r>
      <w:r>
        <w:t xml:space="preserve"> </w:t>
      </w:r>
      <w:r>
        <w:t>写成列的方式，则公式如下：</w:t>
      </w:r>
      <w:r>
        <w:t>,</w:t>
      </w:r>
    </w:p>
    <w:p w14:paraId="1A965CBE" w14:textId="13A369EF" w:rsidR="00AE1299" w:rsidRDefault="00AE1299" w:rsidP="00AE1299">
      <w:pPr>
        <w:pStyle w:val="a0"/>
      </w:pPr>
      <m:oMathPara>
        <m:oMath>
          <m:r>
            <w:rPr>
              <w:rFonts w:ascii="Cambria Math" w:hAnsi="Cambria Math"/>
            </w:rPr>
            <m:t>y=Ax=</m:t>
          </m:r>
          <m:d>
            <m:dPr>
              <m:begChr m:val="["/>
              <m:endChr m:val="]"/>
              <m:ctrlPr>
                <w:rPr>
                  <w:rFonts w:ascii="Cambria Math" w:hAnsi="Cambria Math"/>
                </w:rPr>
              </m:ctrlPr>
            </m:dPr>
            <m:e>
              <m:m>
                <m:mPr>
                  <m:plcHide m:val="1"/>
                  <m:mcs>
                    <m:mc>
                      <m:mcPr>
                        <m:count m:val="4"/>
                        <m:mcJc m:val="center"/>
                      </m:mcPr>
                    </m:mc>
                  </m:mcs>
                  <m:ctrlPr>
                    <w:rPr>
                      <w:rFonts w:ascii="Cambria Math" w:hAnsi="Cambria Math"/>
                    </w:rPr>
                  </m:ctrlPr>
                </m:mPr>
                <m:mr>
                  <m:e>
                    <m:r>
                      <w:rPr>
                        <w:rFonts w:ascii="Cambria Math" w:hAnsi="Cambria Math"/>
                      </w:rPr>
                      <m:t>|</m:t>
                    </m:r>
                  </m:e>
                  <m:e>
                    <m:r>
                      <w:rPr>
                        <w:rFonts w:ascii="Cambria Math" w:hAnsi="Cambria Math"/>
                      </w:rPr>
                      <m:t>|</m:t>
                    </m:r>
                  </m:e>
                  <m:e/>
                  <m:e>
                    <m:r>
                      <w:rPr>
                        <w:rFonts w:ascii="Cambria Math" w:hAnsi="Cambria Math"/>
                      </w:rPr>
                      <m:t>|</m:t>
                    </m:r>
                  </m:e>
                </m:mr>
                <m:mr>
                  <m:e>
                    <m:sSup>
                      <m:sSupPr>
                        <m:ctrlPr>
                          <w:rPr>
                            <w:rFonts w:ascii="Cambria Math" w:hAnsi="Cambria Math"/>
                          </w:rPr>
                        </m:ctrlPr>
                      </m:sSupPr>
                      <m:e>
                        <m:r>
                          <w:rPr>
                            <w:rFonts w:ascii="Cambria Math" w:hAnsi="Cambria Math"/>
                          </w:rPr>
                          <m:t>a</m:t>
                        </m:r>
                      </m:e>
                      <m:sup>
                        <m:r>
                          <w:rPr>
                            <w:rFonts w:ascii="Cambria Math" w:hAnsi="Cambria Math"/>
                          </w:rPr>
                          <m:t>1</m:t>
                        </m:r>
                      </m:sup>
                    </m:sSup>
                  </m:e>
                  <m:e>
                    <m:sSup>
                      <m:sSupPr>
                        <m:ctrlPr>
                          <w:rPr>
                            <w:rFonts w:ascii="Cambria Math" w:hAnsi="Cambria Math"/>
                          </w:rPr>
                        </m:ctrlPr>
                      </m:sSupPr>
                      <m:e>
                        <m:r>
                          <w:rPr>
                            <w:rFonts w:ascii="Cambria Math" w:hAnsi="Cambria Math"/>
                          </w:rPr>
                          <m:t>a</m:t>
                        </m:r>
                      </m:e>
                      <m:sup>
                        <m:r>
                          <w:rPr>
                            <w:rFonts w:ascii="Cambria Math" w:hAnsi="Cambria Math"/>
                          </w:rPr>
                          <m:t>2</m:t>
                        </m:r>
                      </m:sup>
                    </m:sSup>
                  </m:e>
                  <m:e>
                    <m:r>
                      <w:rPr>
                        <w:rFonts w:ascii="Cambria Math" w:hAnsi="Cambria Math"/>
                      </w:rPr>
                      <m:t>⋯</m:t>
                    </m:r>
                  </m:e>
                  <m:e>
                    <m:sSup>
                      <m:sSupPr>
                        <m:ctrlPr>
                          <w:rPr>
                            <w:rFonts w:ascii="Cambria Math" w:hAnsi="Cambria Math"/>
                          </w:rPr>
                        </m:ctrlPr>
                      </m:sSupPr>
                      <m:e>
                        <m:r>
                          <w:rPr>
                            <w:rFonts w:ascii="Cambria Math" w:hAnsi="Cambria Math"/>
                          </w:rPr>
                          <m:t>a</m:t>
                        </m:r>
                      </m:e>
                      <m:sup>
                        <m:r>
                          <w:rPr>
                            <w:rFonts w:ascii="Cambria Math" w:hAnsi="Cambria Math"/>
                          </w:rPr>
                          <m:t>n</m:t>
                        </m:r>
                      </m:sup>
                    </m:sSup>
                  </m:e>
                </m:mr>
                <m:mr>
                  <m:e>
                    <m:r>
                      <w:rPr>
                        <w:rFonts w:ascii="Cambria Math" w:hAnsi="Cambria Math"/>
                      </w:rPr>
                      <m:t>|</m:t>
                    </m:r>
                  </m:e>
                  <m:e>
                    <m:r>
                      <w:rPr>
                        <w:rFonts w:ascii="Cambria Math" w:hAnsi="Cambria Math"/>
                      </w:rPr>
                      <m:t>|</m:t>
                    </m:r>
                  </m:e>
                  <m:e/>
                  <m:e>
                    <m:r>
                      <w:rPr>
                        <w:rFonts w:ascii="Cambria Math" w:hAnsi="Cambria Math"/>
                      </w:rPr>
                      <m:t>|</m:t>
                    </m:r>
                  </m:e>
                </m:mr>
              </m:m>
            </m:e>
          </m:d>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x</m:t>
                        </m:r>
                      </m:e>
                      <m:sub>
                        <m:r>
                          <w:rPr>
                            <w:rFonts w:ascii="Cambria Math" w:hAnsi="Cambria Math"/>
                          </w:rPr>
                          <m:t>1</m:t>
                        </m:r>
                      </m:sub>
                    </m:sSub>
                  </m:e>
                </m:mr>
                <m:mr>
                  <m:e>
                    <m:sSub>
                      <m:sSubPr>
                        <m:ctrlPr>
                          <w:rPr>
                            <w:rFonts w:ascii="Cambria Math" w:hAnsi="Cambria Math"/>
                          </w:rPr>
                        </m:ctrlPr>
                      </m:sSubPr>
                      <m:e>
                        <m:r>
                          <w:rPr>
                            <w:rFonts w:ascii="Cambria Math" w:hAnsi="Cambria Math"/>
                          </w:rPr>
                          <m:t>x</m:t>
                        </m:r>
                      </m:e>
                      <m:sub>
                        <m:r>
                          <w:rPr>
                            <w:rFonts w:ascii="Cambria Math" w:hAnsi="Cambria Math"/>
                          </w:rPr>
                          <m:t>2</m:t>
                        </m:r>
                      </m:sub>
                    </m:sSub>
                  </m:e>
                </m:mr>
                <m:mr>
                  <m:e>
                    <m:r>
                      <w:rPr>
                        <w:rFonts w:ascii="Cambria Math" w:hAnsi="Cambria Math"/>
                      </w:rPr>
                      <m:t>⋮</m:t>
                    </m:r>
                  </m:e>
                </m:mr>
                <m:mr>
                  <m:e>
                    <m:sSub>
                      <m:sSubPr>
                        <m:ctrlPr>
                          <w:rPr>
                            <w:rFonts w:ascii="Cambria Math" w:hAnsi="Cambria Math"/>
                          </w:rPr>
                        </m:ctrlPr>
                      </m:sSubPr>
                      <m:e>
                        <m:r>
                          <w:rPr>
                            <w:rFonts w:ascii="Cambria Math" w:hAnsi="Cambria Math"/>
                          </w:rPr>
                          <m:t>x</m:t>
                        </m:r>
                      </m:e>
                      <m:sub>
                        <m:r>
                          <w:rPr>
                            <w:rFonts w:ascii="Cambria Math" w:hAnsi="Cambria Math"/>
                          </w:rPr>
                          <m:t>n</m:t>
                        </m:r>
                      </m:sub>
                    </m:sSub>
                  </m:e>
                </m:mr>
              </m:m>
            </m:e>
          </m:d>
          <m:r>
            <w:rPr>
              <w:rFonts w:ascii="Cambria Math" w:hAnsi="Cambria Math"/>
            </w:rPr>
            <m:t>=</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mr>
                <m:mr>
                  <m:e>
                    <m:sSub>
                      <m:sSubPr>
                        <m:ctrlPr>
                          <w:rPr>
                            <w:rFonts w:ascii="Cambria Math" w:hAnsi="Cambria Math"/>
                          </w:rPr>
                        </m:ctrlPr>
                      </m:sSubPr>
                      <m:e>
                        <m:r>
                          <w:rPr>
                            <w:rFonts w:ascii="Cambria Math" w:hAnsi="Cambria Math"/>
                          </w:rPr>
                          <m:t>a</m:t>
                        </m:r>
                      </m:e>
                      <m:sub>
                        <m:r>
                          <w:rPr>
                            <w:rFonts w:ascii="Cambria Math" w:hAnsi="Cambria Math"/>
                          </w:rPr>
                          <m:t>1</m:t>
                        </m:r>
                      </m:sub>
                    </m:sSub>
                  </m:e>
                </m:mr>
                <m:mr>
                  <m:e/>
                </m:mr>
              </m:m>
            </m:e>
          </m:d>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mr>
                <m:mr>
                  <m:e>
                    <m:sSub>
                      <m:sSubPr>
                        <m:ctrlPr>
                          <w:rPr>
                            <w:rFonts w:ascii="Cambria Math" w:hAnsi="Cambria Math"/>
                          </w:rPr>
                        </m:ctrlPr>
                      </m:sSubPr>
                      <m:e>
                        <m:r>
                          <w:rPr>
                            <w:rFonts w:ascii="Cambria Math" w:hAnsi="Cambria Math"/>
                          </w:rPr>
                          <m:t>a</m:t>
                        </m:r>
                      </m:e>
                      <m:sub>
                        <m:r>
                          <w:rPr>
                            <w:rFonts w:ascii="Cambria Math" w:hAnsi="Cambria Math"/>
                          </w:rPr>
                          <m:t>2</m:t>
                        </m:r>
                      </m:sub>
                    </m:sSub>
                  </m:e>
                </m:mr>
                <m:mr>
                  <m:e/>
                </m:mr>
              </m:m>
            </m:e>
          </m:d>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mr>
                <m:mr>
                  <m:e>
                    <m:sSub>
                      <m:sSubPr>
                        <m:ctrlPr>
                          <w:rPr>
                            <w:rFonts w:ascii="Cambria Math" w:hAnsi="Cambria Math"/>
                          </w:rPr>
                        </m:ctrlPr>
                      </m:sSubPr>
                      <m:e>
                        <m:r>
                          <w:rPr>
                            <w:rFonts w:ascii="Cambria Math" w:hAnsi="Cambria Math"/>
                          </w:rPr>
                          <m:t>a</m:t>
                        </m:r>
                      </m:e>
                      <m:sub>
                        <m:r>
                          <w:rPr>
                            <w:rFonts w:ascii="Cambria Math" w:eastAsiaTheme="minorEastAsia" w:hAnsi="Cambria Math"/>
                            <w:lang w:eastAsia="zh-CN"/>
                          </w:rPr>
                          <m:t>n</m:t>
                        </m:r>
                      </m:sub>
                    </m:sSub>
                  </m:e>
                </m:mr>
                <m:mr>
                  <m:e/>
                </m:mr>
              </m:m>
            </m:e>
          </m:d>
          <m:sSub>
            <m:sSubPr>
              <m:ctrlPr>
                <w:rPr>
                  <w:rFonts w:ascii="Cambria Math" w:hAnsi="Cambria Math"/>
                </w:rPr>
              </m:ctrlPr>
            </m:sSubPr>
            <m:e>
              <m:r>
                <w:rPr>
                  <w:rFonts w:ascii="Cambria Math" w:hAnsi="Cambria Math"/>
                </w:rPr>
                <m:t>x</m:t>
              </m:r>
            </m:e>
            <m:sub>
              <m:r>
                <w:rPr>
                  <w:rFonts w:ascii="Cambria Math" w:hAnsi="Cambria Math"/>
                </w:rPr>
                <m:t>n</m:t>
              </m:r>
            </m:sub>
          </m:sSub>
        </m:oMath>
      </m:oMathPara>
    </w:p>
    <w:p w14:paraId="5AF0CC35" w14:textId="77777777" w:rsidR="00B94259" w:rsidRDefault="00B94259" w:rsidP="004D4756">
      <w:pPr>
        <w:pStyle w:val="af"/>
      </w:pPr>
      <w:r>
        <w:t>换句话说，</w:t>
      </w:r>
      <m:oMath>
        <m:r>
          <w:rPr>
            <w:rFonts w:ascii="Cambria Math" w:hAnsi="Cambria Math"/>
          </w:rPr>
          <m:t>y</m:t>
        </m:r>
      </m:oMath>
      <w:r>
        <w:t>是</w:t>
      </w:r>
      <m:oMath>
        <m:r>
          <w:rPr>
            <w:rFonts w:ascii="Cambria Math" w:hAnsi="Cambria Math"/>
          </w:rPr>
          <m:t>A</m:t>
        </m:r>
      </m:oMath>
      <w:r>
        <w:t>的列的线性组合，其中线性组合的系数由</w:t>
      </w:r>
      <m:oMath>
        <m:r>
          <w:rPr>
            <w:rFonts w:ascii="Cambria Math" w:hAnsi="Cambria Math"/>
          </w:rPr>
          <m:t>x</m:t>
        </m:r>
      </m:oMath>
      <w:r>
        <w:t>的元素给出。</w:t>
      </w:r>
    </w:p>
    <w:p w14:paraId="62D6EC30" w14:textId="77777777" w:rsidR="00B94259" w:rsidRDefault="00B94259" w:rsidP="004D4756">
      <w:pPr>
        <w:pStyle w:val="af"/>
      </w:pPr>
      <w:r>
        <w:t>到目前为止，我们一直在右侧乘以列向量，但也可以在左侧乘以行向量。</w:t>
      </w:r>
      <w:r>
        <w:t xml:space="preserve"> </w:t>
      </w:r>
      <w:r>
        <w:t>这是写的，</w:t>
      </w:r>
      <m:oMath>
        <m:sSup>
          <m:sSupPr>
            <m:ctrlPr>
              <w:rPr>
                <w:rFonts w:ascii="Cambria Math" w:hAnsi="Cambria Math"/>
              </w:rPr>
            </m:ctrlPr>
          </m:sSupPr>
          <m:e>
            <m:r>
              <w:rPr>
                <w:rFonts w:ascii="Cambria Math" w:hAnsi="Cambria Math"/>
              </w:rPr>
              <m:t>y</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A</m:t>
        </m:r>
      </m:oMath>
      <w:r>
        <w:t xml:space="preserve"> </w:t>
      </w:r>
      <w:r>
        <w:t>表示</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m×n</m:t>
            </m:r>
          </m:sup>
        </m:sSup>
      </m:oMath>
      <w:r>
        <w:t>，</w:t>
      </w:r>
      <m:oMath>
        <m:r>
          <w:rPr>
            <w:rFonts w:ascii="Cambria Math" w:hAnsi="Cambria Math"/>
          </w:rPr>
          <m:t>x∈</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m:t>
            </m:r>
          </m:sup>
        </m:sSup>
      </m:oMath>
      <w:r>
        <w:t>，</w:t>
      </w:r>
      <m:oMath>
        <m:r>
          <w:rPr>
            <w:rFonts w:ascii="Cambria Math" w:hAnsi="Cambria Math"/>
          </w:rPr>
          <m:t>y∈</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w:t>
      </w:r>
      <w:r>
        <w:t xml:space="preserve"> </w:t>
      </w:r>
      <w:r>
        <w:t>和以前一样，我们可以用两种可行的方式表达</w:t>
      </w:r>
      <m:oMath>
        <m:sSup>
          <m:sSupPr>
            <m:ctrlPr>
              <w:rPr>
                <w:rFonts w:ascii="Cambria Math" w:hAnsi="Cambria Math"/>
              </w:rPr>
            </m:ctrlPr>
          </m:sSupPr>
          <m:e>
            <m:r>
              <w:rPr>
                <w:rFonts w:ascii="Cambria Math" w:hAnsi="Cambria Math"/>
              </w:rPr>
              <m:t>y</m:t>
            </m:r>
          </m:e>
          <m:sup>
            <m:r>
              <w:rPr>
                <w:rFonts w:ascii="Cambria Math" w:hAnsi="Cambria Math"/>
              </w:rPr>
              <m:t>T</m:t>
            </m:r>
          </m:sup>
        </m:sSup>
      </m:oMath>
      <w:r>
        <w:t>，这取决于我们是否根据行或列表达</w:t>
      </w:r>
      <m:oMath>
        <m:r>
          <w:rPr>
            <w:rFonts w:ascii="Cambria Math" w:hAnsi="Cambria Math"/>
          </w:rPr>
          <m:t>A</m:t>
        </m:r>
      </m:oMath>
      <w:r>
        <w:t>.</w:t>
      </w:r>
    </w:p>
    <w:p w14:paraId="6A2FCC98" w14:textId="77777777" w:rsidR="00B94259" w:rsidRDefault="00B94259" w:rsidP="004D4756">
      <w:pPr>
        <w:pStyle w:val="af"/>
      </w:pPr>
      <w:r>
        <w:t>第一种情况，我们把</w:t>
      </w:r>
      <m:oMath>
        <m:r>
          <w:rPr>
            <w:rFonts w:ascii="Cambria Math" w:hAnsi="Cambria Math"/>
          </w:rPr>
          <m:t>A</m:t>
        </m:r>
      </m:oMath>
      <w:r>
        <w:t>用列表示：</w:t>
      </w:r>
    </w:p>
    <w:p w14:paraId="46C8D748" w14:textId="77777777" w:rsidR="00B94259" w:rsidRDefault="00000000" w:rsidP="004D4756">
      <w:pPr>
        <w:pStyle w:val="af"/>
      </w:pPr>
      <m:oMathPara>
        <m:oMathParaPr>
          <m:jc m:val="center"/>
        </m:oMathParaPr>
        <m:oMath>
          <m:sSup>
            <m:sSupPr>
              <m:ctrlPr>
                <w:rPr>
                  <w:rFonts w:ascii="Cambria Math" w:hAnsi="Cambria Math"/>
                </w:rPr>
              </m:ctrlPr>
            </m:sSupPr>
            <m:e>
              <m:r>
                <w:rPr>
                  <w:rFonts w:ascii="Cambria Math" w:hAnsi="Cambria Math"/>
                </w:rPr>
                <m:t>y</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A=</m:t>
          </m:r>
          <m:sSup>
            <m:sSupPr>
              <m:ctrlPr>
                <w:rPr>
                  <w:rFonts w:ascii="Cambria Math" w:hAnsi="Cambria Math"/>
                </w:rPr>
              </m:ctrlPr>
            </m:sSupPr>
            <m:e>
              <m:r>
                <w:rPr>
                  <w:rFonts w:ascii="Cambria Math" w:hAnsi="Cambria Math"/>
                </w:rPr>
                <m:t>x</m:t>
              </m:r>
            </m:e>
            <m:sup>
              <m:r>
                <w:rPr>
                  <w:rFonts w:ascii="Cambria Math" w:hAnsi="Cambria Math"/>
                </w:rPr>
                <m:t>T</m:t>
              </m:r>
            </m:sup>
          </m:sSup>
          <m:d>
            <m:dPr>
              <m:begChr m:val="["/>
              <m:endChr m:val="]"/>
              <m:ctrlPr>
                <w:rPr>
                  <w:rFonts w:ascii="Cambria Math" w:hAnsi="Cambria Math"/>
                </w:rPr>
              </m:ctrlPr>
            </m:dPr>
            <m:e>
              <m:m>
                <m:mPr>
                  <m:plcHide m:val="1"/>
                  <m:mcs>
                    <m:mc>
                      <m:mcPr>
                        <m:count m:val="4"/>
                        <m:mcJc m:val="center"/>
                      </m:mcPr>
                    </m:mc>
                  </m:mcs>
                  <m:ctrlPr>
                    <w:rPr>
                      <w:rFonts w:ascii="Cambria Math" w:hAnsi="Cambria Math"/>
                    </w:rPr>
                  </m:ctrlPr>
                </m:mPr>
                <m:mr>
                  <m:e>
                    <m:r>
                      <w:rPr>
                        <w:rFonts w:ascii="Cambria Math" w:hAnsi="Cambria Math"/>
                      </w:rPr>
                      <m:t>|</m:t>
                    </m:r>
                  </m:e>
                  <m:e>
                    <m:r>
                      <w:rPr>
                        <w:rFonts w:ascii="Cambria Math" w:hAnsi="Cambria Math"/>
                      </w:rPr>
                      <m:t>|</m:t>
                    </m:r>
                  </m:e>
                  <m:e/>
                  <m:e>
                    <m:r>
                      <w:rPr>
                        <w:rFonts w:ascii="Cambria Math" w:hAnsi="Cambria Math"/>
                      </w:rPr>
                      <m:t>|</m:t>
                    </m:r>
                  </m:e>
                </m:mr>
                <m:mr>
                  <m:e>
                    <m:sSup>
                      <m:sSupPr>
                        <m:ctrlPr>
                          <w:rPr>
                            <w:rFonts w:ascii="Cambria Math" w:hAnsi="Cambria Math"/>
                          </w:rPr>
                        </m:ctrlPr>
                      </m:sSupPr>
                      <m:e>
                        <m:r>
                          <w:rPr>
                            <w:rFonts w:ascii="Cambria Math" w:hAnsi="Cambria Math"/>
                          </w:rPr>
                          <m:t>a</m:t>
                        </m:r>
                      </m:e>
                      <m:sup>
                        <m:r>
                          <w:rPr>
                            <w:rFonts w:ascii="Cambria Math" w:hAnsi="Cambria Math"/>
                          </w:rPr>
                          <m:t>1</m:t>
                        </m:r>
                      </m:sup>
                    </m:sSup>
                  </m:e>
                  <m:e>
                    <m:sSup>
                      <m:sSupPr>
                        <m:ctrlPr>
                          <w:rPr>
                            <w:rFonts w:ascii="Cambria Math" w:hAnsi="Cambria Math"/>
                          </w:rPr>
                        </m:ctrlPr>
                      </m:sSupPr>
                      <m:e>
                        <m:r>
                          <w:rPr>
                            <w:rFonts w:ascii="Cambria Math" w:hAnsi="Cambria Math"/>
                          </w:rPr>
                          <m:t>a</m:t>
                        </m:r>
                      </m:e>
                      <m:sup>
                        <m:r>
                          <w:rPr>
                            <w:rFonts w:ascii="Cambria Math" w:hAnsi="Cambria Math"/>
                          </w:rPr>
                          <m:t>2</m:t>
                        </m:r>
                      </m:sup>
                    </m:sSup>
                  </m:e>
                  <m:e>
                    <m:r>
                      <w:rPr>
                        <w:rFonts w:ascii="Cambria Math" w:hAnsi="Cambria Math"/>
                      </w:rPr>
                      <m:t>⋯</m:t>
                    </m:r>
                  </m:e>
                  <m:e>
                    <m:sSup>
                      <m:sSupPr>
                        <m:ctrlPr>
                          <w:rPr>
                            <w:rFonts w:ascii="Cambria Math" w:hAnsi="Cambria Math"/>
                          </w:rPr>
                        </m:ctrlPr>
                      </m:sSupPr>
                      <m:e>
                        <m:r>
                          <w:rPr>
                            <w:rFonts w:ascii="Cambria Math" w:hAnsi="Cambria Math"/>
                          </w:rPr>
                          <m:t>a</m:t>
                        </m:r>
                      </m:e>
                      <m:sup>
                        <m:r>
                          <w:rPr>
                            <w:rFonts w:ascii="Cambria Math" w:hAnsi="Cambria Math"/>
                          </w:rPr>
                          <m:t>n</m:t>
                        </m:r>
                      </m:sup>
                    </m:sSup>
                  </m:e>
                </m:mr>
                <m:mr>
                  <m:e>
                    <m:r>
                      <w:rPr>
                        <w:rFonts w:ascii="Cambria Math" w:hAnsi="Cambria Math"/>
                      </w:rPr>
                      <m:t>|</m:t>
                    </m:r>
                  </m:e>
                  <m:e>
                    <m:r>
                      <w:rPr>
                        <w:rFonts w:ascii="Cambria Math" w:hAnsi="Cambria Math"/>
                      </w:rPr>
                      <m:t>|</m:t>
                    </m:r>
                  </m:e>
                  <m:e/>
                  <m:e>
                    <m:r>
                      <w:rPr>
                        <w:rFonts w:ascii="Cambria Math" w:hAnsi="Cambria Math"/>
                      </w:rPr>
                      <m:t>|</m:t>
                    </m:r>
                  </m:e>
                </m:mr>
              </m:m>
            </m:e>
          </m:d>
          <m:r>
            <w:rPr>
              <w:rFonts w:ascii="Cambria Math" w:hAnsi="Cambria Math"/>
            </w:rPr>
            <m:t>=</m:t>
          </m:r>
          <m:d>
            <m:dPr>
              <m:begChr m:val="["/>
              <m:endChr m:val="]"/>
              <m:ctrlPr>
                <w:rPr>
                  <w:rFonts w:ascii="Cambria Math" w:hAnsi="Cambria Math"/>
                </w:rPr>
              </m:ctrlPr>
            </m:dPr>
            <m:e>
              <m:m>
                <m:mPr>
                  <m:plcHide m:val="1"/>
                  <m:mcs>
                    <m:mc>
                      <m:mcPr>
                        <m:count m:val="4"/>
                        <m:mcJc m:val="center"/>
                      </m:mcPr>
                    </m:mc>
                  </m:mcs>
                  <m:ctrlPr>
                    <w:rPr>
                      <w:rFonts w:ascii="Cambria Math" w:hAnsi="Cambria Math"/>
                    </w:rPr>
                  </m:ctrlPr>
                </m:mPr>
                <m:mr>
                  <m:e>
                    <m:sSup>
                      <m:sSupPr>
                        <m:ctrlPr>
                          <w:rPr>
                            <w:rFonts w:ascii="Cambria Math" w:hAnsi="Cambria Math"/>
                          </w:rPr>
                        </m:ctrlPr>
                      </m:sSupPr>
                      <m:e>
                        <m:r>
                          <w:rPr>
                            <w:rFonts w:ascii="Cambria Math" w:hAnsi="Cambria Math"/>
                          </w:rPr>
                          <m:t>x</m:t>
                        </m:r>
                      </m:e>
                      <m:sup>
                        <m:r>
                          <w:rPr>
                            <w:rFonts w:ascii="Cambria Math" w:hAnsi="Cambria Math"/>
                          </w:rPr>
                          <m:t>T</m:t>
                        </m:r>
                      </m:sup>
                    </m:sSup>
                    <m:sSup>
                      <m:sSupPr>
                        <m:ctrlPr>
                          <w:rPr>
                            <w:rFonts w:ascii="Cambria Math" w:hAnsi="Cambria Math"/>
                          </w:rPr>
                        </m:ctrlPr>
                      </m:sSupPr>
                      <m:e>
                        <m:r>
                          <w:rPr>
                            <w:rFonts w:ascii="Cambria Math" w:hAnsi="Cambria Math"/>
                          </w:rPr>
                          <m:t>a</m:t>
                        </m:r>
                      </m:e>
                      <m:sup>
                        <m:r>
                          <w:rPr>
                            <w:rFonts w:ascii="Cambria Math" w:hAnsi="Cambria Math"/>
                          </w:rPr>
                          <m:t>1</m:t>
                        </m:r>
                      </m:sup>
                    </m:sSup>
                  </m:e>
                  <m:e>
                    <m:sSup>
                      <m:sSupPr>
                        <m:ctrlPr>
                          <w:rPr>
                            <w:rFonts w:ascii="Cambria Math" w:hAnsi="Cambria Math"/>
                          </w:rPr>
                        </m:ctrlPr>
                      </m:sSupPr>
                      <m:e>
                        <m:r>
                          <w:rPr>
                            <w:rFonts w:ascii="Cambria Math" w:hAnsi="Cambria Math"/>
                          </w:rPr>
                          <m:t>x</m:t>
                        </m:r>
                      </m:e>
                      <m:sup>
                        <m:r>
                          <w:rPr>
                            <w:rFonts w:ascii="Cambria Math" w:hAnsi="Cambria Math"/>
                          </w:rPr>
                          <m:t>T</m:t>
                        </m:r>
                      </m:sup>
                    </m:sSup>
                    <m:sSup>
                      <m:sSupPr>
                        <m:ctrlPr>
                          <w:rPr>
                            <w:rFonts w:ascii="Cambria Math" w:hAnsi="Cambria Math"/>
                          </w:rPr>
                        </m:ctrlPr>
                      </m:sSupPr>
                      <m:e>
                        <m:r>
                          <w:rPr>
                            <w:rFonts w:ascii="Cambria Math" w:hAnsi="Cambria Math"/>
                          </w:rPr>
                          <m:t>a</m:t>
                        </m:r>
                      </m:e>
                      <m:sup>
                        <m:r>
                          <w:rPr>
                            <w:rFonts w:ascii="Cambria Math" w:hAnsi="Cambria Math"/>
                          </w:rPr>
                          <m:t>2</m:t>
                        </m:r>
                      </m:sup>
                    </m:sSup>
                  </m:e>
                  <m:e>
                    <m:r>
                      <w:rPr>
                        <w:rFonts w:ascii="Cambria Math" w:hAnsi="Cambria Math"/>
                      </w:rPr>
                      <m:t>…</m:t>
                    </m:r>
                  </m:e>
                  <m:e>
                    <m:sSup>
                      <m:sSupPr>
                        <m:ctrlPr>
                          <w:rPr>
                            <w:rFonts w:ascii="Cambria Math" w:hAnsi="Cambria Math"/>
                          </w:rPr>
                        </m:ctrlPr>
                      </m:sSupPr>
                      <m:e>
                        <m:r>
                          <w:rPr>
                            <w:rFonts w:ascii="Cambria Math" w:hAnsi="Cambria Math"/>
                          </w:rPr>
                          <m:t>x</m:t>
                        </m:r>
                      </m:e>
                      <m:sup>
                        <m:r>
                          <w:rPr>
                            <w:rFonts w:ascii="Cambria Math" w:hAnsi="Cambria Math"/>
                          </w:rPr>
                          <m:t>T</m:t>
                        </m:r>
                      </m:sup>
                    </m:sSup>
                    <m:sSup>
                      <m:sSupPr>
                        <m:ctrlPr>
                          <w:rPr>
                            <w:rFonts w:ascii="Cambria Math" w:hAnsi="Cambria Math"/>
                          </w:rPr>
                        </m:ctrlPr>
                      </m:sSupPr>
                      <m:e>
                        <m:r>
                          <w:rPr>
                            <w:rFonts w:ascii="Cambria Math" w:hAnsi="Cambria Math"/>
                          </w:rPr>
                          <m:t>a</m:t>
                        </m:r>
                      </m:e>
                      <m:sup>
                        <m:r>
                          <w:rPr>
                            <w:rFonts w:ascii="Cambria Math" w:hAnsi="Cambria Math"/>
                          </w:rPr>
                          <m:t>n</m:t>
                        </m:r>
                      </m:sup>
                    </m:sSup>
                  </m:e>
                </m:mr>
              </m:m>
            </m:e>
          </m:d>
        </m:oMath>
      </m:oMathPara>
    </w:p>
    <w:p w14:paraId="21F7CCDC" w14:textId="77777777" w:rsidR="00B94259" w:rsidRDefault="00B94259" w:rsidP="004D4756">
      <w:pPr>
        <w:pStyle w:val="af"/>
      </w:pPr>
      <w:r>
        <w:t>这表明</w:t>
      </w:r>
      <m:oMath>
        <m:sSup>
          <m:sSupPr>
            <m:ctrlPr>
              <w:rPr>
                <w:rFonts w:ascii="Cambria Math" w:hAnsi="Cambria Math"/>
              </w:rPr>
            </m:ctrlPr>
          </m:sSupPr>
          <m:e>
            <m:r>
              <w:rPr>
                <w:rFonts w:ascii="Cambria Math" w:hAnsi="Cambria Math"/>
              </w:rPr>
              <m:t>y</m:t>
            </m:r>
          </m:e>
          <m:sup>
            <m:r>
              <w:rPr>
                <w:rFonts w:ascii="Cambria Math" w:hAnsi="Cambria Math"/>
              </w:rPr>
              <m:t>T</m:t>
            </m:r>
          </m:sup>
        </m:sSup>
      </m:oMath>
      <w:r>
        <w:t>的第</w:t>
      </w:r>
      <m:oMath>
        <m:r>
          <w:rPr>
            <w:rFonts w:ascii="Cambria Math" w:hAnsi="Cambria Math"/>
          </w:rPr>
          <m:t>i</m:t>
        </m:r>
      </m:oMath>
      <w:proofErr w:type="gramStart"/>
      <w:r>
        <w:t>个</w:t>
      </w:r>
      <w:proofErr w:type="gramEnd"/>
      <w:r>
        <w:t>元素等于</w:t>
      </w:r>
      <m:oMath>
        <m:r>
          <w:rPr>
            <w:rFonts w:ascii="Cambria Math" w:hAnsi="Cambria Math"/>
          </w:rPr>
          <m:t>x</m:t>
        </m:r>
      </m:oMath>
      <w:r>
        <w:t>和</w:t>
      </w:r>
      <m:oMath>
        <m:r>
          <w:rPr>
            <w:rFonts w:ascii="Cambria Math" w:hAnsi="Cambria Math"/>
          </w:rPr>
          <m:t>A</m:t>
        </m:r>
      </m:oMath>
      <w:r>
        <w:t>的第</w:t>
      </w:r>
      <m:oMath>
        <m:r>
          <w:rPr>
            <w:rFonts w:ascii="Cambria Math" w:hAnsi="Cambria Math"/>
          </w:rPr>
          <m:t>i</m:t>
        </m:r>
      </m:oMath>
      <w:r>
        <w:t>列的内积。</w:t>
      </w:r>
    </w:p>
    <w:p w14:paraId="3A7AD662" w14:textId="77777777" w:rsidR="00B94259" w:rsidRDefault="00B94259" w:rsidP="004D4756">
      <w:pPr>
        <w:pStyle w:val="af"/>
      </w:pPr>
      <w:r>
        <w:t>最后，根据行表示</w:t>
      </w:r>
      <m:oMath>
        <m:r>
          <w:rPr>
            <w:rFonts w:ascii="Cambria Math" w:hAnsi="Cambria Math"/>
          </w:rPr>
          <m:t>A</m:t>
        </m:r>
      </m:oMath>
      <w:r>
        <w:t>，我们得到了向量</w:t>
      </w:r>
      <w:r>
        <w:t>-</w:t>
      </w:r>
      <w:r>
        <w:t>矩阵乘积的最终表示</w:t>
      </w:r>
      <w:r>
        <w:t>:</w:t>
      </w:r>
    </w:p>
    <w:p w14:paraId="157F4BDD" w14:textId="77777777" w:rsidR="00B94259" w:rsidRDefault="00000000" w:rsidP="004D4756">
      <w:pPr>
        <w:pStyle w:val="af"/>
      </w:pPr>
      <m:oMathPara>
        <m:oMathParaPr>
          <m:jc m:val="center"/>
        </m:oMathParaPr>
        <m:oMath>
          <m:sSup>
            <m:sSupPr>
              <m:ctrlPr>
                <w:rPr>
                  <w:rFonts w:ascii="Cambria Math" w:hAnsi="Cambria Math"/>
                </w:rPr>
              </m:ctrlPr>
            </m:sSupPr>
            <m:e>
              <m:r>
                <w:rPr>
                  <w:rFonts w:ascii="Cambria Math" w:hAnsi="Cambria Math"/>
                </w:rPr>
                <m:t>y</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A=</m:t>
          </m:r>
          <m:d>
            <m:dPr>
              <m:begChr m:val="["/>
              <m:endChr m:val="]"/>
              <m:ctrlPr>
                <w:rPr>
                  <w:rFonts w:ascii="Cambria Math" w:hAnsi="Cambria Math"/>
                </w:rPr>
              </m:ctrlPr>
            </m:dPr>
            <m:e>
              <m:m>
                <m:mPr>
                  <m:plcHide m:val="1"/>
                  <m:mcs>
                    <m:mc>
                      <m:mcPr>
                        <m:count m:val="4"/>
                        <m:mcJc m:val="left"/>
                      </m:mcPr>
                    </m:mc>
                  </m:mcs>
                  <m:ctrlPr>
                    <w:rPr>
                      <w:rFonts w:ascii="Cambria Math" w:hAnsi="Cambria Math"/>
                    </w:rPr>
                  </m:ctrlPr>
                </m:mPr>
                <m:mr>
                  <m:e>
                    <m:sSub>
                      <m:sSubPr>
                        <m:ctrlPr>
                          <w:rPr>
                            <w:rFonts w:ascii="Cambria Math" w:hAnsi="Cambria Math"/>
                          </w:rPr>
                        </m:ctrlPr>
                      </m:sSubPr>
                      <m:e>
                        <m:r>
                          <w:rPr>
                            <w:rFonts w:ascii="Cambria Math" w:hAnsi="Cambria Math"/>
                          </w:rPr>
                          <m:t>x</m:t>
                        </m:r>
                      </m:e>
                      <m:sub>
                        <m:r>
                          <w:rPr>
                            <w:rFonts w:ascii="Cambria Math" w:hAnsi="Cambria Math"/>
                          </w:rPr>
                          <m:t>1</m:t>
                        </m:r>
                      </m:sub>
                    </m:sSub>
                  </m:e>
                  <m:e>
                    <m:sSub>
                      <m:sSubPr>
                        <m:ctrlPr>
                          <w:rPr>
                            <w:rFonts w:ascii="Cambria Math" w:hAnsi="Cambria Math"/>
                          </w:rPr>
                        </m:ctrlPr>
                      </m:sSubPr>
                      <m:e>
                        <m:r>
                          <w:rPr>
                            <w:rFonts w:ascii="Cambria Math" w:hAnsi="Cambria Math"/>
                          </w:rPr>
                          <m:t>x</m:t>
                        </m:r>
                      </m:e>
                      <m:sub>
                        <m:r>
                          <w:rPr>
                            <w:rFonts w:ascii="Cambria Math" w:hAnsi="Cambria Math"/>
                          </w:rPr>
                          <m:t>2</m:t>
                        </m:r>
                      </m:sub>
                    </m:sSub>
                  </m:e>
                  <m:e>
                    <m:r>
                      <w:rPr>
                        <w:rFonts w:ascii="Cambria Math" w:hAnsi="Cambria Math"/>
                      </w:rPr>
                      <m:t>⋯</m:t>
                    </m:r>
                  </m:e>
                  <m:e>
                    <m:sSub>
                      <m:sSubPr>
                        <m:ctrlPr>
                          <w:rPr>
                            <w:rFonts w:ascii="Cambria Math" w:hAnsi="Cambria Math"/>
                          </w:rPr>
                        </m:ctrlPr>
                      </m:sSubPr>
                      <m:e>
                        <m:r>
                          <w:rPr>
                            <w:rFonts w:ascii="Cambria Math" w:hAnsi="Cambria Math"/>
                          </w:rPr>
                          <m:t>x</m:t>
                        </m:r>
                      </m:e>
                      <m:sub>
                        <m:r>
                          <w:rPr>
                            <w:rFonts w:ascii="Cambria Math" w:hAnsi="Cambria Math"/>
                          </w:rPr>
                          <m:t>n</m:t>
                        </m:r>
                      </m:sub>
                    </m:sSub>
                  </m:e>
                </m:mr>
              </m:m>
            </m:e>
          </m:d>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r>
                      <w:rPr>
                        <w:rFonts w:ascii="Cambria Math" w:hAnsi="Cambria Math"/>
                      </w:rPr>
                      <m:t>-</m:t>
                    </m:r>
                    <m:sSubSup>
                      <m:sSubSupPr>
                        <m:ctrlPr>
                          <w:rPr>
                            <w:rFonts w:ascii="Cambria Math" w:hAnsi="Cambria Math"/>
                          </w:rPr>
                        </m:ctrlPr>
                      </m:sSubSupPr>
                      <m:e>
                        <m:r>
                          <w:rPr>
                            <w:rFonts w:ascii="Cambria Math" w:hAnsi="Cambria Math"/>
                          </w:rPr>
                          <m:t>a</m:t>
                        </m:r>
                      </m:e>
                      <m:sub>
                        <m:r>
                          <w:rPr>
                            <w:rFonts w:ascii="Cambria Math" w:hAnsi="Cambria Math"/>
                          </w:rPr>
                          <m:t>1</m:t>
                        </m:r>
                      </m:sub>
                      <m:sup>
                        <m:r>
                          <w:rPr>
                            <w:rFonts w:ascii="Cambria Math" w:hAnsi="Cambria Math"/>
                          </w:rPr>
                          <m:t>T</m:t>
                        </m:r>
                      </m:sup>
                    </m:sSubSup>
                    <m:r>
                      <w:rPr>
                        <w:rFonts w:ascii="Cambria Math" w:hAnsi="Cambria Math"/>
                      </w:rPr>
                      <m:t>-</m:t>
                    </m:r>
                  </m:e>
                </m:mr>
                <m:mr>
                  <m:e>
                    <m:r>
                      <w:rPr>
                        <w:rFonts w:ascii="Cambria Math" w:hAnsi="Cambria Math"/>
                      </w:rPr>
                      <m:t>-</m:t>
                    </m:r>
                    <m:sSubSup>
                      <m:sSubSupPr>
                        <m:ctrlPr>
                          <w:rPr>
                            <w:rFonts w:ascii="Cambria Math" w:hAnsi="Cambria Math"/>
                          </w:rPr>
                        </m:ctrlPr>
                      </m:sSubSupPr>
                      <m:e>
                        <m:r>
                          <w:rPr>
                            <w:rFonts w:ascii="Cambria Math" w:hAnsi="Cambria Math"/>
                          </w:rPr>
                          <m:t>a</m:t>
                        </m:r>
                      </m:e>
                      <m:sub>
                        <m:r>
                          <w:rPr>
                            <w:rFonts w:ascii="Cambria Math" w:hAnsi="Cambria Math"/>
                          </w:rPr>
                          <m:t>2</m:t>
                        </m:r>
                      </m:sub>
                      <m:sup>
                        <m:r>
                          <w:rPr>
                            <w:rFonts w:ascii="Cambria Math" w:hAnsi="Cambria Math"/>
                          </w:rPr>
                          <m:t>T</m:t>
                        </m:r>
                      </m:sup>
                    </m:sSubSup>
                    <m:r>
                      <w:rPr>
                        <w:rFonts w:ascii="Cambria Math" w:hAnsi="Cambria Math"/>
                      </w:rPr>
                      <m:t>-</m:t>
                    </m:r>
                  </m:e>
                </m:mr>
                <m:mr>
                  <m:e>
                    <m:r>
                      <w:rPr>
                        <w:rFonts w:ascii="Cambria Math" w:hAnsi="Cambria Math"/>
                      </w:rPr>
                      <m:t>⋮</m:t>
                    </m:r>
                  </m:e>
                </m:mr>
                <m:mr>
                  <m:e>
                    <m:r>
                      <w:rPr>
                        <w:rFonts w:ascii="Cambria Math" w:hAnsi="Cambria Math"/>
                      </w:rPr>
                      <m:t>-</m:t>
                    </m:r>
                    <m:sSubSup>
                      <m:sSubSupPr>
                        <m:ctrlPr>
                          <w:rPr>
                            <w:rFonts w:ascii="Cambria Math" w:hAnsi="Cambria Math"/>
                          </w:rPr>
                        </m:ctrlPr>
                      </m:sSubSupPr>
                      <m:e>
                        <m:r>
                          <w:rPr>
                            <w:rFonts w:ascii="Cambria Math" w:hAnsi="Cambria Math"/>
                          </w:rPr>
                          <m:t>a</m:t>
                        </m:r>
                      </m:e>
                      <m:sub>
                        <m:r>
                          <w:rPr>
                            <w:rFonts w:ascii="Cambria Math" w:hAnsi="Cambria Math"/>
                          </w:rPr>
                          <m:t>m</m:t>
                        </m:r>
                      </m:sub>
                      <m:sup>
                        <m:r>
                          <w:rPr>
                            <w:rFonts w:ascii="Cambria Math" w:hAnsi="Cambria Math"/>
                          </w:rPr>
                          <m:t>T</m:t>
                        </m:r>
                      </m:sup>
                    </m:sSubSup>
                    <m:r>
                      <w:rPr>
                        <w:rFonts w:ascii="Cambria Math" w:hAnsi="Cambria Math"/>
                      </w:rPr>
                      <m:t>-</m:t>
                    </m:r>
                  </m:e>
                </m:mr>
              </m:m>
            </m:e>
          </m:d>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d>
            <m:dPr>
              <m:begChr m:val="["/>
              <m:endChr m:val="]"/>
              <m:ctrlPr>
                <w:rPr>
                  <w:rFonts w:ascii="Cambria Math" w:hAnsi="Cambria Math"/>
                </w:rPr>
              </m:ctrlPr>
            </m:dPr>
            <m:e>
              <m:r>
                <w:rPr>
                  <w:rFonts w:ascii="Cambria Math" w:hAnsi="Cambria Math"/>
                </w:rPr>
                <m:t>-</m:t>
              </m:r>
              <m:sSubSup>
                <m:sSubSupPr>
                  <m:ctrlPr>
                    <w:rPr>
                      <w:rFonts w:ascii="Cambria Math" w:hAnsi="Cambria Math"/>
                    </w:rPr>
                  </m:ctrlPr>
                </m:sSubSupPr>
                <m:e>
                  <m:r>
                    <w:rPr>
                      <w:rFonts w:ascii="Cambria Math" w:hAnsi="Cambria Math"/>
                    </w:rPr>
                    <m:t>a</m:t>
                  </m:r>
                </m:e>
                <m:sub>
                  <m:r>
                    <w:rPr>
                      <w:rFonts w:ascii="Cambria Math" w:hAnsi="Cambria Math"/>
                    </w:rPr>
                    <m:t>1</m:t>
                  </m:r>
                </m:sub>
                <m:sup>
                  <m:r>
                    <w:rPr>
                      <w:rFonts w:ascii="Cambria Math" w:hAnsi="Cambria Math"/>
                    </w:rPr>
                    <m:t>T</m:t>
                  </m:r>
                </m:sup>
              </m:sSubSup>
              <m:r>
                <w:rPr>
                  <w:rFonts w:ascii="Cambria Math" w:hAnsi="Cambria Math"/>
                </w:rPr>
                <m:t>-</m:t>
              </m:r>
            </m:e>
          </m:d>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d>
            <m:dPr>
              <m:begChr m:val="["/>
              <m:endChr m:val="]"/>
              <m:ctrlPr>
                <w:rPr>
                  <w:rFonts w:ascii="Cambria Math" w:hAnsi="Cambria Math"/>
                </w:rPr>
              </m:ctrlPr>
            </m:dPr>
            <m:e>
              <m:r>
                <w:rPr>
                  <w:rFonts w:ascii="Cambria Math" w:hAnsi="Cambria Math"/>
                </w:rPr>
                <m:t>-</m:t>
              </m:r>
              <m:sSubSup>
                <m:sSubSupPr>
                  <m:ctrlPr>
                    <w:rPr>
                      <w:rFonts w:ascii="Cambria Math" w:hAnsi="Cambria Math"/>
                    </w:rPr>
                  </m:ctrlPr>
                </m:sSubSupPr>
                <m:e>
                  <m:r>
                    <w:rPr>
                      <w:rFonts w:ascii="Cambria Math" w:hAnsi="Cambria Math"/>
                    </w:rPr>
                    <m:t>a</m:t>
                  </m:r>
                </m:e>
                <m:sub>
                  <m:r>
                    <w:rPr>
                      <w:rFonts w:ascii="Cambria Math" w:hAnsi="Cambria Math"/>
                    </w:rPr>
                    <m:t>2</m:t>
                  </m:r>
                </m:sub>
                <m:sup>
                  <m:r>
                    <w:rPr>
                      <w:rFonts w:ascii="Cambria Math" w:hAnsi="Cambria Math"/>
                    </w:rPr>
                    <m:t>T</m:t>
                  </m:r>
                </m:sup>
              </m:sSubSup>
              <m:r>
                <w:rPr>
                  <w:rFonts w:ascii="Cambria Math" w:hAnsi="Cambria Math"/>
                </w:rPr>
                <m:t>-</m:t>
              </m:r>
            </m:e>
          </m:d>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d>
            <m:dPr>
              <m:begChr m:val="["/>
              <m:endChr m:val="]"/>
              <m:ctrlPr>
                <w:rPr>
                  <w:rFonts w:ascii="Cambria Math" w:hAnsi="Cambria Math"/>
                </w:rPr>
              </m:ctrlPr>
            </m:dPr>
            <m:e>
              <m:r>
                <w:rPr>
                  <w:rFonts w:ascii="Cambria Math" w:hAnsi="Cambria Math"/>
                </w:rPr>
                <m:t>-</m:t>
              </m:r>
              <m:sSubSup>
                <m:sSubSupPr>
                  <m:ctrlPr>
                    <w:rPr>
                      <w:rFonts w:ascii="Cambria Math" w:hAnsi="Cambria Math"/>
                    </w:rPr>
                  </m:ctrlPr>
                </m:sSubSupPr>
                <m:e>
                  <m:r>
                    <w:rPr>
                      <w:rFonts w:ascii="Cambria Math" w:hAnsi="Cambria Math"/>
                    </w:rPr>
                    <m:t>a</m:t>
                  </m:r>
                </m:e>
                <m:sub>
                  <m:r>
                    <w:rPr>
                      <w:rFonts w:ascii="Cambria Math" w:hAnsi="Cambria Math"/>
                    </w:rPr>
                    <m:t>n</m:t>
                  </m:r>
                </m:sub>
                <m:sup>
                  <m:r>
                    <w:rPr>
                      <w:rFonts w:ascii="Cambria Math" w:hAnsi="Cambria Math"/>
                    </w:rPr>
                    <m:t>T</m:t>
                  </m:r>
                </m:sup>
              </m:sSubSup>
              <m:r>
                <w:rPr>
                  <w:rFonts w:ascii="Cambria Math" w:hAnsi="Cambria Math"/>
                </w:rPr>
                <m:t>-</m:t>
              </m:r>
            </m:e>
          </m:d>
        </m:oMath>
      </m:oMathPara>
    </w:p>
    <w:p w14:paraId="4F8E2417" w14:textId="77777777" w:rsidR="00B94259" w:rsidRDefault="00B94259" w:rsidP="004D4756">
      <w:pPr>
        <w:pStyle w:val="af"/>
      </w:pPr>
      <w:r>
        <w:t>所以我们看到</w:t>
      </w:r>
      <m:oMath>
        <m:sSup>
          <m:sSupPr>
            <m:ctrlPr>
              <w:rPr>
                <w:rFonts w:ascii="Cambria Math" w:hAnsi="Cambria Math"/>
              </w:rPr>
            </m:ctrlPr>
          </m:sSupPr>
          <m:e>
            <m:r>
              <w:rPr>
                <w:rFonts w:ascii="Cambria Math" w:hAnsi="Cambria Math"/>
              </w:rPr>
              <m:t>y</m:t>
            </m:r>
          </m:e>
          <m:sup>
            <m:r>
              <w:rPr>
                <w:rFonts w:ascii="Cambria Math" w:hAnsi="Cambria Math"/>
              </w:rPr>
              <m:t>T</m:t>
            </m:r>
          </m:sup>
        </m:sSup>
      </m:oMath>
      <w:r>
        <w:t>是</w:t>
      </w:r>
      <m:oMath>
        <m:r>
          <w:rPr>
            <w:rFonts w:ascii="Cambria Math" w:hAnsi="Cambria Math"/>
          </w:rPr>
          <m:t>A</m:t>
        </m:r>
      </m:oMath>
      <w:r>
        <w:t>的行的线性组合，其中线性组合的系数由</w:t>
      </w:r>
      <m:oMath>
        <m:r>
          <w:rPr>
            <w:rFonts w:ascii="Cambria Math" w:hAnsi="Cambria Math"/>
          </w:rPr>
          <m:t>x</m:t>
        </m:r>
      </m:oMath>
      <w:r>
        <w:t>的元素给出。</w:t>
      </w:r>
    </w:p>
    <w:p w14:paraId="1B0B7926" w14:textId="77777777" w:rsidR="00B94259" w:rsidRDefault="00B94259">
      <w:pPr>
        <w:pStyle w:val="4"/>
      </w:pPr>
      <w:bookmarkStart w:id="823" w:name="header-n73"/>
      <w:r>
        <w:t xml:space="preserve">2.3 </w:t>
      </w:r>
      <w:r>
        <w:t>矩阵</w:t>
      </w:r>
      <w:r>
        <w:t>-</w:t>
      </w:r>
      <w:r>
        <w:t>矩阵乘法</w:t>
      </w:r>
      <w:bookmarkEnd w:id="823"/>
    </w:p>
    <w:p w14:paraId="223364C6" w14:textId="77777777" w:rsidR="00B94259" w:rsidRDefault="00B94259" w:rsidP="004D4756">
      <w:pPr>
        <w:pStyle w:val="af"/>
      </w:pPr>
      <w:r>
        <w:t>有了这些知识，我们现在可以看看四种不同的（形式不同，但结果是相同的）矩阵</w:t>
      </w:r>
      <w:r>
        <w:t>-</w:t>
      </w:r>
      <w:r>
        <w:t>矩阵乘法：也就是本节开头所定义的</w:t>
      </w:r>
      <m:oMath>
        <m:r>
          <w:rPr>
            <w:rFonts w:ascii="Cambria Math" w:hAnsi="Cambria Math"/>
          </w:rPr>
          <m:t>C=AB</m:t>
        </m:r>
      </m:oMath>
      <w:r>
        <w:t>的乘法。</w:t>
      </w:r>
    </w:p>
    <w:p w14:paraId="28ADBBB9" w14:textId="77777777" w:rsidR="00B94259" w:rsidRDefault="00B94259" w:rsidP="004D4756">
      <w:pPr>
        <w:pStyle w:val="af"/>
      </w:pPr>
      <w:r>
        <w:t>首先，我们可以将矩阵</w:t>
      </w:r>
      <w:r>
        <w:t xml:space="preserve"> - </w:t>
      </w:r>
      <w:r>
        <w:t>矩阵乘法视为一组向量</w:t>
      </w:r>
      <w:r>
        <w:t>-</w:t>
      </w:r>
      <w:r>
        <w:t>向量乘积。</w:t>
      </w:r>
      <w:r>
        <w:t xml:space="preserve"> </w:t>
      </w:r>
      <w:r>
        <w:t>从定义中可以得出：最明显的观点是</w:t>
      </w:r>
      <m:oMath>
        <m:r>
          <w:rPr>
            <w:rFonts w:ascii="Cambria Math" w:hAnsi="Cambria Math"/>
          </w:rPr>
          <m:t>C</m:t>
        </m:r>
      </m:oMath>
      <w:r>
        <w:t>的</w:t>
      </w:r>
      <m:oMath>
        <m:r>
          <w:rPr>
            <w:rFonts w:ascii="Cambria Math" w:hAnsi="Cambria Math"/>
          </w:rPr>
          <m:t>(i</m:t>
        </m:r>
        <m:r>
          <w:rPr>
            <w:rFonts w:ascii="Cambria Math" w:hAnsi="Cambria Math"/>
          </w:rPr>
          <m:t>，</m:t>
        </m:r>
        <m:r>
          <w:rPr>
            <w:rFonts w:ascii="Cambria Math" w:hAnsi="Cambria Math"/>
          </w:rPr>
          <m:t>j)</m:t>
        </m:r>
      </m:oMath>
      <w:r>
        <w:t>元素等于</w:t>
      </w:r>
      <m:oMath>
        <m:r>
          <w:rPr>
            <w:rFonts w:ascii="Cambria Math" w:hAnsi="Cambria Math"/>
          </w:rPr>
          <m:t>A</m:t>
        </m:r>
      </m:oMath>
      <w:r>
        <w:t>的第</w:t>
      </w:r>
      <m:oMath>
        <m:r>
          <w:rPr>
            <w:rFonts w:ascii="Cambria Math" w:hAnsi="Cambria Math"/>
          </w:rPr>
          <m:t>i</m:t>
        </m:r>
      </m:oMath>
      <w:r>
        <w:t>行和</w:t>
      </w:r>
      <m:oMath>
        <m:r>
          <w:rPr>
            <w:rFonts w:ascii="Cambria Math" w:hAnsi="Cambria Math"/>
          </w:rPr>
          <m:t>B</m:t>
        </m:r>
      </m:oMath>
      <w:r>
        <w:t>的</w:t>
      </w:r>
      <w:proofErr w:type="gramStart"/>
      <w:r>
        <w:t>的</w:t>
      </w:r>
      <w:proofErr w:type="gramEnd"/>
      <m:oMath>
        <m:r>
          <w:rPr>
            <w:rFonts w:ascii="Cambria Math" w:hAnsi="Cambria Math"/>
          </w:rPr>
          <m:t>j</m:t>
        </m:r>
      </m:oMath>
      <w:r>
        <w:t>列的内积。如下面的公式所示：</w:t>
      </w:r>
    </w:p>
    <w:p w14:paraId="2C078019" w14:textId="77777777" w:rsidR="00B94259" w:rsidRDefault="00B94259" w:rsidP="004D4756">
      <w:pPr>
        <w:pStyle w:val="af"/>
      </w:pPr>
      <m:oMathPara>
        <m:oMathParaPr>
          <m:jc m:val="center"/>
        </m:oMathParaPr>
        <m:oMath>
          <m:r>
            <w:rPr>
              <w:rFonts w:ascii="Cambria Math" w:hAnsi="Cambria Math"/>
            </w:rPr>
            <m:t>C=AB=</m:t>
          </m:r>
          <m:d>
            <m:dPr>
              <m:begChr m:val="["/>
              <m:endChr m:val="]"/>
              <m:ctrlPr>
                <w:rPr>
                  <w:rFonts w:ascii="Cambria Math" w:hAnsi="Cambria Math"/>
                </w:rPr>
              </m:ctrlPr>
            </m:dPr>
            <m:e>
              <m:m>
                <m:mPr>
                  <m:plcHide m:val="1"/>
                  <m:mcs>
                    <m:mc>
                      <m:mcPr>
                        <m:count m:val="3"/>
                        <m:mcJc m:val="center"/>
                      </m:mcPr>
                    </m:mc>
                  </m:mcs>
                  <m:ctrlPr>
                    <w:rPr>
                      <w:rFonts w:ascii="Cambria Math" w:hAnsi="Cambria Math"/>
                    </w:rPr>
                  </m:ctrlPr>
                </m:mPr>
                <m:mr>
                  <m:e>
                    <m:r>
                      <w:rPr>
                        <w:rFonts w:ascii="Cambria Math" w:hAnsi="Cambria Math"/>
                      </w:rPr>
                      <m:t>-</m:t>
                    </m:r>
                  </m:e>
                  <m:e>
                    <m:sSubSup>
                      <m:sSubSupPr>
                        <m:ctrlPr>
                          <w:rPr>
                            <w:rFonts w:ascii="Cambria Math" w:hAnsi="Cambria Math"/>
                          </w:rPr>
                        </m:ctrlPr>
                      </m:sSubSupPr>
                      <m:e>
                        <m:r>
                          <w:rPr>
                            <w:rFonts w:ascii="Cambria Math" w:hAnsi="Cambria Math"/>
                          </w:rPr>
                          <m:t>a</m:t>
                        </m:r>
                      </m:e>
                      <m:sub>
                        <m:r>
                          <w:rPr>
                            <w:rFonts w:ascii="Cambria Math" w:hAnsi="Cambria Math"/>
                          </w:rPr>
                          <m:t>1</m:t>
                        </m:r>
                      </m:sub>
                      <m:sup>
                        <m:r>
                          <w:rPr>
                            <w:rFonts w:ascii="Cambria Math" w:hAnsi="Cambria Math"/>
                          </w:rPr>
                          <m:t>T</m:t>
                        </m:r>
                      </m:sup>
                    </m:sSubSup>
                  </m:e>
                  <m:e>
                    <m:r>
                      <w:rPr>
                        <w:rFonts w:ascii="Cambria Math" w:hAnsi="Cambria Math"/>
                      </w:rPr>
                      <m:t>-</m:t>
                    </m:r>
                  </m:e>
                </m:mr>
                <m:mr>
                  <m:e>
                    <m:r>
                      <w:rPr>
                        <w:rFonts w:ascii="Cambria Math" w:hAnsi="Cambria Math"/>
                      </w:rPr>
                      <m:t>-</m:t>
                    </m:r>
                  </m:e>
                  <m:e>
                    <m:sSubSup>
                      <m:sSubSupPr>
                        <m:ctrlPr>
                          <w:rPr>
                            <w:rFonts w:ascii="Cambria Math" w:hAnsi="Cambria Math"/>
                          </w:rPr>
                        </m:ctrlPr>
                      </m:sSubSupPr>
                      <m:e>
                        <m:r>
                          <w:rPr>
                            <w:rFonts w:ascii="Cambria Math" w:hAnsi="Cambria Math"/>
                          </w:rPr>
                          <m:t>a</m:t>
                        </m:r>
                      </m:e>
                      <m:sub>
                        <m:r>
                          <w:rPr>
                            <w:rFonts w:ascii="Cambria Math" w:hAnsi="Cambria Math"/>
                          </w:rPr>
                          <m:t>2</m:t>
                        </m:r>
                      </m:sub>
                      <m:sup>
                        <m:r>
                          <w:rPr>
                            <w:rFonts w:ascii="Cambria Math" w:hAnsi="Cambria Math"/>
                          </w:rPr>
                          <m:t>T</m:t>
                        </m:r>
                      </m:sup>
                    </m:sSubSup>
                  </m:e>
                  <m:e>
                    <m:r>
                      <w:rPr>
                        <w:rFonts w:ascii="Cambria Math" w:hAnsi="Cambria Math"/>
                      </w:rPr>
                      <m:t>-</m:t>
                    </m:r>
                  </m:e>
                </m:mr>
                <m:mr>
                  <m:e/>
                  <m:e/>
                  <m:e>
                    <m:r>
                      <w:rPr>
                        <w:rFonts w:ascii="Cambria Math" w:hAnsi="Cambria Math"/>
                      </w:rPr>
                      <m:t>⋮</m:t>
                    </m:r>
                  </m:e>
                </m:mr>
                <m:mr>
                  <m:e>
                    <m:r>
                      <w:rPr>
                        <w:rFonts w:ascii="Cambria Math" w:hAnsi="Cambria Math"/>
                      </w:rPr>
                      <m:t>-</m:t>
                    </m:r>
                  </m:e>
                  <m:e>
                    <m:sSubSup>
                      <m:sSubSupPr>
                        <m:ctrlPr>
                          <w:rPr>
                            <w:rFonts w:ascii="Cambria Math" w:hAnsi="Cambria Math"/>
                          </w:rPr>
                        </m:ctrlPr>
                      </m:sSubSupPr>
                      <m:e>
                        <m:r>
                          <w:rPr>
                            <w:rFonts w:ascii="Cambria Math" w:hAnsi="Cambria Math"/>
                          </w:rPr>
                          <m:t>a</m:t>
                        </m:r>
                      </m:e>
                      <m:sub>
                        <m:r>
                          <w:rPr>
                            <w:rFonts w:ascii="Cambria Math" w:hAnsi="Cambria Math"/>
                          </w:rPr>
                          <m:t>m</m:t>
                        </m:r>
                      </m:sub>
                      <m:sup>
                        <m:r>
                          <w:rPr>
                            <w:rFonts w:ascii="Cambria Math" w:hAnsi="Cambria Math"/>
                          </w:rPr>
                          <m:t>T</m:t>
                        </m:r>
                      </m:sup>
                    </m:sSubSup>
                  </m:e>
                  <m:e>
                    <m:r>
                      <w:rPr>
                        <w:rFonts w:ascii="Cambria Math" w:hAnsi="Cambria Math"/>
                      </w:rPr>
                      <m:t>-</m:t>
                    </m:r>
                  </m:e>
                </m:mr>
              </m:m>
            </m:e>
          </m:d>
          <m:d>
            <m:dPr>
              <m:begChr m:val="["/>
              <m:endChr m:val="]"/>
              <m:ctrlPr>
                <w:rPr>
                  <w:rFonts w:ascii="Cambria Math" w:hAnsi="Cambria Math"/>
                </w:rPr>
              </m:ctrlPr>
            </m:dPr>
            <m:e>
              <m:m>
                <m:mPr>
                  <m:plcHide m:val="1"/>
                  <m:mcs>
                    <m:mc>
                      <m:mcPr>
                        <m:count m:val="4"/>
                        <m:mcJc m:val="center"/>
                      </m:mcPr>
                    </m:mc>
                  </m:mcs>
                  <m:ctrlPr>
                    <w:rPr>
                      <w:rFonts w:ascii="Cambria Math" w:hAnsi="Cambria Math"/>
                    </w:rPr>
                  </m:ctrlPr>
                </m:mPr>
                <m:mr>
                  <m:e>
                    <m:r>
                      <w:rPr>
                        <w:rFonts w:ascii="Cambria Math" w:hAnsi="Cambria Math"/>
                      </w:rPr>
                      <m:t>|</m:t>
                    </m:r>
                  </m:e>
                  <m:e>
                    <m:r>
                      <w:rPr>
                        <w:rFonts w:ascii="Cambria Math" w:hAnsi="Cambria Math"/>
                      </w:rPr>
                      <m:t>|</m:t>
                    </m:r>
                  </m:e>
                  <m:e/>
                  <m:e>
                    <m:r>
                      <w:rPr>
                        <w:rFonts w:ascii="Cambria Math" w:hAnsi="Cambria Math"/>
                      </w:rPr>
                      <m:t>|</m:t>
                    </m:r>
                  </m:e>
                </m:mr>
                <m:mr>
                  <m:e>
                    <m:sSub>
                      <m:sSubPr>
                        <m:ctrlPr>
                          <w:rPr>
                            <w:rFonts w:ascii="Cambria Math" w:hAnsi="Cambria Math"/>
                          </w:rPr>
                        </m:ctrlPr>
                      </m:sSubPr>
                      <m:e>
                        <m:r>
                          <w:rPr>
                            <w:rFonts w:ascii="Cambria Math" w:hAnsi="Cambria Math"/>
                          </w:rPr>
                          <m:t>b</m:t>
                        </m:r>
                      </m:e>
                      <m:sub>
                        <m:r>
                          <w:rPr>
                            <w:rFonts w:ascii="Cambria Math" w:hAnsi="Cambria Math"/>
                          </w:rPr>
                          <m:t>1</m:t>
                        </m:r>
                      </m:sub>
                    </m:sSub>
                  </m:e>
                  <m:e>
                    <m:sSub>
                      <m:sSubPr>
                        <m:ctrlPr>
                          <w:rPr>
                            <w:rFonts w:ascii="Cambria Math" w:hAnsi="Cambria Math"/>
                          </w:rPr>
                        </m:ctrlPr>
                      </m:sSubPr>
                      <m:e>
                        <m:r>
                          <w:rPr>
                            <w:rFonts w:ascii="Cambria Math" w:hAnsi="Cambria Math"/>
                          </w:rPr>
                          <m:t>b</m:t>
                        </m:r>
                      </m:e>
                      <m:sub>
                        <m:r>
                          <w:rPr>
                            <w:rFonts w:ascii="Cambria Math" w:hAnsi="Cambria Math"/>
                          </w:rPr>
                          <m:t>2</m:t>
                        </m:r>
                      </m:sub>
                    </m:sSub>
                  </m:e>
                  <m:e>
                    <m:r>
                      <w:rPr>
                        <w:rFonts w:ascii="Cambria Math" w:hAnsi="Cambria Math"/>
                      </w:rPr>
                      <m:t>⋯</m:t>
                    </m:r>
                  </m:e>
                  <m:e>
                    <m:sSub>
                      <m:sSubPr>
                        <m:ctrlPr>
                          <w:rPr>
                            <w:rFonts w:ascii="Cambria Math" w:hAnsi="Cambria Math"/>
                          </w:rPr>
                        </m:ctrlPr>
                      </m:sSubPr>
                      <m:e>
                        <m:r>
                          <w:rPr>
                            <w:rFonts w:ascii="Cambria Math" w:hAnsi="Cambria Math"/>
                          </w:rPr>
                          <m:t>b</m:t>
                        </m:r>
                      </m:e>
                      <m:sub>
                        <m:r>
                          <w:rPr>
                            <w:rFonts w:ascii="Cambria Math" w:hAnsi="Cambria Math"/>
                          </w:rPr>
                          <m:t>p</m:t>
                        </m:r>
                      </m:sub>
                    </m:sSub>
                  </m:e>
                </m:mr>
                <m:mr>
                  <m:e>
                    <m:r>
                      <w:rPr>
                        <w:rFonts w:ascii="Cambria Math" w:hAnsi="Cambria Math"/>
                      </w:rPr>
                      <m:t>|</m:t>
                    </m:r>
                  </m:e>
                  <m:e>
                    <m:r>
                      <w:rPr>
                        <w:rFonts w:ascii="Cambria Math" w:hAnsi="Cambria Math"/>
                      </w:rPr>
                      <m:t>|</m:t>
                    </m:r>
                  </m:e>
                  <m:e/>
                  <m:e>
                    <m:r>
                      <w:rPr>
                        <w:rFonts w:ascii="Cambria Math" w:hAnsi="Cambria Math"/>
                      </w:rPr>
                      <m:t>|</m:t>
                    </m:r>
                  </m:e>
                </m:mr>
              </m:m>
            </m:e>
          </m:d>
          <m:r>
            <w:rPr>
              <w:rFonts w:ascii="Cambria Math" w:hAnsi="Cambria Math"/>
            </w:rPr>
            <m:t>=</m:t>
          </m:r>
          <m:d>
            <m:dPr>
              <m:begChr m:val="["/>
              <m:endChr m:val="]"/>
              <m:ctrlPr>
                <w:rPr>
                  <w:rFonts w:ascii="Cambria Math" w:hAnsi="Cambria Math"/>
                </w:rPr>
              </m:ctrlPr>
            </m:dPr>
            <m:e>
              <m:m>
                <m:mPr>
                  <m:plcHide m:val="1"/>
                  <m:mcs>
                    <m:mc>
                      <m:mcPr>
                        <m:count m:val="4"/>
                        <m:mcJc m:val="center"/>
                      </m:mcPr>
                    </m:mc>
                  </m:mcs>
                  <m:ctrlPr>
                    <w:rPr>
                      <w:rFonts w:ascii="Cambria Math" w:hAnsi="Cambria Math"/>
                    </w:rPr>
                  </m:ctrlPr>
                </m:mPr>
                <m:mr>
                  <m:e>
                    <m:sSubSup>
                      <m:sSubSupPr>
                        <m:ctrlPr>
                          <w:rPr>
                            <w:rFonts w:ascii="Cambria Math" w:hAnsi="Cambria Math"/>
                          </w:rPr>
                        </m:ctrlPr>
                      </m:sSubSupPr>
                      <m:e>
                        <m:r>
                          <w:rPr>
                            <w:rFonts w:ascii="Cambria Math" w:hAnsi="Cambria Math"/>
                          </w:rPr>
                          <m:t>a</m:t>
                        </m:r>
                      </m:e>
                      <m:sub>
                        <m:r>
                          <w:rPr>
                            <w:rFonts w:ascii="Cambria Math" w:hAnsi="Cambria Math"/>
                          </w:rPr>
                          <m:t>1</m:t>
                        </m:r>
                      </m:sub>
                      <m:sup>
                        <m:r>
                          <w:rPr>
                            <w:rFonts w:ascii="Cambria Math" w:hAnsi="Cambria Math"/>
                          </w:rPr>
                          <m:t>T</m:t>
                        </m:r>
                      </m:sup>
                    </m:sSubSup>
                    <m:sSub>
                      <m:sSubPr>
                        <m:ctrlPr>
                          <w:rPr>
                            <w:rFonts w:ascii="Cambria Math" w:hAnsi="Cambria Math"/>
                          </w:rPr>
                        </m:ctrlPr>
                      </m:sSubPr>
                      <m:e>
                        <m:r>
                          <w:rPr>
                            <w:rFonts w:ascii="Cambria Math" w:hAnsi="Cambria Math"/>
                          </w:rPr>
                          <m:t>b</m:t>
                        </m:r>
                      </m:e>
                      <m:sub>
                        <m:r>
                          <w:rPr>
                            <w:rFonts w:ascii="Cambria Math" w:hAnsi="Cambria Math"/>
                          </w:rPr>
                          <m:t>1</m:t>
                        </m:r>
                      </m:sub>
                    </m:sSub>
                  </m:e>
                  <m:e>
                    <m:sSubSup>
                      <m:sSubSupPr>
                        <m:ctrlPr>
                          <w:rPr>
                            <w:rFonts w:ascii="Cambria Math" w:hAnsi="Cambria Math"/>
                          </w:rPr>
                        </m:ctrlPr>
                      </m:sSubSupPr>
                      <m:e>
                        <m:r>
                          <w:rPr>
                            <w:rFonts w:ascii="Cambria Math" w:hAnsi="Cambria Math"/>
                          </w:rPr>
                          <m:t>a</m:t>
                        </m:r>
                      </m:e>
                      <m:sub>
                        <m:r>
                          <w:rPr>
                            <w:rFonts w:ascii="Cambria Math" w:hAnsi="Cambria Math"/>
                          </w:rPr>
                          <m:t>1</m:t>
                        </m:r>
                      </m:sub>
                      <m:sup>
                        <m:r>
                          <w:rPr>
                            <w:rFonts w:ascii="Cambria Math" w:hAnsi="Cambria Math"/>
                          </w:rPr>
                          <m:t>T</m:t>
                        </m:r>
                      </m:sup>
                    </m:sSubSup>
                    <m:sSub>
                      <m:sSubPr>
                        <m:ctrlPr>
                          <w:rPr>
                            <w:rFonts w:ascii="Cambria Math" w:hAnsi="Cambria Math"/>
                          </w:rPr>
                        </m:ctrlPr>
                      </m:sSubPr>
                      <m:e>
                        <m:r>
                          <w:rPr>
                            <w:rFonts w:ascii="Cambria Math" w:hAnsi="Cambria Math"/>
                          </w:rPr>
                          <m:t>b</m:t>
                        </m:r>
                      </m:e>
                      <m:sub>
                        <m:r>
                          <w:rPr>
                            <w:rFonts w:ascii="Cambria Math" w:hAnsi="Cambria Math"/>
                          </w:rPr>
                          <m:t>2</m:t>
                        </m:r>
                      </m:sub>
                    </m:sSub>
                  </m:e>
                  <m:e>
                    <m:r>
                      <w:rPr>
                        <w:rFonts w:ascii="Cambria Math" w:hAnsi="Cambria Math"/>
                      </w:rPr>
                      <m:t>⋯</m:t>
                    </m:r>
                  </m:e>
                  <m:e>
                    <m:sSubSup>
                      <m:sSubSupPr>
                        <m:ctrlPr>
                          <w:rPr>
                            <w:rFonts w:ascii="Cambria Math" w:hAnsi="Cambria Math"/>
                          </w:rPr>
                        </m:ctrlPr>
                      </m:sSubSupPr>
                      <m:e>
                        <m:r>
                          <w:rPr>
                            <w:rFonts w:ascii="Cambria Math" w:hAnsi="Cambria Math"/>
                          </w:rPr>
                          <m:t>a</m:t>
                        </m:r>
                      </m:e>
                      <m:sub>
                        <m:r>
                          <w:rPr>
                            <w:rFonts w:ascii="Cambria Math" w:hAnsi="Cambria Math"/>
                          </w:rPr>
                          <m:t>1</m:t>
                        </m:r>
                      </m:sub>
                      <m:sup>
                        <m:r>
                          <w:rPr>
                            <w:rFonts w:ascii="Cambria Math" w:hAnsi="Cambria Math"/>
                          </w:rPr>
                          <m:t>T</m:t>
                        </m:r>
                      </m:sup>
                    </m:sSubSup>
                    <m:sSub>
                      <m:sSubPr>
                        <m:ctrlPr>
                          <w:rPr>
                            <w:rFonts w:ascii="Cambria Math" w:hAnsi="Cambria Math"/>
                          </w:rPr>
                        </m:ctrlPr>
                      </m:sSubPr>
                      <m:e>
                        <m:r>
                          <w:rPr>
                            <w:rFonts w:ascii="Cambria Math" w:hAnsi="Cambria Math"/>
                          </w:rPr>
                          <m:t>b</m:t>
                        </m:r>
                      </m:e>
                      <m:sub>
                        <m:r>
                          <w:rPr>
                            <w:rFonts w:ascii="Cambria Math" w:hAnsi="Cambria Math"/>
                          </w:rPr>
                          <m:t>p</m:t>
                        </m:r>
                      </m:sub>
                    </m:sSub>
                  </m:e>
                </m:mr>
                <m:mr>
                  <m:e>
                    <m:sSubSup>
                      <m:sSubSupPr>
                        <m:ctrlPr>
                          <w:rPr>
                            <w:rFonts w:ascii="Cambria Math" w:hAnsi="Cambria Math"/>
                          </w:rPr>
                        </m:ctrlPr>
                      </m:sSubSupPr>
                      <m:e>
                        <m:r>
                          <w:rPr>
                            <w:rFonts w:ascii="Cambria Math" w:hAnsi="Cambria Math"/>
                          </w:rPr>
                          <m:t>a</m:t>
                        </m:r>
                      </m:e>
                      <m:sub>
                        <m:r>
                          <w:rPr>
                            <w:rFonts w:ascii="Cambria Math" w:hAnsi="Cambria Math"/>
                          </w:rPr>
                          <m:t>2</m:t>
                        </m:r>
                      </m:sub>
                      <m:sup>
                        <m:r>
                          <w:rPr>
                            <w:rFonts w:ascii="Cambria Math" w:hAnsi="Cambria Math"/>
                          </w:rPr>
                          <m:t>T</m:t>
                        </m:r>
                      </m:sup>
                    </m:sSubSup>
                    <m:sSub>
                      <m:sSubPr>
                        <m:ctrlPr>
                          <w:rPr>
                            <w:rFonts w:ascii="Cambria Math" w:hAnsi="Cambria Math"/>
                          </w:rPr>
                        </m:ctrlPr>
                      </m:sSubPr>
                      <m:e>
                        <m:r>
                          <w:rPr>
                            <w:rFonts w:ascii="Cambria Math" w:hAnsi="Cambria Math"/>
                          </w:rPr>
                          <m:t>b</m:t>
                        </m:r>
                      </m:e>
                      <m:sub>
                        <m:r>
                          <w:rPr>
                            <w:rFonts w:ascii="Cambria Math" w:hAnsi="Cambria Math"/>
                          </w:rPr>
                          <m:t>1</m:t>
                        </m:r>
                      </m:sub>
                    </m:sSub>
                  </m:e>
                  <m:e>
                    <m:sSubSup>
                      <m:sSubSupPr>
                        <m:ctrlPr>
                          <w:rPr>
                            <w:rFonts w:ascii="Cambria Math" w:hAnsi="Cambria Math"/>
                          </w:rPr>
                        </m:ctrlPr>
                      </m:sSubSupPr>
                      <m:e>
                        <m:r>
                          <w:rPr>
                            <w:rFonts w:ascii="Cambria Math" w:hAnsi="Cambria Math"/>
                          </w:rPr>
                          <m:t>a</m:t>
                        </m:r>
                      </m:e>
                      <m:sub>
                        <m:r>
                          <w:rPr>
                            <w:rFonts w:ascii="Cambria Math" w:hAnsi="Cambria Math"/>
                          </w:rPr>
                          <m:t>2</m:t>
                        </m:r>
                      </m:sub>
                      <m:sup>
                        <m:r>
                          <w:rPr>
                            <w:rFonts w:ascii="Cambria Math" w:hAnsi="Cambria Math"/>
                          </w:rPr>
                          <m:t>T</m:t>
                        </m:r>
                      </m:sup>
                    </m:sSubSup>
                    <m:sSub>
                      <m:sSubPr>
                        <m:ctrlPr>
                          <w:rPr>
                            <w:rFonts w:ascii="Cambria Math" w:hAnsi="Cambria Math"/>
                          </w:rPr>
                        </m:ctrlPr>
                      </m:sSubPr>
                      <m:e>
                        <m:r>
                          <w:rPr>
                            <w:rFonts w:ascii="Cambria Math" w:hAnsi="Cambria Math"/>
                          </w:rPr>
                          <m:t>b</m:t>
                        </m:r>
                      </m:e>
                      <m:sub>
                        <m:r>
                          <w:rPr>
                            <w:rFonts w:ascii="Cambria Math" w:hAnsi="Cambria Math"/>
                          </w:rPr>
                          <m:t>2</m:t>
                        </m:r>
                      </m:sub>
                    </m:sSub>
                  </m:e>
                  <m:e>
                    <m:r>
                      <w:rPr>
                        <w:rFonts w:ascii="Cambria Math" w:hAnsi="Cambria Math"/>
                      </w:rPr>
                      <m:t>⋯</m:t>
                    </m:r>
                  </m:e>
                  <m:e>
                    <m:sSubSup>
                      <m:sSubSupPr>
                        <m:ctrlPr>
                          <w:rPr>
                            <w:rFonts w:ascii="Cambria Math" w:hAnsi="Cambria Math"/>
                          </w:rPr>
                        </m:ctrlPr>
                      </m:sSubSupPr>
                      <m:e>
                        <m:r>
                          <w:rPr>
                            <w:rFonts w:ascii="Cambria Math" w:hAnsi="Cambria Math"/>
                          </w:rPr>
                          <m:t>a</m:t>
                        </m:r>
                      </m:e>
                      <m:sub>
                        <m:r>
                          <w:rPr>
                            <w:rFonts w:ascii="Cambria Math" w:hAnsi="Cambria Math"/>
                          </w:rPr>
                          <m:t>2</m:t>
                        </m:r>
                      </m:sub>
                      <m:sup>
                        <m:r>
                          <w:rPr>
                            <w:rFonts w:ascii="Cambria Math" w:hAnsi="Cambria Math"/>
                          </w:rPr>
                          <m:t>T</m:t>
                        </m:r>
                      </m:sup>
                    </m:sSubSup>
                    <m:sSub>
                      <m:sSubPr>
                        <m:ctrlPr>
                          <w:rPr>
                            <w:rFonts w:ascii="Cambria Math" w:hAnsi="Cambria Math"/>
                          </w:rPr>
                        </m:ctrlPr>
                      </m:sSubPr>
                      <m:e>
                        <m:r>
                          <w:rPr>
                            <w:rFonts w:ascii="Cambria Math" w:hAnsi="Cambria Math"/>
                          </w:rPr>
                          <m:t>b</m:t>
                        </m:r>
                      </m:e>
                      <m:sub>
                        <m:r>
                          <w:rPr>
                            <w:rFonts w:ascii="Cambria Math" w:hAnsi="Cambria Math"/>
                          </w:rPr>
                          <m:t>p</m:t>
                        </m:r>
                      </m:sub>
                    </m:sSub>
                  </m:e>
                </m:mr>
                <m:mr>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mr>
                <m:mr>
                  <m:e>
                    <m:sSubSup>
                      <m:sSubSupPr>
                        <m:ctrlPr>
                          <w:rPr>
                            <w:rFonts w:ascii="Cambria Math" w:hAnsi="Cambria Math"/>
                          </w:rPr>
                        </m:ctrlPr>
                      </m:sSubSupPr>
                      <m:e>
                        <m:r>
                          <w:rPr>
                            <w:rFonts w:ascii="Cambria Math" w:hAnsi="Cambria Math"/>
                          </w:rPr>
                          <m:t>a</m:t>
                        </m:r>
                      </m:e>
                      <m:sub>
                        <m:r>
                          <w:rPr>
                            <w:rFonts w:ascii="Cambria Math" w:hAnsi="Cambria Math"/>
                          </w:rPr>
                          <m:t>m</m:t>
                        </m:r>
                      </m:sub>
                      <m:sup>
                        <m:r>
                          <w:rPr>
                            <w:rFonts w:ascii="Cambria Math" w:hAnsi="Cambria Math"/>
                          </w:rPr>
                          <m:t>T</m:t>
                        </m:r>
                      </m:sup>
                    </m:sSubSup>
                    <m:sSub>
                      <m:sSubPr>
                        <m:ctrlPr>
                          <w:rPr>
                            <w:rFonts w:ascii="Cambria Math" w:hAnsi="Cambria Math"/>
                          </w:rPr>
                        </m:ctrlPr>
                      </m:sSubPr>
                      <m:e>
                        <m:r>
                          <w:rPr>
                            <w:rFonts w:ascii="Cambria Math" w:hAnsi="Cambria Math"/>
                          </w:rPr>
                          <m:t>b</m:t>
                        </m:r>
                      </m:e>
                      <m:sub>
                        <m:r>
                          <w:rPr>
                            <w:rFonts w:ascii="Cambria Math" w:hAnsi="Cambria Math"/>
                          </w:rPr>
                          <m:t>1</m:t>
                        </m:r>
                      </m:sub>
                    </m:sSub>
                  </m:e>
                  <m:e>
                    <m:sSubSup>
                      <m:sSubSupPr>
                        <m:ctrlPr>
                          <w:rPr>
                            <w:rFonts w:ascii="Cambria Math" w:hAnsi="Cambria Math"/>
                          </w:rPr>
                        </m:ctrlPr>
                      </m:sSubSupPr>
                      <m:e>
                        <m:r>
                          <w:rPr>
                            <w:rFonts w:ascii="Cambria Math" w:hAnsi="Cambria Math"/>
                          </w:rPr>
                          <m:t>a</m:t>
                        </m:r>
                      </m:e>
                      <m:sub>
                        <m:r>
                          <w:rPr>
                            <w:rFonts w:ascii="Cambria Math" w:hAnsi="Cambria Math"/>
                          </w:rPr>
                          <m:t>m</m:t>
                        </m:r>
                      </m:sub>
                      <m:sup>
                        <m:r>
                          <w:rPr>
                            <w:rFonts w:ascii="Cambria Math" w:hAnsi="Cambria Math"/>
                          </w:rPr>
                          <m:t>T</m:t>
                        </m:r>
                      </m:sup>
                    </m:sSubSup>
                    <m:sSub>
                      <m:sSubPr>
                        <m:ctrlPr>
                          <w:rPr>
                            <w:rFonts w:ascii="Cambria Math" w:hAnsi="Cambria Math"/>
                          </w:rPr>
                        </m:ctrlPr>
                      </m:sSubPr>
                      <m:e>
                        <m:r>
                          <w:rPr>
                            <w:rFonts w:ascii="Cambria Math" w:hAnsi="Cambria Math"/>
                          </w:rPr>
                          <m:t>b</m:t>
                        </m:r>
                      </m:e>
                      <m:sub>
                        <m:r>
                          <w:rPr>
                            <w:rFonts w:ascii="Cambria Math" w:hAnsi="Cambria Math"/>
                          </w:rPr>
                          <m:t>2</m:t>
                        </m:r>
                      </m:sub>
                    </m:sSub>
                  </m:e>
                  <m:e>
                    <m:r>
                      <w:rPr>
                        <w:rFonts w:ascii="Cambria Math" w:hAnsi="Cambria Math"/>
                      </w:rPr>
                      <m:t>⋯</m:t>
                    </m:r>
                  </m:e>
                  <m:e>
                    <m:sSubSup>
                      <m:sSubSupPr>
                        <m:ctrlPr>
                          <w:rPr>
                            <w:rFonts w:ascii="Cambria Math" w:hAnsi="Cambria Math"/>
                          </w:rPr>
                        </m:ctrlPr>
                      </m:sSubSupPr>
                      <m:e>
                        <m:r>
                          <w:rPr>
                            <w:rFonts w:ascii="Cambria Math" w:hAnsi="Cambria Math"/>
                          </w:rPr>
                          <m:t>a</m:t>
                        </m:r>
                      </m:e>
                      <m:sub>
                        <m:r>
                          <w:rPr>
                            <w:rFonts w:ascii="Cambria Math" w:hAnsi="Cambria Math"/>
                          </w:rPr>
                          <m:t>m</m:t>
                        </m:r>
                      </m:sub>
                      <m:sup>
                        <m:r>
                          <w:rPr>
                            <w:rFonts w:ascii="Cambria Math" w:hAnsi="Cambria Math"/>
                          </w:rPr>
                          <m:t>T</m:t>
                        </m:r>
                      </m:sup>
                    </m:sSubSup>
                    <m:sSub>
                      <m:sSubPr>
                        <m:ctrlPr>
                          <w:rPr>
                            <w:rFonts w:ascii="Cambria Math" w:hAnsi="Cambria Math"/>
                          </w:rPr>
                        </m:ctrlPr>
                      </m:sSubPr>
                      <m:e>
                        <m:r>
                          <w:rPr>
                            <w:rFonts w:ascii="Cambria Math" w:hAnsi="Cambria Math"/>
                          </w:rPr>
                          <m:t>b</m:t>
                        </m:r>
                      </m:e>
                      <m:sub>
                        <m:r>
                          <w:rPr>
                            <w:rFonts w:ascii="Cambria Math" w:hAnsi="Cambria Math"/>
                          </w:rPr>
                          <m:t>p</m:t>
                        </m:r>
                      </m:sub>
                    </m:sSub>
                  </m:e>
                </m:mr>
              </m:m>
            </m:e>
          </m:d>
        </m:oMath>
      </m:oMathPara>
    </w:p>
    <w:p w14:paraId="36CA1B65" w14:textId="77777777" w:rsidR="00B94259" w:rsidRDefault="00B94259" w:rsidP="004D4756">
      <w:pPr>
        <w:pStyle w:val="af"/>
      </w:pPr>
      <w:r>
        <w:t>这里的</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m×n</m:t>
            </m:r>
          </m:sup>
        </m:sSup>
      </m:oMath>
      <w:r>
        <w:t xml:space="preserve"> </w:t>
      </w:r>
      <w:r>
        <w:t>，</w:t>
      </w:r>
      <m:oMath>
        <m:r>
          <w:rPr>
            <w:rFonts w:ascii="Cambria Math" w:hAnsi="Cambria Math"/>
          </w:rPr>
          <m:t>B∈</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n×p</m:t>
            </m:r>
          </m:sup>
        </m:sSup>
      </m:oMath>
      <w:r>
        <w:t>，</w:t>
      </w:r>
      <w:r>
        <w:t xml:space="preserve"> </w:t>
      </w:r>
      <m:oMath>
        <m:sSub>
          <m:sSubPr>
            <m:ctrlPr>
              <w:rPr>
                <w:rFonts w:ascii="Cambria Math" w:hAnsi="Cambria Math"/>
              </w:rPr>
            </m:ctrlPr>
          </m:sSubPr>
          <m:e>
            <m:r>
              <w:rPr>
                <w:rFonts w:ascii="Cambria Math" w:hAnsi="Cambria Math"/>
              </w:rPr>
              <m:t>a</m:t>
            </m:r>
          </m:e>
          <m:sub>
            <m:r>
              <w:rPr>
                <w:rFonts w:ascii="Cambria Math" w:hAnsi="Cambria Math"/>
              </w:rPr>
              <m:t>i</m:t>
            </m:r>
          </m:sub>
        </m:sSub>
        <m: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 xml:space="preserve"> </w:t>
      </w:r>
      <w:r>
        <w:t>，</w:t>
      </w:r>
      <m:oMath>
        <m:sSup>
          <m:sSupPr>
            <m:ctrlPr>
              <w:rPr>
                <w:rFonts w:ascii="Cambria Math" w:hAnsi="Cambria Math"/>
              </w:rPr>
            </m:ctrlPr>
          </m:sSupPr>
          <m:e>
            <m:r>
              <w:rPr>
                <w:rFonts w:ascii="Cambria Math" w:hAnsi="Cambria Math"/>
              </w:rPr>
              <m:t>b</m:t>
            </m:r>
          </m:e>
          <m:sup>
            <m:r>
              <w:rPr>
                <w:rFonts w:ascii="Cambria Math" w:hAnsi="Cambria Math"/>
              </w:rPr>
              <m:t>j</m:t>
            </m:r>
          </m:sup>
        </m:sSup>
        <m: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n×p</m:t>
            </m:r>
          </m:sup>
        </m:sSup>
      </m:oMath>
      <w:r>
        <w:t>，</w:t>
      </w:r>
      <w:r>
        <w:t xml:space="preserve"> </w:t>
      </w:r>
      <w:r>
        <w:t>这里的</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m×n</m:t>
            </m:r>
          </m:sup>
        </m:sSup>
        <m:r>
          <w:rPr>
            <w:rFonts w:ascii="Cambria Math" w:hAnsi="Cambria Math"/>
          </w:rPr>
          <m:t>，</m:t>
        </m:r>
      </m:oMath>
      <w:r>
        <w:t xml:space="preserve"> </w:t>
      </w:r>
      <m:oMath>
        <m:r>
          <w:rPr>
            <w:rFonts w:ascii="Cambria Math" w:hAnsi="Cambria Math"/>
          </w:rPr>
          <m:t>B∈</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n×p</m:t>
            </m:r>
          </m:sup>
        </m:sSup>
      </m:oMath>
      <w:r>
        <w:t>，</w:t>
      </w:r>
      <w:r>
        <w:t xml:space="preserve"> </w:t>
      </w:r>
      <m:oMath>
        <m:sSub>
          <m:sSubPr>
            <m:ctrlPr>
              <w:rPr>
                <w:rFonts w:ascii="Cambria Math" w:hAnsi="Cambria Math"/>
              </w:rPr>
            </m:ctrlPr>
          </m:sSubPr>
          <m:e>
            <m:r>
              <w:rPr>
                <w:rFonts w:ascii="Cambria Math" w:hAnsi="Cambria Math"/>
              </w:rPr>
              <m:t>a</m:t>
            </m:r>
          </m:e>
          <m:sub>
            <m:r>
              <w:rPr>
                <w:rFonts w:ascii="Cambria Math" w:hAnsi="Cambria Math"/>
              </w:rPr>
              <m:t>i</m:t>
            </m:r>
          </m:sub>
        </m:sSub>
        <m: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w:t>
      </w:r>
      <m:oMath>
        <m:sSup>
          <m:sSupPr>
            <m:ctrlPr>
              <w:rPr>
                <w:rFonts w:ascii="Cambria Math" w:hAnsi="Cambria Math"/>
              </w:rPr>
            </m:ctrlPr>
          </m:sSupPr>
          <m:e>
            <m:r>
              <w:rPr>
                <w:rFonts w:ascii="Cambria Math" w:hAnsi="Cambria Math"/>
              </w:rPr>
              <m:t>b</m:t>
            </m:r>
          </m:e>
          <m:sup>
            <m:r>
              <w:rPr>
                <w:rFonts w:ascii="Cambria Math" w:hAnsi="Cambria Math"/>
              </w:rPr>
              <m:t>j</m:t>
            </m:r>
          </m:sup>
        </m:sSup>
        <m: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n×p</m:t>
            </m:r>
          </m:sup>
        </m:sSup>
      </m:oMath>
      <w:r>
        <w:t>，所以它们可以计算内积。</w:t>
      </w:r>
      <w:r>
        <w:t xml:space="preserve"> </w:t>
      </w:r>
      <w:r>
        <w:t>我们用通常用行表示</w:t>
      </w:r>
      <m:oMath>
        <m:r>
          <w:rPr>
            <w:rFonts w:ascii="Cambria Math" w:hAnsi="Cambria Math"/>
          </w:rPr>
          <m:t>A</m:t>
        </m:r>
      </m:oMath>
      <w:r>
        <w:t>而用列表示</w:t>
      </w:r>
      <m:oMath>
        <m:r>
          <w:rPr>
            <w:rFonts w:ascii="Cambria Math" w:hAnsi="Cambria Math"/>
          </w:rPr>
          <m:t>B</m:t>
        </m:r>
      </m:oMath>
      <w:r>
        <w:t>。</w:t>
      </w:r>
      <w:r>
        <w:t xml:space="preserve"> </w:t>
      </w:r>
      <w:r>
        <w:t>或者，我们可以用列表示</w:t>
      </w:r>
      <m:oMath>
        <m:r>
          <w:rPr>
            <w:rFonts w:ascii="Cambria Math" w:hAnsi="Cambria Math"/>
          </w:rPr>
          <m:t>A</m:t>
        </m:r>
      </m:oMath>
      <w:r>
        <w:t>，用行表示</w:t>
      </w:r>
      <m:oMath>
        <m:r>
          <w:rPr>
            <w:rFonts w:ascii="Cambria Math" w:hAnsi="Cambria Math"/>
          </w:rPr>
          <m:t>B</m:t>
        </m:r>
      </m:oMath>
      <w:r>
        <w:t>，这时</w:t>
      </w:r>
      <m:oMath>
        <m:r>
          <w:rPr>
            <w:rFonts w:ascii="Cambria Math" w:hAnsi="Cambria Math"/>
          </w:rPr>
          <m:t>AB</m:t>
        </m:r>
      </m:oMath>
      <w:r>
        <w:t>是求外积的</w:t>
      </w:r>
      <w:proofErr w:type="gramStart"/>
      <w:r>
        <w:t>和</w:t>
      </w:r>
      <w:proofErr w:type="gramEnd"/>
      <w:r>
        <w:t>。公式如下：</w:t>
      </w:r>
    </w:p>
    <w:p w14:paraId="0289C324" w14:textId="77777777" w:rsidR="00B94259" w:rsidRDefault="00B94259" w:rsidP="004D4756">
      <w:pPr>
        <w:pStyle w:val="af"/>
      </w:pPr>
      <m:oMathPara>
        <m:oMathParaPr>
          <m:jc m:val="center"/>
        </m:oMathParaPr>
        <m:oMath>
          <m:r>
            <w:rPr>
              <w:rFonts w:ascii="Cambria Math" w:hAnsi="Cambria Math"/>
            </w:rPr>
            <m:t>C=AB=</m:t>
          </m:r>
          <m:d>
            <m:dPr>
              <m:begChr m:val="["/>
              <m:endChr m:val="]"/>
              <m:ctrlPr>
                <w:rPr>
                  <w:rFonts w:ascii="Cambria Math" w:hAnsi="Cambria Math"/>
                </w:rPr>
              </m:ctrlPr>
            </m:dPr>
            <m:e>
              <m:m>
                <m:mPr>
                  <m:plcHide m:val="1"/>
                  <m:mcs>
                    <m:mc>
                      <m:mcPr>
                        <m:count m:val="4"/>
                        <m:mcJc m:val="center"/>
                      </m:mcPr>
                    </m:mc>
                  </m:mcs>
                  <m:ctrlPr>
                    <w:rPr>
                      <w:rFonts w:ascii="Cambria Math" w:hAnsi="Cambria Math"/>
                    </w:rPr>
                  </m:ctrlPr>
                </m:mPr>
                <m:mr>
                  <m:e>
                    <m:r>
                      <w:rPr>
                        <w:rFonts w:ascii="Cambria Math" w:hAnsi="Cambria Math"/>
                      </w:rPr>
                      <m:t>|</m:t>
                    </m:r>
                  </m:e>
                  <m:e>
                    <m:r>
                      <w:rPr>
                        <w:rFonts w:ascii="Cambria Math" w:hAnsi="Cambria Math"/>
                      </w:rPr>
                      <m:t>|</m:t>
                    </m:r>
                  </m:e>
                  <m:e/>
                  <m:e>
                    <m:r>
                      <w:rPr>
                        <w:rFonts w:ascii="Cambria Math" w:hAnsi="Cambria Math"/>
                      </w:rPr>
                      <m:t>|</m:t>
                    </m:r>
                  </m:e>
                </m:mr>
                <m:mr>
                  <m:e>
                    <m:sSub>
                      <m:sSubPr>
                        <m:ctrlPr>
                          <w:rPr>
                            <w:rFonts w:ascii="Cambria Math" w:hAnsi="Cambria Math"/>
                          </w:rPr>
                        </m:ctrlPr>
                      </m:sSubPr>
                      <m:e>
                        <m:r>
                          <w:rPr>
                            <w:rFonts w:ascii="Cambria Math" w:hAnsi="Cambria Math"/>
                          </w:rPr>
                          <m:t>a</m:t>
                        </m:r>
                      </m:e>
                      <m:sub>
                        <m:r>
                          <w:rPr>
                            <w:rFonts w:ascii="Cambria Math" w:hAnsi="Cambria Math"/>
                          </w:rPr>
                          <m:t>1</m:t>
                        </m:r>
                      </m:sub>
                    </m:sSub>
                  </m:e>
                  <m:e>
                    <m:sSub>
                      <m:sSubPr>
                        <m:ctrlPr>
                          <w:rPr>
                            <w:rFonts w:ascii="Cambria Math" w:hAnsi="Cambria Math"/>
                          </w:rPr>
                        </m:ctrlPr>
                      </m:sSubPr>
                      <m:e>
                        <m:r>
                          <w:rPr>
                            <w:rFonts w:ascii="Cambria Math" w:hAnsi="Cambria Math"/>
                          </w:rPr>
                          <m:t>a</m:t>
                        </m:r>
                      </m:e>
                      <m:sub>
                        <m:r>
                          <w:rPr>
                            <w:rFonts w:ascii="Cambria Math" w:hAnsi="Cambria Math"/>
                          </w:rPr>
                          <m:t>2</m:t>
                        </m:r>
                      </m:sub>
                    </m:sSub>
                  </m:e>
                  <m:e>
                    <m:r>
                      <w:rPr>
                        <w:rFonts w:ascii="Cambria Math" w:hAnsi="Cambria Math"/>
                      </w:rPr>
                      <m:t>⋯</m:t>
                    </m:r>
                  </m:e>
                  <m:e>
                    <m:sSub>
                      <m:sSubPr>
                        <m:ctrlPr>
                          <w:rPr>
                            <w:rFonts w:ascii="Cambria Math" w:hAnsi="Cambria Math"/>
                          </w:rPr>
                        </m:ctrlPr>
                      </m:sSubPr>
                      <m:e>
                        <m:r>
                          <w:rPr>
                            <w:rFonts w:ascii="Cambria Math" w:hAnsi="Cambria Math"/>
                          </w:rPr>
                          <m:t>a</m:t>
                        </m:r>
                      </m:e>
                      <m:sub>
                        <m:r>
                          <w:rPr>
                            <w:rFonts w:ascii="Cambria Math" w:hAnsi="Cambria Math"/>
                          </w:rPr>
                          <m:t>n</m:t>
                        </m:r>
                      </m:sub>
                    </m:sSub>
                  </m:e>
                </m:mr>
                <m:mr>
                  <m:e>
                    <m:r>
                      <w:rPr>
                        <w:rFonts w:ascii="Cambria Math" w:hAnsi="Cambria Math"/>
                      </w:rPr>
                      <m:t>|</m:t>
                    </m:r>
                  </m:e>
                  <m:e>
                    <m:r>
                      <w:rPr>
                        <w:rFonts w:ascii="Cambria Math" w:hAnsi="Cambria Math"/>
                      </w:rPr>
                      <m:t>|</m:t>
                    </m:r>
                  </m:e>
                  <m:e/>
                  <m:e>
                    <m:r>
                      <w:rPr>
                        <w:rFonts w:ascii="Cambria Math" w:hAnsi="Cambria Math"/>
                      </w:rPr>
                      <m:t>|</m:t>
                    </m:r>
                  </m:e>
                </m:mr>
              </m:m>
            </m:e>
          </m:d>
          <m:d>
            <m:dPr>
              <m:begChr m:val="["/>
              <m:endChr m:val="]"/>
              <m:ctrlPr>
                <w:rPr>
                  <w:rFonts w:ascii="Cambria Math" w:hAnsi="Cambria Math"/>
                </w:rPr>
              </m:ctrlPr>
            </m:dPr>
            <m:e>
              <m:m>
                <m:mPr>
                  <m:plcHide m:val="1"/>
                  <m:mcs>
                    <m:mc>
                      <m:mcPr>
                        <m:count m:val="3"/>
                        <m:mcJc m:val="center"/>
                      </m:mcPr>
                    </m:mc>
                  </m:mcs>
                  <m:ctrlPr>
                    <w:rPr>
                      <w:rFonts w:ascii="Cambria Math" w:hAnsi="Cambria Math"/>
                    </w:rPr>
                  </m:ctrlPr>
                </m:mPr>
                <m:mr>
                  <m:e>
                    <m:r>
                      <w:rPr>
                        <w:rFonts w:ascii="Cambria Math" w:hAnsi="Cambria Math"/>
                      </w:rPr>
                      <m:t>-</m:t>
                    </m:r>
                  </m:e>
                  <m:e>
                    <m:sSubSup>
                      <m:sSubSupPr>
                        <m:ctrlPr>
                          <w:rPr>
                            <w:rFonts w:ascii="Cambria Math" w:hAnsi="Cambria Math"/>
                          </w:rPr>
                        </m:ctrlPr>
                      </m:sSubSupPr>
                      <m:e>
                        <m:r>
                          <w:rPr>
                            <w:rFonts w:ascii="Cambria Math" w:hAnsi="Cambria Math"/>
                          </w:rPr>
                          <m:t>b</m:t>
                        </m:r>
                      </m:e>
                      <m:sub>
                        <m:r>
                          <w:rPr>
                            <w:rFonts w:ascii="Cambria Math" w:hAnsi="Cambria Math"/>
                          </w:rPr>
                          <m:t>1</m:t>
                        </m:r>
                      </m:sub>
                      <m:sup>
                        <m:r>
                          <w:rPr>
                            <w:rFonts w:ascii="Cambria Math" w:hAnsi="Cambria Math"/>
                          </w:rPr>
                          <m:t>T</m:t>
                        </m:r>
                      </m:sup>
                    </m:sSubSup>
                  </m:e>
                  <m:e>
                    <m:r>
                      <w:rPr>
                        <w:rFonts w:ascii="Cambria Math" w:hAnsi="Cambria Math"/>
                      </w:rPr>
                      <m:t>-</m:t>
                    </m:r>
                  </m:e>
                </m:mr>
                <m:mr>
                  <m:e>
                    <m:r>
                      <w:rPr>
                        <w:rFonts w:ascii="Cambria Math" w:hAnsi="Cambria Math"/>
                      </w:rPr>
                      <m:t>-</m:t>
                    </m:r>
                  </m:e>
                  <m:e>
                    <m:sSubSup>
                      <m:sSubSupPr>
                        <m:ctrlPr>
                          <w:rPr>
                            <w:rFonts w:ascii="Cambria Math" w:hAnsi="Cambria Math"/>
                          </w:rPr>
                        </m:ctrlPr>
                      </m:sSubSupPr>
                      <m:e>
                        <m:r>
                          <w:rPr>
                            <w:rFonts w:ascii="Cambria Math" w:hAnsi="Cambria Math"/>
                          </w:rPr>
                          <m:t>b</m:t>
                        </m:r>
                      </m:e>
                      <m:sub>
                        <m:r>
                          <w:rPr>
                            <w:rFonts w:ascii="Cambria Math" w:hAnsi="Cambria Math"/>
                          </w:rPr>
                          <m:t>2</m:t>
                        </m:r>
                      </m:sub>
                      <m:sup>
                        <m:r>
                          <w:rPr>
                            <w:rFonts w:ascii="Cambria Math" w:hAnsi="Cambria Math"/>
                          </w:rPr>
                          <m:t>T</m:t>
                        </m:r>
                      </m:sup>
                    </m:sSubSup>
                  </m:e>
                  <m:e>
                    <m:r>
                      <w:rPr>
                        <w:rFonts w:ascii="Cambria Math" w:hAnsi="Cambria Math"/>
                      </w:rPr>
                      <m:t>-</m:t>
                    </m:r>
                  </m:e>
                </m:mr>
                <m:mr>
                  <m:e/>
                  <m:e/>
                  <m:e>
                    <m:r>
                      <w:rPr>
                        <w:rFonts w:ascii="Cambria Math" w:hAnsi="Cambria Math"/>
                      </w:rPr>
                      <m:t>⋮</m:t>
                    </m:r>
                  </m:e>
                </m:mr>
                <m:mr>
                  <m:e>
                    <m:r>
                      <w:rPr>
                        <w:rFonts w:ascii="Cambria Math" w:hAnsi="Cambria Math"/>
                      </w:rPr>
                      <m:t>-</m:t>
                    </m:r>
                  </m:e>
                  <m:e>
                    <m:sSubSup>
                      <m:sSubSupPr>
                        <m:ctrlPr>
                          <w:rPr>
                            <w:rFonts w:ascii="Cambria Math" w:hAnsi="Cambria Math"/>
                          </w:rPr>
                        </m:ctrlPr>
                      </m:sSubSupPr>
                      <m:e>
                        <m:r>
                          <w:rPr>
                            <w:rFonts w:ascii="Cambria Math" w:hAnsi="Cambria Math"/>
                          </w:rPr>
                          <m:t>b</m:t>
                        </m:r>
                      </m:e>
                      <m:sub>
                        <m:r>
                          <w:rPr>
                            <w:rFonts w:ascii="Cambria Math" w:hAnsi="Cambria Math"/>
                          </w:rPr>
                          <m:t>n</m:t>
                        </m:r>
                      </m:sub>
                      <m:sup>
                        <m:r>
                          <w:rPr>
                            <w:rFonts w:ascii="Cambria Math" w:hAnsi="Cambria Math"/>
                          </w:rPr>
                          <m:t>T</m:t>
                        </m:r>
                      </m:sup>
                    </m:sSubSup>
                  </m:e>
                  <m:e>
                    <m:r>
                      <w:rPr>
                        <w:rFonts w:ascii="Cambria Math" w:hAnsi="Cambria Math"/>
                      </w:rPr>
                      <m:t>-</m:t>
                    </m:r>
                  </m:e>
                </m:mr>
              </m:m>
            </m:e>
          </m:d>
          <m: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a</m:t>
                  </m:r>
                </m:e>
                <m:sub>
                  <m:r>
                    <w:rPr>
                      <w:rFonts w:ascii="Cambria Math" w:hAnsi="Cambria Math"/>
                    </w:rPr>
                    <m:t>i</m:t>
                  </m:r>
                </m:sub>
              </m:sSub>
            </m:e>
          </m:nary>
          <m:sSubSup>
            <m:sSubSupPr>
              <m:ctrlPr>
                <w:rPr>
                  <w:rFonts w:ascii="Cambria Math" w:hAnsi="Cambria Math"/>
                </w:rPr>
              </m:ctrlPr>
            </m:sSubSupPr>
            <m:e>
              <m:r>
                <w:rPr>
                  <w:rFonts w:ascii="Cambria Math" w:hAnsi="Cambria Math"/>
                </w:rPr>
                <m:t>b</m:t>
              </m:r>
            </m:e>
            <m:sub>
              <m:r>
                <w:rPr>
                  <w:rFonts w:ascii="Cambria Math" w:hAnsi="Cambria Math"/>
                </w:rPr>
                <m:t>i</m:t>
              </m:r>
            </m:sub>
            <m:sup>
              <m:r>
                <w:rPr>
                  <w:rFonts w:ascii="Cambria Math" w:hAnsi="Cambria Math"/>
                </w:rPr>
                <m:t>T</m:t>
              </m:r>
            </m:sup>
          </m:sSubSup>
        </m:oMath>
      </m:oMathPara>
    </w:p>
    <w:p w14:paraId="7A10008F" w14:textId="77777777" w:rsidR="00B94259" w:rsidRDefault="00B94259" w:rsidP="004D4756">
      <w:pPr>
        <w:pStyle w:val="af"/>
      </w:pPr>
      <w:r>
        <w:t>换句话说，</w:t>
      </w:r>
      <m:oMath>
        <m:r>
          <w:rPr>
            <w:rFonts w:ascii="Cambria Math" w:hAnsi="Cambria Math"/>
          </w:rPr>
          <m:t>AB</m:t>
        </m:r>
      </m:oMath>
      <w:r>
        <w:t>等于所有的</w:t>
      </w:r>
      <m:oMath>
        <m:r>
          <w:rPr>
            <w:rFonts w:ascii="Cambria Math" w:hAnsi="Cambria Math"/>
          </w:rPr>
          <m:t>A</m:t>
        </m:r>
      </m:oMath>
      <w:r>
        <w:t>的第</w:t>
      </w:r>
      <m:oMath>
        <m:r>
          <w:rPr>
            <w:rFonts w:ascii="Cambria Math" w:hAnsi="Cambria Math"/>
          </w:rPr>
          <m:t>i</m:t>
        </m:r>
      </m:oMath>
      <w:r>
        <w:t>列和</w:t>
      </w:r>
      <m:oMath>
        <m:r>
          <w:rPr>
            <w:rFonts w:ascii="Cambria Math" w:hAnsi="Cambria Math"/>
          </w:rPr>
          <m:t>B</m:t>
        </m:r>
      </m:oMath>
      <w:r>
        <w:t>第</w:t>
      </w:r>
      <m:oMath>
        <m:r>
          <w:rPr>
            <w:rFonts w:ascii="Cambria Math" w:hAnsi="Cambria Math"/>
          </w:rPr>
          <m:t>i</m:t>
        </m:r>
      </m:oMath>
      <w:r>
        <w:t>行的外积的</w:t>
      </w:r>
      <w:proofErr w:type="gramStart"/>
      <w:r>
        <w:t>和</w:t>
      </w:r>
      <w:proofErr w:type="gramEnd"/>
      <w:r>
        <w:t>。因此，在这种情况下，</w:t>
      </w:r>
      <w:r>
        <w:t xml:space="preserve"> </w:t>
      </w:r>
      <m:oMath>
        <m:sSub>
          <m:sSubPr>
            <m:ctrlPr>
              <w:rPr>
                <w:rFonts w:ascii="Cambria Math" w:hAnsi="Cambria Math"/>
              </w:rPr>
            </m:ctrlPr>
          </m:sSubPr>
          <m:e>
            <m:r>
              <w:rPr>
                <w:rFonts w:ascii="Cambria Math" w:hAnsi="Cambria Math"/>
              </w:rPr>
              <m:t>a</m:t>
            </m:r>
          </m:e>
          <m:sub>
            <m:r>
              <w:rPr>
                <w:rFonts w:ascii="Cambria Math" w:hAnsi="Cambria Math"/>
              </w:rPr>
              <m:t>i</m:t>
            </m:r>
          </m:sub>
        </m:sSub>
        <m: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m:t>
            </m:r>
          </m:sup>
        </m:sSup>
      </m:oMath>
      <w:r>
        <w:t>和</w:t>
      </w:r>
      <m:oMath>
        <m:sSub>
          <m:sSubPr>
            <m:ctrlPr>
              <w:rPr>
                <w:rFonts w:ascii="Cambria Math" w:hAnsi="Cambria Math"/>
              </w:rPr>
            </m:ctrlPr>
          </m:sSubPr>
          <m:e>
            <m:r>
              <w:rPr>
                <w:rFonts w:ascii="Cambria Math" w:hAnsi="Cambria Math"/>
              </w:rPr>
              <m:t>b</m:t>
            </m:r>
          </m:e>
          <m:sub>
            <m:r>
              <w:rPr>
                <w:rFonts w:ascii="Cambria Math" w:hAnsi="Cambria Math"/>
              </w:rPr>
              <m:t>i</m:t>
            </m:r>
          </m:sub>
        </m:sSub>
        <m: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p</m:t>
            </m:r>
          </m:sup>
        </m:sSup>
      </m:oMath>
      <w:r>
        <w:t>，</w:t>
      </w:r>
      <w:r>
        <w:t xml:space="preserve"> </w:t>
      </w:r>
      <w:r>
        <w:t>外积</w:t>
      </w:r>
      <m:oMath>
        <m:sSup>
          <m:sSupPr>
            <m:ctrlPr>
              <w:rPr>
                <w:rFonts w:ascii="Cambria Math" w:hAnsi="Cambria Math"/>
              </w:rPr>
            </m:ctrlPr>
          </m:sSupPr>
          <m:e>
            <m:r>
              <w:rPr>
                <w:rFonts w:ascii="Cambria Math" w:hAnsi="Cambria Math"/>
              </w:rPr>
              <m:t>a</m:t>
            </m:r>
          </m:e>
          <m:sup>
            <m:r>
              <w:rPr>
                <w:rFonts w:ascii="Cambria Math" w:hAnsi="Cambria Math"/>
              </w:rPr>
              <m:t>i</m:t>
            </m:r>
          </m:sup>
        </m:sSup>
        <m:sSubSup>
          <m:sSubSupPr>
            <m:ctrlPr>
              <w:rPr>
                <w:rFonts w:ascii="Cambria Math" w:hAnsi="Cambria Math"/>
              </w:rPr>
            </m:ctrlPr>
          </m:sSubSupPr>
          <m:e>
            <m:r>
              <w:rPr>
                <w:rFonts w:ascii="Cambria Math" w:hAnsi="Cambria Math"/>
              </w:rPr>
              <m:t>b</m:t>
            </m:r>
          </m:e>
          <m:sub>
            <m:r>
              <w:rPr>
                <w:rFonts w:ascii="Cambria Math" w:hAnsi="Cambria Math"/>
              </w:rPr>
              <m:t>i</m:t>
            </m:r>
          </m:sub>
          <m:sup>
            <m:r>
              <w:rPr>
                <w:rFonts w:ascii="Cambria Math" w:hAnsi="Cambria Math"/>
              </w:rPr>
              <m:t>T</m:t>
            </m:r>
          </m:sup>
        </m:sSubSup>
      </m:oMath>
      <w:r>
        <w:t>的维度是</w:t>
      </w:r>
      <m:oMath>
        <m:r>
          <w:rPr>
            <w:rFonts w:ascii="Cambria Math" w:hAnsi="Cambria Math"/>
          </w:rPr>
          <m:t>m×p</m:t>
        </m:r>
      </m:oMath>
      <w:r>
        <w:t>，与</w:t>
      </w:r>
      <m:oMath>
        <m:r>
          <w:rPr>
            <w:rFonts w:ascii="Cambria Math" w:hAnsi="Cambria Math"/>
          </w:rPr>
          <m:t>C</m:t>
        </m:r>
      </m:oMath>
      <w:r>
        <w:t>的维度一致。</w:t>
      </w:r>
    </w:p>
    <w:p w14:paraId="52F26EE7" w14:textId="77777777" w:rsidR="00B94259" w:rsidRDefault="00B94259" w:rsidP="004D4756">
      <w:pPr>
        <w:pStyle w:val="af"/>
      </w:pPr>
      <w:r>
        <w:t>其次，我们还可以将矩阵</w:t>
      </w:r>
      <w:r>
        <w:t xml:space="preserve"> - </w:t>
      </w:r>
      <w:r>
        <w:t>矩阵乘法视为一组矩阵向量积。如果我们把</w:t>
      </w:r>
      <m:oMath>
        <m:r>
          <w:rPr>
            <w:rFonts w:ascii="Cambria Math" w:hAnsi="Cambria Math"/>
          </w:rPr>
          <m:t>B</m:t>
        </m:r>
      </m:oMath>
      <w:r>
        <w:t>用列表示，我们可以将</w:t>
      </w:r>
      <m:oMath>
        <m:r>
          <w:rPr>
            <w:rFonts w:ascii="Cambria Math" w:hAnsi="Cambria Math"/>
          </w:rPr>
          <m:t>C</m:t>
        </m:r>
      </m:oMath>
      <w:r>
        <w:t>的列视为</w:t>
      </w:r>
      <m:oMath>
        <m:r>
          <w:rPr>
            <w:rFonts w:ascii="Cambria Math" w:hAnsi="Cambria Math"/>
          </w:rPr>
          <m:t>A</m:t>
        </m:r>
      </m:oMath>
      <w:r>
        <w:t>和</w:t>
      </w:r>
      <m:oMath>
        <m:r>
          <w:rPr>
            <w:rFonts w:ascii="Cambria Math" w:hAnsi="Cambria Math"/>
          </w:rPr>
          <m:t>B</m:t>
        </m:r>
      </m:oMath>
      <w:r>
        <w:t>的列的矩阵向量积。公式如下：</w:t>
      </w:r>
    </w:p>
    <w:p w14:paraId="3995758D" w14:textId="77777777" w:rsidR="00B94259" w:rsidRDefault="00B94259" w:rsidP="004D4756">
      <w:pPr>
        <w:pStyle w:val="af"/>
      </w:pPr>
      <m:oMathPara>
        <m:oMathParaPr>
          <m:jc m:val="center"/>
        </m:oMathParaPr>
        <m:oMath>
          <m:r>
            <w:rPr>
              <w:rFonts w:ascii="Cambria Math" w:hAnsi="Cambria Math"/>
            </w:rPr>
            <m:t>C=AB=A</m:t>
          </m:r>
          <m:d>
            <m:dPr>
              <m:begChr m:val="["/>
              <m:endChr m:val="]"/>
              <m:ctrlPr>
                <w:rPr>
                  <w:rFonts w:ascii="Cambria Math" w:hAnsi="Cambria Math"/>
                </w:rPr>
              </m:ctrlPr>
            </m:dPr>
            <m:e>
              <m:m>
                <m:mPr>
                  <m:plcHide m:val="1"/>
                  <m:mcs>
                    <m:mc>
                      <m:mcPr>
                        <m:count m:val="4"/>
                        <m:mcJc m:val="center"/>
                      </m:mcPr>
                    </m:mc>
                  </m:mcs>
                  <m:ctrlPr>
                    <w:rPr>
                      <w:rFonts w:ascii="Cambria Math" w:hAnsi="Cambria Math"/>
                    </w:rPr>
                  </m:ctrlPr>
                </m:mPr>
                <m:mr>
                  <m:e>
                    <m:r>
                      <w:rPr>
                        <w:rFonts w:ascii="Cambria Math" w:hAnsi="Cambria Math"/>
                      </w:rPr>
                      <m:t>|</m:t>
                    </m:r>
                  </m:e>
                  <m:e>
                    <m:r>
                      <w:rPr>
                        <w:rFonts w:ascii="Cambria Math" w:hAnsi="Cambria Math"/>
                      </w:rPr>
                      <m:t>|</m:t>
                    </m:r>
                  </m:e>
                  <m:e/>
                  <m:e>
                    <m:r>
                      <w:rPr>
                        <w:rFonts w:ascii="Cambria Math" w:hAnsi="Cambria Math"/>
                      </w:rPr>
                      <m:t>|</m:t>
                    </m:r>
                  </m:e>
                </m:mr>
                <m:mr>
                  <m:e>
                    <m:sSub>
                      <m:sSubPr>
                        <m:ctrlPr>
                          <w:rPr>
                            <w:rFonts w:ascii="Cambria Math" w:hAnsi="Cambria Math"/>
                          </w:rPr>
                        </m:ctrlPr>
                      </m:sSubPr>
                      <m:e>
                        <m:r>
                          <w:rPr>
                            <w:rFonts w:ascii="Cambria Math" w:hAnsi="Cambria Math"/>
                          </w:rPr>
                          <m:t>b</m:t>
                        </m:r>
                      </m:e>
                      <m:sub>
                        <m:r>
                          <w:rPr>
                            <w:rFonts w:ascii="Cambria Math" w:hAnsi="Cambria Math"/>
                          </w:rPr>
                          <m:t>1</m:t>
                        </m:r>
                      </m:sub>
                    </m:sSub>
                  </m:e>
                  <m:e>
                    <m:sSub>
                      <m:sSubPr>
                        <m:ctrlPr>
                          <w:rPr>
                            <w:rFonts w:ascii="Cambria Math" w:hAnsi="Cambria Math"/>
                          </w:rPr>
                        </m:ctrlPr>
                      </m:sSubPr>
                      <m:e>
                        <m:r>
                          <w:rPr>
                            <w:rFonts w:ascii="Cambria Math" w:hAnsi="Cambria Math"/>
                          </w:rPr>
                          <m:t>b</m:t>
                        </m:r>
                      </m:e>
                      <m:sub>
                        <m:r>
                          <w:rPr>
                            <w:rFonts w:ascii="Cambria Math" w:hAnsi="Cambria Math"/>
                          </w:rPr>
                          <m:t>2</m:t>
                        </m:r>
                      </m:sub>
                    </m:sSub>
                  </m:e>
                  <m:e>
                    <m:r>
                      <w:rPr>
                        <w:rFonts w:ascii="Cambria Math" w:hAnsi="Cambria Math"/>
                      </w:rPr>
                      <m:t>⋯</m:t>
                    </m:r>
                  </m:e>
                  <m:e>
                    <m:sSub>
                      <m:sSubPr>
                        <m:ctrlPr>
                          <w:rPr>
                            <w:rFonts w:ascii="Cambria Math" w:hAnsi="Cambria Math"/>
                          </w:rPr>
                        </m:ctrlPr>
                      </m:sSubPr>
                      <m:e>
                        <m:r>
                          <w:rPr>
                            <w:rFonts w:ascii="Cambria Math" w:hAnsi="Cambria Math"/>
                          </w:rPr>
                          <m:t>b</m:t>
                        </m:r>
                      </m:e>
                      <m:sub>
                        <m:r>
                          <w:rPr>
                            <w:rFonts w:ascii="Cambria Math" w:hAnsi="Cambria Math"/>
                          </w:rPr>
                          <m:t>p</m:t>
                        </m:r>
                      </m:sub>
                    </m:sSub>
                  </m:e>
                </m:mr>
                <m:mr>
                  <m:e>
                    <m:r>
                      <w:rPr>
                        <w:rFonts w:ascii="Cambria Math" w:hAnsi="Cambria Math"/>
                      </w:rPr>
                      <m:t>|</m:t>
                    </m:r>
                  </m:e>
                  <m:e>
                    <m:r>
                      <w:rPr>
                        <w:rFonts w:ascii="Cambria Math" w:hAnsi="Cambria Math"/>
                      </w:rPr>
                      <m:t>|</m:t>
                    </m:r>
                  </m:e>
                  <m:e/>
                  <m:e>
                    <m:r>
                      <w:rPr>
                        <w:rFonts w:ascii="Cambria Math" w:hAnsi="Cambria Math"/>
                      </w:rPr>
                      <m:t>|</m:t>
                    </m:r>
                  </m:e>
                </m:mr>
              </m:m>
            </m:e>
          </m:d>
          <m:r>
            <w:rPr>
              <w:rFonts w:ascii="Cambria Math" w:hAnsi="Cambria Math"/>
            </w:rPr>
            <m:t>=</m:t>
          </m:r>
          <m:d>
            <m:dPr>
              <m:begChr m:val="["/>
              <m:endChr m:val="]"/>
              <m:ctrlPr>
                <w:rPr>
                  <w:rFonts w:ascii="Cambria Math" w:hAnsi="Cambria Math"/>
                </w:rPr>
              </m:ctrlPr>
            </m:dPr>
            <m:e>
              <m:m>
                <m:mPr>
                  <m:plcHide m:val="1"/>
                  <m:mcs>
                    <m:mc>
                      <m:mcPr>
                        <m:count m:val="4"/>
                        <m:mcJc m:val="center"/>
                      </m:mcPr>
                    </m:mc>
                  </m:mcs>
                  <m:ctrlPr>
                    <w:rPr>
                      <w:rFonts w:ascii="Cambria Math" w:hAnsi="Cambria Math"/>
                    </w:rPr>
                  </m:ctrlPr>
                </m:mPr>
                <m:mr>
                  <m:e>
                    <m:r>
                      <w:rPr>
                        <w:rFonts w:ascii="Cambria Math" w:hAnsi="Cambria Math"/>
                      </w:rPr>
                      <m:t>|</m:t>
                    </m:r>
                  </m:e>
                  <m:e>
                    <m:r>
                      <w:rPr>
                        <w:rFonts w:ascii="Cambria Math" w:hAnsi="Cambria Math"/>
                      </w:rPr>
                      <m:t>|</m:t>
                    </m:r>
                  </m:e>
                  <m:e/>
                  <m:e>
                    <m:r>
                      <w:rPr>
                        <w:rFonts w:ascii="Cambria Math" w:hAnsi="Cambria Math"/>
                      </w:rPr>
                      <m:t>|</m:t>
                    </m:r>
                  </m:e>
                </m:mr>
                <m:mr>
                  <m:e>
                    <m:r>
                      <w:rPr>
                        <w:rFonts w:ascii="Cambria Math" w:hAnsi="Cambria Math"/>
                      </w:rPr>
                      <m:t>A</m:t>
                    </m:r>
                    <m:sSub>
                      <m:sSubPr>
                        <m:ctrlPr>
                          <w:rPr>
                            <w:rFonts w:ascii="Cambria Math" w:hAnsi="Cambria Math"/>
                          </w:rPr>
                        </m:ctrlPr>
                      </m:sSubPr>
                      <m:e>
                        <m:r>
                          <w:rPr>
                            <w:rFonts w:ascii="Cambria Math" w:hAnsi="Cambria Math"/>
                          </w:rPr>
                          <m:t>b</m:t>
                        </m:r>
                      </m:e>
                      <m:sub>
                        <m:r>
                          <w:rPr>
                            <w:rFonts w:ascii="Cambria Math" w:hAnsi="Cambria Math"/>
                          </w:rPr>
                          <m:t>1</m:t>
                        </m:r>
                      </m:sub>
                    </m:sSub>
                  </m:e>
                  <m:e>
                    <m:r>
                      <w:rPr>
                        <w:rFonts w:ascii="Cambria Math" w:hAnsi="Cambria Math"/>
                      </w:rPr>
                      <m:t>A</m:t>
                    </m:r>
                    <m:sSub>
                      <m:sSubPr>
                        <m:ctrlPr>
                          <w:rPr>
                            <w:rFonts w:ascii="Cambria Math" w:hAnsi="Cambria Math"/>
                          </w:rPr>
                        </m:ctrlPr>
                      </m:sSubPr>
                      <m:e>
                        <m:r>
                          <w:rPr>
                            <w:rFonts w:ascii="Cambria Math" w:hAnsi="Cambria Math"/>
                          </w:rPr>
                          <m:t>b</m:t>
                        </m:r>
                      </m:e>
                      <m:sub>
                        <m:r>
                          <w:rPr>
                            <w:rFonts w:ascii="Cambria Math" w:hAnsi="Cambria Math"/>
                          </w:rPr>
                          <m:t>2</m:t>
                        </m:r>
                      </m:sub>
                    </m:sSub>
                  </m:e>
                  <m:e>
                    <m:r>
                      <w:rPr>
                        <w:rFonts w:ascii="Cambria Math" w:hAnsi="Cambria Math"/>
                      </w:rPr>
                      <m:t>⋯</m:t>
                    </m:r>
                  </m:e>
                  <m:e>
                    <m:r>
                      <w:rPr>
                        <w:rFonts w:ascii="Cambria Math" w:hAnsi="Cambria Math"/>
                      </w:rPr>
                      <m:t>A</m:t>
                    </m:r>
                    <m:sSub>
                      <m:sSubPr>
                        <m:ctrlPr>
                          <w:rPr>
                            <w:rFonts w:ascii="Cambria Math" w:hAnsi="Cambria Math"/>
                          </w:rPr>
                        </m:ctrlPr>
                      </m:sSubPr>
                      <m:e>
                        <m:r>
                          <w:rPr>
                            <w:rFonts w:ascii="Cambria Math" w:hAnsi="Cambria Math"/>
                          </w:rPr>
                          <m:t>b</m:t>
                        </m:r>
                      </m:e>
                      <m:sub>
                        <m:r>
                          <w:rPr>
                            <w:rFonts w:ascii="Cambria Math" w:hAnsi="Cambria Math"/>
                          </w:rPr>
                          <m:t>p</m:t>
                        </m:r>
                      </m:sub>
                    </m:sSub>
                  </m:e>
                </m:mr>
                <m:mr>
                  <m:e>
                    <m:r>
                      <w:rPr>
                        <w:rFonts w:ascii="Cambria Math" w:hAnsi="Cambria Math"/>
                      </w:rPr>
                      <m:t>|</m:t>
                    </m:r>
                  </m:e>
                  <m:e>
                    <m:r>
                      <w:rPr>
                        <w:rFonts w:ascii="Cambria Math" w:hAnsi="Cambria Math"/>
                      </w:rPr>
                      <m:t>|</m:t>
                    </m:r>
                  </m:e>
                  <m:e/>
                  <m:e>
                    <m:r>
                      <w:rPr>
                        <w:rFonts w:ascii="Cambria Math" w:hAnsi="Cambria Math"/>
                      </w:rPr>
                      <m:t>|</m:t>
                    </m:r>
                  </m:e>
                </m:mr>
              </m:m>
            </m:e>
          </m:d>
        </m:oMath>
      </m:oMathPara>
    </w:p>
    <w:p w14:paraId="35CB6FB3" w14:textId="77777777" w:rsidR="00B94259" w:rsidRDefault="00B94259" w:rsidP="004D4756">
      <w:pPr>
        <w:pStyle w:val="af"/>
      </w:pPr>
      <w:r>
        <w:t>这里</w:t>
      </w:r>
      <m:oMath>
        <m:r>
          <w:rPr>
            <w:rFonts w:ascii="Cambria Math" w:hAnsi="Cambria Math"/>
          </w:rPr>
          <m:t>C</m:t>
        </m:r>
      </m:oMath>
      <w:r>
        <w:t>的第</w:t>
      </w:r>
      <m:oMath>
        <m:r>
          <w:rPr>
            <w:rFonts w:ascii="Cambria Math" w:hAnsi="Cambria Math"/>
          </w:rPr>
          <m:t>i</m:t>
        </m:r>
      </m:oMath>
      <w:proofErr w:type="gramStart"/>
      <w:r>
        <w:t>列由矩阵</w:t>
      </w:r>
      <w:proofErr w:type="gramEnd"/>
      <w:r>
        <w:t>向量乘积给出，右边的向量为</w:t>
      </w:r>
      <m:oMath>
        <m:sSub>
          <m:sSubPr>
            <m:ctrlPr>
              <w:rPr>
                <w:rFonts w:ascii="Cambria Math" w:hAnsi="Cambria Math"/>
              </w:rPr>
            </m:ctrlPr>
          </m:sSubPr>
          <m:e>
            <m:r>
              <w:rPr>
                <w:rFonts w:ascii="Cambria Math" w:hAnsi="Cambria Math"/>
              </w:rPr>
              <m:t>c</m:t>
            </m:r>
          </m:e>
          <m:sub>
            <m:r>
              <w:rPr>
                <w:rFonts w:ascii="Cambria Math" w:hAnsi="Cambria Math"/>
              </w:rPr>
              <m:t>i</m:t>
            </m:r>
          </m:sub>
        </m:sSub>
        <m:r>
          <w:rPr>
            <w:rFonts w:ascii="Cambria Math" w:hAnsi="Cambria Math"/>
          </w:rPr>
          <m:t>=A</m:t>
        </m:r>
        <m:sSub>
          <m:sSubPr>
            <m:ctrlPr>
              <w:rPr>
                <w:rFonts w:ascii="Cambria Math" w:hAnsi="Cambria Math"/>
              </w:rPr>
            </m:ctrlPr>
          </m:sSubPr>
          <m:e>
            <m:r>
              <w:rPr>
                <w:rFonts w:ascii="Cambria Math" w:hAnsi="Cambria Math"/>
              </w:rPr>
              <m:t>b</m:t>
            </m:r>
          </m:e>
          <m:sub>
            <m:r>
              <w:rPr>
                <w:rFonts w:ascii="Cambria Math" w:hAnsi="Cambria Math"/>
              </w:rPr>
              <m:t>i</m:t>
            </m:r>
          </m:sub>
        </m:sSub>
      </m:oMath>
      <w:r>
        <w:t>。</w:t>
      </w:r>
      <w:r>
        <w:t xml:space="preserve"> </w:t>
      </w:r>
      <w:r>
        <w:t>这些矩阵向量乘积可以使</w:t>
      </w:r>
      <w:r>
        <w:lastRenderedPageBreak/>
        <w:t>用前一小节中给出的两个观点来解释。</w:t>
      </w:r>
      <w:r>
        <w:t xml:space="preserve"> </w:t>
      </w:r>
      <w:r>
        <w:t>最后，我们有类似的观点，我们用行表示</w:t>
      </w:r>
      <m:oMath>
        <m:r>
          <w:rPr>
            <w:rFonts w:ascii="Cambria Math" w:hAnsi="Cambria Math"/>
          </w:rPr>
          <m:t>A</m:t>
        </m:r>
      </m:oMath>
      <w:r>
        <w:t>，</w:t>
      </w:r>
      <m:oMath>
        <m:r>
          <w:rPr>
            <w:rFonts w:ascii="Cambria Math" w:hAnsi="Cambria Math"/>
          </w:rPr>
          <m:t>C</m:t>
        </m:r>
      </m:oMath>
      <w:r>
        <w:t>的行作为</w:t>
      </w:r>
      <m:oMath>
        <m:r>
          <w:rPr>
            <w:rFonts w:ascii="Cambria Math" w:hAnsi="Cambria Math"/>
          </w:rPr>
          <m:t>A</m:t>
        </m:r>
      </m:oMath>
      <w:r>
        <w:t>和</w:t>
      </w:r>
      <m:oMath>
        <m:r>
          <w:rPr>
            <w:rFonts w:ascii="Cambria Math" w:hAnsi="Cambria Math"/>
          </w:rPr>
          <m:t>C</m:t>
        </m:r>
      </m:oMath>
      <w:r>
        <w:t>行之间的矩阵向量积。公式如下：</w:t>
      </w:r>
    </w:p>
    <w:p w14:paraId="5888F8D2" w14:textId="77777777" w:rsidR="00B94259" w:rsidRDefault="00B94259" w:rsidP="004D4756">
      <w:pPr>
        <w:pStyle w:val="af"/>
      </w:pPr>
      <m:oMathPara>
        <m:oMathParaPr>
          <m:jc m:val="center"/>
        </m:oMathParaPr>
        <m:oMath>
          <m:r>
            <w:rPr>
              <w:rFonts w:ascii="Cambria Math" w:hAnsi="Cambria Math"/>
            </w:rPr>
            <m:t>C=AB=</m:t>
          </m:r>
          <m:d>
            <m:dPr>
              <m:begChr m:val="["/>
              <m:endChr m:val="]"/>
              <m:ctrlPr>
                <w:rPr>
                  <w:rFonts w:ascii="Cambria Math" w:hAnsi="Cambria Math"/>
                </w:rPr>
              </m:ctrlPr>
            </m:dPr>
            <m:e>
              <m:m>
                <m:mPr>
                  <m:plcHide m:val="1"/>
                  <m:mcs>
                    <m:mc>
                      <m:mcPr>
                        <m:count m:val="3"/>
                        <m:mcJc m:val="center"/>
                      </m:mcPr>
                    </m:mc>
                  </m:mcs>
                  <m:ctrlPr>
                    <w:rPr>
                      <w:rFonts w:ascii="Cambria Math" w:hAnsi="Cambria Math"/>
                    </w:rPr>
                  </m:ctrlPr>
                </m:mPr>
                <m:mr>
                  <m:e>
                    <m:r>
                      <w:rPr>
                        <w:rFonts w:ascii="Cambria Math" w:hAnsi="Cambria Math"/>
                      </w:rPr>
                      <m:t>-</m:t>
                    </m:r>
                  </m:e>
                  <m:e>
                    <m:sSubSup>
                      <m:sSubSupPr>
                        <m:ctrlPr>
                          <w:rPr>
                            <w:rFonts w:ascii="Cambria Math" w:hAnsi="Cambria Math"/>
                          </w:rPr>
                        </m:ctrlPr>
                      </m:sSubSupPr>
                      <m:e>
                        <m:r>
                          <w:rPr>
                            <w:rFonts w:ascii="Cambria Math" w:hAnsi="Cambria Math"/>
                          </w:rPr>
                          <m:t>a</m:t>
                        </m:r>
                      </m:e>
                      <m:sub>
                        <m:r>
                          <w:rPr>
                            <w:rFonts w:ascii="Cambria Math" w:hAnsi="Cambria Math"/>
                          </w:rPr>
                          <m:t>1</m:t>
                        </m:r>
                      </m:sub>
                      <m:sup>
                        <m:r>
                          <w:rPr>
                            <w:rFonts w:ascii="Cambria Math" w:hAnsi="Cambria Math"/>
                          </w:rPr>
                          <m:t>T</m:t>
                        </m:r>
                      </m:sup>
                    </m:sSubSup>
                  </m:e>
                  <m:e>
                    <m:r>
                      <w:rPr>
                        <w:rFonts w:ascii="Cambria Math" w:hAnsi="Cambria Math"/>
                      </w:rPr>
                      <m:t>-</m:t>
                    </m:r>
                  </m:e>
                </m:mr>
                <m:mr>
                  <m:e>
                    <m:r>
                      <w:rPr>
                        <w:rFonts w:ascii="Cambria Math" w:hAnsi="Cambria Math"/>
                      </w:rPr>
                      <m:t>-</m:t>
                    </m:r>
                  </m:e>
                  <m:e>
                    <m:sSubSup>
                      <m:sSubSupPr>
                        <m:ctrlPr>
                          <w:rPr>
                            <w:rFonts w:ascii="Cambria Math" w:hAnsi="Cambria Math"/>
                          </w:rPr>
                        </m:ctrlPr>
                      </m:sSubSupPr>
                      <m:e>
                        <m:r>
                          <w:rPr>
                            <w:rFonts w:ascii="Cambria Math" w:hAnsi="Cambria Math"/>
                          </w:rPr>
                          <m:t>a</m:t>
                        </m:r>
                      </m:e>
                      <m:sub>
                        <m:r>
                          <w:rPr>
                            <w:rFonts w:ascii="Cambria Math" w:hAnsi="Cambria Math"/>
                          </w:rPr>
                          <m:t>2</m:t>
                        </m:r>
                      </m:sub>
                      <m:sup>
                        <m:r>
                          <w:rPr>
                            <w:rFonts w:ascii="Cambria Math" w:hAnsi="Cambria Math"/>
                          </w:rPr>
                          <m:t>T</m:t>
                        </m:r>
                      </m:sup>
                    </m:sSubSup>
                  </m:e>
                  <m:e>
                    <m:r>
                      <w:rPr>
                        <w:rFonts w:ascii="Cambria Math" w:hAnsi="Cambria Math"/>
                      </w:rPr>
                      <m:t>-</m:t>
                    </m:r>
                  </m:e>
                </m:mr>
                <m:mr>
                  <m:e/>
                  <m:e>
                    <m:r>
                      <w:rPr>
                        <w:rFonts w:ascii="Cambria Math" w:hAnsi="Cambria Math"/>
                      </w:rPr>
                      <m:t>⋮</m:t>
                    </m:r>
                  </m:e>
                  <m:e/>
                </m:mr>
                <m:mr>
                  <m:e>
                    <m:r>
                      <w:rPr>
                        <w:rFonts w:ascii="Cambria Math" w:hAnsi="Cambria Math"/>
                      </w:rPr>
                      <m:t>-</m:t>
                    </m:r>
                  </m:e>
                  <m:e>
                    <m:sSubSup>
                      <m:sSubSupPr>
                        <m:ctrlPr>
                          <w:rPr>
                            <w:rFonts w:ascii="Cambria Math" w:hAnsi="Cambria Math"/>
                          </w:rPr>
                        </m:ctrlPr>
                      </m:sSubSupPr>
                      <m:e>
                        <m:r>
                          <w:rPr>
                            <w:rFonts w:ascii="Cambria Math" w:hAnsi="Cambria Math"/>
                          </w:rPr>
                          <m:t>a</m:t>
                        </m:r>
                      </m:e>
                      <m:sub>
                        <m:r>
                          <w:rPr>
                            <w:rFonts w:ascii="Cambria Math" w:hAnsi="Cambria Math"/>
                          </w:rPr>
                          <m:t>m</m:t>
                        </m:r>
                      </m:sub>
                      <m:sup>
                        <m:r>
                          <w:rPr>
                            <w:rFonts w:ascii="Cambria Math" w:hAnsi="Cambria Math"/>
                          </w:rPr>
                          <m:t>T</m:t>
                        </m:r>
                      </m:sup>
                    </m:sSubSup>
                  </m:e>
                  <m:e>
                    <m:r>
                      <w:rPr>
                        <w:rFonts w:ascii="Cambria Math" w:hAnsi="Cambria Math"/>
                      </w:rPr>
                      <m:t>-</m:t>
                    </m:r>
                  </m:e>
                </m:mr>
              </m:m>
            </m:e>
          </m:d>
          <m:r>
            <w:rPr>
              <w:rFonts w:ascii="Cambria Math" w:hAnsi="Cambria Math"/>
            </w:rPr>
            <m:t>B=</m:t>
          </m:r>
          <m:d>
            <m:dPr>
              <m:begChr m:val="["/>
              <m:endChr m:val="]"/>
              <m:ctrlPr>
                <w:rPr>
                  <w:rFonts w:ascii="Cambria Math" w:hAnsi="Cambria Math"/>
                </w:rPr>
              </m:ctrlPr>
            </m:dPr>
            <m:e>
              <m:m>
                <m:mPr>
                  <m:plcHide m:val="1"/>
                  <m:mcs>
                    <m:mc>
                      <m:mcPr>
                        <m:count m:val="3"/>
                        <m:mcJc m:val="center"/>
                      </m:mcPr>
                    </m:mc>
                  </m:mcs>
                  <m:ctrlPr>
                    <w:rPr>
                      <w:rFonts w:ascii="Cambria Math" w:hAnsi="Cambria Math"/>
                    </w:rPr>
                  </m:ctrlPr>
                </m:mPr>
                <m:mr>
                  <m:e>
                    <m:r>
                      <w:rPr>
                        <w:rFonts w:ascii="Cambria Math" w:hAnsi="Cambria Math"/>
                      </w:rPr>
                      <m:t>-</m:t>
                    </m:r>
                  </m:e>
                  <m:e>
                    <m:sSubSup>
                      <m:sSubSupPr>
                        <m:ctrlPr>
                          <w:rPr>
                            <w:rFonts w:ascii="Cambria Math" w:hAnsi="Cambria Math"/>
                          </w:rPr>
                        </m:ctrlPr>
                      </m:sSubSupPr>
                      <m:e>
                        <m:r>
                          <w:rPr>
                            <w:rFonts w:ascii="Cambria Math" w:hAnsi="Cambria Math"/>
                          </w:rPr>
                          <m:t>a</m:t>
                        </m:r>
                      </m:e>
                      <m:sub>
                        <m:r>
                          <w:rPr>
                            <w:rFonts w:ascii="Cambria Math" w:hAnsi="Cambria Math"/>
                          </w:rPr>
                          <m:t>1</m:t>
                        </m:r>
                      </m:sub>
                      <m:sup>
                        <m:r>
                          <w:rPr>
                            <w:rFonts w:ascii="Cambria Math" w:hAnsi="Cambria Math"/>
                          </w:rPr>
                          <m:t>T</m:t>
                        </m:r>
                      </m:sup>
                    </m:sSubSup>
                    <m:r>
                      <w:rPr>
                        <w:rFonts w:ascii="Cambria Math" w:hAnsi="Cambria Math"/>
                      </w:rPr>
                      <m:t>B</m:t>
                    </m:r>
                  </m:e>
                  <m:e>
                    <m:r>
                      <w:rPr>
                        <w:rFonts w:ascii="Cambria Math" w:hAnsi="Cambria Math"/>
                      </w:rPr>
                      <m:t>-</m:t>
                    </m:r>
                  </m:e>
                </m:mr>
                <m:mr>
                  <m:e>
                    <m:r>
                      <w:rPr>
                        <w:rFonts w:ascii="Cambria Math" w:hAnsi="Cambria Math"/>
                      </w:rPr>
                      <m:t>-</m:t>
                    </m:r>
                  </m:e>
                  <m:e>
                    <m:sSubSup>
                      <m:sSubSupPr>
                        <m:ctrlPr>
                          <w:rPr>
                            <w:rFonts w:ascii="Cambria Math" w:hAnsi="Cambria Math"/>
                          </w:rPr>
                        </m:ctrlPr>
                      </m:sSubSupPr>
                      <m:e>
                        <m:r>
                          <w:rPr>
                            <w:rFonts w:ascii="Cambria Math" w:hAnsi="Cambria Math"/>
                          </w:rPr>
                          <m:t>a</m:t>
                        </m:r>
                      </m:e>
                      <m:sub>
                        <m:r>
                          <w:rPr>
                            <w:rFonts w:ascii="Cambria Math" w:hAnsi="Cambria Math"/>
                          </w:rPr>
                          <m:t>2</m:t>
                        </m:r>
                      </m:sub>
                      <m:sup>
                        <m:r>
                          <w:rPr>
                            <w:rFonts w:ascii="Cambria Math" w:hAnsi="Cambria Math"/>
                          </w:rPr>
                          <m:t>T</m:t>
                        </m:r>
                      </m:sup>
                    </m:sSubSup>
                    <m:r>
                      <w:rPr>
                        <w:rFonts w:ascii="Cambria Math" w:hAnsi="Cambria Math"/>
                      </w:rPr>
                      <m:t>B</m:t>
                    </m:r>
                  </m:e>
                  <m:e>
                    <m:r>
                      <w:rPr>
                        <w:rFonts w:ascii="Cambria Math" w:hAnsi="Cambria Math"/>
                      </w:rPr>
                      <m:t>-</m:t>
                    </m:r>
                  </m:e>
                </m:mr>
                <m:mr>
                  <m:e/>
                  <m:e/>
                  <m:e>
                    <m:r>
                      <w:rPr>
                        <w:rFonts w:ascii="Cambria Math" w:hAnsi="Cambria Math"/>
                      </w:rPr>
                      <m:t>⋮</m:t>
                    </m:r>
                  </m:e>
                </m:mr>
                <m:mr>
                  <m:e>
                    <m:r>
                      <w:rPr>
                        <w:rFonts w:ascii="Cambria Math" w:hAnsi="Cambria Math"/>
                      </w:rPr>
                      <m:t>-</m:t>
                    </m:r>
                  </m:e>
                  <m:e>
                    <m:sSubSup>
                      <m:sSubSupPr>
                        <m:ctrlPr>
                          <w:rPr>
                            <w:rFonts w:ascii="Cambria Math" w:hAnsi="Cambria Math"/>
                          </w:rPr>
                        </m:ctrlPr>
                      </m:sSubSupPr>
                      <m:e>
                        <m:r>
                          <w:rPr>
                            <w:rFonts w:ascii="Cambria Math" w:hAnsi="Cambria Math"/>
                          </w:rPr>
                          <m:t>a</m:t>
                        </m:r>
                      </m:e>
                      <m:sub>
                        <m:r>
                          <w:rPr>
                            <w:rFonts w:ascii="Cambria Math" w:hAnsi="Cambria Math"/>
                          </w:rPr>
                          <m:t>m</m:t>
                        </m:r>
                      </m:sub>
                      <m:sup>
                        <m:r>
                          <w:rPr>
                            <w:rFonts w:ascii="Cambria Math" w:hAnsi="Cambria Math"/>
                          </w:rPr>
                          <m:t>T</m:t>
                        </m:r>
                      </m:sup>
                    </m:sSubSup>
                    <m:r>
                      <w:rPr>
                        <w:rFonts w:ascii="Cambria Math" w:hAnsi="Cambria Math"/>
                      </w:rPr>
                      <m:t>B</m:t>
                    </m:r>
                  </m:e>
                  <m:e>
                    <m:r>
                      <w:rPr>
                        <w:rFonts w:ascii="Cambria Math" w:hAnsi="Cambria Math"/>
                      </w:rPr>
                      <m:t>-</m:t>
                    </m:r>
                  </m:e>
                </m:mr>
              </m:m>
            </m:e>
          </m:d>
        </m:oMath>
      </m:oMathPara>
    </w:p>
    <w:p w14:paraId="19BE857B" w14:textId="77777777" w:rsidR="00B94259" w:rsidRDefault="00B94259" w:rsidP="004D4756">
      <w:pPr>
        <w:pStyle w:val="af"/>
      </w:pPr>
      <w:r>
        <w:t>这里第</w:t>
      </w:r>
      <m:oMath>
        <m:r>
          <w:rPr>
            <w:rFonts w:ascii="Cambria Math" w:hAnsi="Cambria Math"/>
          </w:rPr>
          <m:t>i</m:t>
        </m:r>
      </m:oMath>
      <w:r>
        <w:t>行的</w:t>
      </w:r>
      <m:oMath>
        <m:r>
          <w:rPr>
            <w:rFonts w:ascii="Cambria Math" w:hAnsi="Cambria Math"/>
          </w:rPr>
          <m:t>C</m:t>
        </m:r>
      </m:oMath>
      <w:r>
        <w:t>由左边的向量的矩阵向量乘积给出：</w:t>
      </w:r>
      <m:oMath>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T</m:t>
            </m:r>
          </m:sup>
        </m:sSubSup>
        <m:r>
          <w:rPr>
            <w:rFonts w:ascii="Cambria Math" w:hAnsi="Cambria Math"/>
          </w:rPr>
          <m:t>=</m:t>
        </m:r>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T</m:t>
            </m:r>
          </m:sup>
        </m:sSubSup>
        <m:r>
          <w:rPr>
            <w:rFonts w:ascii="Cambria Math" w:hAnsi="Cambria Math"/>
          </w:rPr>
          <m:t>B</m:t>
        </m:r>
      </m:oMath>
    </w:p>
    <w:p w14:paraId="3D137675" w14:textId="77777777" w:rsidR="00B94259" w:rsidRDefault="00B94259" w:rsidP="004D4756">
      <w:pPr>
        <w:pStyle w:val="af"/>
      </w:pPr>
      <w:r>
        <w:t>将矩阵乘法剖析到如此大的程度似乎有点过分，特别是当所有这些观点都紧跟在我们在本节开头给出的初始定义（在一行数学中）之后。</w:t>
      </w:r>
      <w:r>
        <w:t xml:space="preserve"> </w:t>
      </w:r>
    </w:p>
    <w:p w14:paraId="2EB437E1" w14:textId="77777777" w:rsidR="00B94259" w:rsidRDefault="00B94259" w:rsidP="004D4756">
      <w:pPr>
        <w:pStyle w:val="af"/>
      </w:pPr>
      <w:r>
        <w:t>这些不同方法的</w:t>
      </w:r>
      <w:proofErr w:type="gramStart"/>
      <w:r>
        <w:t>直接优势</w:t>
      </w:r>
      <w:proofErr w:type="gramEnd"/>
      <w:r>
        <w:t>在于它们允许您</w:t>
      </w:r>
      <w:r>
        <w:rPr>
          <w:b/>
        </w:rPr>
        <w:t>在向量的级别</w:t>
      </w:r>
      <w:r>
        <w:rPr>
          <w:b/>
        </w:rPr>
        <w:t>/</w:t>
      </w:r>
      <w:r>
        <w:rPr>
          <w:b/>
        </w:rPr>
        <w:t>单位而不是标量上进行操作</w:t>
      </w:r>
      <w:r>
        <w:t>。</w:t>
      </w:r>
      <w:r>
        <w:t xml:space="preserve"> </w:t>
      </w:r>
      <w:r>
        <w:t>为了完全理解线性代数而不会迷失在复杂的索引操作中，关键是要用尽可能多的概念进行操作。</w:t>
      </w:r>
    </w:p>
    <w:p w14:paraId="52D07041" w14:textId="77777777" w:rsidR="00B94259" w:rsidRDefault="00B94259" w:rsidP="004D4756">
      <w:pPr>
        <w:pStyle w:val="af"/>
      </w:pPr>
      <w:r>
        <w:t>实际上所有的线性代数都处理某种矩阵乘法，花一些时间对这里提出的观点进行直观的理解是非常必要的。</w:t>
      </w:r>
      <w:r>
        <w:t xml:space="preserve"> </w:t>
      </w:r>
    </w:p>
    <w:p w14:paraId="216F4C53" w14:textId="77777777" w:rsidR="00B94259" w:rsidRDefault="00B94259" w:rsidP="004D4756">
      <w:pPr>
        <w:pStyle w:val="af"/>
      </w:pPr>
      <w:r>
        <w:t>除此之外，了解一些更高级别的矩阵乘法的基本属性是很有必要的：</w:t>
      </w:r>
    </w:p>
    <w:p w14:paraId="45CFD668" w14:textId="77777777" w:rsidR="00B94259" w:rsidRPr="004D4756" w:rsidRDefault="00B94259" w:rsidP="004D4756">
      <w:pPr>
        <w:widowControl/>
        <w:numPr>
          <w:ilvl w:val="0"/>
          <w:numId w:val="25"/>
        </w:numPr>
        <w:spacing w:after="200" w:line="360" w:lineRule="auto"/>
        <w:jc w:val="left"/>
        <w:rPr>
          <w:rFonts w:asciiTheme="minorEastAsia" w:eastAsiaTheme="minorEastAsia" w:hAnsiTheme="minorEastAsia"/>
        </w:rPr>
      </w:pPr>
      <w:r w:rsidRPr="004D4756">
        <w:rPr>
          <w:rFonts w:asciiTheme="minorEastAsia" w:eastAsiaTheme="minorEastAsia" w:hAnsiTheme="minorEastAsia"/>
        </w:rPr>
        <w:t xml:space="preserve">矩阵乘法结合律: </w:t>
      </w:r>
      <m:oMath>
        <m:r>
          <w:rPr>
            <w:rFonts w:ascii="Cambria Math" w:eastAsiaTheme="minorEastAsia" w:hAnsi="Cambria Math"/>
          </w:rPr>
          <m:t>(AB)C=A(BC)</m:t>
        </m:r>
      </m:oMath>
    </w:p>
    <w:p w14:paraId="51612DD8" w14:textId="77777777" w:rsidR="00B94259" w:rsidRPr="004D4756" w:rsidRDefault="00B94259" w:rsidP="004D4756">
      <w:pPr>
        <w:widowControl/>
        <w:numPr>
          <w:ilvl w:val="0"/>
          <w:numId w:val="25"/>
        </w:numPr>
        <w:spacing w:after="200" w:line="360" w:lineRule="auto"/>
        <w:jc w:val="left"/>
        <w:rPr>
          <w:rFonts w:asciiTheme="minorEastAsia" w:eastAsiaTheme="minorEastAsia" w:hAnsiTheme="minorEastAsia"/>
        </w:rPr>
      </w:pPr>
      <w:r w:rsidRPr="004D4756">
        <w:rPr>
          <w:rFonts w:asciiTheme="minorEastAsia" w:eastAsiaTheme="minorEastAsia" w:hAnsiTheme="minorEastAsia"/>
        </w:rPr>
        <w:t xml:space="preserve">矩阵乘法分配律: </w:t>
      </w:r>
      <m:oMath>
        <m:r>
          <w:rPr>
            <w:rFonts w:ascii="Cambria Math" w:eastAsiaTheme="minorEastAsia" w:hAnsi="Cambria Math"/>
          </w:rPr>
          <m:t>A(B+C)=AB+AC</m:t>
        </m:r>
      </m:oMath>
    </w:p>
    <w:p w14:paraId="18289E0C" w14:textId="77777777" w:rsidR="00B94259" w:rsidRPr="004D4756" w:rsidRDefault="00B94259" w:rsidP="004D4756">
      <w:pPr>
        <w:widowControl/>
        <w:numPr>
          <w:ilvl w:val="0"/>
          <w:numId w:val="25"/>
        </w:numPr>
        <w:spacing w:after="200" w:line="360" w:lineRule="auto"/>
        <w:jc w:val="left"/>
        <w:rPr>
          <w:rFonts w:asciiTheme="minorEastAsia" w:eastAsiaTheme="minorEastAsia" w:hAnsiTheme="minorEastAsia"/>
        </w:rPr>
      </w:pPr>
      <w:r w:rsidRPr="004D4756">
        <w:rPr>
          <w:rFonts w:asciiTheme="minorEastAsia" w:eastAsiaTheme="minorEastAsia" w:hAnsiTheme="minorEastAsia"/>
        </w:rPr>
        <w:t>矩阵乘法通常不是可交换的; 也就是说，通常</w:t>
      </w:r>
      <m:oMath>
        <m:r>
          <w:rPr>
            <w:rFonts w:ascii="Cambria Math" w:eastAsiaTheme="minorEastAsia" w:hAnsi="Cambria Math"/>
          </w:rPr>
          <m:t>AB≠BA</m:t>
        </m:r>
      </m:oMath>
      <w:r w:rsidRPr="004D4756">
        <w:rPr>
          <w:rFonts w:asciiTheme="minorEastAsia" w:eastAsiaTheme="minorEastAsia" w:hAnsiTheme="minorEastAsia"/>
        </w:rPr>
        <w:t>。 （例如，假设</w:t>
      </w:r>
      <m:oMath>
        <m:r>
          <w:rPr>
            <w:rFonts w:ascii="Cambria Math" w:eastAsiaTheme="minorEastAsia" w:hAnsi="Cambria Math"/>
          </w:rPr>
          <m:t>A∈</m:t>
        </m:r>
        <m:sSup>
          <m:sSupPr>
            <m:ctrlPr>
              <w:rPr>
                <w:rFonts w:ascii="Cambria Math" w:eastAsiaTheme="minorEastAsia" w:hAnsi="Cambria Math"/>
              </w:rPr>
            </m:ctrlPr>
          </m:sSupPr>
          <m:e>
            <m:r>
              <m:rPr>
                <m:scr m:val="double-struck"/>
                <m:sty m:val="p"/>
              </m:rPr>
              <w:rPr>
                <w:rFonts w:ascii="Cambria Math" w:eastAsiaTheme="minorEastAsia" w:hAnsi="Cambria Math"/>
              </w:rPr>
              <m:t>R</m:t>
            </m:r>
          </m:e>
          <m:sup>
            <m:r>
              <w:rPr>
                <w:rFonts w:ascii="Cambria Math" w:eastAsiaTheme="minorEastAsia" w:hAnsi="Cambria Math"/>
              </w:rPr>
              <m:t>m×n</m:t>
            </m:r>
          </m:sup>
        </m:sSup>
        <m:r>
          <w:rPr>
            <w:rFonts w:ascii="Cambria Math" w:eastAsiaTheme="minorEastAsia" w:hAnsi="Cambria Math"/>
          </w:rPr>
          <m:t>，</m:t>
        </m:r>
      </m:oMath>
      <w:r w:rsidRPr="004D4756">
        <w:rPr>
          <w:rFonts w:asciiTheme="minorEastAsia" w:eastAsiaTheme="minorEastAsia" w:hAnsiTheme="minorEastAsia"/>
        </w:rPr>
        <w:t xml:space="preserve"> </w:t>
      </w:r>
      <m:oMath>
        <m:r>
          <w:rPr>
            <w:rFonts w:ascii="Cambria Math" w:eastAsiaTheme="minorEastAsia" w:hAnsi="Cambria Math"/>
          </w:rPr>
          <m:t>B∈</m:t>
        </m:r>
        <m:sSup>
          <m:sSupPr>
            <m:ctrlPr>
              <w:rPr>
                <w:rFonts w:ascii="Cambria Math" w:eastAsiaTheme="minorEastAsia" w:hAnsi="Cambria Math"/>
              </w:rPr>
            </m:ctrlPr>
          </m:sSupPr>
          <m:e>
            <m:r>
              <m:rPr>
                <m:scr m:val="double-struck"/>
                <m:sty m:val="p"/>
              </m:rPr>
              <w:rPr>
                <w:rFonts w:ascii="Cambria Math" w:eastAsiaTheme="minorEastAsia" w:hAnsi="Cambria Math"/>
              </w:rPr>
              <m:t>R</m:t>
            </m:r>
          </m:e>
          <m:sup>
            <m:r>
              <w:rPr>
                <w:rFonts w:ascii="Cambria Math" w:eastAsiaTheme="minorEastAsia" w:hAnsi="Cambria Math"/>
              </w:rPr>
              <m:t>n×p</m:t>
            </m:r>
          </m:sup>
        </m:sSup>
      </m:oMath>
      <w:r w:rsidRPr="004D4756">
        <w:rPr>
          <w:rFonts w:asciiTheme="minorEastAsia" w:eastAsiaTheme="minorEastAsia" w:hAnsiTheme="minorEastAsia"/>
        </w:rPr>
        <w:t>，如果</w:t>
      </w:r>
      <m:oMath>
        <m:r>
          <w:rPr>
            <w:rFonts w:ascii="Cambria Math" w:eastAsiaTheme="minorEastAsia" w:hAnsi="Cambria Math"/>
          </w:rPr>
          <m:t>m</m:t>
        </m:r>
      </m:oMath>
      <w:r w:rsidRPr="004D4756">
        <w:rPr>
          <w:rFonts w:asciiTheme="minorEastAsia" w:eastAsiaTheme="minorEastAsia" w:hAnsiTheme="minorEastAsia"/>
        </w:rPr>
        <w:t>和</w:t>
      </w:r>
      <m:oMath>
        <m:r>
          <w:rPr>
            <w:rFonts w:ascii="Cambria Math" w:eastAsiaTheme="minorEastAsia" w:hAnsi="Cambria Math"/>
          </w:rPr>
          <m:t>q</m:t>
        </m:r>
      </m:oMath>
      <w:r w:rsidRPr="004D4756">
        <w:rPr>
          <w:rFonts w:asciiTheme="minorEastAsia" w:eastAsiaTheme="minorEastAsia" w:hAnsiTheme="minorEastAsia"/>
        </w:rPr>
        <w:t>不相等，矩阵乘积</w:t>
      </w:r>
      <m:oMath>
        <m:r>
          <w:rPr>
            <w:rFonts w:ascii="Cambria Math" w:eastAsiaTheme="minorEastAsia" w:hAnsi="Cambria Math"/>
          </w:rPr>
          <m:t>BA</m:t>
        </m:r>
      </m:oMath>
      <w:r w:rsidRPr="004D4756">
        <w:rPr>
          <w:rFonts w:asciiTheme="minorEastAsia" w:eastAsiaTheme="minorEastAsia" w:hAnsiTheme="minorEastAsia"/>
        </w:rPr>
        <w:t>甚至不存在！）</w:t>
      </w:r>
    </w:p>
    <w:p w14:paraId="6943FF62" w14:textId="77777777" w:rsidR="00B94259" w:rsidRDefault="00B94259" w:rsidP="004D4756">
      <w:pPr>
        <w:pStyle w:val="af"/>
      </w:pPr>
      <w:r>
        <w:t>如果您不熟悉这些属性，请花点时间自己验证它们。</w:t>
      </w:r>
      <w:r>
        <w:t xml:space="preserve"> </w:t>
      </w:r>
      <w:r>
        <w:t>例如，为了检查矩阵乘法的相关性，假设</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m×n</m:t>
            </m:r>
          </m:sup>
        </m:sSup>
        <m:r>
          <w:rPr>
            <w:rFonts w:ascii="Cambria Math" w:hAnsi="Cambria Math"/>
          </w:rPr>
          <m:t>，</m:t>
        </m:r>
      </m:oMath>
      <w:r>
        <w:t xml:space="preserve"> </w:t>
      </w:r>
      <m:oMath>
        <m:r>
          <w:rPr>
            <w:rFonts w:ascii="Cambria Math" w:hAnsi="Cambria Math"/>
          </w:rPr>
          <m:t>B∈</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n×p</m:t>
            </m:r>
          </m:sup>
        </m:sSup>
      </m:oMath>
      <w:r>
        <w:t>，</w:t>
      </w:r>
      <m:oMath>
        <m:r>
          <w:rPr>
            <w:rFonts w:ascii="Cambria Math" w:hAnsi="Cambria Math"/>
          </w:rPr>
          <m:t>C∈</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p×q</m:t>
            </m:r>
          </m:sup>
        </m:sSup>
      </m:oMath>
      <w:r>
        <w:t>。</w:t>
      </w:r>
      <w:r>
        <w:t xml:space="preserve"> </w:t>
      </w:r>
      <w:r>
        <w:t>注意</w:t>
      </w:r>
      <m:oMath>
        <m:r>
          <w:rPr>
            <w:rFonts w:ascii="Cambria Math" w:hAnsi="Cambria Math"/>
          </w:rPr>
          <m:t>AB∈</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m×p</m:t>
            </m:r>
          </m:sup>
        </m:sSup>
      </m:oMath>
      <w:r>
        <w:t>，所以</w:t>
      </w:r>
      <m:oMath>
        <m:r>
          <w:rPr>
            <w:rFonts w:ascii="Cambria Math" w:hAnsi="Cambria Math"/>
          </w:rPr>
          <m:t>(AB)C∈</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m×q</m:t>
            </m:r>
          </m:sup>
        </m:sSup>
      </m:oMath>
      <w:r>
        <w:t>。</w:t>
      </w:r>
      <w:r>
        <w:t xml:space="preserve"> </w:t>
      </w:r>
      <w:r>
        <w:t>类似地，</w:t>
      </w:r>
      <m:oMath>
        <m:r>
          <w:rPr>
            <w:rFonts w:ascii="Cambria Math" w:hAnsi="Cambria Math"/>
          </w:rPr>
          <m:t>BC∈</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n×q</m:t>
            </m:r>
          </m:sup>
        </m:sSup>
      </m:oMath>
      <w:r>
        <w:t>，所以</w:t>
      </w:r>
      <m:oMath>
        <m:r>
          <w:rPr>
            <w:rFonts w:ascii="Cambria Math" w:hAnsi="Cambria Math"/>
          </w:rPr>
          <m:t>A(BC)∈</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m×q</m:t>
            </m:r>
          </m:sup>
        </m:sSup>
      </m:oMath>
      <w:r>
        <w:t>。</w:t>
      </w:r>
      <w:r>
        <w:t xml:space="preserve"> </w:t>
      </w:r>
      <w:r>
        <w:t>因此，所得矩阵的维度一致。</w:t>
      </w:r>
      <w:r>
        <w:t xml:space="preserve"> </w:t>
      </w:r>
      <w:r>
        <w:t>为了表明矩阵乘法是相关的，足以检查</w:t>
      </w:r>
      <m:oMath>
        <m:r>
          <w:rPr>
            <w:rFonts w:ascii="Cambria Math" w:hAnsi="Cambria Math"/>
          </w:rPr>
          <m:t>(AB)C</m:t>
        </m:r>
      </m:oMath>
      <w:r>
        <w:t>的第</w:t>
      </w:r>
      <m:oMath>
        <m:r>
          <w:rPr>
            <w:rFonts w:ascii="Cambria Math" w:hAnsi="Cambria Math"/>
          </w:rPr>
          <m:t>(i,j)</m:t>
        </m:r>
      </m:oMath>
      <w:proofErr w:type="gramStart"/>
      <w:r>
        <w:t>个</w:t>
      </w:r>
      <w:proofErr w:type="gramEnd"/>
      <w:r>
        <w:t>元素是否等于</w:t>
      </w:r>
      <m:oMath>
        <m:r>
          <w:rPr>
            <w:rFonts w:ascii="Cambria Math" w:hAnsi="Cambria Math"/>
          </w:rPr>
          <m:t>A(BC)</m:t>
        </m:r>
      </m:oMath>
      <w:r>
        <w:t>的第</w:t>
      </w:r>
      <m:oMath>
        <m:r>
          <w:rPr>
            <w:rFonts w:ascii="Cambria Math" w:hAnsi="Cambria Math"/>
          </w:rPr>
          <m:t>(i,j)</m:t>
        </m:r>
      </m:oMath>
      <w:proofErr w:type="gramStart"/>
      <w:r>
        <w:t>个</w:t>
      </w:r>
      <w:proofErr w:type="gramEnd"/>
      <w:r>
        <w:t>元素。</w:t>
      </w:r>
      <w:r>
        <w:t xml:space="preserve"> </w:t>
      </w:r>
      <w:r>
        <w:t>我们可以使用矩阵乘法的定义直接验证这一点：</w:t>
      </w:r>
    </w:p>
    <w:p w14:paraId="70A94850" w14:textId="77777777" w:rsidR="00B94259" w:rsidRDefault="00000000">
      <w:pPr>
        <w:pStyle w:val="Compact"/>
      </w:pPr>
      <m:oMathPara>
        <m:oMathParaPr>
          <m:jc m:val="center"/>
        </m:oMathParaPr>
        <m:oMath>
          <m:m>
            <m:mPr>
              <m:plcHide m:val="1"/>
              <m:mcs>
                <m:mc>
                  <m:mcPr>
                    <m:count m:val="1"/>
                    <m:mcJc m:val="right"/>
                  </m:mcPr>
                </m:mc>
                <m:mc>
                  <m:mcPr>
                    <m:count m:val="1"/>
                    <m:mcJc m:val="left"/>
                  </m:mcPr>
                </m:mc>
              </m:mcs>
              <m:ctrlPr>
                <w:rPr>
                  <w:rFonts w:ascii="Cambria Math" w:hAnsi="Cambria Math"/>
                </w:rPr>
              </m:ctrlPr>
            </m:mPr>
            <m:mr>
              <m:e>
                <m:r>
                  <w:rPr>
                    <w:rFonts w:ascii="Cambria Math" w:hAnsi="Cambria Math"/>
                  </w:rPr>
                  <m:t>((AB)C</m:t>
                </m:r>
                <m:sSub>
                  <m:sSubPr>
                    <m:ctrlPr>
                      <w:rPr>
                        <w:rFonts w:ascii="Cambria Math" w:hAnsi="Cambria Math"/>
                      </w:rPr>
                    </m:ctrlPr>
                  </m:sSubPr>
                  <m:e>
                    <m:r>
                      <w:rPr>
                        <w:rFonts w:ascii="Cambria Math" w:hAnsi="Cambria Math"/>
                      </w:rPr>
                      <m:t>)</m:t>
                    </m:r>
                  </m:e>
                  <m:sub>
                    <m:r>
                      <w:rPr>
                        <w:rFonts w:ascii="Cambria Math" w:hAnsi="Cambria Math"/>
                      </w:rPr>
                      <m:t>ij</m:t>
                    </m:r>
                  </m:sub>
                </m:sSub>
              </m:e>
              <m:e>
                <m:r>
                  <w:rPr>
                    <w:rFonts w:ascii="Cambria Math" w:hAnsi="Cambria Math"/>
                  </w:rPr>
                  <m:t>=</m:t>
                </m:r>
                <m:nary>
                  <m:naryPr>
                    <m:chr m:val="∑"/>
                    <m:limLoc m:val="undOvr"/>
                    <m:ctrlPr>
                      <w:rPr>
                        <w:rFonts w:ascii="Cambria Math" w:hAnsi="Cambria Math"/>
                      </w:rPr>
                    </m:ctrlPr>
                  </m:naryPr>
                  <m:sub>
                    <m:r>
                      <w:rPr>
                        <w:rFonts w:ascii="Cambria Math" w:hAnsi="Cambria Math"/>
                      </w:rPr>
                      <m:t>k=1</m:t>
                    </m:r>
                  </m:sub>
                  <m:sup>
                    <m:r>
                      <w:rPr>
                        <w:rFonts w:ascii="Cambria Math" w:hAnsi="Cambria Math"/>
                      </w:rPr>
                      <m:t>p</m:t>
                    </m:r>
                  </m:sup>
                  <m:e>
                    <m:r>
                      <w:rPr>
                        <w:rFonts w:ascii="Cambria Math" w:hAnsi="Cambria Math"/>
                      </w:rPr>
                      <m:t>(</m:t>
                    </m:r>
                  </m:e>
                </m:nary>
                <m:r>
                  <w:rPr>
                    <w:rFonts w:ascii="Cambria Math" w:hAnsi="Cambria Math"/>
                  </w:rPr>
                  <m:t>AB</m:t>
                </m:r>
                <m:sSub>
                  <m:sSubPr>
                    <m:ctrlPr>
                      <w:rPr>
                        <w:rFonts w:ascii="Cambria Math" w:hAnsi="Cambria Math"/>
                      </w:rPr>
                    </m:ctrlPr>
                  </m:sSubPr>
                  <m:e>
                    <m:r>
                      <w:rPr>
                        <w:rFonts w:ascii="Cambria Math" w:hAnsi="Cambria Math"/>
                      </w:rPr>
                      <m:t>)</m:t>
                    </m:r>
                  </m:e>
                  <m:sub>
                    <m:r>
                      <w:rPr>
                        <w:rFonts w:ascii="Cambria Math" w:hAnsi="Cambria Math"/>
                      </w:rPr>
                      <m:t>ik</m:t>
                    </m:r>
                  </m:sub>
                </m:sSub>
                <m:sSub>
                  <m:sSubPr>
                    <m:ctrlPr>
                      <w:rPr>
                        <w:rFonts w:ascii="Cambria Math" w:hAnsi="Cambria Math"/>
                      </w:rPr>
                    </m:ctrlPr>
                  </m:sSubPr>
                  <m:e>
                    <m:r>
                      <w:rPr>
                        <w:rFonts w:ascii="Cambria Math" w:hAnsi="Cambria Math"/>
                      </w:rPr>
                      <m:t>C</m:t>
                    </m:r>
                  </m:e>
                  <m:sub>
                    <m:r>
                      <w:rPr>
                        <w:rFonts w:ascii="Cambria Math" w:hAnsi="Cambria Math"/>
                      </w:rPr>
                      <m:t>kj</m:t>
                    </m:r>
                  </m:sub>
                </m:sSub>
                <m:r>
                  <w:rPr>
                    <w:rFonts w:ascii="Cambria Math" w:hAnsi="Cambria Math"/>
                  </w:rPr>
                  <m:t>=</m:t>
                </m:r>
                <m:nary>
                  <m:naryPr>
                    <m:chr m:val="∑"/>
                    <m:limLoc m:val="undOvr"/>
                    <m:ctrlPr>
                      <w:rPr>
                        <w:rFonts w:ascii="Cambria Math" w:hAnsi="Cambria Math"/>
                      </w:rPr>
                    </m:ctrlPr>
                  </m:naryPr>
                  <m:sub>
                    <m:r>
                      <w:rPr>
                        <w:rFonts w:ascii="Cambria Math" w:hAnsi="Cambria Math"/>
                      </w:rPr>
                      <m:t>k=1</m:t>
                    </m:r>
                  </m:sub>
                  <m:sup>
                    <m:r>
                      <w:rPr>
                        <w:rFonts w:ascii="Cambria Math" w:hAnsi="Cambria Math"/>
                      </w:rPr>
                      <m:t>p</m:t>
                    </m:r>
                  </m:sup>
                  <m:e>
                    <m:d>
                      <m:dPr>
                        <m:ctrlPr>
                          <w:rPr>
                            <w:rFonts w:ascii="Cambria Math" w:hAnsi="Cambria Math"/>
                          </w:rPr>
                        </m:ctrlPr>
                      </m:dPr>
                      <m:e>
                        <m:nary>
                          <m:naryPr>
                            <m:chr m:val="∑"/>
                            <m:limLoc m:val="undOvr"/>
                            <m:ctrlPr>
                              <w:rPr>
                                <w:rFonts w:ascii="Cambria Math" w:hAnsi="Cambria Math"/>
                              </w:rPr>
                            </m:ctrlPr>
                          </m:naryPr>
                          <m:sub>
                            <m:r>
                              <w:rPr>
                                <w:rFonts w:ascii="Cambria Math" w:hAnsi="Cambria Math"/>
                              </w:rPr>
                              <m:t>l=1</m:t>
                            </m:r>
                          </m:sub>
                          <m:sup>
                            <m:r>
                              <w:rPr>
                                <w:rFonts w:ascii="Cambria Math" w:hAnsi="Cambria Math"/>
                              </w:rPr>
                              <m:t>n</m:t>
                            </m:r>
                          </m:sup>
                          <m:e>
                            <m:sSub>
                              <m:sSubPr>
                                <m:ctrlPr>
                                  <w:rPr>
                                    <w:rFonts w:ascii="Cambria Math" w:hAnsi="Cambria Math"/>
                                  </w:rPr>
                                </m:ctrlPr>
                              </m:sSubPr>
                              <m:e>
                                <m:r>
                                  <w:rPr>
                                    <w:rFonts w:ascii="Cambria Math" w:hAnsi="Cambria Math"/>
                                  </w:rPr>
                                  <m:t>A</m:t>
                                </m:r>
                              </m:e>
                              <m:sub>
                                <m:r>
                                  <w:rPr>
                                    <w:rFonts w:ascii="Cambria Math" w:hAnsi="Cambria Math"/>
                                  </w:rPr>
                                  <m:t>il</m:t>
                                </m:r>
                              </m:sub>
                            </m:sSub>
                          </m:e>
                        </m:nary>
                        <m:sSub>
                          <m:sSubPr>
                            <m:ctrlPr>
                              <w:rPr>
                                <w:rFonts w:ascii="Cambria Math" w:hAnsi="Cambria Math"/>
                              </w:rPr>
                            </m:ctrlPr>
                          </m:sSubPr>
                          <m:e>
                            <m:r>
                              <w:rPr>
                                <w:rFonts w:ascii="Cambria Math" w:hAnsi="Cambria Math"/>
                              </w:rPr>
                              <m:t>B</m:t>
                            </m:r>
                          </m:e>
                          <m:sub>
                            <m:r>
                              <w:rPr>
                                <w:rFonts w:ascii="Cambria Math" w:hAnsi="Cambria Math"/>
                              </w:rPr>
                              <m:t>lk</m:t>
                            </m:r>
                          </m:sub>
                        </m:sSub>
                      </m:e>
                    </m:d>
                  </m:e>
                </m:nary>
                <m:sSub>
                  <m:sSubPr>
                    <m:ctrlPr>
                      <w:rPr>
                        <w:rFonts w:ascii="Cambria Math" w:hAnsi="Cambria Math"/>
                      </w:rPr>
                    </m:ctrlPr>
                  </m:sSubPr>
                  <m:e>
                    <m:r>
                      <w:rPr>
                        <w:rFonts w:ascii="Cambria Math" w:hAnsi="Cambria Math"/>
                      </w:rPr>
                      <m:t>C</m:t>
                    </m:r>
                  </m:e>
                  <m:sub>
                    <m:r>
                      <w:rPr>
                        <w:rFonts w:ascii="Cambria Math" w:hAnsi="Cambria Math"/>
                      </w:rPr>
                      <m:t>kj</m:t>
                    </m:r>
                  </m:sub>
                </m:sSub>
              </m:e>
            </m:mr>
            <m:mr>
              <m:e/>
              <m:e>
                <m:r>
                  <w:rPr>
                    <w:rFonts w:ascii="Cambria Math" w:hAnsi="Cambria Math"/>
                  </w:rPr>
                  <m:t>=</m:t>
                </m:r>
                <m:nary>
                  <m:naryPr>
                    <m:chr m:val="∑"/>
                    <m:limLoc m:val="undOvr"/>
                    <m:ctrlPr>
                      <w:rPr>
                        <w:rFonts w:ascii="Cambria Math" w:hAnsi="Cambria Math"/>
                      </w:rPr>
                    </m:ctrlPr>
                  </m:naryPr>
                  <m:sub>
                    <m:r>
                      <w:rPr>
                        <w:rFonts w:ascii="Cambria Math" w:hAnsi="Cambria Math"/>
                      </w:rPr>
                      <m:t>k=1</m:t>
                    </m:r>
                  </m:sub>
                  <m:sup>
                    <m:r>
                      <w:rPr>
                        <w:rFonts w:ascii="Cambria Math" w:hAnsi="Cambria Math"/>
                      </w:rPr>
                      <m:t>p</m:t>
                    </m:r>
                  </m:sup>
                  <m:e>
                    <m:d>
                      <m:dPr>
                        <m:ctrlPr>
                          <w:rPr>
                            <w:rFonts w:ascii="Cambria Math" w:hAnsi="Cambria Math"/>
                          </w:rPr>
                        </m:ctrlPr>
                      </m:dPr>
                      <m:e>
                        <m:nary>
                          <m:naryPr>
                            <m:chr m:val="∑"/>
                            <m:limLoc m:val="undOvr"/>
                            <m:ctrlPr>
                              <w:rPr>
                                <w:rFonts w:ascii="Cambria Math" w:hAnsi="Cambria Math"/>
                              </w:rPr>
                            </m:ctrlPr>
                          </m:naryPr>
                          <m:sub>
                            <m:r>
                              <w:rPr>
                                <w:rFonts w:ascii="Cambria Math" w:hAnsi="Cambria Math"/>
                              </w:rPr>
                              <m:t>l=1</m:t>
                            </m:r>
                          </m:sub>
                          <m:sup>
                            <m:r>
                              <w:rPr>
                                <w:rFonts w:ascii="Cambria Math" w:hAnsi="Cambria Math"/>
                              </w:rPr>
                              <m:t>n</m:t>
                            </m:r>
                          </m:sup>
                          <m:e>
                            <m:sSub>
                              <m:sSubPr>
                                <m:ctrlPr>
                                  <w:rPr>
                                    <w:rFonts w:ascii="Cambria Math" w:hAnsi="Cambria Math"/>
                                  </w:rPr>
                                </m:ctrlPr>
                              </m:sSubPr>
                              <m:e>
                                <m:r>
                                  <w:rPr>
                                    <w:rFonts w:ascii="Cambria Math" w:hAnsi="Cambria Math"/>
                                  </w:rPr>
                                  <m:t>A</m:t>
                                </m:r>
                              </m:e>
                              <m:sub>
                                <m:r>
                                  <w:rPr>
                                    <w:rFonts w:ascii="Cambria Math" w:hAnsi="Cambria Math"/>
                                  </w:rPr>
                                  <m:t>il</m:t>
                                </m:r>
                              </m:sub>
                            </m:sSub>
                          </m:e>
                        </m:nary>
                        <m:sSub>
                          <m:sSubPr>
                            <m:ctrlPr>
                              <w:rPr>
                                <w:rFonts w:ascii="Cambria Math" w:hAnsi="Cambria Math"/>
                              </w:rPr>
                            </m:ctrlPr>
                          </m:sSubPr>
                          <m:e>
                            <m:r>
                              <w:rPr>
                                <w:rFonts w:ascii="Cambria Math" w:hAnsi="Cambria Math"/>
                              </w:rPr>
                              <m:t>B</m:t>
                            </m:r>
                          </m:e>
                          <m:sub>
                            <m:r>
                              <w:rPr>
                                <w:rFonts w:ascii="Cambria Math" w:hAnsi="Cambria Math"/>
                              </w:rPr>
                              <m:t>lk</m:t>
                            </m:r>
                          </m:sub>
                        </m:sSub>
                        <m:sSub>
                          <m:sSubPr>
                            <m:ctrlPr>
                              <w:rPr>
                                <w:rFonts w:ascii="Cambria Math" w:hAnsi="Cambria Math"/>
                              </w:rPr>
                            </m:ctrlPr>
                          </m:sSubPr>
                          <m:e>
                            <m:r>
                              <w:rPr>
                                <w:rFonts w:ascii="Cambria Math" w:hAnsi="Cambria Math"/>
                              </w:rPr>
                              <m:t>C</m:t>
                            </m:r>
                          </m:e>
                          <m:sub>
                            <m:r>
                              <w:rPr>
                                <w:rFonts w:ascii="Cambria Math" w:hAnsi="Cambria Math"/>
                              </w:rPr>
                              <m:t>kj</m:t>
                            </m:r>
                          </m:sub>
                        </m:sSub>
                      </m:e>
                    </m:d>
                  </m:e>
                </m:nary>
                <m:r>
                  <w:rPr>
                    <w:rFonts w:ascii="Cambria Math" w:hAnsi="Cambria Math"/>
                  </w:rPr>
                  <m:t>=</m:t>
                </m:r>
                <m:nary>
                  <m:naryPr>
                    <m:chr m:val="∑"/>
                    <m:limLoc m:val="undOvr"/>
                    <m:ctrlPr>
                      <w:rPr>
                        <w:rFonts w:ascii="Cambria Math" w:hAnsi="Cambria Math"/>
                      </w:rPr>
                    </m:ctrlPr>
                  </m:naryPr>
                  <m:sub>
                    <m:r>
                      <w:rPr>
                        <w:rFonts w:ascii="Cambria Math" w:hAnsi="Cambria Math"/>
                      </w:rPr>
                      <m:t>l=1</m:t>
                    </m:r>
                  </m:sub>
                  <m:sup>
                    <m:r>
                      <w:rPr>
                        <w:rFonts w:ascii="Cambria Math" w:hAnsi="Cambria Math"/>
                      </w:rPr>
                      <m:t>n</m:t>
                    </m:r>
                  </m:sup>
                  <m:e>
                    <m:d>
                      <m:dPr>
                        <m:ctrlPr>
                          <w:rPr>
                            <w:rFonts w:ascii="Cambria Math" w:hAnsi="Cambria Math"/>
                          </w:rPr>
                        </m:ctrlPr>
                      </m:dPr>
                      <m:e>
                        <m:nary>
                          <m:naryPr>
                            <m:chr m:val="∑"/>
                            <m:limLoc m:val="undOvr"/>
                            <m:ctrlPr>
                              <w:rPr>
                                <w:rFonts w:ascii="Cambria Math" w:hAnsi="Cambria Math"/>
                              </w:rPr>
                            </m:ctrlPr>
                          </m:naryPr>
                          <m:sub>
                            <m:r>
                              <w:rPr>
                                <w:rFonts w:ascii="Cambria Math" w:hAnsi="Cambria Math"/>
                              </w:rPr>
                              <m:t>k=1</m:t>
                            </m:r>
                          </m:sub>
                          <m:sup>
                            <m:r>
                              <w:rPr>
                                <w:rFonts w:ascii="Cambria Math" w:hAnsi="Cambria Math"/>
                              </w:rPr>
                              <m:t>p</m:t>
                            </m:r>
                          </m:sup>
                          <m:e>
                            <m:sSub>
                              <m:sSubPr>
                                <m:ctrlPr>
                                  <w:rPr>
                                    <w:rFonts w:ascii="Cambria Math" w:hAnsi="Cambria Math"/>
                                  </w:rPr>
                                </m:ctrlPr>
                              </m:sSubPr>
                              <m:e>
                                <m:r>
                                  <w:rPr>
                                    <w:rFonts w:ascii="Cambria Math" w:hAnsi="Cambria Math"/>
                                  </w:rPr>
                                  <m:t>A</m:t>
                                </m:r>
                              </m:e>
                              <m:sub>
                                <m:r>
                                  <w:rPr>
                                    <w:rFonts w:ascii="Cambria Math" w:hAnsi="Cambria Math"/>
                                  </w:rPr>
                                  <m:t>il</m:t>
                                </m:r>
                              </m:sub>
                            </m:sSub>
                          </m:e>
                        </m:nary>
                        <m:sSub>
                          <m:sSubPr>
                            <m:ctrlPr>
                              <w:rPr>
                                <w:rFonts w:ascii="Cambria Math" w:hAnsi="Cambria Math"/>
                              </w:rPr>
                            </m:ctrlPr>
                          </m:sSubPr>
                          <m:e>
                            <m:r>
                              <w:rPr>
                                <w:rFonts w:ascii="Cambria Math" w:hAnsi="Cambria Math"/>
                              </w:rPr>
                              <m:t>B</m:t>
                            </m:r>
                          </m:e>
                          <m:sub>
                            <m:r>
                              <w:rPr>
                                <w:rFonts w:ascii="Cambria Math" w:hAnsi="Cambria Math"/>
                              </w:rPr>
                              <m:t>lk</m:t>
                            </m:r>
                          </m:sub>
                        </m:sSub>
                        <m:sSub>
                          <m:sSubPr>
                            <m:ctrlPr>
                              <w:rPr>
                                <w:rFonts w:ascii="Cambria Math" w:hAnsi="Cambria Math"/>
                              </w:rPr>
                            </m:ctrlPr>
                          </m:sSubPr>
                          <m:e>
                            <m:r>
                              <w:rPr>
                                <w:rFonts w:ascii="Cambria Math" w:hAnsi="Cambria Math"/>
                              </w:rPr>
                              <m:t>C</m:t>
                            </m:r>
                          </m:e>
                          <m:sub>
                            <m:r>
                              <w:rPr>
                                <w:rFonts w:ascii="Cambria Math" w:hAnsi="Cambria Math"/>
                              </w:rPr>
                              <m:t>kj</m:t>
                            </m:r>
                          </m:sub>
                        </m:sSub>
                      </m:e>
                    </m:d>
                  </m:e>
                </m:nary>
              </m:e>
            </m:mr>
            <m:mr>
              <m:e/>
              <m:e>
                <m:r>
                  <w:rPr>
                    <w:rFonts w:ascii="Cambria Math" w:hAnsi="Cambria Math"/>
                  </w:rPr>
                  <m:t>=</m:t>
                </m:r>
                <m:nary>
                  <m:naryPr>
                    <m:chr m:val="∑"/>
                    <m:limLoc m:val="undOvr"/>
                    <m:ctrlPr>
                      <w:rPr>
                        <w:rFonts w:ascii="Cambria Math" w:hAnsi="Cambria Math"/>
                      </w:rPr>
                    </m:ctrlPr>
                  </m:naryPr>
                  <m:sub>
                    <m:r>
                      <w:rPr>
                        <w:rFonts w:ascii="Cambria Math" w:hAnsi="Cambria Math"/>
                      </w:rPr>
                      <m:t>l=1</m:t>
                    </m:r>
                  </m:sub>
                  <m:sup>
                    <m:r>
                      <w:rPr>
                        <w:rFonts w:ascii="Cambria Math" w:hAnsi="Cambria Math"/>
                      </w:rPr>
                      <m:t>n</m:t>
                    </m:r>
                  </m:sup>
                  <m:e>
                    <m:sSub>
                      <m:sSubPr>
                        <m:ctrlPr>
                          <w:rPr>
                            <w:rFonts w:ascii="Cambria Math" w:hAnsi="Cambria Math"/>
                          </w:rPr>
                        </m:ctrlPr>
                      </m:sSubPr>
                      <m:e>
                        <m:r>
                          <w:rPr>
                            <w:rFonts w:ascii="Cambria Math" w:hAnsi="Cambria Math"/>
                          </w:rPr>
                          <m:t>A</m:t>
                        </m:r>
                      </m:e>
                      <m:sub>
                        <m:r>
                          <w:rPr>
                            <w:rFonts w:ascii="Cambria Math" w:hAnsi="Cambria Math"/>
                          </w:rPr>
                          <m:t>il</m:t>
                        </m:r>
                      </m:sub>
                    </m:sSub>
                  </m:e>
                </m:nary>
                <m:d>
                  <m:dPr>
                    <m:ctrlPr>
                      <w:rPr>
                        <w:rFonts w:ascii="Cambria Math" w:hAnsi="Cambria Math"/>
                      </w:rPr>
                    </m:ctrlPr>
                  </m:dPr>
                  <m:e>
                    <m:nary>
                      <m:naryPr>
                        <m:chr m:val="∑"/>
                        <m:limLoc m:val="undOvr"/>
                        <m:ctrlPr>
                          <w:rPr>
                            <w:rFonts w:ascii="Cambria Math" w:hAnsi="Cambria Math"/>
                          </w:rPr>
                        </m:ctrlPr>
                      </m:naryPr>
                      <m:sub>
                        <m:r>
                          <w:rPr>
                            <w:rFonts w:ascii="Cambria Math" w:hAnsi="Cambria Math"/>
                          </w:rPr>
                          <m:t>k=1</m:t>
                        </m:r>
                      </m:sub>
                      <m:sup>
                        <m:r>
                          <w:rPr>
                            <w:rFonts w:ascii="Cambria Math" w:hAnsi="Cambria Math"/>
                          </w:rPr>
                          <m:t>p</m:t>
                        </m:r>
                      </m:sup>
                      <m:e>
                        <m:sSub>
                          <m:sSubPr>
                            <m:ctrlPr>
                              <w:rPr>
                                <w:rFonts w:ascii="Cambria Math" w:hAnsi="Cambria Math"/>
                              </w:rPr>
                            </m:ctrlPr>
                          </m:sSubPr>
                          <m:e>
                            <m:r>
                              <w:rPr>
                                <w:rFonts w:ascii="Cambria Math" w:hAnsi="Cambria Math"/>
                              </w:rPr>
                              <m:t>B</m:t>
                            </m:r>
                          </m:e>
                          <m:sub>
                            <m:r>
                              <w:rPr>
                                <w:rFonts w:ascii="Cambria Math" w:hAnsi="Cambria Math"/>
                              </w:rPr>
                              <m:t>lk</m:t>
                            </m:r>
                          </m:sub>
                        </m:sSub>
                      </m:e>
                    </m:nary>
                    <m:sSub>
                      <m:sSubPr>
                        <m:ctrlPr>
                          <w:rPr>
                            <w:rFonts w:ascii="Cambria Math" w:hAnsi="Cambria Math"/>
                          </w:rPr>
                        </m:ctrlPr>
                      </m:sSubPr>
                      <m:e>
                        <m:r>
                          <w:rPr>
                            <w:rFonts w:ascii="Cambria Math" w:hAnsi="Cambria Math"/>
                          </w:rPr>
                          <m:t>C</m:t>
                        </m:r>
                      </m:e>
                      <m:sub>
                        <m:r>
                          <w:rPr>
                            <w:rFonts w:ascii="Cambria Math" w:hAnsi="Cambria Math"/>
                          </w:rPr>
                          <m:t>kj</m:t>
                        </m:r>
                      </m:sub>
                    </m:sSub>
                  </m:e>
                </m:d>
                <m:r>
                  <w:rPr>
                    <w:rFonts w:ascii="Cambria Math" w:hAnsi="Cambria Math"/>
                  </w:rPr>
                  <m:t>=</m:t>
                </m:r>
                <m:nary>
                  <m:naryPr>
                    <m:chr m:val="∑"/>
                    <m:limLoc m:val="undOvr"/>
                    <m:ctrlPr>
                      <w:rPr>
                        <w:rFonts w:ascii="Cambria Math" w:hAnsi="Cambria Math"/>
                      </w:rPr>
                    </m:ctrlPr>
                  </m:naryPr>
                  <m:sub>
                    <m:r>
                      <w:rPr>
                        <w:rFonts w:ascii="Cambria Math" w:hAnsi="Cambria Math"/>
                      </w:rPr>
                      <m:t>l=1</m:t>
                    </m:r>
                  </m:sub>
                  <m:sup>
                    <m:r>
                      <w:rPr>
                        <w:rFonts w:ascii="Cambria Math" w:hAnsi="Cambria Math"/>
                      </w:rPr>
                      <m:t>n</m:t>
                    </m:r>
                  </m:sup>
                  <m:e>
                    <m:sSub>
                      <m:sSubPr>
                        <m:ctrlPr>
                          <w:rPr>
                            <w:rFonts w:ascii="Cambria Math" w:hAnsi="Cambria Math"/>
                          </w:rPr>
                        </m:ctrlPr>
                      </m:sSubPr>
                      <m:e>
                        <m:r>
                          <w:rPr>
                            <w:rFonts w:ascii="Cambria Math" w:hAnsi="Cambria Math"/>
                          </w:rPr>
                          <m:t>A</m:t>
                        </m:r>
                      </m:e>
                      <m:sub>
                        <m:r>
                          <w:rPr>
                            <w:rFonts w:ascii="Cambria Math" w:hAnsi="Cambria Math"/>
                          </w:rPr>
                          <m:t>il</m:t>
                        </m:r>
                      </m:sub>
                    </m:sSub>
                  </m:e>
                </m:nary>
                <m:r>
                  <w:rPr>
                    <w:rFonts w:ascii="Cambria Math" w:hAnsi="Cambria Math"/>
                  </w:rPr>
                  <m:t>(BC</m:t>
                </m:r>
                <m:sSub>
                  <m:sSubPr>
                    <m:ctrlPr>
                      <w:rPr>
                        <w:rFonts w:ascii="Cambria Math" w:hAnsi="Cambria Math"/>
                      </w:rPr>
                    </m:ctrlPr>
                  </m:sSubPr>
                  <m:e>
                    <m:r>
                      <w:rPr>
                        <w:rFonts w:ascii="Cambria Math" w:hAnsi="Cambria Math"/>
                      </w:rPr>
                      <m:t>)</m:t>
                    </m:r>
                  </m:e>
                  <m:sub>
                    <m:r>
                      <w:rPr>
                        <w:rFonts w:ascii="Cambria Math" w:hAnsi="Cambria Math"/>
                      </w:rPr>
                      <m:t>lj</m:t>
                    </m:r>
                  </m:sub>
                </m:sSub>
                <m:r>
                  <w:rPr>
                    <w:rFonts w:ascii="Cambria Math" w:hAnsi="Cambria Math"/>
                  </w:rPr>
                  <m:t>=(A(BC)</m:t>
                </m:r>
                <m:sSub>
                  <m:sSubPr>
                    <m:ctrlPr>
                      <w:rPr>
                        <w:rFonts w:ascii="Cambria Math" w:hAnsi="Cambria Math"/>
                      </w:rPr>
                    </m:ctrlPr>
                  </m:sSubPr>
                  <m:e>
                    <m:r>
                      <w:rPr>
                        <w:rFonts w:ascii="Cambria Math" w:hAnsi="Cambria Math"/>
                      </w:rPr>
                      <m:t>)</m:t>
                    </m:r>
                  </m:e>
                  <m:sub>
                    <m:r>
                      <w:rPr>
                        <w:rFonts w:ascii="Cambria Math" w:hAnsi="Cambria Math"/>
                      </w:rPr>
                      <m:t>ij</m:t>
                    </m:r>
                  </m:sub>
                </m:sSub>
              </m:e>
            </m:mr>
          </m:m>
        </m:oMath>
      </m:oMathPara>
    </w:p>
    <w:p w14:paraId="29480C9D" w14:textId="77777777" w:rsidR="00B94259" w:rsidRDefault="00B94259">
      <w:pPr>
        <w:pStyle w:val="3"/>
      </w:pPr>
      <w:bookmarkStart w:id="824" w:name="header-n98"/>
      <w:bookmarkStart w:id="825" w:name="_Toc38636920"/>
      <w:r>
        <w:lastRenderedPageBreak/>
        <w:t xml:space="preserve">3 </w:t>
      </w:r>
      <w:r>
        <w:t>运算和属性</w:t>
      </w:r>
      <w:bookmarkEnd w:id="824"/>
      <w:bookmarkEnd w:id="825"/>
    </w:p>
    <w:p w14:paraId="4C18BE13" w14:textId="77777777" w:rsidR="00B94259" w:rsidRDefault="00B94259" w:rsidP="004D4756">
      <w:pPr>
        <w:pStyle w:val="af"/>
      </w:pPr>
      <w:r>
        <w:t>在本节中，我们介绍矩阵和向量的几种运算和属性。</w:t>
      </w:r>
      <w:r>
        <w:t xml:space="preserve"> </w:t>
      </w:r>
      <w:r>
        <w:t>希望能够为您复习大量此类内容，这些笔记可以作为这些主题的参考。</w:t>
      </w:r>
    </w:p>
    <w:p w14:paraId="6C40ACFA" w14:textId="77777777" w:rsidR="00B94259" w:rsidRDefault="00B94259">
      <w:pPr>
        <w:pStyle w:val="4"/>
      </w:pPr>
      <w:bookmarkStart w:id="826" w:name="header-n100"/>
      <w:r>
        <w:t xml:space="preserve">3.1 </w:t>
      </w:r>
      <w:r>
        <w:t>单位矩阵和对角矩阵</w:t>
      </w:r>
      <w:bookmarkEnd w:id="826"/>
    </w:p>
    <w:p w14:paraId="0838D701" w14:textId="77777777" w:rsidR="00B94259" w:rsidRDefault="00B94259" w:rsidP="004D4756">
      <w:pPr>
        <w:pStyle w:val="af"/>
        <w:ind w:firstLine="422"/>
      </w:pPr>
      <w:r>
        <w:rPr>
          <w:b/>
        </w:rPr>
        <w:t>单位矩阵</w:t>
      </w:r>
      <w:r>
        <w:t>,</w:t>
      </w:r>
      <m:oMath>
        <m:r>
          <w:rPr>
            <w:rFonts w:ascii="Cambria Math" w:hAnsi="Cambria Math"/>
          </w:rPr>
          <m:t>I∈</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n×n</m:t>
            </m:r>
          </m:sup>
        </m:sSup>
      </m:oMath>
      <w:r>
        <w:t>，它是一个方阵，对角线的元素是</w:t>
      </w:r>
      <w:r>
        <w:t>1</w:t>
      </w:r>
      <w:r>
        <w:t>，其余元素都是</w:t>
      </w:r>
      <w:r>
        <w:t>0</w:t>
      </w:r>
      <w:r>
        <w:t>：</w:t>
      </w:r>
    </w:p>
    <w:p w14:paraId="079CEF4C" w14:textId="77777777" w:rsidR="00B94259" w:rsidRDefault="00000000" w:rsidP="004D4756">
      <w:pPr>
        <w:pStyle w:val="af"/>
      </w:pPr>
      <m:oMathPara>
        <m:oMathParaPr>
          <m:jc m:val="center"/>
        </m:oMathParaPr>
        <m:oMath>
          <m:sSub>
            <m:sSubPr>
              <m:ctrlPr>
                <w:rPr>
                  <w:rFonts w:ascii="Cambria Math" w:hAnsi="Cambria Math"/>
                </w:rPr>
              </m:ctrlPr>
            </m:sSubPr>
            <m:e>
              <m:r>
                <w:rPr>
                  <w:rFonts w:ascii="Cambria Math" w:hAnsi="Cambria Math"/>
                </w:rPr>
                <m:t>I</m:t>
              </m:r>
            </m:e>
            <m:sub>
              <m:r>
                <w:rPr>
                  <w:rFonts w:ascii="Cambria Math" w:hAnsi="Cambria Math"/>
                </w:rPr>
                <m:t>ij</m:t>
              </m:r>
            </m:sub>
          </m:sSub>
          <m:r>
            <w:rPr>
              <w:rFonts w:ascii="Cambria Math" w:hAnsi="Cambria Math"/>
            </w:rPr>
            <m:t>=</m:t>
          </m:r>
          <m:d>
            <m:dPr>
              <m:begChr m:val="{"/>
              <m:endChr m:val=""/>
              <m:ctrlPr>
                <w:rPr>
                  <w:rFonts w:ascii="Cambria Math" w:hAnsi="Cambria Math"/>
                </w:rPr>
              </m:ctrlPr>
            </m:dPr>
            <m:e>
              <m:m>
                <m:mPr>
                  <m:plcHide m:val="1"/>
                  <m:mcs>
                    <m:mc>
                      <m:mcPr>
                        <m:count m:val="2"/>
                        <m:mcJc m:val="left"/>
                      </m:mcPr>
                    </m:mc>
                  </m:mcs>
                  <m:ctrlPr>
                    <w:rPr>
                      <w:rFonts w:ascii="Cambria Math" w:hAnsi="Cambria Math"/>
                    </w:rPr>
                  </m:ctrlPr>
                </m:mPr>
                <m:mr>
                  <m:e>
                    <m:r>
                      <w:rPr>
                        <w:rFonts w:ascii="Cambria Math" w:hAnsi="Cambria Math"/>
                      </w:rPr>
                      <m:t>1</m:t>
                    </m:r>
                  </m:e>
                  <m:e>
                    <m:r>
                      <w:rPr>
                        <w:rFonts w:ascii="Cambria Math" w:hAnsi="Cambria Math"/>
                      </w:rPr>
                      <m:t>i=j</m:t>
                    </m:r>
                  </m:e>
                </m:mr>
                <m:mr>
                  <m:e>
                    <m:r>
                      <w:rPr>
                        <w:rFonts w:ascii="Cambria Math" w:hAnsi="Cambria Math"/>
                      </w:rPr>
                      <m:t>0</m:t>
                    </m:r>
                  </m:e>
                  <m:e>
                    <m:r>
                      <w:rPr>
                        <w:rFonts w:ascii="Cambria Math" w:hAnsi="Cambria Math"/>
                      </w:rPr>
                      <m:t>i≠j</m:t>
                    </m:r>
                  </m:e>
                </m:mr>
              </m:m>
            </m:e>
          </m:d>
        </m:oMath>
      </m:oMathPara>
    </w:p>
    <w:p w14:paraId="2A94F759" w14:textId="77777777" w:rsidR="00B94259" w:rsidRDefault="00B94259" w:rsidP="004D4756">
      <w:pPr>
        <w:pStyle w:val="af"/>
      </w:pPr>
      <w:r>
        <w:t>对于所有</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m×n</m:t>
            </m:r>
          </m:sup>
        </m:sSup>
      </m:oMath>
      <w:r>
        <w:t>，有：</w:t>
      </w:r>
    </w:p>
    <w:p w14:paraId="2FE1E8C6" w14:textId="77777777" w:rsidR="00B94259" w:rsidRDefault="00B94259" w:rsidP="004D4756">
      <w:pPr>
        <w:pStyle w:val="af"/>
      </w:pPr>
      <m:oMathPara>
        <m:oMathParaPr>
          <m:jc m:val="center"/>
        </m:oMathParaPr>
        <m:oMath>
          <m:r>
            <w:rPr>
              <w:rFonts w:ascii="Cambria Math" w:hAnsi="Cambria Math"/>
            </w:rPr>
            <m:t>AI=A=IA</m:t>
          </m:r>
        </m:oMath>
      </m:oMathPara>
    </w:p>
    <w:p w14:paraId="08ABCCCC" w14:textId="77777777" w:rsidR="00B94259" w:rsidRDefault="00B94259" w:rsidP="004D4756">
      <w:pPr>
        <w:pStyle w:val="af"/>
      </w:pPr>
      <w:r>
        <w:t>注意，在某种意义上，单位矩阵的表示法是不明确的，因为它没有指定</w:t>
      </w:r>
      <m:oMath>
        <m:r>
          <w:rPr>
            <w:rFonts w:ascii="Cambria Math" w:hAnsi="Cambria Math"/>
          </w:rPr>
          <m:t>I</m:t>
        </m:r>
      </m:oMath>
      <w:r>
        <w:t>的维数。通常，</w:t>
      </w:r>
      <m:oMath>
        <m:r>
          <w:rPr>
            <w:rFonts w:ascii="Cambria Math" w:hAnsi="Cambria Math"/>
          </w:rPr>
          <m:t>I</m:t>
        </m:r>
      </m:oMath>
      <w:r>
        <w:t>的维数是从上下文推断出来的，以便使矩阵乘法成为可能。</w:t>
      </w:r>
      <w:r>
        <w:t xml:space="preserve"> </w:t>
      </w:r>
      <w:r>
        <w:t>例如，在上面的等式中，</w:t>
      </w:r>
      <m:oMath>
        <m:r>
          <w:rPr>
            <w:rFonts w:ascii="Cambria Math" w:hAnsi="Cambria Math"/>
          </w:rPr>
          <m:t>AI=A</m:t>
        </m:r>
      </m:oMath>
      <w:r>
        <w:t>中的</w:t>
      </w:r>
      <w:r>
        <w:t>I</w:t>
      </w:r>
      <w:r>
        <w:t>是</w:t>
      </w:r>
      <m:oMath>
        <m:r>
          <w:rPr>
            <w:rFonts w:ascii="Cambria Math" w:hAnsi="Cambria Math"/>
          </w:rPr>
          <m:t>n×n</m:t>
        </m:r>
      </m:oMath>
      <w:r>
        <w:t>矩阵，而</w:t>
      </w:r>
      <m:oMath>
        <m:r>
          <w:rPr>
            <w:rFonts w:ascii="Cambria Math" w:hAnsi="Cambria Math"/>
          </w:rPr>
          <m:t>A=IA</m:t>
        </m:r>
      </m:oMath>
      <w:r>
        <w:t>中的</w:t>
      </w:r>
      <m:oMath>
        <m:r>
          <w:rPr>
            <w:rFonts w:ascii="Cambria Math" w:hAnsi="Cambria Math"/>
          </w:rPr>
          <m:t>I</m:t>
        </m:r>
      </m:oMath>
      <w:r>
        <w:t>是</w:t>
      </w:r>
      <m:oMath>
        <m:r>
          <w:rPr>
            <w:rFonts w:ascii="Cambria Math" w:hAnsi="Cambria Math"/>
          </w:rPr>
          <m:t>m×m</m:t>
        </m:r>
      </m:oMath>
      <w:r>
        <w:t>矩阵。</w:t>
      </w:r>
    </w:p>
    <w:p w14:paraId="41DC71EB" w14:textId="77777777" w:rsidR="00B94259" w:rsidRDefault="00B94259" w:rsidP="004D4756">
      <w:pPr>
        <w:pStyle w:val="af"/>
      </w:pPr>
      <w:r>
        <w:t>对角矩阵是一种这样的矩阵：对角线之外的元素全为</w:t>
      </w:r>
      <w:r>
        <w:t>0</w:t>
      </w:r>
      <w:r>
        <w:t>。对角阵通常表示为：</w:t>
      </w:r>
      <m:oMath>
        <m:r>
          <w:rPr>
            <w:rFonts w:ascii="Cambria Math" w:hAnsi="Cambria Math"/>
          </w:rPr>
          <m:t>D=diag(</m:t>
        </m:r>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n</m:t>
            </m:r>
          </m:sub>
        </m:sSub>
        <m:r>
          <w:rPr>
            <w:rFonts w:ascii="Cambria Math" w:hAnsi="Cambria Math"/>
          </w:rPr>
          <m:t>)</m:t>
        </m:r>
      </m:oMath>
      <w:r>
        <w:t>，其中：</w:t>
      </w:r>
    </w:p>
    <w:p w14:paraId="410B2CF9" w14:textId="77777777" w:rsidR="00B94259" w:rsidRDefault="00000000" w:rsidP="004D4756">
      <w:pPr>
        <w:pStyle w:val="af"/>
      </w:pPr>
      <m:oMathPara>
        <m:oMathParaPr>
          <m:jc m:val="center"/>
        </m:oMathParaPr>
        <m:oMath>
          <m:sSub>
            <m:sSubPr>
              <m:ctrlPr>
                <w:rPr>
                  <w:rFonts w:ascii="Cambria Math" w:hAnsi="Cambria Math"/>
                </w:rPr>
              </m:ctrlPr>
            </m:sSubPr>
            <m:e>
              <m:r>
                <w:rPr>
                  <w:rFonts w:ascii="Cambria Math" w:hAnsi="Cambria Math"/>
                </w:rPr>
                <m:t>D</m:t>
              </m:r>
            </m:e>
            <m:sub>
              <m:r>
                <w:rPr>
                  <w:rFonts w:ascii="Cambria Math" w:hAnsi="Cambria Math"/>
                </w:rPr>
                <m:t>ij</m:t>
              </m:r>
            </m:sub>
          </m:sSub>
          <m:r>
            <w:rPr>
              <w:rFonts w:ascii="Cambria Math" w:hAnsi="Cambria Math"/>
            </w:rPr>
            <m:t>=</m:t>
          </m:r>
          <m:d>
            <m:dPr>
              <m:begChr m:val="{"/>
              <m:endChr m:val=""/>
              <m:ctrlPr>
                <w:rPr>
                  <w:rFonts w:ascii="Cambria Math" w:hAnsi="Cambria Math"/>
                </w:rPr>
              </m:ctrlPr>
            </m:dPr>
            <m:e>
              <m:m>
                <m:mPr>
                  <m:plcHide m:val="1"/>
                  <m:mcs>
                    <m:mc>
                      <m:mcPr>
                        <m:count m:val="2"/>
                        <m:mcJc m:val="left"/>
                      </m:mcPr>
                    </m:mc>
                  </m:mcs>
                  <m:ctrlPr>
                    <w:rPr>
                      <w:rFonts w:ascii="Cambria Math" w:hAnsi="Cambria Math"/>
                    </w:rPr>
                  </m:ctrlPr>
                </m:mPr>
                <m:mr>
                  <m:e>
                    <m:sSub>
                      <m:sSubPr>
                        <m:ctrlPr>
                          <w:rPr>
                            <w:rFonts w:ascii="Cambria Math" w:hAnsi="Cambria Math"/>
                          </w:rPr>
                        </m:ctrlPr>
                      </m:sSubPr>
                      <m:e>
                        <m:r>
                          <w:rPr>
                            <w:rFonts w:ascii="Cambria Math" w:hAnsi="Cambria Math"/>
                          </w:rPr>
                          <m:t>d</m:t>
                        </m:r>
                      </m:e>
                      <m:sub>
                        <m:r>
                          <w:rPr>
                            <w:rFonts w:ascii="Cambria Math" w:hAnsi="Cambria Math"/>
                          </w:rPr>
                          <m:t>i</m:t>
                        </m:r>
                      </m:sub>
                    </m:sSub>
                  </m:e>
                  <m:e>
                    <m:r>
                      <w:rPr>
                        <w:rFonts w:ascii="Cambria Math" w:hAnsi="Cambria Math"/>
                      </w:rPr>
                      <m:t>i=j</m:t>
                    </m:r>
                  </m:e>
                </m:mr>
                <m:mr>
                  <m:e>
                    <m:r>
                      <w:rPr>
                        <w:rFonts w:ascii="Cambria Math" w:hAnsi="Cambria Math"/>
                      </w:rPr>
                      <m:t>0</m:t>
                    </m:r>
                  </m:e>
                  <m:e>
                    <m:r>
                      <w:rPr>
                        <w:rFonts w:ascii="Cambria Math" w:hAnsi="Cambria Math"/>
                      </w:rPr>
                      <m:t>i≠j</m:t>
                    </m:r>
                  </m:e>
                </m:mr>
              </m:m>
            </m:e>
          </m:d>
        </m:oMath>
      </m:oMathPara>
    </w:p>
    <w:p w14:paraId="64C915CF" w14:textId="77777777" w:rsidR="00B94259" w:rsidRDefault="00B94259" w:rsidP="004D4756">
      <w:pPr>
        <w:pStyle w:val="af"/>
      </w:pPr>
      <w:r>
        <w:t>很明显：单位矩阵</w:t>
      </w:r>
      <m:oMath>
        <m:r>
          <w:rPr>
            <w:rFonts w:ascii="Cambria Math" w:hAnsi="Cambria Math"/>
          </w:rPr>
          <m:t>I=diag(1,1,...,1)</m:t>
        </m:r>
      </m:oMath>
      <w:r>
        <w:t>。</w:t>
      </w:r>
    </w:p>
    <w:p w14:paraId="11569FBC" w14:textId="77777777" w:rsidR="00B94259" w:rsidRDefault="00B94259">
      <w:pPr>
        <w:pStyle w:val="4"/>
      </w:pPr>
      <w:bookmarkStart w:id="827" w:name="header-n109"/>
      <w:r>
        <w:t xml:space="preserve">3.2 </w:t>
      </w:r>
      <w:r>
        <w:t>转置</w:t>
      </w:r>
      <w:bookmarkEnd w:id="827"/>
    </w:p>
    <w:p w14:paraId="433ABA9A" w14:textId="77777777" w:rsidR="00B94259" w:rsidRDefault="00B94259" w:rsidP="004D4756">
      <w:pPr>
        <w:pStyle w:val="af"/>
      </w:pPr>
      <w:r>
        <w:t>矩阵的转置是指翻转矩阵的行和列。</w:t>
      </w:r>
    </w:p>
    <w:p w14:paraId="3F156E7A" w14:textId="77777777" w:rsidR="00B94259" w:rsidRDefault="00B94259" w:rsidP="004D4756">
      <w:pPr>
        <w:pStyle w:val="af"/>
      </w:pPr>
      <w:r>
        <w:t>给定一个矩阵：</w:t>
      </w:r>
    </w:p>
    <w:p w14:paraId="343C1191" w14:textId="77777777" w:rsidR="00B94259" w:rsidRDefault="00B94259" w:rsidP="004D4756">
      <w:pPr>
        <w:pStyle w:val="af"/>
      </w:pP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m×n</m:t>
            </m:r>
          </m:sup>
        </m:sSup>
      </m:oMath>
      <w:r>
        <w:t xml:space="preserve">, </w:t>
      </w:r>
      <w:r>
        <w:t>它的转置为</w:t>
      </w:r>
      <m:oMath>
        <m:r>
          <w:rPr>
            <w:rFonts w:ascii="Cambria Math" w:hAnsi="Cambria Math"/>
          </w:rPr>
          <m:t>n×m</m:t>
        </m:r>
      </m:oMath>
      <w:r>
        <w:t>的矩阵</w:t>
      </w:r>
      <m:oMath>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m:t>
            </m:r>
          </m:sup>
        </m:sSup>
      </m:oMath>
      <w:r>
        <w:t xml:space="preserve"> </w:t>
      </w:r>
      <w:r>
        <w:t>，其中的元素为：</w:t>
      </w:r>
    </w:p>
    <w:p w14:paraId="7F7AB9F2" w14:textId="77777777" w:rsidR="00B94259" w:rsidRDefault="00B94259" w:rsidP="004D4756">
      <w:pPr>
        <w:pStyle w:val="af"/>
      </w:pPr>
      <m:oMathPara>
        <m:oMathParaPr>
          <m:jc m:val="center"/>
        </m:oMathParaPr>
        <m:oMath>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T</m:t>
              </m:r>
            </m:sup>
          </m:sSup>
          <m:sSub>
            <m:sSubPr>
              <m:ctrlPr>
                <w:rPr>
                  <w:rFonts w:ascii="Cambria Math" w:hAnsi="Cambria Math"/>
                </w:rPr>
              </m:ctrlPr>
            </m:sSubPr>
            <m:e>
              <m:r>
                <w:rPr>
                  <w:rFonts w:ascii="Cambria Math" w:hAnsi="Cambria Math"/>
                </w:rPr>
                <m:t>)</m:t>
              </m:r>
            </m:e>
            <m:sub>
              <m:r>
                <w:rPr>
                  <w:rFonts w:ascii="Cambria Math" w:hAnsi="Cambria Math"/>
                </w:rPr>
                <m:t>ij</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ji</m:t>
              </m:r>
            </m:sub>
          </m:sSub>
        </m:oMath>
      </m:oMathPara>
    </w:p>
    <w:p w14:paraId="223C63B0" w14:textId="77777777" w:rsidR="00B94259" w:rsidRDefault="00B94259" w:rsidP="004D4756">
      <w:pPr>
        <w:pStyle w:val="af"/>
      </w:pPr>
      <w:r>
        <w:t>事实上，我们在描述行向量时已经使用了转置，因为列向量的转置自然是行向量。</w:t>
      </w:r>
    </w:p>
    <w:p w14:paraId="01C92AA3" w14:textId="77777777" w:rsidR="00B94259" w:rsidRDefault="00B94259" w:rsidP="004D4756">
      <w:pPr>
        <w:pStyle w:val="af"/>
      </w:pPr>
      <w:r>
        <w:t>转置的以下属性很容易验证：</w:t>
      </w:r>
    </w:p>
    <w:p w14:paraId="1D755E92" w14:textId="77777777" w:rsidR="00B94259" w:rsidRDefault="00B94259" w:rsidP="00B94259">
      <w:pPr>
        <w:widowControl/>
        <w:numPr>
          <w:ilvl w:val="0"/>
          <w:numId w:val="25"/>
        </w:numPr>
        <w:spacing w:after="200"/>
        <w:jc w:val="left"/>
      </w:pPr>
      <m:oMath>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T</m:t>
            </m:r>
          </m:sup>
        </m:sSup>
        <m:sSup>
          <m:sSupPr>
            <m:ctrlPr>
              <w:rPr>
                <w:rFonts w:ascii="Cambria Math" w:hAnsi="Cambria Math"/>
              </w:rPr>
            </m:ctrlPr>
          </m:sSupPr>
          <m:e>
            <m:r>
              <w:rPr>
                <w:rFonts w:ascii="Cambria Math" w:hAnsi="Cambria Math"/>
              </w:rPr>
              <m:t>)</m:t>
            </m:r>
          </m:e>
          <m:sup>
            <m:r>
              <w:rPr>
                <w:rFonts w:ascii="Cambria Math" w:hAnsi="Cambria Math"/>
              </w:rPr>
              <m:t>T</m:t>
            </m:r>
          </m:sup>
        </m:sSup>
        <m:r>
          <w:rPr>
            <w:rFonts w:ascii="Cambria Math" w:hAnsi="Cambria Math"/>
          </w:rPr>
          <m:t>=A</m:t>
        </m:r>
      </m:oMath>
    </w:p>
    <w:p w14:paraId="3AB9D917" w14:textId="77777777" w:rsidR="00B94259" w:rsidRDefault="00B94259" w:rsidP="00B94259">
      <w:pPr>
        <w:widowControl/>
        <w:numPr>
          <w:ilvl w:val="0"/>
          <w:numId w:val="25"/>
        </w:numPr>
        <w:spacing w:after="200"/>
        <w:jc w:val="left"/>
      </w:pPr>
      <m:oMath>
        <m:r>
          <w:rPr>
            <w:rFonts w:ascii="Cambria Math" w:hAnsi="Cambria Math"/>
          </w:rPr>
          <m:t>(AB</m:t>
        </m:r>
        <m:sSup>
          <m:sSupPr>
            <m:ctrlPr>
              <w:rPr>
                <w:rFonts w:ascii="Cambria Math" w:hAnsi="Cambria Math"/>
              </w:rPr>
            </m:ctrlPr>
          </m:sSupPr>
          <m:e>
            <m:r>
              <w:rPr>
                <w:rFonts w:ascii="Cambria Math" w:hAnsi="Cambria Math"/>
              </w:rPr>
              <m:t>)</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T</m:t>
            </m:r>
          </m:sup>
        </m:sSup>
        <m:sSup>
          <m:sSupPr>
            <m:ctrlPr>
              <w:rPr>
                <w:rFonts w:ascii="Cambria Math" w:hAnsi="Cambria Math"/>
              </w:rPr>
            </m:ctrlPr>
          </m:sSupPr>
          <m:e>
            <m:r>
              <w:rPr>
                <w:rFonts w:ascii="Cambria Math" w:hAnsi="Cambria Math"/>
              </w:rPr>
              <m:t>A</m:t>
            </m:r>
          </m:e>
          <m:sup>
            <m:r>
              <w:rPr>
                <w:rFonts w:ascii="Cambria Math" w:hAnsi="Cambria Math"/>
              </w:rPr>
              <m:t>T</m:t>
            </m:r>
          </m:sup>
        </m:sSup>
      </m:oMath>
    </w:p>
    <w:p w14:paraId="06CA0DDE" w14:textId="77777777" w:rsidR="00B94259" w:rsidRDefault="00B94259" w:rsidP="00B94259">
      <w:pPr>
        <w:widowControl/>
        <w:numPr>
          <w:ilvl w:val="0"/>
          <w:numId w:val="25"/>
        </w:numPr>
        <w:spacing w:after="200"/>
        <w:jc w:val="left"/>
      </w:pPr>
      <m:oMath>
        <m:r>
          <w:rPr>
            <w:rFonts w:ascii="Cambria Math" w:hAnsi="Cambria Math"/>
          </w:rPr>
          <m:t>(A+B</m:t>
        </m:r>
        <m:sSup>
          <m:sSupPr>
            <m:ctrlPr>
              <w:rPr>
                <w:rFonts w:ascii="Cambria Math" w:hAnsi="Cambria Math"/>
              </w:rPr>
            </m:ctrlPr>
          </m:sSupPr>
          <m:e>
            <m:r>
              <w:rPr>
                <w:rFonts w:ascii="Cambria Math" w:hAnsi="Cambria Math"/>
              </w:rPr>
              <m:t>)</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T</m:t>
            </m:r>
          </m:sup>
        </m:sSup>
      </m:oMath>
    </w:p>
    <w:p w14:paraId="1082AE35" w14:textId="77777777" w:rsidR="00B94259" w:rsidRDefault="00B94259">
      <w:pPr>
        <w:pStyle w:val="4"/>
      </w:pPr>
      <w:bookmarkStart w:id="828" w:name="header-n123"/>
      <w:r>
        <w:lastRenderedPageBreak/>
        <w:t xml:space="preserve">3.3 </w:t>
      </w:r>
      <w:r>
        <w:t>对称矩阵</w:t>
      </w:r>
      <w:bookmarkEnd w:id="828"/>
    </w:p>
    <w:p w14:paraId="0061CF58" w14:textId="77777777" w:rsidR="00B94259" w:rsidRDefault="00B94259" w:rsidP="004D4756">
      <w:pPr>
        <w:pStyle w:val="af"/>
      </w:pPr>
      <w:r>
        <w:t>如果</w:t>
      </w:r>
      <m:oMath>
        <m:r>
          <w:rPr>
            <w:rFonts w:ascii="Cambria Math" w:hAnsi="Cambria Math"/>
          </w:rPr>
          <m:t>A=</m:t>
        </m:r>
        <m:sSup>
          <m:sSupPr>
            <m:ctrlPr>
              <w:rPr>
                <w:rFonts w:ascii="Cambria Math" w:hAnsi="Cambria Math"/>
              </w:rPr>
            </m:ctrlPr>
          </m:sSupPr>
          <m:e>
            <m:r>
              <w:rPr>
                <w:rFonts w:ascii="Cambria Math" w:hAnsi="Cambria Math"/>
              </w:rPr>
              <m:t>A</m:t>
            </m:r>
          </m:e>
          <m:sup>
            <m:r>
              <w:rPr>
                <w:rFonts w:ascii="Cambria Math" w:hAnsi="Cambria Math"/>
              </w:rPr>
              <m:t>T</m:t>
            </m:r>
          </m:sup>
        </m:sSup>
      </m:oMath>
      <w:r>
        <w:t>，则矩阵</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n×n</m:t>
            </m:r>
          </m:sup>
        </m:sSup>
      </m:oMath>
      <w:r>
        <w:t>是对称矩阵。</w:t>
      </w:r>
      <w:r>
        <w:t xml:space="preserve"> </w:t>
      </w:r>
      <w:r>
        <w:t>如果</w:t>
      </w:r>
      <m:oMath>
        <m:r>
          <w:rPr>
            <w:rFonts w:ascii="Cambria Math" w:hAnsi="Cambria Math"/>
          </w:rPr>
          <m:t>A=-</m:t>
        </m:r>
        <m:sSup>
          <m:sSupPr>
            <m:ctrlPr>
              <w:rPr>
                <w:rFonts w:ascii="Cambria Math" w:hAnsi="Cambria Math"/>
              </w:rPr>
            </m:ctrlPr>
          </m:sSupPr>
          <m:e>
            <m:r>
              <w:rPr>
                <w:rFonts w:ascii="Cambria Math" w:hAnsi="Cambria Math"/>
              </w:rPr>
              <m:t>A</m:t>
            </m:r>
          </m:e>
          <m:sup>
            <m:r>
              <w:rPr>
                <w:rFonts w:ascii="Cambria Math" w:hAnsi="Cambria Math"/>
              </w:rPr>
              <m:t>T</m:t>
            </m:r>
          </m:sup>
        </m:sSup>
      </m:oMath>
      <w:r>
        <w:t>，它是反对称的。</w:t>
      </w:r>
      <w:r>
        <w:t xml:space="preserve"> </w:t>
      </w:r>
      <w:r>
        <w:t>很容易证明，对于任何矩阵</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n×n</m:t>
            </m:r>
          </m:sup>
        </m:sSup>
      </m:oMath>
      <w:r>
        <w:t>，矩阵</w:t>
      </w:r>
      <m:oMath>
        <m:r>
          <w:rPr>
            <w:rFonts w:ascii="Cambria Math" w:hAnsi="Cambria Math"/>
          </w:rPr>
          <m:t>A+</m:t>
        </m:r>
        <m:sSup>
          <m:sSupPr>
            <m:ctrlPr>
              <w:rPr>
                <w:rFonts w:ascii="Cambria Math" w:hAnsi="Cambria Math"/>
              </w:rPr>
            </m:ctrlPr>
          </m:sSupPr>
          <m:e>
            <m:r>
              <w:rPr>
                <w:rFonts w:ascii="Cambria Math" w:hAnsi="Cambria Math"/>
              </w:rPr>
              <m:t>A</m:t>
            </m:r>
          </m:e>
          <m:sup>
            <m:r>
              <w:rPr>
                <w:rFonts w:ascii="Cambria Math" w:hAnsi="Cambria Math"/>
              </w:rPr>
              <m:t>T</m:t>
            </m:r>
          </m:sup>
        </m:sSup>
      </m:oMath>
      <w:r>
        <w:t>是对称的，矩阵</w:t>
      </w:r>
      <m:oMath>
        <m:r>
          <w:rPr>
            <w:rFonts w:ascii="Cambria Math" w:hAnsi="Cambria Math"/>
          </w:rPr>
          <m:t>A-</m:t>
        </m:r>
        <m:sSup>
          <m:sSupPr>
            <m:ctrlPr>
              <w:rPr>
                <w:rFonts w:ascii="Cambria Math" w:hAnsi="Cambria Math"/>
              </w:rPr>
            </m:ctrlPr>
          </m:sSupPr>
          <m:e>
            <m:r>
              <w:rPr>
                <w:rFonts w:ascii="Cambria Math" w:hAnsi="Cambria Math"/>
              </w:rPr>
              <m:t>A</m:t>
            </m:r>
          </m:e>
          <m:sup>
            <m:r>
              <w:rPr>
                <w:rFonts w:ascii="Cambria Math" w:hAnsi="Cambria Math"/>
              </w:rPr>
              <m:t>T</m:t>
            </m:r>
          </m:sup>
        </m:sSup>
      </m:oMath>
      <w:r>
        <w:t>是反对称的。</w:t>
      </w:r>
      <w:r>
        <w:t xml:space="preserve"> </w:t>
      </w:r>
      <w:r>
        <w:t>由此得出，任何方矩阵</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n×n</m:t>
            </m:r>
          </m:sup>
        </m:sSup>
      </m:oMath>
      <w:r>
        <w:t>可以表示为对称矩阵和反对称矩阵的和，所以：</w:t>
      </w:r>
    </w:p>
    <w:p w14:paraId="435C1D43" w14:textId="77777777" w:rsidR="00B94259" w:rsidRDefault="00B94259" w:rsidP="004D4756">
      <w:pPr>
        <w:pStyle w:val="af"/>
      </w:pPr>
      <m:oMathPara>
        <m:oMathParaPr>
          <m:jc m:val="center"/>
        </m:oMathParaPr>
        <m:oMath>
          <m:r>
            <w:rPr>
              <w:rFonts w:ascii="Cambria Math" w:hAnsi="Cambria Math"/>
            </w:rPr>
            <m:t>A=</m:t>
          </m:r>
          <m:f>
            <m:fPr>
              <m:ctrlPr>
                <w:rPr>
                  <w:rFonts w:ascii="Cambria Math" w:hAnsi="Cambria Math"/>
                </w:rPr>
              </m:ctrlPr>
            </m:fPr>
            <m:num>
              <m:r>
                <w:rPr>
                  <w:rFonts w:ascii="Cambria Math" w:hAnsi="Cambria Math"/>
                </w:rPr>
                <m:t>1</m:t>
              </m:r>
            </m:num>
            <m:den>
              <m:r>
                <w:rPr>
                  <w:rFonts w:ascii="Cambria Math" w:hAnsi="Cambria Math"/>
                </w:rPr>
                <m:t>2</m:t>
              </m:r>
            </m:den>
          </m:f>
          <m:r>
            <w:rPr>
              <w:rFonts w:ascii="Cambria Math" w:hAnsi="Cambria Math"/>
            </w:rPr>
            <m:t>(A+</m:t>
          </m:r>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r>
            <w:rPr>
              <w:rFonts w:ascii="Cambria Math" w:hAnsi="Cambria Math"/>
            </w:rPr>
            <m:t>(A-</m:t>
          </m:r>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m:t>
          </m:r>
        </m:oMath>
      </m:oMathPara>
    </w:p>
    <w:p w14:paraId="3FDB7952" w14:textId="77777777" w:rsidR="00B94259" w:rsidRDefault="00B94259" w:rsidP="004D4756">
      <w:pPr>
        <w:pStyle w:val="af"/>
      </w:pPr>
      <w:r>
        <w:t>上面公式的右边的第一个矩阵是对称矩阵，而第二个矩阵是反对称矩阵。</w:t>
      </w:r>
      <w:r>
        <w:t xml:space="preserve"> </w:t>
      </w:r>
      <w:r>
        <w:t>事实证明，对称矩阵在实践中用到很多，它们有很多很好的属性，我们很快就会看到它们。</w:t>
      </w:r>
      <w:r>
        <w:t xml:space="preserve"> </w:t>
      </w:r>
      <w:r>
        <w:t>通常将大小为</w:t>
      </w:r>
      <m:oMath>
        <m:r>
          <w:rPr>
            <w:rFonts w:ascii="Cambria Math" w:hAnsi="Cambria Math"/>
          </w:rPr>
          <m:t>n</m:t>
        </m:r>
      </m:oMath>
      <w:r>
        <w:t>的所有对称矩阵的集合表示为</w:t>
      </w:r>
      <m:oMath>
        <m:sSup>
          <m:sSupPr>
            <m:ctrlPr>
              <w:rPr>
                <w:rFonts w:ascii="Cambria Math" w:hAnsi="Cambria Math"/>
              </w:rPr>
            </m:ctrlPr>
          </m:sSupPr>
          <m:e>
            <m:r>
              <m:rPr>
                <m:scr m:val="double-struck"/>
                <m:sty m:val="p"/>
              </m:rPr>
              <w:rPr>
                <w:rFonts w:ascii="Cambria Math" w:hAnsi="Cambria Math"/>
              </w:rPr>
              <m:t>S</m:t>
            </m:r>
          </m:e>
          <m:sup>
            <m:r>
              <w:rPr>
                <w:rFonts w:ascii="Cambria Math" w:hAnsi="Cambria Math"/>
              </w:rPr>
              <m:t>n</m:t>
            </m:r>
          </m:sup>
        </m:sSup>
      </m:oMath>
      <w:r>
        <w:t>，因此</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S</m:t>
            </m:r>
          </m:e>
          <m:sup>
            <m:r>
              <w:rPr>
                <w:rFonts w:ascii="Cambria Math" w:hAnsi="Cambria Math"/>
              </w:rPr>
              <m:t>n</m:t>
            </m:r>
          </m:sup>
        </m:sSup>
      </m:oMath>
      <w:r>
        <w:t>意味着</w:t>
      </w:r>
      <m:oMath>
        <m:r>
          <w:rPr>
            <w:rFonts w:ascii="Cambria Math" w:hAnsi="Cambria Math"/>
          </w:rPr>
          <m:t>A</m:t>
        </m:r>
      </m:oMath>
      <w:r>
        <w:t>是对称的</w:t>
      </w:r>
      <m:oMath>
        <m:r>
          <w:rPr>
            <w:rFonts w:ascii="Cambria Math" w:hAnsi="Cambria Math"/>
          </w:rPr>
          <m:t>n×n</m:t>
        </m:r>
      </m:oMath>
      <w:r>
        <w:t>矩阵</w:t>
      </w:r>
      <w:r>
        <w:t>;</w:t>
      </w:r>
    </w:p>
    <w:p w14:paraId="61CA08D1" w14:textId="77777777" w:rsidR="00B94259" w:rsidRDefault="00B94259">
      <w:pPr>
        <w:pStyle w:val="4"/>
      </w:pPr>
      <w:bookmarkStart w:id="829" w:name="header-n127"/>
      <w:r>
        <w:t xml:space="preserve">3.4 </w:t>
      </w:r>
      <w:r>
        <w:t>矩阵的迹</w:t>
      </w:r>
      <w:bookmarkEnd w:id="829"/>
    </w:p>
    <w:p w14:paraId="1EC12573" w14:textId="77777777" w:rsidR="00B94259" w:rsidRDefault="00B94259" w:rsidP="004D4756">
      <w:pPr>
        <w:pStyle w:val="af"/>
      </w:pPr>
      <w:r>
        <w:t>方矩阵</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n×n</m:t>
            </m:r>
          </m:sup>
        </m:sSup>
      </m:oMath>
      <w:r>
        <w:t>的迹，表示为</w:t>
      </w:r>
      <m:oMath>
        <m:r>
          <m:rPr>
            <m:sty m:val="p"/>
          </m:rPr>
          <w:rPr>
            <w:rFonts w:ascii="Cambria Math" w:hAnsi="Cambria Math"/>
          </w:rPr>
          <m:t>tr</m:t>
        </m:r>
        <m:r>
          <w:rPr>
            <w:rFonts w:ascii="Cambria Math" w:hAnsi="Cambria Math"/>
          </w:rPr>
          <m:t>(A)</m:t>
        </m:r>
      </m:oMath>
      <w:r>
        <w:t>（或者只是</w:t>
      </w:r>
      <m:oMath>
        <m:r>
          <m:rPr>
            <m:sty m:val="p"/>
          </m:rPr>
          <w:rPr>
            <w:rFonts w:ascii="Cambria Math" w:hAnsi="Cambria Math"/>
          </w:rPr>
          <m:t>tr</m:t>
        </m:r>
        <m:r>
          <w:rPr>
            <w:rFonts w:ascii="Cambria Math" w:hAnsi="Cambria Math"/>
          </w:rPr>
          <m:t>A</m:t>
        </m:r>
      </m:oMath>
      <w:r>
        <w:t>，如果括号显然是隐含的），是矩阵中对角元素的总和：</w:t>
      </w:r>
    </w:p>
    <w:p w14:paraId="72C6795A" w14:textId="77777777" w:rsidR="00B94259" w:rsidRDefault="00B94259" w:rsidP="004D4756">
      <w:pPr>
        <w:pStyle w:val="af"/>
      </w:pPr>
      <m:oMathPara>
        <m:oMathParaPr>
          <m:jc m:val="center"/>
        </m:oMathParaPr>
        <m:oMath>
          <m:r>
            <m:rPr>
              <m:sty m:val="p"/>
            </m:rPr>
            <w:rPr>
              <w:rFonts w:ascii="Cambria Math" w:hAnsi="Cambria Math"/>
            </w:rPr>
            <m:t>tr</m:t>
          </m:r>
          <m:r>
            <w:rPr>
              <w:rFonts w:ascii="Cambria Math" w:hAnsi="Cambria Math"/>
            </w:rPr>
            <m:t>A=</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A</m:t>
                  </m:r>
                </m:e>
                <m:sub>
                  <m:r>
                    <w:rPr>
                      <w:rFonts w:ascii="Cambria Math" w:hAnsi="Cambria Math"/>
                    </w:rPr>
                    <m:t>ii</m:t>
                  </m:r>
                </m:sub>
              </m:sSub>
            </m:e>
          </m:nary>
        </m:oMath>
      </m:oMathPara>
    </w:p>
    <w:p w14:paraId="432A63F6" w14:textId="77777777" w:rsidR="00B94259" w:rsidRDefault="00B94259" w:rsidP="004D4756">
      <w:pPr>
        <w:pStyle w:val="af"/>
      </w:pPr>
      <w:r>
        <w:t>如</w:t>
      </w:r>
      <w:r>
        <w:rPr>
          <w:b/>
        </w:rPr>
        <w:t>CS229</w:t>
      </w:r>
      <w:r>
        <w:t>讲义中所述，</w:t>
      </w:r>
      <w:proofErr w:type="gramStart"/>
      <w:r>
        <w:t>迹具有</w:t>
      </w:r>
      <w:proofErr w:type="gramEnd"/>
      <w:r>
        <w:t>以下属性（如下所示）：</w:t>
      </w:r>
    </w:p>
    <w:p w14:paraId="4C49AE5B" w14:textId="77777777" w:rsidR="00B94259" w:rsidRPr="004D4756" w:rsidRDefault="00B94259" w:rsidP="004D4756">
      <w:pPr>
        <w:widowControl/>
        <w:numPr>
          <w:ilvl w:val="0"/>
          <w:numId w:val="25"/>
        </w:numPr>
        <w:spacing w:after="200" w:line="360" w:lineRule="auto"/>
        <w:jc w:val="left"/>
        <w:rPr>
          <w:rFonts w:asciiTheme="minorEastAsia" w:eastAsiaTheme="minorEastAsia" w:hAnsiTheme="minorEastAsia"/>
        </w:rPr>
      </w:pPr>
      <w:r w:rsidRPr="004D4756">
        <w:rPr>
          <w:rFonts w:asciiTheme="minorEastAsia" w:eastAsiaTheme="minorEastAsia" w:hAnsiTheme="minorEastAsia"/>
        </w:rPr>
        <w:t>对于矩阵</w:t>
      </w:r>
      <m:oMath>
        <m:r>
          <w:rPr>
            <w:rFonts w:ascii="Cambria Math" w:eastAsiaTheme="minorEastAsia" w:hAnsi="Cambria Math"/>
          </w:rPr>
          <m:t>A∈</m:t>
        </m:r>
        <m:sSup>
          <m:sSupPr>
            <m:ctrlPr>
              <w:rPr>
                <w:rFonts w:ascii="Cambria Math" w:eastAsiaTheme="minorEastAsia" w:hAnsi="Cambria Math"/>
              </w:rPr>
            </m:ctrlPr>
          </m:sSupPr>
          <m:e>
            <m:r>
              <m:rPr>
                <m:scr m:val="double-struck"/>
                <m:sty m:val="p"/>
              </m:rPr>
              <w:rPr>
                <w:rFonts w:ascii="Cambria Math" w:eastAsiaTheme="minorEastAsia" w:hAnsi="Cambria Math"/>
              </w:rPr>
              <m:t>R</m:t>
            </m:r>
          </m:e>
          <m:sup>
            <m:r>
              <w:rPr>
                <w:rFonts w:ascii="Cambria Math" w:eastAsiaTheme="minorEastAsia" w:hAnsi="Cambria Math"/>
              </w:rPr>
              <m:t>n×n</m:t>
            </m:r>
          </m:sup>
        </m:sSup>
      </m:oMath>
      <w:r w:rsidRPr="004D4756">
        <w:rPr>
          <w:rFonts w:asciiTheme="minorEastAsia" w:eastAsiaTheme="minorEastAsia" w:hAnsiTheme="minorEastAsia"/>
        </w:rPr>
        <w:t>，则：</w:t>
      </w:r>
      <m:oMath>
        <m:r>
          <m:rPr>
            <m:sty m:val="p"/>
          </m:rPr>
          <w:rPr>
            <w:rFonts w:ascii="Cambria Math" w:eastAsiaTheme="minorEastAsia" w:hAnsi="Cambria Math"/>
          </w:rPr>
          <m:t>tr</m:t>
        </m:r>
        <m:r>
          <w:rPr>
            <w:rFonts w:ascii="Cambria Math" w:eastAsiaTheme="minorEastAsia" w:hAnsi="Cambria Math"/>
          </w:rPr>
          <m:t>A=</m:t>
        </m:r>
        <m:r>
          <m:rPr>
            <m:sty m:val="p"/>
          </m:rPr>
          <w:rPr>
            <w:rFonts w:ascii="Cambria Math" w:eastAsiaTheme="minorEastAsia" w:hAnsi="Cambria Math"/>
          </w:rPr>
          <m:t>tr</m:t>
        </m:r>
        <m:sSup>
          <m:sSupPr>
            <m:ctrlPr>
              <w:rPr>
                <w:rFonts w:ascii="Cambria Math" w:eastAsiaTheme="minorEastAsia" w:hAnsi="Cambria Math"/>
              </w:rPr>
            </m:ctrlPr>
          </m:sSupPr>
          <m:e>
            <m:r>
              <w:rPr>
                <w:rFonts w:ascii="Cambria Math" w:eastAsiaTheme="minorEastAsia" w:hAnsi="Cambria Math"/>
              </w:rPr>
              <m:t>A</m:t>
            </m:r>
          </m:e>
          <m:sup>
            <m:r>
              <w:rPr>
                <w:rFonts w:ascii="Cambria Math" w:eastAsiaTheme="minorEastAsia" w:hAnsi="Cambria Math"/>
              </w:rPr>
              <m:t>T</m:t>
            </m:r>
          </m:sup>
        </m:sSup>
      </m:oMath>
    </w:p>
    <w:p w14:paraId="41B2B8AB" w14:textId="77777777" w:rsidR="00B94259" w:rsidRPr="004D4756" w:rsidRDefault="00B94259" w:rsidP="004D4756">
      <w:pPr>
        <w:widowControl/>
        <w:numPr>
          <w:ilvl w:val="0"/>
          <w:numId w:val="25"/>
        </w:numPr>
        <w:spacing w:after="200" w:line="360" w:lineRule="auto"/>
        <w:jc w:val="left"/>
        <w:rPr>
          <w:rFonts w:asciiTheme="minorEastAsia" w:eastAsiaTheme="minorEastAsia" w:hAnsiTheme="minorEastAsia"/>
        </w:rPr>
      </w:pPr>
      <w:r w:rsidRPr="004D4756">
        <w:rPr>
          <w:rFonts w:asciiTheme="minorEastAsia" w:eastAsiaTheme="minorEastAsia" w:hAnsiTheme="minorEastAsia"/>
        </w:rPr>
        <w:t>对于矩阵</w:t>
      </w:r>
      <m:oMath>
        <m:r>
          <w:rPr>
            <w:rFonts w:ascii="Cambria Math" w:eastAsiaTheme="minorEastAsia" w:hAnsi="Cambria Math"/>
          </w:rPr>
          <m:t>A,B∈</m:t>
        </m:r>
        <m:sSup>
          <m:sSupPr>
            <m:ctrlPr>
              <w:rPr>
                <w:rFonts w:ascii="Cambria Math" w:eastAsiaTheme="minorEastAsia" w:hAnsi="Cambria Math"/>
              </w:rPr>
            </m:ctrlPr>
          </m:sSupPr>
          <m:e>
            <m:r>
              <m:rPr>
                <m:scr m:val="double-struck"/>
                <m:sty m:val="p"/>
              </m:rPr>
              <w:rPr>
                <w:rFonts w:ascii="Cambria Math" w:eastAsiaTheme="minorEastAsia" w:hAnsi="Cambria Math"/>
              </w:rPr>
              <m:t>R</m:t>
            </m:r>
          </m:e>
          <m:sup>
            <m:r>
              <w:rPr>
                <w:rFonts w:ascii="Cambria Math" w:eastAsiaTheme="minorEastAsia" w:hAnsi="Cambria Math"/>
              </w:rPr>
              <m:t>n×n</m:t>
            </m:r>
          </m:sup>
        </m:sSup>
      </m:oMath>
      <w:r w:rsidRPr="004D4756">
        <w:rPr>
          <w:rFonts w:asciiTheme="minorEastAsia" w:eastAsiaTheme="minorEastAsia" w:hAnsiTheme="minorEastAsia"/>
        </w:rPr>
        <w:t>，则：</w:t>
      </w:r>
      <m:oMath>
        <m:r>
          <m:rPr>
            <m:sty m:val="p"/>
          </m:rPr>
          <w:rPr>
            <w:rFonts w:ascii="Cambria Math" w:eastAsiaTheme="minorEastAsia" w:hAnsi="Cambria Math"/>
          </w:rPr>
          <m:t>tr</m:t>
        </m:r>
        <m:r>
          <w:rPr>
            <w:rFonts w:ascii="Cambria Math" w:eastAsiaTheme="minorEastAsia" w:hAnsi="Cambria Math"/>
          </w:rPr>
          <m:t>(A+B)=</m:t>
        </m:r>
        <m:r>
          <m:rPr>
            <m:sty m:val="p"/>
          </m:rPr>
          <w:rPr>
            <w:rFonts w:ascii="Cambria Math" w:eastAsiaTheme="minorEastAsia" w:hAnsi="Cambria Math"/>
          </w:rPr>
          <m:t>tr</m:t>
        </m:r>
        <m:r>
          <w:rPr>
            <w:rFonts w:ascii="Cambria Math" w:eastAsiaTheme="minorEastAsia" w:hAnsi="Cambria Math"/>
          </w:rPr>
          <m:t>A+</m:t>
        </m:r>
        <m:r>
          <m:rPr>
            <m:sty m:val="p"/>
          </m:rPr>
          <w:rPr>
            <w:rFonts w:ascii="Cambria Math" w:eastAsiaTheme="minorEastAsia" w:hAnsi="Cambria Math"/>
          </w:rPr>
          <m:t>tr</m:t>
        </m:r>
        <m:r>
          <w:rPr>
            <w:rFonts w:ascii="Cambria Math" w:eastAsiaTheme="minorEastAsia" w:hAnsi="Cambria Math"/>
          </w:rPr>
          <m:t>B</m:t>
        </m:r>
      </m:oMath>
    </w:p>
    <w:p w14:paraId="00634946" w14:textId="77777777" w:rsidR="00B94259" w:rsidRPr="004D4756" w:rsidRDefault="00B94259" w:rsidP="004D4756">
      <w:pPr>
        <w:widowControl/>
        <w:numPr>
          <w:ilvl w:val="0"/>
          <w:numId w:val="25"/>
        </w:numPr>
        <w:spacing w:after="200" w:line="360" w:lineRule="auto"/>
        <w:jc w:val="left"/>
        <w:rPr>
          <w:rFonts w:asciiTheme="minorEastAsia" w:eastAsiaTheme="minorEastAsia" w:hAnsiTheme="minorEastAsia"/>
        </w:rPr>
      </w:pPr>
      <w:r w:rsidRPr="004D4756">
        <w:rPr>
          <w:rFonts w:asciiTheme="minorEastAsia" w:eastAsiaTheme="minorEastAsia" w:hAnsiTheme="minorEastAsia"/>
        </w:rPr>
        <w:t>对于矩阵</w:t>
      </w:r>
      <m:oMath>
        <m:r>
          <w:rPr>
            <w:rFonts w:ascii="Cambria Math" w:eastAsiaTheme="minorEastAsia" w:hAnsi="Cambria Math"/>
          </w:rPr>
          <m:t>A∈</m:t>
        </m:r>
        <m:sSup>
          <m:sSupPr>
            <m:ctrlPr>
              <w:rPr>
                <w:rFonts w:ascii="Cambria Math" w:eastAsiaTheme="minorEastAsia" w:hAnsi="Cambria Math"/>
              </w:rPr>
            </m:ctrlPr>
          </m:sSupPr>
          <m:e>
            <m:r>
              <m:rPr>
                <m:scr m:val="double-struck"/>
                <m:sty m:val="p"/>
              </m:rPr>
              <w:rPr>
                <w:rFonts w:ascii="Cambria Math" w:eastAsiaTheme="minorEastAsia" w:hAnsi="Cambria Math"/>
              </w:rPr>
              <m:t>R</m:t>
            </m:r>
          </m:e>
          <m:sup>
            <m:r>
              <w:rPr>
                <w:rFonts w:ascii="Cambria Math" w:eastAsiaTheme="minorEastAsia" w:hAnsi="Cambria Math"/>
              </w:rPr>
              <m:t>n×n</m:t>
            </m:r>
          </m:sup>
        </m:sSup>
      </m:oMath>
      <w:r w:rsidRPr="004D4756">
        <w:rPr>
          <w:rFonts w:asciiTheme="minorEastAsia" w:eastAsiaTheme="minorEastAsia" w:hAnsiTheme="minorEastAsia"/>
        </w:rPr>
        <w:t>，</w:t>
      </w:r>
      <m:oMath>
        <m:r>
          <w:rPr>
            <w:rFonts w:ascii="Cambria Math" w:eastAsiaTheme="minorEastAsia" w:hAnsi="Cambria Math"/>
          </w:rPr>
          <m:t>t∈</m:t>
        </m:r>
        <m:r>
          <m:rPr>
            <m:scr m:val="double-struck"/>
            <m:sty m:val="p"/>
          </m:rPr>
          <w:rPr>
            <w:rFonts w:ascii="Cambria Math" w:eastAsiaTheme="minorEastAsia" w:hAnsi="Cambria Math"/>
          </w:rPr>
          <m:t>R</m:t>
        </m:r>
      </m:oMath>
      <w:r w:rsidRPr="004D4756">
        <w:rPr>
          <w:rFonts w:asciiTheme="minorEastAsia" w:eastAsiaTheme="minorEastAsia" w:hAnsiTheme="minorEastAsia"/>
        </w:rPr>
        <w:t>，则：</w:t>
      </w:r>
      <m:oMath>
        <m:r>
          <m:rPr>
            <m:sty m:val="p"/>
          </m:rPr>
          <w:rPr>
            <w:rFonts w:ascii="Cambria Math" w:eastAsiaTheme="minorEastAsia" w:hAnsi="Cambria Math"/>
          </w:rPr>
          <m:t>tr</m:t>
        </m:r>
        <m:r>
          <w:rPr>
            <w:rFonts w:ascii="Cambria Math" w:eastAsiaTheme="minorEastAsia" w:hAnsi="Cambria Math"/>
          </w:rPr>
          <m:t>(tA)=t</m:t>
        </m:r>
        <m:r>
          <m:rPr>
            <m:sty m:val="p"/>
          </m:rPr>
          <w:rPr>
            <w:rFonts w:ascii="Cambria Math" w:eastAsiaTheme="minorEastAsia" w:hAnsi="Cambria Math"/>
          </w:rPr>
          <m:t>tr</m:t>
        </m:r>
        <m:r>
          <w:rPr>
            <w:rFonts w:ascii="Cambria Math" w:eastAsiaTheme="minorEastAsia" w:hAnsi="Cambria Math"/>
          </w:rPr>
          <m:t>A</m:t>
        </m:r>
      </m:oMath>
      <w:r w:rsidRPr="004D4756">
        <w:rPr>
          <w:rFonts w:asciiTheme="minorEastAsia" w:eastAsiaTheme="minorEastAsia" w:hAnsiTheme="minorEastAsia"/>
        </w:rPr>
        <w:t>.</w:t>
      </w:r>
    </w:p>
    <w:p w14:paraId="7BFEAB0A" w14:textId="77777777" w:rsidR="00B94259" w:rsidRPr="004D4756" w:rsidRDefault="00B94259" w:rsidP="004D4756">
      <w:pPr>
        <w:widowControl/>
        <w:numPr>
          <w:ilvl w:val="0"/>
          <w:numId w:val="25"/>
        </w:numPr>
        <w:spacing w:after="200" w:line="360" w:lineRule="auto"/>
        <w:jc w:val="left"/>
        <w:rPr>
          <w:rFonts w:asciiTheme="minorEastAsia" w:eastAsiaTheme="minorEastAsia" w:hAnsiTheme="minorEastAsia"/>
        </w:rPr>
      </w:pPr>
      <w:r w:rsidRPr="004D4756">
        <w:rPr>
          <w:rFonts w:asciiTheme="minorEastAsia" w:eastAsiaTheme="minorEastAsia" w:hAnsiTheme="minorEastAsia"/>
        </w:rPr>
        <w:t xml:space="preserve">对于矩阵 </w:t>
      </w:r>
      <m:oMath>
        <m:r>
          <w:rPr>
            <w:rFonts w:ascii="Cambria Math" w:eastAsiaTheme="minorEastAsia" w:hAnsi="Cambria Math"/>
          </w:rPr>
          <m:t>A</m:t>
        </m:r>
      </m:oMath>
      <w:r w:rsidRPr="004D4756">
        <w:rPr>
          <w:rFonts w:asciiTheme="minorEastAsia" w:eastAsiaTheme="minorEastAsia" w:hAnsiTheme="minorEastAsia"/>
        </w:rPr>
        <w:t xml:space="preserve">, </w:t>
      </w:r>
      <m:oMath>
        <m:r>
          <w:rPr>
            <w:rFonts w:ascii="Cambria Math" w:eastAsiaTheme="minorEastAsia" w:hAnsi="Cambria Math"/>
          </w:rPr>
          <m:t>B</m:t>
        </m:r>
      </m:oMath>
      <w:r w:rsidRPr="004D4756">
        <w:rPr>
          <w:rFonts w:asciiTheme="minorEastAsia" w:eastAsiaTheme="minorEastAsia" w:hAnsiTheme="minorEastAsia"/>
        </w:rPr>
        <w:t>，</w:t>
      </w:r>
      <m:oMath>
        <m:r>
          <w:rPr>
            <w:rFonts w:ascii="Cambria Math" w:eastAsiaTheme="minorEastAsia" w:hAnsi="Cambria Math"/>
          </w:rPr>
          <m:t>AB</m:t>
        </m:r>
      </m:oMath>
      <w:r w:rsidRPr="004D4756">
        <w:rPr>
          <w:rFonts w:asciiTheme="minorEastAsia" w:eastAsiaTheme="minorEastAsia" w:hAnsiTheme="minorEastAsia"/>
        </w:rPr>
        <w:t xml:space="preserve"> 为方阵, 则：</w:t>
      </w:r>
      <m:oMath>
        <m:r>
          <m:rPr>
            <m:sty m:val="p"/>
          </m:rPr>
          <w:rPr>
            <w:rFonts w:ascii="Cambria Math" w:eastAsiaTheme="minorEastAsia" w:hAnsi="Cambria Math"/>
          </w:rPr>
          <m:t>tr</m:t>
        </m:r>
        <m:r>
          <w:rPr>
            <w:rFonts w:ascii="Cambria Math" w:eastAsiaTheme="minorEastAsia" w:hAnsi="Cambria Math"/>
          </w:rPr>
          <m:t>AB=</m:t>
        </m:r>
        <m:r>
          <m:rPr>
            <m:sty m:val="p"/>
          </m:rPr>
          <w:rPr>
            <w:rFonts w:ascii="Cambria Math" w:eastAsiaTheme="minorEastAsia" w:hAnsi="Cambria Math"/>
          </w:rPr>
          <m:t>tr</m:t>
        </m:r>
        <m:r>
          <w:rPr>
            <w:rFonts w:ascii="Cambria Math" w:eastAsiaTheme="minorEastAsia" w:hAnsi="Cambria Math"/>
          </w:rPr>
          <m:t>BA</m:t>
        </m:r>
      </m:oMath>
    </w:p>
    <w:p w14:paraId="73F489B4" w14:textId="77777777" w:rsidR="00B94259" w:rsidRDefault="00B94259" w:rsidP="004D4756">
      <w:pPr>
        <w:widowControl/>
        <w:numPr>
          <w:ilvl w:val="0"/>
          <w:numId w:val="25"/>
        </w:numPr>
        <w:spacing w:after="200" w:line="360" w:lineRule="auto"/>
        <w:jc w:val="left"/>
      </w:pPr>
      <w:r w:rsidRPr="004D4756">
        <w:rPr>
          <w:rFonts w:asciiTheme="minorEastAsia" w:eastAsiaTheme="minorEastAsia" w:hAnsiTheme="minorEastAsia"/>
        </w:rPr>
        <w:t xml:space="preserve">对于矩阵 </w:t>
      </w:r>
      <m:oMath>
        <m:r>
          <w:rPr>
            <w:rFonts w:ascii="Cambria Math" w:eastAsiaTheme="minorEastAsia" w:hAnsi="Cambria Math"/>
          </w:rPr>
          <m:t>A</m:t>
        </m:r>
      </m:oMath>
      <w:r w:rsidRPr="004D4756">
        <w:rPr>
          <w:rFonts w:asciiTheme="minorEastAsia" w:eastAsiaTheme="minorEastAsia" w:hAnsiTheme="minorEastAsia"/>
        </w:rPr>
        <w:t xml:space="preserve">, </w:t>
      </w:r>
      <m:oMath>
        <m:r>
          <w:rPr>
            <w:rFonts w:ascii="Cambria Math" w:eastAsiaTheme="minorEastAsia" w:hAnsi="Cambria Math"/>
          </w:rPr>
          <m:t>B</m:t>
        </m:r>
      </m:oMath>
      <w:r w:rsidRPr="004D4756">
        <w:rPr>
          <w:rFonts w:asciiTheme="minorEastAsia" w:eastAsiaTheme="minorEastAsia" w:hAnsiTheme="minorEastAsia"/>
        </w:rPr>
        <w:t xml:space="preserve">, </w:t>
      </w:r>
      <m:oMath>
        <m:r>
          <w:rPr>
            <w:rFonts w:ascii="Cambria Math" w:eastAsiaTheme="minorEastAsia" w:hAnsi="Cambria Math"/>
          </w:rPr>
          <m:t>C</m:t>
        </m:r>
      </m:oMath>
      <w:r w:rsidRPr="004D4756">
        <w:rPr>
          <w:rFonts w:asciiTheme="minorEastAsia" w:eastAsiaTheme="minorEastAsia" w:hAnsiTheme="minorEastAsia"/>
        </w:rPr>
        <w:t xml:space="preserve">, </w:t>
      </w:r>
      <m:oMath>
        <m:r>
          <w:rPr>
            <w:rFonts w:ascii="Cambria Math" w:eastAsiaTheme="minorEastAsia" w:hAnsi="Cambria Math"/>
          </w:rPr>
          <m:t>ABC</m:t>
        </m:r>
      </m:oMath>
      <w:r w:rsidRPr="004D4756">
        <w:rPr>
          <w:rFonts w:asciiTheme="minorEastAsia" w:eastAsiaTheme="minorEastAsia" w:hAnsiTheme="minorEastAsia"/>
        </w:rPr>
        <w:t>为方阵, 则：</w:t>
      </w:r>
      <m:oMath>
        <m:r>
          <m:rPr>
            <m:sty m:val="p"/>
          </m:rPr>
          <w:rPr>
            <w:rFonts w:ascii="Cambria Math" w:eastAsiaTheme="minorEastAsia" w:hAnsi="Cambria Math"/>
          </w:rPr>
          <m:t>tr</m:t>
        </m:r>
        <m:r>
          <w:rPr>
            <w:rFonts w:ascii="Cambria Math" w:eastAsiaTheme="minorEastAsia" w:hAnsi="Cambria Math"/>
          </w:rPr>
          <m:t>ABC=</m:t>
        </m:r>
        <m:r>
          <m:rPr>
            <m:sty m:val="p"/>
          </m:rPr>
          <w:rPr>
            <w:rFonts w:ascii="Cambria Math" w:eastAsiaTheme="minorEastAsia" w:hAnsi="Cambria Math"/>
          </w:rPr>
          <m:t>tr</m:t>
        </m:r>
        <m:r>
          <w:rPr>
            <w:rFonts w:ascii="Cambria Math" w:eastAsiaTheme="minorEastAsia" w:hAnsi="Cambria Math"/>
          </w:rPr>
          <m:t>BCA=</m:t>
        </m:r>
        <m:r>
          <m:rPr>
            <m:sty m:val="p"/>
          </m:rPr>
          <w:rPr>
            <w:rFonts w:ascii="Cambria Math" w:eastAsiaTheme="minorEastAsia" w:hAnsi="Cambria Math"/>
          </w:rPr>
          <m:t>tr</m:t>
        </m:r>
        <m:r>
          <w:rPr>
            <w:rFonts w:ascii="Cambria Math" w:eastAsiaTheme="minorEastAsia" w:hAnsi="Cambria Math"/>
          </w:rPr>
          <m:t>CAB</m:t>
        </m:r>
      </m:oMath>
      <w:r w:rsidRPr="004D4756">
        <w:rPr>
          <w:rFonts w:asciiTheme="minorEastAsia" w:eastAsiaTheme="minorEastAsia" w:hAnsiTheme="minorEastAsia"/>
        </w:rPr>
        <w:t>, 同理，更多矩阵的积也是有这个性质</w:t>
      </w:r>
      <w:r>
        <w:t>。</w:t>
      </w:r>
    </w:p>
    <w:p w14:paraId="0753BC59" w14:textId="77777777" w:rsidR="00B94259" w:rsidRDefault="00B94259" w:rsidP="004D4756">
      <w:pPr>
        <w:pStyle w:val="af"/>
      </w:pPr>
      <w:r>
        <w:t>作为如何证明这些属性的示例，我们将考虑上面给出的第四个属性。</w:t>
      </w:r>
      <w:r>
        <w:t xml:space="preserve"> </w:t>
      </w:r>
      <w:r>
        <w:t>假设</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m×n</m:t>
            </m:r>
          </m:sup>
        </m:sSup>
      </m:oMath>
      <w:r>
        <w:t>和</w:t>
      </w:r>
      <m:oMath>
        <m:r>
          <w:rPr>
            <w:rFonts w:ascii="Cambria Math" w:hAnsi="Cambria Math"/>
          </w:rPr>
          <m:t>B∈</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m:t>
            </m:r>
          </m:sup>
        </m:sSup>
      </m:oMath>
      <w:r>
        <w:t>（因此</w:t>
      </w:r>
      <m:oMath>
        <m:r>
          <w:rPr>
            <w:rFonts w:ascii="Cambria Math" w:hAnsi="Cambria Math"/>
          </w:rPr>
          <m:t>AB∈</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m×m</m:t>
            </m:r>
          </m:sup>
        </m:sSup>
      </m:oMath>
      <w:r>
        <w:t>是方阵）。</w:t>
      </w:r>
      <w:r>
        <w:t xml:space="preserve"> </w:t>
      </w:r>
      <w:r>
        <w:t>观察到</w:t>
      </w:r>
      <m:oMath>
        <m:r>
          <w:rPr>
            <w:rFonts w:ascii="Cambria Math" w:hAnsi="Cambria Math"/>
          </w:rPr>
          <m:t>BA∈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n×n</m:t>
            </m:r>
          </m:sup>
        </m:sSup>
      </m:oMath>
      <w:r>
        <w:t>也是一个方阵，因此对它们进行迹的运算是有意义的。</w:t>
      </w:r>
      <w:r>
        <w:t xml:space="preserve"> </w:t>
      </w:r>
      <w:r>
        <w:t>要证明</w:t>
      </w:r>
      <m:oMath>
        <m:r>
          <m:rPr>
            <m:sty m:val="p"/>
          </m:rPr>
          <w:rPr>
            <w:rFonts w:ascii="Cambria Math" w:hAnsi="Cambria Math"/>
          </w:rPr>
          <m:t>tr</m:t>
        </m:r>
        <m:r>
          <w:rPr>
            <w:rFonts w:ascii="Cambria Math" w:hAnsi="Cambria Math"/>
          </w:rPr>
          <m:t>AB=</m:t>
        </m:r>
        <m:r>
          <m:rPr>
            <m:sty m:val="p"/>
          </m:rPr>
          <w:rPr>
            <w:rFonts w:ascii="Cambria Math" w:hAnsi="Cambria Math"/>
          </w:rPr>
          <m:t>tr</m:t>
        </m:r>
        <m:r>
          <w:rPr>
            <w:rFonts w:ascii="Cambria Math" w:hAnsi="Cambria Math"/>
          </w:rPr>
          <m:t>BA</m:t>
        </m:r>
      </m:oMath>
      <w:r>
        <w:t>，请注意：</w:t>
      </w:r>
    </w:p>
    <w:p w14:paraId="326D62D9" w14:textId="77777777" w:rsidR="00B94259" w:rsidRDefault="00000000" w:rsidP="004D4756">
      <w:pPr>
        <w:pStyle w:val="af"/>
      </w:pPr>
      <m:oMathPara>
        <m:oMathParaPr>
          <m:jc m:val="center"/>
        </m:oMathParaPr>
        <m:oMath>
          <m:m>
            <m:mPr>
              <m:plcHide m:val="1"/>
              <m:mcs>
                <m:mc>
                  <m:mcPr>
                    <m:count m:val="1"/>
                    <m:mcJc m:val="right"/>
                  </m:mcPr>
                </m:mc>
                <m:mc>
                  <m:mcPr>
                    <m:count m:val="1"/>
                    <m:mcJc m:val="left"/>
                  </m:mcPr>
                </m:mc>
              </m:mcs>
              <m:ctrlPr>
                <w:rPr>
                  <w:rFonts w:ascii="Cambria Math" w:hAnsi="Cambria Math"/>
                </w:rPr>
              </m:ctrlPr>
            </m:mPr>
            <m:mr>
              <m:e>
                <m:r>
                  <m:rPr>
                    <m:sty m:val="p"/>
                  </m:rPr>
                  <w:rPr>
                    <w:rFonts w:ascii="Cambria Math" w:hAnsi="Cambria Math"/>
                  </w:rPr>
                  <m:t>tr</m:t>
                </m:r>
                <m:r>
                  <w:rPr>
                    <w:rFonts w:ascii="Cambria Math" w:hAnsi="Cambria Math"/>
                  </w:rPr>
                  <m:t>AB</m:t>
                </m:r>
              </m:e>
              <m:e>
                <m: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e>
                </m:nary>
                <m:r>
                  <w:rPr>
                    <w:rFonts w:ascii="Cambria Math" w:hAnsi="Cambria Math"/>
                  </w:rPr>
                  <m:t>AB</m:t>
                </m:r>
                <m:sSub>
                  <m:sSubPr>
                    <m:ctrlPr>
                      <w:rPr>
                        <w:rFonts w:ascii="Cambria Math" w:hAnsi="Cambria Math"/>
                      </w:rPr>
                    </m:ctrlPr>
                  </m:sSubPr>
                  <m:e>
                    <m:r>
                      <w:rPr>
                        <w:rFonts w:ascii="Cambria Math" w:hAnsi="Cambria Math"/>
                      </w:rPr>
                      <m:t>)</m:t>
                    </m:r>
                  </m:e>
                  <m:sub>
                    <m:r>
                      <w:rPr>
                        <w:rFonts w:ascii="Cambria Math" w:hAnsi="Cambria Math"/>
                      </w:rPr>
                      <m:t>ii</m:t>
                    </m:r>
                  </m:sub>
                </m:sSub>
                <m: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d>
                      <m:dPr>
                        <m:ctrlPr>
                          <w:rPr>
                            <w:rFonts w:ascii="Cambria Math" w:hAnsi="Cambria Math"/>
                          </w:rPr>
                        </m:ctrlPr>
                      </m:dPr>
                      <m:e>
                        <m:nary>
                          <m:naryPr>
                            <m:chr m:val="∑"/>
                            <m:limLoc m:val="undOvr"/>
                            <m:ctrlPr>
                              <w:rPr>
                                <w:rFonts w:ascii="Cambria Math" w:hAnsi="Cambria Math"/>
                              </w:rPr>
                            </m:ctrlPr>
                          </m:naryPr>
                          <m:sub>
                            <m:r>
                              <w:rPr>
                                <w:rFonts w:ascii="Cambria Math" w:hAnsi="Cambria Math"/>
                              </w:rPr>
                              <m:t>j=1</m:t>
                            </m:r>
                          </m:sub>
                          <m:sup>
                            <m:r>
                              <w:rPr>
                                <w:rFonts w:ascii="Cambria Math" w:hAnsi="Cambria Math"/>
                              </w:rPr>
                              <m:t>n</m:t>
                            </m:r>
                          </m:sup>
                          <m:e>
                            <m:sSub>
                              <m:sSubPr>
                                <m:ctrlPr>
                                  <w:rPr>
                                    <w:rFonts w:ascii="Cambria Math" w:hAnsi="Cambria Math"/>
                                  </w:rPr>
                                </m:ctrlPr>
                              </m:sSubPr>
                              <m:e>
                                <m:r>
                                  <w:rPr>
                                    <w:rFonts w:ascii="Cambria Math" w:hAnsi="Cambria Math"/>
                                  </w:rPr>
                                  <m:t>A</m:t>
                                </m:r>
                              </m:e>
                              <m:sub>
                                <m:r>
                                  <w:rPr>
                                    <w:rFonts w:ascii="Cambria Math" w:hAnsi="Cambria Math"/>
                                  </w:rPr>
                                  <m:t>ij</m:t>
                                </m:r>
                              </m:sub>
                            </m:sSub>
                          </m:e>
                        </m:nary>
                        <m:sSub>
                          <m:sSubPr>
                            <m:ctrlPr>
                              <w:rPr>
                                <w:rFonts w:ascii="Cambria Math" w:hAnsi="Cambria Math"/>
                              </w:rPr>
                            </m:ctrlPr>
                          </m:sSubPr>
                          <m:e>
                            <m:r>
                              <w:rPr>
                                <w:rFonts w:ascii="Cambria Math" w:hAnsi="Cambria Math"/>
                              </w:rPr>
                              <m:t>B</m:t>
                            </m:r>
                          </m:e>
                          <m:sub>
                            <m:r>
                              <w:rPr>
                                <w:rFonts w:ascii="Cambria Math" w:hAnsi="Cambria Math"/>
                              </w:rPr>
                              <m:t>ji</m:t>
                            </m:r>
                          </m:sub>
                        </m:sSub>
                      </m:e>
                    </m:d>
                  </m:e>
                </m:nary>
              </m:e>
            </m:mr>
            <m:mr>
              <m:e/>
              <m:e>
                <m: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nary>
                      <m:naryPr>
                        <m:chr m:val="∑"/>
                        <m:limLoc m:val="undOvr"/>
                        <m:ctrlPr>
                          <w:rPr>
                            <w:rFonts w:ascii="Cambria Math" w:hAnsi="Cambria Math"/>
                          </w:rPr>
                        </m:ctrlPr>
                      </m:naryPr>
                      <m:sub>
                        <m:r>
                          <w:rPr>
                            <w:rFonts w:ascii="Cambria Math" w:hAnsi="Cambria Math"/>
                          </w:rPr>
                          <m:t>j=1</m:t>
                        </m:r>
                      </m:sub>
                      <m:sup>
                        <m:r>
                          <w:rPr>
                            <w:rFonts w:ascii="Cambria Math" w:hAnsi="Cambria Math"/>
                          </w:rPr>
                          <m:t>n</m:t>
                        </m:r>
                      </m:sup>
                      <m:e>
                        <m:sSub>
                          <m:sSubPr>
                            <m:ctrlPr>
                              <w:rPr>
                                <w:rFonts w:ascii="Cambria Math" w:hAnsi="Cambria Math"/>
                              </w:rPr>
                            </m:ctrlPr>
                          </m:sSubPr>
                          <m:e>
                            <m:r>
                              <w:rPr>
                                <w:rFonts w:ascii="Cambria Math" w:hAnsi="Cambria Math"/>
                              </w:rPr>
                              <m:t>A</m:t>
                            </m:r>
                          </m:e>
                          <m:sub>
                            <m:r>
                              <w:rPr>
                                <w:rFonts w:ascii="Cambria Math" w:hAnsi="Cambria Math"/>
                              </w:rPr>
                              <m:t>ij</m:t>
                            </m:r>
                          </m:sub>
                        </m:sSub>
                      </m:e>
                    </m:nary>
                  </m:e>
                </m:nary>
                <m:sSub>
                  <m:sSubPr>
                    <m:ctrlPr>
                      <w:rPr>
                        <w:rFonts w:ascii="Cambria Math" w:hAnsi="Cambria Math"/>
                      </w:rPr>
                    </m:ctrlPr>
                  </m:sSubPr>
                  <m:e>
                    <m:r>
                      <w:rPr>
                        <w:rFonts w:ascii="Cambria Math" w:hAnsi="Cambria Math"/>
                      </w:rPr>
                      <m:t>B</m:t>
                    </m:r>
                  </m:e>
                  <m:sub>
                    <m:r>
                      <w:rPr>
                        <w:rFonts w:ascii="Cambria Math" w:hAnsi="Cambria Math"/>
                      </w:rPr>
                      <m:t>ji</m:t>
                    </m:r>
                  </m:sub>
                </m:sSub>
                <m:r>
                  <w:rPr>
                    <w:rFonts w:ascii="Cambria Math" w:hAnsi="Cambria Math"/>
                  </w:rPr>
                  <m:t>=</m:t>
                </m:r>
                <m:nary>
                  <m:naryPr>
                    <m:chr m:val="∑"/>
                    <m:limLoc m:val="undOvr"/>
                    <m:ctrlPr>
                      <w:rPr>
                        <w:rFonts w:ascii="Cambria Math" w:hAnsi="Cambria Math"/>
                      </w:rPr>
                    </m:ctrlPr>
                  </m:naryPr>
                  <m:sub>
                    <m:r>
                      <w:rPr>
                        <w:rFonts w:ascii="Cambria Math" w:hAnsi="Cambria Math"/>
                      </w:rPr>
                      <m:t>j=1</m:t>
                    </m:r>
                  </m:sub>
                  <m:sup>
                    <m:r>
                      <w:rPr>
                        <w:rFonts w:ascii="Cambria Math" w:hAnsi="Cambria Math"/>
                      </w:rPr>
                      <m:t>n</m:t>
                    </m:r>
                  </m:sup>
                  <m:e>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b>
                          <m:sSubPr>
                            <m:ctrlPr>
                              <w:rPr>
                                <w:rFonts w:ascii="Cambria Math" w:hAnsi="Cambria Math"/>
                              </w:rPr>
                            </m:ctrlPr>
                          </m:sSubPr>
                          <m:e>
                            <m:r>
                              <w:rPr>
                                <w:rFonts w:ascii="Cambria Math" w:hAnsi="Cambria Math"/>
                              </w:rPr>
                              <m:t>B</m:t>
                            </m:r>
                          </m:e>
                          <m:sub>
                            <m:r>
                              <w:rPr>
                                <w:rFonts w:ascii="Cambria Math" w:hAnsi="Cambria Math"/>
                              </w:rPr>
                              <m:t>ji</m:t>
                            </m:r>
                          </m:sub>
                        </m:sSub>
                      </m:e>
                    </m:nary>
                  </m:e>
                </m:nary>
                <m:sSub>
                  <m:sSubPr>
                    <m:ctrlPr>
                      <w:rPr>
                        <w:rFonts w:ascii="Cambria Math" w:hAnsi="Cambria Math"/>
                      </w:rPr>
                    </m:ctrlPr>
                  </m:sSubPr>
                  <m:e>
                    <m:r>
                      <w:rPr>
                        <w:rFonts w:ascii="Cambria Math" w:hAnsi="Cambria Math"/>
                      </w:rPr>
                      <m:t>A</m:t>
                    </m:r>
                  </m:e>
                  <m:sub>
                    <m:r>
                      <w:rPr>
                        <w:rFonts w:ascii="Cambria Math" w:hAnsi="Cambria Math"/>
                      </w:rPr>
                      <m:t>ij</m:t>
                    </m:r>
                  </m:sub>
                </m:sSub>
              </m:e>
            </m:mr>
            <m:mr>
              <m:e/>
              <m:e>
                <m:r>
                  <w:rPr>
                    <w:rFonts w:ascii="Cambria Math" w:hAnsi="Cambria Math"/>
                  </w:rPr>
                  <m:t>=</m:t>
                </m:r>
                <m:nary>
                  <m:naryPr>
                    <m:chr m:val="∑"/>
                    <m:limLoc m:val="undOvr"/>
                    <m:ctrlPr>
                      <w:rPr>
                        <w:rFonts w:ascii="Cambria Math" w:hAnsi="Cambria Math"/>
                      </w:rPr>
                    </m:ctrlPr>
                  </m:naryPr>
                  <m:sub>
                    <m:r>
                      <w:rPr>
                        <w:rFonts w:ascii="Cambria Math" w:hAnsi="Cambria Math"/>
                      </w:rPr>
                      <m:t>j=1</m:t>
                    </m:r>
                  </m:sub>
                  <m:sup>
                    <m:r>
                      <w:rPr>
                        <w:rFonts w:ascii="Cambria Math" w:hAnsi="Cambria Math"/>
                      </w:rPr>
                      <m:t>n</m:t>
                    </m:r>
                  </m:sup>
                  <m:e>
                    <m:d>
                      <m:dPr>
                        <m:ctrlPr>
                          <w:rPr>
                            <w:rFonts w:ascii="Cambria Math" w:hAnsi="Cambria Math"/>
                          </w:rPr>
                        </m:ctrlPr>
                      </m:dPr>
                      <m:e>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b>
                              <m:sSubPr>
                                <m:ctrlPr>
                                  <w:rPr>
                                    <w:rFonts w:ascii="Cambria Math" w:hAnsi="Cambria Math"/>
                                  </w:rPr>
                                </m:ctrlPr>
                              </m:sSubPr>
                              <m:e>
                                <m:r>
                                  <w:rPr>
                                    <w:rFonts w:ascii="Cambria Math" w:hAnsi="Cambria Math"/>
                                  </w:rPr>
                                  <m:t>B</m:t>
                                </m:r>
                              </m:e>
                              <m:sub>
                                <m:r>
                                  <w:rPr>
                                    <w:rFonts w:ascii="Cambria Math" w:hAnsi="Cambria Math"/>
                                  </w:rPr>
                                  <m:t>ji</m:t>
                                </m:r>
                              </m:sub>
                            </m:sSub>
                          </m:e>
                        </m:nary>
                        <m:sSub>
                          <m:sSubPr>
                            <m:ctrlPr>
                              <w:rPr>
                                <w:rFonts w:ascii="Cambria Math" w:hAnsi="Cambria Math"/>
                              </w:rPr>
                            </m:ctrlPr>
                          </m:sSubPr>
                          <m:e>
                            <m:r>
                              <w:rPr>
                                <w:rFonts w:ascii="Cambria Math" w:hAnsi="Cambria Math"/>
                              </w:rPr>
                              <m:t>A</m:t>
                            </m:r>
                          </m:e>
                          <m:sub>
                            <m:r>
                              <w:rPr>
                                <w:rFonts w:ascii="Cambria Math" w:hAnsi="Cambria Math"/>
                              </w:rPr>
                              <m:t>ij</m:t>
                            </m:r>
                          </m:sub>
                        </m:sSub>
                      </m:e>
                    </m:d>
                  </m:e>
                </m:nary>
                <m:r>
                  <w:rPr>
                    <w:rFonts w:ascii="Cambria Math" w:hAnsi="Cambria Math"/>
                  </w:rPr>
                  <m:t>=</m:t>
                </m:r>
                <m:nary>
                  <m:naryPr>
                    <m:chr m:val="∑"/>
                    <m:limLoc m:val="undOvr"/>
                    <m:ctrlPr>
                      <w:rPr>
                        <w:rFonts w:ascii="Cambria Math" w:hAnsi="Cambria Math"/>
                      </w:rPr>
                    </m:ctrlPr>
                  </m:naryPr>
                  <m:sub>
                    <m:r>
                      <w:rPr>
                        <w:rFonts w:ascii="Cambria Math" w:hAnsi="Cambria Math"/>
                      </w:rPr>
                      <m:t>j=1</m:t>
                    </m:r>
                  </m:sub>
                  <m:sup>
                    <m:r>
                      <w:rPr>
                        <w:rFonts w:ascii="Cambria Math" w:hAnsi="Cambria Math"/>
                      </w:rPr>
                      <m:t>n</m:t>
                    </m:r>
                  </m:sup>
                  <m:e>
                    <m:r>
                      <w:rPr>
                        <w:rFonts w:ascii="Cambria Math" w:hAnsi="Cambria Math"/>
                      </w:rPr>
                      <m:t>(</m:t>
                    </m:r>
                  </m:e>
                </m:nary>
                <m:r>
                  <w:rPr>
                    <w:rFonts w:ascii="Cambria Math" w:hAnsi="Cambria Math"/>
                  </w:rPr>
                  <m:t>BA</m:t>
                </m:r>
                <m:sSub>
                  <m:sSubPr>
                    <m:ctrlPr>
                      <w:rPr>
                        <w:rFonts w:ascii="Cambria Math" w:hAnsi="Cambria Math"/>
                      </w:rPr>
                    </m:ctrlPr>
                  </m:sSubPr>
                  <m:e>
                    <m:r>
                      <w:rPr>
                        <w:rFonts w:ascii="Cambria Math" w:hAnsi="Cambria Math"/>
                      </w:rPr>
                      <m:t>)</m:t>
                    </m:r>
                  </m:e>
                  <m:sub>
                    <m:r>
                      <w:rPr>
                        <w:rFonts w:ascii="Cambria Math" w:hAnsi="Cambria Math"/>
                      </w:rPr>
                      <m:t>jj</m:t>
                    </m:r>
                  </m:sub>
                </m:sSub>
                <m:r>
                  <w:rPr>
                    <w:rFonts w:ascii="Cambria Math" w:hAnsi="Cambria Math"/>
                  </w:rPr>
                  <m:t>=</m:t>
                </m:r>
                <m:r>
                  <m:rPr>
                    <m:sty m:val="p"/>
                  </m:rPr>
                  <w:rPr>
                    <w:rFonts w:ascii="Cambria Math" w:hAnsi="Cambria Math"/>
                  </w:rPr>
                  <m:t>tr</m:t>
                </m:r>
                <m:r>
                  <w:rPr>
                    <w:rFonts w:ascii="Cambria Math" w:hAnsi="Cambria Math"/>
                  </w:rPr>
                  <m:t>BA</m:t>
                </m:r>
              </m:e>
            </m:mr>
          </m:m>
        </m:oMath>
      </m:oMathPara>
    </w:p>
    <w:p w14:paraId="2975E15F" w14:textId="77777777" w:rsidR="00B94259" w:rsidRDefault="00B94259" w:rsidP="004D4756">
      <w:pPr>
        <w:pStyle w:val="af"/>
      </w:pPr>
      <w:r>
        <w:t>这里，第一个和最后两个等式使用</w:t>
      </w:r>
      <w:proofErr w:type="gramStart"/>
      <w:r>
        <w:t>迹</w:t>
      </w:r>
      <w:proofErr w:type="gramEnd"/>
      <w:r>
        <w:t>运算符和矩阵乘法的定义，重点在第四个等式，使用标量乘法的可交换性来反转每个乘积中的项的顺序，以及标量加法的可交换性和相关性，以便重新排列求和的顺序。</w:t>
      </w:r>
    </w:p>
    <w:p w14:paraId="2A53B861" w14:textId="77777777" w:rsidR="00B94259" w:rsidRDefault="00B94259">
      <w:pPr>
        <w:pStyle w:val="4"/>
      </w:pPr>
      <w:r>
        <w:t xml:space="preserve">3.5 </w:t>
      </w:r>
      <w:r>
        <w:t>范数</w:t>
      </w:r>
    </w:p>
    <w:p w14:paraId="68D523EC" w14:textId="77777777" w:rsidR="00B94259" w:rsidRDefault="00B94259" w:rsidP="00983CA1">
      <w:pPr>
        <w:pStyle w:val="af"/>
      </w:pPr>
      <w:r>
        <w:t>向量的范数</w:t>
      </w:r>
      <m:oMath>
        <m:r>
          <w:rPr>
            <w:rFonts w:ascii="Cambria Math" w:hAnsi="Cambria Math"/>
          </w:rPr>
          <m:t>∥x∥</m:t>
        </m:r>
      </m:oMath>
      <w:r>
        <w:t>是非正式度量的向量的</w:t>
      </w:r>
      <w:r>
        <w:t>“</w:t>
      </w:r>
      <w:r>
        <w:t>长度</w:t>
      </w:r>
      <w:r>
        <w:t xml:space="preserve">” </w:t>
      </w:r>
      <w:r>
        <w:t>。</w:t>
      </w:r>
      <w:r>
        <w:t xml:space="preserve"> </w:t>
      </w:r>
      <w:r>
        <w:t>例如，我们有常用的欧几里德或</w:t>
      </w:r>
      <m:oMath>
        <m:sSub>
          <m:sSubPr>
            <m:ctrlPr>
              <w:rPr>
                <w:rFonts w:ascii="Cambria Math" w:hAnsi="Cambria Math"/>
              </w:rPr>
            </m:ctrlPr>
          </m:sSubPr>
          <m:e>
            <m:r>
              <m:rPr>
                <m:scr m:val="script"/>
              </m:rPr>
              <w:rPr>
                <w:rFonts w:ascii="Cambria Math" w:hAnsi="Cambria Math"/>
              </w:rPr>
              <m:t>l</m:t>
            </m:r>
          </m:e>
          <m:sub>
            <m:r>
              <w:rPr>
                <w:rFonts w:ascii="Cambria Math" w:hAnsi="Cambria Math"/>
              </w:rPr>
              <m:t>2</m:t>
            </m:r>
          </m:sub>
        </m:sSub>
      </m:oMath>
      <w:r>
        <w:t>范数，</w:t>
      </w:r>
    </w:p>
    <w:p w14:paraId="53D007E6" w14:textId="77777777" w:rsidR="00B94259" w:rsidRDefault="00B94259" w:rsidP="00983CA1">
      <w:pPr>
        <w:pStyle w:val="af"/>
      </w:pPr>
      <m:oMathPara>
        <m:oMathParaPr>
          <m:jc m:val="center"/>
        </m:oMathParaPr>
        <m:oMath>
          <m:r>
            <w:rPr>
              <w:rFonts w:ascii="Cambria Math" w:hAnsi="Cambria Math"/>
            </w:rPr>
            <m:t>∥x</m:t>
          </m:r>
          <m:sSub>
            <m:sSubPr>
              <m:ctrlPr>
                <w:rPr>
                  <w:rFonts w:ascii="Cambria Math" w:hAnsi="Cambria Math"/>
                </w:rPr>
              </m:ctrlPr>
            </m:sSubPr>
            <m:e>
              <m:r>
                <w:rPr>
                  <w:rFonts w:ascii="Cambria Math" w:hAnsi="Cambria Math"/>
                </w:rPr>
                <m:t>∥</m:t>
              </m:r>
            </m:e>
            <m:sub>
              <m:r>
                <w:rPr>
                  <w:rFonts w:ascii="Cambria Math" w:hAnsi="Cambria Math"/>
                </w:rPr>
                <m:t>2</m:t>
              </m:r>
            </m:sub>
          </m:sSub>
          <m:r>
            <w:rPr>
              <w:rFonts w:ascii="Cambria Math" w:hAnsi="Cambria Math"/>
            </w:rPr>
            <m:t>=</m:t>
          </m:r>
          <m:rad>
            <m:radPr>
              <m:degHide m:val="1"/>
              <m:ctrlPr>
                <w:rPr>
                  <w:rFonts w:ascii="Cambria Math" w:hAnsi="Cambria Math"/>
                </w:rPr>
              </m:ctrlPr>
            </m:radPr>
            <m:deg/>
            <m:e>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bSup>
                    <m:sSubSupPr>
                      <m:ctrlPr>
                        <w:rPr>
                          <w:rFonts w:ascii="Cambria Math" w:hAnsi="Cambria Math"/>
                        </w:rPr>
                      </m:ctrlPr>
                    </m:sSubSupPr>
                    <m:e>
                      <m:r>
                        <w:rPr>
                          <w:rFonts w:ascii="Cambria Math" w:hAnsi="Cambria Math"/>
                        </w:rPr>
                        <m:t>x</m:t>
                      </m:r>
                    </m:e>
                    <m:sub>
                      <m:r>
                        <w:rPr>
                          <w:rFonts w:ascii="Cambria Math" w:hAnsi="Cambria Math"/>
                        </w:rPr>
                        <m:t>i</m:t>
                      </m:r>
                    </m:sub>
                    <m:sup>
                      <m:r>
                        <w:rPr>
                          <w:rFonts w:ascii="Cambria Math" w:hAnsi="Cambria Math"/>
                        </w:rPr>
                        <m:t>2</m:t>
                      </m:r>
                    </m:sup>
                  </m:sSubSup>
                </m:e>
              </m:nary>
            </m:e>
          </m:rad>
        </m:oMath>
      </m:oMathPara>
    </w:p>
    <w:p w14:paraId="6ECBE35C" w14:textId="77777777" w:rsidR="00B94259" w:rsidRDefault="00B94259" w:rsidP="00983CA1">
      <w:pPr>
        <w:pStyle w:val="af"/>
      </w:pPr>
      <w:r>
        <w:t>注意：</w:t>
      </w:r>
      <m:oMath>
        <m:r>
          <w:rPr>
            <w:rFonts w:ascii="Cambria Math" w:hAnsi="Cambria Math"/>
          </w:rPr>
          <m:t>∥x</m:t>
        </m:r>
        <m:sSubSup>
          <m:sSubSupPr>
            <m:ctrlPr>
              <w:rPr>
                <w:rFonts w:ascii="Cambria Math" w:hAnsi="Cambria Math"/>
              </w:rPr>
            </m:ctrlPr>
          </m:sSubSupPr>
          <m:e>
            <m:r>
              <w:rPr>
                <w:rFonts w:ascii="Cambria Math" w:hAnsi="Cambria Math"/>
              </w:rPr>
              <m:t>∥</m:t>
            </m:r>
          </m:e>
          <m:sub>
            <m:r>
              <w:rPr>
                <w:rFonts w:ascii="Cambria Math" w:hAnsi="Cambria Math"/>
              </w:rPr>
              <m:t>2</m:t>
            </m:r>
          </m:sub>
          <m:sup>
            <m:r>
              <w:rPr>
                <w:rFonts w:ascii="Cambria Math" w:hAnsi="Cambria Math"/>
              </w:rPr>
              <m:t>2</m:t>
            </m:r>
          </m:sup>
        </m:sSub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oMath>
    </w:p>
    <w:p w14:paraId="1EDE3457" w14:textId="77777777" w:rsidR="00B94259" w:rsidRDefault="00B94259" w:rsidP="00983CA1">
      <w:pPr>
        <w:pStyle w:val="af"/>
      </w:pPr>
      <w:r>
        <w:t>更正式地，范数是满足</w:t>
      </w:r>
      <w:r>
        <w:t>4</w:t>
      </w:r>
      <w:r>
        <w:t>个属性的函数（</w:t>
      </w:r>
      <m:oMath>
        <m:r>
          <w:rPr>
            <w:rFonts w:ascii="Cambria Math" w:hAnsi="Cambria Math"/>
          </w:rPr>
          <m:t>f:</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r>
          <w:rPr>
            <w:rFonts w:ascii="Cambria Math" w:hAnsi="Cambria Math"/>
          </w:rPr>
          <m:t>→</m:t>
        </m:r>
        <m:r>
          <m:rPr>
            <m:scr m:val="double-struck"/>
            <m:sty m:val="p"/>
          </m:rPr>
          <w:rPr>
            <w:rFonts w:ascii="Cambria Math" w:hAnsi="Cambria Math"/>
          </w:rPr>
          <m:t>R</m:t>
        </m:r>
      </m:oMath>
      <w:r>
        <w:t>）：</w:t>
      </w:r>
    </w:p>
    <w:p w14:paraId="4D8AA115" w14:textId="77777777" w:rsidR="00B94259" w:rsidRDefault="00B94259" w:rsidP="00983CA1">
      <w:pPr>
        <w:pStyle w:val="af"/>
      </w:pPr>
      <w:r>
        <w:t>对于所有的</w:t>
      </w:r>
      <w:r>
        <w:t xml:space="preserve"> </w:t>
      </w:r>
      <m:oMath>
        <m:r>
          <w:rPr>
            <w:rFonts w:ascii="Cambria Math" w:hAnsi="Cambria Math"/>
          </w:rPr>
          <m:t>x∈</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 xml:space="preserve">, </w:t>
      </w:r>
      <m:oMath>
        <m:r>
          <w:rPr>
            <w:rFonts w:ascii="Cambria Math" w:hAnsi="Cambria Math"/>
          </w:rPr>
          <m:t>f(x)≥0</m:t>
        </m:r>
      </m:oMath>
      <w:r>
        <w:t>(</w:t>
      </w:r>
      <w:r>
        <w:t>非负</w:t>
      </w:r>
      <w:r>
        <w:t>).</w:t>
      </w:r>
    </w:p>
    <w:p w14:paraId="5A52744D" w14:textId="77777777" w:rsidR="00B94259" w:rsidRDefault="00B94259" w:rsidP="00983CA1">
      <w:pPr>
        <w:pStyle w:val="af"/>
      </w:pPr>
      <w:r>
        <w:t>当且仅当</w:t>
      </w:r>
      <m:oMath>
        <m:r>
          <w:rPr>
            <w:rFonts w:ascii="Cambria Math" w:hAnsi="Cambria Math"/>
          </w:rPr>
          <m:t>x=0</m:t>
        </m:r>
      </m:oMath>
      <w:r>
        <w:t xml:space="preserve"> </w:t>
      </w:r>
      <w:r>
        <w:t>时，</w:t>
      </w:r>
      <m:oMath>
        <m:r>
          <w:rPr>
            <w:rFonts w:ascii="Cambria Math" w:hAnsi="Cambria Math"/>
          </w:rPr>
          <m:t>f(x)=0</m:t>
        </m:r>
      </m:oMath>
      <w:r>
        <w:t xml:space="preserve"> (</w:t>
      </w:r>
      <w:r>
        <w:t>明确性</w:t>
      </w:r>
      <w:r>
        <w:t>).</w:t>
      </w:r>
    </w:p>
    <w:p w14:paraId="2844875D" w14:textId="77777777" w:rsidR="00B94259" w:rsidRDefault="00B94259" w:rsidP="00983CA1">
      <w:pPr>
        <w:pStyle w:val="af"/>
      </w:pPr>
      <w:r>
        <w:t>对于所有</w:t>
      </w:r>
      <m:oMath>
        <m:r>
          <w:rPr>
            <w:rFonts w:ascii="Cambria Math" w:hAnsi="Cambria Math"/>
          </w:rPr>
          <m:t>x∈</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w:t>
      </w:r>
      <m:oMath>
        <m:r>
          <w:rPr>
            <w:rFonts w:ascii="Cambria Math" w:hAnsi="Cambria Math"/>
          </w:rPr>
          <m:t>t∈</m:t>
        </m:r>
        <m:r>
          <m:rPr>
            <m:scr m:val="double-struck"/>
            <m:sty m:val="p"/>
          </m:rPr>
          <w:rPr>
            <w:rFonts w:ascii="Cambria Math" w:hAnsi="Cambria Math"/>
          </w:rPr>
          <m:t>R</m:t>
        </m:r>
      </m:oMath>
      <w:r>
        <w:t>，则</w:t>
      </w:r>
      <w:r>
        <w:t xml:space="preserve"> </w:t>
      </w:r>
      <m:oMath>
        <m:r>
          <w:rPr>
            <w:rFonts w:ascii="Cambria Math" w:hAnsi="Cambria Math"/>
          </w:rPr>
          <m:t>f(tx)=</m:t>
        </m:r>
        <m:d>
          <m:dPr>
            <m:begChr m:val="|"/>
            <m:endChr m:val="|"/>
            <m:ctrlPr>
              <w:rPr>
                <w:rFonts w:ascii="Cambria Math" w:hAnsi="Cambria Math"/>
              </w:rPr>
            </m:ctrlPr>
          </m:dPr>
          <m:e>
            <m:r>
              <w:rPr>
                <w:rFonts w:ascii="Cambria Math" w:hAnsi="Cambria Math"/>
              </w:rPr>
              <m:t>t</m:t>
            </m:r>
          </m:e>
        </m:d>
        <m:r>
          <w:rPr>
            <w:rFonts w:ascii="Cambria Math" w:hAnsi="Cambria Math"/>
          </w:rPr>
          <m:t>f(x)</m:t>
        </m:r>
      </m:oMath>
      <w:r>
        <w:t xml:space="preserve"> (</w:t>
      </w:r>
      <w:proofErr w:type="gramStart"/>
      <w:r>
        <w:t>正齐次性</w:t>
      </w:r>
      <w:proofErr w:type="gramEnd"/>
      <w:r>
        <w:t>).</w:t>
      </w:r>
    </w:p>
    <w:p w14:paraId="6809C902" w14:textId="77777777" w:rsidR="00B94259" w:rsidRDefault="00B94259" w:rsidP="00983CA1">
      <w:pPr>
        <w:pStyle w:val="af"/>
      </w:pPr>
      <w:r>
        <w:t>对于所有</w:t>
      </w:r>
      <w:r>
        <w:t xml:space="preserve"> </w:t>
      </w:r>
      <m:oMath>
        <m:r>
          <w:rPr>
            <w:rFonts w:ascii="Cambria Math" w:hAnsi="Cambria Math"/>
          </w:rPr>
          <m:t>x,y∈</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 xml:space="preserve">, </w:t>
      </w:r>
      <m:oMath>
        <m:r>
          <w:rPr>
            <w:rFonts w:ascii="Cambria Math" w:hAnsi="Cambria Math"/>
          </w:rPr>
          <m:t>f(x+y)≤f(x)+f(y)</m:t>
        </m:r>
      </m:oMath>
      <w:r>
        <w:t xml:space="preserve"> (</w:t>
      </w:r>
      <w:r>
        <w:t>三角不等式</w:t>
      </w:r>
      <w:r>
        <w:t>)</w:t>
      </w:r>
    </w:p>
    <w:p w14:paraId="5A7143D7" w14:textId="77777777" w:rsidR="00B94259" w:rsidRDefault="00B94259" w:rsidP="00983CA1">
      <w:pPr>
        <w:pStyle w:val="af"/>
      </w:pPr>
      <w:r>
        <w:t>其他范数的例子是</w:t>
      </w:r>
      <m:oMath>
        <m:sSub>
          <m:sSubPr>
            <m:ctrlPr>
              <w:rPr>
                <w:rFonts w:ascii="Cambria Math" w:hAnsi="Cambria Math"/>
              </w:rPr>
            </m:ctrlPr>
          </m:sSubPr>
          <m:e>
            <m:r>
              <m:rPr>
                <m:scr m:val="script"/>
              </m:rPr>
              <w:rPr>
                <w:rFonts w:ascii="Cambria Math" w:hAnsi="Cambria Math"/>
              </w:rPr>
              <m:t>l</m:t>
            </m:r>
          </m:e>
          <m:sub>
            <m:r>
              <w:rPr>
                <w:rFonts w:ascii="Cambria Math" w:hAnsi="Cambria Math"/>
              </w:rPr>
              <m:t>1</m:t>
            </m:r>
          </m:sub>
        </m:sSub>
      </m:oMath>
      <w:r>
        <w:t>范数</w:t>
      </w:r>
      <w:r>
        <w:t>:</w:t>
      </w:r>
    </w:p>
    <w:p w14:paraId="46448172" w14:textId="77777777" w:rsidR="00B94259" w:rsidRDefault="00B94259" w:rsidP="00983CA1">
      <w:pPr>
        <w:pStyle w:val="af"/>
      </w:pPr>
      <m:oMathPara>
        <m:oMathParaPr>
          <m:jc m:val="center"/>
        </m:oMathParaPr>
        <m:oMath>
          <m:r>
            <w:rPr>
              <w:rFonts w:ascii="Cambria Math" w:hAnsi="Cambria Math"/>
            </w:rPr>
            <m:t>∥x</m:t>
          </m:r>
          <m:sSub>
            <m:sSubPr>
              <m:ctrlPr>
                <w:rPr>
                  <w:rFonts w:ascii="Cambria Math" w:hAnsi="Cambria Math"/>
                </w:rPr>
              </m:ctrlPr>
            </m:sSubPr>
            <m:e>
              <m:r>
                <w:rPr>
                  <w:rFonts w:ascii="Cambria Math" w:hAnsi="Cambria Math"/>
                </w:rPr>
                <m:t>∥</m:t>
              </m:r>
            </m:e>
            <m:sub>
              <m:r>
                <w:rPr>
                  <w:rFonts w:ascii="Cambria Math" w:hAnsi="Cambria Math"/>
                </w:rPr>
                <m:t>1</m:t>
              </m:r>
            </m:sub>
          </m:sSub>
          <m: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d>
                <m:dPr>
                  <m:begChr m:val="|"/>
                  <m:endChr m:val="|"/>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e>
              </m:d>
            </m:e>
          </m:nary>
        </m:oMath>
      </m:oMathPara>
    </w:p>
    <w:p w14:paraId="4D26D34C" w14:textId="77777777" w:rsidR="00B94259" w:rsidRDefault="00B94259" w:rsidP="00983CA1">
      <w:pPr>
        <w:pStyle w:val="af"/>
      </w:pPr>
      <w:r>
        <w:t>和</w:t>
      </w:r>
      <m:oMath>
        <m:sSub>
          <m:sSubPr>
            <m:ctrlPr>
              <w:rPr>
                <w:rFonts w:ascii="Cambria Math" w:hAnsi="Cambria Math"/>
              </w:rPr>
            </m:ctrlPr>
          </m:sSubPr>
          <m:e>
            <m:r>
              <m:rPr>
                <m:scr m:val="script"/>
              </m:rPr>
              <w:rPr>
                <w:rFonts w:ascii="Cambria Math" w:hAnsi="Cambria Math"/>
              </w:rPr>
              <m:t>l</m:t>
            </m:r>
          </m:e>
          <m:sub>
            <m:r>
              <w:rPr>
                <w:rFonts w:ascii="Cambria Math" w:hAnsi="Cambria Math"/>
              </w:rPr>
              <m:t>∞</m:t>
            </m:r>
          </m:sub>
        </m:sSub>
      </m:oMath>
      <w:r>
        <w:t>范数：</w:t>
      </w:r>
    </w:p>
    <w:p w14:paraId="6584DF20" w14:textId="77777777" w:rsidR="00B94259" w:rsidRDefault="00B94259" w:rsidP="00983CA1">
      <w:pPr>
        <w:pStyle w:val="af"/>
      </w:pPr>
      <m:oMathPara>
        <m:oMathParaPr>
          <m:jc m:val="center"/>
        </m:oMathParaPr>
        <m:oMath>
          <m:r>
            <w:rPr>
              <w:rFonts w:ascii="Cambria Math" w:hAnsi="Cambria Math"/>
            </w:rPr>
            <m:t>∥x</m:t>
          </m:r>
          <m:sSub>
            <m:sSubPr>
              <m:ctrlPr>
                <w:rPr>
                  <w:rFonts w:ascii="Cambria Math" w:hAnsi="Cambria Math"/>
                </w:rPr>
              </m:ctrlPr>
            </m:sSubPr>
            <m:e>
              <m:r>
                <w:rPr>
                  <w:rFonts w:ascii="Cambria Math" w:hAnsi="Cambria Math"/>
                </w:rPr>
                <m:t>∥</m:t>
              </m:r>
            </m:e>
            <m:sub>
              <m:r>
                <w:rPr>
                  <w:rFonts w:ascii="Cambria Math" w:hAnsi="Cambria Math"/>
                </w:rPr>
                <m:t>∞</m:t>
              </m:r>
            </m:sub>
          </m:sSub>
          <m:r>
            <w:rPr>
              <w:rFonts w:ascii="Cambria Math" w:hAnsi="Cambria Math"/>
            </w:rPr>
            <m:t>=</m:t>
          </m:r>
          <m:limLow>
            <m:limLowPr>
              <m:ctrlPr>
                <w:rPr>
                  <w:rFonts w:ascii="Cambria Math" w:hAnsi="Cambria Math"/>
                </w:rPr>
              </m:ctrlPr>
            </m:limLowPr>
            <m:e>
              <m:r>
                <m:rPr>
                  <m:sty m:val="p"/>
                </m:rPr>
                <w:rPr>
                  <w:rFonts w:ascii="Cambria Math" w:hAnsi="Cambria Math"/>
                </w:rPr>
                <m:t>max</m:t>
              </m:r>
            </m:e>
            <m:lim>
              <m:r>
                <w:rPr>
                  <w:rFonts w:ascii="Cambria Math" w:hAnsi="Cambria Math"/>
                </w:rPr>
                <m:t>i</m:t>
              </m:r>
            </m:lim>
          </m:limLow>
          <m:d>
            <m:dPr>
              <m:begChr m:val="|"/>
              <m:endChr m:val="|"/>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e>
          </m:d>
        </m:oMath>
      </m:oMathPara>
    </w:p>
    <w:p w14:paraId="3570CAA2" w14:textId="77777777" w:rsidR="00B94259" w:rsidRDefault="00B94259" w:rsidP="00983CA1">
      <w:pPr>
        <w:pStyle w:val="af"/>
      </w:pPr>
      <w:r>
        <w:t>事实上，到目前为止所提出的所有三个范数都是</w:t>
      </w:r>
      <m:oMath>
        <m:sSub>
          <m:sSubPr>
            <m:ctrlPr>
              <w:rPr>
                <w:rFonts w:ascii="Cambria Math" w:hAnsi="Cambria Math"/>
              </w:rPr>
            </m:ctrlPr>
          </m:sSubPr>
          <m:e>
            <m:r>
              <m:rPr>
                <m:scr m:val="script"/>
              </m:rPr>
              <w:rPr>
                <w:rFonts w:ascii="Cambria Math" w:hAnsi="Cambria Math"/>
              </w:rPr>
              <m:t>l</m:t>
            </m:r>
          </m:e>
          <m:sub>
            <m:r>
              <w:rPr>
                <w:rFonts w:ascii="Cambria Math" w:hAnsi="Cambria Math"/>
              </w:rPr>
              <m:t>p</m:t>
            </m:r>
          </m:sub>
        </m:sSub>
      </m:oMath>
      <w:r>
        <w:t>范数族的例子，它们由实数</w:t>
      </w:r>
      <m:oMath>
        <m:r>
          <w:rPr>
            <w:rFonts w:ascii="Cambria Math" w:hAnsi="Cambria Math"/>
          </w:rPr>
          <m:t>p≥1</m:t>
        </m:r>
      </m:oMath>
      <w:r>
        <w:t>参数化，并定义为：</w:t>
      </w:r>
    </w:p>
    <w:p w14:paraId="431A73EE" w14:textId="77777777" w:rsidR="00B94259" w:rsidRDefault="00B94259" w:rsidP="00983CA1">
      <w:pPr>
        <w:pStyle w:val="af"/>
      </w:pPr>
      <m:oMathPara>
        <m:oMathParaPr>
          <m:jc m:val="center"/>
        </m:oMathParaPr>
        <m:oMath>
          <m:r>
            <w:rPr>
              <w:rFonts w:ascii="Cambria Math" w:hAnsi="Cambria Math"/>
            </w:rPr>
            <w:lastRenderedPageBreak/>
            <m:t>∥x</m:t>
          </m:r>
          <m:sSub>
            <m:sSubPr>
              <m:ctrlPr>
                <w:rPr>
                  <w:rFonts w:ascii="Cambria Math" w:hAnsi="Cambria Math"/>
                </w:rPr>
              </m:ctrlPr>
            </m:sSubPr>
            <m:e>
              <m:r>
                <w:rPr>
                  <w:rFonts w:ascii="Cambria Math" w:hAnsi="Cambria Math"/>
                </w:rPr>
                <m:t>∥</m:t>
              </m:r>
            </m:e>
            <m:sub>
              <m:r>
                <w:rPr>
                  <w:rFonts w:ascii="Cambria Math" w:hAnsi="Cambria Math"/>
                </w:rPr>
                <m:t>p</m:t>
              </m:r>
            </m:sub>
          </m:sSub>
          <m:r>
            <w:rPr>
              <w:rFonts w:ascii="Cambria Math" w:hAnsi="Cambria Math"/>
            </w:rPr>
            <m:t>=</m:t>
          </m:r>
          <m:sSup>
            <m:sSupPr>
              <m:ctrlPr>
                <w:rPr>
                  <w:rFonts w:ascii="Cambria Math" w:hAnsi="Cambria Math"/>
                </w:rPr>
              </m:ctrlPr>
            </m:sSupPr>
            <m:e>
              <m:d>
                <m:dPr>
                  <m:ctrlPr>
                    <w:rPr>
                      <w:rFonts w:ascii="Cambria Math" w:hAnsi="Cambria Math"/>
                    </w:rPr>
                  </m:ctrlPr>
                </m:dPr>
                <m:e>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p>
                        <m:sSupPr>
                          <m:ctrlPr>
                            <w:rPr>
                              <w:rFonts w:ascii="Cambria Math" w:hAnsi="Cambria Math"/>
                            </w:rPr>
                          </m:ctrlPr>
                        </m:sSupPr>
                        <m:e>
                          <m:d>
                            <m:dPr>
                              <m:begChr m:val="|"/>
                              <m:endChr m:val="|"/>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e>
                          </m:d>
                        </m:e>
                        <m:sup>
                          <m:r>
                            <w:rPr>
                              <w:rFonts w:ascii="Cambria Math" w:hAnsi="Cambria Math"/>
                            </w:rPr>
                            <m:t>p</m:t>
                          </m:r>
                        </m:sup>
                      </m:sSup>
                    </m:e>
                  </m:nary>
                </m:e>
              </m:d>
            </m:e>
            <m:sup>
              <m:r>
                <w:rPr>
                  <w:rFonts w:ascii="Cambria Math" w:hAnsi="Cambria Math"/>
                </w:rPr>
                <m:t>1/p</m:t>
              </m:r>
            </m:sup>
          </m:sSup>
        </m:oMath>
      </m:oMathPara>
    </w:p>
    <w:p w14:paraId="68DE4B73" w14:textId="77777777" w:rsidR="00B94259" w:rsidRDefault="00B94259" w:rsidP="00983CA1">
      <w:pPr>
        <w:pStyle w:val="af"/>
      </w:pPr>
      <w:r>
        <w:t>也可以为矩阵定义范数，例如</w:t>
      </w:r>
      <w:r>
        <w:rPr>
          <w:b/>
        </w:rPr>
        <w:t>Frobenius</w:t>
      </w:r>
      <w:r>
        <w:t>范数</w:t>
      </w:r>
      <w:r>
        <w:t>:</w:t>
      </w:r>
    </w:p>
    <w:p w14:paraId="33015A63" w14:textId="77777777" w:rsidR="00B94259" w:rsidRDefault="00B94259" w:rsidP="00983CA1">
      <w:pPr>
        <w:pStyle w:val="af"/>
      </w:pPr>
      <m:oMathPara>
        <m:oMathParaPr>
          <m:jc m:val="center"/>
        </m:oMathParaPr>
        <m:oMath>
          <m:r>
            <w:rPr>
              <w:rFonts w:ascii="Cambria Math" w:hAnsi="Cambria Math"/>
            </w:rPr>
            <m:t>∥A</m:t>
          </m:r>
          <m:sSub>
            <m:sSubPr>
              <m:ctrlPr>
                <w:rPr>
                  <w:rFonts w:ascii="Cambria Math" w:hAnsi="Cambria Math"/>
                </w:rPr>
              </m:ctrlPr>
            </m:sSubPr>
            <m:e>
              <m:r>
                <w:rPr>
                  <w:rFonts w:ascii="Cambria Math" w:hAnsi="Cambria Math"/>
                </w:rPr>
                <m:t>∥</m:t>
              </m:r>
            </m:e>
            <m:sub>
              <m:r>
                <w:rPr>
                  <w:rFonts w:ascii="Cambria Math" w:hAnsi="Cambria Math"/>
                </w:rPr>
                <m:t>F</m:t>
              </m:r>
            </m:sub>
          </m:sSub>
          <m:r>
            <w:rPr>
              <w:rFonts w:ascii="Cambria Math" w:hAnsi="Cambria Math"/>
            </w:rPr>
            <m:t>=</m:t>
          </m:r>
          <m:rad>
            <m:radPr>
              <m:degHide m:val="1"/>
              <m:ctrlPr>
                <w:rPr>
                  <w:rFonts w:ascii="Cambria Math" w:hAnsi="Cambria Math"/>
                </w:rPr>
              </m:ctrlPr>
            </m:radPr>
            <m:deg/>
            <m:e>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nary>
                    <m:naryPr>
                      <m:chr m:val="∑"/>
                      <m:limLoc m:val="undOvr"/>
                      <m:ctrlPr>
                        <w:rPr>
                          <w:rFonts w:ascii="Cambria Math" w:hAnsi="Cambria Math"/>
                        </w:rPr>
                      </m:ctrlPr>
                    </m:naryPr>
                    <m:sub>
                      <m:r>
                        <w:rPr>
                          <w:rFonts w:ascii="Cambria Math" w:hAnsi="Cambria Math"/>
                        </w:rPr>
                        <m:t>j=1</m:t>
                      </m:r>
                    </m:sub>
                    <m:sup>
                      <m:r>
                        <w:rPr>
                          <w:rFonts w:ascii="Cambria Math" w:hAnsi="Cambria Math"/>
                        </w:rPr>
                        <m:t>n</m:t>
                      </m:r>
                    </m:sup>
                    <m:e>
                      <m:sSubSup>
                        <m:sSubSupPr>
                          <m:ctrlPr>
                            <w:rPr>
                              <w:rFonts w:ascii="Cambria Math" w:hAnsi="Cambria Math"/>
                            </w:rPr>
                          </m:ctrlPr>
                        </m:sSubSupPr>
                        <m:e>
                          <m:r>
                            <w:rPr>
                              <w:rFonts w:ascii="Cambria Math" w:hAnsi="Cambria Math"/>
                            </w:rPr>
                            <m:t>A</m:t>
                          </m:r>
                        </m:e>
                        <m:sub>
                          <m:r>
                            <w:rPr>
                              <w:rFonts w:ascii="Cambria Math" w:hAnsi="Cambria Math"/>
                            </w:rPr>
                            <m:t>ij</m:t>
                          </m:r>
                        </m:sub>
                        <m:sup>
                          <m:r>
                            <w:rPr>
                              <w:rFonts w:ascii="Cambria Math" w:hAnsi="Cambria Math"/>
                            </w:rPr>
                            <m:t>2</m:t>
                          </m:r>
                        </m:sup>
                      </m:sSubSup>
                    </m:e>
                  </m:nary>
                </m:e>
              </m:nary>
            </m:e>
          </m:rad>
          <m:r>
            <w:rPr>
              <w:rFonts w:ascii="Cambria Math" w:hAnsi="Cambria Math"/>
            </w:rPr>
            <m:t>=</m:t>
          </m:r>
          <m:rad>
            <m:radPr>
              <m:degHide m:val="1"/>
              <m:ctrlPr>
                <w:rPr>
                  <w:rFonts w:ascii="Cambria Math" w:hAnsi="Cambria Math"/>
                </w:rPr>
              </m:ctrlPr>
            </m:radPr>
            <m:deg/>
            <m:e>
              <m:r>
                <m:rPr>
                  <m:sty m:val="p"/>
                </m:rPr>
                <w:rPr>
                  <w:rFonts w:ascii="Cambria Math" w:hAnsi="Cambria Math"/>
                </w:rPr>
                <m:t>tr</m:t>
              </m:r>
              <m:d>
                <m:dPr>
                  <m:ctrlPr>
                    <w:rPr>
                      <w:rFonts w:ascii="Cambria Math" w:hAnsi="Cambria Math"/>
                    </w:rPr>
                  </m:ctrlPr>
                </m:dPr>
                <m:e>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A</m:t>
                  </m:r>
                </m:e>
              </m:d>
            </m:e>
          </m:rad>
        </m:oMath>
      </m:oMathPara>
    </w:p>
    <w:p w14:paraId="55F5591C" w14:textId="77777777" w:rsidR="00B94259" w:rsidRDefault="00B94259" w:rsidP="00983CA1">
      <w:pPr>
        <w:pStyle w:val="af"/>
      </w:pPr>
      <w:r>
        <w:t>许多其他更多的范数，但它们超出了这个复习材料的范围。</w:t>
      </w:r>
    </w:p>
    <w:p w14:paraId="40687C83" w14:textId="77777777" w:rsidR="00B94259" w:rsidRDefault="00B94259">
      <w:pPr>
        <w:pStyle w:val="4"/>
      </w:pPr>
      <w:bookmarkStart w:id="830" w:name="header-n168"/>
      <w:r>
        <w:t xml:space="preserve">3.6 </w:t>
      </w:r>
      <w:r>
        <w:t>线性相关性和</w:t>
      </w:r>
      <w:proofErr w:type="gramStart"/>
      <w:r>
        <w:t>秩</w:t>
      </w:r>
      <w:bookmarkEnd w:id="830"/>
      <w:proofErr w:type="gramEnd"/>
    </w:p>
    <w:p w14:paraId="037D724E" w14:textId="77777777" w:rsidR="00B94259" w:rsidRDefault="00B94259" w:rsidP="00983CA1">
      <w:pPr>
        <w:pStyle w:val="af"/>
      </w:pPr>
      <w:r>
        <w:t>一组向量</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m:t>
        </m:r>
        <m:r>
          <m:rPr>
            <m:scr m:val="double-struck"/>
            <m:sty m:val="p"/>
          </m:rPr>
          <w:rPr>
            <w:rFonts w:ascii="Cambria Math" w:hAnsi="Cambria Math"/>
          </w:rPr>
          <m:t>R</m:t>
        </m:r>
      </m:oMath>
      <w:r>
        <w:t>，</w:t>
      </w:r>
      <w:r>
        <w:t xml:space="preserve"> </w:t>
      </w:r>
      <w:r>
        <w:t>如果没有向量可以表示为其余向量的线性组合，则称称该向量是线性无相关的。</w:t>
      </w:r>
      <w:r>
        <w:t xml:space="preserve"> </w:t>
      </w:r>
      <w:r>
        <w:t>相反，如果属于该组的一个向量可以表示为其余向量的线性组合，则称该向量是线性相关的。</w:t>
      </w:r>
      <w:r>
        <w:t xml:space="preserve"> </w:t>
      </w:r>
      <w:r>
        <w:t>也就是说，如果：</w:t>
      </w:r>
    </w:p>
    <w:p w14:paraId="7E96BD19" w14:textId="77777777" w:rsidR="00B94259" w:rsidRDefault="00000000" w:rsidP="00983CA1">
      <w:pPr>
        <w:pStyle w:val="af"/>
      </w:pPr>
      <m:oMathPara>
        <m:oMathParaPr>
          <m:jc m:val="center"/>
        </m:oMathParaPr>
        <m:oMath>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n-1</m:t>
              </m:r>
            </m:sup>
            <m:e>
              <m:sSub>
                <m:sSubPr>
                  <m:ctrlPr>
                    <w:rPr>
                      <w:rFonts w:ascii="Cambria Math" w:hAnsi="Cambria Math"/>
                    </w:rPr>
                  </m:ctrlPr>
                </m:sSubPr>
                <m:e>
                  <m:r>
                    <w:rPr>
                      <w:rFonts w:ascii="Cambria Math" w:hAnsi="Cambria Math"/>
                    </w:rPr>
                    <m:t>α</m:t>
                  </m:r>
                </m:e>
                <m:sub>
                  <m:r>
                    <w:rPr>
                      <w:rFonts w:ascii="Cambria Math" w:hAnsi="Cambria Math"/>
                    </w:rPr>
                    <m:t>i</m:t>
                  </m:r>
                </m:sub>
              </m:sSub>
            </m:e>
          </m:nary>
          <m:sSub>
            <m:sSubPr>
              <m:ctrlPr>
                <w:rPr>
                  <w:rFonts w:ascii="Cambria Math" w:hAnsi="Cambria Math"/>
                </w:rPr>
              </m:ctrlPr>
            </m:sSubPr>
            <m:e>
              <m:r>
                <w:rPr>
                  <w:rFonts w:ascii="Cambria Math" w:hAnsi="Cambria Math"/>
                </w:rPr>
                <m:t>x</m:t>
              </m:r>
            </m:e>
            <m:sub>
              <m:r>
                <w:rPr>
                  <w:rFonts w:ascii="Cambria Math" w:hAnsi="Cambria Math"/>
                </w:rPr>
                <m:t>i</m:t>
              </m:r>
            </m:sub>
          </m:sSub>
        </m:oMath>
      </m:oMathPara>
    </w:p>
    <w:p w14:paraId="77E17312" w14:textId="77777777" w:rsidR="00B94259" w:rsidRDefault="00B94259" w:rsidP="00983CA1">
      <w:pPr>
        <w:pStyle w:val="af"/>
      </w:pPr>
      <w:r>
        <w:t>对于某些标量值</w:t>
      </w:r>
      <m:oMath>
        <m:sSub>
          <m:sSubPr>
            <m:ctrlPr>
              <w:rPr>
                <w:rFonts w:ascii="Cambria Math" w:hAnsi="Cambria Math"/>
              </w:rPr>
            </m:ctrlPr>
          </m:sSubPr>
          <m:e>
            <m:r>
              <w:rPr>
                <w:rFonts w:ascii="Cambria Math" w:hAnsi="Cambria Math"/>
              </w:rPr>
              <m:t>α</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n</m:t>
            </m:r>
          </m:sub>
        </m:sSub>
        <m:r>
          <w:rPr>
            <w:rFonts w:ascii="Cambria Math" w:hAnsi="Cambria Math"/>
          </w:rPr>
          <m:t>-1∈</m:t>
        </m:r>
        <m:r>
          <m:rPr>
            <m:scr m:val="double-struck"/>
            <m:sty m:val="p"/>
          </m:rPr>
          <w:rPr>
            <w:rFonts w:ascii="Cambria Math" w:hAnsi="Cambria Math"/>
          </w:rPr>
          <m:t>R</m:t>
        </m:r>
      </m:oMath>
      <w:r>
        <w:t>，要么向量</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oMath>
      <w:r>
        <w:t>是线性相关的</w:t>
      </w:r>
      <w:r>
        <w:t xml:space="preserve">; </w:t>
      </w:r>
      <w:r>
        <w:t>否则，向量是线性无关的。</w:t>
      </w:r>
      <w:r>
        <w:t xml:space="preserve"> </w:t>
      </w:r>
      <w:r>
        <w:t>例如，向量：</w:t>
      </w:r>
    </w:p>
    <w:p w14:paraId="1F0877A5" w14:textId="77777777" w:rsidR="00B94259" w:rsidRDefault="00000000" w:rsidP="00983CA1">
      <w:pPr>
        <w:pStyle w:val="af"/>
      </w:pPr>
      <m:oMathPara>
        <m:oMathParaPr>
          <m:jc m:val="center"/>
        </m:oMathParaP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d>
            <m:dPr>
              <m:begChr m:val="["/>
              <m:endChr m:val="]"/>
              <m:ctrlPr>
                <w:rPr>
                  <w:rFonts w:ascii="Cambria Math" w:hAnsi="Cambria Math"/>
                </w:rPr>
              </m:ctrlPr>
            </m:dPr>
            <m:e>
              <m:m>
                <m:mPr>
                  <m:plcHide m:val="1"/>
                  <m:mcs>
                    <m:mc>
                      <m:mcPr>
                        <m:count m:val="1"/>
                        <m:mcJc m:val="left"/>
                      </m:mcPr>
                    </m:mc>
                  </m:mcs>
                  <m:ctrlPr>
                    <w:rPr>
                      <w:rFonts w:ascii="Cambria Math" w:hAnsi="Cambria Math"/>
                    </w:rPr>
                  </m:ctrlPr>
                </m:mPr>
                <m:mr>
                  <m:e>
                    <m:r>
                      <w:rPr>
                        <w:rFonts w:ascii="Cambria Math" w:hAnsi="Cambria Math"/>
                      </w:rPr>
                      <m:t>1</m:t>
                    </m:r>
                  </m:e>
                </m:mr>
                <m:mr>
                  <m:e>
                    <m:r>
                      <w:rPr>
                        <w:rFonts w:ascii="Cambria Math" w:hAnsi="Cambria Math"/>
                      </w:rPr>
                      <m:t>2</m:t>
                    </m:r>
                  </m:e>
                </m:mr>
                <m:mr>
                  <m:e>
                    <m:r>
                      <w:rPr>
                        <w:rFonts w:ascii="Cambria Math" w:hAnsi="Cambria Math"/>
                      </w:rPr>
                      <m:t>3</m:t>
                    </m:r>
                  </m:e>
                </m:mr>
              </m:m>
            </m:e>
          </m:d>
          <m:r>
            <w:rPr>
              <w:rFonts w:ascii="Cambria Math" w:hAnsi="Cambria Math"/>
            </w:rPr>
            <m:t> </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r>
                      <w:rPr>
                        <w:rFonts w:ascii="Cambria Math" w:hAnsi="Cambria Math"/>
                      </w:rPr>
                      <m:t>4</m:t>
                    </m:r>
                  </m:e>
                </m:mr>
                <m:mr>
                  <m:e>
                    <m:r>
                      <w:rPr>
                        <w:rFonts w:ascii="Cambria Math" w:hAnsi="Cambria Math"/>
                      </w:rPr>
                      <m:t>1</m:t>
                    </m:r>
                  </m:e>
                </m:mr>
                <m:mr>
                  <m:e>
                    <m:r>
                      <w:rPr>
                        <w:rFonts w:ascii="Cambria Math" w:hAnsi="Cambria Math"/>
                      </w:rPr>
                      <m:t>5</m:t>
                    </m:r>
                  </m:e>
                </m:mr>
              </m:m>
            </m:e>
          </m:d>
          <m:r>
            <w:rPr>
              <w:rFonts w:ascii="Cambria Math" w:hAnsi="Cambria Math"/>
            </w:rPr>
            <m:t> </m:t>
          </m:r>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r>
                      <w:rPr>
                        <w:rFonts w:ascii="Cambria Math" w:hAnsi="Cambria Math"/>
                      </w:rPr>
                      <m:t>2</m:t>
                    </m:r>
                  </m:e>
                </m:mr>
                <m:mr>
                  <m:e>
                    <m:r>
                      <w:rPr>
                        <w:rFonts w:ascii="Cambria Math" w:hAnsi="Cambria Math"/>
                      </w:rPr>
                      <m:t>-3</m:t>
                    </m:r>
                  </m:e>
                </m:mr>
                <m:mr>
                  <m:e>
                    <m:r>
                      <w:rPr>
                        <w:rFonts w:ascii="Cambria Math" w:hAnsi="Cambria Math"/>
                      </w:rPr>
                      <m:t>-1</m:t>
                    </m:r>
                  </m:e>
                </m:mr>
              </m:m>
            </m:e>
          </m:d>
        </m:oMath>
      </m:oMathPara>
    </w:p>
    <w:p w14:paraId="22E2C365" w14:textId="77777777" w:rsidR="00B94259" w:rsidRDefault="00B94259" w:rsidP="00983CA1">
      <w:pPr>
        <w:pStyle w:val="af"/>
      </w:pPr>
      <w:r>
        <w:t>是线性相关的，因为：</w:t>
      </w:r>
      <m:oMath>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=-2</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oMath>
      <w:r>
        <w:t>。</w:t>
      </w:r>
    </w:p>
    <w:p w14:paraId="706EB3FC" w14:textId="77777777" w:rsidR="00B94259" w:rsidRDefault="00B94259" w:rsidP="00983CA1">
      <w:pPr>
        <w:pStyle w:val="af"/>
      </w:pPr>
      <w:r>
        <w:t>矩阵</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m×n</m:t>
            </m:r>
          </m:sup>
        </m:sSup>
      </m:oMath>
      <w:r>
        <w:t>的</w:t>
      </w:r>
      <w:r>
        <w:rPr>
          <w:b/>
        </w:rPr>
        <w:t>列秩</w:t>
      </w:r>
      <w:r>
        <w:t>是构成线性无关集合的</w:t>
      </w:r>
      <m:oMath>
        <m:r>
          <w:rPr>
            <w:rFonts w:ascii="Cambria Math" w:hAnsi="Cambria Math"/>
          </w:rPr>
          <m:t>A</m:t>
        </m:r>
      </m:oMath>
      <w:r>
        <w:t>的最大</w:t>
      </w:r>
      <w:proofErr w:type="gramStart"/>
      <w:r>
        <w:t>列子</w:t>
      </w:r>
      <w:proofErr w:type="gramEnd"/>
      <w:r>
        <w:t>集的大小。</w:t>
      </w:r>
      <w:r>
        <w:t xml:space="preserve"> </w:t>
      </w:r>
      <w:r>
        <w:t>由于术语的多样性，这通常简称为</w:t>
      </w:r>
      <m:oMath>
        <m:r>
          <w:rPr>
            <w:rFonts w:ascii="Cambria Math" w:hAnsi="Cambria Math"/>
          </w:rPr>
          <m:t>A</m:t>
        </m:r>
      </m:oMath>
      <w:r>
        <w:t>的线性无关列的数量。同样，行秩是构成线性无关集合的</w:t>
      </w:r>
      <m:oMath>
        <m:r>
          <w:rPr>
            <w:rFonts w:ascii="Cambria Math" w:hAnsi="Cambria Math"/>
          </w:rPr>
          <m:t>A</m:t>
        </m:r>
      </m:oMath>
      <w:r>
        <w:t>的最大行数。</w:t>
      </w:r>
      <w:r>
        <w:t xml:space="preserve"> </w:t>
      </w:r>
      <w:r>
        <w:t>对于任何矩阵</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m×n</m:t>
            </m:r>
          </m:sup>
        </m:sSup>
      </m:oMath>
      <w:r>
        <w:t>，事实证明</w:t>
      </w:r>
      <m:oMath>
        <m:r>
          <w:rPr>
            <w:rFonts w:ascii="Cambria Math" w:hAnsi="Cambria Math"/>
          </w:rPr>
          <m:t>A</m:t>
        </m:r>
      </m:oMath>
      <w:r>
        <w:t>的列秩等于</w:t>
      </w:r>
      <m:oMath>
        <m:r>
          <w:rPr>
            <w:rFonts w:ascii="Cambria Math" w:hAnsi="Cambria Math"/>
          </w:rPr>
          <m:t>A</m:t>
        </m:r>
      </m:oMath>
      <w:r>
        <w:t>的行秩（尽管我们不会证明这一点），因此两个量统称为</w:t>
      </w:r>
      <m:oMath>
        <m:r>
          <w:rPr>
            <w:rFonts w:ascii="Cambria Math" w:hAnsi="Cambria Math"/>
          </w:rPr>
          <m:t>A</m:t>
        </m:r>
      </m:oMath>
      <w:r>
        <w:t>的</w:t>
      </w:r>
      <w:proofErr w:type="gramStart"/>
      <w:r>
        <w:rPr>
          <w:b/>
        </w:rPr>
        <w:t>秩</w:t>
      </w:r>
      <w:proofErr w:type="gramEnd"/>
      <w:r>
        <w:t>，用</w:t>
      </w:r>
      <w:r>
        <w:t xml:space="preserve"> </w:t>
      </w:r>
      <m:oMath>
        <m:r>
          <m:rPr>
            <m:sty m:val="p"/>
          </m:rPr>
          <w:rPr>
            <w:rFonts w:ascii="Cambria Math" w:hAnsi="Cambria Math"/>
          </w:rPr>
          <m:t>rank</m:t>
        </m:r>
        <m:r>
          <w:rPr>
            <w:rFonts w:ascii="Cambria Math" w:hAnsi="Cambria Math"/>
          </w:rPr>
          <m:t>(A)</m:t>
        </m:r>
      </m:oMath>
      <w:r>
        <w:t>表示。</w:t>
      </w:r>
      <w:r>
        <w:t xml:space="preserve"> </w:t>
      </w:r>
      <w:r>
        <w:t>以下是</w:t>
      </w:r>
      <w:proofErr w:type="gramStart"/>
      <w:r>
        <w:t>秩</w:t>
      </w:r>
      <w:proofErr w:type="gramEnd"/>
      <w:r>
        <w:t>的一些基本属性：</w:t>
      </w:r>
    </w:p>
    <w:p w14:paraId="61FBB086" w14:textId="77777777" w:rsidR="00B94259" w:rsidRPr="00983CA1" w:rsidRDefault="00B94259" w:rsidP="00983CA1">
      <w:pPr>
        <w:widowControl/>
        <w:numPr>
          <w:ilvl w:val="0"/>
          <w:numId w:val="25"/>
        </w:numPr>
        <w:spacing w:after="200" w:line="360" w:lineRule="auto"/>
        <w:jc w:val="left"/>
        <w:rPr>
          <w:rFonts w:asciiTheme="minorEastAsia" w:eastAsiaTheme="minorEastAsia" w:hAnsiTheme="minorEastAsia"/>
        </w:rPr>
      </w:pPr>
      <w:r w:rsidRPr="00983CA1">
        <w:rPr>
          <w:rFonts w:asciiTheme="minorEastAsia" w:eastAsiaTheme="minorEastAsia" w:hAnsiTheme="minorEastAsia"/>
        </w:rPr>
        <w:t xml:space="preserve">对于 </w:t>
      </w:r>
      <m:oMath>
        <m:r>
          <w:rPr>
            <w:rFonts w:ascii="Cambria Math" w:eastAsiaTheme="minorEastAsia" w:hAnsi="Cambria Math"/>
          </w:rPr>
          <m:t>A∈</m:t>
        </m:r>
        <m:sSup>
          <m:sSupPr>
            <m:ctrlPr>
              <w:rPr>
                <w:rFonts w:ascii="Cambria Math" w:eastAsiaTheme="minorEastAsia" w:hAnsi="Cambria Math"/>
              </w:rPr>
            </m:ctrlPr>
          </m:sSupPr>
          <m:e>
            <m:r>
              <m:rPr>
                <m:scr m:val="double-struck"/>
                <m:sty m:val="p"/>
              </m:rPr>
              <w:rPr>
                <w:rFonts w:ascii="Cambria Math" w:eastAsiaTheme="minorEastAsia" w:hAnsi="Cambria Math"/>
              </w:rPr>
              <m:t>R</m:t>
            </m:r>
          </m:e>
          <m:sup>
            <m:r>
              <w:rPr>
                <w:rFonts w:ascii="Cambria Math" w:eastAsiaTheme="minorEastAsia" w:hAnsi="Cambria Math"/>
              </w:rPr>
              <m:t>m×n</m:t>
            </m:r>
          </m:sup>
        </m:sSup>
      </m:oMath>
      <w:r w:rsidRPr="00983CA1">
        <w:rPr>
          <w:rFonts w:asciiTheme="minorEastAsia" w:eastAsiaTheme="minorEastAsia" w:hAnsiTheme="minorEastAsia"/>
        </w:rPr>
        <w:t>，</w:t>
      </w:r>
      <m:oMath>
        <m:r>
          <m:rPr>
            <m:sty m:val="p"/>
          </m:rPr>
          <w:rPr>
            <w:rFonts w:ascii="Cambria Math" w:eastAsiaTheme="minorEastAsia" w:hAnsi="Cambria Math"/>
          </w:rPr>
          <m:t>rank</m:t>
        </m:r>
        <m:r>
          <w:rPr>
            <w:rFonts w:ascii="Cambria Math" w:eastAsiaTheme="minorEastAsia" w:hAnsi="Cambria Math"/>
          </w:rPr>
          <m:t>(A)≤min(m,n)</m:t>
        </m:r>
      </m:oMath>
      <w:r w:rsidRPr="00983CA1">
        <w:rPr>
          <w:rFonts w:asciiTheme="minorEastAsia" w:eastAsiaTheme="minorEastAsia" w:hAnsiTheme="minorEastAsia"/>
        </w:rPr>
        <w:t xml:space="preserve">，如果$ \text(A) = \text{min} (m, n)$，则： </w:t>
      </w:r>
      <m:oMath>
        <m:r>
          <w:rPr>
            <w:rFonts w:ascii="Cambria Math" w:eastAsiaTheme="minorEastAsia" w:hAnsi="Cambria Math"/>
          </w:rPr>
          <m:t>A</m:t>
        </m:r>
      </m:oMath>
      <w:r w:rsidRPr="00983CA1">
        <w:rPr>
          <w:rFonts w:asciiTheme="minorEastAsia" w:eastAsiaTheme="minorEastAsia" w:hAnsiTheme="minorEastAsia"/>
        </w:rPr>
        <w:t xml:space="preserve"> 被称作</w:t>
      </w:r>
      <w:r w:rsidRPr="00983CA1">
        <w:rPr>
          <w:rFonts w:asciiTheme="minorEastAsia" w:eastAsiaTheme="minorEastAsia" w:hAnsiTheme="minorEastAsia"/>
          <w:b/>
        </w:rPr>
        <w:t>满</w:t>
      </w:r>
      <w:proofErr w:type="gramStart"/>
      <w:r w:rsidRPr="00983CA1">
        <w:rPr>
          <w:rFonts w:asciiTheme="minorEastAsia" w:eastAsiaTheme="minorEastAsia" w:hAnsiTheme="minorEastAsia"/>
          <w:b/>
        </w:rPr>
        <w:t>秩</w:t>
      </w:r>
      <w:proofErr w:type="gramEnd"/>
      <w:r w:rsidRPr="00983CA1">
        <w:rPr>
          <w:rFonts w:asciiTheme="minorEastAsia" w:eastAsiaTheme="minorEastAsia" w:hAnsiTheme="minorEastAsia"/>
        </w:rPr>
        <w:t>。</w:t>
      </w:r>
    </w:p>
    <w:p w14:paraId="0FAFE6C4" w14:textId="77777777" w:rsidR="00B94259" w:rsidRPr="00983CA1" w:rsidRDefault="00B94259" w:rsidP="00983CA1">
      <w:pPr>
        <w:widowControl/>
        <w:numPr>
          <w:ilvl w:val="0"/>
          <w:numId w:val="25"/>
        </w:numPr>
        <w:spacing w:after="200" w:line="360" w:lineRule="auto"/>
        <w:jc w:val="left"/>
        <w:rPr>
          <w:rFonts w:asciiTheme="minorEastAsia" w:eastAsiaTheme="minorEastAsia" w:hAnsiTheme="minorEastAsia"/>
        </w:rPr>
      </w:pPr>
      <w:r w:rsidRPr="00983CA1">
        <w:rPr>
          <w:rFonts w:asciiTheme="minorEastAsia" w:eastAsiaTheme="minorEastAsia" w:hAnsiTheme="minorEastAsia"/>
        </w:rPr>
        <w:t xml:space="preserve">对于 </w:t>
      </w:r>
      <m:oMath>
        <m:r>
          <w:rPr>
            <w:rFonts w:ascii="Cambria Math" w:eastAsiaTheme="minorEastAsia" w:hAnsi="Cambria Math"/>
          </w:rPr>
          <m:t>A∈</m:t>
        </m:r>
        <m:sSup>
          <m:sSupPr>
            <m:ctrlPr>
              <w:rPr>
                <w:rFonts w:ascii="Cambria Math" w:eastAsiaTheme="minorEastAsia" w:hAnsi="Cambria Math"/>
              </w:rPr>
            </m:ctrlPr>
          </m:sSupPr>
          <m:e>
            <m:r>
              <m:rPr>
                <m:scr m:val="double-struck"/>
                <m:sty m:val="p"/>
              </m:rPr>
              <w:rPr>
                <w:rFonts w:ascii="Cambria Math" w:eastAsiaTheme="minorEastAsia" w:hAnsi="Cambria Math"/>
              </w:rPr>
              <m:t>R</m:t>
            </m:r>
          </m:e>
          <m:sup>
            <m:r>
              <w:rPr>
                <w:rFonts w:ascii="Cambria Math" w:eastAsiaTheme="minorEastAsia" w:hAnsi="Cambria Math"/>
              </w:rPr>
              <m:t>m×n</m:t>
            </m:r>
          </m:sup>
        </m:sSup>
      </m:oMath>
      <w:r w:rsidRPr="00983CA1">
        <w:rPr>
          <w:rFonts w:asciiTheme="minorEastAsia" w:eastAsiaTheme="minorEastAsia" w:hAnsiTheme="minorEastAsia"/>
        </w:rPr>
        <w:t xml:space="preserve">， </w:t>
      </w:r>
      <m:oMath>
        <m:r>
          <m:rPr>
            <m:sty m:val="p"/>
          </m:rPr>
          <w:rPr>
            <w:rFonts w:ascii="Cambria Math" w:eastAsiaTheme="minorEastAsia" w:hAnsi="Cambria Math"/>
          </w:rPr>
          <m:t>rank</m:t>
        </m:r>
        <m:r>
          <w:rPr>
            <w:rFonts w:ascii="Cambria Math" w:eastAsiaTheme="minorEastAsia" w:hAnsi="Cambria Math"/>
          </w:rPr>
          <m:t>(A)=</m:t>
        </m:r>
        <m:r>
          <m:rPr>
            <m:sty m:val="p"/>
          </m:rPr>
          <w:rPr>
            <w:rFonts w:ascii="Cambria Math" w:eastAsiaTheme="minorEastAsia" w:hAnsi="Cambria Math"/>
          </w:rPr>
          <m:t>rank</m:t>
        </m:r>
        <m:r>
          <w:rPr>
            <w:rFonts w:ascii="Cambria Math" w:eastAsiaTheme="minorEastAsia" w:hAnsi="Cambria Math"/>
          </w:rPr>
          <m:t>(</m:t>
        </m:r>
        <m:sSup>
          <m:sSupPr>
            <m:ctrlPr>
              <w:rPr>
                <w:rFonts w:ascii="Cambria Math" w:eastAsiaTheme="minorEastAsia" w:hAnsi="Cambria Math"/>
              </w:rPr>
            </m:ctrlPr>
          </m:sSupPr>
          <m:e>
            <m:r>
              <w:rPr>
                <w:rFonts w:ascii="Cambria Math" w:eastAsiaTheme="minorEastAsia" w:hAnsi="Cambria Math"/>
              </w:rPr>
              <m:t>A</m:t>
            </m:r>
          </m:e>
          <m:sup>
            <m:r>
              <w:rPr>
                <w:rFonts w:ascii="Cambria Math" w:eastAsiaTheme="minorEastAsia" w:hAnsi="Cambria Math"/>
              </w:rPr>
              <m:t>T</m:t>
            </m:r>
          </m:sup>
        </m:sSup>
        <m:r>
          <w:rPr>
            <w:rFonts w:ascii="Cambria Math" w:eastAsiaTheme="minorEastAsia" w:hAnsi="Cambria Math"/>
          </w:rPr>
          <m:t>)</m:t>
        </m:r>
      </m:oMath>
    </w:p>
    <w:p w14:paraId="6A3497C3" w14:textId="77777777" w:rsidR="00B94259" w:rsidRPr="00983CA1" w:rsidRDefault="00B94259" w:rsidP="00983CA1">
      <w:pPr>
        <w:widowControl/>
        <w:numPr>
          <w:ilvl w:val="0"/>
          <w:numId w:val="25"/>
        </w:numPr>
        <w:spacing w:after="200" w:line="360" w:lineRule="auto"/>
        <w:jc w:val="left"/>
        <w:rPr>
          <w:rFonts w:asciiTheme="minorEastAsia" w:eastAsiaTheme="minorEastAsia" w:hAnsiTheme="minorEastAsia"/>
        </w:rPr>
      </w:pPr>
      <w:r w:rsidRPr="00983CA1">
        <w:rPr>
          <w:rFonts w:asciiTheme="minorEastAsia" w:eastAsiaTheme="minorEastAsia" w:hAnsiTheme="minorEastAsia"/>
        </w:rPr>
        <w:t xml:space="preserve">对于 </w:t>
      </w:r>
      <m:oMath>
        <m:r>
          <w:rPr>
            <w:rFonts w:ascii="Cambria Math" w:eastAsiaTheme="minorEastAsia" w:hAnsi="Cambria Math"/>
          </w:rPr>
          <m:t>A∈</m:t>
        </m:r>
        <m:sSup>
          <m:sSupPr>
            <m:ctrlPr>
              <w:rPr>
                <w:rFonts w:ascii="Cambria Math" w:eastAsiaTheme="minorEastAsia" w:hAnsi="Cambria Math"/>
              </w:rPr>
            </m:ctrlPr>
          </m:sSupPr>
          <m:e>
            <m:r>
              <m:rPr>
                <m:scr m:val="double-struck"/>
                <m:sty m:val="p"/>
              </m:rPr>
              <w:rPr>
                <w:rFonts w:ascii="Cambria Math" w:eastAsiaTheme="minorEastAsia" w:hAnsi="Cambria Math"/>
              </w:rPr>
              <m:t>R</m:t>
            </m:r>
          </m:e>
          <m:sup>
            <m:r>
              <w:rPr>
                <w:rFonts w:ascii="Cambria Math" w:eastAsiaTheme="minorEastAsia" w:hAnsi="Cambria Math"/>
              </w:rPr>
              <m:t>m×n</m:t>
            </m:r>
          </m:sup>
        </m:sSup>
      </m:oMath>
      <w:r w:rsidRPr="00983CA1">
        <w:rPr>
          <w:rFonts w:asciiTheme="minorEastAsia" w:eastAsiaTheme="minorEastAsia" w:hAnsiTheme="minorEastAsia"/>
        </w:rPr>
        <w:t>,</w:t>
      </w:r>
      <m:oMath>
        <m:r>
          <w:rPr>
            <w:rFonts w:ascii="Cambria Math" w:eastAsiaTheme="minorEastAsia" w:hAnsi="Cambria Math"/>
          </w:rPr>
          <m:t>B∈</m:t>
        </m:r>
        <m:sSup>
          <m:sSupPr>
            <m:ctrlPr>
              <w:rPr>
                <w:rFonts w:ascii="Cambria Math" w:eastAsiaTheme="minorEastAsia" w:hAnsi="Cambria Math"/>
              </w:rPr>
            </m:ctrlPr>
          </m:sSupPr>
          <m:e>
            <m:r>
              <m:rPr>
                <m:scr m:val="double-struck"/>
                <m:sty m:val="p"/>
              </m:rPr>
              <w:rPr>
                <w:rFonts w:ascii="Cambria Math" w:eastAsiaTheme="minorEastAsia" w:hAnsi="Cambria Math"/>
              </w:rPr>
              <m:t>R</m:t>
            </m:r>
          </m:e>
          <m:sup>
            <m:r>
              <w:rPr>
                <w:rFonts w:ascii="Cambria Math" w:eastAsiaTheme="minorEastAsia" w:hAnsi="Cambria Math"/>
              </w:rPr>
              <m:t>n×p</m:t>
            </m:r>
          </m:sup>
        </m:sSup>
      </m:oMath>
      <w:r w:rsidRPr="00983CA1">
        <w:rPr>
          <w:rFonts w:asciiTheme="minorEastAsia" w:eastAsiaTheme="minorEastAsia" w:hAnsiTheme="minorEastAsia"/>
        </w:rPr>
        <w:t xml:space="preserve"> ,</w:t>
      </w:r>
      <m:oMath>
        <m:r>
          <m:rPr>
            <m:sty m:val="p"/>
          </m:rPr>
          <w:rPr>
            <w:rFonts w:ascii="Cambria Math" w:eastAsiaTheme="minorEastAsia" w:hAnsi="Cambria Math"/>
          </w:rPr>
          <m:t>rank</m:t>
        </m:r>
        <m:r>
          <w:rPr>
            <w:rFonts w:ascii="Cambria Math" w:eastAsiaTheme="minorEastAsia" w:hAnsi="Cambria Math"/>
          </w:rPr>
          <m:t>(AB)≤</m:t>
        </m:r>
        <m:r>
          <m:rPr>
            <m:sty m:val="p"/>
          </m:rPr>
          <w:rPr>
            <w:rFonts w:ascii="Cambria Math" w:eastAsiaTheme="minorEastAsia" w:hAnsi="Cambria Math"/>
          </w:rPr>
          <m:t>min</m:t>
        </m:r>
        <m:r>
          <w:rPr>
            <w:rFonts w:ascii="Cambria Math" w:eastAsiaTheme="minorEastAsia" w:hAnsi="Cambria Math"/>
          </w:rPr>
          <m:t>(</m:t>
        </m:r>
        <m:r>
          <m:rPr>
            <m:sty m:val="p"/>
          </m:rPr>
          <w:rPr>
            <w:rFonts w:ascii="Cambria Math" w:eastAsiaTheme="minorEastAsia" w:hAnsi="Cambria Math"/>
          </w:rPr>
          <m:t>rank</m:t>
        </m:r>
        <m:r>
          <w:rPr>
            <w:rFonts w:ascii="Cambria Math" w:eastAsiaTheme="minorEastAsia" w:hAnsi="Cambria Math"/>
          </w:rPr>
          <m:t>(A),</m:t>
        </m:r>
        <m:r>
          <m:rPr>
            <m:sty m:val="p"/>
          </m:rPr>
          <w:rPr>
            <w:rFonts w:ascii="Cambria Math" w:eastAsiaTheme="minorEastAsia" w:hAnsi="Cambria Math"/>
          </w:rPr>
          <m:t>rank</m:t>
        </m:r>
        <m:r>
          <w:rPr>
            <w:rFonts w:ascii="Cambria Math" w:eastAsiaTheme="minorEastAsia" w:hAnsi="Cambria Math"/>
          </w:rPr>
          <m:t>(B))</m:t>
        </m:r>
      </m:oMath>
    </w:p>
    <w:p w14:paraId="7EAEF445" w14:textId="77777777" w:rsidR="00B94259" w:rsidRPr="00983CA1" w:rsidRDefault="00B94259" w:rsidP="00983CA1">
      <w:pPr>
        <w:widowControl/>
        <w:numPr>
          <w:ilvl w:val="0"/>
          <w:numId w:val="25"/>
        </w:numPr>
        <w:spacing w:after="200" w:line="360" w:lineRule="auto"/>
        <w:jc w:val="left"/>
        <w:rPr>
          <w:rFonts w:asciiTheme="minorEastAsia" w:eastAsiaTheme="minorEastAsia" w:hAnsiTheme="minorEastAsia"/>
        </w:rPr>
      </w:pPr>
      <w:r w:rsidRPr="00983CA1">
        <w:rPr>
          <w:rFonts w:asciiTheme="minorEastAsia" w:eastAsiaTheme="minorEastAsia" w:hAnsiTheme="minorEastAsia"/>
        </w:rPr>
        <w:t xml:space="preserve">对于 </w:t>
      </w:r>
      <m:oMath>
        <m:r>
          <w:rPr>
            <w:rFonts w:ascii="Cambria Math" w:eastAsiaTheme="minorEastAsia" w:hAnsi="Cambria Math"/>
          </w:rPr>
          <m:t>A,B∈</m:t>
        </m:r>
        <m:sSup>
          <m:sSupPr>
            <m:ctrlPr>
              <w:rPr>
                <w:rFonts w:ascii="Cambria Math" w:eastAsiaTheme="minorEastAsia" w:hAnsi="Cambria Math"/>
              </w:rPr>
            </m:ctrlPr>
          </m:sSupPr>
          <m:e>
            <m:r>
              <m:rPr>
                <m:scr m:val="double-struck"/>
                <m:sty m:val="p"/>
              </m:rPr>
              <w:rPr>
                <w:rFonts w:ascii="Cambria Math" w:eastAsiaTheme="minorEastAsia" w:hAnsi="Cambria Math"/>
              </w:rPr>
              <m:t>R</m:t>
            </m:r>
          </m:e>
          <m:sup>
            <m:r>
              <w:rPr>
                <w:rFonts w:ascii="Cambria Math" w:eastAsiaTheme="minorEastAsia" w:hAnsi="Cambria Math"/>
              </w:rPr>
              <m:t>m×n</m:t>
            </m:r>
          </m:sup>
        </m:sSup>
      </m:oMath>
      <w:r w:rsidRPr="00983CA1">
        <w:rPr>
          <w:rFonts w:asciiTheme="minorEastAsia" w:eastAsiaTheme="minorEastAsia" w:hAnsiTheme="minorEastAsia"/>
        </w:rPr>
        <w:t>，</w:t>
      </w:r>
      <m:oMath>
        <m:r>
          <m:rPr>
            <m:sty m:val="p"/>
          </m:rPr>
          <w:rPr>
            <w:rFonts w:ascii="Cambria Math" w:eastAsiaTheme="minorEastAsia" w:hAnsi="Cambria Math"/>
          </w:rPr>
          <m:t>rank</m:t>
        </m:r>
        <m:r>
          <w:rPr>
            <w:rFonts w:ascii="Cambria Math" w:eastAsiaTheme="minorEastAsia" w:hAnsi="Cambria Math"/>
          </w:rPr>
          <m:t>(A+B)≤</m:t>
        </m:r>
        <m:r>
          <m:rPr>
            <m:sty m:val="p"/>
          </m:rPr>
          <w:rPr>
            <w:rFonts w:ascii="Cambria Math" w:eastAsiaTheme="minorEastAsia" w:hAnsi="Cambria Math"/>
          </w:rPr>
          <m:t>rank</m:t>
        </m:r>
        <m:r>
          <w:rPr>
            <w:rFonts w:ascii="Cambria Math" w:eastAsiaTheme="minorEastAsia" w:hAnsi="Cambria Math"/>
          </w:rPr>
          <m:t>(A)+</m:t>
        </m:r>
        <m:r>
          <m:rPr>
            <m:sty m:val="p"/>
          </m:rPr>
          <w:rPr>
            <w:rFonts w:ascii="Cambria Math" w:eastAsiaTheme="minorEastAsia" w:hAnsi="Cambria Math"/>
          </w:rPr>
          <m:t>rank</m:t>
        </m:r>
        <m:r>
          <w:rPr>
            <w:rFonts w:ascii="Cambria Math" w:eastAsiaTheme="minorEastAsia" w:hAnsi="Cambria Math"/>
          </w:rPr>
          <m:t>(B)</m:t>
        </m:r>
      </m:oMath>
    </w:p>
    <w:p w14:paraId="18DDF281" w14:textId="77777777" w:rsidR="00B94259" w:rsidRDefault="00B94259">
      <w:pPr>
        <w:pStyle w:val="4"/>
      </w:pPr>
      <w:bookmarkStart w:id="831" w:name="header-n184"/>
      <w:r>
        <w:lastRenderedPageBreak/>
        <w:t xml:space="preserve">3.7 </w:t>
      </w:r>
      <w:r>
        <w:t>方阵的逆</w:t>
      </w:r>
      <w:bookmarkEnd w:id="831"/>
    </w:p>
    <w:p w14:paraId="15AD0706" w14:textId="77777777" w:rsidR="00B94259" w:rsidRDefault="00B94259" w:rsidP="00983CA1">
      <w:pPr>
        <w:pStyle w:val="af"/>
      </w:pPr>
      <w:r>
        <w:t>方阵</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n×n</m:t>
            </m:r>
          </m:sup>
        </m:sSup>
      </m:oMath>
      <w:r>
        <w:t>的倒数表示为</w:t>
      </w:r>
      <m:oMath>
        <m:sSup>
          <m:sSupPr>
            <m:ctrlPr>
              <w:rPr>
                <w:rFonts w:ascii="Cambria Math" w:hAnsi="Cambria Math"/>
              </w:rPr>
            </m:ctrlPr>
          </m:sSupPr>
          <m:e>
            <m:r>
              <w:rPr>
                <w:rFonts w:ascii="Cambria Math" w:hAnsi="Cambria Math"/>
              </w:rPr>
              <m:t>A</m:t>
            </m:r>
          </m:e>
          <m:sup>
            <m:r>
              <w:rPr>
                <w:rFonts w:ascii="Cambria Math" w:hAnsi="Cambria Math"/>
              </w:rPr>
              <m:t>-1</m:t>
            </m:r>
          </m:sup>
        </m:sSup>
      </m:oMath>
      <w:r>
        <w:t>，并且是这样的独特矩阵</w:t>
      </w:r>
      <w:r>
        <w:t>:</w:t>
      </w:r>
    </w:p>
    <w:p w14:paraId="29F32196" w14:textId="77777777" w:rsidR="00B94259" w:rsidRDefault="00000000" w:rsidP="00983CA1">
      <w:pPr>
        <w:pStyle w:val="af"/>
      </w:pPr>
      <m:oMathPara>
        <m:oMathParaPr>
          <m:jc m:val="center"/>
        </m:oMathParaPr>
        <m:oMath>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A=I=A</m:t>
          </m:r>
          <m:sSup>
            <m:sSupPr>
              <m:ctrlPr>
                <w:rPr>
                  <w:rFonts w:ascii="Cambria Math" w:hAnsi="Cambria Math"/>
                </w:rPr>
              </m:ctrlPr>
            </m:sSupPr>
            <m:e>
              <m:r>
                <w:rPr>
                  <w:rFonts w:ascii="Cambria Math" w:hAnsi="Cambria Math"/>
                </w:rPr>
                <m:t>A</m:t>
              </m:r>
            </m:e>
            <m:sup>
              <m:r>
                <w:rPr>
                  <w:rFonts w:ascii="Cambria Math" w:hAnsi="Cambria Math"/>
                </w:rPr>
                <m:t>-1</m:t>
              </m:r>
            </m:sup>
          </m:sSup>
        </m:oMath>
      </m:oMathPara>
    </w:p>
    <w:p w14:paraId="6F5C3801" w14:textId="65246936" w:rsidR="00B94259" w:rsidRDefault="00B94259" w:rsidP="00983CA1">
      <w:pPr>
        <w:pStyle w:val="af"/>
      </w:pPr>
      <w:r>
        <w:t>请注意，并非所有矩阵都具有逆。</w:t>
      </w:r>
      <w:r>
        <w:t xml:space="preserve"> </w:t>
      </w:r>
      <w:r>
        <w:t>例如，非方形矩阵根据定义没有逆。</w:t>
      </w:r>
      <w:r>
        <w:t xml:space="preserve"> </w:t>
      </w:r>
      <w:r>
        <w:t>然而，对于一些方形矩阵</w:t>
      </w:r>
      <m:oMath>
        <m:r>
          <w:rPr>
            <w:rFonts w:ascii="Cambria Math" w:hAnsi="Cambria Math"/>
          </w:rPr>
          <m:t>A</m:t>
        </m:r>
      </m:oMath>
      <w:r>
        <w:t>，可能仍然存在</w:t>
      </w:r>
      <m:oMath>
        <m:sSup>
          <m:sSupPr>
            <m:ctrlPr>
              <w:rPr>
                <w:rFonts w:ascii="Cambria Math" w:hAnsi="Cambria Math"/>
              </w:rPr>
            </m:ctrlPr>
          </m:sSupPr>
          <m:e>
            <m:r>
              <w:rPr>
                <w:rFonts w:ascii="Cambria Math" w:hAnsi="Cambria Math"/>
              </w:rPr>
              <m:t>A</m:t>
            </m:r>
          </m:e>
          <m:sup>
            <m:r>
              <w:rPr>
                <w:rFonts w:ascii="Cambria Math" w:hAnsi="Cambria Math"/>
              </w:rPr>
              <m:t>-1</m:t>
            </m:r>
          </m:sup>
        </m:sSup>
      </m:oMath>
      <w:r>
        <w:t>可能不存在的情况。</w:t>
      </w:r>
      <w:r>
        <w:t xml:space="preserve"> </w:t>
      </w:r>
      <w:r>
        <w:t>特别是，如果</w:t>
      </w:r>
      <m:oMath>
        <m:sSup>
          <m:sSupPr>
            <m:ctrlPr>
              <w:rPr>
                <w:rFonts w:ascii="Cambria Math" w:hAnsi="Cambria Math"/>
              </w:rPr>
            </m:ctrlPr>
          </m:sSupPr>
          <m:e>
            <m:r>
              <w:rPr>
                <w:rFonts w:ascii="Cambria Math" w:hAnsi="Cambria Math"/>
              </w:rPr>
              <m:t>A</m:t>
            </m:r>
          </m:e>
          <m:sup>
            <m:r>
              <w:rPr>
                <w:rFonts w:ascii="Cambria Math" w:hAnsi="Cambria Math"/>
              </w:rPr>
              <m:t>-1</m:t>
            </m:r>
          </m:sup>
        </m:sSup>
      </m:oMath>
      <w:r>
        <w:t>存在，我们说</w:t>
      </w:r>
      <m:oMath>
        <m:r>
          <w:rPr>
            <w:rFonts w:ascii="Cambria Math" w:hAnsi="Cambria Math"/>
          </w:rPr>
          <m:t>A</m:t>
        </m:r>
      </m:oMath>
      <w:r>
        <w:t>是</w:t>
      </w:r>
      <w:r>
        <w:rPr>
          <w:b/>
        </w:rPr>
        <w:t>可逆</w:t>
      </w:r>
      <w:r>
        <w:t>的或</w:t>
      </w:r>
      <w:r>
        <w:rPr>
          <w:b/>
        </w:rPr>
        <w:t>非奇异</w:t>
      </w:r>
      <w:r>
        <w:t>的，否则就是</w:t>
      </w:r>
      <w:r>
        <w:rPr>
          <w:b/>
        </w:rPr>
        <w:t>不可逆</w:t>
      </w:r>
      <w:r>
        <w:t>或</w:t>
      </w:r>
      <w:r>
        <w:rPr>
          <w:b/>
        </w:rPr>
        <w:t>奇异</w:t>
      </w:r>
      <w:r>
        <w:t>的。为了使方阵</w:t>
      </w:r>
      <w:r>
        <w:t>A</w:t>
      </w:r>
      <w:r>
        <w:t>具有逆</w:t>
      </w:r>
      <m:oMath>
        <m:sSup>
          <m:sSupPr>
            <m:ctrlPr>
              <w:rPr>
                <w:rFonts w:ascii="Cambria Math" w:hAnsi="Cambria Math"/>
              </w:rPr>
            </m:ctrlPr>
          </m:sSupPr>
          <m:e>
            <m:r>
              <w:rPr>
                <w:rFonts w:ascii="Cambria Math" w:hAnsi="Cambria Math"/>
              </w:rPr>
              <m:t>A</m:t>
            </m:r>
          </m:e>
          <m:sup>
            <m:r>
              <w:rPr>
                <w:rFonts w:ascii="Cambria Math" w:hAnsi="Cambria Math"/>
              </w:rPr>
              <m:t>-1</m:t>
            </m:r>
          </m:sup>
        </m:sSup>
      </m:oMath>
      <w:r>
        <w:t>，则</w:t>
      </w:r>
      <m:oMath>
        <m:r>
          <w:rPr>
            <w:rFonts w:ascii="Cambria Math" w:hAnsi="Cambria Math"/>
          </w:rPr>
          <m:t>A</m:t>
        </m:r>
      </m:oMath>
      <w:r>
        <w:t>必须是满</w:t>
      </w:r>
      <w:proofErr w:type="gramStart"/>
      <w:r>
        <w:t>秩</w:t>
      </w:r>
      <w:proofErr w:type="gramEnd"/>
      <w:r>
        <w:t>。</w:t>
      </w:r>
      <w:r>
        <w:t xml:space="preserve"> </w:t>
      </w:r>
      <w:r>
        <w:t>我们很快就会发现，除了满</w:t>
      </w:r>
      <w:proofErr w:type="gramStart"/>
      <w:r>
        <w:t>秩</w:t>
      </w:r>
      <w:proofErr w:type="gramEnd"/>
      <w:r>
        <w:t>之外，还有许多其它的充分必要条件。</w:t>
      </w:r>
      <w:r>
        <w:t xml:space="preserve"> </w:t>
      </w:r>
      <w:r>
        <w:t>以下是逆的属性</w:t>
      </w:r>
      <w:r>
        <w:t xml:space="preserve">; </w:t>
      </w:r>
      <w:r>
        <w:t>假设</w:t>
      </w:r>
      <m:oMath>
        <m:r>
          <w:rPr>
            <w:rFonts w:ascii="Cambria Math" w:hAnsi="Cambria Math"/>
          </w:rPr>
          <m:t>A,B∈</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n×n</m:t>
            </m:r>
          </m:sup>
        </m:sSup>
      </m:oMath>
      <w:r>
        <w:t>，而且是非奇异的：</w:t>
      </w:r>
    </w:p>
    <w:p w14:paraId="3FDD6743" w14:textId="77777777" w:rsidR="00B94259" w:rsidRPr="00983CA1" w:rsidRDefault="00B94259" w:rsidP="00983CA1">
      <w:pPr>
        <w:widowControl/>
        <w:numPr>
          <w:ilvl w:val="0"/>
          <w:numId w:val="25"/>
        </w:numPr>
        <w:spacing w:after="200" w:line="360" w:lineRule="auto"/>
        <w:jc w:val="left"/>
        <w:rPr>
          <w:rFonts w:asciiTheme="minorEastAsia" w:eastAsiaTheme="minorEastAsia" w:hAnsiTheme="minorEastAsia"/>
        </w:rPr>
      </w:pPr>
      <m:oMath>
        <m:r>
          <w:rPr>
            <w:rFonts w:ascii="Cambria Math" w:eastAsiaTheme="minorEastAsia" w:hAnsi="Cambria Math"/>
          </w:rPr>
          <m:t>(</m:t>
        </m:r>
        <m:sSup>
          <m:sSupPr>
            <m:ctrlPr>
              <w:rPr>
                <w:rFonts w:ascii="Cambria Math" w:eastAsiaTheme="minorEastAsia" w:hAnsi="Cambria Math"/>
              </w:rPr>
            </m:ctrlPr>
          </m:sSupPr>
          <m:e>
            <m:r>
              <w:rPr>
                <w:rFonts w:ascii="Cambria Math" w:eastAsiaTheme="minorEastAsia" w:hAnsi="Cambria Math"/>
              </w:rPr>
              <m:t>A</m:t>
            </m:r>
          </m:e>
          <m:sup>
            <m:r>
              <w:rPr>
                <w:rFonts w:ascii="Cambria Math" w:eastAsiaTheme="minorEastAsia" w:hAnsi="Cambria Math"/>
              </w:rPr>
              <m:t>-1</m:t>
            </m:r>
          </m:sup>
        </m:sSup>
        <m:sSup>
          <m:sSupPr>
            <m:ctrlPr>
              <w:rPr>
                <w:rFonts w:ascii="Cambria Math" w:eastAsiaTheme="minorEastAsia" w:hAnsi="Cambria Math"/>
              </w:rPr>
            </m:ctrlPr>
          </m:sSupPr>
          <m:e>
            <m:r>
              <w:rPr>
                <w:rFonts w:ascii="Cambria Math" w:eastAsiaTheme="minorEastAsia" w:hAnsi="Cambria Math"/>
              </w:rPr>
              <m:t>)</m:t>
            </m:r>
          </m:e>
          <m:sup>
            <m:r>
              <w:rPr>
                <w:rFonts w:ascii="Cambria Math" w:eastAsiaTheme="minorEastAsia" w:hAnsi="Cambria Math"/>
              </w:rPr>
              <m:t>-1</m:t>
            </m:r>
          </m:sup>
        </m:sSup>
        <m:r>
          <w:rPr>
            <w:rFonts w:ascii="Cambria Math" w:eastAsiaTheme="minorEastAsia" w:hAnsi="Cambria Math"/>
          </w:rPr>
          <m:t>=A</m:t>
        </m:r>
      </m:oMath>
    </w:p>
    <w:p w14:paraId="2BCF5A92" w14:textId="77777777" w:rsidR="00B94259" w:rsidRPr="00983CA1" w:rsidRDefault="00B94259" w:rsidP="00983CA1">
      <w:pPr>
        <w:widowControl/>
        <w:numPr>
          <w:ilvl w:val="0"/>
          <w:numId w:val="25"/>
        </w:numPr>
        <w:spacing w:after="200" w:line="360" w:lineRule="auto"/>
        <w:jc w:val="left"/>
        <w:rPr>
          <w:rFonts w:asciiTheme="minorEastAsia" w:eastAsiaTheme="minorEastAsia" w:hAnsiTheme="minorEastAsia"/>
        </w:rPr>
      </w:pPr>
      <m:oMath>
        <m:r>
          <w:rPr>
            <w:rFonts w:ascii="Cambria Math" w:eastAsiaTheme="minorEastAsia" w:hAnsi="Cambria Math"/>
          </w:rPr>
          <m:t>(AB</m:t>
        </m:r>
        <m:sSup>
          <m:sSupPr>
            <m:ctrlPr>
              <w:rPr>
                <w:rFonts w:ascii="Cambria Math" w:eastAsiaTheme="minorEastAsia" w:hAnsi="Cambria Math"/>
              </w:rPr>
            </m:ctrlPr>
          </m:sSupPr>
          <m:e>
            <m:r>
              <w:rPr>
                <w:rFonts w:ascii="Cambria Math" w:eastAsiaTheme="minorEastAsia" w:hAnsi="Cambria Math"/>
              </w:rPr>
              <m:t>)</m:t>
            </m:r>
          </m:e>
          <m:sup>
            <m:r>
              <w:rPr>
                <w:rFonts w:ascii="Cambria Math" w:eastAsiaTheme="minorEastAsia" w:hAnsi="Cambria Math"/>
              </w:rPr>
              <m:t>-1</m:t>
            </m:r>
          </m:sup>
        </m:sSup>
        <m:r>
          <w:rPr>
            <w:rFonts w:ascii="Cambria Math" w:eastAsiaTheme="minorEastAsia" w:hAnsi="Cambria Math"/>
          </w:rPr>
          <m:t>=</m:t>
        </m:r>
        <m:sSup>
          <m:sSupPr>
            <m:ctrlPr>
              <w:rPr>
                <w:rFonts w:ascii="Cambria Math" w:eastAsiaTheme="minorEastAsia" w:hAnsi="Cambria Math"/>
              </w:rPr>
            </m:ctrlPr>
          </m:sSupPr>
          <m:e>
            <m:r>
              <w:rPr>
                <w:rFonts w:ascii="Cambria Math" w:eastAsiaTheme="minorEastAsia" w:hAnsi="Cambria Math"/>
              </w:rPr>
              <m:t>B</m:t>
            </m:r>
          </m:e>
          <m:sup>
            <m:r>
              <w:rPr>
                <w:rFonts w:ascii="Cambria Math" w:eastAsiaTheme="minorEastAsia" w:hAnsi="Cambria Math"/>
              </w:rPr>
              <m:t>-1</m:t>
            </m:r>
          </m:sup>
        </m:sSup>
        <m:sSup>
          <m:sSupPr>
            <m:ctrlPr>
              <w:rPr>
                <w:rFonts w:ascii="Cambria Math" w:eastAsiaTheme="minorEastAsia" w:hAnsi="Cambria Math"/>
              </w:rPr>
            </m:ctrlPr>
          </m:sSupPr>
          <m:e>
            <m:r>
              <w:rPr>
                <w:rFonts w:ascii="Cambria Math" w:eastAsiaTheme="minorEastAsia" w:hAnsi="Cambria Math"/>
              </w:rPr>
              <m:t>A</m:t>
            </m:r>
          </m:e>
          <m:sup>
            <m:r>
              <w:rPr>
                <w:rFonts w:ascii="Cambria Math" w:eastAsiaTheme="minorEastAsia" w:hAnsi="Cambria Math"/>
              </w:rPr>
              <m:t>-1</m:t>
            </m:r>
          </m:sup>
        </m:sSup>
      </m:oMath>
    </w:p>
    <w:p w14:paraId="4CD255BA" w14:textId="77777777" w:rsidR="00B94259" w:rsidRPr="00983CA1" w:rsidRDefault="00B94259" w:rsidP="00983CA1">
      <w:pPr>
        <w:widowControl/>
        <w:numPr>
          <w:ilvl w:val="0"/>
          <w:numId w:val="25"/>
        </w:numPr>
        <w:spacing w:after="200" w:line="360" w:lineRule="auto"/>
        <w:jc w:val="left"/>
        <w:rPr>
          <w:rFonts w:asciiTheme="minorEastAsia" w:eastAsiaTheme="minorEastAsia" w:hAnsiTheme="minorEastAsia"/>
        </w:rPr>
      </w:pPr>
      <m:oMath>
        <m:r>
          <w:rPr>
            <w:rFonts w:ascii="Cambria Math" w:eastAsiaTheme="minorEastAsia" w:hAnsi="Cambria Math"/>
          </w:rPr>
          <m:t>(</m:t>
        </m:r>
        <m:sSup>
          <m:sSupPr>
            <m:ctrlPr>
              <w:rPr>
                <w:rFonts w:ascii="Cambria Math" w:eastAsiaTheme="minorEastAsia" w:hAnsi="Cambria Math"/>
              </w:rPr>
            </m:ctrlPr>
          </m:sSupPr>
          <m:e>
            <m:r>
              <w:rPr>
                <w:rFonts w:ascii="Cambria Math" w:eastAsiaTheme="minorEastAsia" w:hAnsi="Cambria Math"/>
              </w:rPr>
              <m:t>A</m:t>
            </m:r>
          </m:e>
          <m:sup>
            <m:r>
              <w:rPr>
                <w:rFonts w:ascii="Cambria Math" w:eastAsiaTheme="minorEastAsia" w:hAnsi="Cambria Math"/>
              </w:rPr>
              <m:t>-1</m:t>
            </m:r>
          </m:sup>
        </m:sSup>
        <m:sSup>
          <m:sSupPr>
            <m:ctrlPr>
              <w:rPr>
                <w:rFonts w:ascii="Cambria Math" w:eastAsiaTheme="minorEastAsia" w:hAnsi="Cambria Math"/>
              </w:rPr>
            </m:ctrlPr>
          </m:sSupPr>
          <m:e>
            <m:r>
              <w:rPr>
                <w:rFonts w:ascii="Cambria Math" w:eastAsiaTheme="minorEastAsia" w:hAnsi="Cambria Math"/>
              </w:rPr>
              <m:t>)</m:t>
            </m:r>
          </m:e>
          <m:sup>
            <m:r>
              <w:rPr>
                <w:rFonts w:ascii="Cambria Math" w:eastAsiaTheme="minorEastAsia" w:hAnsi="Cambria Math"/>
              </w:rPr>
              <m:t>T</m:t>
            </m:r>
          </m:sup>
        </m:sSup>
        <m:r>
          <w:rPr>
            <w:rFonts w:ascii="Cambria Math" w:eastAsiaTheme="minorEastAsia" w:hAnsi="Cambria Math"/>
          </w:rPr>
          <m:t>=(</m:t>
        </m:r>
        <m:sSup>
          <m:sSupPr>
            <m:ctrlPr>
              <w:rPr>
                <w:rFonts w:ascii="Cambria Math" w:eastAsiaTheme="minorEastAsia" w:hAnsi="Cambria Math"/>
              </w:rPr>
            </m:ctrlPr>
          </m:sSupPr>
          <m:e>
            <m:r>
              <w:rPr>
                <w:rFonts w:ascii="Cambria Math" w:eastAsiaTheme="minorEastAsia" w:hAnsi="Cambria Math"/>
              </w:rPr>
              <m:t>A</m:t>
            </m:r>
          </m:e>
          <m:sup>
            <m:r>
              <w:rPr>
                <w:rFonts w:ascii="Cambria Math" w:eastAsiaTheme="minorEastAsia" w:hAnsi="Cambria Math"/>
              </w:rPr>
              <m:t>T</m:t>
            </m:r>
          </m:sup>
        </m:sSup>
        <m:sSup>
          <m:sSupPr>
            <m:ctrlPr>
              <w:rPr>
                <w:rFonts w:ascii="Cambria Math" w:eastAsiaTheme="minorEastAsia" w:hAnsi="Cambria Math"/>
              </w:rPr>
            </m:ctrlPr>
          </m:sSupPr>
          <m:e>
            <m:r>
              <w:rPr>
                <w:rFonts w:ascii="Cambria Math" w:eastAsiaTheme="minorEastAsia" w:hAnsi="Cambria Math"/>
              </w:rPr>
              <m:t>)</m:t>
            </m:r>
          </m:e>
          <m:sup>
            <m:r>
              <w:rPr>
                <w:rFonts w:ascii="Cambria Math" w:eastAsiaTheme="minorEastAsia" w:hAnsi="Cambria Math"/>
              </w:rPr>
              <m:t>-1</m:t>
            </m:r>
          </m:sup>
        </m:sSup>
      </m:oMath>
      <w:r w:rsidRPr="00983CA1">
        <w:rPr>
          <w:rFonts w:asciiTheme="minorEastAsia" w:eastAsiaTheme="minorEastAsia" w:hAnsiTheme="minorEastAsia"/>
        </w:rPr>
        <w:t>因此，该矩阵通常表示为</w:t>
      </w:r>
      <m:oMath>
        <m:sSup>
          <m:sSupPr>
            <m:ctrlPr>
              <w:rPr>
                <w:rFonts w:ascii="Cambria Math" w:eastAsiaTheme="minorEastAsia" w:hAnsi="Cambria Math"/>
              </w:rPr>
            </m:ctrlPr>
          </m:sSupPr>
          <m:e>
            <m:r>
              <w:rPr>
                <w:rFonts w:ascii="Cambria Math" w:eastAsiaTheme="minorEastAsia" w:hAnsi="Cambria Math"/>
              </w:rPr>
              <m:t>A</m:t>
            </m:r>
          </m:e>
          <m:sup>
            <m:r>
              <w:rPr>
                <w:rFonts w:ascii="Cambria Math" w:eastAsiaTheme="minorEastAsia" w:hAnsi="Cambria Math"/>
              </w:rPr>
              <m:t>-T</m:t>
            </m:r>
          </m:sup>
        </m:sSup>
      </m:oMath>
      <w:r w:rsidRPr="00983CA1">
        <w:rPr>
          <w:rFonts w:asciiTheme="minorEastAsia" w:eastAsiaTheme="minorEastAsia" w:hAnsiTheme="minorEastAsia"/>
        </w:rPr>
        <w:t>。 作为如何使用逆的示例，考虑线性方程组，</w:t>
      </w:r>
      <m:oMath>
        <m:r>
          <w:rPr>
            <w:rFonts w:ascii="Cambria Math" w:eastAsiaTheme="minorEastAsia" w:hAnsi="Cambria Math"/>
          </w:rPr>
          <m:t>Ax=b</m:t>
        </m:r>
      </m:oMath>
      <w:r w:rsidRPr="00983CA1">
        <w:rPr>
          <w:rFonts w:asciiTheme="minorEastAsia" w:eastAsiaTheme="minorEastAsia" w:hAnsiTheme="minorEastAsia"/>
        </w:rPr>
        <w:t>，其中</w:t>
      </w:r>
      <m:oMath>
        <m:r>
          <w:rPr>
            <w:rFonts w:ascii="Cambria Math" w:eastAsiaTheme="minorEastAsia" w:hAnsi="Cambria Math"/>
          </w:rPr>
          <m:t>A∈</m:t>
        </m:r>
        <m:sSup>
          <m:sSupPr>
            <m:ctrlPr>
              <w:rPr>
                <w:rFonts w:ascii="Cambria Math" w:eastAsiaTheme="minorEastAsia" w:hAnsi="Cambria Math"/>
              </w:rPr>
            </m:ctrlPr>
          </m:sSupPr>
          <m:e>
            <m:r>
              <m:rPr>
                <m:scr m:val="double-struck"/>
                <m:sty m:val="p"/>
              </m:rPr>
              <w:rPr>
                <w:rFonts w:ascii="Cambria Math" w:eastAsiaTheme="minorEastAsia" w:hAnsi="Cambria Math"/>
              </w:rPr>
              <m:t>R</m:t>
            </m:r>
          </m:e>
          <m:sup>
            <m:r>
              <w:rPr>
                <w:rFonts w:ascii="Cambria Math" w:eastAsiaTheme="minorEastAsia" w:hAnsi="Cambria Math"/>
              </w:rPr>
              <m:t>n×n</m:t>
            </m:r>
          </m:sup>
        </m:sSup>
      </m:oMath>
      <w:r w:rsidRPr="00983CA1">
        <w:rPr>
          <w:rFonts w:asciiTheme="minorEastAsia" w:eastAsiaTheme="minorEastAsia" w:hAnsiTheme="minorEastAsia"/>
        </w:rPr>
        <w:t>，</w:t>
      </w:r>
      <m:oMath>
        <m:r>
          <w:rPr>
            <w:rFonts w:ascii="Cambria Math" w:eastAsiaTheme="minorEastAsia" w:hAnsi="Cambria Math"/>
          </w:rPr>
          <m:t>x,b∈</m:t>
        </m:r>
        <m:r>
          <m:rPr>
            <m:scr m:val="double-struck"/>
            <m:sty m:val="p"/>
          </m:rPr>
          <w:rPr>
            <w:rFonts w:ascii="Cambria Math" w:eastAsiaTheme="minorEastAsia" w:hAnsi="Cambria Math"/>
          </w:rPr>
          <m:t>R</m:t>
        </m:r>
      </m:oMath>
      <w:r w:rsidRPr="00983CA1">
        <w:rPr>
          <w:rFonts w:asciiTheme="minorEastAsia" w:eastAsiaTheme="minorEastAsia" w:hAnsiTheme="minorEastAsia"/>
        </w:rPr>
        <w:t>， 如果</w:t>
      </w:r>
      <m:oMath>
        <m:r>
          <w:rPr>
            <w:rFonts w:ascii="Cambria Math" w:eastAsiaTheme="minorEastAsia" w:hAnsi="Cambria Math"/>
          </w:rPr>
          <m:t>A</m:t>
        </m:r>
      </m:oMath>
      <w:r w:rsidRPr="00983CA1">
        <w:rPr>
          <w:rFonts w:asciiTheme="minorEastAsia" w:eastAsiaTheme="minorEastAsia" w:hAnsiTheme="minorEastAsia"/>
        </w:rPr>
        <w:t>是非奇异的（即可逆的），那么</w:t>
      </w:r>
      <m:oMath>
        <m:r>
          <w:rPr>
            <w:rFonts w:ascii="Cambria Math" w:eastAsiaTheme="minorEastAsia" w:hAnsi="Cambria Math"/>
          </w:rPr>
          <m:t>x=</m:t>
        </m:r>
        <m:sSup>
          <m:sSupPr>
            <m:ctrlPr>
              <w:rPr>
                <w:rFonts w:ascii="Cambria Math" w:eastAsiaTheme="minorEastAsia" w:hAnsi="Cambria Math"/>
              </w:rPr>
            </m:ctrlPr>
          </m:sSupPr>
          <m:e>
            <m:r>
              <w:rPr>
                <w:rFonts w:ascii="Cambria Math" w:eastAsiaTheme="minorEastAsia" w:hAnsi="Cambria Math"/>
              </w:rPr>
              <m:t>A</m:t>
            </m:r>
          </m:e>
          <m:sup>
            <m:r>
              <w:rPr>
                <w:rFonts w:ascii="Cambria Math" w:eastAsiaTheme="minorEastAsia" w:hAnsi="Cambria Math"/>
              </w:rPr>
              <m:t>-1</m:t>
            </m:r>
          </m:sup>
        </m:sSup>
        <m:r>
          <w:rPr>
            <w:rFonts w:ascii="Cambria Math" w:eastAsiaTheme="minorEastAsia" w:hAnsi="Cambria Math"/>
          </w:rPr>
          <m:t>b</m:t>
        </m:r>
      </m:oMath>
      <w:r w:rsidRPr="00983CA1">
        <w:rPr>
          <w:rFonts w:asciiTheme="minorEastAsia" w:eastAsiaTheme="minorEastAsia" w:hAnsiTheme="minorEastAsia"/>
        </w:rPr>
        <w:t>。 （如果</w:t>
      </w:r>
      <m:oMath>
        <m:r>
          <w:rPr>
            <w:rFonts w:ascii="Cambria Math" w:eastAsiaTheme="minorEastAsia" w:hAnsi="Cambria Math"/>
          </w:rPr>
          <m:t>A∈</m:t>
        </m:r>
        <m:sSup>
          <m:sSupPr>
            <m:ctrlPr>
              <w:rPr>
                <w:rFonts w:ascii="Cambria Math" w:eastAsiaTheme="minorEastAsia" w:hAnsi="Cambria Math"/>
              </w:rPr>
            </m:ctrlPr>
          </m:sSupPr>
          <m:e>
            <m:r>
              <m:rPr>
                <m:scr m:val="double-struck"/>
                <m:sty m:val="p"/>
              </m:rPr>
              <w:rPr>
                <w:rFonts w:ascii="Cambria Math" w:eastAsiaTheme="minorEastAsia" w:hAnsi="Cambria Math"/>
              </w:rPr>
              <m:t>R</m:t>
            </m:r>
          </m:e>
          <m:sup>
            <m:r>
              <w:rPr>
                <w:rFonts w:ascii="Cambria Math" w:eastAsiaTheme="minorEastAsia" w:hAnsi="Cambria Math"/>
              </w:rPr>
              <m:t>m×n</m:t>
            </m:r>
          </m:sup>
        </m:sSup>
      </m:oMath>
      <w:r w:rsidRPr="00983CA1">
        <w:rPr>
          <w:rFonts w:asciiTheme="minorEastAsia" w:eastAsiaTheme="minorEastAsia" w:hAnsiTheme="minorEastAsia"/>
        </w:rPr>
        <w:t>不是方阵，这公式还有用吗？）</w:t>
      </w:r>
    </w:p>
    <w:p w14:paraId="3C2F8D5F" w14:textId="77777777" w:rsidR="00B94259" w:rsidRDefault="00B94259">
      <w:pPr>
        <w:pStyle w:val="4"/>
      </w:pPr>
      <w:bookmarkStart w:id="832" w:name="header-n195"/>
      <w:r>
        <w:t xml:space="preserve">3.8 </w:t>
      </w:r>
      <w:r>
        <w:t>正交阵</w:t>
      </w:r>
      <w:bookmarkEnd w:id="832"/>
    </w:p>
    <w:p w14:paraId="074F5653" w14:textId="77777777" w:rsidR="00B94259" w:rsidRDefault="00B94259" w:rsidP="00983CA1">
      <w:pPr>
        <w:pStyle w:val="af"/>
      </w:pPr>
      <w:r>
        <w:t>如果</w:t>
      </w:r>
      <w:r>
        <w:t xml:space="preserve"> </w:t>
      </w:r>
      <m:oMath>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y=0</m:t>
        </m:r>
      </m:oMath>
      <w:r>
        <w:t>，则两个向量</w:t>
      </w:r>
      <m:oMath>
        <m:r>
          <w:rPr>
            <w:rFonts w:ascii="Cambria Math" w:hAnsi="Cambria Math"/>
          </w:rPr>
          <m:t>x,y∈</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 xml:space="preserve"> </w:t>
      </w:r>
      <w:r>
        <w:t>是</w:t>
      </w:r>
      <w:r>
        <w:rPr>
          <w:b/>
        </w:rPr>
        <w:t>正交</w:t>
      </w:r>
      <w:r>
        <w:t>的。如果</w:t>
      </w:r>
      <m:oMath>
        <m:r>
          <w:rPr>
            <w:rFonts w:ascii="Cambria Math" w:hAnsi="Cambria Math"/>
          </w:rPr>
          <m:t>∥x</m:t>
        </m:r>
        <m:sSub>
          <m:sSubPr>
            <m:ctrlPr>
              <w:rPr>
                <w:rFonts w:ascii="Cambria Math" w:hAnsi="Cambria Math"/>
              </w:rPr>
            </m:ctrlPr>
          </m:sSubPr>
          <m:e>
            <m:r>
              <w:rPr>
                <w:rFonts w:ascii="Cambria Math" w:hAnsi="Cambria Math"/>
              </w:rPr>
              <m:t>∥</m:t>
            </m:r>
          </m:e>
          <m:sub>
            <m:r>
              <w:rPr>
                <w:rFonts w:ascii="Cambria Math" w:hAnsi="Cambria Math"/>
              </w:rPr>
              <m:t>2</m:t>
            </m:r>
          </m:sub>
        </m:sSub>
        <m:r>
          <w:rPr>
            <w:rFonts w:ascii="Cambria Math" w:hAnsi="Cambria Math"/>
          </w:rPr>
          <m:t>=1</m:t>
        </m:r>
      </m:oMath>
      <w:r>
        <w:t>，则向量</w:t>
      </w:r>
      <m:oMath>
        <m:r>
          <w:rPr>
            <w:rFonts w:ascii="Cambria Math" w:hAnsi="Cambria Math"/>
          </w:rPr>
          <m:t>x∈</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 xml:space="preserve"> </w:t>
      </w:r>
      <w:r>
        <w:t>被归一化。如果一个方阵</w:t>
      </w:r>
      <m:oMath>
        <m:r>
          <w:rPr>
            <w:rFonts w:ascii="Cambria Math" w:hAnsi="Cambria Math"/>
          </w:rPr>
          <m:t>U∈</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n×n</m:t>
            </m:r>
          </m:sup>
        </m:sSup>
      </m:oMath>
      <w:r>
        <w:t>的所有列彼此正交并被归一化（这些列然后被称为正交），则方阵</w:t>
      </w:r>
      <m:oMath>
        <m:r>
          <w:rPr>
            <w:rFonts w:ascii="Cambria Math" w:hAnsi="Cambria Math"/>
          </w:rPr>
          <m:t>U</m:t>
        </m:r>
      </m:oMath>
      <w:r>
        <w:t>是正交阵（注意在讨论向量时的意义不一样）。</w:t>
      </w:r>
    </w:p>
    <w:p w14:paraId="09AF5558" w14:textId="77777777" w:rsidR="00B94259" w:rsidRDefault="00B94259" w:rsidP="00983CA1">
      <w:pPr>
        <w:pStyle w:val="af"/>
      </w:pPr>
      <w:r>
        <w:t>它可以从正交性和</w:t>
      </w:r>
      <w:proofErr w:type="gramStart"/>
      <w:r>
        <w:t>正态性的</w:t>
      </w:r>
      <w:proofErr w:type="gramEnd"/>
      <w:r>
        <w:t>定义中得出</w:t>
      </w:r>
      <w:r>
        <w:t>:</w:t>
      </w:r>
    </w:p>
    <w:p w14:paraId="2669C45F" w14:textId="77777777" w:rsidR="00B94259" w:rsidRDefault="00000000" w:rsidP="00983CA1">
      <w:pPr>
        <w:pStyle w:val="af"/>
      </w:pPr>
      <m:oMathPara>
        <m:oMathParaPr>
          <m:jc m:val="center"/>
        </m:oMathParaPr>
        <m:oMath>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U=I=U</m:t>
          </m:r>
          <m:sSup>
            <m:sSupPr>
              <m:ctrlPr>
                <w:rPr>
                  <w:rFonts w:ascii="Cambria Math" w:hAnsi="Cambria Math"/>
                </w:rPr>
              </m:ctrlPr>
            </m:sSupPr>
            <m:e>
              <m:r>
                <w:rPr>
                  <w:rFonts w:ascii="Cambria Math" w:hAnsi="Cambria Math"/>
                </w:rPr>
                <m:t>U</m:t>
              </m:r>
            </m:e>
            <m:sup>
              <m:r>
                <w:rPr>
                  <w:rFonts w:ascii="Cambria Math" w:hAnsi="Cambria Math"/>
                </w:rPr>
                <m:t>T</m:t>
              </m:r>
            </m:sup>
          </m:sSup>
        </m:oMath>
      </m:oMathPara>
    </w:p>
    <w:p w14:paraId="429F3B37" w14:textId="77777777" w:rsidR="00B94259" w:rsidRDefault="00B94259" w:rsidP="00983CA1">
      <w:pPr>
        <w:pStyle w:val="af"/>
      </w:pPr>
      <w:r>
        <w:t>换句话说，正交矩阵的逆是其转置。</w:t>
      </w:r>
      <w:r>
        <w:t xml:space="preserve"> </w:t>
      </w:r>
      <w:r>
        <w:t>注意，如果</w:t>
      </w:r>
      <m:oMath>
        <m:r>
          <w:rPr>
            <w:rFonts w:ascii="Cambria Math" w:hAnsi="Cambria Math"/>
          </w:rPr>
          <m:t>U</m:t>
        </m:r>
      </m:oMath>
      <w:r>
        <w:t>不是方阵</w:t>
      </w:r>
      <w:r>
        <w:t xml:space="preserve"> :</w:t>
      </w:r>
      <w:r>
        <w:t>即，</w:t>
      </w:r>
      <m:oMath>
        <m:r>
          <w:rPr>
            <w:rFonts w:ascii="Cambria Math" w:hAnsi="Cambria Math"/>
          </w:rPr>
          <m:t>U∈</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m×n</m:t>
            </m:r>
          </m:sup>
        </m:sSup>
      </m:oMath>
      <w:r>
        <w:t>，</w:t>
      </w:r>
      <m:oMath>
        <m:r>
          <w:rPr>
            <w:rFonts w:ascii="Cambria Math" w:hAnsi="Cambria Math"/>
          </w:rPr>
          <m:t>n&lt;m</m:t>
        </m:r>
      </m:oMath>
      <w:r>
        <w:t xml:space="preserve"> </w:t>
      </w:r>
      <w:r>
        <w:t>，但其列仍然是正交的，则</w:t>
      </w:r>
      <m:oMath>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U=I</m:t>
        </m:r>
      </m:oMath>
      <w:r>
        <w:t>，但是</w:t>
      </w:r>
      <m:oMath>
        <m:r>
          <w:rPr>
            <w:rFonts w:ascii="Cambria Math" w:hAnsi="Cambria Math"/>
          </w:rPr>
          <m:t>U</m:t>
        </m:r>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≠I</m:t>
        </m:r>
      </m:oMath>
      <w:r>
        <w:t>。我们通常只使用术语</w:t>
      </w:r>
      <w:r>
        <w:t>"</w:t>
      </w:r>
      <w:r>
        <w:t>正交</w:t>
      </w:r>
      <w:r>
        <w:t>"</w:t>
      </w:r>
      <w:r>
        <w:t>来描述先前的情况</w:t>
      </w:r>
      <w:r>
        <w:t xml:space="preserve"> </w:t>
      </w:r>
      <w:r>
        <w:t>，其中</w:t>
      </w:r>
      <m:oMath>
        <m:r>
          <w:rPr>
            <w:rFonts w:ascii="Cambria Math" w:hAnsi="Cambria Math"/>
          </w:rPr>
          <m:t>U</m:t>
        </m:r>
      </m:oMath>
      <w:r>
        <w:t>是方阵。</w:t>
      </w:r>
      <w:r>
        <w:t xml:space="preserve"> </w:t>
      </w:r>
      <w:r>
        <w:t>正交矩阵的另一个好的特性是在具有正交矩阵的向量上操作不会改变其欧几里德范数，即</w:t>
      </w:r>
      <w:r>
        <w:t>:</w:t>
      </w:r>
    </w:p>
    <w:p w14:paraId="71AF8A7D" w14:textId="77777777" w:rsidR="00B94259" w:rsidRDefault="00B94259" w:rsidP="00983CA1">
      <w:pPr>
        <w:pStyle w:val="af"/>
      </w:pPr>
      <m:oMathPara>
        <m:oMathParaPr>
          <m:jc m:val="center"/>
        </m:oMathParaPr>
        <m:oMath>
          <m:r>
            <w:rPr>
              <w:rFonts w:ascii="Cambria Math" w:hAnsi="Cambria Math"/>
            </w:rPr>
            <m:t>∥Ux</m:t>
          </m:r>
          <m:sSub>
            <m:sSubPr>
              <m:ctrlPr>
                <w:rPr>
                  <w:rFonts w:ascii="Cambria Math" w:hAnsi="Cambria Math"/>
                </w:rPr>
              </m:ctrlPr>
            </m:sSubPr>
            <m:e>
              <m:r>
                <w:rPr>
                  <w:rFonts w:ascii="Cambria Math" w:hAnsi="Cambria Math"/>
                </w:rPr>
                <m:t>∥</m:t>
              </m:r>
            </m:e>
            <m:sub>
              <m:r>
                <w:rPr>
                  <w:rFonts w:ascii="Cambria Math" w:hAnsi="Cambria Math"/>
                </w:rPr>
                <m:t>2</m:t>
              </m:r>
            </m:sub>
          </m:sSub>
          <m:r>
            <w:rPr>
              <w:rFonts w:ascii="Cambria Math" w:hAnsi="Cambria Math"/>
            </w:rPr>
            <m:t>=∥x</m:t>
          </m:r>
          <m:sSub>
            <m:sSubPr>
              <m:ctrlPr>
                <w:rPr>
                  <w:rFonts w:ascii="Cambria Math" w:hAnsi="Cambria Math"/>
                </w:rPr>
              </m:ctrlPr>
            </m:sSubPr>
            <m:e>
              <m:r>
                <w:rPr>
                  <w:rFonts w:ascii="Cambria Math" w:hAnsi="Cambria Math"/>
                </w:rPr>
                <m:t>∥</m:t>
              </m:r>
            </m:e>
            <m:sub>
              <m:r>
                <w:rPr>
                  <w:rFonts w:ascii="Cambria Math" w:hAnsi="Cambria Math"/>
                </w:rPr>
                <m:t>2</m:t>
              </m:r>
            </m:sub>
          </m:sSub>
        </m:oMath>
      </m:oMathPara>
    </w:p>
    <w:p w14:paraId="7660D19F" w14:textId="77777777" w:rsidR="00B94259" w:rsidRDefault="00B94259" w:rsidP="00983CA1">
      <w:pPr>
        <w:pStyle w:val="af"/>
      </w:pPr>
      <w:r>
        <w:t>对于任何</w:t>
      </w:r>
      <w:r>
        <w:t xml:space="preserve"> </w:t>
      </w:r>
      <m:oMath>
        <m:r>
          <w:rPr>
            <w:rFonts w:ascii="Cambria Math" w:hAnsi="Cambria Math"/>
          </w:rPr>
          <m:t>x∈</m:t>
        </m:r>
        <m:r>
          <m:rPr>
            <m:scr m:val="double-struck"/>
            <m:sty m:val="p"/>
          </m:rPr>
          <w:rPr>
            <w:rFonts w:ascii="Cambria Math" w:hAnsi="Cambria Math"/>
          </w:rPr>
          <m:t>R</m:t>
        </m:r>
      </m:oMath>
      <w:r>
        <w:t xml:space="preserve"> , </w:t>
      </w:r>
      <m:oMath>
        <m:r>
          <w:rPr>
            <w:rFonts w:ascii="Cambria Math" w:hAnsi="Cambria Math"/>
          </w:rPr>
          <m:t>U∈</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是正交的。</w:t>
      </w:r>
    </w:p>
    <w:p w14:paraId="7B56B679" w14:textId="77777777" w:rsidR="00B94259" w:rsidRDefault="00B94259">
      <w:pPr>
        <w:pStyle w:val="4"/>
      </w:pPr>
      <w:bookmarkStart w:id="833" w:name="header-n202"/>
      <w:r>
        <w:lastRenderedPageBreak/>
        <w:t xml:space="preserve">3.9 </w:t>
      </w:r>
      <w:r>
        <w:t>矩阵的值域和零空间</w:t>
      </w:r>
      <w:bookmarkEnd w:id="833"/>
    </w:p>
    <w:p w14:paraId="48A32795" w14:textId="77777777" w:rsidR="00B94259" w:rsidRDefault="00B94259" w:rsidP="00983CA1">
      <w:pPr>
        <w:pStyle w:val="af"/>
      </w:pPr>
      <w:r>
        <w:t>一组向量</w:t>
      </w:r>
      <m:oMath>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m:t>
        </m:r>
      </m:oMath>
      <w:r>
        <w:t>是可以表示为</w:t>
      </w:r>
      <m:oMath>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m:t>
        </m:r>
      </m:oMath>
      <w:r>
        <w:t>的线性组合的所有向量的集合。</w:t>
      </w:r>
      <w:r>
        <w:t xml:space="preserve"> </w:t>
      </w:r>
      <w:r>
        <w:t>即：</w:t>
      </w:r>
    </w:p>
    <w:p w14:paraId="36326110" w14:textId="77777777" w:rsidR="00B94259" w:rsidRDefault="00B94259" w:rsidP="00983CA1">
      <w:pPr>
        <w:pStyle w:val="af"/>
      </w:pPr>
      <m:oMathPara>
        <m:oMathParaPr>
          <m:jc m:val="center"/>
        </m:oMathParaPr>
        <m:oMath>
          <m:r>
            <m:rPr>
              <m:sty m:val="p"/>
            </m:rPr>
            <w:rPr>
              <w:rFonts w:ascii="Cambria Math" w:hAnsi="Cambria Math"/>
            </w:rPr>
            <m:t>span</m:t>
          </m:r>
          <m:d>
            <m:dPr>
              <m:ctrlPr>
                <w:rPr>
                  <w:rFonts w:ascii="Cambria Math" w:hAnsi="Cambria Math"/>
                </w:rPr>
              </m:ctrlPr>
            </m:dPr>
            <m:e>
              <m:d>
                <m:dPr>
                  <m:begChr m:val="{"/>
                  <m:endChr m:val="}"/>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e>
              </m:d>
            </m:e>
          </m:d>
          <m:r>
            <w:rPr>
              <w:rFonts w:ascii="Cambria Math" w:hAnsi="Cambria Math"/>
            </w:rPr>
            <m:t>=</m:t>
          </m:r>
          <m:d>
            <m:dPr>
              <m:begChr m:val="{"/>
              <m:endChr m:val="}"/>
              <m:ctrlPr>
                <w:rPr>
                  <w:rFonts w:ascii="Cambria Math" w:hAnsi="Cambria Math"/>
                </w:rPr>
              </m:ctrlPr>
            </m:dPr>
            <m:e>
              <m:r>
                <w:rPr>
                  <w:rFonts w:ascii="Cambria Math" w:hAnsi="Cambria Math"/>
                </w:rPr>
                <m:t>v:v=</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α</m:t>
                      </m:r>
                    </m:e>
                    <m:sub>
                      <m:r>
                        <w:rPr>
                          <w:rFonts w:ascii="Cambria Math" w:hAnsi="Cambria Math"/>
                        </w:rPr>
                        <m:t>i</m:t>
                      </m:r>
                    </m:sub>
                  </m:sSub>
                </m:e>
              </m:nary>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, </m:t>
              </m:r>
              <m:sSub>
                <m:sSubPr>
                  <m:ctrlPr>
                    <w:rPr>
                      <w:rFonts w:ascii="Cambria Math" w:hAnsi="Cambria Math"/>
                    </w:rPr>
                  </m:ctrlPr>
                </m:sSubPr>
                <m:e>
                  <m:r>
                    <w:rPr>
                      <w:rFonts w:ascii="Cambria Math" w:hAnsi="Cambria Math"/>
                    </w:rPr>
                    <m:t>α</m:t>
                  </m:r>
                </m:e>
                <m:sub>
                  <m:r>
                    <w:rPr>
                      <w:rFonts w:ascii="Cambria Math" w:hAnsi="Cambria Math"/>
                    </w:rPr>
                    <m:t>i</m:t>
                  </m:r>
                </m:sub>
              </m:sSub>
              <m:r>
                <w:rPr>
                  <w:rFonts w:ascii="Cambria Math" w:hAnsi="Cambria Math"/>
                </w:rPr>
                <m:t>∈</m:t>
              </m:r>
              <m:r>
                <m:rPr>
                  <m:scr m:val="double-struck"/>
                  <m:sty m:val="p"/>
                </m:rPr>
                <w:rPr>
                  <w:rFonts w:ascii="Cambria Math" w:hAnsi="Cambria Math"/>
                </w:rPr>
                <m:t>R</m:t>
              </m:r>
            </m:e>
          </m:d>
        </m:oMath>
      </m:oMathPara>
    </w:p>
    <w:p w14:paraId="45C265CC" w14:textId="77777777" w:rsidR="00B94259" w:rsidRDefault="00B94259" w:rsidP="00983CA1">
      <w:pPr>
        <w:pStyle w:val="af"/>
      </w:pPr>
      <w:r>
        <w:t>可以证明，如果</w:t>
      </w:r>
      <m:oMath>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m:t>
        </m:r>
      </m:oMath>
      <w:r>
        <w:t>是一组</w:t>
      </w:r>
      <m:oMath>
        <m:r>
          <w:rPr>
            <w:rFonts w:ascii="Cambria Math" w:hAnsi="Cambria Math"/>
          </w:rPr>
          <m:t>n</m:t>
        </m:r>
      </m:oMath>
      <w:proofErr w:type="gramStart"/>
      <w:r>
        <w:t>个</w:t>
      </w:r>
      <w:proofErr w:type="gramEnd"/>
      <w:r>
        <w:t>线性无关的向量，其中每个</w:t>
      </w:r>
      <m:oMath>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，则</w:t>
      </w:r>
      <m:oMath>
        <m:r>
          <m:rPr>
            <m:sty m:val="p"/>
          </m:rPr>
          <w:rPr>
            <w:rFonts w:ascii="Cambria Math" w:hAnsi="Cambria Math"/>
          </w:rPr>
          <m:t>span</m:t>
        </m:r>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w:t>
      </w:r>
      <w:r>
        <w:t xml:space="preserve"> </w:t>
      </w:r>
      <w:r>
        <w:t>换句话说，任何向量</w:t>
      </w:r>
      <m:oMath>
        <m:r>
          <w:rPr>
            <w:rFonts w:ascii="Cambria Math" w:hAnsi="Cambria Math"/>
          </w:rPr>
          <m:t>v∈</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都可以写成</w:t>
      </w:r>
      <m:oMath>
        <m:sSub>
          <m:sSubPr>
            <m:ctrlPr>
              <w:rPr>
                <w:rFonts w:ascii="Cambria Math" w:hAnsi="Cambria Math"/>
              </w:rPr>
            </m:ctrlPr>
          </m:sSubPr>
          <m:e>
            <m:r>
              <w:rPr>
                <w:rFonts w:ascii="Cambria Math" w:hAnsi="Cambria Math"/>
              </w:rPr>
              <m:t>x</m:t>
            </m:r>
          </m:e>
          <m:sub>
            <m:r>
              <w:rPr>
                <w:rFonts w:ascii="Cambria Math" w:hAnsi="Cambria Math"/>
              </w:rPr>
              <m:t>1</m:t>
            </m:r>
          </m:sub>
        </m:sSub>
      </m:oMath>
      <w:r>
        <w:t>到</w:t>
      </w:r>
      <m:oMath>
        <m:sSub>
          <m:sSubPr>
            <m:ctrlPr>
              <w:rPr>
                <w:rFonts w:ascii="Cambria Math" w:hAnsi="Cambria Math"/>
              </w:rPr>
            </m:ctrlPr>
          </m:sSubPr>
          <m:e>
            <m:r>
              <w:rPr>
                <w:rFonts w:ascii="Cambria Math" w:hAnsi="Cambria Math"/>
              </w:rPr>
              <m:t>x</m:t>
            </m:r>
          </m:e>
          <m:sub>
            <m:r>
              <w:rPr>
                <w:rFonts w:ascii="Cambria Math" w:hAnsi="Cambria Math"/>
              </w:rPr>
              <m:t>n</m:t>
            </m:r>
          </m:sub>
        </m:sSub>
      </m:oMath>
      <w:r>
        <w:t>的线性组合。</w:t>
      </w:r>
    </w:p>
    <w:p w14:paraId="4DC82BC9" w14:textId="77777777" w:rsidR="00B94259" w:rsidRDefault="00B94259" w:rsidP="00983CA1">
      <w:pPr>
        <w:pStyle w:val="af"/>
      </w:pPr>
      <w:r>
        <w:t>向量</w:t>
      </w:r>
      <m:oMath>
        <m:r>
          <w:rPr>
            <w:rFonts w:ascii="Cambria Math" w:hAnsi="Cambria Math"/>
          </w:rPr>
          <m:t>y∈</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m:t>
            </m:r>
          </m:sup>
        </m:sSup>
      </m:oMath>
      <w:r>
        <w:t>投影到</w:t>
      </w:r>
      <m:oMath>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m:t>
        </m:r>
      </m:oMath>
      <w:r>
        <w:t>（这里我们假设</w:t>
      </w:r>
      <m:oMath>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m:t>
            </m:r>
          </m:sup>
        </m:sSup>
      </m:oMath>
      <w:r>
        <w:t>）得到向量</w:t>
      </w:r>
      <m:oMath>
        <m:r>
          <w:rPr>
            <w:rFonts w:ascii="Cambria Math" w:hAnsi="Cambria Math"/>
          </w:rPr>
          <m:t>v∈</m:t>
        </m:r>
        <m:r>
          <m:rPr>
            <m:sty m:val="p"/>
          </m:rPr>
          <w:rPr>
            <w:rFonts w:ascii="Cambria Math" w:hAnsi="Cambria Math"/>
          </w:rPr>
          <m:t>span</m:t>
        </m:r>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m:t>
        </m:r>
      </m:oMath>
      <w:r>
        <w:t>，由欧几里德范数</w:t>
      </w:r>
      <m:oMath>
        <m:r>
          <w:rPr>
            <w:rFonts w:ascii="Cambria Math" w:hAnsi="Cambria Math"/>
          </w:rPr>
          <m:t>∥v-y</m:t>
        </m:r>
        <m:sSub>
          <m:sSubPr>
            <m:ctrlPr>
              <w:rPr>
                <w:rFonts w:ascii="Cambria Math" w:hAnsi="Cambria Math"/>
              </w:rPr>
            </m:ctrlPr>
          </m:sSubPr>
          <m:e>
            <m:r>
              <w:rPr>
                <w:rFonts w:ascii="Cambria Math" w:hAnsi="Cambria Math"/>
              </w:rPr>
              <m:t>∥</m:t>
            </m:r>
          </m:e>
          <m:sub>
            <m:r>
              <w:rPr>
                <w:rFonts w:ascii="Cambria Math" w:hAnsi="Cambria Math"/>
              </w:rPr>
              <m:t>2</m:t>
            </m:r>
          </m:sub>
        </m:sSub>
      </m:oMath>
      <w:r>
        <w:t>可以得知，这样</w:t>
      </w:r>
      <m:oMath>
        <m:r>
          <w:rPr>
            <w:rFonts w:ascii="Cambria Math" w:hAnsi="Cambria Math"/>
          </w:rPr>
          <m:t>v</m:t>
        </m:r>
      </m:oMath>
      <w:r>
        <w:t>尽可能接近</w:t>
      </w:r>
      <m:oMath>
        <m:r>
          <w:rPr>
            <w:rFonts w:ascii="Cambria Math" w:hAnsi="Cambria Math"/>
          </w:rPr>
          <m:t>y</m:t>
        </m:r>
      </m:oMath>
      <w:r>
        <w:t>。</w:t>
      </w:r>
    </w:p>
    <w:p w14:paraId="13448E59" w14:textId="77777777" w:rsidR="00B94259" w:rsidRDefault="00B94259" w:rsidP="00983CA1">
      <w:pPr>
        <w:pStyle w:val="af"/>
      </w:pPr>
      <w:r>
        <w:t>我们将投影表示为</w:t>
      </w:r>
      <m:oMath>
        <m:r>
          <m:rPr>
            <m:sty m:val="p"/>
          </m:rPr>
          <w:rPr>
            <w:rFonts w:ascii="Cambria Math" w:hAnsi="Cambria Math"/>
          </w:rPr>
          <m:t>Proj</m:t>
        </m:r>
        <m:d>
          <m:dPr>
            <m:ctrlPr>
              <w:rPr>
                <w:rFonts w:ascii="Cambria Math" w:hAnsi="Cambria Math"/>
              </w:rPr>
            </m:ctrlPr>
          </m:dPr>
          <m:e>
            <m:r>
              <w:rPr>
                <w:rFonts w:ascii="Cambria Math" w:hAnsi="Cambria Math"/>
              </w:rPr>
              <m:t>y;</m:t>
            </m:r>
            <m:d>
              <m:dPr>
                <m:begChr m:val="{"/>
                <m:endChr m:val="}"/>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e>
            </m:d>
          </m:e>
        </m:d>
      </m:oMath>
      <w:r>
        <w:t>，并且可以将其正式定义为</w:t>
      </w:r>
      <w:r>
        <w:t>:</w:t>
      </w:r>
    </w:p>
    <w:p w14:paraId="48159505" w14:textId="77777777" w:rsidR="00B94259" w:rsidRDefault="00B94259" w:rsidP="00983CA1">
      <w:pPr>
        <w:pStyle w:val="af"/>
      </w:pPr>
      <m:oMathPara>
        <m:oMathParaPr>
          <m:jc m:val="center"/>
        </m:oMathParaPr>
        <m:oMath>
          <m:r>
            <m:rPr>
              <m:sty m:val="p"/>
            </m:rPr>
            <w:rPr>
              <w:rFonts w:ascii="Cambria Math" w:hAnsi="Cambria Math"/>
            </w:rPr>
            <m:t>Proj</m:t>
          </m:r>
          <m:d>
            <m:dPr>
              <m:ctrlPr>
                <w:rPr>
                  <w:rFonts w:ascii="Cambria Math" w:hAnsi="Cambria Math"/>
                </w:rPr>
              </m:ctrlPr>
            </m:dPr>
            <m:e>
              <m:r>
                <w:rPr>
                  <w:rFonts w:ascii="Cambria Math" w:hAnsi="Cambria Math"/>
                </w:rPr>
                <m:t>y;</m:t>
              </m:r>
              <m:d>
                <m:dPr>
                  <m:begChr m:val="{"/>
                  <m:endChr m:val="}"/>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e>
              </m:d>
            </m:e>
          </m:d>
          <m:r>
            <w:rPr>
              <w:rFonts w:ascii="Cambria Math" w:hAnsi="Cambria Math"/>
            </w:rPr>
            <m:t>=</m:t>
          </m:r>
          <m:sSub>
            <m:sSubPr>
              <m:ctrlPr>
                <w:rPr>
                  <w:rFonts w:ascii="Cambria Math" w:hAnsi="Cambria Math"/>
                </w:rPr>
              </m:ctrlPr>
            </m:sSubPr>
            <m:e>
              <m:r>
                <m:rPr>
                  <m:sty m:val="p"/>
                </m:rPr>
                <w:rPr>
                  <w:rFonts w:ascii="Cambria Math" w:hAnsi="Cambria Math"/>
                </w:rPr>
                <m:t>argmin</m:t>
              </m:r>
            </m:e>
            <m:sub>
              <m:r>
                <w:rPr>
                  <w:rFonts w:ascii="Cambria Math" w:hAnsi="Cambria Math"/>
                </w:rPr>
                <m:t>v∈</m:t>
              </m:r>
              <m:r>
                <m:rPr>
                  <m:sty m:val="p"/>
                </m:rPr>
                <w:rPr>
                  <w:rFonts w:ascii="Cambria Math" w:hAnsi="Cambria Math"/>
                </w:rPr>
                <m:t>span</m:t>
              </m:r>
              <m:d>
                <m:dPr>
                  <m:ctrlPr>
                    <w:rPr>
                      <w:rFonts w:ascii="Cambria Math" w:hAnsi="Cambria Math"/>
                    </w:rPr>
                  </m:ctrlPr>
                </m:dPr>
                <m:e>
                  <m:d>
                    <m:dPr>
                      <m:begChr m:val="{"/>
                      <m:endChr m:val="}"/>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e>
                  </m:d>
                </m:e>
              </m:d>
            </m:sub>
          </m:sSub>
          <m:r>
            <w:rPr>
              <w:rFonts w:ascii="Cambria Math" w:hAnsi="Cambria Math"/>
            </w:rPr>
            <m:t>∥y-v</m:t>
          </m:r>
          <m:sSub>
            <m:sSubPr>
              <m:ctrlPr>
                <w:rPr>
                  <w:rFonts w:ascii="Cambria Math" w:hAnsi="Cambria Math"/>
                </w:rPr>
              </m:ctrlPr>
            </m:sSubPr>
            <m:e>
              <m:r>
                <w:rPr>
                  <w:rFonts w:ascii="Cambria Math" w:hAnsi="Cambria Math"/>
                </w:rPr>
                <m:t>∥</m:t>
              </m:r>
            </m:e>
            <m:sub>
              <m:r>
                <w:rPr>
                  <w:rFonts w:ascii="Cambria Math" w:hAnsi="Cambria Math"/>
                </w:rPr>
                <m:t>2</m:t>
              </m:r>
            </m:sub>
          </m:sSub>
        </m:oMath>
      </m:oMathPara>
    </w:p>
    <w:p w14:paraId="7F02AC7E" w14:textId="77777777" w:rsidR="00B94259" w:rsidRDefault="00B94259" w:rsidP="00983CA1">
      <w:pPr>
        <w:pStyle w:val="af"/>
      </w:pPr>
      <w:r>
        <w:t>矩阵</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m×n</m:t>
            </m:r>
          </m:sup>
        </m:sSup>
      </m:oMath>
      <w:r>
        <w:t>的值域（有时也称为列空间），表示为</w:t>
      </w:r>
      <m:oMath>
        <m:r>
          <m:rPr>
            <m:scr m:val="script"/>
            <m:sty m:val="p"/>
          </m:rPr>
          <w:rPr>
            <w:rFonts w:ascii="Cambria Math" w:hAnsi="Cambria Math"/>
          </w:rPr>
          <m:t>R</m:t>
        </m:r>
        <m:r>
          <w:rPr>
            <w:rFonts w:ascii="Cambria Math" w:hAnsi="Cambria Math"/>
          </w:rPr>
          <m:t>(A)</m:t>
        </m:r>
      </m:oMath>
      <w:r>
        <w:t>，是</w:t>
      </w:r>
      <m:oMath>
        <m:r>
          <w:rPr>
            <w:rFonts w:ascii="Cambria Math" w:hAnsi="Cambria Math"/>
          </w:rPr>
          <m:t>A</m:t>
        </m:r>
      </m:oMath>
      <w:r>
        <w:t>列的跨度。换句话说，</w:t>
      </w:r>
    </w:p>
    <w:p w14:paraId="24A04926" w14:textId="77777777" w:rsidR="00B94259" w:rsidRDefault="00B94259" w:rsidP="00983CA1">
      <w:pPr>
        <w:pStyle w:val="af"/>
      </w:pPr>
      <m:oMathPara>
        <m:oMathParaPr>
          <m:jc m:val="center"/>
        </m:oMathParaPr>
        <m:oMath>
          <m:r>
            <m:rPr>
              <m:scr m:val="script"/>
              <m:sty m:val="p"/>
            </m:rPr>
            <w:rPr>
              <w:rFonts w:ascii="Cambria Math" w:hAnsi="Cambria Math"/>
            </w:rPr>
            <m:t>R</m:t>
          </m:r>
          <m:r>
            <w:rPr>
              <w:rFonts w:ascii="Cambria Math" w:hAnsi="Cambria Math"/>
            </w:rPr>
            <m:t>(A)=</m:t>
          </m:r>
          <m:d>
            <m:dPr>
              <m:begChr m:val="{"/>
              <m:endChr m:val="}"/>
              <m:ctrlPr>
                <w:rPr>
                  <w:rFonts w:ascii="Cambria Math" w:hAnsi="Cambria Math"/>
                </w:rPr>
              </m:ctrlPr>
            </m:dPr>
            <m:e>
              <m:r>
                <w:rPr>
                  <w:rFonts w:ascii="Cambria Math" w:hAnsi="Cambria Math"/>
                </w:rPr>
                <m:t>v∈</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m:t>
                  </m:r>
                </m:sup>
              </m:sSup>
              <m:r>
                <w:rPr>
                  <w:rFonts w:ascii="Cambria Math" w:hAnsi="Cambria Math"/>
                </w:rPr>
                <m:t>:v=Ax,x∈</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e>
          </m:d>
        </m:oMath>
      </m:oMathPara>
    </w:p>
    <w:p w14:paraId="3422F585" w14:textId="77777777" w:rsidR="00B94259" w:rsidRDefault="00B94259" w:rsidP="00983CA1">
      <w:pPr>
        <w:pStyle w:val="af"/>
      </w:pPr>
      <w:r>
        <w:t>做一些技术性的假设（即</w:t>
      </w:r>
      <m:oMath>
        <m:r>
          <w:rPr>
            <w:rFonts w:ascii="Cambria Math" w:hAnsi="Cambria Math"/>
          </w:rPr>
          <m:t>A</m:t>
        </m:r>
      </m:oMath>
      <w:r>
        <w:t>是满</w:t>
      </w:r>
      <w:proofErr w:type="gramStart"/>
      <w:r>
        <w:t>秩</w:t>
      </w:r>
      <w:proofErr w:type="gramEnd"/>
      <w:r>
        <w:t>且</w:t>
      </w:r>
      <m:oMath>
        <m:r>
          <w:rPr>
            <w:rFonts w:ascii="Cambria Math" w:hAnsi="Cambria Math"/>
          </w:rPr>
          <m:t>n&lt;m</m:t>
        </m:r>
      </m:oMath>
      <w:r>
        <w:t>），向量</w:t>
      </w:r>
      <m:oMath>
        <m:r>
          <w:rPr>
            <w:rFonts w:ascii="Cambria Math" w:hAnsi="Cambria Math"/>
          </w:rPr>
          <m:t>y∈</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m:t>
            </m:r>
          </m:sup>
        </m:sSup>
      </m:oMath>
      <w:r>
        <w:t>到</w:t>
      </w:r>
      <m:oMath>
        <m:r>
          <w:rPr>
            <w:rFonts w:ascii="Cambria Math" w:hAnsi="Cambria Math"/>
          </w:rPr>
          <m:t>A</m:t>
        </m:r>
      </m:oMath>
      <w:r>
        <w:t>的范围的投影由下式给出</w:t>
      </w:r>
      <w:r>
        <w:t>:</w:t>
      </w:r>
    </w:p>
    <w:p w14:paraId="3C31CA6E" w14:textId="77777777" w:rsidR="00B94259" w:rsidRDefault="00B94259" w:rsidP="00983CA1">
      <w:pPr>
        <w:pStyle w:val="af"/>
      </w:pPr>
      <m:oMathPara>
        <m:oMathParaPr>
          <m:jc m:val="center"/>
        </m:oMathParaPr>
        <m:oMath>
          <m:r>
            <m:rPr>
              <m:sty m:val="p"/>
            </m:rPr>
            <w:rPr>
              <w:rFonts w:ascii="Cambria Math" w:hAnsi="Cambria Math"/>
            </w:rPr>
            <m:t>Proj</m:t>
          </m:r>
          <m:r>
            <w:rPr>
              <w:rFonts w:ascii="Cambria Math" w:hAnsi="Cambria Math"/>
            </w:rPr>
            <m:t>(y;A)=</m:t>
          </m:r>
          <m:sSub>
            <m:sSubPr>
              <m:ctrlPr>
                <w:rPr>
                  <w:rFonts w:ascii="Cambria Math" w:hAnsi="Cambria Math"/>
                </w:rPr>
              </m:ctrlPr>
            </m:sSubPr>
            <m:e>
              <m:r>
                <m:rPr>
                  <m:sty m:val="p"/>
                </m:rPr>
                <w:rPr>
                  <w:rFonts w:ascii="Cambria Math" w:hAnsi="Cambria Math"/>
                </w:rPr>
                <m:t>argmin</m:t>
              </m:r>
            </m:e>
            <m:sub>
              <m:r>
                <w:rPr>
                  <w:rFonts w:ascii="Cambria Math" w:hAnsi="Cambria Math"/>
                </w:rPr>
                <m:t>v∈</m:t>
              </m:r>
              <m:r>
                <m:rPr>
                  <m:scr m:val="script"/>
                  <m:sty m:val="p"/>
                </m:rPr>
                <w:rPr>
                  <w:rFonts w:ascii="Cambria Math" w:hAnsi="Cambria Math"/>
                </w:rPr>
                <m:t>R</m:t>
              </m:r>
              <m:r>
                <w:rPr>
                  <w:rFonts w:ascii="Cambria Math" w:hAnsi="Cambria Math"/>
                </w:rPr>
                <m:t>(A)</m:t>
              </m:r>
            </m:sub>
          </m:sSub>
          <m:r>
            <w:rPr>
              <w:rFonts w:ascii="Cambria Math" w:hAnsi="Cambria Math"/>
            </w:rPr>
            <m:t>∥v-y</m:t>
          </m:r>
          <m:sSub>
            <m:sSubPr>
              <m:ctrlPr>
                <w:rPr>
                  <w:rFonts w:ascii="Cambria Math" w:hAnsi="Cambria Math"/>
                </w:rPr>
              </m:ctrlPr>
            </m:sSubPr>
            <m:e>
              <m:r>
                <w:rPr>
                  <w:rFonts w:ascii="Cambria Math" w:hAnsi="Cambria Math"/>
                </w:rPr>
                <m:t>∥</m:t>
              </m:r>
            </m:e>
            <m:sub>
              <m:r>
                <w:rPr>
                  <w:rFonts w:ascii="Cambria Math" w:hAnsi="Cambria Math"/>
                </w:rPr>
                <m:t>2</m:t>
              </m:r>
            </m:sub>
          </m:sSub>
          <m:r>
            <w:rPr>
              <w:rFonts w:ascii="Cambria Math" w:hAnsi="Cambria Math"/>
            </w:rPr>
            <m:t>=A</m:t>
          </m:r>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A</m:t>
                  </m:r>
                </m:e>
              </m:d>
            </m:e>
            <m:sup>
              <m:r>
                <w:rPr>
                  <w:rFonts w:ascii="Cambria Math" w:hAnsi="Cambria Math"/>
                </w:rPr>
                <m:t>-1</m:t>
              </m:r>
            </m:sup>
          </m:sSup>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y</m:t>
          </m:r>
        </m:oMath>
      </m:oMathPara>
    </w:p>
    <w:p w14:paraId="5D2FB301" w14:textId="77777777" w:rsidR="00B94259" w:rsidRDefault="00B94259" w:rsidP="00983CA1">
      <w:pPr>
        <w:pStyle w:val="af"/>
      </w:pPr>
      <w:r>
        <w:t>这个最后的方程应该看起来非常熟悉，因为它几乎与我们在课程中（我们将很快再次得出）得到的公式：用于参数的最小二乘估计一样。</w:t>
      </w:r>
      <w:r>
        <w:t xml:space="preserve"> </w:t>
      </w:r>
      <w:r>
        <w:t>看一下投影的定义，显而易见，这实际上是我们在最小二</w:t>
      </w:r>
      <w:proofErr w:type="gramStart"/>
      <w:r>
        <w:t>乘问题</w:t>
      </w:r>
      <w:proofErr w:type="gramEnd"/>
      <w:r>
        <w:t>中最小化的目标（除了范数的平方这里有点不一样，这不会影响找到最优解），所以这些问题自然是非常相关的。</w:t>
      </w:r>
      <w:r>
        <w:t xml:space="preserve"> </w:t>
      </w:r>
    </w:p>
    <w:p w14:paraId="09F30D6D" w14:textId="77777777" w:rsidR="00B94259" w:rsidRDefault="00B94259" w:rsidP="00983CA1">
      <w:pPr>
        <w:pStyle w:val="af"/>
      </w:pPr>
      <w:r>
        <w:t>当</w:t>
      </w:r>
      <m:oMath>
        <m:r>
          <w:rPr>
            <w:rFonts w:ascii="Cambria Math" w:hAnsi="Cambria Math"/>
          </w:rPr>
          <m:t>A</m:t>
        </m:r>
      </m:oMath>
      <w:r>
        <w:t>只包含一列时，</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m:t>
            </m:r>
          </m:sup>
        </m:sSup>
      </m:oMath>
      <w:r>
        <w:t>，这给出了向量投影到一条线上的特殊情况：</w:t>
      </w:r>
    </w:p>
    <w:p w14:paraId="4C56BCD4" w14:textId="77777777" w:rsidR="00B94259" w:rsidRDefault="00B94259" w:rsidP="00983CA1">
      <w:pPr>
        <w:pStyle w:val="af"/>
      </w:pPr>
      <m:oMathPara>
        <m:oMathParaPr>
          <m:jc m:val="center"/>
        </m:oMathParaPr>
        <m:oMath>
          <m:r>
            <m:rPr>
              <m:sty m:val="p"/>
            </m:rPr>
            <w:rPr>
              <w:rFonts w:ascii="Cambria Math" w:hAnsi="Cambria Math"/>
            </w:rPr>
            <m:t>Proj</m:t>
          </m:r>
          <m:r>
            <w:rPr>
              <w:rFonts w:ascii="Cambria Math" w:hAnsi="Cambria Math"/>
            </w:rPr>
            <m:t>(y;a)=</m:t>
          </m:r>
          <m:f>
            <m:fPr>
              <m:ctrlPr>
                <w:rPr>
                  <w:rFonts w:ascii="Cambria Math" w:hAnsi="Cambria Math"/>
                </w:rPr>
              </m:ctrlPr>
            </m:fPr>
            <m:num>
              <m:r>
                <w:rPr>
                  <w:rFonts w:ascii="Cambria Math" w:hAnsi="Cambria Math"/>
                </w:rPr>
                <m:t>a</m:t>
              </m:r>
              <m:sSup>
                <m:sSupPr>
                  <m:ctrlPr>
                    <w:rPr>
                      <w:rFonts w:ascii="Cambria Math" w:hAnsi="Cambria Math"/>
                    </w:rPr>
                  </m:ctrlPr>
                </m:sSupPr>
                <m:e>
                  <m:r>
                    <w:rPr>
                      <w:rFonts w:ascii="Cambria Math" w:hAnsi="Cambria Math"/>
                    </w:rPr>
                    <m:t>a</m:t>
                  </m:r>
                </m:e>
                <m:sup>
                  <m:r>
                    <w:rPr>
                      <w:rFonts w:ascii="Cambria Math" w:hAnsi="Cambria Math"/>
                    </w:rPr>
                    <m:t>T</m:t>
                  </m:r>
                </m:sup>
              </m:sSup>
            </m:num>
            <m:den>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a</m:t>
              </m:r>
            </m:den>
          </m:f>
          <m:r>
            <w:rPr>
              <w:rFonts w:ascii="Cambria Math" w:hAnsi="Cambria Math"/>
            </w:rPr>
            <m:t>y</m:t>
          </m:r>
        </m:oMath>
      </m:oMathPara>
    </w:p>
    <w:p w14:paraId="3696EDA1" w14:textId="77777777" w:rsidR="00B94259" w:rsidRDefault="00B94259" w:rsidP="00983CA1">
      <w:pPr>
        <w:pStyle w:val="af"/>
      </w:pPr>
      <w:r>
        <w:t>一个矩阵</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m×n</m:t>
            </m:r>
          </m:sup>
        </m:sSup>
      </m:oMath>
      <w:r>
        <w:t>的零空间</w:t>
      </w:r>
      <w:r>
        <w:t xml:space="preserve"> </w:t>
      </w:r>
      <m:oMath>
        <m:r>
          <m:rPr>
            <m:scr m:val="script"/>
            <m:sty m:val="p"/>
          </m:rPr>
          <w:rPr>
            <w:rFonts w:ascii="Cambria Math" w:hAnsi="Cambria Math"/>
          </w:rPr>
          <m:t>N</m:t>
        </m:r>
        <m:r>
          <w:rPr>
            <w:rFonts w:ascii="Cambria Math" w:hAnsi="Cambria Math"/>
          </w:rPr>
          <m:t>(A)</m:t>
        </m:r>
      </m:oMath>
      <w:r>
        <w:t xml:space="preserve"> </w:t>
      </w:r>
      <w:r>
        <w:t>是所有乘以</w:t>
      </w:r>
      <m:oMath>
        <m:r>
          <w:rPr>
            <w:rFonts w:ascii="Cambria Math" w:hAnsi="Cambria Math"/>
          </w:rPr>
          <m:t>A</m:t>
        </m:r>
      </m:oMath>
      <w:r>
        <w:t>时等于</w:t>
      </w:r>
      <w:r>
        <w:t>0</w:t>
      </w:r>
      <w:r>
        <w:t>向量的集合，即：</w:t>
      </w:r>
    </w:p>
    <w:p w14:paraId="57270072" w14:textId="77777777" w:rsidR="00B94259" w:rsidRDefault="00B94259" w:rsidP="00983CA1">
      <w:pPr>
        <w:pStyle w:val="af"/>
      </w:pPr>
      <m:oMathPara>
        <m:oMathParaPr>
          <m:jc m:val="center"/>
        </m:oMathParaPr>
        <m:oMath>
          <m:r>
            <m:rPr>
              <m:scr m:val="script"/>
              <m:sty m:val="p"/>
            </m:rPr>
            <w:rPr>
              <w:rFonts w:ascii="Cambria Math" w:hAnsi="Cambria Math"/>
            </w:rPr>
            <m:t>N</m:t>
          </m:r>
          <m:r>
            <w:rPr>
              <w:rFonts w:ascii="Cambria Math" w:hAnsi="Cambria Math"/>
            </w:rPr>
            <m:t>(A)=</m:t>
          </m:r>
          <m:d>
            <m:dPr>
              <m:begChr m:val="{"/>
              <m:endChr m:val="}"/>
              <m:ctrlPr>
                <w:rPr>
                  <w:rFonts w:ascii="Cambria Math" w:hAnsi="Cambria Math"/>
                </w:rPr>
              </m:ctrlPr>
            </m:dPr>
            <m:e>
              <m:r>
                <w:rPr>
                  <w:rFonts w:ascii="Cambria Math" w:hAnsi="Cambria Math"/>
                </w:rPr>
                <m:t>x∈</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r>
                <w:rPr>
                  <w:rFonts w:ascii="Cambria Math" w:hAnsi="Cambria Math"/>
                </w:rPr>
                <m:t>:Ax=0</m:t>
              </m:r>
            </m:e>
          </m:d>
        </m:oMath>
      </m:oMathPara>
    </w:p>
    <w:p w14:paraId="0E48EFC8" w14:textId="77777777" w:rsidR="00B94259" w:rsidRDefault="00B94259" w:rsidP="00983CA1">
      <w:pPr>
        <w:pStyle w:val="af"/>
      </w:pPr>
      <w:r>
        <w:t>注意，</w:t>
      </w:r>
      <m:oMath>
        <m:r>
          <m:rPr>
            <m:scr m:val="script"/>
            <m:sty m:val="p"/>
          </m:rPr>
          <w:rPr>
            <w:rFonts w:ascii="Cambria Math" w:hAnsi="Cambria Math"/>
          </w:rPr>
          <m:t>R</m:t>
        </m:r>
        <m:r>
          <w:rPr>
            <w:rFonts w:ascii="Cambria Math" w:hAnsi="Cambria Math"/>
          </w:rPr>
          <m:t>(A)</m:t>
        </m:r>
      </m:oMath>
      <w:r>
        <w:t>中的向量的大小为</w:t>
      </w:r>
      <m:oMath>
        <m:r>
          <w:rPr>
            <w:rFonts w:ascii="Cambria Math" w:hAnsi="Cambria Math"/>
          </w:rPr>
          <m:t>m</m:t>
        </m:r>
      </m:oMath>
      <w:r>
        <w:t>，而</w:t>
      </w:r>
      <w:r>
        <w:t xml:space="preserve"> </w:t>
      </w:r>
      <m:oMath>
        <m:r>
          <m:rPr>
            <m:scr m:val="script"/>
            <m:sty m:val="p"/>
          </m:rPr>
          <w:rPr>
            <w:rFonts w:ascii="Cambria Math" w:hAnsi="Cambria Math"/>
          </w:rPr>
          <m:t>N</m:t>
        </m:r>
        <m:r>
          <w:rPr>
            <w:rFonts w:ascii="Cambria Math" w:hAnsi="Cambria Math"/>
          </w:rPr>
          <m:t>(A)</m:t>
        </m:r>
      </m:oMath>
      <w:r>
        <w:t xml:space="preserve"> </w:t>
      </w:r>
      <w:r>
        <w:t>中的向量的大小为</w:t>
      </w:r>
      <m:oMath>
        <m:r>
          <w:rPr>
            <w:rFonts w:ascii="Cambria Math" w:hAnsi="Cambria Math"/>
          </w:rPr>
          <m:t>n</m:t>
        </m:r>
      </m:oMath>
      <w:r>
        <w:t>，因此</w:t>
      </w:r>
      <m:oMath>
        <m:r>
          <m:rPr>
            <m:scr m:val="script"/>
            <m:sty m:val="p"/>
          </m:rPr>
          <w:rPr>
            <w:rFonts w:ascii="Cambria Math" w:hAnsi="Cambria Math"/>
          </w:rPr>
          <m:t>R</m:t>
        </m:r>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m:t>
        </m:r>
      </m:oMath>
      <w:r>
        <w:t>和</w:t>
      </w:r>
      <w:r>
        <w:t xml:space="preserve"> </w:t>
      </w:r>
      <m:oMath>
        <m:r>
          <m:rPr>
            <m:scr m:val="script"/>
            <m:sty m:val="p"/>
          </m:rPr>
          <w:rPr>
            <w:rFonts w:ascii="Cambria Math" w:hAnsi="Cambria Math"/>
          </w:rPr>
          <m:t>N</m:t>
        </m:r>
        <m:r>
          <w:rPr>
            <w:rFonts w:ascii="Cambria Math" w:hAnsi="Cambria Math"/>
          </w:rPr>
          <m:t>(A)</m:t>
        </m:r>
      </m:oMath>
      <w:r>
        <w:t xml:space="preserve"> </w:t>
      </w:r>
      <w:r>
        <w:t>中的向量的大小均为</w:t>
      </w:r>
      <m:oMath>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w:t>
      </w:r>
      <w:r>
        <w:t xml:space="preserve"> </w:t>
      </w:r>
      <w:r>
        <w:t>事实上，还有很多例子。</w:t>
      </w:r>
      <w:r>
        <w:t xml:space="preserve"> </w:t>
      </w:r>
      <w:r>
        <w:t>证明：</w:t>
      </w:r>
    </w:p>
    <w:p w14:paraId="1F238162" w14:textId="77777777" w:rsidR="00B94259" w:rsidRDefault="00000000" w:rsidP="00983CA1">
      <w:pPr>
        <w:pStyle w:val="af"/>
      </w:pPr>
      <m:oMathPara>
        <m:oMathParaPr>
          <m:jc m:val="center"/>
        </m:oMathParaPr>
        <m:oMath>
          <m:d>
            <m:dPr>
              <m:begChr m:val="{"/>
              <m:endChr m:val="}"/>
              <m:ctrlPr>
                <w:rPr>
                  <w:rFonts w:ascii="Cambria Math" w:hAnsi="Cambria Math"/>
                </w:rPr>
              </m:ctrlPr>
            </m:dPr>
            <m:e>
              <m:r>
                <w:rPr>
                  <w:rFonts w:ascii="Cambria Math" w:hAnsi="Cambria Math"/>
                </w:rPr>
                <m:t>w:w=u+v,u∈</m:t>
              </m:r>
              <m:r>
                <m:rPr>
                  <m:scr m:val="script"/>
                  <m:sty m:val="p"/>
                </m:rPr>
                <w:rPr>
                  <w:rFonts w:ascii="Cambria Math" w:hAnsi="Cambria Math"/>
                </w:rPr>
                <m:t>R</m:t>
              </m:r>
              <m:d>
                <m:dPr>
                  <m:ctrlPr>
                    <w:rPr>
                      <w:rFonts w:ascii="Cambria Math" w:hAnsi="Cambria Math"/>
                    </w:rPr>
                  </m:ctrlPr>
                </m:dPr>
                <m:e>
                  <m:sSup>
                    <m:sSupPr>
                      <m:ctrlPr>
                        <w:rPr>
                          <w:rFonts w:ascii="Cambria Math" w:hAnsi="Cambria Math"/>
                        </w:rPr>
                      </m:ctrlPr>
                    </m:sSupPr>
                    <m:e>
                      <m:r>
                        <w:rPr>
                          <w:rFonts w:ascii="Cambria Math" w:hAnsi="Cambria Math"/>
                        </w:rPr>
                        <m:t>A</m:t>
                      </m:r>
                    </m:e>
                    <m:sup>
                      <m:r>
                        <w:rPr>
                          <w:rFonts w:ascii="Cambria Math" w:hAnsi="Cambria Math"/>
                        </w:rPr>
                        <m:t>T</m:t>
                      </m:r>
                    </m:sup>
                  </m:sSup>
                </m:e>
              </m:d>
              <m:r>
                <w:rPr>
                  <w:rFonts w:ascii="Cambria Math" w:hAnsi="Cambria Math"/>
                </w:rPr>
                <m:t>,v∈</m:t>
              </m:r>
              <m:r>
                <m:rPr>
                  <m:scr m:val="script"/>
                  <m:sty m:val="p"/>
                </m:rPr>
                <w:rPr>
                  <w:rFonts w:ascii="Cambria Math" w:hAnsi="Cambria Math"/>
                </w:rPr>
                <m:t>N</m:t>
              </m:r>
              <m:r>
                <w:rPr>
                  <w:rFonts w:ascii="Cambria Math" w:hAnsi="Cambria Math"/>
                </w:rPr>
                <m:t>(A)</m:t>
              </m:r>
            </m:e>
          </m:d>
          <m: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r>
            <m:rPr>
              <m:sty m:val="p"/>
            </m:rPr>
            <w:rPr>
              <w:rFonts w:ascii="Cambria Math" w:hAnsi="Cambria Math"/>
            </w:rPr>
            <m:t xml:space="preserve"> and </m:t>
          </m:r>
          <m:r>
            <m:rPr>
              <m:scr m:val="script"/>
              <m:sty m:val="p"/>
            </m:rPr>
            <w:rPr>
              <w:rFonts w:ascii="Cambria Math" w:hAnsi="Cambria Math"/>
            </w:rPr>
            <m:t>R</m:t>
          </m:r>
          <m:d>
            <m:dPr>
              <m:ctrlPr>
                <w:rPr>
                  <w:rFonts w:ascii="Cambria Math" w:hAnsi="Cambria Math"/>
                </w:rPr>
              </m:ctrlPr>
            </m:dPr>
            <m:e>
              <m:sSup>
                <m:sSupPr>
                  <m:ctrlPr>
                    <w:rPr>
                      <w:rFonts w:ascii="Cambria Math" w:hAnsi="Cambria Math"/>
                    </w:rPr>
                  </m:ctrlPr>
                </m:sSupPr>
                <m:e>
                  <m:r>
                    <w:rPr>
                      <w:rFonts w:ascii="Cambria Math" w:hAnsi="Cambria Math"/>
                    </w:rPr>
                    <m:t>A</m:t>
                  </m:r>
                </m:e>
                <m:sup>
                  <m:r>
                    <w:rPr>
                      <w:rFonts w:ascii="Cambria Math" w:hAnsi="Cambria Math"/>
                    </w:rPr>
                    <m:t>T</m:t>
                  </m:r>
                </m:sup>
              </m:sSup>
            </m:e>
          </m:d>
          <m:r>
            <w:rPr>
              <w:rFonts w:ascii="Cambria Math" w:hAnsi="Cambria Math"/>
            </w:rPr>
            <m:t>∩</m:t>
          </m:r>
          <m:r>
            <m:rPr>
              <m:scr m:val="script"/>
              <m:sty m:val="p"/>
            </m:rPr>
            <w:rPr>
              <w:rFonts w:ascii="Cambria Math" w:hAnsi="Cambria Math"/>
            </w:rPr>
            <m:t>N</m:t>
          </m:r>
          <m:r>
            <w:rPr>
              <w:rFonts w:ascii="Cambria Math" w:hAnsi="Cambria Math"/>
            </w:rPr>
            <m:t>(A)={</m:t>
          </m:r>
          <m:r>
            <m:rPr>
              <m:sty m:val="b"/>
            </m:rPr>
            <w:rPr>
              <w:rFonts w:ascii="Cambria Math" w:hAnsi="Cambria Math"/>
            </w:rPr>
            <m:t>0</m:t>
          </m:r>
          <m:r>
            <w:rPr>
              <w:rFonts w:ascii="Cambria Math" w:hAnsi="Cambria Math"/>
            </w:rPr>
            <m:t>}</m:t>
          </m:r>
        </m:oMath>
      </m:oMathPara>
    </w:p>
    <w:p w14:paraId="30274925" w14:textId="77777777" w:rsidR="00B94259" w:rsidRDefault="00B94259" w:rsidP="00983CA1">
      <w:pPr>
        <w:pStyle w:val="af"/>
      </w:pPr>
      <w:r>
        <w:t>换句话说，</w:t>
      </w:r>
      <m:oMath>
        <m:r>
          <m:rPr>
            <m:scr m:val="script"/>
            <m:sty m:val="p"/>
          </m:rPr>
          <w:rPr>
            <w:rFonts w:ascii="Cambria Math" w:hAnsi="Cambria Math"/>
          </w:rPr>
          <m:t>R</m:t>
        </m:r>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m:t>
        </m:r>
      </m:oMath>
      <w:r>
        <w:t>和</w:t>
      </w:r>
      <w:r>
        <w:t xml:space="preserve"> </w:t>
      </w:r>
      <m:oMath>
        <m:r>
          <m:rPr>
            <m:scr m:val="script"/>
            <m:sty m:val="p"/>
          </m:rPr>
          <w:rPr>
            <w:rFonts w:ascii="Cambria Math" w:hAnsi="Cambria Math"/>
          </w:rPr>
          <m:t>N</m:t>
        </m:r>
        <m:r>
          <w:rPr>
            <w:rFonts w:ascii="Cambria Math" w:hAnsi="Cambria Math"/>
          </w:rPr>
          <m:t>(A)</m:t>
        </m:r>
      </m:oMath>
      <w:r>
        <w:t xml:space="preserve"> </w:t>
      </w:r>
      <w:r>
        <w:t>是不相交的子集，它们一起跨越</w:t>
      </w:r>
      <m:oMath>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的整个空间。</w:t>
      </w:r>
      <w:r>
        <w:t xml:space="preserve"> </w:t>
      </w:r>
      <w:r>
        <w:t>这种类型的集合称为</w:t>
      </w:r>
      <w:r>
        <w:rPr>
          <w:b/>
        </w:rPr>
        <w:t>正交补</w:t>
      </w:r>
      <w:r>
        <w:t>，我们用</w:t>
      </w:r>
      <m:oMath>
        <m:r>
          <m:rPr>
            <m:scr m:val="script"/>
            <m:sty m:val="p"/>
          </m:rPr>
          <w:rPr>
            <w:rFonts w:ascii="Cambria Math" w:hAnsi="Cambria Math"/>
          </w:rPr>
          <m:t>R</m:t>
        </m:r>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m:t>
        </m:r>
        <m:r>
          <m:rPr>
            <m:scr m:val="script"/>
            <m:sty m:val="p"/>
          </m:rPr>
          <w:rPr>
            <w:rFonts w:ascii="Cambria Math" w:hAnsi="Cambria Math"/>
          </w:rPr>
          <m:t>N</m:t>
        </m:r>
        <m:r>
          <w:rPr>
            <w:rFonts w:ascii="Cambria Math" w:hAnsi="Cambria Math"/>
          </w:rPr>
          <m:t>(A</m:t>
        </m:r>
        <m:sSup>
          <m:sSupPr>
            <m:ctrlPr>
              <w:rPr>
                <w:rFonts w:ascii="Cambria Math" w:hAnsi="Cambria Math"/>
              </w:rPr>
            </m:ctrlPr>
          </m:sSupPr>
          <m:e>
            <m:r>
              <w:rPr>
                <w:rFonts w:ascii="Cambria Math" w:hAnsi="Cambria Math"/>
              </w:rPr>
              <m:t>)</m:t>
            </m:r>
          </m:e>
          <m:sup>
            <m:r>
              <w:rPr>
                <w:rFonts w:ascii="Cambria Math" w:hAnsi="Cambria Math"/>
              </w:rPr>
              <m:t>⊥</m:t>
            </m:r>
          </m:sup>
        </m:sSup>
      </m:oMath>
      <w:r>
        <w:t>表示。</w:t>
      </w:r>
    </w:p>
    <w:p w14:paraId="6E2DE149" w14:textId="77777777" w:rsidR="00B94259" w:rsidRDefault="00B94259">
      <w:pPr>
        <w:pStyle w:val="4"/>
      </w:pPr>
      <w:r>
        <w:lastRenderedPageBreak/>
        <w:t xml:space="preserve">3.10 </w:t>
      </w:r>
      <w:r>
        <w:t>行列式</w:t>
      </w:r>
    </w:p>
    <w:p w14:paraId="7128AD58" w14:textId="77777777" w:rsidR="00B94259" w:rsidRDefault="00B94259" w:rsidP="00983CA1">
      <w:pPr>
        <w:pStyle w:val="af"/>
      </w:pPr>
      <w:r>
        <w:t>一个方阵</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n×n</m:t>
            </m:r>
          </m:sup>
        </m:sSup>
      </m:oMath>
      <w:r>
        <w:t>的行列式是函数</w:t>
      </w:r>
      <m:oMath>
        <m:r>
          <m:rPr>
            <m:sty m:val="p"/>
          </m:rPr>
          <w:rPr>
            <w:rFonts w:ascii="Cambria Math" w:hAnsi="Cambria Math"/>
          </w:rPr>
          <m:t>det</m:t>
        </m:r>
      </m:oMath>
      <w:r>
        <w:t>：</w:t>
      </w:r>
      <m:oMath>
        <m:sSup>
          <m:sSupPr>
            <m:ctrlPr>
              <w:rPr>
                <w:rFonts w:ascii="Cambria Math" w:hAnsi="Cambria Math"/>
              </w:rPr>
            </m:ctrlPr>
          </m:sSupPr>
          <m:e>
            <m:r>
              <m:rPr>
                <m:scr m:val="double-struck"/>
                <m:sty m:val="p"/>
              </m:rPr>
              <w:rPr>
                <w:rFonts w:ascii="Cambria Math" w:hAnsi="Cambria Math"/>
              </w:rPr>
              <m:t>R</m:t>
            </m:r>
          </m:e>
          <m:sup>
            <m:r>
              <w:rPr>
                <w:rFonts w:ascii="Cambria Math" w:hAnsi="Cambria Math"/>
              </w:rPr>
              <m:t>n×n</m:t>
            </m:r>
          </m:sup>
        </m:sSup>
        <m: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，并且表示为</w:t>
      </w:r>
      <m:oMath>
        <m:d>
          <m:dPr>
            <m:begChr m:val="|"/>
            <m:endChr m:val="|"/>
            <m:ctrlPr>
              <w:rPr>
                <w:rFonts w:ascii="Cambria Math" w:hAnsi="Cambria Math"/>
              </w:rPr>
            </m:ctrlPr>
          </m:dPr>
          <m:e>
            <m:r>
              <w:rPr>
                <w:rFonts w:ascii="Cambria Math" w:hAnsi="Cambria Math"/>
              </w:rPr>
              <m:t>A</m:t>
            </m:r>
          </m:e>
        </m:d>
      </m:oMath>
      <w:r>
        <w:t>。</w:t>
      </w:r>
      <w:r>
        <w:t xml:space="preserve"> </w:t>
      </w:r>
      <w:r>
        <w:t>或者</w:t>
      </w:r>
      <m:oMath>
        <m:r>
          <m:rPr>
            <m:sty m:val="p"/>
          </m:rPr>
          <w:rPr>
            <w:rFonts w:ascii="Cambria Math" w:hAnsi="Cambria Math"/>
          </w:rPr>
          <m:t>det</m:t>
        </m:r>
        <m:r>
          <w:rPr>
            <w:rFonts w:ascii="Cambria Math" w:hAnsi="Cambria Math"/>
          </w:rPr>
          <m:t>A</m:t>
        </m:r>
      </m:oMath>
      <w:r>
        <w:t>（</w:t>
      </w:r>
      <w:proofErr w:type="gramStart"/>
      <w:r>
        <w:t>有点像迹运算符</w:t>
      </w:r>
      <w:proofErr w:type="gramEnd"/>
      <w:r>
        <w:t>，我们通常省略括号）。</w:t>
      </w:r>
      <w:r>
        <w:t xml:space="preserve"> </w:t>
      </w:r>
      <w:r>
        <w:t>从代数的角度来说，我们可以写出一个关于</w:t>
      </w:r>
      <m:oMath>
        <m:r>
          <w:rPr>
            <w:rFonts w:ascii="Cambria Math" w:hAnsi="Cambria Math"/>
          </w:rPr>
          <m:t>A</m:t>
        </m:r>
      </m:oMath>
      <w:r>
        <w:t>行列式的显式公式。</w:t>
      </w:r>
      <w:r>
        <w:t xml:space="preserve"> </w:t>
      </w:r>
      <w:r>
        <w:t>因此，我们首先提供行列式的几何解释，然后探讨它的一些特定的代数性质。</w:t>
      </w:r>
    </w:p>
    <w:p w14:paraId="408F04AD" w14:textId="77777777" w:rsidR="00B94259" w:rsidRDefault="00B94259" w:rsidP="00983CA1">
      <w:pPr>
        <w:pStyle w:val="af"/>
      </w:pPr>
      <w:r>
        <w:t>给定一个矩阵：</w:t>
      </w:r>
    </w:p>
    <w:p w14:paraId="49B3367E" w14:textId="77777777" w:rsidR="00B94259" w:rsidRDefault="00000000" w:rsidP="00983CA1">
      <w:pPr>
        <w:pStyle w:val="af"/>
      </w:pPr>
      <m:oMathPara>
        <m:oMathParaPr>
          <m:jc m:val="center"/>
        </m:oMathParaPr>
        <m:oMath>
          <m:d>
            <m:dPr>
              <m:begChr m:val="["/>
              <m:endChr m:val="]"/>
              <m:ctrlPr>
                <w:rPr>
                  <w:rFonts w:ascii="Cambria Math" w:hAnsi="Cambria Math"/>
                </w:rPr>
              </m:ctrlPr>
            </m:dPr>
            <m:e>
              <m:m>
                <m:mPr>
                  <m:plcHide m:val="1"/>
                  <m:mcs>
                    <m:mc>
                      <m:mcPr>
                        <m:count m:val="3"/>
                        <m:mcJc m:val="center"/>
                      </m:mcPr>
                    </m:mc>
                  </m:mcs>
                  <m:ctrlPr>
                    <w:rPr>
                      <w:rFonts w:ascii="Cambria Math" w:hAnsi="Cambria Math"/>
                    </w:rPr>
                  </m:ctrlPr>
                </m:mPr>
                <m:mr>
                  <m:e>
                    <m:r>
                      <w:rPr>
                        <w:rFonts w:ascii="Cambria Math" w:hAnsi="Cambria Math"/>
                      </w:rPr>
                      <m:t>-</m:t>
                    </m:r>
                  </m:e>
                  <m:e>
                    <m:sSubSup>
                      <m:sSubSupPr>
                        <m:ctrlPr>
                          <w:rPr>
                            <w:rFonts w:ascii="Cambria Math" w:hAnsi="Cambria Math"/>
                          </w:rPr>
                        </m:ctrlPr>
                      </m:sSubSupPr>
                      <m:e>
                        <m:r>
                          <w:rPr>
                            <w:rFonts w:ascii="Cambria Math" w:hAnsi="Cambria Math"/>
                          </w:rPr>
                          <m:t>a</m:t>
                        </m:r>
                      </m:e>
                      <m:sub>
                        <m:r>
                          <w:rPr>
                            <w:rFonts w:ascii="Cambria Math" w:hAnsi="Cambria Math"/>
                          </w:rPr>
                          <m:t>1</m:t>
                        </m:r>
                      </m:sub>
                      <m:sup>
                        <m:r>
                          <w:rPr>
                            <w:rFonts w:ascii="Cambria Math" w:hAnsi="Cambria Math"/>
                          </w:rPr>
                          <m:t>T</m:t>
                        </m:r>
                      </m:sup>
                    </m:sSubSup>
                  </m:e>
                  <m:e>
                    <m:r>
                      <w:rPr>
                        <w:rFonts w:ascii="Cambria Math" w:hAnsi="Cambria Math"/>
                      </w:rPr>
                      <m:t>-</m:t>
                    </m:r>
                  </m:e>
                </m:mr>
                <m:mr>
                  <m:e>
                    <m:r>
                      <w:rPr>
                        <w:rFonts w:ascii="Cambria Math" w:hAnsi="Cambria Math"/>
                      </w:rPr>
                      <m:t>-</m:t>
                    </m:r>
                  </m:e>
                  <m:e>
                    <m:sSubSup>
                      <m:sSubSupPr>
                        <m:ctrlPr>
                          <w:rPr>
                            <w:rFonts w:ascii="Cambria Math" w:hAnsi="Cambria Math"/>
                          </w:rPr>
                        </m:ctrlPr>
                      </m:sSubSupPr>
                      <m:e>
                        <m:r>
                          <w:rPr>
                            <w:rFonts w:ascii="Cambria Math" w:hAnsi="Cambria Math"/>
                          </w:rPr>
                          <m:t>a</m:t>
                        </m:r>
                      </m:e>
                      <m:sub>
                        <m:r>
                          <w:rPr>
                            <w:rFonts w:ascii="Cambria Math" w:hAnsi="Cambria Math"/>
                          </w:rPr>
                          <m:t>2</m:t>
                        </m:r>
                      </m:sub>
                      <m:sup>
                        <m:r>
                          <w:rPr>
                            <w:rFonts w:ascii="Cambria Math" w:hAnsi="Cambria Math"/>
                          </w:rPr>
                          <m:t>T</m:t>
                        </m:r>
                      </m:sup>
                    </m:sSubSup>
                  </m:e>
                  <m:e>
                    <m:r>
                      <w:rPr>
                        <w:rFonts w:ascii="Cambria Math" w:hAnsi="Cambria Math"/>
                      </w:rPr>
                      <m:t>-</m:t>
                    </m:r>
                  </m:e>
                </m:mr>
                <m:mr>
                  <m:e/>
                  <m:e>
                    <m:r>
                      <w:rPr>
                        <w:rFonts w:ascii="Cambria Math" w:hAnsi="Cambria Math"/>
                      </w:rPr>
                      <m:t>⋮</m:t>
                    </m:r>
                  </m:e>
                  <m:e/>
                </m:mr>
                <m:mr>
                  <m:e>
                    <m:r>
                      <w:rPr>
                        <w:rFonts w:ascii="Cambria Math" w:hAnsi="Cambria Math"/>
                      </w:rPr>
                      <m:t>-</m:t>
                    </m:r>
                  </m:e>
                  <m:e>
                    <m:sSubSup>
                      <m:sSubSupPr>
                        <m:ctrlPr>
                          <w:rPr>
                            <w:rFonts w:ascii="Cambria Math" w:hAnsi="Cambria Math"/>
                          </w:rPr>
                        </m:ctrlPr>
                      </m:sSubSupPr>
                      <m:e>
                        <m:r>
                          <w:rPr>
                            <w:rFonts w:ascii="Cambria Math" w:hAnsi="Cambria Math"/>
                          </w:rPr>
                          <m:t>a</m:t>
                        </m:r>
                      </m:e>
                      <m:sub>
                        <m:r>
                          <w:rPr>
                            <w:rFonts w:ascii="Cambria Math" w:hAnsi="Cambria Math"/>
                          </w:rPr>
                          <m:t>n</m:t>
                        </m:r>
                      </m:sub>
                      <m:sup>
                        <m:r>
                          <w:rPr>
                            <w:rFonts w:ascii="Cambria Math" w:hAnsi="Cambria Math"/>
                          </w:rPr>
                          <m:t>T</m:t>
                        </m:r>
                      </m:sup>
                    </m:sSubSup>
                  </m:e>
                  <m:e>
                    <m:r>
                      <w:rPr>
                        <w:rFonts w:ascii="Cambria Math" w:hAnsi="Cambria Math"/>
                      </w:rPr>
                      <m:t>-</m:t>
                    </m:r>
                  </m:e>
                </m:mr>
              </m:m>
            </m:e>
          </m:d>
        </m:oMath>
      </m:oMathPara>
    </w:p>
    <w:p w14:paraId="7B3E4AD9" w14:textId="77777777" w:rsidR="00B94259" w:rsidRDefault="00B94259" w:rsidP="00983CA1">
      <w:pPr>
        <w:pStyle w:val="af"/>
      </w:pPr>
      <w:r>
        <w:t>考虑通过采用</w:t>
      </w:r>
      <m:oMath>
        <m:r>
          <w:rPr>
            <w:rFonts w:ascii="Cambria Math" w:hAnsi="Cambria Math"/>
          </w:rPr>
          <m:t>A</m:t>
        </m:r>
      </m:oMath>
      <w:r>
        <w:t>行向量</w:t>
      </w:r>
      <m:oMath>
        <m:sSub>
          <m:sSubPr>
            <m:ctrlPr>
              <w:rPr>
                <w:rFonts w:ascii="Cambria Math" w:hAnsi="Cambria Math"/>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n</m:t>
            </m:r>
          </m:sub>
        </m:sSub>
        <m: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的所有可能线性组合形成的点</w:t>
      </w:r>
      <m:oMath>
        <m:r>
          <w:rPr>
            <w:rFonts w:ascii="Cambria Math" w:hAnsi="Cambria Math"/>
          </w:rPr>
          <m:t>S⊂</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的集合，其中线性组合的系数都在</w:t>
      </w:r>
      <w:r>
        <w:t>0</w:t>
      </w:r>
      <w:r>
        <w:t>和</w:t>
      </w:r>
      <w:r>
        <w:t>1</w:t>
      </w:r>
      <w:r>
        <w:t>之间</w:t>
      </w:r>
      <w:r>
        <w:t xml:space="preserve">; </w:t>
      </w:r>
      <w:r>
        <w:t>也就是说，集合</w:t>
      </w:r>
      <m:oMath>
        <m:r>
          <w:rPr>
            <w:rFonts w:ascii="Cambria Math" w:hAnsi="Cambria Math"/>
          </w:rPr>
          <m:t>S</m:t>
        </m:r>
      </m:oMath>
      <w:r>
        <w:t>是</w:t>
      </w:r>
      <m:oMath>
        <m:r>
          <m:rPr>
            <m:sty m:val="p"/>
          </m:rPr>
          <w:rPr>
            <w:rFonts w:ascii="Cambria Math" w:hAnsi="Cambria Math"/>
          </w:rPr>
          <m:t>span</m:t>
        </m:r>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n</m:t>
            </m:r>
          </m:sub>
        </m:sSub>
        <m:r>
          <w:rPr>
            <w:rFonts w:ascii="Cambria Math" w:hAnsi="Cambria Math"/>
          </w:rPr>
          <m:t>})</m:t>
        </m:r>
      </m:oMath>
      <w:r>
        <w:t>受到系数</w:t>
      </w:r>
      <m:oMath>
        <m:sSub>
          <m:sSubPr>
            <m:ctrlPr>
              <w:rPr>
                <w:rFonts w:ascii="Cambria Math" w:hAnsi="Cambria Math"/>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n</m:t>
            </m:r>
          </m:sub>
        </m:sSub>
      </m:oMath>
      <w:r>
        <w:t>的限制的线性组合，</w:t>
      </w:r>
      <m:oMath>
        <m:sSub>
          <m:sSubPr>
            <m:ctrlPr>
              <w:rPr>
                <w:rFonts w:ascii="Cambria Math" w:hAnsi="Cambria Math"/>
              </w:rPr>
            </m:ctrlPr>
          </m:sSubPr>
          <m:e>
            <m:r>
              <w:rPr>
                <w:rFonts w:ascii="Cambria Math" w:hAnsi="Cambria Math"/>
              </w:rPr>
              <m:t>α</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n</m:t>
            </m:r>
          </m:sub>
        </m:sSub>
      </m:oMath>
      <w:r>
        <w:t>满足</w:t>
      </w:r>
      <m:oMath>
        <m:r>
          <w:rPr>
            <w:rFonts w:ascii="Cambria Math" w:hAnsi="Cambria Math"/>
          </w:rPr>
          <m:t>0≤</m:t>
        </m:r>
        <m:sSub>
          <m:sSubPr>
            <m:ctrlPr>
              <w:rPr>
                <w:rFonts w:ascii="Cambria Math" w:hAnsi="Cambria Math"/>
              </w:rPr>
            </m:ctrlPr>
          </m:sSubPr>
          <m:e>
            <m:r>
              <w:rPr>
                <w:rFonts w:ascii="Cambria Math" w:hAnsi="Cambria Math"/>
              </w:rPr>
              <m:t>α</m:t>
            </m:r>
          </m:e>
          <m:sub>
            <m:r>
              <w:rPr>
                <w:rFonts w:ascii="Cambria Math" w:hAnsi="Cambria Math"/>
              </w:rPr>
              <m:t>i</m:t>
            </m:r>
          </m:sub>
        </m:sSub>
        <m:r>
          <w:rPr>
            <w:rFonts w:ascii="Cambria Math" w:hAnsi="Cambria Math"/>
          </w:rPr>
          <m:t>≤1,i=1,…,n</m:t>
        </m:r>
      </m:oMath>
      <w:r>
        <w:t>。从形式上看，</w:t>
      </w:r>
    </w:p>
    <w:p w14:paraId="1FCA6730" w14:textId="77777777" w:rsidR="00B94259" w:rsidRDefault="00B94259" w:rsidP="00983CA1">
      <w:pPr>
        <w:pStyle w:val="af"/>
      </w:pPr>
      <m:oMathPara>
        <m:oMathParaPr>
          <m:jc m:val="center"/>
        </m:oMathParaPr>
        <m:oMath>
          <m:r>
            <w:rPr>
              <w:rFonts w:ascii="Cambria Math" w:hAnsi="Cambria Math"/>
            </w:rPr>
            <m:t>S=</m:t>
          </m:r>
          <m:d>
            <m:dPr>
              <m:begChr m:val="{"/>
              <m:endChr m:val="}"/>
              <m:ctrlPr>
                <w:rPr>
                  <w:rFonts w:ascii="Cambria Math" w:hAnsi="Cambria Math"/>
                </w:rPr>
              </m:ctrlPr>
            </m:dPr>
            <m:e>
              <m:r>
                <w:rPr>
                  <w:rFonts w:ascii="Cambria Math" w:hAnsi="Cambria Math"/>
                </w:rPr>
                <m:t>v∈</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r>
                <w:rPr>
                  <w:rFonts w:ascii="Cambria Math" w:hAnsi="Cambria Math"/>
                </w:rPr>
                <m:t>:v=</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α</m:t>
                      </m:r>
                    </m:e>
                    <m:sub>
                      <m:r>
                        <w:rPr>
                          <w:rFonts w:ascii="Cambria Math" w:hAnsi="Cambria Math"/>
                        </w:rPr>
                        <m:t>i</m:t>
                      </m:r>
                    </m:sub>
                  </m:sSub>
                </m:e>
              </m:nary>
              <m:sSub>
                <m:sSubPr>
                  <m:ctrlPr>
                    <w:rPr>
                      <w:rFonts w:ascii="Cambria Math" w:hAnsi="Cambria Math"/>
                    </w:rPr>
                  </m:ctrlPr>
                </m:sSubPr>
                <m:e>
                  <m:r>
                    <w:rPr>
                      <w:rFonts w:ascii="Cambria Math" w:hAnsi="Cambria Math"/>
                    </w:rPr>
                    <m:t>a</m:t>
                  </m:r>
                </m:e>
                <m:sub>
                  <m:r>
                    <w:rPr>
                      <w:rFonts w:ascii="Cambria Math" w:hAnsi="Cambria Math"/>
                    </w:rPr>
                    <m:t>i</m:t>
                  </m:r>
                </m:sub>
              </m:sSub>
              <m:r>
                <m:rPr>
                  <m:sty m:val="p"/>
                </m:rPr>
                <w:rPr>
                  <w:rFonts w:ascii="Cambria Math" w:hAnsi="Cambria Math"/>
                </w:rPr>
                <m:t xml:space="preserve"> where </m:t>
              </m:r>
              <m:r>
                <w:rPr>
                  <w:rFonts w:ascii="Cambria Math" w:hAnsi="Cambria Math"/>
                </w:rPr>
                <m:t>0≤</m:t>
              </m:r>
              <m:sSub>
                <m:sSubPr>
                  <m:ctrlPr>
                    <w:rPr>
                      <w:rFonts w:ascii="Cambria Math" w:hAnsi="Cambria Math"/>
                    </w:rPr>
                  </m:ctrlPr>
                </m:sSubPr>
                <m:e>
                  <m:r>
                    <w:rPr>
                      <w:rFonts w:ascii="Cambria Math" w:hAnsi="Cambria Math"/>
                    </w:rPr>
                    <m:t>α</m:t>
                  </m:r>
                </m:e>
                <m:sub>
                  <m:r>
                    <w:rPr>
                      <w:rFonts w:ascii="Cambria Math" w:hAnsi="Cambria Math"/>
                    </w:rPr>
                    <m:t>i</m:t>
                  </m:r>
                </m:sub>
              </m:sSub>
              <m:r>
                <w:rPr>
                  <w:rFonts w:ascii="Cambria Math" w:hAnsi="Cambria Math"/>
                </w:rPr>
                <m:t>≤1,i=1,…,n</m:t>
              </m:r>
            </m:e>
          </m:d>
        </m:oMath>
      </m:oMathPara>
    </w:p>
    <w:p w14:paraId="32E555C2" w14:textId="77777777" w:rsidR="00B94259" w:rsidRDefault="00B94259" w:rsidP="00983CA1">
      <w:pPr>
        <w:pStyle w:val="af"/>
      </w:pPr>
      <w:r>
        <w:t>事实证明，</w:t>
      </w:r>
      <m:oMath>
        <m:r>
          <w:rPr>
            <w:rFonts w:ascii="Cambria Math" w:hAnsi="Cambria Math"/>
          </w:rPr>
          <m:t>A</m:t>
        </m:r>
      </m:oMath>
      <w:r>
        <w:t>的行列式的绝对值是对集合</w:t>
      </w:r>
      <m:oMath>
        <m:r>
          <w:rPr>
            <w:rFonts w:ascii="Cambria Math" w:hAnsi="Cambria Math"/>
          </w:rPr>
          <m:t>S</m:t>
        </m:r>
      </m:oMath>
      <w:r>
        <w:t>的</w:t>
      </w:r>
      <w:r>
        <w:t>“</w:t>
      </w:r>
      <w:r>
        <w:t>体积</w:t>
      </w:r>
      <w:r>
        <w:t>”</w:t>
      </w:r>
      <w:r>
        <w:t>的度量。</w:t>
      </w:r>
    </w:p>
    <w:p w14:paraId="2317CB98" w14:textId="77777777" w:rsidR="00B94259" w:rsidRDefault="00B94259" w:rsidP="00983CA1">
      <w:pPr>
        <w:pStyle w:val="af"/>
      </w:pPr>
      <w:r>
        <w:t>比方说：一个</w:t>
      </w:r>
      <m:oMath>
        <m:r>
          <w:rPr>
            <w:rFonts w:ascii="Cambria Math" w:hAnsi="Cambria Math"/>
          </w:rPr>
          <m:t>2×2</m:t>
        </m:r>
      </m:oMath>
      <w:r>
        <w:t>的矩阵</w:t>
      </w:r>
      <w:r>
        <w:t>(4)</w:t>
      </w:r>
      <w:r>
        <w:t>：</w:t>
      </w:r>
    </w:p>
    <w:p w14:paraId="62EA5112" w14:textId="77777777" w:rsidR="00B94259" w:rsidRDefault="00B94259" w:rsidP="00983CA1">
      <w:pPr>
        <w:pStyle w:val="af"/>
      </w:pPr>
      <m:oMathPara>
        <m:oMathParaPr>
          <m:jc m:val="center"/>
        </m:oMathParaPr>
        <m:oMath>
          <m:r>
            <w:rPr>
              <w:rFonts w:ascii="Cambria Math" w:hAnsi="Cambria Math"/>
            </w:rPr>
            <m:t>A=</m:t>
          </m:r>
          <m:d>
            <m:dPr>
              <m:begChr m:val="["/>
              <m:endChr m:val="]"/>
              <m:ctrlPr>
                <w:rPr>
                  <w:rFonts w:ascii="Cambria Math" w:hAnsi="Cambria Math"/>
                </w:rPr>
              </m:ctrlPr>
            </m:dPr>
            <m:e>
              <m:m>
                <m:mPr>
                  <m:plcHide m:val="1"/>
                  <m:mcs>
                    <m:mc>
                      <m:mcPr>
                        <m:count m:val="2"/>
                        <m:mcJc m:val="left"/>
                      </m:mcPr>
                    </m:mc>
                  </m:mcs>
                  <m:ctrlPr>
                    <w:rPr>
                      <w:rFonts w:ascii="Cambria Math" w:hAnsi="Cambria Math"/>
                    </w:rPr>
                  </m:ctrlPr>
                </m:mPr>
                <m:mr>
                  <m:e>
                    <m:r>
                      <w:rPr>
                        <w:rFonts w:ascii="Cambria Math" w:hAnsi="Cambria Math"/>
                      </w:rPr>
                      <m:t>1</m:t>
                    </m:r>
                  </m:e>
                  <m:e>
                    <m:r>
                      <w:rPr>
                        <w:rFonts w:ascii="Cambria Math" w:hAnsi="Cambria Math"/>
                      </w:rPr>
                      <m:t>3</m:t>
                    </m:r>
                  </m:e>
                </m:mr>
                <m:mr>
                  <m:e>
                    <m:r>
                      <w:rPr>
                        <w:rFonts w:ascii="Cambria Math" w:hAnsi="Cambria Math"/>
                      </w:rPr>
                      <m:t>3</m:t>
                    </m:r>
                  </m:e>
                  <m:e>
                    <m:r>
                      <w:rPr>
                        <w:rFonts w:ascii="Cambria Math" w:hAnsi="Cambria Math"/>
                      </w:rPr>
                      <m:t>2</m:t>
                    </m:r>
                  </m:e>
                </m:mr>
              </m:m>
            </m:e>
          </m:d>
        </m:oMath>
      </m:oMathPara>
    </w:p>
    <w:p w14:paraId="52350AFC" w14:textId="77777777" w:rsidR="00B94259" w:rsidRDefault="00B94259" w:rsidP="00983CA1">
      <w:pPr>
        <w:pStyle w:val="af"/>
      </w:pPr>
      <w:r>
        <w:t>它的矩阵的行是：</w:t>
      </w:r>
    </w:p>
    <w:p w14:paraId="57F35184" w14:textId="77777777" w:rsidR="00B94259" w:rsidRDefault="00000000" w:rsidP="00983CA1">
      <w:pPr>
        <w:pStyle w:val="af"/>
      </w:pPr>
      <m:oMathPara>
        <m:oMathParaPr>
          <m:jc m:val="center"/>
        </m:oMathParaPr>
        <m:oMath>
          <m:sSub>
            <m:sSubPr>
              <m:ctrlPr>
                <w:rPr>
                  <w:rFonts w:ascii="Cambria Math" w:hAnsi="Cambria Math"/>
                </w:rPr>
              </m:ctrlPr>
            </m:sSubPr>
            <m:e>
              <m:r>
                <w:rPr>
                  <w:rFonts w:ascii="Cambria Math" w:hAnsi="Cambria Math"/>
                </w:rPr>
                <m:t>a</m:t>
              </m:r>
            </m:e>
            <m:sub>
              <m:r>
                <w:rPr>
                  <w:rFonts w:ascii="Cambria Math" w:hAnsi="Cambria Math"/>
                </w:rPr>
                <m:t>1</m:t>
              </m:r>
            </m:sub>
          </m:sSub>
          <m:r>
            <w:rPr>
              <w:rFonts w:ascii="Cambria Math" w:hAnsi="Cambria Math"/>
            </w:rPr>
            <m:t>=</m:t>
          </m:r>
          <m:d>
            <m:dPr>
              <m:begChr m:val="["/>
              <m:endChr m:val="]"/>
              <m:ctrlPr>
                <w:rPr>
                  <w:rFonts w:ascii="Cambria Math" w:hAnsi="Cambria Math"/>
                </w:rPr>
              </m:ctrlPr>
            </m:dPr>
            <m:e>
              <m:m>
                <m:mPr>
                  <m:plcHide m:val="1"/>
                  <m:mcs>
                    <m:mc>
                      <m:mcPr>
                        <m:count m:val="1"/>
                        <m:mcJc m:val="left"/>
                      </m:mcPr>
                    </m:mc>
                  </m:mcs>
                  <m:ctrlPr>
                    <w:rPr>
                      <w:rFonts w:ascii="Cambria Math" w:hAnsi="Cambria Math"/>
                    </w:rPr>
                  </m:ctrlPr>
                </m:mPr>
                <m:mr>
                  <m:e>
                    <m:r>
                      <w:rPr>
                        <w:rFonts w:ascii="Cambria Math" w:hAnsi="Cambria Math"/>
                      </w:rPr>
                      <m:t>1</m:t>
                    </m:r>
                  </m:e>
                </m:mr>
                <m:mr>
                  <m:e>
                    <m:r>
                      <w:rPr>
                        <w:rFonts w:ascii="Cambria Math" w:hAnsi="Cambria Math"/>
                      </w:rPr>
                      <m:t>3</m:t>
                    </m:r>
                  </m:e>
                </m:mr>
              </m:m>
            </m:e>
          </m:d>
          <m:r>
            <w:rPr>
              <w:rFonts w:ascii="Cambria Math" w:hAnsi="Cambria Math"/>
            </w:rPr>
            <m:t> </m:t>
          </m:r>
          <m:sSub>
            <m:sSubPr>
              <m:ctrlPr>
                <w:rPr>
                  <w:rFonts w:ascii="Cambria Math" w:hAnsi="Cambria Math"/>
                </w:rPr>
              </m:ctrlPr>
            </m:sSubPr>
            <m:e>
              <m:r>
                <w:rPr>
                  <w:rFonts w:ascii="Cambria Math" w:hAnsi="Cambria Math"/>
                </w:rPr>
                <m:t>a</m:t>
              </m:r>
            </m:e>
            <m:sub>
              <m:r>
                <w:rPr>
                  <w:rFonts w:ascii="Cambria Math" w:hAnsi="Cambria Math"/>
                </w:rPr>
                <m:t>2</m:t>
              </m:r>
            </m:sub>
          </m:sSub>
          <m:r>
            <w:rPr>
              <w:rFonts w:ascii="Cambria Math" w:hAnsi="Cambria Math"/>
            </w:rPr>
            <m:t>=</m:t>
          </m:r>
          <m:d>
            <m:dPr>
              <m:begChr m:val="["/>
              <m:endChr m:val="]"/>
              <m:ctrlPr>
                <w:rPr>
                  <w:rFonts w:ascii="Cambria Math" w:hAnsi="Cambria Math"/>
                </w:rPr>
              </m:ctrlPr>
            </m:dPr>
            <m:e>
              <m:m>
                <m:mPr>
                  <m:plcHide m:val="1"/>
                  <m:mcs>
                    <m:mc>
                      <m:mcPr>
                        <m:count m:val="1"/>
                        <m:mcJc m:val="left"/>
                      </m:mcPr>
                    </m:mc>
                  </m:mcs>
                  <m:ctrlPr>
                    <w:rPr>
                      <w:rFonts w:ascii="Cambria Math" w:hAnsi="Cambria Math"/>
                    </w:rPr>
                  </m:ctrlPr>
                </m:mPr>
                <m:mr>
                  <m:e>
                    <m:r>
                      <w:rPr>
                        <w:rFonts w:ascii="Cambria Math" w:hAnsi="Cambria Math"/>
                      </w:rPr>
                      <m:t>3</m:t>
                    </m:r>
                  </m:e>
                </m:mr>
                <m:mr>
                  <m:e>
                    <m:r>
                      <w:rPr>
                        <w:rFonts w:ascii="Cambria Math" w:hAnsi="Cambria Math"/>
                      </w:rPr>
                      <m:t>2</m:t>
                    </m:r>
                  </m:e>
                </m:mr>
              </m:m>
            </m:e>
          </m:d>
        </m:oMath>
      </m:oMathPara>
    </w:p>
    <w:p w14:paraId="2C8B2B57" w14:textId="77777777" w:rsidR="00B94259" w:rsidRDefault="00B94259" w:rsidP="00983CA1">
      <w:pPr>
        <w:pStyle w:val="af"/>
      </w:pPr>
      <w:r>
        <w:t>对应于这些行对应的集合</w:t>
      </w:r>
      <m:oMath>
        <m:r>
          <w:rPr>
            <w:rFonts w:ascii="Cambria Math" w:hAnsi="Cambria Math"/>
          </w:rPr>
          <m:t>S</m:t>
        </m:r>
      </m:oMath>
      <w:r>
        <w:t>如图</w:t>
      </w:r>
      <w:r>
        <w:t>1</w:t>
      </w:r>
      <w:r>
        <w:t>所示。对于二维矩阵，</w:t>
      </w:r>
      <m:oMath>
        <m:r>
          <w:rPr>
            <w:rFonts w:ascii="Cambria Math" w:hAnsi="Cambria Math"/>
          </w:rPr>
          <m:t>S</m:t>
        </m:r>
      </m:oMath>
      <w:r>
        <w:t>通常具有平行四边形的形状。</w:t>
      </w:r>
      <w:r>
        <w:t xml:space="preserve"> </w:t>
      </w:r>
      <w:r>
        <w:t>在我们的例子中，行列式的值是</w:t>
      </w:r>
      <m:oMath>
        <m:d>
          <m:dPr>
            <m:begChr m:val="|"/>
            <m:endChr m:val="|"/>
            <m:ctrlPr>
              <w:rPr>
                <w:rFonts w:ascii="Cambria Math" w:hAnsi="Cambria Math"/>
              </w:rPr>
            </m:ctrlPr>
          </m:dPr>
          <m:e>
            <m:r>
              <w:rPr>
                <w:rFonts w:ascii="Cambria Math" w:hAnsi="Cambria Math"/>
              </w:rPr>
              <m:t>A</m:t>
            </m:r>
          </m:e>
        </m:d>
        <m:r>
          <w:rPr>
            <w:rFonts w:ascii="Cambria Math" w:hAnsi="Cambria Math"/>
          </w:rPr>
          <m:t>=-7</m:t>
        </m:r>
      </m:oMath>
      <w:r>
        <w:t>（可以使用本节后面显示的公式计算），因此平行四边形的面积为</w:t>
      </w:r>
      <w:r>
        <w:t>7</w:t>
      </w:r>
      <w:r>
        <w:t>。（请自己验证！）</w:t>
      </w:r>
    </w:p>
    <w:p w14:paraId="720A8224" w14:textId="77777777" w:rsidR="00B94259" w:rsidRDefault="00B94259" w:rsidP="00983CA1">
      <w:pPr>
        <w:pStyle w:val="af"/>
      </w:pPr>
      <w:r>
        <w:t>在三维中，集合</w:t>
      </w:r>
      <m:oMath>
        <m:r>
          <w:rPr>
            <w:rFonts w:ascii="Cambria Math" w:hAnsi="Cambria Math"/>
          </w:rPr>
          <m:t>S</m:t>
        </m:r>
      </m:oMath>
      <w:r>
        <w:t>对应于一个称为平行六面体的对象（一个</w:t>
      </w:r>
      <w:proofErr w:type="gramStart"/>
      <w:r>
        <w:t>有倾</w:t>
      </w:r>
      <w:proofErr w:type="gramEnd"/>
      <w:r>
        <w:t>斜边的三维框，这样每个面都有一个平行四边形）。行定义</w:t>
      </w:r>
      <m:oMath>
        <m:r>
          <w:rPr>
            <w:rFonts w:ascii="Cambria Math" w:hAnsi="Cambria Math"/>
          </w:rPr>
          <m:t>S</m:t>
        </m:r>
      </m:oMath>
      <w:r>
        <w:t>的</w:t>
      </w:r>
      <m:oMath>
        <m:r>
          <w:rPr>
            <w:rFonts w:ascii="Cambria Math" w:hAnsi="Cambria Math"/>
          </w:rPr>
          <m:t>3×3</m:t>
        </m:r>
      </m:oMath>
      <w:r>
        <w:t>矩阵</w:t>
      </w:r>
      <w:r>
        <w:t>S</w:t>
      </w:r>
      <w:r>
        <w:t>的行列式的绝对值给出了平行六面体的三维体积。在更高的维度中，集合</w:t>
      </w:r>
      <m:oMath>
        <m:r>
          <w:rPr>
            <w:rFonts w:ascii="Cambria Math" w:hAnsi="Cambria Math"/>
          </w:rPr>
          <m:t>S</m:t>
        </m:r>
      </m:oMath>
      <w:r>
        <w:t>是一个称为</w:t>
      </w:r>
      <m:oMath>
        <m:r>
          <w:rPr>
            <w:rFonts w:ascii="Cambria Math" w:hAnsi="Cambria Math"/>
          </w:rPr>
          <m:t>n</m:t>
        </m:r>
      </m:oMath>
      <w:r>
        <w:t>维平行切的对象。</w:t>
      </w:r>
    </w:p>
    <w:p w14:paraId="182FA19B" w14:textId="77777777" w:rsidR="00B94259" w:rsidRDefault="00B94259" w:rsidP="00983CA1">
      <w:pPr>
        <w:jc w:val="center"/>
      </w:pPr>
      <w:r w:rsidRPr="00983CA1">
        <w:rPr>
          <w:noProof/>
        </w:rPr>
        <w:lastRenderedPageBreak/>
        <w:drawing>
          <wp:inline distT="0" distB="0" distL="0" distR="0" wp14:anchorId="623981CB" wp14:editId="30EE3AC4">
            <wp:extent cx="2971800" cy="2790825"/>
            <wp:effectExtent l="0" t="0" r="0" b="9525"/>
            <wp:docPr id="30" name="Picture"/>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Data-Science-Notes\0.math\1.CS229\markdown\images\fig1.png"/>
                    <pic:cNvPicPr>
                      <a:picLocks noChangeAspect="1" noChangeArrowheads="1"/>
                    </pic:cNvPicPr>
                  </pic:nvPicPr>
                  <pic:blipFill>
                    <a:blip r:embed="rId372"/>
                    <a:stretch>
                      <a:fillRect/>
                    </a:stretch>
                  </pic:blipFill>
                  <pic:spPr bwMode="auto">
                    <a:xfrm>
                      <a:off x="0" y="0"/>
                      <a:ext cx="2971934" cy="2790951"/>
                    </a:xfrm>
                    <a:prstGeom prst="rect">
                      <a:avLst/>
                    </a:prstGeom>
                    <a:noFill/>
                    <a:ln w="9525">
                      <a:noFill/>
                      <a:headEnd/>
                      <a:tailEnd/>
                    </a:ln>
                  </pic:spPr>
                </pic:pic>
              </a:graphicData>
            </a:graphic>
          </wp:inline>
        </w:drawing>
      </w:r>
    </w:p>
    <w:p w14:paraId="151556C3" w14:textId="74A67B7D" w:rsidR="00B94259" w:rsidRDefault="00B94259" w:rsidP="00983CA1">
      <w:pPr>
        <w:pStyle w:val="af"/>
      </w:pPr>
      <w:r>
        <w:t>图</w:t>
      </w:r>
      <w:r>
        <w:t>1</w:t>
      </w:r>
      <w:r>
        <w:t>：给出的</w:t>
      </w:r>
      <m:oMath>
        <m:r>
          <w:rPr>
            <w:rFonts w:ascii="Cambria Math" w:hAnsi="Cambria Math"/>
          </w:rPr>
          <m:t>2×2</m:t>
        </m:r>
      </m:oMath>
      <w:r>
        <w:t>矩阵</w:t>
      </w:r>
      <m:oMath>
        <m:r>
          <w:rPr>
            <w:rFonts w:ascii="Cambria Math" w:hAnsi="Cambria Math"/>
          </w:rPr>
          <m:t>A</m:t>
        </m:r>
      </m:oMath>
      <w:r>
        <w:t>的行列式的图示。</w:t>
      </w:r>
      <w:r>
        <w:t xml:space="preserve"> </w:t>
      </w:r>
      <w:r>
        <w:t>这里，</w:t>
      </w:r>
      <m:oMath>
        <m:sSub>
          <m:sSubPr>
            <m:ctrlPr>
              <w:rPr>
                <w:rFonts w:ascii="Cambria Math" w:hAnsi="Cambria Math"/>
              </w:rPr>
            </m:ctrlPr>
          </m:sSubPr>
          <m:e>
            <m:r>
              <w:rPr>
                <w:rFonts w:ascii="Cambria Math" w:hAnsi="Cambria Math"/>
              </w:rPr>
              <m:t>a</m:t>
            </m:r>
          </m:e>
          <m:sub>
            <m:r>
              <w:rPr>
                <w:rFonts w:ascii="Cambria Math" w:hAnsi="Cambria Math"/>
              </w:rPr>
              <m:t>1</m:t>
            </m:r>
          </m:sub>
        </m:sSub>
      </m:oMath>
      <w:r>
        <w:t>和</w:t>
      </w:r>
      <m:oMath>
        <m:sSub>
          <m:sSubPr>
            <m:ctrlPr>
              <w:rPr>
                <w:rFonts w:ascii="Cambria Math" w:hAnsi="Cambria Math"/>
              </w:rPr>
            </m:ctrlPr>
          </m:sSubPr>
          <m:e>
            <m:r>
              <w:rPr>
                <w:rFonts w:ascii="Cambria Math" w:hAnsi="Cambria Math"/>
              </w:rPr>
              <m:t>a</m:t>
            </m:r>
          </m:e>
          <m:sub>
            <m:r>
              <w:rPr>
                <w:rFonts w:ascii="Cambria Math" w:hAnsi="Cambria Math"/>
              </w:rPr>
              <m:t>2</m:t>
            </m:r>
          </m:sub>
        </m:sSub>
      </m:oMath>
      <w:r>
        <w:t>是对应于</w:t>
      </w:r>
      <m:oMath>
        <m:r>
          <w:rPr>
            <w:rFonts w:ascii="Cambria Math" w:hAnsi="Cambria Math"/>
          </w:rPr>
          <m:t>A</m:t>
        </m:r>
      </m:oMath>
      <w:r>
        <w:t>行的向量，并且集合</w:t>
      </w:r>
      <m:oMath>
        <m:r>
          <w:rPr>
            <w:rFonts w:ascii="Cambria Math" w:hAnsi="Cambria Math"/>
          </w:rPr>
          <m:t>S</m:t>
        </m:r>
      </m:oMath>
      <w:r>
        <w:t>对应于阴影区域（即，平行四边形）。</w:t>
      </w:r>
      <w:r>
        <w:t xml:space="preserve"> </w:t>
      </w:r>
      <w:r>
        <w:t>这个行列式的绝对值，</w:t>
      </w:r>
      <m:oMath>
        <m:d>
          <m:dPr>
            <m:begChr m:val="|"/>
            <m:endChr m:val="|"/>
            <m:ctrlPr>
              <w:rPr>
                <w:rFonts w:ascii="Cambria Math" w:hAnsi="Cambria Math"/>
              </w:rPr>
            </m:ctrlPr>
          </m:dPr>
          <m:e>
            <m:r>
              <m:rPr>
                <m:sty m:val="p"/>
              </m:rPr>
              <w:rPr>
                <w:rFonts w:ascii="Cambria Math" w:hAnsi="Cambria Math"/>
              </w:rPr>
              <m:t>det</m:t>
            </m:r>
            <m:r>
              <w:rPr>
                <w:rFonts w:ascii="Cambria Math" w:hAnsi="Cambria Math"/>
              </w:rPr>
              <m:t>A</m:t>
            </m:r>
          </m:e>
        </m:d>
        <m:r>
          <w:rPr>
            <w:rFonts w:ascii="Cambria Math" w:hAnsi="Cambria Math"/>
          </w:rPr>
          <m:t>=7</m:t>
        </m:r>
      </m:oMath>
      <w:r>
        <w:t>，即平行四边形的面积。</w:t>
      </w:r>
    </w:p>
    <w:p w14:paraId="6EAE2239" w14:textId="77777777" w:rsidR="00B94259" w:rsidRDefault="00B94259" w:rsidP="00983CA1">
      <w:pPr>
        <w:pStyle w:val="af"/>
      </w:pPr>
      <w:r>
        <w:t>在代数上，行列式满足以下三个属性（所有其他属性都遵循这些属性，包括通用公式）：</w:t>
      </w:r>
    </w:p>
    <w:p w14:paraId="2963C511" w14:textId="77777777" w:rsidR="00B94259" w:rsidRDefault="00B94259" w:rsidP="00B94259">
      <w:pPr>
        <w:widowControl/>
        <w:numPr>
          <w:ilvl w:val="0"/>
          <w:numId w:val="27"/>
        </w:numPr>
        <w:spacing w:after="200"/>
        <w:jc w:val="left"/>
      </w:pPr>
      <w:r>
        <w:t>恒等式的行列式为</w:t>
      </w:r>
      <w:r>
        <w:t xml:space="preserve">1, </w:t>
      </w:r>
      <m:oMath>
        <m:d>
          <m:dPr>
            <m:begChr m:val="|"/>
            <m:endChr m:val="|"/>
            <m:ctrlPr>
              <w:rPr>
                <w:rFonts w:ascii="Cambria Math" w:hAnsi="Cambria Math"/>
              </w:rPr>
            </m:ctrlPr>
          </m:dPr>
          <m:e>
            <m:r>
              <w:rPr>
                <w:rFonts w:ascii="Cambria Math" w:hAnsi="Cambria Math"/>
              </w:rPr>
              <m:t>I</m:t>
            </m:r>
          </m:e>
        </m:d>
        <m:r>
          <w:rPr>
            <w:rFonts w:ascii="Cambria Math" w:hAnsi="Cambria Math"/>
          </w:rPr>
          <m:t>=1</m:t>
        </m:r>
      </m:oMath>
      <w:r>
        <w:t>（几何上，单位超立方体的体积为</w:t>
      </w:r>
      <w:r>
        <w:t>1</w:t>
      </w:r>
      <w:r>
        <w:t>）。</w:t>
      </w:r>
    </w:p>
    <w:p w14:paraId="738BE76D" w14:textId="77777777" w:rsidR="00B94259" w:rsidRDefault="00B94259" w:rsidP="00B94259">
      <w:pPr>
        <w:widowControl/>
        <w:numPr>
          <w:ilvl w:val="0"/>
          <w:numId w:val="27"/>
        </w:numPr>
        <w:spacing w:after="200"/>
        <w:jc w:val="left"/>
      </w:pPr>
      <w:r>
        <w:t>给定一个矩阵</w:t>
      </w:r>
      <w:r>
        <w:t xml:space="preserve"> </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n×n</m:t>
            </m:r>
          </m:sup>
        </m:sSup>
      </m:oMath>
      <w:r>
        <w:t xml:space="preserve">, </w:t>
      </w:r>
      <w:r>
        <w:t>如果我们将</w:t>
      </w:r>
      <m:oMath>
        <m:r>
          <w:rPr>
            <w:rFonts w:ascii="Cambria Math" w:hAnsi="Cambria Math"/>
          </w:rPr>
          <m:t>A</m:t>
        </m:r>
      </m:oMath>
      <w:r>
        <w:t>中的一行乘上一个标量</w:t>
      </w:r>
      <m:oMath>
        <m:r>
          <w:rPr>
            <w:rFonts w:ascii="Cambria Math" w:hAnsi="Cambria Math"/>
          </w:rPr>
          <m:t>t∈</m:t>
        </m:r>
        <m:r>
          <m:rPr>
            <m:scr m:val="double-struck"/>
            <m:sty m:val="p"/>
          </m:rPr>
          <w:rPr>
            <w:rFonts w:ascii="Cambria Math" w:hAnsi="Cambria Math"/>
          </w:rPr>
          <m:t>R</m:t>
        </m:r>
      </m:oMath>
      <w:r>
        <w:t>，那么新矩阵的行列式是</w:t>
      </w:r>
      <m:oMath>
        <m:r>
          <w:rPr>
            <w:rFonts w:ascii="Cambria Math" w:hAnsi="Cambria Math"/>
          </w:rPr>
          <m:t>t</m:t>
        </m:r>
        <m:d>
          <m:dPr>
            <m:begChr m:val="|"/>
            <m:endChr m:val="|"/>
            <m:ctrlPr>
              <w:rPr>
                <w:rFonts w:ascii="Cambria Math" w:hAnsi="Cambria Math"/>
              </w:rPr>
            </m:ctrlPr>
          </m:dPr>
          <m:e>
            <m:r>
              <w:rPr>
                <w:rFonts w:ascii="Cambria Math" w:hAnsi="Cambria Math"/>
              </w:rPr>
              <m:t>A</m:t>
            </m:r>
          </m:e>
        </m:d>
      </m:oMath>
    </w:p>
    <w:p w14:paraId="593A4106" w14:textId="77777777" w:rsidR="00B94259" w:rsidRDefault="00000000">
      <w:pPr>
        <w:pStyle w:val="Compact"/>
      </w:pPr>
      <m:oMathPara>
        <m:oMathParaPr>
          <m:jc m:val="center"/>
        </m:oMathParaPr>
        <m:oMath>
          <m:d>
            <m:dPr>
              <m:begChr m:val="|"/>
              <m:endChr m:val="|"/>
              <m:ctrlPr>
                <w:rPr>
                  <w:rFonts w:ascii="Cambria Math" w:hAnsi="Cambria Math"/>
                </w:rPr>
              </m:ctrlPr>
            </m:dPr>
            <m:e>
              <m:d>
                <m:dPr>
                  <m:begChr m:val="["/>
                  <m:endChr m:val="]"/>
                  <m:ctrlPr>
                    <w:rPr>
                      <w:rFonts w:ascii="Cambria Math" w:hAnsi="Cambria Math"/>
                    </w:rPr>
                  </m:ctrlPr>
                </m:dPr>
                <m:e>
                  <m:m>
                    <m:mPr>
                      <m:plcHide m:val="1"/>
                      <m:mcs>
                        <m:mc>
                          <m:mcPr>
                            <m:count m:val="3"/>
                            <m:mcJc m:val="center"/>
                          </m:mcPr>
                        </m:mc>
                      </m:mcs>
                      <m:ctrlPr>
                        <w:rPr>
                          <w:rFonts w:ascii="Cambria Math" w:hAnsi="Cambria Math"/>
                        </w:rPr>
                      </m:ctrlPr>
                    </m:mPr>
                    <m:mr>
                      <m:e>
                        <m:r>
                          <w:rPr>
                            <w:rFonts w:ascii="Cambria Math" w:hAnsi="Cambria Math"/>
                          </w:rPr>
                          <m:t>-</m:t>
                        </m:r>
                      </m:e>
                      <m:e>
                        <m:r>
                          <w:rPr>
                            <w:rFonts w:ascii="Cambria Math" w:hAnsi="Cambria Math"/>
                          </w:rPr>
                          <m:t>t</m:t>
                        </m:r>
                        <m:sSubSup>
                          <m:sSubSupPr>
                            <m:ctrlPr>
                              <w:rPr>
                                <w:rFonts w:ascii="Cambria Math" w:hAnsi="Cambria Math"/>
                              </w:rPr>
                            </m:ctrlPr>
                          </m:sSubSupPr>
                          <m:e>
                            <m:r>
                              <w:rPr>
                                <w:rFonts w:ascii="Cambria Math" w:hAnsi="Cambria Math"/>
                              </w:rPr>
                              <m:t>a</m:t>
                            </m:r>
                          </m:e>
                          <m:sub>
                            <m:r>
                              <w:rPr>
                                <w:rFonts w:ascii="Cambria Math" w:hAnsi="Cambria Math"/>
                              </w:rPr>
                              <m:t>1</m:t>
                            </m:r>
                          </m:sub>
                          <m:sup>
                            <m:r>
                              <w:rPr>
                                <w:rFonts w:ascii="Cambria Math" w:hAnsi="Cambria Math"/>
                              </w:rPr>
                              <m:t>T</m:t>
                            </m:r>
                          </m:sup>
                        </m:sSubSup>
                      </m:e>
                      <m:e>
                        <m:r>
                          <w:rPr>
                            <w:rFonts w:ascii="Cambria Math" w:hAnsi="Cambria Math"/>
                          </w:rPr>
                          <m:t>-</m:t>
                        </m:r>
                      </m:e>
                    </m:mr>
                    <m:mr>
                      <m:e>
                        <m:r>
                          <w:rPr>
                            <w:rFonts w:ascii="Cambria Math" w:hAnsi="Cambria Math"/>
                          </w:rPr>
                          <m:t>-</m:t>
                        </m:r>
                      </m:e>
                      <m:e>
                        <m:sSubSup>
                          <m:sSubSupPr>
                            <m:ctrlPr>
                              <w:rPr>
                                <w:rFonts w:ascii="Cambria Math" w:hAnsi="Cambria Math"/>
                              </w:rPr>
                            </m:ctrlPr>
                          </m:sSubSupPr>
                          <m:e>
                            <m:r>
                              <w:rPr>
                                <w:rFonts w:ascii="Cambria Math" w:hAnsi="Cambria Math"/>
                              </w:rPr>
                              <m:t>a</m:t>
                            </m:r>
                          </m:e>
                          <m:sub>
                            <m:r>
                              <w:rPr>
                                <w:rFonts w:ascii="Cambria Math" w:hAnsi="Cambria Math"/>
                              </w:rPr>
                              <m:t>2</m:t>
                            </m:r>
                          </m:sub>
                          <m:sup>
                            <m:r>
                              <w:rPr>
                                <w:rFonts w:ascii="Cambria Math" w:hAnsi="Cambria Math"/>
                              </w:rPr>
                              <m:t>T</m:t>
                            </m:r>
                          </m:sup>
                        </m:sSubSup>
                      </m:e>
                      <m:e>
                        <m:r>
                          <w:rPr>
                            <w:rFonts w:ascii="Cambria Math" w:hAnsi="Cambria Math"/>
                          </w:rPr>
                          <m:t>-</m:t>
                        </m:r>
                      </m:e>
                    </m:mr>
                    <m:mr>
                      <m:e/>
                      <m:e>
                        <m:r>
                          <w:rPr>
                            <w:rFonts w:ascii="Cambria Math" w:hAnsi="Cambria Math"/>
                          </w:rPr>
                          <m:t>⋮</m:t>
                        </m:r>
                      </m:e>
                      <m:e/>
                    </m:mr>
                    <m:mr>
                      <m:e/>
                      <m:e>
                        <m:sSubSup>
                          <m:sSubSupPr>
                            <m:ctrlPr>
                              <w:rPr>
                                <w:rFonts w:ascii="Cambria Math" w:hAnsi="Cambria Math"/>
                              </w:rPr>
                            </m:ctrlPr>
                          </m:sSubSupPr>
                          <m:e>
                            <m:r>
                              <w:rPr>
                                <w:rFonts w:ascii="Cambria Math" w:hAnsi="Cambria Math"/>
                              </w:rPr>
                              <m:t>a</m:t>
                            </m:r>
                          </m:e>
                          <m:sub>
                            <m:r>
                              <w:rPr>
                                <w:rFonts w:ascii="Cambria Math" w:hAnsi="Cambria Math"/>
                              </w:rPr>
                              <m:t>m</m:t>
                            </m:r>
                          </m:sub>
                          <m:sup>
                            <m:r>
                              <w:rPr>
                                <w:rFonts w:ascii="Cambria Math" w:hAnsi="Cambria Math"/>
                              </w:rPr>
                              <m:t>T</m:t>
                            </m:r>
                          </m:sup>
                        </m:sSubSup>
                      </m:e>
                      <m:e>
                        <m:r>
                          <w:rPr>
                            <w:rFonts w:ascii="Cambria Math" w:hAnsi="Cambria Math"/>
                          </w:rPr>
                          <m:t>-</m:t>
                        </m:r>
                      </m:e>
                    </m:mr>
                  </m:m>
                </m:e>
              </m:d>
            </m:e>
          </m:d>
          <m:r>
            <w:rPr>
              <w:rFonts w:ascii="Cambria Math" w:hAnsi="Cambria Math"/>
            </w:rPr>
            <m:t>=t|A|</m:t>
          </m:r>
        </m:oMath>
      </m:oMathPara>
    </w:p>
    <w:p w14:paraId="2ADD69E8" w14:textId="77777777" w:rsidR="00B94259" w:rsidRDefault="00B94259">
      <w:pPr>
        <w:pStyle w:val="FirstParagraph"/>
        <w:rPr>
          <w:lang w:eastAsia="zh-CN"/>
        </w:rPr>
      </w:pPr>
      <w:r>
        <w:rPr>
          <w:lang w:eastAsia="zh-CN"/>
        </w:rPr>
        <w:t>几何上，将集合</w:t>
      </w:r>
      <m:oMath>
        <m:r>
          <w:rPr>
            <w:rFonts w:ascii="Cambria Math" w:hAnsi="Cambria Math"/>
            <w:lang w:eastAsia="zh-CN"/>
          </w:rPr>
          <m:t>S</m:t>
        </m:r>
      </m:oMath>
      <w:r>
        <w:rPr>
          <w:lang w:eastAsia="zh-CN"/>
        </w:rPr>
        <w:t>的一个边乘以系数</w:t>
      </w:r>
      <m:oMath>
        <m:r>
          <w:rPr>
            <w:rFonts w:ascii="Cambria Math" w:hAnsi="Cambria Math"/>
            <w:lang w:eastAsia="zh-CN"/>
          </w:rPr>
          <m:t>t</m:t>
        </m:r>
      </m:oMath>
      <w:r>
        <w:rPr>
          <w:lang w:eastAsia="zh-CN"/>
        </w:rPr>
        <w:t>，体积也会增加一个系数</w:t>
      </w:r>
      <m:oMath>
        <m:r>
          <w:rPr>
            <w:rFonts w:ascii="Cambria Math" w:hAnsi="Cambria Math"/>
            <w:lang w:eastAsia="zh-CN"/>
          </w:rPr>
          <m:t>t</m:t>
        </m:r>
      </m:oMath>
      <w:r>
        <w:rPr>
          <w:lang w:eastAsia="zh-CN"/>
        </w:rPr>
        <w:t>。</w:t>
      </w:r>
    </w:p>
    <w:p w14:paraId="0B34C43F" w14:textId="77777777" w:rsidR="00B94259" w:rsidRDefault="00B94259" w:rsidP="00B94259">
      <w:pPr>
        <w:widowControl/>
        <w:numPr>
          <w:ilvl w:val="0"/>
          <w:numId w:val="28"/>
        </w:numPr>
        <w:spacing w:after="200"/>
        <w:jc w:val="left"/>
      </w:pPr>
      <w:r>
        <w:t>如果我们交换任意两行在</w:t>
      </w:r>
      <m:oMath>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T</m:t>
            </m:r>
          </m:sup>
        </m:sSubSup>
      </m:oMath>
      <w:r>
        <w:t>和</w:t>
      </w:r>
      <m:oMath>
        <m:sSubSup>
          <m:sSubSupPr>
            <m:ctrlPr>
              <w:rPr>
                <w:rFonts w:ascii="Cambria Math" w:hAnsi="Cambria Math"/>
              </w:rPr>
            </m:ctrlPr>
          </m:sSubSupPr>
          <m:e>
            <m:r>
              <w:rPr>
                <w:rFonts w:ascii="Cambria Math" w:hAnsi="Cambria Math"/>
              </w:rPr>
              <m:t>a</m:t>
            </m:r>
          </m:e>
          <m:sub>
            <m:r>
              <w:rPr>
                <w:rFonts w:ascii="Cambria Math" w:hAnsi="Cambria Math"/>
              </w:rPr>
              <m:t>j</m:t>
            </m:r>
          </m:sub>
          <m:sup>
            <m:r>
              <w:rPr>
                <w:rFonts w:ascii="Cambria Math" w:hAnsi="Cambria Math"/>
              </w:rPr>
              <m:t>T</m:t>
            </m:r>
          </m:sup>
        </m:sSubSup>
      </m:oMath>
      <w:r>
        <w:t>，那么新矩阵的行列式是</w:t>
      </w:r>
      <m:oMath>
        <m:r>
          <w:rPr>
            <w:rFonts w:ascii="Cambria Math" w:hAnsi="Cambria Math"/>
          </w:rPr>
          <m:t>-</m:t>
        </m:r>
        <m:d>
          <m:dPr>
            <m:begChr m:val="|"/>
            <m:endChr m:val="|"/>
            <m:ctrlPr>
              <w:rPr>
                <w:rFonts w:ascii="Cambria Math" w:hAnsi="Cambria Math"/>
              </w:rPr>
            </m:ctrlPr>
          </m:dPr>
          <m:e>
            <m:r>
              <w:rPr>
                <w:rFonts w:ascii="Cambria Math" w:hAnsi="Cambria Math"/>
              </w:rPr>
              <m:t>A</m:t>
            </m:r>
          </m:e>
        </m:d>
      </m:oMath>
      <w:r>
        <w:t>，例如：</w:t>
      </w:r>
    </w:p>
    <w:p w14:paraId="02596BFF" w14:textId="77777777" w:rsidR="00B94259" w:rsidRDefault="00000000">
      <w:pPr>
        <w:pStyle w:val="Compact"/>
      </w:pPr>
      <m:oMathPara>
        <m:oMathParaPr>
          <m:jc m:val="center"/>
        </m:oMathParaPr>
        <m:oMath>
          <m:d>
            <m:dPr>
              <m:begChr m:val="|"/>
              <m:endChr m:val="|"/>
              <m:ctrlPr>
                <w:rPr>
                  <w:rFonts w:ascii="Cambria Math" w:hAnsi="Cambria Math"/>
                </w:rPr>
              </m:ctrlPr>
            </m:dPr>
            <m:e>
              <m:d>
                <m:dPr>
                  <m:begChr m:val="["/>
                  <m:endChr m:val="]"/>
                  <m:ctrlPr>
                    <w:rPr>
                      <w:rFonts w:ascii="Cambria Math" w:hAnsi="Cambria Math"/>
                    </w:rPr>
                  </m:ctrlPr>
                </m:dPr>
                <m:e>
                  <m:m>
                    <m:mPr>
                      <m:plcHide m:val="1"/>
                      <m:mcs>
                        <m:mc>
                          <m:mcPr>
                            <m:count m:val="3"/>
                            <m:mcJc m:val="center"/>
                          </m:mcPr>
                        </m:mc>
                      </m:mcs>
                      <m:ctrlPr>
                        <w:rPr>
                          <w:rFonts w:ascii="Cambria Math" w:hAnsi="Cambria Math"/>
                        </w:rPr>
                      </m:ctrlPr>
                    </m:mPr>
                    <m:mr>
                      <m:e>
                        <m:r>
                          <w:rPr>
                            <w:rFonts w:ascii="Cambria Math" w:hAnsi="Cambria Math"/>
                          </w:rPr>
                          <m:t>-</m:t>
                        </m:r>
                      </m:e>
                      <m:e>
                        <m:sSubSup>
                          <m:sSubSupPr>
                            <m:ctrlPr>
                              <w:rPr>
                                <w:rFonts w:ascii="Cambria Math" w:hAnsi="Cambria Math"/>
                              </w:rPr>
                            </m:ctrlPr>
                          </m:sSubSupPr>
                          <m:e>
                            <m:r>
                              <w:rPr>
                                <w:rFonts w:ascii="Cambria Math" w:hAnsi="Cambria Math"/>
                              </w:rPr>
                              <m:t>a</m:t>
                            </m:r>
                          </m:e>
                          <m:sub>
                            <m:r>
                              <w:rPr>
                                <w:rFonts w:ascii="Cambria Math" w:hAnsi="Cambria Math"/>
                              </w:rPr>
                              <m:t>2</m:t>
                            </m:r>
                          </m:sub>
                          <m:sup>
                            <m:r>
                              <w:rPr>
                                <w:rFonts w:ascii="Cambria Math" w:hAnsi="Cambria Math"/>
                              </w:rPr>
                              <m:t>T</m:t>
                            </m:r>
                          </m:sup>
                        </m:sSubSup>
                      </m:e>
                      <m:e>
                        <m:r>
                          <w:rPr>
                            <w:rFonts w:ascii="Cambria Math" w:hAnsi="Cambria Math"/>
                          </w:rPr>
                          <m:t>-</m:t>
                        </m:r>
                      </m:e>
                    </m:mr>
                    <m:mr>
                      <m:e>
                        <m:r>
                          <w:rPr>
                            <w:rFonts w:ascii="Cambria Math" w:hAnsi="Cambria Math"/>
                          </w:rPr>
                          <m:t>-</m:t>
                        </m:r>
                      </m:e>
                      <m:e>
                        <m:sSubSup>
                          <m:sSubSupPr>
                            <m:ctrlPr>
                              <w:rPr>
                                <w:rFonts w:ascii="Cambria Math" w:hAnsi="Cambria Math"/>
                              </w:rPr>
                            </m:ctrlPr>
                          </m:sSubSupPr>
                          <m:e>
                            <m:r>
                              <w:rPr>
                                <w:rFonts w:ascii="Cambria Math" w:hAnsi="Cambria Math"/>
                              </w:rPr>
                              <m:t>a</m:t>
                            </m:r>
                          </m:e>
                          <m:sub>
                            <m:r>
                              <w:rPr>
                                <w:rFonts w:ascii="Cambria Math" w:hAnsi="Cambria Math"/>
                              </w:rPr>
                              <m:t>1</m:t>
                            </m:r>
                          </m:sub>
                          <m:sup>
                            <m:r>
                              <w:rPr>
                                <w:rFonts w:ascii="Cambria Math" w:hAnsi="Cambria Math"/>
                              </w:rPr>
                              <m:t>T</m:t>
                            </m:r>
                          </m:sup>
                        </m:sSubSup>
                      </m:e>
                      <m:e>
                        <m:r>
                          <w:rPr>
                            <w:rFonts w:ascii="Cambria Math" w:hAnsi="Cambria Math"/>
                          </w:rPr>
                          <m:t>-</m:t>
                        </m:r>
                      </m:e>
                    </m:mr>
                    <m:mr>
                      <m:e/>
                      <m:e>
                        <m:r>
                          <w:rPr>
                            <w:rFonts w:ascii="Cambria Math" w:hAnsi="Cambria Math"/>
                          </w:rPr>
                          <m:t>⋮</m:t>
                        </m:r>
                      </m:e>
                      <m:e/>
                    </m:mr>
                    <m:mr>
                      <m:e>
                        <m:r>
                          <w:rPr>
                            <w:rFonts w:ascii="Cambria Math" w:hAnsi="Cambria Math"/>
                          </w:rPr>
                          <m:t>-</m:t>
                        </m:r>
                      </m:e>
                      <m:e>
                        <m:sSubSup>
                          <m:sSubSupPr>
                            <m:ctrlPr>
                              <w:rPr>
                                <w:rFonts w:ascii="Cambria Math" w:hAnsi="Cambria Math"/>
                              </w:rPr>
                            </m:ctrlPr>
                          </m:sSubSupPr>
                          <m:e>
                            <m:r>
                              <w:rPr>
                                <w:rFonts w:ascii="Cambria Math" w:hAnsi="Cambria Math"/>
                              </w:rPr>
                              <m:t>a</m:t>
                            </m:r>
                          </m:e>
                          <m:sub>
                            <m:r>
                              <w:rPr>
                                <w:rFonts w:ascii="Cambria Math" w:hAnsi="Cambria Math"/>
                              </w:rPr>
                              <m:t>m</m:t>
                            </m:r>
                          </m:sub>
                          <m:sup>
                            <m:r>
                              <w:rPr>
                                <w:rFonts w:ascii="Cambria Math" w:hAnsi="Cambria Math"/>
                              </w:rPr>
                              <m:t>T</m:t>
                            </m:r>
                          </m:sup>
                        </m:sSubSup>
                      </m:e>
                      <m:e>
                        <m:r>
                          <w:rPr>
                            <w:rFonts w:ascii="Cambria Math" w:hAnsi="Cambria Math"/>
                          </w:rPr>
                          <m:t>-</m:t>
                        </m:r>
                      </m:e>
                    </m:mr>
                  </m:m>
                </m:e>
              </m:d>
            </m:e>
          </m:d>
          <m:r>
            <w:rPr>
              <w:rFonts w:ascii="Cambria Math" w:hAnsi="Cambria Math"/>
            </w:rPr>
            <m:t>=-|A|</m:t>
          </m:r>
        </m:oMath>
      </m:oMathPara>
    </w:p>
    <w:p w14:paraId="3B90D793" w14:textId="77777777" w:rsidR="00B94259" w:rsidRDefault="00B94259">
      <w:pPr>
        <w:pStyle w:val="FirstParagraph"/>
        <w:rPr>
          <w:lang w:eastAsia="zh-CN"/>
        </w:rPr>
      </w:pPr>
      <w:r>
        <w:rPr>
          <w:lang w:eastAsia="zh-CN"/>
        </w:rPr>
        <w:t>你一定很奇怪，满足上述三个属性的函数的存在并不多。事实上，这样的函数确实存在，而且是唯一的（我们在这里不再证明了）。</w:t>
      </w:r>
    </w:p>
    <w:p w14:paraId="3EAAF640" w14:textId="77777777" w:rsidR="00B94259" w:rsidRDefault="00B94259" w:rsidP="00983CA1">
      <w:pPr>
        <w:pStyle w:val="af"/>
      </w:pPr>
      <w:r>
        <w:t>从上述三个属性中得出的几个属性包括：</w:t>
      </w:r>
    </w:p>
    <w:p w14:paraId="3FB5C98B" w14:textId="77777777" w:rsidR="00B94259" w:rsidRPr="00983CA1" w:rsidRDefault="00B94259" w:rsidP="00B94259">
      <w:pPr>
        <w:widowControl/>
        <w:numPr>
          <w:ilvl w:val="0"/>
          <w:numId w:val="25"/>
        </w:numPr>
        <w:spacing w:after="200"/>
        <w:jc w:val="left"/>
        <w:rPr>
          <w:rFonts w:asciiTheme="minorEastAsia" w:eastAsiaTheme="minorEastAsia" w:hAnsiTheme="minorEastAsia"/>
        </w:rPr>
      </w:pPr>
      <w:r w:rsidRPr="00983CA1">
        <w:rPr>
          <w:rFonts w:asciiTheme="minorEastAsia" w:eastAsiaTheme="minorEastAsia" w:hAnsiTheme="minorEastAsia"/>
        </w:rPr>
        <w:t xml:space="preserve">对于 </w:t>
      </w:r>
      <m:oMath>
        <m:r>
          <w:rPr>
            <w:rFonts w:ascii="Cambria Math" w:eastAsiaTheme="minorEastAsia" w:hAnsi="Cambria Math"/>
          </w:rPr>
          <m:t>A∈</m:t>
        </m:r>
        <m:sSup>
          <m:sSupPr>
            <m:ctrlPr>
              <w:rPr>
                <w:rFonts w:ascii="Cambria Math" w:eastAsiaTheme="minorEastAsia" w:hAnsi="Cambria Math"/>
              </w:rPr>
            </m:ctrlPr>
          </m:sSupPr>
          <m:e>
            <m:r>
              <m:rPr>
                <m:scr m:val="double-struck"/>
                <m:sty m:val="p"/>
              </m:rPr>
              <w:rPr>
                <w:rFonts w:ascii="Cambria Math" w:eastAsiaTheme="minorEastAsia" w:hAnsi="Cambria Math"/>
              </w:rPr>
              <m:t>R</m:t>
            </m:r>
          </m:e>
          <m:sup>
            <m:r>
              <w:rPr>
                <w:rFonts w:ascii="Cambria Math" w:eastAsiaTheme="minorEastAsia" w:hAnsi="Cambria Math"/>
              </w:rPr>
              <m:t>n×n</m:t>
            </m:r>
          </m:sup>
        </m:sSup>
      </m:oMath>
      <w:r w:rsidRPr="00983CA1">
        <w:rPr>
          <w:rFonts w:asciiTheme="minorEastAsia" w:eastAsiaTheme="minorEastAsia" w:hAnsiTheme="minorEastAsia"/>
        </w:rPr>
        <w:t xml:space="preserve">, </w:t>
      </w:r>
      <m:oMath>
        <m:d>
          <m:dPr>
            <m:begChr m:val="|"/>
            <m:endChr m:val="|"/>
            <m:ctrlPr>
              <w:rPr>
                <w:rFonts w:ascii="Cambria Math" w:eastAsiaTheme="minorEastAsia" w:hAnsi="Cambria Math"/>
              </w:rPr>
            </m:ctrlPr>
          </m:dPr>
          <m:e>
            <m:r>
              <w:rPr>
                <w:rFonts w:ascii="Cambria Math" w:eastAsiaTheme="minorEastAsia" w:hAnsi="Cambria Math"/>
              </w:rPr>
              <m:t>A</m:t>
            </m:r>
          </m:e>
        </m:d>
        <m:r>
          <w:rPr>
            <w:rFonts w:ascii="Cambria Math" w:eastAsiaTheme="minorEastAsia" w:hAnsi="Cambria Math"/>
          </w:rPr>
          <m:t>=</m:t>
        </m:r>
        <m:d>
          <m:dPr>
            <m:begChr m:val="|"/>
            <m:endChr m:val="|"/>
            <m:ctrlPr>
              <w:rPr>
                <w:rFonts w:ascii="Cambria Math" w:eastAsiaTheme="minorEastAsia" w:hAnsi="Cambria Math"/>
              </w:rPr>
            </m:ctrlPr>
          </m:dPr>
          <m:e>
            <m:sSup>
              <m:sSupPr>
                <m:ctrlPr>
                  <w:rPr>
                    <w:rFonts w:ascii="Cambria Math" w:eastAsiaTheme="minorEastAsia" w:hAnsi="Cambria Math"/>
                  </w:rPr>
                </m:ctrlPr>
              </m:sSupPr>
              <m:e>
                <m:r>
                  <w:rPr>
                    <w:rFonts w:ascii="Cambria Math" w:eastAsiaTheme="minorEastAsia" w:hAnsi="Cambria Math"/>
                  </w:rPr>
                  <m:t>A</m:t>
                </m:r>
              </m:e>
              <m:sup>
                <m:r>
                  <w:rPr>
                    <w:rFonts w:ascii="Cambria Math" w:eastAsiaTheme="minorEastAsia" w:hAnsi="Cambria Math"/>
                  </w:rPr>
                  <m:t>T</m:t>
                </m:r>
              </m:sup>
            </m:sSup>
          </m:e>
        </m:d>
      </m:oMath>
    </w:p>
    <w:p w14:paraId="3C01C099" w14:textId="77777777" w:rsidR="00B94259" w:rsidRPr="00983CA1" w:rsidRDefault="00B94259" w:rsidP="00B94259">
      <w:pPr>
        <w:widowControl/>
        <w:numPr>
          <w:ilvl w:val="0"/>
          <w:numId w:val="25"/>
        </w:numPr>
        <w:spacing w:after="200"/>
        <w:jc w:val="left"/>
        <w:rPr>
          <w:rFonts w:asciiTheme="minorEastAsia" w:eastAsiaTheme="minorEastAsia" w:hAnsiTheme="minorEastAsia"/>
        </w:rPr>
      </w:pPr>
      <w:r w:rsidRPr="00983CA1">
        <w:rPr>
          <w:rFonts w:asciiTheme="minorEastAsia" w:eastAsiaTheme="minorEastAsia" w:hAnsiTheme="minorEastAsia"/>
        </w:rPr>
        <w:t xml:space="preserve">对于 </w:t>
      </w:r>
      <m:oMath>
        <m:r>
          <w:rPr>
            <w:rFonts w:ascii="Cambria Math" w:eastAsiaTheme="minorEastAsia" w:hAnsi="Cambria Math"/>
          </w:rPr>
          <m:t>A,B∈</m:t>
        </m:r>
        <m:sSup>
          <m:sSupPr>
            <m:ctrlPr>
              <w:rPr>
                <w:rFonts w:ascii="Cambria Math" w:eastAsiaTheme="minorEastAsia" w:hAnsi="Cambria Math"/>
              </w:rPr>
            </m:ctrlPr>
          </m:sSupPr>
          <m:e>
            <m:r>
              <m:rPr>
                <m:scr m:val="double-struck"/>
                <m:sty m:val="p"/>
              </m:rPr>
              <w:rPr>
                <w:rFonts w:ascii="Cambria Math" w:eastAsiaTheme="minorEastAsia" w:hAnsi="Cambria Math"/>
              </w:rPr>
              <m:t>R</m:t>
            </m:r>
          </m:e>
          <m:sup>
            <m:r>
              <w:rPr>
                <w:rFonts w:ascii="Cambria Math" w:eastAsiaTheme="minorEastAsia" w:hAnsi="Cambria Math"/>
              </w:rPr>
              <m:t>n×n</m:t>
            </m:r>
          </m:sup>
        </m:sSup>
      </m:oMath>
      <w:r w:rsidRPr="00983CA1">
        <w:rPr>
          <w:rFonts w:asciiTheme="minorEastAsia" w:eastAsiaTheme="minorEastAsia" w:hAnsiTheme="minorEastAsia"/>
        </w:rPr>
        <w:t xml:space="preserve">, </w:t>
      </w:r>
      <m:oMath>
        <m:d>
          <m:dPr>
            <m:begChr m:val="|"/>
            <m:endChr m:val="|"/>
            <m:ctrlPr>
              <w:rPr>
                <w:rFonts w:ascii="Cambria Math" w:eastAsiaTheme="minorEastAsia" w:hAnsi="Cambria Math"/>
              </w:rPr>
            </m:ctrlPr>
          </m:dPr>
          <m:e>
            <m:r>
              <w:rPr>
                <w:rFonts w:ascii="Cambria Math" w:eastAsiaTheme="minorEastAsia" w:hAnsi="Cambria Math"/>
              </w:rPr>
              <m:t>AB</m:t>
            </m:r>
          </m:e>
        </m:d>
        <m:r>
          <w:rPr>
            <w:rFonts w:ascii="Cambria Math" w:eastAsiaTheme="minorEastAsia" w:hAnsi="Cambria Math"/>
          </w:rPr>
          <m:t>=</m:t>
        </m:r>
        <m:d>
          <m:dPr>
            <m:begChr m:val="|"/>
            <m:endChr m:val="|"/>
            <m:ctrlPr>
              <w:rPr>
                <w:rFonts w:ascii="Cambria Math" w:eastAsiaTheme="minorEastAsia" w:hAnsi="Cambria Math"/>
              </w:rPr>
            </m:ctrlPr>
          </m:dPr>
          <m:e>
            <m:r>
              <w:rPr>
                <w:rFonts w:ascii="Cambria Math" w:eastAsiaTheme="minorEastAsia" w:hAnsi="Cambria Math"/>
              </w:rPr>
              <m:t>A</m:t>
            </m:r>
          </m:e>
        </m:d>
        <m:d>
          <m:dPr>
            <m:begChr m:val="|"/>
            <m:endChr m:val="|"/>
            <m:ctrlPr>
              <w:rPr>
                <w:rFonts w:ascii="Cambria Math" w:eastAsiaTheme="minorEastAsia" w:hAnsi="Cambria Math"/>
              </w:rPr>
            </m:ctrlPr>
          </m:dPr>
          <m:e>
            <m:r>
              <w:rPr>
                <w:rFonts w:ascii="Cambria Math" w:eastAsiaTheme="minorEastAsia" w:hAnsi="Cambria Math"/>
              </w:rPr>
              <m:t>B</m:t>
            </m:r>
          </m:e>
        </m:d>
      </m:oMath>
    </w:p>
    <w:p w14:paraId="2A468506" w14:textId="77777777" w:rsidR="00B94259" w:rsidRPr="00983CA1" w:rsidRDefault="00B94259" w:rsidP="00B94259">
      <w:pPr>
        <w:widowControl/>
        <w:numPr>
          <w:ilvl w:val="0"/>
          <w:numId w:val="25"/>
        </w:numPr>
        <w:spacing w:after="200"/>
        <w:jc w:val="left"/>
        <w:rPr>
          <w:rFonts w:asciiTheme="minorEastAsia" w:eastAsiaTheme="minorEastAsia" w:hAnsiTheme="minorEastAsia"/>
        </w:rPr>
      </w:pPr>
      <w:r w:rsidRPr="00983CA1">
        <w:rPr>
          <w:rFonts w:asciiTheme="minorEastAsia" w:eastAsiaTheme="minorEastAsia" w:hAnsiTheme="minorEastAsia"/>
        </w:rPr>
        <w:lastRenderedPageBreak/>
        <w:t xml:space="preserve">对于 </w:t>
      </w:r>
      <m:oMath>
        <m:r>
          <w:rPr>
            <w:rFonts w:ascii="Cambria Math" w:eastAsiaTheme="minorEastAsia" w:hAnsi="Cambria Math"/>
          </w:rPr>
          <m:t>A∈</m:t>
        </m:r>
        <m:sSup>
          <m:sSupPr>
            <m:ctrlPr>
              <w:rPr>
                <w:rFonts w:ascii="Cambria Math" w:eastAsiaTheme="minorEastAsia" w:hAnsi="Cambria Math"/>
              </w:rPr>
            </m:ctrlPr>
          </m:sSupPr>
          <m:e>
            <m:r>
              <m:rPr>
                <m:scr m:val="double-struck"/>
                <m:sty m:val="p"/>
              </m:rPr>
              <w:rPr>
                <w:rFonts w:ascii="Cambria Math" w:eastAsiaTheme="minorEastAsia" w:hAnsi="Cambria Math"/>
              </w:rPr>
              <m:t>R</m:t>
            </m:r>
          </m:e>
          <m:sup>
            <m:r>
              <w:rPr>
                <w:rFonts w:ascii="Cambria Math" w:eastAsiaTheme="minorEastAsia" w:hAnsi="Cambria Math"/>
              </w:rPr>
              <m:t>n×n</m:t>
            </m:r>
          </m:sup>
        </m:sSup>
      </m:oMath>
      <w:r w:rsidRPr="00983CA1">
        <w:rPr>
          <w:rFonts w:asciiTheme="minorEastAsia" w:eastAsiaTheme="minorEastAsia" w:hAnsiTheme="minorEastAsia"/>
        </w:rPr>
        <w:t>, 有且只有当</w:t>
      </w:r>
      <m:oMath>
        <m:r>
          <w:rPr>
            <w:rFonts w:ascii="Cambria Math" w:eastAsiaTheme="minorEastAsia" w:hAnsi="Cambria Math"/>
          </w:rPr>
          <m:t>A</m:t>
        </m:r>
      </m:oMath>
      <w:r w:rsidRPr="00983CA1">
        <w:rPr>
          <w:rFonts w:asciiTheme="minorEastAsia" w:eastAsiaTheme="minorEastAsia" w:hAnsiTheme="minorEastAsia"/>
        </w:rPr>
        <w:t>是奇异的（比如不可逆） ，则：</w:t>
      </w:r>
      <m:oMath>
        <m:d>
          <m:dPr>
            <m:begChr m:val="|"/>
            <m:endChr m:val="|"/>
            <m:ctrlPr>
              <w:rPr>
                <w:rFonts w:ascii="Cambria Math" w:eastAsiaTheme="minorEastAsia" w:hAnsi="Cambria Math"/>
              </w:rPr>
            </m:ctrlPr>
          </m:dPr>
          <m:e>
            <m:r>
              <w:rPr>
                <w:rFonts w:ascii="Cambria Math" w:eastAsiaTheme="minorEastAsia" w:hAnsi="Cambria Math"/>
              </w:rPr>
              <m:t>A</m:t>
            </m:r>
          </m:e>
        </m:d>
        <m:r>
          <w:rPr>
            <w:rFonts w:ascii="Cambria Math" w:eastAsiaTheme="minorEastAsia" w:hAnsi="Cambria Math"/>
          </w:rPr>
          <m:t>=0</m:t>
        </m:r>
      </m:oMath>
    </w:p>
    <w:p w14:paraId="6E6A100B" w14:textId="77777777" w:rsidR="00B94259" w:rsidRPr="00983CA1" w:rsidRDefault="00B94259" w:rsidP="00B94259">
      <w:pPr>
        <w:widowControl/>
        <w:numPr>
          <w:ilvl w:val="0"/>
          <w:numId w:val="25"/>
        </w:numPr>
        <w:spacing w:after="200"/>
        <w:jc w:val="left"/>
        <w:rPr>
          <w:rFonts w:asciiTheme="minorEastAsia" w:eastAsiaTheme="minorEastAsia" w:hAnsiTheme="minorEastAsia"/>
        </w:rPr>
      </w:pPr>
      <w:r w:rsidRPr="00983CA1">
        <w:rPr>
          <w:rFonts w:asciiTheme="minorEastAsia" w:eastAsiaTheme="minorEastAsia" w:hAnsiTheme="minorEastAsia"/>
        </w:rPr>
        <w:t xml:space="preserve">对于 </w:t>
      </w:r>
      <m:oMath>
        <m:r>
          <w:rPr>
            <w:rFonts w:ascii="Cambria Math" w:eastAsiaTheme="minorEastAsia" w:hAnsi="Cambria Math"/>
          </w:rPr>
          <m:t>A∈</m:t>
        </m:r>
        <m:sSup>
          <m:sSupPr>
            <m:ctrlPr>
              <w:rPr>
                <w:rFonts w:ascii="Cambria Math" w:eastAsiaTheme="minorEastAsia" w:hAnsi="Cambria Math"/>
              </w:rPr>
            </m:ctrlPr>
          </m:sSupPr>
          <m:e>
            <m:r>
              <m:rPr>
                <m:scr m:val="double-struck"/>
                <m:sty m:val="p"/>
              </m:rPr>
              <w:rPr>
                <w:rFonts w:ascii="Cambria Math" w:eastAsiaTheme="minorEastAsia" w:hAnsi="Cambria Math"/>
              </w:rPr>
              <m:t>R</m:t>
            </m:r>
          </m:e>
          <m:sup>
            <m:r>
              <w:rPr>
                <w:rFonts w:ascii="Cambria Math" w:eastAsiaTheme="minorEastAsia" w:hAnsi="Cambria Math"/>
              </w:rPr>
              <m:t>n×n</m:t>
            </m:r>
          </m:sup>
        </m:sSup>
      </m:oMath>
      <w:r w:rsidRPr="00983CA1">
        <w:rPr>
          <w:rFonts w:asciiTheme="minorEastAsia" w:eastAsiaTheme="minorEastAsia" w:hAnsiTheme="minorEastAsia"/>
        </w:rPr>
        <w:t xml:space="preserve"> 同时，</w:t>
      </w:r>
      <m:oMath>
        <m:r>
          <w:rPr>
            <w:rFonts w:ascii="Cambria Math" w:eastAsiaTheme="minorEastAsia" w:hAnsi="Cambria Math"/>
          </w:rPr>
          <m:t>A</m:t>
        </m:r>
      </m:oMath>
      <w:r w:rsidRPr="00983CA1">
        <w:rPr>
          <w:rFonts w:asciiTheme="minorEastAsia" w:eastAsiaTheme="minorEastAsia" w:hAnsiTheme="minorEastAsia"/>
        </w:rPr>
        <w:t>为非奇异的，则：</w:t>
      </w:r>
      <m:oMath>
        <m:d>
          <m:dPr>
            <m:begChr m:val="|"/>
            <m:endChr m:val="|"/>
            <m:ctrlPr>
              <w:rPr>
                <w:rFonts w:ascii="Cambria Math" w:eastAsiaTheme="minorEastAsia" w:hAnsi="Cambria Math"/>
              </w:rPr>
            </m:ctrlPr>
          </m:dPr>
          <m:e>
            <m:sSup>
              <m:sSupPr>
                <m:ctrlPr>
                  <w:rPr>
                    <w:rFonts w:ascii="Cambria Math" w:eastAsiaTheme="minorEastAsia" w:hAnsi="Cambria Math"/>
                  </w:rPr>
                </m:ctrlPr>
              </m:sSupPr>
              <m:e>
                <m:r>
                  <w:rPr>
                    <w:rFonts w:ascii="Cambria Math" w:eastAsiaTheme="minorEastAsia" w:hAnsi="Cambria Math"/>
                  </w:rPr>
                  <m:t>A</m:t>
                </m:r>
              </m:e>
              <m:sup>
                <m:r>
                  <w:rPr>
                    <w:rFonts w:ascii="Cambria Math" w:eastAsiaTheme="minorEastAsia" w:hAnsi="Cambria Math"/>
                  </w:rPr>
                  <m:t>-1</m:t>
                </m:r>
              </m:sup>
            </m:sSup>
          </m:e>
        </m:d>
        <m:r>
          <w:rPr>
            <w:rFonts w:ascii="Cambria Math" w:eastAsiaTheme="minorEastAsia" w:hAnsi="Cambria Math"/>
          </w:rPr>
          <m:t>=1/</m:t>
        </m:r>
        <m:d>
          <m:dPr>
            <m:begChr m:val="|"/>
            <m:endChr m:val="|"/>
            <m:ctrlPr>
              <w:rPr>
                <w:rFonts w:ascii="Cambria Math" w:eastAsiaTheme="minorEastAsia" w:hAnsi="Cambria Math"/>
              </w:rPr>
            </m:ctrlPr>
          </m:dPr>
          <m:e>
            <m:r>
              <w:rPr>
                <w:rFonts w:ascii="Cambria Math" w:eastAsiaTheme="minorEastAsia" w:hAnsi="Cambria Math"/>
              </w:rPr>
              <m:t>A</m:t>
            </m:r>
          </m:e>
        </m:d>
      </m:oMath>
    </w:p>
    <w:p w14:paraId="75F6602B" w14:textId="77777777" w:rsidR="00B94259" w:rsidRDefault="00B94259" w:rsidP="00983CA1">
      <w:pPr>
        <w:pStyle w:val="af"/>
      </w:pPr>
      <w:r>
        <w:t>在给出行列式的一般定义之前，我们定义，对于</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n×n</m:t>
            </m:r>
          </m:sup>
        </m:sSup>
      </m:oMath>
      <w:r>
        <w:t>，</w:t>
      </w:r>
      <m:oMath>
        <m:sSub>
          <m:sSubPr>
            <m:ctrlPr>
              <w:rPr>
                <w:rFonts w:ascii="Cambria Math" w:hAnsi="Cambria Math"/>
              </w:rPr>
            </m:ctrlPr>
          </m:sSubPr>
          <m:e>
            <m:r>
              <w:rPr>
                <w:rFonts w:ascii="Cambria Math" w:hAnsi="Cambria Math"/>
              </w:rPr>
              <m:t>A</m:t>
            </m:r>
          </m:e>
          <m:sub>
            <m:r>
              <w:rPr>
                <w:rFonts w:ascii="Cambria Math" w:hAnsi="Cambria Math"/>
              </w:rPr>
              <m:t>∖i,∖j</m:t>
            </m:r>
          </m:sub>
        </m:sSub>
        <m: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(n-1)×(n-1)</m:t>
            </m:r>
          </m:sup>
        </m:sSup>
      </m:oMath>
      <w:r>
        <w:t>是由于删除第</w:t>
      </w:r>
      <m:oMath>
        <m:r>
          <w:rPr>
            <w:rFonts w:ascii="Cambria Math" w:hAnsi="Cambria Math"/>
          </w:rPr>
          <m:t>i</m:t>
        </m:r>
      </m:oMath>
      <w:r>
        <w:t>行和第</w:t>
      </w:r>
      <m:oMath>
        <m:r>
          <w:rPr>
            <w:rFonts w:ascii="Cambria Math" w:hAnsi="Cambria Math"/>
          </w:rPr>
          <m:t>j</m:t>
        </m:r>
      </m:oMath>
      <w:r>
        <w:t>列而产生的矩阵。</w:t>
      </w:r>
      <w:r>
        <w:t xml:space="preserve"> </w:t>
      </w:r>
      <w:r>
        <w:t>行列式的一般（递归）公式是：</w:t>
      </w:r>
    </w:p>
    <w:p w14:paraId="07D43A4D" w14:textId="77777777" w:rsidR="00B94259" w:rsidRDefault="00000000" w:rsidP="00983CA1">
      <w:pPr>
        <w:pStyle w:val="af"/>
      </w:pPr>
      <m:oMathPara>
        <m:oMathParaPr>
          <m:jc m:val="center"/>
        </m:oMathParaPr>
        <m:oMath>
          <m:m>
            <m:mPr>
              <m:plcHide m:val="1"/>
              <m:mcs>
                <m:mc>
                  <m:mcPr>
                    <m:count m:val="1"/>
                    <m:mcJc m:val="right"/>
                  </m:mcPr>
                </m:mc>
                <m:mc>
                  <m:mcPr>
                    <m:count m:val="1"/>
                    <m:mcJc m:val="left"/>
                  </m:mcPr>
                </m:mc>
              </m:mcs>
              <m:ctrlPr>
                <w:rPr>
                  <w:rFonts w:ascii="Cambria Math" w:hAnsi="Cambria Math"/>
                </w:rPr>
              </m:ctrlPr>
            </m:mPr>
            <m:mr>
              <m:e>
                <m:r>
                  <w:rPr>
                    <w:rFonts w:ascii="Cambria Math" w:hAnsi="Cambria Math"/>
                  </w:rPr>
                  <m:t>|A|</m:t>
                </m:r>
              </m:e>
              <m:e>
                <m: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r>
                      <w:rPr>
                        <w:rFonts w:ascii="Cambria Math" w:hAnsi="Cambria Math"/>
                      </w:rPr>
                      <m:t>(</m:t>
                    </m:r>
                  </m:e>
                </m:nary>
                <m:r>
                  <w:rPr>
                    <w:rFonts w:ascii="Cambria Math" w:hAnsi="Cambria Math"/>
                  </w:rPr>
                  <m:t>-1</m:t>
                </m:r>
                <m:sSup>
                  <m:sSupPr>
                    <m:ctrlPr>
                      <w:rPr>
                        <w:rFonts w:ascii="Cambria Math" w:hAnsi="Cambria Math"/>
                      </w:rPr>
                    </m:ctrlPr>
                  </m:sSupPr>
                  <m:e>
                    <m:r>
                      <w:rPr>
                        <w:rFonts w:ascii="Cambria Math" w:hAnsi="Cambria Math"/>
                      </w:rPr>
                      <m:t>)</m:t>
                    </m:r>
                  </m:e>
                  <m:sup>
                    <m:r>
                      <w:rPr>
                        <w:rFonts w:ascii="Cambria Math" w:hAnsi="Cambria Math"/>
                      </w:rPr>
                      <m:t>i+j</m:t>
                    </m:r>
                  </m:sup>
                </m:sSup>
                <m:sSub>
                  <m:sSubPr>
                    <m:ctrlPr>
                      <w:rPr>
                        <w:rFonts w:ascii="Cambria Math" w:hAnsi="Cambria Math"/>
                      </w:rPr>
                    </m:ctrlPr>
                  </m:sSubPr>
                  <m:e>
                    <m:r>
                      <w:rPr>
                        <w:rFonts w:ascii="Cambria Math" w:hAnsi="Cambria Math"/>
                      </w:rPr>
                      <m:t>a</m:t>
                    </m:r>
                  </m:e>
                  <m:sub>
                    <m:r>
                      <w:rPr>
                        <w:rFonts w:ascii="Cambria Math" w:hAnsi="Cambria Math"/>
                      </w:rPr>
                      <m:t>ij</m:t>
                    </m:r>
                  </m:sub>
                </m:sSub>
                <m:d>
                  <m:dPr>
                    <m:begChr m:val="|"/>
                    <m:endChr m:val="|"/>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∖i,∖j</m:t>
                        </m:r>
                      </m:sub>
                    </m:sSub>
                  </m:e>
                </m:d>
                <m:r>
                  <w:rPr>
                    <w:rFonts w:ascii="Cambria Math" w:hAnsi="Cambria Math"/>
                  </w:rPr>
                  <m:t> (</m:t>
                </m:r>
                <m:r>
                  <m:rPr>
                    <m:sty m:val="p"/>
                  </m:rPr>
                  <w:rPr>
                    <w:rFonts w:ascii="Cambria Math" w:hAnsi="Cambria Math"/>
                  </w:rPr>
                  <m:t xml:space="preserve"> for any </m:t>
                </m:r>
                <m:r>
                  <w:rPr>
                    <w:rFonts w:ascii="Cambria Math" w:hAnsi="Cambria Math"/>
                  </w:rPr>
                  <m:t>j∈1,…,n)</m:t>
                </m:r>
              </m:e>
            </m:mr>
            <m:mr>
              <m:e/>
              <m:e>
                <m:r>
                  <w:rPr>
                    <w:rFonts w:ascii="Cambria Math" w:hAnsi="Cambria Math"/>
                  </w:rPr>
                  <m:t>=</m:t>
                </m:r>
                <m:nary>
                  <m:naryPr>
                    <m:chr m:val="∑"/>
                    <m:limLoc m:val="undOvr"/>
                    <m:ctrlPr>
                      <w:rPr>
                        <w:rFonts w:ascii="Cambria Math" w:hAnsi="Cambria Math"/>
                      </w:rPr>
                    </m:ctrlPr>
                  </m:naryPr>
                  <m:sub>
                    <m:r>
                      <w:rPr>
                        <w:rFonts w:ascii="Cambria Math" w:hAnsi="Cambria Math"/>
                      </w:rPr>
                      <m:t>j=1</m:t>
                    </m:r>
                  </m:sub>
                  <m:sup>
                    <m:r>
                      <w:rPr>
                        <w:rFonts w:ascii="Cambria Math" w:hAnsi="Cambria Math"/>
                      </w:rPr>
                      <m:t>n</m:t>
                    </m:r>
                  </m:sup>
                  <m:e>
                    <m:r>
                      <w:rPr>
                        <w:rFonts w:ascii="Cambria Math" w:hAnsi="Cambria Math"/>
                      </w:rPr>
                      <m:t>(</m:t>
                    </m:r>
                  </m:e>
                </m:nary>
                <m:r>
                  <w:rPr>
                    <w:rFonts w:ascii="Cambria Math" w:hAnsi="Cambria Math"/>
                  </w:rPr>
                  <m:t>-1</m:t>
                </m:r>
                <m:sSup>
                  <m:sSupPr>
                    <m:ctrlPr>
                      <w:rPr>
                        <w:rFonts w:ascii="Cambria Math" w:hAnsi="Cambria Math"/>
                      </w:rPr>
                    </m:ctrlPr>
                  </m:sSupPr>
                  <m:e>
                    <m:r>
                      <w:rPr>
                        <w:rFonts w:ascii="Cambria Math" w:hAnsi="Cambria Math"/>
                      </w:rPr>
                      <m:t>)</m:t>
                    </m:r>
                  </m:e>
                  <m:sup>
                    <m:r>
                      <w:rPr>
                        <w:rFonts w:ascii="Cambria Math" w:hAnsi="Cambria Math"/>
                      </w:rPr>
                      <m:t>i+j</m:t>
                    </m:r>
                  </m:sup>
                </m:sSup>
                <m:sSub>
                  <m:sSubPr>
                    <m:ctrlPr>
                      <w:rPr>
                        <w:rFonts w:ascii="Cambria Math" w:hAnsi="Cambria Math"/>
                      </w:rPr>
                    </m:ctrlPr>
                  </m:sSubPr>
                  <m:e>
                    <m:r>
                      <w:rPr>
                        <w:rFonts w:ascii="Cambria Math" w:hAnsi="Cambria Math"/>
                      </w:rPr>
                      <m:t>a</m:t>
                    </m:r>
                  </m:e>
                  <m:sub>
                    <m:r>
                      <w:rPr>
                        <w:rFonts w:ascii="Cambria Math" w:hAnsi="Cambria Math"/>
                      </w:rPr>
                      <m:t>ij</m:t>
                    </m:r>
                  </m:sub>
                </m:sSub>
                <m:d>
                  <m:dPr>
                    <m:begChr m:val="|"/>
                    <m:endChr m:val="|"/>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∖i,∖j</m:t>
                        </m:r>
                      </m:sub>
                    </m:sSub>
                  </m:e>
                </m:d>
                <m:r>
                  <w:rPr>
                    <w:rFonts w:ascii="Cambria Math" w:hAnsi="Cambria Math"/>
                  </w:rPr>
                  <m:t> (</m:t>
                </m:r>
                <m:r>
                  <m:rPr>
                    <m:sty m:val="p"/>
                  </m:rPr>
                  <w:rPr>
                    <w:rFonts w:ascii="Cambria Math" w:hAnsi="Cambria Math"/>
                  </w:rPr>
                  <m:t xml:space="preserve"> for any </m:t>
                </m:r>
                <m:r>
                  <w:rPr>
                    <w:rFonts w:ascii="Cambria Math" w:hAnsi="Cambria Math"/>
                  </w:rPr>
                  <m:t>i∈1,…,n)</m:t>
                </m:r>
              </m:e>
            </m:mr>
          </m:m>
        </m:oMath>
      </m:oMathPara>
    </w:p>
    <w:p w14:paraId="73CD4601" w14:textId="77777777" w:rsidR="00B94259" w:rsidRDefault="00B94259" w:rsidP="00983CA1">
      <w:pPr>
        <w:pStyle w:val="af"/>
      </w:pPr>
      <w:r>
        <w:t>对于</w:t>
      </w:r>
      <w:r>
        <w:t xml:space="preserve"> </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1×1</m:t>
            </m:r>
          </m:sup>
        </m:sSup>
      </m:oMath>
      <w:r>
        <w:t>，初始情况为</w:t>
      </w:r>
      <m:oMath>
        <m:d>
          <m:dPr>
            <m:begChr m:val="|"/>
            <m:endChr m:val="|"/>
            <m:ctrlPr>
              <w:rPr>
                <w:rFonts w:ascii="Cambria Math" w:hAnsi="Cambria Math"/>
              </w:rPr>
            </m:ctrlPr>
          </m:dPr>
          <m:e>
            <m:r>
              <w:rPr>
                <w:rFonts w:ascii="Cambria Math" w:hAnsi="Cambria Math"/>
              </w:rPr>
              <m:t>A</m:t>
            </m:r>
          </m:e>
        </m:d>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11</m:t>
            </m:r>
          </m:sub>
        </m:sSub>
      </m:oMath>
      <w:r>
        <w:t>。如果我们把这个公式完全展开为</w:t>
      </w:r>
      <w:r>
        <w:t xml:space="preserve"> </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n×n</m:t>
            </m:r>
          </m:sup>
        </m:sSup>
      </m:oMath>
      <w:r>
        <w:t>，就等于</w:t>
      </w:r>
      <m:oMath>
        <m:r>
          <w:rPr>
            <w:rFonts w:ascii="Cambria Math" w:hAnsi="Cambria Math"/>
          </w:rPr>
          <m:t>n!</m:t>
        </m:r>
      </m:oMath>
      <w:r>
        <w:t>（</w:t>
      </w:r>
      <m:oMath>
        <m:r>
          <w:rPr>
            <w:rFonts w:ascii="Cambria Math" w:hAnsi="Cambria Math"/>
          </w:rPr>
          <m:t>n</m:t>
        </m:r>
      </m:oMath>
      <w:r>
        <w:t>阶乘）不同的项。因此，对于大于</w:t>
      </w:r>
      <m:oMath>
        <m:r>
          <w:rPr>
            <w:rFonts w:ascii="Cambria Math" w:hAnsi="Cambria Math"/>
          </w:rPr>
          <m:t>3×3</m:t>
        </m:r>
      </m:oMath>
      <w:r>
        <w:t>的矩阵，我们几乎没有明确地写出完整的行列式方程。然而，</w:t>
      </w:r>
      <m:oMath>
        <m:r>
          <w:rPr>
            <w:rFonts w:ascii="Cambria Math" w:hAnsi="Cambria Math"/>
          </w:rPr>
          <m:t>3×3</m:t>
        </m:r>
      </m:oMath>
      <w:r>
        <w:t>大小的矩阵的行列式方程是相当常见的，建议好好地了解它们：</w:t>
      </w:r>
    </w:p>
    <w:p w14:paraId="250390BF" w14:textId="77777777" w:rsidR="00B94259" w:rsidRDefault="00000000" w:rsidP="00983CA1">
      <w:pPr>
        <w:pStyle w:val="af"/>
      </w:pPr>
      <m:oMathPara>
        <m:oMathParaPr>
          <m:jc m:val="center"/>
        </m:oMathParaPr>
        <m:oMath>
          <m:d>
            <m:dPr>
              <m:begChr m:val="|"/>
              <m:endChr m:val="|"/>
              <m:ctrlPr>
                <w:rPr>
                  <w:rFonts w:ascii="Cambria Math" w:hAnsi="Cambria Math"/>
                </w:rPr>
              </m:ctrlPr>
            </m:dPr>
            <m:e>
              <m:d>
                <m:dPr>
                  <m:begChr m:val="["/>
                  <m:endChr m:val="]"/>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11</m:t>
                      </m:r>
                    </m:sub>
                  </m:sSub>
                </m:e>
              </m:d>
            </m:e>
          </m:d>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11</m:t>
              </m:r>
            </m:sub>
          </m:sSub>
        </m:oMath>
      </m:oMathPara>
    </w:p>
    <w:p w14:paraId="14D4B6F2" w14:textId="77777777" w:rsidR="00B94259" w:rsidRDefault="00000000" w:rsidP="00983CA1">
      <w:pPr>
        <w:pStyle w:val="af"/>
      </w:pPr>
      <m:oMathPara>
        <m:oMathParaPr>
          <m:jc m:val="center"/>
        </m:oMathParaPr>
        <m:oMath>
          <m:d>
            <m:dPr>
              <m:begChr m:val="|"/>
              <m:endChr m:val="|"/>
              <m:ctrlPr>
                <w:rPr>
                  <w:rFonts w:ascii="Cambria Math" w:hAnsi="Cambria Math"/>
                </w:rPr>
              </m:ctrlPr>
            </m:dPr>
            <m:e>
              <m:d>
                <m:dPr>
                  <m:begChr m:val="["/>
                  <m:endChr m:val="]"/>
                  <m:ctrlPr>
                    <w:rPr>
                      <w:rFonts w:ascii="Cambria Math" w:hAnsi="Cambria Math"/>
                    </w:rPr>
                  </m:ctrlPr>
                </m:dPr>
                <m:e>
                  <m:m>
                    <m:mPr>
                      <m:plcHide m:val="1"/>
                      <m:mcs>
                        <m:mc>
                          <m:mcPr>
                            <m:count m:val="2"/>
                            <m:mcJc m:val="left"/>
                          </m:mcPr>
                        </m:mc>
                      </m:mcs>
                      <m:ctrlPr>
                        <w:rPr>
                          <w:rFonts w:ascii="Cambria Math" w:hAnsi="Cambria Math"/>
                        </w:rPr>
                      </m:ctrlPr>
                    </m:mPr>
                    <m:mr>
                      <m:e>
                        <m:sSub>
                          <m:sSubPr>
                            <m:ctrlPr>
                              <w:rPr>
                                <w:rFonts w:ascii="Cambria Math" w:hAnsi="Cambria Math"/>
                              </w:rPr>
                            </m:ctrlPr>
                          </m:sSubPr>
                          <m:e>
                            <m:r>
                              <w:rPr>
                                <w:rFonts w:ascii="Cambria Math" w:hAnsi="Cambria Math"/>
                              </w:rPr>
                              <m:t>a</m:t>
                            </m:r>
                          </m:e>
                          <m:sub>
                            <m:r>
                              <w:rPr>
                                <w:rFonts w:ascii="Cambria Math" w:hAnsi="Cambria Math"/>
                              </w:rPr>
                              <m:t>11</m:t>
                            </m:r>
                          </m:sub>
                        </m:sSub>
                      </m:e>
                      <m:e>
                        <m:sSub>
                          <m:sSubPr>
                            <m:ctrlPr>
                              <w:rPr>
                                <w:rFonts w:ascii="Cambria Math" w:hAnsi="Cambria Math"/>
                              </w:rPr>
                            </m:ctrlPr>
                          </m:sSubPr>
                          <m:e>
                            <m:r>
                              <w:rPr>
                                <w:rFonts w:ascii="Cambria Math" w:hAnsi="Cambria Math"/>
                              </w:rPr>
                              <m:t>a</m:t>
                            </m:r>
                          </m:e>
                          <m:sub>
                            <m:r>
                              <w:rPr>
                                <w:rFonts w:ascii="Cambria Math" w:hAnsi="Cambria Math"/>
                              </w:rPr>
                              <m:t>12</m:t>
                            </m:r>
                          </m:sub>
                        </m:sSub>
                      </m:e>
                    </m:mr>
                    <m:mr>
                      <m:e>
                        <m:sSub>
                          <m:sSubPr>
                            <m:ctrlPr>
                              <w:rPr>
                                <w:rFonts w:ascii="Cambria Math" w:hAnsi="Cambria Math"/>
                              </w:rPr>
                            </m:ctrlPr>
                          </m:sSubPr>
                          <m:e>
                            <m:r>
                              <w:rPr>
                                <w:rFonts w:ascii="Cambria Math" w:hAnsi="Cambria Math"/>
                              </w:rPr>
                              <m:t>a</m:t>
                            </m:r>
                          </m:e>
                          <m:sub>
                            <m:r>
                              <w:rPr>
                                <w:rFonts w:ascii="Cambria Math" w:hAnsi="Cambria Math"/>
                              </w:rPr>
                              <m:t>21</m:t>
                            </m:r>
                          </m:sub>
                        </m:sSub>
                      </m:e>
                      <m:e>
                        <m:sSub>
                          <m:sSubPr>
                            <m:ctrlPr>
                              <w:rPr>
                                <w:rFonts w:ascii="Cambria Math" w:hAnsi="Cambria Math"/>
                              </w:rPr>
                            </m:ctrlPr>
                          </m:sSubPr>
                          <m:e>
                            <m:r>
                              <w:rPr>
                                <w:rFonts w:ascii="Cambria Math" w:hAnsi="Cambria Math"/>
                              </w:rPr>
                              <m:t>a</m:t>
                            </m:r>
                          </m:e>
                          <m:sub>
                            <m:r>
                              <w:rPr>
                                <w:rFonts w:ascii="Cambria Math" w:hAnsi="Cambria Math"/>
                              </w:rPr>
                              <m:t>22</m:t>
                            </m:r>
                          </m:sub>
                        </m:sSub>
                      </m:e>
                    </m:mr>
                  </m:m>
                </m:e>
              </m:d>
            </m:e>
          </m:d>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11</m:t>
              </m:r>
            </m:sub>
          </m:sSub>
          <m:sSub>
            <m:sSubPr>
              <m:ctrlPr>
                <w:rPr>
                  <w:rFonts w:ascii="Cambria Math" w:hAnsi="Cambria Math"/>
                </w:rPr>
              </m:ctrlPr>
            </m:sSubPr>
            <m:e>
              <m:r>
                <w:rPr>
                  <w:rFonts w:ascii="Cambria Math" w:hAnsi="Cambria Math"/>
                </w:rPr>
                <m:t>a</m:t>
              </m:r>
            </m:e>
            <m:sub>
              <m:r>
                <w:rPr>
                  <w:rFonts w:ascii="Cambria Math" w:hAnsi="Cambria Math"/>
                </w:rPr>
                <m:t>22</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12</m:t>
              </m:r>
            </m:sub>
          </m:sSub>
          <m:sSub>
            <m:sSubPr>
              <m:ctrlPr>
                <w:rPr>
                  <w:rFonts w:ascii="Cambria Math" w:hAnsi="Cambria Math"/>
                </w:rPr>
              </m:ctrlPr>
            </m:sSubPr>
            <m:e>
              <m:r>
                <w:rPr>
                  <w:rFonts w:ascii="Cambria Math" w:hAnsi="Cambria Math"/>
                </w:rPr>
                <m:t>a</m:t>
              </m:r>
            </m:e>
            <m:sub>
              <m:r>
                <w:rPr>
                  <w:rFonts w:ascii="Cambria Math" w:hAnsi="Cambria Math"/>
                </w:rPr>
                <m:t>21</m:t>
              </m:r>
            </m:sub>
          </m:sSub>
        </m:oMath>
      </m:oMathPara>
    </w:p>
    <w:p w14:paraId="3F7B274C" w14:textId="77777777" w:rsidR="00B94259" w:rsidRDefault="00000000" w:rsidP="00983CA1">
      <w:pPr>
        <w:pStyle w:val="af"/>
      </w:pPr>
      <m:oMathPara>
        <m:oMathParaPr>
          <m:jc m:val="center"/>
        </m:oMathParaPr>
        <m:oMath>
          <m:d>
            <m:dPr>
              <m:begChr m:val="|"/>
              <m:endChr m:val="|"/>
              <m:ctrlPr>
                <w:rPr>
                  <w:rFonts w:ascii="Cambria Math" w:hAnsi="Cambria Math"/>
                </w:rPr>
              </m:ctrlPr>
            </m:dPr>
            <m:e>
              <m:d>
                <m:dPr>
                  <m:begChr m:val="["/>
                  <m:endChr m:val="]"/>
                  <m:ctrlPr>
                    <w:rPr>
                      <w:rFonts w:ascii="Cambria Math" w:hAnsi="Cambria Math"/>
                    </w:rPr>
                  </m:ctrlPr>
                </m:dPr>
                <m:e>
                  <m:m>
                    <m:mPr>
                      <m:plcHide m:val="1"/>
                      <m:mcs>
                        <m:mc>
                          <m:mcPr>
                            <m:count m:val="1"/>
                            <m:mcJc m:val="left"/>
                          </m:mcPr>
                        </m:mc>
                        <m:mc>
                          <m:mcPr>
                            <m:count m:val="2"/>
                            <m:mcJc m:val="center"/>
                          </m:mcPr>
                        </m:mc>
                      </m:mcs>
                      <m:ctrlPr>
                        <w:rPr>
                          <w:rFonts w:ascii="Cambria Math" w:hAnsi="Cambria Math"/>
                        </w:rPr>
                      </m:ctrlPr>
                    </m:mPr>
                    <m:mr>
                      <m:e>
                        <m:sSub>
                          <m:sSubPr>
                            <m:ctrlPr>
                              <w:rPr>
                                <w:rFonts w:ascii="Cambria Math" w:hAnsi="Cambria Math"/>
                              </w:rPr>
                            </m:ctrlPr>
                          </m:sSubPr>
                          <m:e>
                            <m:r>
                              <w:rPr>
                                <w:rFonts w:ascii="Cambria Math" w:hAnsi="Cambria Math"/>
                              </w:rPr>
                              <m:t>a</m:t>
                            </m:r>
                          </m:e>
                          <m:sub>
                            <m:r>
                              <w:rPr>
                                <w:rFonts w:ascii="Cambria Math" w:hAnsi="Cambria Math"/>
                              </w:rPr>
                              <m:t>11</m:t>
                            </m:r>
                          </m:sub>
                        </m:sSub>
                      </m:e>
                      <m:e>
                        <m:sSub>
                          <m:sSubPr>
                            <m:ctrlPr>
                              <w:rPr>
                                <w:rFonts w:ascii="Cambria Math" w:hAnsi="Cambria Math"/>
                              </w:rPr>
                            </m:ctrlPr>
                          </m:sSubPr>
                          <m:e>
                            <m:r>
                              <w:rPr>
                                <w:rFonts w:ascii="Cambria Math" w:hAnsi="Cambria Math"/>
                              </w:rPr>
                              <m:t>a</m:t>
                            </m:r>
                          </m:e>
                          <m:sub>
                            <m:r>
                              <w:rPr>
                                <w:rFonts w:ascii="Cambria Math" w:hAnsi="Cambria Math"/>
                              </w:rPr>
                              <m:t>12</m:t>
                            </m:r>
                          </m:sub>
                        </m:sSub>
                      </m:e>
                      <m:e>
                        <m:sSub>
                          <m:sSubPr>
                            <m:ctrlPr>
                              <w:rPr>
                                <w:rFonts w:ascii="Cambria Math" w:hAnsi="Cambria Math"/>
                              </w:rPr>
                            </m:ctrlPr>
                          </m:sSubPr>
                          <m:e>
                            <m:r>
                              <w:rPr>
                                <w:rFonts w:ascii="Cambria Math" w:hAnsi="Cambria Math"/>
                              </w:rPr>
                              <m:t>a</m:t>
                            </m:r>
                          </m:e>
                          <m:sub>
                            <m:r>
                              <w:rPr>
                                <w:rFonts w:ascii="Cambria Math" w:hAnsi="Cambria Math"/>
                              </w:rPr>
                              <m:t>13</m:t>
                            </m:r>
                          </m:sub>
                        </m:sSub>
                      </m:e>
                    </m:mr>
                    <m:mr>
                      <m:e>
                        <m:sSub>
                          <m:sSubPr>
                            <m:ctrlPr>
                              <w:rPr>
                                <w:rFonts w:ascii="Cambria Math" w:hAnsi="Cambria Math"/>
                              </w:rPr>
                            </m:ctrlPr>
                          </m:sSubPr>
                          <m:e>
                            <m:r>
                              <w:rPr>
                                <w:rFonts w:ascii="Cambria Math" w:hAnsi="Cambria Math"/>
                              </w:rPr>
                              <m:t>a</m:t>
                            </m:r>
                          </m:e>
                          <m:sub>
                            <m:r>
                              <w:rPr>
                                <w:rFonts w:ascii="Cambria Math" w:hAnsi="Cambria Math"/>
                              </w:rPr>
                              <m:t>21</m:t>
                            </m:r>
                          </m:sub>
                        </m:sSub>
                      </m:e>
                      <m:e>
                        <m:sSub>
                          <m:sSubPr>
                            <m:ctrlPr>
                              <w:rPr>
                                <w:rFonts w:ascii="Cambria Math" w:hAnsi="Cambria Math"/>
                              </w:rPr>
                            </m:ctrlPr>
                          </m:sSubPr>
                          <m:e>
                            <m:r>
                              <w:rPr>
                                <w:rFonts w:ascii="Cambria Math" w:hAnsi="Cambria Math"/>
                              </w:rPr>
                              <m:t>a</m:t>
                            </m:r>
                          </m:e>
                          <m:sub>
                            <m:r>
                              <w:rPr>
                                <w:rFonts w:ascii="Cambria Math" w:hAnsi="Cambria Math"/>
                              </w:rPr>
                              <m:t>22</m:t>
                            </m:r>
                          </m:sub>
                        </m:sSub>
                      </m:e>
                      <m:e>
                        <m:sSub>
                          <m:sSubPr>
                            <m:ctrlPr>
                              <w:rPr>
                                <w:rFonts w:ascii="Cambria Math" w:hAnsi="Cambria Math"/>
                              </w:rPr>
                            </m:ctrlPr>
                          </m:sSubPr>
                          <m:e>
                            <m:r>
                              <w:rPr>
                                <w:rFonts w:ascii="Cambria Math" w:hAnsi="Cambria Math"/>
                              </w:rPr>
                              <m:t>a</m:t>
                            </m:r>
                          </m:e>
                          <m:sub>
                            <m:r>
                              <w:rPr>
                                <w:rFonts w:ascii="Cambria Math" w:hAnsi="Cambria Math"/>
                              </w:rPr>
                              <m:t>23</m:t>
                            </m:r>
                          </m:sub>
                        </m:sSub>
                      </m:e>
                    </m:mr>
                    <m:mr>
                      <m:e>
                        <m:sSub>
                          <m:sSubPr>
                            <m:ctrlPr>
                              <w:rPr>
                                <w:rFonts w:ascii="Cambria Math" w:hAnsi="Cambria Math"/>
                              </w:rPr>
                            </m:ctrlPr>
                          </m:sSubPr>
                          <m:e>
                            <m:r>
                              <w:rPr>
                                <w:rFonts w:ascii="Cambria Math" w:hAnsi="Cambria Math"/>
                              </w:rPr>
                              <m:t>a</m:t>
                            </m:r>
                          </m:e>
                          <m:sub>
                            <m:r>
                              <w:rPr>
                                <w:rFonts w:ascii="Cambria Math" w:hAnsi="Cambria Math"/>
                              </w:rPr>
                              <m:t>31</m:t>
                            </m:r>
                          </m:sub>
                        </m:sSub>
                      </m:e>
                      <m:e>
                        <m:sSub>
                          <m:sSubPr>
                            <m:ctrlPr>
                              <w:rPr>
                                <w:rFonts w:ascii="Cambria Math" w:hAnsi="Cambria Math"/>
                              </w:rPr>
                            </m:ctrlPr>
                          </m:sSubPr>
                          <m:e>
                            <m:r>
                              <w:rPr>
                                <w:rFonts w:ascii="Cambria Math" w:hAnsi="Cambria Math"/>
                              </w:rPr>
                              <m:t>a</m:t>
                            </m:r>
                          </m:e>
                          <m:sub>
                            <m:r>
                              <w:rPr>
                                <w:rFonts w:ascii="Cambria Math" w:hAnsi="Cambria Math"/>
                              </w:rPr>
                              <m:t>32</m:t>
                            </m:r>
                          </m:sub>
                        </m:sSub>
                      </m:e>
                      <m:e>
                        <m:sSub>
                          <m:sSubPr>
                            <m:ctrlPr>
                              <w:rPr>
                                <w:rFonts w:ascii="Cambria Math" w:hAnsi="Cambria Math"/>
                              </w:rPr>
                            </m:ctrlPr>
                          </m:sSubPr>
                          <m:e>
                            <m:r>
                              <w:rPr>
                                <w:rFonts w:ascii="Cambria Math" w:hAnsi="Cambria Math"/>
                              </w:rPr>
                              <m:t>a</m:t>
                            </m:r>
                          </m:e>
                          <m:sub>
                            <m:r>
                              <w:rPr>
                                <w:rFonts w:ascii="Cambria Math" w:hAnsi="Cambria Math"/>
                              </w:rPr>
                              <m:t>33</m:t>
                            </m:r>
                          </m:sub>
                        </m:sSub>
                      </m:e>
                    </m:mr>
                  </m:m>
                </m:e>
              </m:d>
            </m:e>
          </m:d>
          <m:r>
            <w:rPr>
              <w:rFonts w:ascii="Cambria Math" w:hAnsi="Cambria Math"/>
            </w:rPr>
            <m:t>= </m:t>
          </m:r>
          <m:m>
            <m:mPr>
              <m:plcHide m:val="1"/>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a</m:t>
                    </m:r>
                  </m:e>
                  <m:sub>
                    <m:r>
                      <w:rPr>
                        <w:rFonts w:ascii="Cambria Math" w:hAnsi="Cambria Math"/>
                      </w:rPr>
                      <m:t>11</m:t>
                    </m:r>
                  </m:sub>
                </m:sSub>
                <m:sSub>
                  <m:sSubPr>
                    <m:ctrlPr>
                      <w:rPr>
                        <w:rFonts w:ascii="Cambria Math" w:hAnsi="Cambria Math"/>
                      </w:rPr>
                    </m:ctrlPr>
                  </m:sSubPr>
                  <m:e>
                    <m:r>
                      <w:rPr>
                        <w:rFonts w:ascii="Cambria Math" w:hAnsi="Cambria Math"/>
                      </w:rPr>
                      <m:t>a</m:t>
                    </m:r>
                  </m:e>
                  <m:sub>
                    <m:r>
                      <w:rPr>
                        <w:rFonts w:ascii="Cambria Math" w:hAnsi="Cambria Math"/>
                      </w:rPr>
                      <m:t>22</m:t>
                    </m:r>
                  </m:sub>
                </m:sSub>
                <m:sSub>
                  <m:sSubPr>
                    <m:ctrlPr>
                      <w:rPr>
                        <w:rFonts w:ascii="Cambria Math" w:hAnsi="Cambria Math"/>
                      </w:rPr>
                    </m:ctrlPr>
                  </m:sSubPr>
                  <m:e>
                    <m:r>
                      <w:rPr>
                        <w:rFonts w:ascii="Cambria Math" w:hAnsi="Cambria Math"/>
                      </w:rPr>
                      <m:t>a</m:t>
                    </m:r>
                  </m:e>
                  <m:sub>
                    <m:r>
                      <w:rPr>
                        <w:rFonts w:ascii="Cambria Math" w:hAnsi="Cambria Math"/>
                      </w:rPr>
                      <m:t>33</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12</m:t>
                    </m:r>
                  </m:sub>
                </m:sSub>
                <m:sSub>
                  <m:sSubPr>
                    <m:ctrlPr>
                      <w:rPr>
                        <w:rFonts w:ascii="Cambria Math" w:hAnsi="Cambria Math"/>
                      </w:rPr>
                    </m:ctrlPr>
                  </m:sSubPr>
                  <m:e>
                    <m:r>
                      <w:rPr>
                        <w:rFonts w:ascii="Cambria Math" w:hAnsi="Cambria Math"/>
                      </w:rPr>
                      <m:t>a</m:t>
                    </m:r>
                  </m:e>
                  <m:sub>
                    <m:r>
                      <w:rPr>
                        <w:rFonts w:ascii="Cambria Math" w:hAnsi="Cambria Math"/>
                      </w:rPr>
                      <m:t>23</m:t>
                    </m:r>
                  </m:sub>
                </m:sSub>
                <m:sSub>
                  <m:sSubPr>
                    <m:ctrlPr>
                      <w:rPr>
                        <w:rFonts w:ascii="Cambria Math" w:hAnsi="Cambria Math"/>
                      </w:rPr>
                    </m:ctrlPr>
                  </m:sSubPr>
                  <m:e>
                    <m:r>
                      <w:rPr>
                        <w:rFonts w:ascii="Cambria Math" w:hAnsi="Cambria Math"/>
                      </w:rPr>
                      <m:t>a</m:t>
                    </m:r>
                  </m:e>
                  <m:sub>
                    <m:r>
                      <w:rPr>
                        <w:rFonts w:ascii="Cambria Math" w:hAnsi="Cambria Math"/>
                      </w:rPr>
                      <m:t>31</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13</m:t>
                    </m:r>
                  </m:sub>
                </m:sSub>
                <m:sSub>
                  <m:sSubPr>
                    <m:ctrlPr>
                      <w:rPr>
                        <w:rFonts w:ascii="Cambria Math" w:hAnsi="Cambria Math"/>
                      </w:rPr>
                    </m:ctrlPr>
                  </m:sSubPr>
                  <m:e>
                    <m:r>
                      <w:rPr>
                        <w:rFonts w:ascii="Cambria Math" w:hAnsi="Cambria Math"/>
                      </w:rPr>
                      <m:t>a</m:t>
                    </m:r>
                  </m:e>
                  <m:sub>
                    <m:r>
                      <w:rPr>
                        <w:rFonts w:ascii="Cambria Math" w:hAnsi="Cambria Math"/>
                      </w:rPr>
                      <m:t>21</m:t>
                    </m:r>
                  </m:sub>
                </m:sSub>
                <m:sSub>
                  <m:sSubPr>
                    <m:ctrlPr>
                      <w:rPr>
                        <w:rFonts w:ascii="Cambria Math" w:hAnsi="Cambria Math"/>
                      </w:rPr>
                    </m:ctrlPr>
                  </m:sSubPr>
                  <m:e>
                    <m:r>
                      <w:rPr>
                        <w:rFonts w:ascii="Cambria Math" w:hAnsi="Cambria Math"/>
                      </w:rPr>
                      <m:t>a</m:t>
                    </m:r>
                  </m:e>
                  <m:sub>
                    <m:r>
                      <w:rPr>
                        <w:rFonts w:ascii="Cambria Math" w:hAnsi="Cambria Math"/>
                      </w:rPr>
                      <m:t>32</m:t>
                    </m:r>
                  </m:sub>
                </m:sSub>
              </m:e>
            </m:mr>
            <m:mr>
              <m:e>
                <m:r>
                  <w:rPr>
                    <w:rFonts w:ascii="Cambria Math" w:hAnsi="Cambria Math"/>
                  </w:rPr>
                  <m:t>  -</m:t>
                </m:r>
                <m:sSub>
                  <m:sSubPr>
                    <m:ctrlPr>
                      <w:rPr>
                        <w:rFonts w:ascii="Cambria Math" w:hAnsi="Cambria Math"/>
                      </w:rPr>
                    </m:ctrlPr>
                  </m:sSubPr>
                  <m:e>
                    <m:r>
                      <w:rPr>
                        <w:rFonts w:ascii="Cambria Math" w:hAnsi="Cambria Math"/>
                      </w:rPr>
                      <m:t>a</m:t>
                    </m:r>
                  </m:e>
                  <m:sub>
                    <m:r>
                      <w:rPr>
                        <w:rFonts w:ascii="Cambria Math" w:hAnsi="Cambria Math"/>
                      </w:rPr>
                      <m:t>11</m:t>
                    </m:r>
                  </m:sub>
                </m:sSub>
                <m:sSub>
                  <m:sSubPr>
                    <m:ctrlPr>
                      <w:rPr>
                        <w:rFonts w:ascii="Cambria Math" w:hAnsi="Cambria Math"/>
                      </w:rPr>
                    </m:ctrlPr>
                  </m:sSubPr>
                  <m:e>
                    <m:r>
                      <w:rPr>
                        <w:rFonts w:ascii="Cambria Math" w:hAnsi="Cambria Math"/>
                      </w:rPr>
                      <m:t>a</m:t>
                    </m:r>
                  </m:e>
                  <m:sub>
                    <m:r>
                      <w:rPr>
                        <w:rFonts w:ascii="Cambria Math" w:hAnsi="Cambria Math"/>
                      </w:rPr>
                      <m:t>23</m:t>
                    </m:r>
                  </m:sub>
                </m:sSub>
                <m:sSub>
                  <m:sSubPr>
                    <m:ctrlPr>
                      <w:rPr>
                        <w:rFonts w:ascii="Cambria Math" w:hAnsi="Cambria Math"/>
                      </w:rPr>
                    </m:ctrlPr>
                  </m:sSubPr>
                  <m:e>
                    <m:r>
                      <w:rPr>
                        <w:rFonts w:ascii="Cambria Math" w:hAnsi="Cambria Math"/>
                      </w:rPr>
                      <m:t>a</m:t>
                    </m:r>
                  </m:e>
                  <m:sub>
                    <m:r>
                      <w:rPr>
                        <w:rFonts w:ascii="Cambria Math" w:hAnsi="Cambria Math"/>
                      </w:rPr>
                      <m:t>32</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12</m:t>
                    </m:r>
                  </m:sub>
                </m:sSub>
                <m:sSub>
                  <m:sSubPr>
                    <m:ctrlPr>
                      <w:rPr>
                        <w:rFonts w:ascii="Cambria Math" w:hAnsi="Cambria Math"/>
                      </w:rPr>
                    </m:ctrlPr>
                  </m:sSubPr>
                  <m:e>
                    <m:r>
                      <w:rPr>
                        <w:rFonts w:ascii="Cambria Math" w:hAnsi="Cambria Math"/>
                      </w:rPr>
                      <m:t>a</m:t>
                    </m:r>
                  </m:e>
                  <m:sub>
                    <m:r>
                      <w:rPr>
                        <w:rFonts w:ascii="Cambria Math" w:hAnsi="Cambria Math"/>
                      </w:rPr>
                      <m:t>21</m:t>
                    </m:r>
                  </m:sub>
                </m:sSub>
                <m:sSub>
                  <m:sSubPr>
                    <m:ctrlPr>
                      <w:rPr>
                        <w:rFonts w:ascii="Cambria Math" w:hAnsi="Cambria Math"/>
                      </w:rPr>
                    </m:ctrlPr>
                  </m:sSubPr>
                  <m:e>
                    <m:r>
                      <w:rPr>
                        <w:rFonts w:ascii="Cambria Math" w:hAnsi="Cambria Math"/>
                      </w:rPr>
                      <m:t>a</m:t>
                    </m:r>
                  </m:e>
                  <m:sub>
                    <m:r>
                      <w:rPr>
                        <w:rFonts w:ascii="Cambria Math" w:hAnsi="Cambria Math"/>
                      </w:rPr>
                      <m:t>33</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13</m:t>
                    </m:r>
                  </m:sub>
                </m:sSub>
                <m:sSub>
                  <m:sSubPr>
                    <m:ctrlPr>
                      <w:rPr>
                        <w:rFonts w:ascii="Cambria Math" w:hAnsi="Cambria Math"/>
                      </w:rPr>
                    </m:ctrlPr>
                  </m:sSubPr>
                  <m:e>
                    <m:r>
                      <w:rPr>
                        <w:rFonts w:ascii="Cambria Math" w:hAnsi="Cambria Math"/>
                      </w:rPr>
                      <m:t>a</m:t>
                    </m:r>
                  </m:e>
                  <m:sub>
                    <m:r>
                      <w:rPr>
                        <w:rFonts w:ascii="Cambria Math" w:hAnsi="Cambria Math"/>
                      </w:rPr>
                      <m:t>22</m:t>
                    </m:r>
                  </m:sub>
                </m:sSub>
                <m:sSub>
                  <m:sSubPr>
                    <m:ctrlPr>
                      <w:rPr>
                        <w:rFonts w:ascii="Cambria Math" w:hAnsi="Cambria Math"/>
                      </w:rPr>
                    </m:ctrlPr>
                  </m:sSubPr>
                  <m:e>
                    <m:r>
                      <w:rPr>
                        <w:rFonts w:ascii="Cambria Math" w:hAnsi="Cambria Math"/>
                      </w:rPr>
                      <m:t>a</m:t>
                    </m:r>
                  </m:e>
                  <m:sub>
                    <m:r>
                      <w:rPr>
                        <w:rFonts w:ascii="Cambria Math" w:hAnsi="Cambria Math"/>
                      </w:rPr>
                      <m:t>31</m:t>
                    </m:r>
                  </m:sub>
                </m:sSub>
              </m:e>
            </m:mr>
            <m:mr>
              <m:e/>
            </m:mr>
          </m:m>
        </m:oMath>
      </m:oMathPara>
    </w:p>
    <w:p w14:paraId="729F7017" w14:textId="77777777" w:rsidR="00B94259" w:rsidRDefault="00B94259" w:rsidP="00983CA1">
      <w:pPr>
        <w:pStyle w:val="af"/>
      </w:pPr>
      <w:r>
        <w:t>矩阵</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n×n</m:t>
            </m:r>
          </m:sup>
        </m:sSup>
      </m:oMath>
      <w:r>
        <w:t>的经典伴随矩阵（通常称为伴随矩阵）表示为</w:t>
      </w:r>
      <m:oMath>
        <m:r>
          <m:rPr>
            <m:sty m:val="p"/>
          </m:rPr>
          <w:rPr>
            <w:rFonts w:ascii="Cambria Math" w:hAnsi="Cambria Math"/>
          </w:rPr>
          <m:t>adj</m:t>
        </m:r>
        <m:r>
          <w:rPr>
            <w:rFonts w:ascii="Cambria Math" w:hAnsi="Cambria Math"/>
          </w:rPr>
          <m:t>(A)</m:t>
        </m:r>
      </m:oMath>
      <w:r>
        <w:t>，并定义为：</w:t>
      </w:r>
    </w:p>
    <w:p w14:paraId="699C0841" w14:textId="77777777" w:rsidR="00B94259" w:rsidRDefault="00B94259" w:rsidP="00983CA1">
      <w:pPr>
        <w:pStyle w:val="af"/>
      </w:pPr>
      <m:oMathPara>
        <m:oMathParaPr>
          <m:jc m:val="center"/>
        </m:oMathParaPr>
        <m:oMath>
          <m:r>
            <m:rPr>
              <m:sty m:val="p"/>
            </m:rPr>
            <w:rPr>
              <w:rFonts w:ascii="Cambria Math" w:hAnsi="Cambria Math"/>
            </w:rPr>
            <m:t>adj</m:t>
          </m:r>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n×n</m:t>
              </m:r>
            </m:sup>
          </m:sSup>
          <m:r>
            <w:rPr>
              <w:rFonts w:ascii="Cambria Math" w:hAnsi="Cambria Math"/>
            </w:rPr>
            <m:t>, (</m:t>
          </m:r>
          <m:r>
            <m:rPr>
              <m:sty m:val="p"/>
            </m:rPr>
            <w:rPr>
              <w:rFonts w:ascii="Cambria Math" w:hAnsi="Cambria Math"/>
            </w:rPr>
            <m:t>adj</m:t>
          </m:r>
          <m:r>
            <w:rPr>
              <w:rFonts w:ascii="Cambria Math" w:hAnsi="Cambria Math"/>
            </w:rPr>
            <m:t>(A)</m:t>
          </m:r>
          <m:sSub>
            <m:sSubPr>
              <m:ctrlPr>
                <w:rPr>
                  <w:rFonts w:ascii="Cambria Math" w:hAnsi="Cambria Math"/>
                </w:rPr>
              </m:ctrlPr>
            </m:sSubPr>
            <m:e>
              <m:r>
                <w:rPr>
                  <w:rFonts w:ascii="Cambria Math" w:hAnsi="Cambria Math"/>
                </w:rPr>
                <m:t>)</m:t>
              </m:r>
            </m:e>
            <m:sub>
              <m:r>
                <w:rPr>
                  <w:rFonts w:ascii="Cambria Math" w:hAnsi="Cambria Math"/>
                </w:rPr>
                <m:t>ij</m:t>
              </m:r>
            </m:sub>
          </m:sSub>
          <m:r>
            <w:rPr>
              <w:rFonts w:ascii="Cambria Math" w:hAnsi="Cambria Math"/>
            </w:rPr>
            <m:t>=(-1</m:t>
          </m:r>
          <m:sSup>
            <m:sSupPr>
              <m:ctrlPr>
                <w:rPr>
                  <w:rFonts w:ascii="Cambria Math" w:hAnsi="Cambria Math"/>
                </w:rPr>
              </m:ctrlPr>
            </m:sSupPr>
            <m:e>
              <m:r>
                <w:rPr>
                  <w:rFonts w:ascii="Cambria Math" w:hAnsi="Cambria Math"/>
                </w:rPr>
                <m:t>)</m:t>
              </m:r>
            </m:e>
            <m:sup>
              <m:r>
                <w:rPr>
                  <w:rFonts w:ascii="Cambria Math" w:hAnsi="Cambria Math"/>
                </w:rPr>
                <m:t>i+j</m:t>
              </m:r>
            </m:sup>
          </m:sSup>
          <m:d>
            <m:dPr>
              <m:begChr m:val="|"/>
              <m:endChr m:val="|"/>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∖j,∖i</m:t>
                  </m:r>
                </m:sub>
              </m:sSub>
            </m:e>
          </m:d>
        </m:oMath>
      </m:oMathPara>
    </w:p>
    <w:p w14:paraId="21F5A704" w14:textId="77777777" w:rsidR="00B94259" w:rsidRDefault="00B94259" w:rsidP="00983CA1">
      <w:pPr>
        <w:pStyle w:val="af"/>
      </w:pPr>
      <w:r>
        <w:t>（注意索引</w:t>
      </w:r>
      <m:oMath>
        <m:sSub>
          <m:sSubPr>
            <m:ctrlPr>
              <w:rPr>
                <w:rFonts w:ascii="Cambria Math" w:hAnsi="Cambria Math"/>
              </w:rPr>
            </m:ctrlPr>
          </m:sSubPr>
          <m:e>
            <m:r>
              <w:rPr>
                <w:rFonts w:ascii="Cambria Math" w:hAnsi="Cambria Math"/>
              </w:rPr>
              <m:t>A</m:t>
            </m:r>
          </m:e>
          <m:sub>
            <m:r>
              <w:rPr>
                <w:rFonts w:ascii="Cambria Math" w:hAnsi="Cambria Math"/>
              </w:rPr>
              <m:t>∖j,∖i</m:t>
            </m:r>
          </m:sub>
        </m:sSub>
      </m:oMath>
      <w:r>
        <w:t>中的变化）。可以看出，对于任何非奇异</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n×n</m:t>
            </m:r>
          </m:sup>
        </m:sSup>
      </m:oMath>
      <w:r>
        <w:t>，</w:t>
      </w:r>
    </w:p>
    <w:p w14:paraId="68151287" w14:textId="77777777" w:rsidR="00B94259" w:rsidRDefault="00000000" w:rsidP="00983CA1">
      <w:pPr>
        <w:pStyle w:val="af"/>
      </w:pPr>
      <m:oMathPara>
        <m:oMathParaPr>
          <m:jc m:val="center"/>
        </m:oMathParaPr>
        <m:oMath>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|A|</m:t>
              </m:r>
            </m:den>
          </m:f>
          <m:r>
            <m:rPr>
              <m:sty m:val="p"/>
            </m:rPr>
            <w:rPr>
              <w:rFonts w:ascii="Cambria Math" w:hAnsi="Cambria Math"/>
            </w:rPr>
            <m:t>adj</m:t>
          </m:r>
          <m:r>
            <w:rPr>
              <w:rFonts w:ascii="Cambria Math" w:hAnsi="Cambria Math"/>
            </w:rPr>
            <m:t>(A)</m:t>
          </m:r>
        </m:oMath>
      </m:oMathPara>
    </w:p>
    <w:p w14:paraId="0B74A93A" w14:textId="77777777" w:rsidR="00B94259" w:rsidRDefault="00B94259" w:rsidP="00983CA1">
      <w:pPr>
        <w:pStyle w:val="af"/>
      </w:pPr>
      <w:r>
        <w:t>虽然这是一个很好的</w:t>
      </w:r>
      <w:r>
        <w:t>“</w:t>
      </w:r>
      <w:r>
        <w:t>显式</w:t>
      </w:r>
      <w:r>
        <w:t>”</w:t>
      </w:r>
      <w:r>
        <w:t>的逆矩阵公式，但我们应该注意，从数字上讲，有很多更有效的方法来计算逆矩阵。</w:t>
      </w:r>
    </w:p>
    <w:p w14:paraId="158CC3EE" w14:textId="77777777" w:rsidR="00B94259" w:rsidRDefault="00B94259">
      <w:pPr>
        <w:pStyle w:val="4"/>
      </w:pPr>
      <w:bookmarkStart w:id="834" w:name="header-n270"/>
      <w:r>
        <w:t xml:space="preserve">3.11 </w:t>
      </w:r>
      <w:r>
        <w:t>二次型和半正定矩阵</w:t>
      </w:r>
      <w:bookmarkEnd w:id="834"/>
    </w:p>
    <w:p w14:paraId="54453B3B" w14:textId="77777777" w:rsidR="00B94259" w:rsidRDefault="00B94259" w:rsidP="00983CA1">
      <w:pPr>
        <w:pStyle w:val="af"/>
      </w:pPr>
      <w:r>
        <w:t>给定方矩阵</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n×n</m:t>
            </m:r>
          </m:sup>
        </m:sSup>
      </m:oMath>
      <w:r>
        <w:t>和向量</w:t>
      </w:r>
      <m:oMath>
        <m:r>
          <w:rPr>
            <w:rFonts w:ascii="Cambria Math" w:hAnsi="Cambria Math"/>
          </w:rPr>
          <m:t>x∈</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，标量值</w:t>
      </w:r>
      <m:oMath>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Ax</m:t>
        </m:r>
      </m:oMath>
      <w:r>
        <w:t>被称为二次型。</w:t>
      </w:r>
      <w:r>
        <w:t xml:space="preserve"> </w:t>
      </w:r>
      <w:r>
        <w:t>写得清楚些，我们可以看到：</w:t>
      </w:r>
    </w:p>
    <w:p w14:paraId="7EFE21FE" w14:textId="77777777" w:rsidR="00B94259" w:rsidRDefault="00000000" w:rsidP="00983CA1">
      <w:pPr>
        <w:pStyle w:val="af"/>
      </w:pPr>
      <m:oMathPara>
        <m:oMathParaPr>
          <m:jc m:val="center"/>
        </m:oMathParaPr>
        <m:oMath>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Ax=</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x</m:t>
                  </m:r>
                </m:e>
                <m:sub>
                  <m:r>
                    <w:rPr>
                      <w:rFonts w:ascii="Cambria Math" w:hAnsi="Cambria Math"/>
                    </w:rPr>
                    <m:t>i</m:t>
                  </m:r>
                </m:sub>
              </m:sSub>
            </m:e>
          </m:nary>
          <m:r>
            <w:rPr>
              <w:rFonts w:ascii="Cambria Math" w:hAnsi="Cambria Math"/>
            </w:rPr>
            <m:t>(Ax</m:t>
          </m:r>
          <m:sSub>
            <m:sSubPr>
              <m:ctrlPr>
                <w:rPr>
                  <w:rFonts w:ascii="Cambria Math" w:hAnsi="Cambria Math"/>
                </w:rPr>
              </m:ctrlPr>
            </m:sSubPr>
            <m:e>
              <m:r>
                <w:rPr>
                  <w:rFonts w:ascii="Cambria Math" w:hAnsi="Cambria Math"/>
                </w:rPr>
                <m:t>)</m:t>
              </m:r>
            </m:e>
            <m:sub>
              <m:r>
                <w:rPr>
                  <w:rFonts w:ascii="Cambria Math" w:hAnsi="Cambria Math"/>
                </w:rPr>
                <m:t>i</m:t>
              </m:r>
            </m:sub>
          </m:sSub>
          <m: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x</m:t>
                  </m:r>
                </m:e>
                <m:sub>
                  <m:r>
                    <w:rPr>
                      <w:rFonts w:ascii="Cambria Math" w:hAnsi="Cambria Math"/>
                    </w:rPr>
                    <m:t>i</m:t>
                  </m:r>
                </m:sub>
              </m:sSub>
            </m:e>
          </m:nary>
          <m:d>
            <m:dPr>
              <m:ctrlPr>
                <w:rPr>
                  <w:rFonts w:ascii="Cambria Math" w:hAnsi="Cambria Math"/>
                </w:rPr>
              </m:ctrlPr>
            </m:dPr>
            <m:e>
              <m:nary>
                <m:naryPr>
                  <m:chr m:val="∑"/>
                  <m:limLoc m:val="undOvr"/>
                  <m:ctrlPr>
                    <w:rPr>
                      <w:rFonts w:ascii="Cambria Math" w:hAnsi="Cambria Math"/>
                    </w:rPr>
                  </m:ctrlPr>
                </m:naryPr>
                <m:sub>
                  <m:r>
                    <w:rPr>
                      <w:rFonts w:ascii="Cambria Math" w:hAnsi="Cambria Math"/>
                    </w:rPr>
                    <m:t>j=1</m:t>
                  </m:r>
                </m:sub>
                <m:sup>
                  <m:r>
                    <w:rPr>
                      <w:rFonts w:ascii="Cambria Math" w:hAnsi="Cambria Math"/>
                    </w:rPr>
                    <m:t>n</m:t>
                  </m:r>
                </m:sup>
                <m:e>
                  <m:sSub>
                    <m:sSubPr>
                      <m:ctrlPr>
                        <w:rPr>
                          <w:rFonts w:ascii="Cambria Math" w:hAnsi="Cambria Math"/>
                        </w:rPr>
                      </m:ctrlPr>
                    </m:sSubPr>
                    <m:e>
                      <m:r>
                        <w:rPr>
                          <w:rFonts w:ascii="Cambria Math" w:hAnsi="Cambria Math"/>
                        </w:rPr>
                        <m:t>A</m:t>
                      </m:r>
                    </m:e>
                    <m:sub>
                      <m:r>
                        <w:rPr>
                          <w:rFonts w:ascii="Cambria Math" w:hAnsi="Cambria Math"/>
                        </w:rPr>
                        <m:t>ij</m:t>
                      </m:r>
                    </m:sub>
                  </m:sSub>
                </m:e>
              </m:nary>
              <m:sSub>
                <m:sSubPr>
                  <m:ctrlPr>
                    <w:rPr>
                      <w:rFonts w:ascii="Cambria Math" w:hAnsi="Cambria Math"/>
                    </w:rPr>
                  </m:ctrlPr>
                </m:sSubPr>
                <m:e>
                  <m:r>
                    <w:rPr>
                      <w:rFonts w:ascii="Cambria Math" w:hAnsi="Cambria Math"/>
                    </w:rPr>
                    <m:t>x</m:t>
                  </m:r>
                </m:e>
                <m:sub>
                  <m:r>
                    <w:rPr>
                      <w:rFonts w:ascii="Cambria Math" w:hAnsi="Cambria Math"/>
                    </w:rPr>
                    <m:t>j</m:t>
                  </m:r>
                </m:sub>
              </m:sSub>
            </m:e>
          </m:d>
          <m: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nary>
                <m:naryPr>
                  <m:chr m:val="∑"/>
                  <m:limLoc m:val="undOvr"/>
                  <m:ctrlPr>
                    <w:rPr>
                      <w:rFonts w:ascii="Cambria Math" w:hAnsi="Cambria Math"/>
                    </w:rPr>
                  </m:ctrlPr>
                </m:naryPr>
                <m:sub>
                  <m:r>
                    <w:rPr>
                      <w:rFonts w:ascii="Cambria Math" w:hAnsi="Cambria Math"/>
                    </w:rPr>
                    <m:t>j=1</m:t>
                  </m:r>
                </m:sub>
                <m:sup>
                  <m:r>
                    <w:rPr>
                      <w:rFonts w:ascii="Cambria Math" w:hAnsi="Cambria Math"/>
                    </w:rPr>
                    <m:t>n</m:t>
                  </m:r>
                </m:sup>
                <m:e>
                  <m:sSub>
                    <m:sSubPr>
                      <m:ctrlPr>
                        <w:rPr>
                          <w:rFonts w:ascii="Cambria Math" w:hAnsi="Cambria Math"/>
                        </w:rPr>
                      </m:ctrlPr>
                    </m:sSubPr>
                    <m:e>
                      <m:r>
                        <w:rPr>
                          <w:rFonts w:ascii="Cambria Math" w:hAnsi="Cambria Math"/>
                        </w:rPr>
                        <m:t>A</m:t>
                      </m:r>
                    </m:e>
                    <m:sub>
                      <m:r>
                        <w:rPr>
                          <w:rFonts w:ascii="Cambria Math" w:hAnsi="Cambria Math"/>
                        </w:rPr>
                        <m:t>ij</m:t>
                      </m:r>
                    </m:sub>
                  </m:sSub>
                </m:e>
              </m:nary>
            </m:e>
          </m:nary>
          <m:sSub>
            <m:sSubPr>
              <m:ctrlPr>
                <w:rPr>
                  <w:rFonts w:ascii="Cambria Math" w:hAnsi="Cambria Math"/>
                </w:rPr>
              </m:ctrlPr>
            </m:sSubPr>
            <m:e>
              <m:r>
                <w:rPr>
                  <w:rFonts w:ascii="Cambria Math" w:hAnsi="Cambria Math"/>
                </w:rPr>
                <m:t>x</m:t>
              </m:r>
            </m:e>
            <m:sub>
              <m:r>
                <w:rPr>
                  <w:rFonts w:ascii="Cambria Math" w:hAnsi="Cambria Math"/>
                </w:rPr>
                <m:t>i</m:t>
              </m:r>
            </m:sub>
          </m:sSub>
          <m:sSub>
            <m:sSubPr>
              <m:ctrlPr>
                <w:rPr>
                  <w:rFonts w:ascii="Cambria Math" w:hAnsi="Cambria Math"/>
                </w:rPr>
              </m:ctrlPr>
            </m:sSubPr>
            <m:e>
              <m:r>
                <w:rPr>
                  <w:rFonts w:ascii="Cambria Math" w:hAnsi="Cambria Math"/>
                </w:rPr>
                <m:t>x</m:t>
              </m:r>
            </m:e>
            <m:sub>
              <m:r>
                <w:rPr>
                  <w:rFonts w:ascii="Cambria Math" w:hAnsi="Cambria Math"/>
                </w:rPr>
                <m:t>j</m:t>
              </m:r>
            </m:sub>
          </m:sSub>
        </m:oMath>
      </m:oMathPara>
    </w:p>
    <w:p w14:paraId="766B0C20" w14:textId="77777777" w:rsidR="00B94259" w:rsidRDefault="00B94259" w:rsidP="00983CA1">
      <w:pPr>
        <w:pStyle w:val="af"/>
      </w:pPr>
      <w:r>
        <w:t>注意：</w:t>
      </w:r>
    </w:p>
    <w:p w14:paraId="03BD1566" w14:textId="77777777" w:rsidR="00B94259" w:rsidRDefault="00000000" w:rsidP="00983CA1">
      <w:pPr>
        <w:pStyle w:val="af"/>
      </w:pPr>
      <m:oMathPara>
        <m:oMathParaPr>
          <m:jc m:val="center"/>
        </m:oMathParaPr>
        <m:oMath>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Ax=</m:t>
          </m:r>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Ax</m:t>
                  </m:r>
                </m:e>
              </m:d>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T</m:t>
              </m:r>
            </m:sup>
          </m:sSup>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x=</m:t>
          </m:r>
          <m:sSup>
            <m:sSupPr>
              <m:ctrlPr>
                <w:rPr>
                  <w:rFonts w:ascii="Cambria Math" w:hAnsi="Cambria Math"/>
                </w:rPr>
              </m:ctrlPr>
            </m:sSupPr>
            <m:e>
              <m:r>
                <w:rPr>
                  <w:rFonts w:ascii="Cambria Math" w:hAnsi="Cambria Math"/>
                </w:rPr>
                <m:t>x</m:t>
              </m:r>
            </m:e>
            <m:sup>
              <m:r>
                <w:rPr>
                  <w:rFonts w:ascii="Cambria Math" w:hAnsi="Cambria Math"/>
                </w:rPr>
                <m:t>T</m:t>
              </m:r>
            </m:sup>
          </m:sSup>
          <m:d>
            <m:dPr>
              <m:ctrlPr>
                <w:rPr>
                  <w:rFonts w:ascii="Cambria Math" w:hAnsi="Cambria Math"/>
                </w:rPr>
              </m:ctrlPr>
            </m:dPr>
            <m:e>
              <m:f>
                <m:fPr>
                  <m:ctrlPr>
                    <w:rPr>
                      <w:rFonts w:ascii="Cambria Math" w:hAnsi="Cambria Math"/>
                    </w:rPr>
                  </m:ctrlPr>
                </m:fPr>
                <m:num>
                  <m:r>
                    <w:rPr>
                      <w:rFonts w:ascii="Cambria Math" w:hAnsi="Cambria Math"/>
                    </w:rPr>
                    <m:t>1</m:t>
                  </m:r>
                </m:num>
                <m:den>
                  <m:r>
                    <w:rPr>
                      <w:rFonts w:ascii="Cambria Math" w:hAnsi="Cambria Math"/>
                    </w:rPr>
                    <m:t>2</m:t>
                  </m:r>
                </m:den>
              </m:f>
              <m:r>
                <w:rPr>
                  <w:rFonts w:ascii="Cambria Math" w:hAnsi="Cambria Math"/>
                </w:rPr>
                <m:t>A+</m:t>
              </m:r>
              <m:f>
                <m:fPr>
                  <m:ctrlPr>
                    <w:rPr>
                      <w:rFonts w:ascii="Cambria Math" w:hAnsi="Cambria Math"/>
                    </w:rPr>
                  </m:ctrlPr>
                </m:fPr>
                <m:num>
                  <m:r>
                    <w:rPr>
                      <w:rFonts w:ascii="Cambria Math" w:hAnsi="Cambria Math"/>
                    </w:rPr>
                    <m:t>1</m:t>
                  </m:r>
                </m:num>
                <m:den>
                  <m:r>
                    <w:rPr>
                      <w:rFonts w:ascii="Cambria Math" w:hAnsi="Cambria Math"/>
                    </w:rPr>
                    <m:t>2</m:t>
                  </m:r>
                </m:den>
              </m:f>
              <m:sSup>
                <m:sSupPr>
                  <m:ctrlPr>
                    <w:rPr>
                      <w:rFonts w:ascii="Cambria Math" w:hAnsi="Cambria Math"/>
                    </w:rPr>
                  </m:ctrlPr>
                </m:sSupPr>
                <m:e>
                  <m:r>
                    <w:rPr>
                      <w:rFonts w:ascii="Cambria Math" w:hAnsi="Cambria Math"/>
                    </w:rPr>
                    <m:t>A</m:t>
                  </m:r>
                </m:e>
                <m:sup>
                  <m:r>
                    <w:rPr>
                      <w:rFonts w:ascii="Cambria Math" w:hAnsi="Cambria Math"/>
                    </w:rPr>
                    <m:t>T</m:t>
                  </m:r>
                </m:sup>
              </m:sSup>
            </m:e>
          </m:d>
          <m:r>
            <w:rPr>
              <w:rFonts w:ascii="Cambria Math" w:hAnsi="Cambria Math"/>
            </w:rPr>
            <m:t>x</m:t>
          </m:r>
        </m:oMath>
      </m:oMathPara>
    </w:p>
    <w:p w14:paraId="07EAA195" w14:textId="77777777" w:rsidR="00B94259" w:rsidRDefault="00B94259" w:rsidP="00983CA1">
      <w:pPr>
        <w:pStyle w:val="af"/>
      </w:pPr>
      <w:r>
        <w:t>第一个等号的是因为是标量的转置与自身相等，而第二个等号是因为是我们平均两个本身相等的量。</w:t>
      </w:r>
      <w:r>
        <w:t xml:space="preserve"> </w:t>
      </w:r>
      <w:r>
        <w:t>由此，我们可以得出结论，只有</w:t>
      </w:r>
      <m:oMath>
        <m:r>
          <w:rPr>
            <w:rFonts w:ascii="Cambria Math" w:hAnsi="Cambria Math"/>
          </w:rPr>
          <m:t>A</m:t>
        </m:r>
      </m:oMath>
      <w:r>
        <w:t>的对称部分有助于形成二次型。</w:t>
      </w:r>
      <w:r>
        <w:t xml:space="preserve"> </w:t>
      </w:r>
      <w:r>
        <w:t>出于这个原因，我们经常隐含地假设以二次型出现的矩阵是对称阵。</w:t>
      </w:r>
      <w:r>
        <w:t xml:space="preserve"> </w:t>
      </w:r>
      <w:r>
        <w:t>我们给出以下定义：</w:t>
      </w:r>
    </w:p>
    <w:p w14:paraId="4F457518" w14:textId="77777777" w:rsidR="00B94259" w:rsidRPr="00983CA1" w:rsidRDefault="00B94259" w:rsidP="00983CA1">
      <w:pPr>
        <w:widowControl/>
        <w:numPr>
          <w:ilvl w:val="0"/>
          <w:numId w:val="25"/>
        </w:numPr>
        <w:spacing w:after="200" w:line="360" w:lineRule="auto"/>
        <w:jc w:val="left"/>
        <w:rPr>
          <w:rFonts w:asciiTheme="minorEastAsia" w:eastAsiaTheme="minorEastAsia" w:hAnsiTheme="minorEastAsia"/>
        </w:rPr>
      </w:pPr>
      <w:r w:rsidRPr="00983CA1">
        <w:rPr>
          <w:rFonts w:asciiTheme="minorEastAsia" w:eastAsiaTheme="minorEastAsia" w:hAnsiTheme="minorEastAsia"/>
        </w:rPr>
        <w:t>对于所有非零向量</w:t>
      </w:r>
      <m:oMath>
        <m:r>
          <w:rPr>
            <w:rFonts w:ascii="Cambria Math" w:eastAsiaTheme="minorEastAsia" w:hAnsi="Cambria Math"/>
          </w:rPr>
          <m:t>x∈</m:t>
        </m:r>
        <m:sSup>
          <m:sSupPr>
            <m:ctrlPr>
              <w:rPr>
                <w:rFonts w:ascii="Cambria Math" w:eastAsiaTheme="minorEastAsia" w:hAnsi="Cambria Math"/>
              </w:rPr>
            </m:ctrlPr>
          </m:sSupPr>
          <m:e>
            <m:r>
              <m:rPr>
                <m:scr m:val="double-struck"/>
                <m:sty m:val="p"/>
              </m:rPr>
              <w:rPr>
                <w:rFonts w:ascii="Cambria Math" w:eastAsiaTheme="minorEastAsia" w:hAnsi="Cambria Math"/>
              </w:rPr>
              <m:t>R</m:t>
            </m:r>
          </m:e>
          <m:sup>
            <m:r>
              <w:rPr>
                <w:rFonts w:ascii="Cambria Math" w:eastAsiaTheme="minorEastAsia" w:hAnsi="Cambria Math"/>
              </w:rPr>
              <m:t>n</m:t>
            </m:r>
          </m:sup>
        </m:sSup>
      </m:oMath>
      <w:r w:rsidRPr="00983CA1">
        <w:rPr>
          <w:rFonts w:asciiTheme="minorEastAsia" w:eastAsiaTheme="minorEastAsia" w:hAnsiTheme="minorEastAsia"/>
        </w:rPr>
        <w:t>，</w:t>
      </w:r>
      <m:oMath>
        <m:sSup>
          <m:sSupPr>
            <m:ctrlPr>
              <w:rPr>
                <w:rFonts w:ascii="Cambria Math" w:eastAsiaTheme="minorEastAsia" w:hAnsi="Cambria Math"/>
              </w:rPr>
            </m:ctrlPr>
          </m:sSupPr>
          <m:e>
            <m:r>
              <w:rPr>
                <w:rFonts w:ascii="Cambria Math" w:eastAsiaTheme="minorEastAsia" w:hAnsi="Cambria Math"/>
              </w:rPr>
              <m:t>x</m:t>
            </m:r>
          </m:e>
          <m:sup>
            <m:r>
              <w:rPr>
                <w:rFonts w:ascii="Cambria Math" w:eastAsiaTheme="minorEastAsia" w:hAnsi="Cambria Math"/>
              </w:rPr>
              <m:t>T</m:t>
            </m:r>
          </m:sup>
        </m:sSup>
        <m:r>
          <w:rPr>
            <w:rFonts w:ascii="Cambria Math" w:eastAsiaTheme="minorEastAsia" w:hAnsi="Cambria Math"/>
          </w:rPr>
          <m:t>Ax&gt;0</m:t>
        </m:r>
      </m:oMath>
      <w:r w:rsidRPr="00983CA1">
        <w:rPr>
          <w:rFonts w:asciiTheme="minorEastAsia" w:eastAsiaTheme="minorEastAsia" w:hAnsiTheme="minorEastAsia"/>
        </w:rPr>
        <w:t>，对称阵</w:t>
      </w:r>
      <m:oMath>
        <m:r>
          <w:rPr>
            <w:rFonts w:ascii="Cambria Math" w:eastAsiaTheme="minorEastAsia" w:hAnsi="Cambria Math"/>
          </w:rPr>
          <m:t>A∈</m:t>
        </m:r>
        <m:sSup>
          <m:sSupPr>
            <m:ctrlPr>
              <w:rPr>
                <w:rFonts w:ascii="Cambria Math" w:eastAsiaTheme="minorEastAsia" w:hAnsi="Cambria Math"/>
              </w:rPr>
            </m:ctrlPr>
          </m:sSupPr>
          <m:e>
            <m:r>
              <m:rPr>
                <m:scr m:val="double-struck"/>
                <m:sty m:val="p"/>
              </m:rPr>
              <w:rPr>
                <w:rFonts w:ascii="Cambria Math" w:eastAsiaTheme="minorEastAsia" w:hAnsi="Cambria Math"/>
              </w:rPr>
              <m:t>S</m:t>
            </m:r>
          </m:e>
          <m:sup>
            <m:r>
              <w:rPr>
                <w:rFonts w:ascii="Cambria Math" w:eastAsiaTheme="minorEastAsia" w:hAnsi="Cambria Math"/>
              </w:rPr>
              <m:t>n</m:t>
            </m:r>
          </m:sup>
        </m:sSup>
      </m:oMath>
      <w:r w:rsidRPr="00983CA1">
        <w:rPr>
          <w:rFonts w:asciiTheme="minorEastAsia" w:eastAsiaTheme="minorEastAsia" w:hAnsiTheme="minorEastAsia"/>
        </w:rPr>
        <w:t>为</w:t>
      </w:r>
      <w:r w:rsidRPr="00983CA1">
        <w:rPr>
          <w:rFonts w:asciiTheme="minorEastAsia" w:eastAsiaTheme="minorEastAsia" w:hAnsiTheme="minorEastAsia"/>
          <w:b/>
        </w:rPr>
        <w:t>正定</w:t>
      </w:r>
      <w:r w:rsidRPr="00983CA1">
        <w:rPr>
          <w:rFonts w:asciiTheme="minorEastAsia" w:eastAsiaTheme="minorEastAsia" w:hAnsiTheme="minorEastAsia"/>
        </w:rPr>
        <w:t>（</w:t>
      </w:r>
      <w:r w:rsidRPr="00983CA1">
        <w:rPr>
          <w:rFonts w:asciiTheme="minorEastAsia" w:eastAsiaTheme="minorEastAsia" w:hAnsiTheme="minorEastAsia"/>
          <w:b/>
        </w:rPr>
        <w:t xml:space="preserve">positive </w:t>
      </w:r>
      <w:proofErr w:type="spellStart"/>
      <w:r w:rsidRPr="00983CA1">
        <w:rPr>
          <w:rFonts w:asciiTheme="minorEastAsia" w:eastAsiaTheme="minorEastAsia" w:hAnsiTheme="minorEastAsia"/>
          <w:b/>
        </w:rPr>
        <w:t>definite,PD</w:t>
      </w:r>
      <w:proofErr w:type="spellEnd"/>
      <w:r w:rsidRPr="00983CA1">
        <w:rPr>
          <w:rFonts w:asciiTheme="minorEastAsia" w:eastAsiaTheme="minorEastAsia" w:hAnsiTheme="minorEastAsia"/>
        </w:rPr>
        <w:t>）。这通常表示为</w:t>
      </w:r>
      <m:oMath>
        <m:r>
          <w:rPr>
            <w:rFonts w:ascii="Cambria Math" w:eastAsiaTheme="minorEastAsia" w:hAnsi="Cambria Math"/>
          </w:rPr>
          <m:t>A≻0</m:t>
        </m:r>
      </m:oMath>
      <w:r w:rsidRPr="00983CA1">
        <w:rPr>
          <w:rFonts w:asciiTheme="minorEastAsia" w:eastAsiaTheme="minorEastAsia" w:hAnsiTheme="minorEastAsia"/>
        </w:rPr>
        <w:t>（或</w:t>
      </w:r>
      <m:oMath>
        <m:r>
          <w:rPr>
            <w:rFonts w:ascii="Cambria Math" w:eastAsiaTheme="minorEastAsia" w:hAnsi="Cambria Math"/>
          </w:rPr>
          <m:t>A&gt;0</m:t>
        </m:r>
      </m:oMath>
      <w:r w:rsidRPr="00983CA1">
        <w:rPr>
          <w:rFonts w:asciiTheme="minorEastAsia" w:eastAsiaTheme="minorEastAsia" w:hAnsiTheme="minorEastAsia"/>
        </w:rPr>
        <w:t>），并且通常将所有正定矩阵的集合表示为</w:t>
      </w:r>
      <m:oMath>
        <m:sSubSup>
          <m:sSubSupPr>
            <m:ctrlPr>
              <w:rPr>
                <w:rFonts w:ascii="Cambria Math" w:eastAsiaTheme="minorEastAsia" w:hAnsi="Cambria Math"/>
              </w:rPr>
            </m:ctrlPr>
          </m:sSubSupPr>
          <m:e>
            <m:r>
              <m:rPr>
                <m:scr m:val="double-struck"/>
                <m:sty m:val="p"/>
              </m:rPr>
              <w:rPr>
                <w:rFonts w:ascii="Cambria Math" w:eastAsiaTheme="minorEastAsia" w:hAnsi="Cambria Math"/>
              </w:rPr>
              <m:t>S</m:t>
            </m:r>
          </m:e>
          <m:sub>
            <m:r>
              <w:rPr>
                <w:rFonts w:ascii="Cambria Math" w:eastAsiaTheme="minorEastAsia" w:hAnsi="Cambria Math"/>
              </w:rPr>
              <m:t>++</m:t>
            </m:r>
          </m:sub>
          <m:sup>
            <m:r>
              <w:rPr>
                <w:rFonts w:ascii="Cambria Math" w:eastAsiaTheme="minorEastAsia" w:hAnsi="Cambria Math"/>
              </w:rPr>
              <m:t>n</m:t>
            </m:r>
          </m:sup>
        </m:sSubSup>
      </m:oMath>
      <w:r w:rsidRPr="00983CA1">
        <w:rPr>
          <w:rFonts w:asciiTheme="minorEastAsia" w:eastAsiaTheme="minorEastAsia" w:hAnsiTheme="minorEastAsia"/>
        </w:rPr>
        <w:t>。</w:t>
      </w:r>
    </w:p>
    <w:p w14:paraId="36A9FAC0" w14:textId="77777777" w:rsidR="00B94259" w:rsidRPr="00983CA1" w:rsidRDefault="00B94259" w:rsidP="00983CA1">
      <w:pPr>
        <w:widowControl/>
        <w:numPr>
          <w:ilvl w:val="0"/>
          <w:numId w:val="25"/>
        </w:numPr>
        <w:spacing w:after="200" w:line="360" w:lineRule="auto"/>
        <w:jc w:val="left"/>
        <w:rPr>
          <w:rFonts w:asciiTheme="minorEastAsia" w:eastAsiaTheme="minorEastAsia" w:hAnsiTheme="minorEastAsia"/>
        </w:rPr>
      </w:pPr>
      <w:r w:rsidRPr="00983CA1">
        <w:rPr>
          <w:rFonts w:asciiTheme="minorEastAsia" w:eastAsiaTheme="minorEastAsia" w:hAnsiTheme="minorEastAsia"/>
        </w:rPr>
        <w:t>对于所有向量</w:t>
      </w:r>
      <m:oMath>
        <m:sSup>
          <m:sSupPr>
            <m:ctrlPr>
              <w:rPr>
                <w:rFonts w:ascii="Cambria Math" w:eastAsiaTheme="minorEastAsia" w:hAnsi="Cambria Math"/>
              </w:rPr>
            </m:ctrlPr>
          </m:sSupPr>
          <m:e>
            <m:r>
              <w:rPr>
                <w:rFonts w:ascii="Cambria Math" w:eastAsiaTheme="minorEastAsia" w:hAnsi="Cambria Math"/>
              </w:rPr>
              <m:t>x</m:t>
            </m:r>
          </m:e>
          <m:sup>
            <m:r>
              <w:rPr>
                <w:rFonts w:ascii="Cambria Math" w:eastAsiaTheme="minorEastAsia" w:hAnsi="Cambria Math"/>
              </w:rPr>
              <m:t>T</m:t>
            </m:r>
          </m:sup>
        </m:sSup>
        <m:r>
          <w:rPr>
            <w:rFonts w:ascii="Cambria Math" w:eastAsiaTheme="minorEastAsia" w:hAnsi="Cambria Math"/>
          </w:rPr>
          <m:t>Ax≥0</m:t>
        </m:r>
      </m:oMath>
      <w:r w:rsidRPr="00983CA1">
        <w:rPr>
          <w:rFonts w:asciiTheme="minorEastAsia" w:eastAsiaTheme="minorEastAsia" w:hAnsiTheme="minorEastAsia"/>
        </w:rPr>
        <w:t>，对称矩阵</w:t>
      </w:r>
      <m:oMath>
        <m:r>
          <w:rPr>
            <w:rFonts w:ascii="Cambria Math" w:eastAsiaTheme="minorEastAsia" w:hAnsi="Cambria Math"/>
          </w:rPr>
          <m:t>A∈</m:t>
        </m:r>
        <m:sSup>
          <m:sSupPr>
            <m:ctrlPr>
              <w:rPr>
                <w:rFonts w:ascii="Cambria Math" w:eastAsiaTheme="minorEastAsia" w:hAnsi="Cambria Math"/>
              </w:rPr>
            </m:ctrlPr>
          </m:sSupPr>
          <m:e>
            <m:r>
              <m:rPr>
                <m:scr m:val="double-struck"/>
                <m:sty m:val="p"/>
              </m:rPr>
              <w:rPr>
                <w:rFonts w:ascii="Cambria Math" w:eastAsiaTheme="minorEastAsia" w:hAnsi="Cambria Math"/>
              </w:rPr>
              <m:t>S</m:t>
            </m:r>
          </m:e>
          <m:sup>
            <m:r>
              <w:rPr>
                <w:rFonts w:ascii="Cambria Math" w:eastAsiaTheme="minorEastAsia" w:hAnsi="Cambria Math"/>
              </w:rPr>
              <m:t>n</m:t>
            </m:r>
          </m:sup>
        </m:sSup>
      </m:oMath>
      <w:r w:rsidRPr="00983CA1">
        <w:rPr>
          <w:rFonts w:asciiTheme="minorEastAsia" w:eastAsiaTheme="minorEastAsia" w:hAnsiTheme="minorEastAsia"/>
        </w:rPr>
        <w:t>是</w:t>
      </w:r>
      <w:r w:rsidRPr="00983CA1">
        <w:rPr>
          <w:rFonts w:asciiTheme="minorEastAsia" w:eastAsiaTheme="minorEastAsia" w:hAnsiTheme="minorEastAsia"/>
          <w:b/>
        </w:rPr>
        <w:t>半正定</w:t>
      </w:r>
      <w:r w:rsidRPr="00983CA1">
        <w:rPr>
          <w:rFonts w:asciiTheme="minorEastAsia" w:eastAsiaTheme="minorEastAsia" w:hAnsiTheme="minorEastAsia"/>
        </w:rPr>
        <w:t>(</w:t>
      </w:r>
      <w:r w:rsidRPr="00983CA1">
        <w:rPr>
          <w:rFonts w:asciiTheme="minorEastAsia" w:eastAsiaTheme="minorEastAsia" w:hAnsiTheme="minorEastAsia"/>
          <w:b/>
        </w:rPr>
        <w:t>positive semidefinite ,PSD</w:t>
      </w:r>
      <w:r w:rsidRPr="00983CA1">
        <w:rPr>
          <w:rFonts w:asciiTheme="minorEastAsia" w:eastAsiaTheme="minorEastAsia" w:hAnsiTheme="minorEastAsia"/>
        </w:rPr>
        <w:t>)。 这写为（或</w:t>
      </w:r>
      <m:oMath>
        <m:r>
          <w:rPr>
            <w:rFonts w:ascii="Cambria Math" w:eastAsiaTheme="minorEastAsia" w:hAnsi="Cambria Math"/>
          </w:rPr>
          <m:t>A≽0</m:t>
        </m:r>
      </m:oMath>
      <w:r w:rsidRPr="00983CA1">
        <w:rPr>
          <w:rFonts w:asciiTheme="minorEastAsia" w:eastAsiaTheme="minorEastAsia" w:hAnsiTheme="minorEastAsia"/>
        </w:rPr>
        <w:t>仅</w:t>
      </w:r>
      <m:oMath>
        <m:r>
          <w:rPr>
            <w:rFonts w:ascii="Cambria Math" w:eastAsiaTheme="minorEastAsia" w:hAnsi="Cambria Math"/>
          </w:rPr>
          <m:t>A≥0</m:t>
        </m:r>
      </m:oMath>
      <w:r w:rsidRPr="00983CA1">
        <w:rPr>
          <w:rFonts w:asciiTheme="minorEastAsia" w:eastAsiaTheme="minorEastAsia" w:hAnsiTheme="minorEastAsia"/>
        </w:rPr>
        <w:t>），并且所有半正定矩阵的集合通常表示为</w:t>
      </w:r>
      <m:oMath>
        <m:sSubSup>
          <m:sSubSupPr>
            <m:ctrlPr>
              <w:rPr>
                <w:rFonts w:ascii="Cambria Math" w:eastAsiaTheme="minorEastAsia" w:hAnsi="Cambria Math"/>
              </w:rPr>
            </m:ctrlPr>
          </m:sSubSupPr>
          <m:e>
            <m:r>
              <m:rPr>
                <m:scr m:val="double-struck"/>
                <m:sty m:val="p"/>
              </m:rPr>
              <w:rPr>
                <w:rFonts w:ascii="Cambria Math" w:eastAsiaTheme="minorEastAsia" w:hAnsi="Cambria Math"/>
              </w:rPr>
              <m:t>S</m:t>
            </m:r>
          </m:e>
          <m:sub>
            <m:r>
              <w:rPr>
                <w:rFonts w:ascii="Cambria Math" w:eastAsiaTheme="minorEastAsia" w:hAnsi="Cambria Math"/>
              </w:rPr>
              <m:t>+</m:t>
            </m:r>
          </m:sub>
          <m:sup>
            <m:r>
              <w:rPr>
                <w:rFonts w:ascii="Cambria Math" w:eastAsiaTheme="minorEastAsia" w:hAnsi="Cambria Math"/>
              </w:rPr>
              <m:t>n</m:t>
            </m:r>
          </m:sup>
        </m:sSubSup>
      </m:oMath>
      <w:r w:rsidRPr="00983CA1">
        <w:rPr>
          <w:rFonts w:asciiTheme="minorEastAsia" w:eastAsiaTheme="minorEastAsia" w:hAnsiTheme="minorEastAsia"/>
        </w:rPr>
        <w:t>。</w:t>
      </w:r>
    </w:p>
    <w:p w14:paraId="32057A35" w14:textId="77777777" w:rsidR="00B94259" w:rsidRPr="00983CA1" w:rsidRDefault="00B94259" w:rsidP="00983CA1">
      <w:pPr>
        <w:widowControl/>
        <w:numPr>
          <w:ilvl w:val="0"/>
          <w:numId w:val="25"/>
        </w:numPr>
        <w:spacing w:after="200" w:line="360" w:lineRule="auto"/>
        <w:jc w:val="left"/>
        <w:rPr>
          <w:rFonts w:asciiTheme="minorEastAsia" w:eastAsiaTheme="minorEastAsia" w:hAnsiTheme="minorEastAsia"/>
        </w:rPr>
      </w:pPr>
      <w:r w:rsidRPr="00983CA1">
        <w:rPr>
          <w:rFonts w:asciiTheme="minorEastAsia" w:eastAsiaTheme="minorEastAsia" w:hAnsiTheme="minorEastAsia"/>
        </w:rPr>
        <w:t>同样，对称矩阵</w:t>
      </w:r>
      <m:oMath>
        <m:r>
          <w:rPr>
            <w:rFonts w:ascii="Cambria Math" w:eastAsiaTheme="minorEastAsia" w:hAnsi="Cambria Math"/>
          </w:rPr>
          <m:t>A∈</m:t>
        </m:r>
        <m:sSup>
          <m:sSupPr>
            <m:ctrlPr>
              <w:rPr>
                <w:rFonts w:ascii="Cambria Math" w:eastAsiaTheme="minorEastAsia" w:hAnsi="Cambria Math"/>
              </w:rPr>
            </m:ctrlPr>
          </m:sSupPr>
          <m:e>
            <m:r>
              <m:rPr>
                <m:scr m:val="double-struck"/>
                <m:sty m:val="p"/>
              </m:rPr>
              <w:rPr>
                <w:rFonts w:ascii="Cambria Math" w:eastAsiaTheme="minorEastAsia" w:hAnsi="Cambria Math"/>
              </w:rPr>
              <m:t>S</m:t>
            </m:r>
          </m:e>
          <m:sup>
            <m:r>
              <w:rPr>
                <w:rFonts w:ascii="Cambria Math" w:eastAsiaTheme="minorEastAsia" w:hAnsi="Cambria Math"/>
              </w:rPr>
              <m:t>n</m:t>
            </m:r>
          </m:sup>
        </m:sSup>
      </m:oMath>
      <w:r w:rsidRPr="00983CA1">
        <w:rPr>
          <w:rFonts w:asciiTheme="minorEastAsia" w:eastAsiaTheme="minorEastAsia" w:hAnsiTheme="minorEastAsia"/>
        </w:rPr>
        <w:t>是</w:t>
      </w:r>
      <w:r w:rsidRPr="00983CA1">
        <w:rPr>
          <w:rFonts w:asciiTheme="minorEastAsia" w:eastAsiaTheme="minorEastAsia" w:hAnsiTheme="minorEastAsia"/>
          <w:b/>
        </w:rPr>
        <w:t>负定</w:t>
      </w:r>
      <w:r w:rsidRPr="00983CA1">
        <w:rPr>
          <w:rFonts w:asciiTheme="minorEastAsia" w:eastAsiaTheme="minorEastAsia" w:hAnsiTheme="minorEastAsia"/>
        </w:rPr>
        <w:t>（</w:t>
      </w:r>
      <w:r w:rsidRPr="00983CA1">
        <w:rPr>
          <w:rFonts w:asciiTheme="minorEastAsia" w:eastAsiaTheme="minorEastAsia" w:hAnsiTheme="minorEastAsia"/>
          <w:b/>
        </w:rPr>
        <w:t xml:space="preserve">negative </w:t>
      </w:r>
      <w:proofErr w:type="spellStart"/>
      <w:r w:rsidRPr="00983CA1">
        <w:rPr>
          <w:rFonts w:asciiTheme="minorEastAsia" w:eastAsiaTheme="minorEastAsia" w:hAnsiTheme="minorEastAsia"/>
          <w:b/>
        </w:rPr>
        <w:t>definite,ND</w:t>
      </w:r>
      <w:proofErr w:type="spellEnd"/>
      <w:r w:rsidRPr="00983CA1">
        <w:rPr>
          <w:rFonts w:asciiTheme="minorEastAsia" w:eastAsiaTheme="minorEastAsia" w:hAnsiTheme="minorEastAsia"/>
        </w:rPr>
        <w:t>），如果对于</w:t>
      </w:r>
      <w:proofErr w:type="gramStart"/>
      <w:r w:rsidRPr="00983CA1">
        <w:rPr>
          <w:rFonts w:asciiTheme="minorEastAsia" w:eastAsiaTheme="minorEastAsia" w:hAnsiTheme="minorEastAsia"/>
        </w:rPr>
        <w:t>所有非零</w:t>
      </w:r>
      <w:proofErr w:type="gramEnd"/>
      <m:oMath>
        <m:r>
          <w:rPr>
            <w:rFonts w:ascii="Cambria Math" w:eastAsiaTheme="minorEastAsia" w:hAnsi="Cambria Math"/>
          </w:rPr>
          <m:t>x∈</m:t>
        </m:r>
        <m:sSup>
          <m:sSupPr>
            <m:ctrlPr>
              <w:rPr>
                <w:rFonts w:ascii="Cambria Math" w:eastAsiaTheme="minorEastAsia" w:hAnsi="Cambria Math"/>
              </w:rPr>
            </m:ctrlPr>
          </m:sSupPr>
          <m:e>
            <m:r>
              <m:rPr>
                <m:scr m:val="double-struck"/>
                <m:sty m:val="p"/>
              </m:rPr>
              <w:rPr>
                <w:rFonts w:ascii="Cambria Math" w:eastAsiaTheme="minorEastAsia" w:hAnsi="Cambria Math"/>
              </w:rPr>
              <m:t>R</m:t>
            </m:r>
          </m:e>
          <m:sup>
            <m:r>
              <w:rPr>
                <w:rFonts w:ascii="Cambria Math" w:eastAsiaTheme="minorEastAsia" w:hAnsi="Cambria Math"/>
              </w:rPr>
              <m:t>n</m:t>
            </m:r>
          </m:sup>
        </m:sSup>
      </m:oMath>
      <w:r w:rsidRPr="00983CA1">
        <w:rPr>
          <w:rFonts w:asciiTheme="minorEastAsia" w:eastAsiaTheme="minorEastAsia" w:hAnsiTheme="minorEastAsia"/>
        </w:rPr>
        <w:t>，则</w:t>
      </w:r>
      <m:oMath>
        <m:sSup>
          <m:sSupPr>
            <m:ctrlPr>
              <w:rPr>
                <w:rFonts w:ascii="Cambria Math" w:eastAsiaTheme="minorEastAsia" w:hAnsi="Cambria Math"/>
              </w:rPr>
            </m:ctrlPr>
          </m:sSupPr>
          <m:e>
            <m:r>
              <w:rPr>
                <w:rFonts w:ascii="Cambria Math" w:eastAsiaTheme="minorEastAsia" w:hAnsi="Cambria Math"/>
              </w:rPr>
              <m:t>x</m:t>
            </m:r>
          </m:e>
          <m:sup>
            <m:r>
              <w:rPr>
                <w:rFonts w:ascii="Cambria Math" w:eastAsiaTheme="minorEastAsia" w:hAnsi="Cambria Math"/>
              </w:rPr>
              <m:t>T</m:t>
            </m:r>
          </m:sup>
        </m:sSup>
        <m:r>
          <w:rPr>
            <w:rFonts w:ascii="Cambria Math" w:eastAsiaTheme="minorEastAsia" w:hAnsi="Cambria Math"/>
          </w:rPr>
          <m:t>Ax&lt;0</m:t>
        </m:r>
      </m:oMath>
      <w:r w:rsidRPr="00983CA1">
        <w:rPr>
          <w:rFonts w:asciiTheme="minorEastAsia" w:eastAsiaTheme="minorEastAsia" w:hAnsiTheme="minorEastAsia"/>
        </w:rPr>
        <w:t>表示为</w:t>
      </w:r>
      <m:oMath>
        <m:r>
          <w:rPr>
            <w:rFonts w:ascii="Cambria Math" w:eastAsiaTheme="minorEastAsia" w:hAnsi="Cambria Math"/>
          </w:rPr>
          <m:t>A≺0</m:t>
        </m:r>
      </m:oMath>
      <w:r w:rsidRPr="00983CA1">
        <w:rPr>
          <w:rFonts w:asciiTheme="minorEastAsia" w:eastAsiaTheme="minorEastAsia" w:hAnsiTheme="minorEastAsia"/>
        </w:rPr>
        <w:t>（或</w:t>
      </w:r>
      <m:oMath>
        <m:r>
          <w:rPr>
            <w:rFonts w:ascii="Cambria Math" w:eastAsiaTheme="minorEastAsia" w:hAnsi="Cambria Math"/>
          </w:rPr>
          <m:t>A&lt;0</m:t>
        </m:r>
      </m:oMath>
      <w:r w:rsidRPr="00983CA1">
        <w:rPr>
          <w:rFonts w:asciiTheme="minorEastAsia" w:eastAsiaTheme="minorEastAsia" w:hAnsiTheme="minorEastAsia"/>
        </w:rPr>
        <w:t>）。</w:t>
      </w:r>
    </w:p>
    <w:p w14:paraId="172E10A8" w14:textId="77777777" w:rsidR="00B94259" w:rsidRPr="00983CA1" w:rsidRDefault="00B94259" w:rsidP="00983CA1">
      <w:pPr>
        <w:widowControl/>
        <w:numPr>
          <w:ilvl w:val="0"/>
          <w:numId w:val="25"/>
        </w:numPr>
        <w:spacing w:after="200" w:line="360" w:lineRule="auto"/>
        <w:jc w:val="left"/>
        <w:rPr>
          <w:rFonts w:asciiTheme="minorEastAsia" w:eastAsiaTheme="minorEastAsia" w:hAnsiTheme="minorEastAsia"/>
        </w:rPr>
      </w:pPr>
      <w:r w:rsidRPr="00983CA1">
        <w:rPr>
          <w:rFonts w:asciiTheme="minorEastAsia" w:eastAsiaTheme="minorEastAsia" w:hAnsiTheme="minorEastAsia"/>
        </w:rPr>
        <w:t>类似地，对称矩阵</w:t>
      </w:r>
      <m:oMath>
        <m:r>
          <w:rPr>
            <w:rFonts w:ascii="Cambria Math" w:eastAsiaTheme="minorEastAsia" w:hAnsi="Cambria Math"/>
          </w:rPr>
          <m:t>A∈</m:t>
        </m:r>
        <m:sSup>
          <m:sSupPr>
            <m:ctrlPr>
              <w:rPr>
                <w:rFonts w:ascii="Cambria Math" w:eastAsiaTheme="minorEastAsia" w:hAnsi="Cambria Math"/>
              </w:rPr>
            </m:ctrlPr>
          </m:sSupPr>
          <m:e>
            <m:r>
              <m:rPr>
                <m:scr m:val="double-struck"/>
                <m:sty m:val="p"/>
              </m:rPr>
              <w:rPr>
                <w:rFonts w:ascii="Cambria Math" w:eastAsiaTheme="minorEastAsia" w:hAnsi="Cambria Math"/>
              </w:rPr>
              <m:t>S</m:t>
            </m:r>
          </m:e>
          <m:sup>
            <m:r>
              <w:rPr>
                <w:rFonts w:ascii="Cambria Math" w:eastAsiaTheme="minorEastAsia" w:hAnsi="Cambria Math"/>
              </w:rPr>
              <m:t>n</m:t>
            </m:r>
          </m:sup>
        </m:sSup>
      </m:oMath>
      <w:r w:rsidRPr="00983CA1">
        <w:rPr>
          <w:rFonts w:asciiTheme="minorEastAsia" w:eastAsiaTheme="minorEastAsia" w:hAnsiTheme="minorEastAsia"/>
        </w:rPr>
        <w:t>是</w:t>
      </w:r>
      <w:proofErr w:type="gramStart"/>
      <w:r w:rsidRPr="00983CA1">
        <w:rPr>
          <w:rFonts w:asciiTheme="minorEastAsia" w:eastAsiaTheme="minorEastAsia" w:hAnsiTheme="minorEastAsia"/>
          <w:b/>
        </w:rPr>
        <w:t>半负定</w:t>
      </w:r>
      <w:proofErr w:type="gramEnd"/>
      <w:r w:rsidRPr="00983CA1">
        <w:rPr>
          <w:rFonts w:asciiTheme="minorEastAsia" w:eastAsiaTheme="minorEastAsia" w:hAnsiTheme="minorEastAsia"/>
        </w:rPr>
        <w:t>(</w:t>
      </w:r>
      <w:r w:rsidRPr="00983CA1">
        <w:rPr>
          <w:rFonts w:asciiTheme="minorEastAsia" w:eastAsiaTheme="minorEastAsia" w:hAnsiTheme="minorEastAsia"/>
          <w:b/>
        </w:rPr>
        <w:t xml:space="preserve">negative </w:t>
      </w:r>
      <w:proofErr w:type="spellStart"/>
      <w:r w:rsidRPr="00983CA1">
        <w:rPr>
          <w:rFonts w:asciiTheme="minorEastAsia" w:eastAsiaTheme="minorEastAsia" w:hAnsiTheme="minorEastAsia"/>
          <w:b/>
        </w:rPr>
        <w:t>semidefinite,NSD</w:t>
      </w:r>
      <w:proofErr w:type="spellEnd"/>
      <w:r w:rsidRPr="00983CA1">
        <w:rPr>
          <w:rFonts w:asciiTheme="minorEastAsia" w:eastAsiaTheme="minorEastAsia" w:hAnsiTheme="minorEastAsia"/>
        </w:rPr>
        <w:t>），如果对于所有</w:t>
      </w:r>
      <m:oMath>
        <m:r>
          <w:rPr>
            <w:rFonts w:ascii="Cambria Math" w:eastAsiaTheme="minorEastAsia" w:hAnsi="Cambria Math"/>
          </w:rPr>
          <m:t>x∈</m:t>
        </m:r>
        <m:sSup>
          <m:sSupPr>
            <m:ctrlPr>
              <w:rPr>
                <w:rFonts w:ascii="Cambria Math" w:eastAsiaTheme="minorEastAsia" w:hAnsi="Cambria Math"/>
              </w:rPr>
            </m:ctrlPr>
          </m:sSupPr>
          <m:e>
            <m:r>
              <m:rPr>
                <m:scr m:val="double-struck"/>
                <m:sty m:val="p"/>
              </m:rPr>
              <w:rPr>
                <w:rFonts w:ascii="Cambria Math" w:eastAsiaTheme="minorEastAsia" w:hAnsi="Cambria Math"/>
              </w:rPr>
              <m:t>R</m:t>
            </m:r>
          </m:e>
          <m:sup>
            <m:r>
              <w:rPr>
                <w:rFonts w:ascii="Cambria Math" w:eastAsiaTheme="minorEastAsia" w:hAnsi="Cambria Math"/>
              </w:rPr>
              <m:t>n</m:t>
            </m:r>
          </m:sup>
        </m:sSup>
      </m:oMath>
      <w:r w:rsidRPr="00983CA1">
        <w:rPr>
          <w:rFonts w:asciiTheme="minorEastAsia" w:eastAsiaTheme="minorEastAsia" w:hAnsiTheme="minorEastAsia"/>
        </w:rPr>
        <w:t>，则</w:t>
      </w:r>
      <m:oMath>
        <m:sSup>
          <m:sSupPr>
            <m:ctrlPr>
              <w:rPr>
                <w:rFonts w:ascii="Cambria Math" w:eastAsiaTheme="minorEastAsia" w:hAnsi="Cambria Math"/>
              </w:rPr>
            </m:ctrlPr>
          </m:sSupPr>
          <m:e>
            <m:r>
              <w:rPr>
                <w:rFonts w:ascii="Cambria Math" w:eastAsiaTheme="minorEastAsia" w:hAnsi="Cambria Math"/>
              </w:rPr>
              <m:t>x</m:t>
            </m:r>
          </m:e>
          <m:sup>
            <m:r>
              <w:rPr>
                <w:rFonts w:ascii="Cambria Math" w:eastAsiaTheme="minorEastAsia" w:hAnsi="Cambria Math"/>
              </w:rPr>
              <m:t>T</m:t>
            </m:r>
          </m:sup>
        </m:sSup>
        <m:r>
          <w:rPr>
            <w:rFonts w:ascii="Cambria Math" w:eastAsiaTheme="minorEastAsia" w:hAnsi="Cambria Math"/>
          </w:rPr>
          <m:t>Ax≤0</m:t>
        </m:r>
      </m:oMath>
      <w:r w:rsidRPr="00983CA1">
        <w:rPr>
          <w:rFonts w:asciiTheme="minorEastAsia" w:eastAsiaTheme="minorEastAsia" w:hAnsiTheme="minorEastAsia"/>
        </w:rPr>
        <w:t>表示为</w:t>
      </w:r>
      <m:oMath>
        <m:r>
          <w:rPr>
            <w:rFonts w:ascii="Cambria Math" w:eastAsiaTheme="minorEastAsia" w:hAnsi="Cambria Math"/>
          </w:rPr>
          <m:t>A≼0</m:t>
        </m:r>
      </m:oMath>
      <w:r w:rsidRPr="00983CA1">
        <w:rPr>
          <w:rFonts w:asciiTheme="minorEastAsia" w:eastAsiaTheme="minorEastAsia" w:hAnsiTheme="minorEastAsia"/>
        </w:rPr>
        <w:t>（或</w:t>
      </w:r>
      <m:oMath>
        <m:r>
          <w:rPr>
            <w:rFonts w:ascii="Cambria Math" w:eastAsiaTheme="minorEastAsia" w:hAnsi="Cambria Math"/>
          </w:rPr>
          <m:t>A≤0</m:t>
        </m:r>
      </m:oMath>
      <w:r w:rsidRPr="00983CA1">
        <w:rPr>
          <w:rFonts w:asciiTheme="minorEastAsia" w:eastAsiaTheme="minorEastAsia" w:hAnsiTheme="minorEastAsia"/>
        </w:rPr>
        <w:t>）。</w:t>
      </w:r>
    </w:p>
    <w:p w14:paraId="5D41C8DB" w14:textId="77777777" w:rsidR="00B94259" w:rsidRPr="00983CA1" w:rsidRDefault="00B94259" w:rsidP="00983CA1">
      <w:pPr>
        <w:widowControl/>
        <w:numPr>
          <w:ilvl w:val="0"/>
          <w:numId w:val="25"/>
        </w:numPr>
        <w:spacing w:after="200" w:line="360" w:lineRule="auto"/>
        <w:jc w:val="left"/>
        <w:rPr>
          <w:rFonts w:asciiTheme="minorEastAsia" w:eastAsiaTheme="minorEastAsia" w:hAnsiTheme="minorEastAsia"/>
        </w:rPr>
      </w:pPr>
      <w:r w:rsidRPr="00983CA1">
        <w:rPr>
          <w:rFonts w:asciiTheme="minorEastAsia" w:eastAsiaTheme="minorEastAsia" w:hAnsiTheme="minorEastAsia"/>
        </w:rPr>
        <w:t>最后，对称矩阵</w:t>
      </w:r>
      <m:oMath>
        <m:r>
          <w:rPr>
            <w:rFonts w:ascii="Cambria Math" w:eastAsiaTheme="minorEastAsia" w:hAnsi="Cambria Math"/>
          </w:rPr>
          <m:t>A∈</m:t>
        </m:r>
        <m:sSup>
          <m:sSupPr>
            <m:ctrlPr>
              <w:rPr>
                <w:rFonts w:ascii="Cambria Math" w:eastAsiaTheme="minorEastAsia" w:hAnsi="Cambria Math"/>
              </w:rPr>
            </m:ctrlPr>
          </m:sSupPr>
          <m:e>
            <m:r>
              <m:rPr>
                <m:scr m:val="double-struck"/>
                <m:sty m:val="p"/>
              </m:rPr>
              <w:rPr>
                <w:rFonts w:ascii="Cambria Math" w:eastAsiaTheme="minorEastAsia" w:hAnsi="Cambria Math"/>
              </w:rPr>
              <m:t>S</m:t>
            </m:r>
          </m:e>
          <m:sup>
            <m:r>
              <w:rPr>
                <w:rFonts w:ascii="Cambria Math" w:eastAsiaTheme="minorEastAsia" w:hAnsi="Cambria Math"/>
              </w:rPr>
              <m:t>n</m:t>
            </m:r>
          </m:sup>
        </m:sSup>
      </m:oMath>
      <w:r w:rsidRPr="00983CA1">
        <w:rPr>
          <w:rFonts w:asciiTheme="minorEastAsia" w:eastAsiaTheme="minorEastAsia" w:hAnsiTheme="minorEastAsia"/>
        </w:rPr>
        <w:t>是</w:t>
      </w:r>
      <w:r w:rsidRPr="00983CA1">
        <w:rPr>
          <w:rFonts w:asciiTheme="minorEastAsia" w:eastAsiaTheme="minorEastAsia" w:hAnsiTheme="minorEastAsia"/>
          <w:b/>
        </w:rPr>
        <w:t>不定</w:t>
      </w:r>
      <w:r w:rsidRPr="00983CA1">
        <w:rPr>
          <w:rFonts w:asciiTheme="minorEastAsia" w:eastAsiaTheme="minorEastAsia" w:hAnsiTheme="minorEastAsia"/>
        </w:rPr>
        <w:t>的，如果它既不是</w:t>
      </w:r>
      <w:proofErr w:type="gramStart"/>
      <w:r w:rsidRPr="00983CA1">
        <w:rPr>
          <w:rFonts w:asciiTheme="minorEastAsia" w:eastAsiaTheme="minorEastAsia" w:hAnsiTheme="minorEastAsia"/>
        </w:rPr>
        <w:t>正半定也</w:t>
      </w:r>
      <w:proofErr w:type="gramEnd"/>
      <w:r w:rsidRPr="00983CA1">
        <w:rPr>
          <w:rFonts w:asciiTheme="minorEastAsia" w:eastAsiaTheme="minorEastAsia" w:hAnsiTheme="minorEastAsia"/>
        </w:rPr>
        <w:t>不是</w:t>
      </w:r>
      <w:proofErr w:type="gramStart"/>
      <w:r w:rsidRPr="00983CA1">
        <w:rPr>
          <w:rFonts w:asciiTheme="minorEastAsia" w:eastAsiaTheme="minorEastAsia" w:hAnsiTheme="minorEastAsia"/>
        </w:rPr>
        <w:t>负半定</w:t>
      </w:r>
      <w:proofErr w:type="gramEnd"/>
      <w:r w:rsidRPr="00983CA1">
        <w:rPr>
          <w:rFonts w:asciiTheme="minorEastAsia" w:eastAsiaTheme="minorEastAsia" w:hAnsiTheme="minorEastAsia"/>
        </w:rPr>
        <w:t>，即，如果存在</w:t>
      </w:r>
      <m:oMath>
        <m:sSub>
          <m:sSubPr>
            <m:ctrlPr>
              <w:rPr>
                <w:rFonts w:ascii="Cambria Math" w:eastAsiaTheme="minorEastAsia" w:hAnsi="Cambria Math"/>
              </w:rPr>
            </m:ctrlPr>
          </m:sSubPr>
          <m:e>
            <m:r>
              <w:rPr>
                <w:rFonts w:ascii="Cambria Math" w:eastAsiaTheme="minorEastAsia" w:hAnsi="Cambria Math"/>
              </w:rPr>
              <m:t>x</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x</m:t>
            </m:r>
          </m:e>
          <m:sub>
            <m:r>
              <w:rPr>
                <w:rFonts w:ascii="Cambria Math" w:eastAsiaTheme="minorEastAsia" w:hAnsi="Cambria Math"/>
              </w:rPr>
              <m:t>2</m:t>
            </m:r>
          </m:sub>
        </m:sSub>
        <m:r>
          <w:rPr>
            <w:rFonts w:ascii="Cambria Math" w:eastAsiaTheme="minorEastAsia" w:hAnsi="Cambria Math"/>
          </w:rPr>
          <m:t>∈</m:t>
        </m:r>
        <m:sSup>
          <m:sSupPr>
            <m:ctrlPr>
              <w:rPr>
                <w:rFonts w:ascii="Cambria Math" w:eastAsiaTheme="minorEastAsia" w:hAnsi="Cambria Math"/>
              </w:rPr>
            </m:ctrlPr>
          </m:sSupPr>
          <m:e>
            <m:r>
              <m:rPr>
                <m:scr m:val="double-struck"/>
                <m:sty m:val="p"/>
              </m:rPr>
              <w:rPr>
                <w:rFonts w:ascii="Cambria Math" w:eastAsiaTheme="minorEastAsia" w:hAnsi="Cambria Math"/>
              </w:rPr>
              <m:t>R</m:t>
            </m:r>
          </m:e>
          <m:sup>
            <m:r>
              <w:rPr>
                <w:rFonts w:ascii="Cambria Math" w:eastAsiaTheme="minorEastAsia" w:hAnsi="Cambria Math"/>
              </w:rPr>
              <m:t>n</m:t>
            </m:r>
          </m:sup>
        </m:sSup>
      </m:oMath>
      <w:r w:rsidRPr="00983CA1">
        <w:rPr>
          <w:rFonts w:asciiTheme="minorEastAsia" w:eastAsiaTheme="minorEastAsia" w:hAnsiTheme="minorEastAsia"/>
        </w:rPr>
        <w:t>，那么</w:t>
      </w:r>
      <m:oMath>
        <m:sSubSup>
          <m:sSubSupPr>
            <m:ctrlPr>
              <w:rPr>
                <w:rFonts w:ascii="Cambria Math" w:eastAsiaTheme="minorEastAsia" w:hAnsi="Cambria Math"/>
              </w:rPr>
            </m:ctrlPr>
          </m:sSubSupPr>
          <m:e>
            <m:r>
              <w:rPr>
                <w:rFonts w:ascii="Cambria Math" w:eastAsiaTheme="minorEastAsia" w:hAnsi="Cambria Math"/>
              </w:rPr>
              <m:t>x</m:t>
            </m:r>
          </m:e>
          <m:sub>
            <m:r>
              <w:rPr>
                <w:rFonts w:ascii="Cambria Math" w:eastAsiaTheme="minorEastAsia" w:hAnsi="Cambria Math"/>
              </w:rPr>
              <m:t>1</m:t>
            </m:r>
          </m:sub>
          <m:sup>
            <m:r>
              <w:rPr>
                <w:rFonts w:ascii="Cambria Math" w:eastAsiaTheme="minorEastAsia" w:hAnsi="Cambria Math"/>
              </w:rPr>
              <m:t>T</m:t>
            </m:r>
          </m:sup>
        </m:sSubSup>
        <m:r>
          <w:rPr>
            <w:rFonts w:ascii="Cambria Math" w:eastAsiaTheme="minorEastAsia" w:hAnsi="Cambria Math"/>
          </w:rPr>
          <m:t>A</m:t>
        </m:r>
        <m:sSub>
          <m:sSubPr>
            <m:ctrlPr>
              <w:rPr>
                <w:rFonts w:ascii="Cambria Math" w:eastAsiaTheme="minorEastAsia" w:hAnsi="Cambria Math"/>
              </w:rPr>
            </m:ctrlPr>
          </m:sSubPr>
          <m:e>
            <m:r>
              <w:rPr>
                <w:rFonts w:ascii="Cambria Math" w:eastAsiaTheme="minorEastAsia" w:hAnsi="Cambria Math"/>
              </w:rPr>
              <m:t>x</m:t>
            </m:r>
          </m:e>
          <m:sub>
            <m:r>
              <w:rPr>
                <w:rFonts w:ascii="Cambria Math" w:eastAsiaTheme="minorEastAsia" w:hAnsi="Cambria Math"/>
              </w:rPr>
              <m:t>1</m:t>
            </m:r>
          </m:sub>
        </m:sSub>
        <m:r>
          <w:rPr>
            <w:rFonts w:ascii="Cambria Math" w:eastAsiaTheme="minorEastAsia" w:hAnsi="Cambria Math"/>
          </w:rPr>
          <m:t>&gt;0</m:t>
        </m:r>
      </m:oMath>
      <w:r w:rsidRPr="00983CA1">
        <w:rPr>
          <w:rFonts w:asciiTheme="minorEastAsia" w:eastAsiaTheme="minorEastAsia" w:hAnsiTheme="minorEastAsia"/>
        </w:rPr>
        <w:t>且</w:t>
      </w:r>
      <m:oMath>
        <m:sSubSup>
          <m:sSubSupPr>
            <m:ctrlPr>
              <w:rPr>
                <w:rFonts w:ascii="Cambria Math" w:eastAsiaTheme="minorEastAsia" w:hAnsi="Cambria Math"/>
              </w:rPr>
            </m:ctrlPr>
          </m:sSubSupPr>
          <m:e>
            <m:r>
              <w:rPr>
                <w:rFonts w:ascii="Cambria Math" w:eastAsiaTheme="minorEastAsia" w:hAnsi="Cambria Math"/>
              </w:rPr>
              <m:t>x</m:t>
            </m:r>
          </m:e>
          <m:sub>
            <m:r>
              <w:rPr>
                <w:rFonts w:ascii="Cambria Math" w:eastAsiaTheme="minorEastAsia" w:hAnsi="Cambria Math"/>
              </w:rPr>
              <m:t>2</m:t>
            </m:r>
          </m:sub>
          <m:sup>
            <m:r>
              <w:rPr>
                <w:rFonts w:ascii="Cambria Math" w:eastAsiaTheme="minorEastAsia" w:hAnsi="Cambria Math"/>
              </w:rPr>
              <m:t>T</m:t>
            </m:r>
          </m:sup>
        </m:sSubSup>
        <m:r>
          <w:rPr>
            <w:rFonts w:ascii="Cambria Math" w:eastAsiaTheme="minorEastAsia" w:hAnsi="Cambria Math"/>
          </w:rPr>
          <m:t>A</m:t>
        </m:r>
        <m:sSub>
          <m:sSubPr>
            <m:ctrlPr>
              <w:rPr>
                <w:rFonts w:ascii="Cambria Math" w:eastAsiaTheme="minorEastAsia" w:hAnsi="Cambria Math"/>
              </w:rPr>
            </m:ctrlPr>
          </m:sSubPr>
          <m:e>
            <m:r>
              <w:rPr>
                <w:rFonts w:ascii="Cambria Math" w:eastAsiaTheme="minorEastAsia" w:hAnsi="Cambria Math"/>
              </w:rPr>
              <m:t>x</m:t>
            </m:r>
          </m:e>
          <m:sub>
            <m:r>
              <w:rPr>
                <w:rFonts w:ascii="Cambria Math" w:eastAsiaTheme="minorEastAsia" w:hAnsi="Cambria Math"/>
              </w:rPr>
              <m:t>2</m:t>
            </m:r>
          </m:sub>
        </m:sSub>
        <m:r>
          <w:rPr>
            <w:rFonts w:ascii="Cambria Math" w:eastAsiaTheme="minorEastAsia" w:hAnsi="Cambria Math"/>
          </w:rPr>
          <m:t>&lt;0</m:t>
        </m:r>
      </m:oMath>
      <w:r w:rsidRPr="00983CA1">
        <w:rPr>
          <w:rFonts w:asciiTheme="minorEastAsia" w:eastAsiaTheme="minorEastAsia" w:hAnsiTheme="minorEastAsia"/>
        </w:rPr>
        <w:t>。</w:t>
      </w:r>
    </w:p>
    <w:p w14:paraId="3FC372DE" w14:textId="77777777" w:rsidR="00B94259" w:rsidRDefault="00B94259" w:rsidP="00983CA1">
      <w:pPr>
        <w:pStyle w:val="af"/>
      </w:pPr>
      <w:r>
        <w:t>很明显，如果</w:t>
      </w:r>
      <m:oMath>
        <m:r>
          <w:rPr>
            <w:rFonts w:ascii="Cambria Math" w:hAnsi="Cambria Math"/>
          </w:rPr>
          <m:t>A</m:t>
        </m:r>
      </m:oMath>
      <w:r>
        <w:t>是正定的，那么</w:t>
      </w:r>
      <m:oMath>
        <m:r>
          <w:rPr>
            <w:rFonts w:ascii="Cambria Math" w:hAnsi="Cambria Math"/>
          </w:rPr>
          <m:t>-A</m:t>
        </m:r>
      </m:oMath>
      <w:proofErr w:type="gramStart"/>
      <w:r>
        <w:t>是负定的</w:t>
      </w:r>
      <w:proofErr w:type="gramEnd"/>
      <w:r>
        <w:t>，反之亦然。同样，如果</w:t>
      </w:r>
      <m:oMath>
        <m:r>
          <w:rPr>
            <w:rFonts w:ascii="Cambria Math" w:hAnsi="Cambria Math"/>
          </w:rPr>
          <m:t>A</m:t>
        </m:r>
      </m:oMath>
      <w:r>
        <w:t>是半正定的，那么</w:t>
      </w:r>
      <m:oMath>
        <m:r>
          <w:rPr>
            <w:rFonts w:ascii="Cambria Math" w:hAnsi="Cambria Math"/>
          </w:rPr>
          <m:t>-A</m:t>
        </m:r>
      </m:oMath>
      <w:r>
        <w:t>是是</w:t>
      </w:r>
      <w:proofErr w:type="gramStart"/>
      <w:r>
        <w:t>半负定的</w:t>
      </w:r>
      <w:proofErr w:type="gramEnd"/>
      <w:r>
        <w:t>，反之亦然。如果</w:t>
      </w:r>
      <w:proofErr w:type="gramStart"/>
      <w:r>
        <w:t>果</w:t>
      </w:r>
      <w:proofErr w:type="gramEnd"/>
      <m:oMath>
        <m:r>
          <w:rPr>
            <w:rFonts w:ascii="Cambria Math" w:hAnsi="Cambria Math"/>
          </w:rPr>
          <m:t>A</m:t>
        </m:r>
      </m:oMath>
      <w:r>
        <w:t>是不定的，那么</w:t>
      </w:r>
      <m:oMath>
        <m:r>
          <w:rPr>
            <w:rFonts w:ascii="Cambria Math" w:hAnsi="Cambria Math"/>
          </w:rPr>
          <m:t>-A</m:t>
        </m:r>
      </m:oMath>
      <w:r>
        <w:t>是也是不定的。</w:t>
      </w:r>
    </w:p>
    <w:p w14:paraId="481A8B69" w14:textId="77777777" w:rsidR="00B94259" w:rsidRDefault="00B94259" w:rsidP="00983CA1">
      <w:pPr>
        <w:pStyle w:val="af"/>
      </w:pPr>
      <w:r>
        <w:t>正定矩阵和负定矩阵的一个重要性质是它们总是满</w:t>
      </w:r>
      <w:proofErr w:type="gramStart"/>
      <w:r>
        <w:t>秩</w:t>
      </w:r>
      <w:proofErr w:type="gramEnd"/>
      <w:r>
        <w:t>，因此是可逆的。为了了解这是为什么，假设某个矩阵</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S</m:t>
            </m:r>
          </m:e>
          <m:sup>
            <m:r>
              <w:rPr>
                <w:rFonts w:ascii="Cambria Math" w:hAnsi="Cambria Math"/>
              </w:rPr>
              <m:t>n</m:t>
            </m:r>
          </m:sup>
        </m:sSup>
      </m:oMath>
      <w:r>
        <w:t>不是满</w:t>
      </w:r>
      <w:proofErr w:type="gramStart"/>
      <w:r>
        <w:t>秩</w:t>
      </w:r>
      <w:proofErr w:type="gramEnd"/>
      <w:r>
        <w:t>。然后，假设</w:t>
      </w:r>
      <m:oMath>
        <m:r>
          <w:rPr>
            <w:rFonts w:ascii="Cambria Math" w:hAnsi="Cambria Math"/>
          </w:rPr>
          <m:t>A</m:t>
        </m:r>
      </m:oMath>
      <w:r>
        <w:t>的第</w:t>
      </w:r>
      <m:oMath>
        <m:r>
          <w:rPr>
            <w:rFonts w:ascii="Cambria Math" w:hAnsi="Cambria Math"/>
          </w:rPr>
          <m:t>j</m:t>
        </m:r>
      </m:oMath>
      <w:r>
        <w:t>列可以表示为其他</w:t>
      </w:r>
      <m:oMath>
        <m:r>
          <w:rPr>
            <w:rFonts w:ascii="Cambria Math" w:hAnsi="Cambria Math"/>
          </w:rPr>
          <m:t>n-1</m:t>
        </m:r>
      </m:oMath>
      <w:r>
        <w:t>列的线性组合：</w:t>
      </w:r>
    </w:p>
    <w:p w14:paraId="3D63100A" w14:textId="77777777" w:rsidR="00B94259" w:rsidRDefault="00000000" w:rsidP="00983CA1">
      <w:pPr>
        <w:pStyle w:val="af"/>
      </w:pPr>
      <m:oMathPara>
        <m:oMathParaPr>
          <m:jc m:val="center"/>
        </m:oMathParaPr>
        <m:oMath>
          <m:sSub>
            <m:sSubPr>
              <m:ctrlPr>
                <w:rPr>
                  <w:rFonts w:ascii="Cambria Math" w:hAnsi="Cambria Math"/>
                </w:rPr>
              </m:ctrlPr>
            </m:sSubPr>
            <m:e>
              <m:r>
                <w:rPr>
                  <w:rFonts w:ascii="Cambria Math" w:hAnsi="Cambria Math"/>
                </w:rPr>
                <m:t>a</m:t>
              </m:r>
            </m:e>
            <m:sub>
              <m:r>
                <w:rPr>
                  <w:rFonts w:ascii="Cambria Math" w:hAnsi="Cambria Math"/>
                </w:rPr>
                <m:t>j</m:t>
              </m:r>
            </m:sub>
          </m:sSub>
          <m:r>
            <w:rPr>
              <w:rFonts w:ascii="Cambria Math" w:hAnsi="Cambria Math"/>
            </w:rPr>
            <m:t>=</m:t>
          </m:r>
          <m:nary>
            <m:naryPr>
              <m:chr m:val="∑"/>
              <m:limLoc m:val="undOvr"/>
              <m:supHide m:val="1"/>
              <m:ctrlPr>
                <w:rPr>
                  <w:rFonts w:ascii="Cambria Math" w:hAnsi="Cambria Math"/>
                </w:rPr>
              </m:ctrlPr>
            </m:naryPr>
            <m:sub>
              <m:r>
                <w:rPr>
                  <w:rFonts w:ascii="Cambria Math" w:hAnsi="Cambria Math"/>
                </w:rPr>
                <m:t>i≠j</m:t>
              </m:r>
            </m:sub>
            <m:sup>
              <m:r>
                <w:rPr>
                  <w:rFonts w:ascii="Cambria Math" w:hAnsi="Cambria Math"/>
                </w:rPr>
                <m:t>​</m:t>
              </m:r>
            </m:sup>
            <m:e>
              <m:sSub>
                <m:sSubPr>
                  <m:ctrlPr>
                    <w:rPr>
                      <w:rFonts w:ascii="Cambria Math" w:hAnsi="Cambria Math"/>
                    </w:rPr>
                  </m:ctrlPr>
                </m:sSubPr>
                <m:e>
                  <m:r>
                    <w:rPr>
                      <w:rFonts w:ascii="Cambria Math" w:hAnsi="Cambria Math"/>
                    </w:rPr>
                    <m:t>x</m:t>
                  </m:r>
                </m:e>
                <m:sub>
                  <m:r>
                    <w:rPr>
                      <w:rFonts w:ascii="Cambria Math" w:hAnsi="Cambria Math"/>
                    </w:rPr>
                    <m:t>i</m:t>
                  </m:r>
                </m:sub>
              </m:sSub>
            </m:e>
          </m:nary>
          <m:sSub>
            <m:sSubPr>
              <m:ctrlPr>
                <w:rPr>
                  <w:rFonts w:ascii="Cambria Math" w:hAnsi="Cambria Math"/>
                </w:rPr>
              </m:ctrlPr>
            </m:sSubPr>
            <m:e>
              <m:r>
                <w:rPr>
                  <w:rFonts w:ascii="Cambria Math" w:hAnsi="Cambria Math"/>
                </w:rPr>
                <m:t>a</m:t>
              </m:r>
            </m:e>
            <m:sub>
              <m:r>
                <w:rPr>
                  <w:rFonts w:ascii="Cambria Math" w:hAnsi="Cambria Math"/>
                </w:rPr>
                <m:t>i</m:t>
              </m:r>
            </m:sub>
          </m:sSub>
        </m:oMath>
      </m:oMathPara>
    </w:p>
    <w:p w14:paraId="1C6B21C2" w14:textId="77777777" w:rsidR="00B94259" w:rsidRDefault="00B94259" w:rsidP="00983CA1">
      <w:pPr>
        <w:pStyle w:val="af"/>
      </w:pPr>
      <w:r>
        <w:t>对于某些</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m:t>
        </m:r>
        <m:r>
          <m:rPr>
            <m:scr m:val="double-struck"/>
            <m:sty m:val="p"/>
          </m:rPr>
          <w:rPr>
            <w:rFonts w:ascii="Cambria Math" w:hAnsi="Cambria Math"/>
          </w:rPr>
          <m:t>R</m:t>
        </m:r>
      </m:oMath>
      <w:r>
        <w:t>。设</w:t>
      </w:r>
      <m:oMath>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=-1</m:t>
        </m:r>
      </m:oMath>
      <w:r>
        <w:t>，则：</w:t>
      </w:r>
    </w:p>
    <w:p w14:paraId="54FAC5F3" w14:textId="77777777" w:rsidR="00B94259" w:rsidRDefault="00B94259" w:rsidP="00983CA1">
      <w:pPr>
        <w:pStyle w:val="af"/>
      </w:pPr>
      <m:oMathPara>
        <m:oMathParaPr>
          <m:jc m:val="center"/>
        </m:oMathParaPr>
        <m:oMath>
          <m:r>
            <w:rPr>
              <w:rFonts w:ascii="Cambria Math" w:hAnsi="Cambria Math"/>
            </w:rPr>
            <m:t>Ax=</m:t>
          </m:r>
          <m:nary>
            <m:naryPr>
              <m:chr m:val="∑"/>
              <m:limLoc m:val="undOvr"/>
              <m:supHide m:val="1"/>
              <m:ctrlPr>
                <w:rPr>
                  <w:rFonts w:ascii="Cambria Math" w:hAnsi="Cambria Math"/>
                </w:rPr>
              </m:ctrlPr>
            </m:naryPr>
            <m:sub>
              <m:r>
                <w:rPr>
                  <w:rFonts w:ascii="Cambria Math" w:hAnsi="Cambria Math"/>
                </w:rPr>
                <m:t>i≠j</m:t>
              </m:r>
            </m:sub>
            <m:sup>
              <m:r>
                <w:rPr>
                  <w:rFonts w:ascii="Cambria Math" w:hAnsi="Cambria Math"/>
                </w:rPr>
                <m:t>​</m:t>
              </m:r>
            </m:sup>
            <m:e>
              <m:sSub>
                <m:sSubPr>
                  <m:ctrlPr>
                    <w:rPr>
                      <w:rFonts w:ascii="Cambria Math" w:hAnsi="Cambria Math"/>
                    </w:rPr>
                  </m:ctrlPr>
                </m:sSubPr>
                <m:e>
                  <m:r>
                    <w:rPr>
                      <w:rFonts w:ascii="Cambria Math" w:hAnsi="Cambria Math"/>
                    </w:rPr>
                    <m:t>x</m:t>
                  </m:r>
                </m:e>
                <m:sub>
                  <m:r>
                    <w:rPr>
                      <w:rFonts w:ascii="Cambria Math" w:hAnsi="Cambria Math"/>
                    </w:rPr>
                    <m:t>i</m:t>
                  </m:r>
                </m:sub>
              </m:sSub>
            </m:e>
          </m:nary>
          <m:sSub>
            <m:sSubPr>
              <m:ctrlPr>
                <w:rPr>
                  <w:rFonts w:ascii="Cambria Math" w:hAnsi="Cambria Math"/>
                </w:rPr>
              </m:ctrlPr>
            </m:sSubPr>
            <m:e>
              <m:r>
                <w:rPr>
                  <w:rFonts w:ascii="Cambria Math" w:hAnsi="Cambria Math"/>
                </w:rPr>
                <m:t>a</m:t>
              </m:r>
            </m:e>
            <m:sub>
              <m:r>
                <w:rPr>
                  <w:rFonts w:ascii="Cambria Math" w:hAnsi="Cambria Math"/>
                </w:rPr>
                <m:t>i</m:t>
              </m:r>
            </m:sub>
          </m:sSub>
          <m:r>
            <w:rPr>
              <w:rFonts w:ascii="Cambria Math" w:hAnsi="Cambria Math"/>
            </w:rPr>
            <m:t>=0</m:t>
          </m:r>
        </m:oMath>
      </m:oMathPara>
    </w:p>
    <w:p w14:paraId="3388D724" w14:textId="77777777" w:rsidR="00B94259" w:rsidRDefault="00B94259" w:rsidP="00983CA1">
      <w:pPr>
        <w:pStyle w:val="af"/>
      </w:pPr>
      <w:r>
        <w:t>但这意味着对于某些非零向量</w:t>
      </w:r>
      <m:oMath>
        <m:r>
          <w:rPr>
            <w:rFonts w:ascii="Cambria Math" w:hAnsi="Cambria Math"/>
          </w:rPr>
          <m:t>x</m:t>
        </m:r>
      </m:oMath>
      <w:r>
        <w:t>，</w:t>
      </w:r>
      <m:oMath>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Ax=0</m:t>
        </m:r>
      </m:oMath>
      <w:r>
        <w:t>，因此</w:t>
      </w:r>
      <m:oMath>
        <m:r>
          <w:rPr>
            <w:rFonts w:ascii="Cambria Math" w:hAnsi="Cambria Math"/>
          </w:rPr>
          <m:t>A</m:t>
        </m:r>
      </m:oMath>
      <w:r>
        <w:t>必须既不是正定也不是负定。如果</w:t>
      </w:r>
      <m:oMath>
        <m:r>
          <w:rPr>
            <w:rFonts w:ascii="Cambria Math" w:hAnsi="Cambria Math"/>
          </w:rPr>
          <m:t>A</m:t>
        </m:r>
      </m:oMath>
      <w:r>
        <w:t>是正定或负定，则必须是满</w:t>
      </w:r>
      <w:proofErr w:type="gramStart"/>
      <w:r>
        <w:t>秩</w:t>
      </w:r>
      <w:proofErr w:type="gramEnd"/>
      <w:r>
        <w:t>。</w:t>
      </w:r>
      <w:r>
        <w:t xml:space="preserve"> </w:t>
      </w:r>
      <w:r>
        <w:t>最后，有一种类型的正定矩阵经常出现，因此值得特别提及。</w:t>
      </w:r>
      <w:r>
        <w:t xml:space="preserve"> </w:t>
      </w:r>
      <w:r>
        <w:t>给定矩阵</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m×n</m:t>
            </m:r>
          </m:sup>
        </m:sSup>
      </m:oMath>
      <w:r>
        <w:t>（不一定是对称或偶数平方），矩阵</w:t>
      </w:r>
      <m:oMath>
        <m:r>
          <w:rPr>
            <w:rFonts w:ascii="Cambria Math" w:hAnsi="Cambria Math"/>
          </w:rPr>
          <m:t>G=</m:t>
        </m:r>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A</m:t>
        </m:r>
      </m:oMath>
      <w:r>
        <w:t>（有时称为</w:t>
      </w:r>
      <w:r>
        <w:rPr>
          <w:b/>
        </w:rPr>
        <w:t>Gram</w:t>
      </w:r>
      <w:r>
        <w:rPr>
          <w:b/>
        </w:rPr>
        <w:t>矩</w:t>
      </w:r>
      <w:r>
        <w:rPr>
          <w:b/>
        </w:rPr>
        <w:lastRenderedPageBreak/>
        <w:t>阵</w:t>
      </w:r>
      <w:r>
        <w:t>）总是半正定的。</w:t>
      </w:r>
      <w:r>
        <w:t xml:space="preserve"> </w:t>
      </w:r>
      <w:r>
        <w:t>此外，如果</w:t>
      </w:r>
      <m:oMath>
        <m:r>
          <w:rPr>
            <w:rFonts w:ascii="Cambria Math" w:hAnsi="Cambria Math"/>
          </w:rPr>
          <m:t>m≥n</m:t>
        </m:r>
      </m:oMath>
      <w:r>
        <w:t>（同时为了方便起见，我们假设</w:t>
      </w:r>
      <m:oMath>
        <m:r>
          <w:rPr>
            <w:rFonts w:ascii="Cambria Math" w:hAnsi="Cambria Math"/>
          </w:rPr>
          <m:t>A</m:t>
        </m:r>
      </m:oMath>
      <w:r>
        <w:t>是满</w:t>
      </w:r>
      <w:proofErr w:type="gramStart"/>
      <w:r>
        <w:t>秩</w:t>
      </w:r>
      <w:proofErr w:type="gramEnd"/>
      <w:r>
        <w:t>），则</w:t>
      </w:r>
      <m:oMath>
        <m:r>
          <w:rPr>
            <w:rFonts w:ascii="Cambria Math" w:hAnsi="Cambria Math"/>
          </w:rPr>
          <m:t>G=</m:t>
        </m:r>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A</m:t>
        </m:r>
      </m:oMath>
      <w:r>
        <w:t>是正定的。</w:t>
      </w:r>
    </w:p>
    <w:p w14:paraId="23B24E15" w14:textId="77777777" w:rsidR="00B94259" w:rsidRDefault="00B94259">
      <w:pPr>
        <w:pStyle w:val="4"/>
      </w:pPr>
      <w:bookmarkStart w:id="835" w:name="header-n293"/>
      <w:r>
        <w:t xml:space="preserve">3.12 </w:t>
      </w:r>
      <w:r>
        <w:t>特征值和特征向量</w:t>
      </w:r>
      <w:bookmarkEnd w:id="835"/>
    </w:p>
    <w:p w14:paraId="0A6A327B" w14:textId="77777777" w:rsidR="00B94259" w:rsidRDefault="00B94259" w:rsidP="00983CA1">
      <w:pPr>
        <w:pStyle w:val="af"/>
      </w:pPr>
      <w:r>
        <w:t>给定一个方阵</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n×n</m:t>
            </m:r>
          </m:sup>
        </m:sSup>
      </m:oMath>
      <w:r>
        <w:t>，我们认为在以下条件下，</w:t>
      </w:r>
      <m:oMath>
        <m:r>
          <w:rPr>
            <w:rFonts w:ascii="Cambria Math" w:hAnsi="Cambria Math"/>
          </w:rPr>
          <m:t>λ∈</m:t>
        </m:r>
        <m:r>
          <m:rPr>
            <m:scr m:val="double-struck"/>
            <m:sty m:val="p"/>
          </m:rPr>
          <w:rPr>
            <w:rFonts w:ascii="Cambria Math" w:hAnsi="Cambria Math"/>
          </w:rPr>
          <m:t>C</m:t>
        </m:r>
      </m:oMath>
      <w:r>
        <w:t>是</w:t>
      </w:r>
      <m:oMath>
        <m:r>
          <w:rPr>
            <w:rFonts w:ascii="Cambria Math" w:hAnsi="Cambria Math"/>
          </w:rPr>
          <m:t>A</m:t>
        </m:r>
      </m:oMath>
      <w:r>
        <w:t>的</w:t>
      </w:r>
      <w:r>
        <w:rPr>
          <w:b/>
        </w:rPr>
        <w:t>特征值</w:t>
      </w:r>
      <w:r>
        <w:t>，</w:t>
      </w:r>
      <m:oMath>
        <m:r>
          <w:rPr>
            <w:rFonts w:ascii="Cambria Math" w:hAnsi="Cambria Math"/>
          </w:rPr>
          <m:t>x∈</m:t>
        </m:r>
        <m:sSup>
          <m:sSupPr>
            <m:ctrlPr>
              <w:rPr>
                <w:rFonts w:ascii="Cambria Math" w:hAnsi="Cambria Math"/>
              </w:rPr>
            </m:ctrlPr>
          </m:sSupPr>
          <m:e>
            <m:r>
              <m:rPr>
                <m:scr m:val="double-struck"/>
                <m:sty m:val="p"/>
              </m:rPr>
              <w:rPr>
                <w:rFonts w:ascii="Cambria Math" w:hAnsi="Cambria Math"/>
              </w:rPr>
              <m:t>C</m:t>
            </m:r>
          </m:e>
          <m:sup>
            <m:r>
              <w:rPr>
                <w:rFonts w:ascii="Cambria Math" w:hAnsi="Cambria Math"/>
              </w:rPr>
              <m:t>n</m:t>
            </m:r>
          </m:sup>
        </m:sSup>
      </m:oMath>
      <w:r>
        <w:t>是相应的</w:t>
      </w:r>
      <w:r>
        <w:rPr>
          <w:b/>
        </w:rPr>
        <w:t>特征向量</w:t>
      </w:r>
      <w:r>
        <w:t>：</w:t>
      </w:r>
    </w:p>
    <w:p w14:paraId="271F4AAA" w14:textId="77777777" w:rsidR="00B94259" w:rsidRDefault="00B94259" w:rsidP="00983CA1">
      <w:pPr>
        <w:pStyle w:val="af"/>
      </w:pPr>
      <m:oMathPara>
        <m:oMathParaPr>
          <m:jc m:val="center"/>
        </m:oMathParaPr>
        <m:oMath>
          <m:r>
            <w:rPr>
              <w:rFonts w:ascii="Cambria Math" w:hAnsi="Cambria Math"/>
            </w:rPr>
            <m:t>Ax=λx,x≠0</m:t>
          </m:r>
        </m:oMath>
      </m:oMathPara>
    </w:p>
    <w:p w14:paraId="76801526" w14:textId="77777777" w:rsidR="00B94259" w:rsidRDefault="00B94259" w:rsidP="00983CA1">
      <w:pPr>
        <w:pStyle w:val="af"/>
      </w:pPr>
      <w:r>
        <w:t>直观地说，这个定义意味着将</w:t>
      </w:r>
      <m:oMath>
        <m:r>
          <w:rPr>
            <w:rFonts w:ascii="Cambria Math" w:hAnsi="Cambria Math"/>
          </w:rPr>
          <m:t>A</m:t>
        </m:r>
      </m:oMath>
      <w:r>
        <w:t>乘以向量</w:t>
      </w:r>
      <m:oMath>
        <m:r>
          <w:rPr>
            <w:rFonts w:ascii="Cambria Math" w:hAnsi="Cambria Math"/>
          </w:rPr>
          <m:t>x</m:t>
        </m:r>
      </m:oMath>
      <w:r>
        <w:t>会得到一个新的向量，该向量指向与</w:t>
      </w:r>
      <m:oMath>
        <m:r>
          <w:rPr>
            <w:rFonts w:ascii="Cambria Math" w:hAnsi="Cambria Math"/>
          </w:rPr>
          <m:t>x</m:t>
        </m:r>
      </m:oMath>
      <w:r>
        <w:t>相同的方向，但按系数</w:t>
      </w:r>
      <m:oMath>
        <m:r>
          <w:rPr>
            <w:rFonts w:ascii="Cambria Math" w:hAnsi="Cambria Math"/>
          </w:rPr>
          <m:t>λ</m:t>
        </m:r>
      </m:oMath>
      <w:r>
        <w:t>缩放。值得注意的是，对于任何特征向量</w:t>
      </w:r>
      <m:oMath>
        <m:r>
          <w:rPr>
            <w:rFonts w:ascii="Cambria Math" w:hAnsi="Cambria Math"/>
          </w:rPr>
          <m:t>x∈</m:t>
        </m:r>
        <m:sSup>
          <m:sSupPr>
            <m:ctrlPr>
              <w:rPr>
                <w:rFonts w:ascii="Cambria Math" w:hAnsi="Cambria Math"/>
              </w:rPr>
            </m:ctrlPr>
          </m:sSupPr>
          <m:e>
            <m:r>
              <m:rPr>
                <m:scr m:val="double-struck"/>
                <m:sty m:val="p"/>
              </m:rPr>
              <w:rPr>
                <w:rFonts w:ascii="Cambria Math" w:hAnsi="Cambria Math"/>
              </w:rPr>
              <m:t>C</m:t>
            </m:r>
          </m:e>
          <m:sup>
            <m:r>
              <w:rPr>
                <w:rFonts w:ascii="Cambria Math" w:hAnsi="Cambria Math"/>
              </w:rPr>
              <m:t>n</m:t>
            </m:r>
          </m:sup>
        </m:sSup>
      </m:oMath>
      <w:r>
        <w:t>和标量</w:t>
      </w:r>
      <m:oMath>
        <m:r>
          <w:rPr>
            <w:rFonts w:ascii="Cambria Math" w:hAnsi="Cambria Math"/>
          </w:rPr>
          <m:t>t∈</m:t>
        </m:r>
        <m:r>
          <m:rPr>
            <m:scr m:val="double-struck"/>
            <m:sty m:val="p"/>
          </m:rPr>
          <w:rPr>
            <w:rFonts w:ascii="Cambria Math" w:hAnsi="Cambria Math"/>
          </w:rPr>
          <m:t>C</m:t>
        </m:r>
      </m:oMath>
      <w:r>
        <w:t>，</w:t>
      </w:r>
      <m:oMath>
        <m:r>
          <w:rPr>
            <w:rFonts w:ascii="Cambria Math" w:hAnsi="Cambria Math"/>
          </w:rPr>
          <m:t>A(cx)=cAx=cλx=λ(cx)</m:t>
        </m:r>
      </m:oMath>
      <w:r>
        <w:t>，</w:t>
      </w:r>
      <m:oMath>
        <m:r>
          <w:rPr>
            <w:rFonts w:ascii="Cambria Math" w:hAnsi="Cambria Math"/>
          </w:rPr>
          <m:t>cx</m:t>
        </m:r>
      </m:oMath>
      <w:r>
        <w:t>也是一个特征向量。因此，当我们讨论与</w:t>
      </w:r>
      <m:oMath>
        <m:r>
          <w:rPr>
            <w:rFonts w:ascii="Cambria Math" w:hAnsi="Cambria Math"/>
          </w:rPr>
          <m:t>λ</m:t>
        </m:r>
      </m:oMath>
      <w:r>
        <w:t>相关的</w:t>
      </w:r>
      <w:r>
        <w:rPr>
          <w:b/>
        </w:rPr>
        <w:t>特征向量</w:t>
      </w:r>
      <w:r>
        <w:t>时，我们通常假设特征向量被标准化为长度为</w:t>
      </w:r>
      <w:r>
        <w:t>1</w:t>
      </w:r>
      <w:r>
        <w:t>（这仍然会造成一些歧义，因为</w:t>
      </w:r>
      <m:oMath>
        <m:r>
          <w:rPr>
            <w:rFonts w:ascii="Cambria Math" w:hAnsi="Cambria Math"/>
          </w:rPr>
          <m:t>x</m:t>
        </m:r>
      </m:oMath>
      <w:r>
        <w:t>和</w:t>
      </w:r>
      <m:oMath>
        <m:r>
          <w:rPr>
            <w:rFonts w:ascii="Cambria Math" w:hAnsi="Cambria Math"/>
          </w:rPr>
          <m:t>-x</m:t>
        </m:r>
      </m:oMath>
      <w:r>
        <w:t>都是特征向量，但我们必须接受这一点）。</w:t>
      </w:r>
    </w:p>
    <w:p w14:paraId="2AB85841" w14:textId="77777777" w:rsidR="00B94259" w:rsidRDefault="00B94259" w:rsidP="00983CA1">
      <w:pPr>
        <w:pStyle w:val="af"/>
      </w:pPr>
      <w:r>
        <w:t>我们可以重写上面的等式来说明</w:t>
      </w:r>
      <m:oMath>
        <m:r>
          <w:rPr>
            <w:rFonts w:ascii="Cambria Math" w:hAnsi="Cambria Math"/>
          </w:rPr>
          <m:t>(λ,x)</m:t>
        </m:r>
      </m:oMath>
      <w:r>
        <w:t>是</w:t>
      </w:r>
      <m:oMath>
        <m:r>
          <w:rPr>
            <w:rFonts w:ascii="Cambria Math" w:hAnsi="Cambria Math"/>
          </w:rPr>
          <m:t>A</m:t>
        </m:r>
      </m:oMath>
      <w:r>
        <w:t>的特征值和特征向量的组合：</w:t>
      </w:r>
    </w:p>
    <w:p w14:paraId="7D1E7C6B" w14:textId="77777777" w:rsidR="00B94259" w:rsidRDefault="00B94259" w:rsidP="00983CA1">
      <w:pPr>
        <w:pStyle w:val="af"/>
      </w:pPr>
      <m:oMathPara>
        <m:oMathParaPr>
          <m:jc m:val="center"/>
        </m:oMathParaPr>
        <m:oMath>
          <m:r>
            <w:rPr>
              <w:rFonts w:ascii="Cambria Math" w:hAnsi="Cambria Math"/>
            </w:rPr>
            <m:t>(λI-A)x=0,x≠0</m:t>
          </m:r>
        </m:oMath>
      </m:oMathPara>
    </w:p>
    <w:p w14:paraId="159807AA" w14:textId="77777777" w:rsidR="00B94259" w:rsidRDefault="00B94259" w:rsidP="00983CA1">
      <w:pPr>
        <w:pStyle w:val="af"/>
      </w:pPr>
      <w:r>
        <w:t>但是</w:t>
      </w:r>
      <m:oMath>
        <m:r>
          <w:rPr>
            <w:rFonts w:ascii="Cambria Math" w:hAnsi="Cambria Math"/>
          </w:rPr>
          <m:t>(λI-A)x=0</m:t>
        </m:r>
      </m:oMath>
      <w:r>
        <w:t>只有当</w:t>
      </w:r>
      <m:oMath>
        <m:r>
          <w:rPr>
            <w:rFonts w:ascii="Cambria Math" w:hAnsi="Cambria Math"/>
          </w:rPr>
          <m:t>(λI-A)</m:t>
        </m:r>
      </m:oMath>
      <w:r>
        <w:t>有一个非空零空间时，同时</w:t>
      </w:r>
      <m:oMath>
        <m:r>
          <w:rPr>
            <w:rFonts w:ascii="Cambria Math" w:hAnsi="Cambria Math"/>
          </w:rPr>
          <m:t>(λI-A)</m:t>
        </m:r>
      </m:oMath>
      <w:r>
        <w:t>是奇异的，</w:t>
      </w:r>
      <m:oMath>
        <m:r>
          <w:rPr>
            <w:rFonts w:ascii="Cambria Math" w:hAnsi="Cambria Math"/>
          </w:rPr>
          <m:t>x</m:t>
        </m:r>
      </m:oMath>
      <w:r>
        <w:t>才具有</w:t>
      </w:r>
      <w:proofErr w:type="gramStart"/>
      <w:r>
        <w:t>非零解</w:t>
      </w:r>
      <w:proofErr w:type="gramEnd"/>
      <w:r>
        <w:t>，即：</w:t>
      </w:r>
    </w:p>
    <w:p w14:paraId="046AC2BA" w14:textId="77777777" w:rsidR="00B94259" w:rsidRDefault="00B94259" w:rsidP="00983CA1">
      <w:pPr>
        <w:pStyle w:val="af"/>
      </w:pPr>
      <m:oMathPara>
        <m:oMathParaPr>
          <m:jc m:val="center"/>
        </m:oMathParaPr>
        <m:oMath>
          <m:r>
            <w:rPr>
              <w:rFonts w:ascii="Cambria Math" w:hAnsi="Cambria Math"/>
            </w:rPr>
            <m:t>|(λI-A)|=0</m:t>
          </m:r>
        </m:oMath>
      </m:oMathPara>
    </w:p>
    <w:p w14:paraId="0EBD155E" w14:textId="77777777" w:rsidR="00B94259" w:rsidRDefault="00B94259" w:rsidP="00983CA1">
      <w:pPr>
        <w:pStyle w:val="af"/>
      </w:pPr>
      <w:r>
        <w:t>现在，我们可以使用行列式的先前定义将表达式</w:t>
      </w:r>
      <m:oMath>
        <m:r>
          <w:rPr>
            <w:rFonts w:ascii="Cambria Math" w:hAnsi="Cambria Math"/>
          </w:rPr>
          <m:t>|(λI-A)|</m:t>
        </m:r>
      </m:oMath>
      <w:r>
        <w:t>扩展为</w:t>
      </w:r>
      <m:oMath>
        <m:r>
          <w:rPr>
            <w:rFonts w:ascii="Cambria Math" w:hAnsi="Cambria Math"/>
          </w:rPr>
          <m:t>λ</m:t>
        </m:r>
      </m:oMath>
      <w:r>
        <w:t>中的（非常大的）多项式，其中，</w:t>
      </w:r>
      <m:oMath>
        <m:r>
          <w:rPr>
            <w:rFonts w:ascii="Cambria Math" w:hAnsi="Cambria Math"/>
          </w:rPr>
          <m:t>λ</m:t>
        </m:r>
      </m:oMath>
      <w:r>
        <w:t>的度为</w:t>
      </w:r>
      <m:oMath>
        <m:r>
          <w:rPr>
            <w:rFonts w:ascii="Cambria Math" w:hAnsi="Cambria Math"/>
          </w:rPr>
          <m:t>n</m:t>
        </m:r>
      </m:oMath>
      <w:r>
        <w:t>。它通常被称为矩阵</w:t>
      </w:r>
      <m:oMath>
        <m:r>
          <w:rPr>
            <w:rFonts w:ascii="Cambria Math" w:hAnsi="Cambria Math"/>
          </w:rPr>
          <m:t>A</m:t>
        </m:r>
      </m:oMath>
      <w:r>
        <w:t>的特征多项式。</w:t>
      </w:r>
    </w:p>
    <w:p w14:paraId="06E968AE" w14:textId="77777777" w:rsidR="00B94259" w:rsidRDefault="00B94259" w:rsidP="00983CA1">
      <w:pPr>
        <w:pStyle w:val="af"/>
      </w:pPr>
      <w:r>
        <w:t>然后我们找到这个特征多项式的</w:t>
      </w:r>
      <m:oMath>
        <m:r>
          <w:rPr>
            <w:rFonts w:ascii="Cambria Math" w:hAnsi="Cambria Math"/>
          </w:rPr>
          <m:t>n</m:t>
        </m:r>
      </m:oMath>
      <w:r>
        <w:t>（可能是复数）根，并用</w:t>
      </w:r>
      <m:oMath>
        <m:sSub>
          <m:sSubPr>
            <m:ctrlPr>
              <w:rPr>
                <w:rFonts w:ascii="Cambria Math" w:hAnsi="Cambria Math"/>
              </w:rPr>
            </m:ctrlPr>
          </m:sSubPr>
          <m:e>
            <m:r>
              <w:rPr>
                <w:rFonts w:ascii="Cambria Math" w:hAnsi="Cambria Math"/>
              </w:rPr>
              <m:t>λ</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λ</m:t>
            </m:r>
          </m:e>
          <m:sub>
            <m:r>
              <w:rPr>
                <w:rFonts w:ascii="Cambria Math" w:hAnsi="Cambria Math"/>
              </w:rPr>
              <m:t>n</m:t>
            </m:r>
          </m:sub>
        </m:sSub>
      </m:oMath>
      <w:r>
        <w:t>表示。这些都是矩阵</w:t>
      </w:r>
      <m:oMath>
        <m:r>
          <w:rPr>
            <w:rFonts w:ascii="Cambria Math" w:hAnsi="Cambria Math"/>
          </w:rPr>
          <m:t>A</m:t>
        </m:r>
      </m:oMath>
      <w:r>
        <w:t>的特征值，但我们注意到它们可能不明显。为了找到特征值</w:t>
      </w:r>
      <m:oMath>
        <m:sSub>
          <m:sSubPr>
            <m:ctrlPr>
              <w:rPr>
                <w:rFonts w:ascii="Cambria Math" w:hAnsi="Cambria Math"/>
              </w:rPr>
            </m:ctrlPr>
          </m:sSubPr>
          <m:e>
            <m:r>
              <w:rPr>
                <w:rFonts w:ascii="Cambria Math" w:hAnsi="Cambria Math"/>
              </w:rPr>
              <m:t>λ</m:t>
            </m:r>
          </m:e>
          <m:sub>
            <m:r>
              <w:rPr>
                <w:rFonts w:ascii="Cambria Math" w:hAnsi="Cambria Math"/>
              </w:rPr>
              <m:t>i</m:t>
            </m:r>
          </m:sub>
        </m:sSub>
      </m:oMath>
      <w:r>
        <w:t>对应的特征向量，我们只需解线性方程</w:t>
      </w:r>
      <m:oMath>
        <m:r>
          <w:rPr>
            <w:rFonts w:ascii="Cambria Math" w:hAnsi="Cambria Math"/>
          </w:rPr>
          <m:t>(λI-A)x=0</m:t>
        </m:r>
      </m:oMath>
      <w:r>
        <w:t>，因为</w:t>
      </w:r>
      <m:oMath>
        <m:r>
          <w:rPr>
            <w:rFonts w:ascii="Cambria Math" w:hAnsi="Cambria Math"/>
          </w:rPr>
          <m:t>(λI-A)</m:t>
        </m:r>
      </m:oMath>
      <w:r>
        <w:t>是奇异的，所以保证有一个</w:t>
      </w:r>
      <w:proofErr w:type="gramStart"/>
      <w:r>
        <w:t>非零解</w:t>
      </w:r>
      <w:proofErr w:type="gramEnd"/>
      <w:r>
        <w:t>（但也可能有多个或无穷多个解）。</w:t>
      </w:r>
    </w:p>
    <w:p w14:paraId="43619129" w14:textId="77777777" w:rsidR="00B94259" w:rsidRDefault="00B94259" w:rsidP="00983CA1">
      <w:pPr>
        <w:pStyle w:val="af"/>
      </w:pPr>
      <w:r>
        <w:t>应该注意的是，这不是实际用于数值计算特征值和特征向量的方法（记住行列式的完全展开式有</w:t>
      </w:r>
      <m:oMath>
        <m:r>
          <w:rPr>
            <w:rFonts w:ascii="Cambria Math" w:hAnsi="Cambria Math"/>
          </w:rPr>
          <m:t>n!</m:t>
        </m:r>
      </m:oMath>
      <w:r>
        <w:t>项），这是一个数学上的争议。</w:t>
      </w:r>
    </w:p>
    <w:p w14:paraId="110AA358" w14:textId="77777777" w:rsidR="00B94259" w:rsidRDefault="00B94259" w:rsidP="00983CA1">
      <w:pPr>
        <w:pStyle w:val="af"/>
      </w:pPr>
      <w:r>
        <w:t>以下是特征值和特征向量的属性（所有假设在</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n×n</m:t>
            </m:r>
          </m:sup>
        </m:sSup>
      </m:oMath>
      <w:r>
        <w:t>具有特征值</w:t>
      </w:r>
      <m:oMath>
        <m:sSub>
          <m:sSubPr>
            <m:ctrlPr>
              <w:rPr>
                <w:rFonts w:ascii="Cambria Math" w:hAnsi="Cambria Math"/>
              </w:rPr>
            </m:ctrlPr>
          </m:sSubPr>
          <m:e>
            <m:r>
              <w:rPr>
                <w:rFonts w:ascii="Cambria Math" w:hAnsi="Cambria Math"/>
              </w:rPr>
              <m:t>λ</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λ</m:t>
            </m:r>
          </m:e>
          <m:sub>
            <m:r>
              <w:rPr>
                <w:rFonts w:ascii="Cambria Math" w:hAnsi="Cambria Math"/>
              </w:rPr>
              <m:t>n</m:t>
            </m:r>
          </m:sub>
        </m:sSub>
      </m:oMath>
      <w:r>
        <w:t>的前提下）：</w:t>
      </w:r>
    </w:p>
    <w:p w14:paraId="60292B74" w14:textId="77777777" w:rsidR="00B94259" w:rsidRPr="00983CA1" w:rsidRDefault="00B94259" w:rsidP="00983CA1">
      <w:pPr>
        <w:widowControl/>
        <w:numPr>
          <w:ilvl w:val="0"/>
          <w:numId w:val="25"/>
        </w:numPr>
        <w:spacing w:after="200" w:line="360" w:lineRule="auto"/>
        <w:jc w:val="left"/>
        <w:rPr>
          <w:rFonts w:asciiTheme="minorEastAsia" w:eastAsiaTheme="minorEastAsia" w:hAnsiTheme="minorEastAsia"/>
          <w:szCs w:val="21"/>
        </w:rPr>
      </w:pPr>
      <m:oMath>
        <m:r>
          <w:rPr>
            <w:rFonts w:ascii="Cambria Math" w:eastAsiaTheme="minorEastAsia" w:hAnsi="Cambria Math"/>
            <w:szCs w:val="21"/>
          </w:rPr>
          <m:t>A</m:t>
        </m:r>
      </m:oMath>
      <w:r w:rsidRPr="00983CA1">
        <w:rPr>
          <w:rFonts w:asciiTheme="minorEastAsia" w:eastAsiaTheme="minorEastAsia" w:hAnsiTheme="minorEastAsia"/>
          <w:szCs w:val="21"/>
        </w:rPr>
        <w:t>的迹等于其特征值之</w:t>
      </w:r>
      <w:proofErr w:type="gramStart"/>
      <w:r w:rsidRPr="00983CA1">
        <w:rPr>
          <w:rFonts w:asciiTheme="minorEastAsia" w:eastAsiaTheme="minorEastAsia" w:hAnsiTheme="minorEastAsia"/>
          <w:szCs w:val="21"/>
        </w:rPr>
        <w:t>和</w:t>
      </w:r>
      <w:proofErr w:type="gramEnd"/>
    </w:p>
    <w:p w14:paraId="2674DBBB" w14:textId="77777777" w:rsidR="00B94259" w:rsidRPr="00983CA1" w:rsidRDefault="00B94259" w:rsidP="00983CA1">
      <w:pPr>
        <w:pStyle w:val="Compact"/>
        <w:spacing w:line="360" w:lineRule="auto"/>
        <w:rPr>
          <w:rFonts w:asciiTheme="minorEastAsia" w:hAnsiTheme="minorEastAsia"/>
          <w:sz w:val="21"/>
          <w:szCs w:val="21"/>
        </w:rPr>
      </w:pPr>
      <m:oMathPara>
        <m:oMathParaPr>
          <m:jc m:val="center"/>
        </m:oMathParaPr>
        <m:oMath>
          <m:r>
            <m:rPr>
              <m:sty m:val="p"/>
            </m:rPr>
            <w:rPr>
              <w:rFonts w:ascii="Cambria Math" w:hAnsi="Cambria Math"/>
              <w:sz w:val="21"/>
              <w:szCs w:val="21"/>
            </w:rPr>
            <m:t>tr</m:t>
          </m:r>
          <m:r>
            <w:rPr>
              <w:rFonts w:ascii="Cambria Math" w:hAnsi="Cambria Math"/>
              <w:sz w:val="21"/>
              <w:szCs w:val="21"/>
            </w:rPr>
            <m:t>A=</m:t>
          </m:r>
          <m:nary>
            <m:naryPr>
              <m:chr m:val="∑"/>
              <m:limLoc m:val="undOvr"/>
              <m:ctrlPr>
                <w:rPr>
                  <w:rFonts w:ascii="Cambria Math" w:hAnsi="Cambria Math"/>
                  <w:sz w:val="21"/>
                  <w:szCs w:val="21"/>
                </w:rPr>
              </m:ctrlPr>
            </m:naryPr>
            <m:sub>
              <m:r>
                <w:rPr>
                  <w:rFonts w:ascii="Cambria Math" w:hAnsi="Cambria Math"/>
                  <w:sz w:val="21"/>
                  <w:szCs w:val="21"/>
                </w:rPr>
                <m:t>i=1</m:t>
              </m:r>
            </m:sub>
            <m:sup>
              <m:r>
                <w:rPr>
                  <w:rFonts w:ascii="Cambria Math" w:hAnsi="Cambria Math"/>
                  <w:sz w:val="21"/>
                  <w:szCs w:val="21"/>
                </w:rPr>
                <m:t>n</m:t>
              </m:r>
            </m:sup>
            <m:e>
              <m:sSub>
                <m:sSubPr>
                  <m:ctrlPr>
                    <w:rPr>
                      <w:rFonts w:ascii="Cambria Math" w:hAnsi="Cambria Math"/>
                      <w:sz w:val="21"/>
                      <w:szCs w:val="21"/>
                    </w:rPr>
                  </m:ctrlPr>
                </m:sSubPr>
                <m:e>
                  <m:r>
                    <w:rPr>
                      <w:rFonts w:ascii="Cambria Math" w:hAnsi="Cambria Math"/>
                      <w:sz w:val="21"/>
                      <w:szCs w:val="21"/>
                    </w:rPr>
                    <m:t>λ</m:t>
                  </m:r>
                </m:e>
                <m:sub>
                  <m:r>
                    <w:rPr>
                      <w:rFonts w:ascii="Cambria Math" w:hAnsi="Cambria Math"/>
                      <w:sz w:val="21"/>
                      <w:szCs w:val="21"/>
                    </w:rPr>
                    <m:t>i</m:t>
                  </m:r>
                </m:sub>
              </m:sSub>
            </m:e>
          </m:nary>
        </m:oMath>
      </m:oMathPara>
    </w:p>
    <w:p w14:paraId="6C1E5F8F" w14:textId="77777777" w:rsidR="00B94259" w:rsidRPr="00983CA1" w:rsidRDefault="00B94259" w:rsidP="00983CA1">
      <w:pPr>
        <w:widowControl/>
        <w:numPr>
          <w:ilvl w:val="0"/>
          <w:numId w:val="25"/>
        </w:numPr>
        <w:spacing w:after="200" w:line="360" w:lineRule="auto"/>
        <w:jc w:val="left"/>
        <w:rPr>
          <w:rFonts w:asciiTheme="minorEastAsia" w:eastAsiaTheme="minorEastAsia" w:hAnsiTheme="minorEastAsia"/>
          <w:szCs w:val="21"/>
        </w:rPr>
      </w:pPr>
      <m:oMath>
        <m:r>
          <w:rPr>
            <w:rFonts w:ascii="Cambria Math" w:eastAsiaTheme="minorEastAsia" w:hAnsi="Cambria Math"/>
            <w:szCs w:val="21"/>
          </w:rPr>
          <w:lastRenderedPageBreak/>
          <m:t>A</m:t>
        </m:r>
      </m:oMath>
      <w:r w:rsidRPr="00983CA1">
        <w:rPr>
          <w:rFonts w:asciiTheme="minorEastAsia" w:eastAsiaTheme="minorEastAsia" w:hAnsiTheme="minorEastAsia"/>
          <w:szCs w:val="21"/>
        </w:rPr>
        <w:t>的行列式等于其特征值的乘积</w:t>
      </w:r>
    </w:p>
    <w:p w14:paraId="6444EDDA" w14:textId="77777777" w:rsidR="00B94259" w:rsidRPr="00983CA1" w:rsidRDefault="00B94259" w:rsidP="00983CA1">
      <w:pPr>
        <w:pStyle w:val="Compact"/>
        <w:spacing w:line="360" w:lineRule="auto"/>
        <w:rPr>
          <w:rFonts w:asciiTheme="minorEastAsia" w:hAnsiTheme="minorEastAsia"/>
          <w:sz w:val="21"/>
          <w:szCs w:val="21"/>
        </w:rPr>
      </w:pPr>
      <m:oMathPara>
        <m:oMathParaPr>
          <m:jc m:val="center"/>
        </m:oMathParaPr>
        <m:oMath>
          <m:r>
            <w:rPr>
              <w:rFonts w:ascii="Cambria Math" w:hAnsi="Cambria Math"/>
              <w:sz w:val="21"/>
              <w:szCs w:val="21"/>
            </w:rPr>
            <m:t>|A|=</m:t>
          </m:r>
          <m:nary>
            <m:naryPr>
              <m:chr m:val="∏"/>
              <m:limLoc m:val="undOvr"/>
              <m:ctrlPr>
                <w:rPr>
                  <w:rFonts w:ascii="Cambria Math" w:hAnsi="Cambria Math"/>
                  <w:sz w:val="21"/>
                  <w:szCs w:val="21"/>
                </w:rPr>
              </m:ctrlPr>
            </m:naryPr>
            <m:sub>
              <m:r>
                <w:rPr>
                  <w:rFonts w:ascii="Cambria Math" w:hAnsi="Cambria Math"/>
                  <w:sz w:val="21"/>
                  <w:szCs w:val="21"/>
                </w:rPr>
                <m:t>i=1</m:t>
              </m:r>
            </m:sub>
            <m:sup>
              <m:r>
                <w:rPr>
                  <w:rFonts w:ascii="Cambria Math" w:hAnsi="Cambria Math"/>
                  <w:sz w:val="21"/>
                  <w:szCs w:val="21"/>
                </w:rPr>
                <m:t>n</m:t>
              </m:r>
            </m:sup>
            <m:e>
              <m:sSub>
                <m:sSubPr>
                  <m:ctrlPr>
                    <w:rPr>
                      <w:rFonts w:ascii="Cambria Math" w:hAnsi="Cambria Math"/>
                      <w:sz w:val="21"/>
                      <w:szCs w:val="21"/>
                    </w:rPr>
                  </m:ctrlPr>
                </m:sSubPr>
                <m:e>
                  <m:r>
                    <w:rPr>
                      <w:rFonts w:ascii="Cambria Math" w:hAnsi="Cambria Math"/>
                      <w:sz w:val="21"/>
                      <w:szCs w:val="21"/>
                    </w:rPr>
                    <m:t>λ</m:t>
                  </m:r>
                </m:e>
                <m:sub>
                  <m:r>
                    <w:rPr>
                      <w:rFonts w:ascii="Cambria Math" w:hAnsi="Cambria Math"/>
                      <w:sz w:val="21"/>
                      <w:szCs w:val="21"/>
                    </w:rPr>
                    <m:t>i</m:t>
                  </m:r>
                </m:sub>
              </m:sSub>
            </m:e>
          </m:nary>
        </m:oMath>
      </m:oMathPara>
    </w:p>
    <w:p w14:paraId="4365BC9B" w14:textId="77777777" w:rsidR="00B94259" w:rsidRPr="00983CA1" w:rsidRDefault="00B94259" w:rsidP="00983CA1">
      <w:pPr>
        <w:widowControl/>
        <w:numPr>
          <w:ilvl w:val="0"/>
          <w:numId w:val="25"/>
        </w:numPr>
        <w:spacing w:after="200" w:line="360" w:lineRule="auto"/>
        <w:jc w:val="left"/>
        <w:rPr>
          <w:rFonts w:asciiTheme="minorEastAsia" w:eastAsiaTheme="minorEastAsia" w:hAnsiTheme="minorEastAsia"/>
          <w:szCs w:val="21"/>
        </w:rPr>
      </w:pPr>
      <m:oMath>
        <m:r>
          <w:rPr>
            <w:rFonts w:ascii="Cambria Math" w:eastAsiaTheme="minorEastAsia" w:hAnsi="Cambria Math"/>
            <w:szCs w:val="21"/>
          </w:rPr>
          <m:t>A</m:t>
        </m:r>
      </m:oMath>
      <w:r w:rsidRPr="00983CA1">
        <w:rPr>
          <w:rFonts w:asciiTheme="minorEastAsia" w:eastAsiaTheme="minorEastAsia" w:hAnsiTheme="minorEastAsia"/>
          <w:szCs w:val="21"/>
        </w:rPr>
        <w:t>的</w:t>
      </w:r>
      <w:proofErr w:type="gramStart"/>
      <w:r w:rsidRPr="00983CA1">
        <w:rPr>
          <w:rFonts w:asciiTheme="minorEastAsia" w:eastAsiaTheme="minorEastAsia" w:hAnsiTheme="minorEastAsia"/>
          <w:szCs w:val="21"/>
        </w:rPr>
        <w:t>秩</w:t>
      </w:r>
      <w:proofErr w:type="gramEnd"/>
      <w:r w:rsidRPr="00983CA1">
        <w:rPr>
          <w:rFonts w:asciiTheme="minorEastAsia" w:eastAsiaTheme="minorEastAsia" w:hAnsiTheme="minorEastAsia"/>
          <w:szCs w:val="21"/>
        </w:rPr>
        <w:t>等于</w:t>
      </w:r>
      <m:oMath>
        <m:r>
          <w:rPr>
            <w:rFonts w:ascii="Cambria Math" w:eastAsiaTheme="minorEastAsia" w:hAnsi="Cambria Math"/>
            <w:szCs w:val="21"/>
          </w:rPr>
          <m:t>A</m:t>
        </m:r>
      </m:oMath>
      <w:proofErr w:type="gramStart"/>
      <w:r w:rsidRPr="00983CA1">
        <w:rPr>
          <w:rFonts w:asciiTheme="minorEastAsia" w:eastAsiaTheme="minorEastAsia" w:hAnsiTheme="minorEastAsia"/>
          <w:szCs w:val="21"/>
        </w:rPr>
        <w:t>的非零特征值</w:t>
      </w:r>
      <w:proofErr w:type="gramEnd"/>
      <w:r w:rsidRPr="00983CA1">
        <w:rPr>
          <w:rFonts w:asciiTheme="minorEastAsia" w:eastAsiaTheme="minorEastAsia" w:hAnsiTheme="minorEastAsia"/>
          <w:szCs w:val="21"/>
        </w:rPr>
        <w:t>的个数</w:t>
      </w:r>
    </w:p>
    <w:p w14:paraId="31015C2D" w14:textId="77777777" w:rsidR="00B94259" w:rsidRPr="00983CA1" w:rsidRDefault="00B94259" w:rsidP="00983CA1">
      <w:pPr>
        <w:widowControl/>
        <w:numPr>
          <w:ilvl w:val="0"/>
          <w:numId w:val="25"/>
        </w:numPr>
        <w:spacing w:after="200" w:line="360" w:lineRule="auto"/>
        <w:jc w:val="left"/>
        <w:rPr>
          <w:rFonts w:asciiTheme="minorEastAsia" w:eastAsiaTheme="minorEastAsia" w:hAnsiTheme="minorEastAsia"/>
          <w:szCs w:val="21"/>
        </w:rPr>
      </w:pPr>
      <w:r w:rsidRPr="00983CA1">
        <w:rPr>
          <w:rFonts w:asciiTheme="minorEastAsia" w:eastAsiaTheme="minorEastAsia" w:hAnsiTheme="minorEastAsia"/>
          <w:szCs w:val="21"/>
        </w:rPr>
        <w:t>假设</w:t>
      </w:r>
      <m:oMath>
        <m:r>
          <w:rPr>
            <w:rFonts w:ascii="Cambria Math" w:eastAsiaTheme="minorEastAsia" w:hAnsi="Cambria Math"/>
            <w:szCs w:val="21"/>
          </w:rPr>
          <m:t>A</m:t>
        </m:r>
      </m:oMath>
      <w:r w:rsidRPr="00983CA1">
        <w:rPr>
          <w:rFonts w:asciiTheme="minorEastAsia" w:eastAsiaTheme="minorEastAsia" w:hAnsiTheme="minorEastAsia"/>
          <w:szCs w:val="21"/>
        </w:rPr>
        <w:t>非奇异，其特征值为</w:t>
      </w:r>
      <m:oMath>
        <m:r>
          <w:rPr>
            <w:rFonts w:ascii="Cambria Math" w:eastAsiaTheme="minorEastAsia" w:hAnsi="Cambria Math"/>
            <w:szCs w:val="21"/>
          </w:rPr>
          <m:t>λ</m:t>
        </m:r>
      </m:oMath>
      <w:r w:rsidRPr="00983CA1">
        <w:rPr>
          <w:rFonts w:asciiTheme="minorEastAsia" w:eastAsiaTheme="minorEastAsia" w:hAnsiTheme="minorEastAsia"/>
          <w:szCs w:val="21"/>
        </w:rPr>
        <w:t>和特征向量为</w:t>
      </w:r>
      <m:oMath>
        <m:r>
          <w:rPr>
            <w:rFonts w:ascii="Cambria Math" w:eastAsiaTheme="minorEastAsia" w:hAnsi="Cambria Math"/>
            <w:szCs w:val="21"/>
          </w:rPr>
          <m:t>x</m:t>
        </m:r>
      </m:oMath>
      <w:r w:rsidRPr="00983CA1">
        <w:rPr>
          <w:rFonts w:asciiTheme="minorEastAsia" w:eastAsiaTheme="minorEastAsia" w:hAnsiTheme="minorEastAsia"/>
          <w:szCs w:val="21"/>
        </w:rPr>
        <w:t>。那么</w:t>
      </w:r>
      <m:oMath>
        <m:r>
          <w:rPr>
            <w:rFonts w:ascii="Cambria Math" w:eastAsiaTheme="minorEastAsia" w:hAnsi="Cambria Math"/>
            <w:szCs w:val="21"/>
          </w:rPr>
          <m:t>1/λ</m:t>
        </m:r>
      </m:oMath>
      <w:r w:rsidRPr="00983CA1">
        <w:rPr>
          <w:rFonts w:asciiTheme="minorEastAsia" w:eastAsiaTheme="minorEastAsia" w:hAnsiTheme="minorEastAsia"/>
          <w:szCs w:val="21"/>
        </w:rPr>
        <w:t>是具有相关特征向量</w:t>
      </w:r>
      <m:oMath>
        <m:r>
          <w:rPr>
            <w:rFonts w:ascii="Cambria Math" w:eastAsiaTheme="minorEastAsia" w:hAnsi="Cambria Math"/>
            <w:szCs w:val="21"/>
          </w:rPr>
          <m:t>x</m:t>
        </m:r>
      </m:oMath>
      <w:r w:rsidRPr="00983CA1">
        <w:rPr>
          <w:rFonts w:asciiTheme="minorEastAsia" w:eastAsiaTheme="minorEastAsia" w:hAnsiTheme="minorEastAsia"/>
          <w:szCs w:val="21"/>
        </w:rPr>
        <w:t>的</w:t>
      </w:r>
      <m:oMath>
        <m:sSup>
          <m:sSupPr>
            <m:ctrlPr>
              <w:rPr>
                <w:rFonts w:ascii="Cambria Math" w:eastAsiaTheme="minorEastAsia" w:hAnsi="Cambria Math"/>
                <w:szCs w:val="21"/>
              </w:rPr>
            </m:ctrlPr>
          </m:sSupPr>
          <m:e>
            <m:r>
              <w:rPr>
                <w:rFonts w:ascii="Cambria Math" w:eastAsiaTheme="minorEastAsia" w:hAnsi="Cambria Math"/>
                <w:szCs w:val="21"/>
              </w:rPr>
              <m:t>A</m:t>
            </m:r>
          </m:e>
          <m:sup>
            <m:r>
              <w:rPr>
                <w:rFonts w:ascii="Cambria Math" w:eastAsiaTheme="minorEastAsia" w:hAnsi="Cambria Math"/>
                <w:szCs w:val="21"/>
              </w:rPr>
              <m:t>-1</m:t>
            </m:r>
          </m:sup>
        </m:sSup>
      </m:oMath>
      <w:r w:rsidRPr="00983CA1">
        <w:rPr>
          <w:rFonts w:asciiTheme="minorEastAsia" w:eastAsiaTheme="minorEastAsia" w:hAnsiTheme="minorEastAsia"/>
          <w:szCs w:val="21"/>
        </w:rPr>
        <w:t>的特征值，即</w:t>
      </w:r>
      <m:oMath>
        <m:sSup>
          <m:sSupPr>
            <m:ctrlPr>
              <w:rPr>
                <w:rFonts w:ascii="Cambria Math" w:eastAsiaTheme="minorEastAsia" w:hAnsi="Cambria Math"/>
                <w:szCs w:val="21"/>
              </w:rPr>
            </m:ctrlPr>
          </m:sSupPr>
          <m:e>
            <m:r>
              <w:rPr>
                <w:rFonts w:ascii="Cambria Math" w:eastAsiaTheme="minorEastAsia" w:hAnsi="Cambria Math"/>
                <w:szCs w:val="21"/>
              </w:rPr>
              <m:t>A</m:t>
            </m:r>
          </m:e>
          <m:sup>
            <m:r>
              <w:rPr>
                <w:rFonts w:ascii="Cambria Math" w:eastAsiaTheme="minorEastAsia" w:hAnsi="Cambria Math"/>
                <w:szCs w:val="21"/>
              </w:rPr>
              <m:t>-1</m:t>
            </m:r>
          </m:sup>
        </m:sSup>
        <m:r>
          <w:rPr>
            <w:rFonts w:ascii="Cambria Math" w:eastAsiaTheme="minorEastAsia" w:hAnsi="Cambria Math"/>
            <w:szCs w:val="21"/>
          </w:rPr>
          <m:t>x=(1/λ)x</m:t>
        </m:r>
      </m:oMath>
      <w:r w:rsidRPr="00983CA1">
        <w:rPr>
          <w:rFonts w:asciiTheme="minorEastAsia" w:eastAsiaTheme="minorEastAsia" w:hAnsiTheme="minorEastAsia"/>
          <w:szCs w:val="21"/>
        </w:rPr>
        <w:t>。（要证明这一点，取特征向量方程，</w:t>
      </w:r>
      <m:oMath>
        <m:r>
          <w:rPr>
            <w:rFonts w:ascii="Cambria Math" w:eastAsiaTheme="minorEastAsia" w:hAnsi="Cambria Math"/>
            <w:szCs w:val="21"/>
          </w:rPr>
          <m:t>Ax=λx</m:t>
        </m:r>
      </m:oMath>
      <w:r w:rsidRPr="00983CA1">
        <w:rPr>
          <w:rFonts w:asciiTheme="minorEastAsia" w:eastAsiaTheme="minorEastAsia" w:hAnsiTheme="minorEastAsia"/>
          <w:szCs w:val="21"/>
        </w:rPr>
        <w:t>，两边</w:t>
      </w:r>
      <w:proofErr w:type="gramStart"/>
      <w:r w:rsidRPr="00983CA1">
        <w:rPr>
          <w:rFonts w:asciiTheme="minorEastAsia" w:eastAsiaTheme="minorEastAsia" w:hAnsiTheme="minorEastAsia"/>
          <w:szCs w:val="21"/>
        </w:rPr>
        <w:t>都左乘</w:t>
      </w:r>
      <w:proofErr w:type="gramEnd"/>
      <m:oMath>
        <m:sSup>
          <m:sSupPr>
            <m:ctrlPr>
              <w:rPr>
                <w:rFonts w:ascii="Cambria Math" w:eastAsiaTheme="minorEastAsia" w:hAnsi="Cambria Math"/>
                <w:szCs w:val="21"/>
              </w:rPr>
            </m:ctrlPr>
          </m:sSupPr>
          <m:e>
            <m:r>
              <w:rPr>
                <w:rFonts w:ascii="Cambria Math" w:eastAsiaTheme="minorEastAsia" w:hAnsi="Cambria Math"/>
                <w:szCs w:val="21"/>
              </w:rPr>
              <m:t>A</m:t>
            </m:r>
          </m:e>
          <m:sup>
            <m:r>
              <w:rPr>
                <w:rFonts w:ascii="Cambria Math" w:eastAsiaTheme="minorEastAsia" w:hAnsi="Cambria Math"/>
                <w:szCs w:val="21"/>
              </w:rPr>
              <m:t>-1</m:t>
            </m:r>
          </m:sup>
        </m:sSup>
      </m:oMath>
      <w:r w:rsidRPr="00983CA1">
        <w:rPr>
          <w:rFonts w:asciiTheme="minorEastAsia" w:eastAsiaTheme="minorEastAsia" w:hAnsiTheme="minorEastAsia"/>
          <w:szCs w:val="21"/>
        </w:rPr>
        <w:t>）</w:t>
      </w:r>
    </w:p>
    <w:p w14:paraId="1C3A0A55" w14:textId="77777777" w:rsidR="00B94259" w:rsidRPr="00983CA1" w:rsidRDefault="00B94259" w:rsidP="00983CA1">
      <w:pPr>
        <w:widowControl/>
        <w:numPr>
          <w:ilvl w:val="0"/>
          <w:numId w:val="25"/>
        </w:numPr>
        <w:spacing w:after="200" w:line="360" w:lineRule="auto"/>
        <w:jc w:val="left"/>
        <w:rPr>
          <w:rFonts w:asciiTheme="minorEastAsia" w:eastAsiaTheme="minorEastAsia" w:hAnsiTheme="minorEastAsia"/>
          <w:szCs w:val="21"/>
        </w:rPr>
      </w:pPr>
      <w:r w:rsidRPr="00983CA1">
        <w:rPr>
          <w:rFonts w:asciiTheme="minorEastAsia" w:eastAsiaTheme="minorEastAsia" w:hAnsiTheme="minorEastAsia"/>
          <w:szCs w:val="21"/>
        </w:rPr>
        <w:t>对角阵的特征值</w:t>
      </w:r>
      <m:oMath>
        <m:r>
          <w:rPr>
            <w:rFonts w:ascii="Cambria Math" w:eastAsiaTheme="minorEastAsia" w:hAnsi="Cambria Math"/>
            <w:szCs w:val="21"/>
          </w:rPr>
          <m:t>d=diag(</m:t>
        </m:r>
        <m:sSub>
          <m:sSubPr>
            <m:ctrlPr>
              <w:rPr>
                <w:rFonts w:ascii="Cambria Math" w:eastAsiaTheme="minorEastAsia" w:hAnsi="Cambria Math"/>
                <w:szCs w:val="21"/>
              </w:rPr>
            </m:ctrlPr>
          </m:sSubPr>
          <m:e>
            <m:r>
              <w:rPr>
                <w:rFonts w:ascii="Cambria Math" w:eastAsiaTheme="minorEastAsia" w:hAnsi="Cambria Math"/>
                <w:szCs w:val="21"/>
              </w:rPr>
              <m:t>d</m:t>
            </m:r>
          </m:e>
          <m:sub>
            <m:r>
              <w:rPr>
                <w:rFonts w:ascii="Cambria Math" w:eastAsiaTheme="minorEastAsia" w:hAnsi="Cambria Math"/>
                <w:szCs w:val="21"/>
              </w:rPr>
              <m:t>1</m:t>
            </m:r>
          </m:sub>
        </m:sSub>
        <m:r>
          <w:rPr>
            <w:rFonts w:ascii="Cambria Math" w:eastAsiaTheme="minorEastAsia" w:hAnsi="Cambria Math"/>
            <w:szCs w:val="21"/>
          </w:rPr>
          <m:t>，</m:t>
        </m:r>
        <m:r>
          <w:rPr>
            <w:rFonts w:ascii="Cambria Math" w:eastAsiaTheme="minorEastAsia" w:hAnsi="Cambria Math"/>
            <w:szCs w:val="21"/>
          </w:rPr>
          <m:t>⋯,</m:t>
        </m:r>
        <m:sSub>
          <m:sSubPr>
            <m:ctrlPr>
              <w:rPr>
                <w:rFonts w:ascii="Cambria Math" w:eastAsiaTheme="minorEastAsia" w:hAnsi="Cambria Math"/>
                <w:szCs w:val="21"/>
              </w:rPr>
            </m:ctrlPr>
          </m:sSubPr>
          <m:e>
            <m:r>
              <w:rPr>
                <w:rFonts w:ascii="Cambria Math" w:eastAsiaTheme="minorEastAsia" w:hAnsi="Cambria Math"/>
                <w:szCs w:val="21"/>
              </w:rPr>
              <m:t>d</m:t>
            </m:r>
          </m:e>
          <m:sub>
            <m:r>
              <w:rPr>
                <w:rFonts w:ascii="Cambria Math" w:eastAsiaTheme="minorEastAsia" w:hAnsi="Cambria Math"/>
                <w:szCs w:val="21"/>
              </w:rPr>
              <m:t>n</m:t>
            </m:r>
          </m:sub>
        </m:sSub>
        <m:r>
          <w:rPr>
            <w:rFonts w:ascii="Cambria Math" w:eastAsiaTheme="minorEastAsia" w:hAnsi="Cambria Math"/>
            <w:szCs w:val="21"/>
          </w:rPr>
          <m:t>)</m:t>
        </m:r>
      </m:oMath>
      <w:r w:rsidRPr="00983CA1">
        <w:rPr>
          <w:rFonts w:asciiTheme="minorEastAsia" w:eastAsiaTheme="minorEastAsia" w:hAnsiTheme="minorEastAsia"/>
          <w:szCs w:val="21"/>
        </w:rPr>
        <w:t>实际上就是对角元素</w:t>
      </w:r>
      <m:oMath>
        <m:sSub>
          <m:sSubPr>
            <m:ctrlPr>
              <w:rPr>
                <w:rFonts w:ascii="Cambria Math" w:eastAsiaTheme="minorEastAsia" w:hAnsi="Cambria Math"/>
                <w:szCs w:val="21"/>
              </w:rPr>
            </m:ctrlPr>
          </m:sSubPr>
          <m:e>
            <m:r>
              <w:rPr>
                <w:rFonts w:ascii="Cambria Math" w:eastAsiaTheme="minorEastAsia" w:hAnsi="Cambria Math"/>
                <w:szCs w:val="21"/>
              </w:rPr>
              <m:t>d</m:t>
            </m:r>
          </m:e>
          <m:sub>
            <m:r>
              <w:rPr>
                <w:rFonts w:ascii="Cambria Math" w:eastAsiaTheme="minorEastAsia" w:hAnsi="Cambria Math"/>
                <w:szCs w:val="21"/>
              </w:rPr>
              <m:t>1</m:t>
            </m:r>
          </m:sub>
        </m:sSub>
        <m:r>
          <w:rPr>
            <w:rFonts w:ascii="Cambria Math" w:eastAsiaTheme="minorEastAsia" w:hAnsi="Cambria Math"/>
            <w:szCs w:val="21"/>
          </w:rPr>
          <m:t>，</m:t>
        </m:r>
        <m:r>
          <w:rPr>
            <w:rFonts w:ascii="Cambria Math" w:eastAsiaTheme="minorEastAsia" w:hAnsi="Cambria Math"/>
            <w:szCs w:val="21"/>
          </w:rPr>
          <m:t>⋯,</m:t>
        </m:r>
        <m:sSub>
          <m:sSubPr>
            <m:ctrlPr>
              <w:rPr>
                <w:rFonts w:ascii="Cambria Math" w:eastAsiaTheme="minorEastAsia" w:hAnsi="Cambria Math"/>
                <w:szCs w:val="21"/>
              </w:rPr>
            </m:ctrlPr>
          </m:sSubPr>
          <m:e>
            <m:r>
              <w:rPr>
                <w:rFonts w:ascii="Cambria Math" w:eastAsiaTheme="minorEastAsia" w:hAnsi="Cambria Math"/>
                <w:szCs w:val="21"/>
              </w:rPr>
              <m:t>d</m:t>
            </m:r>
          </m:e>
          <m:sub>
            <m:r>
              <w:rPr>
                <w:rFonts w:ascii="Cambria Math" w:eastAsiaTheme="minorEastAsia" w:hAnsi="Cambria Math"/>
                <w:szCs w:val="21"/>
              </w:rPr>
              <m:t>n</m:t>
            </m:r>
          </m:sub>
        </m:sSub>
      </m:oMath>
    </w:p>
    <w:p w14:paraId="79AB2C80" w14:textId="77777777" w:rsidR="00B94259" w:rsidRDefault="00B94259">
      <w:pPr>
        <w:pStyle w:val="4"/>
      </w:pPr>
      <w:bookmarkStart w:id="836" w:name="header-n318"/>
      <w:r>
        <w:t xml:space="preserve">3.13 </w:t>
      </w:r>
      <w:r>
        <w:t>对称矩阵的特征值和特征向量</w:t>
      </w:r>
      <w:bookmarkEnd w:id="836"/>
    </w:p>
    <w:p w14:paraId="36D73199" w14:textId="77777777" w:rsidR="00B94259" w:rsidRDefault="00B94259" w:rsidP="00983CA1">
      <w:pPr>
        <w:pStyle w:val="af"/>
      </w:pPr>
      <w:r>
        <w:t>通常情况下，一般的方阵的特征值和特征向量的结构可以很细微地表示出来。</w:t>
      </w:r>
      <w:r>
        <w:t xml:space="preserve"> </w:t>
      </w:r>
      <w:r>
        <w:t>值得庆幸的是，在机器学习的大多数场景下，处理对称实矩阵就足够了，其处理的对称实矩阵的特征值和特征向量具有显着的特性。</w:t>
      </w:r>
    </w:p>
    <w:p w14:paraId="7896813C" w14:textId="77777777" w:rsidR="00B94259" w:rsidRDefault="00B94259" w:rsidP="00983CA1">
      <w:pPr>
        <w:pStyle w:val="af"/>
      </w:pPr>
      <w:r>
        <w:t>在本节中，我们假设</w:t>
      </w:r>
      <m:oMath>
        <m:r>
          <w:rPr>
            <w:rFonts w:ascii="Cambria Math" w:hAnsi="Cambria Math"/>
          </w:rPr>
          <m:t>A</m:t>
        </m:r>
      </m:oMath>
      <w:r>
        <w:t>是实对称矩阵</w:t>
      </w:r>
      <w:r>
        <w:t xml:space="preserve">, </w:t>
      </w:r>
      <w:r>
        <w:t>具有以下属性：</w:t>
      </w:r>
    </w:p>
    <w:p w14:paraId="40E8E604" w14:textId="77777777" w:rsidR="00B94259" w:rsidRPr="00983CA1" w:rsidRDefault="00B94259" w:rsidP="00983CA1">
      <w:pPr>
        <w:widowControl/>
        <w:numPr>
          <w:ilvl w:val="0"/>
          <w:numId w:val="29"/>
        </w:numPr>
        <w:spacing w:after="200" w:line="360" w:lineRule="auto"/>
        <w:jc w:val="left"/>
        <w:rPr>
          <w:rFonts w:asciiTheme="minorEastAsia" w:eastAsiaTheme="minorEastAsia" w:hAnsiTheme="minorEastAsia"/>
        </w:rPr>
      </w:pPr>
      <m:oMath>
        <m:r>
          <w:rPr>
            <w:rFonts w:ascii="Cambria Math" w:eastAsiaTheme="minorEastAsia" w:hAnsi="Cambria Math"/>
          </w:rPr>
          <m:t>A</m:t>
        </m:r>
      </m:oMath>
      <w:r w:rsidRPr="00983CA1">
        <w:rPr>
          <w:rFonts w:asciiTheme="minorEastAsia" w:eastAsiaTheme="minorEastAsia" w:hAnsiTheme="minorEastAsia"/>
        </w:rPr>
        <w:t>的所有特征值都是实数。 我们用用</w:t>
      </w:r>
      <m:oMath>
        <m:sSub>
          <m:sSubPr>
            <m:ctrlPr>
              <w:rPr>
                <w:rFonts w:ascii="Cambria Math" w:eastAsiaTheme="minorEastAsia" w:hAnsi="Cambria Math"/>
              </w:rPr>
            </m:ctrlPr>
          </m:sSubPr>
          <m:e>
            <m:r>
              <w:rPr>
                <w:rFonts w:ascii="Cambria Math" w:eastAsiaTheme="minorEastAsia" w:hAnsi="Cambria Math"/>
              </w:rPr>
              <m:t>λ</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λ</m:t>
            </m:r>
          </m:e>
          <m:sub>
            <m:r>
              <w:rPr>
                <w:rFonts w:ascii="Cambria Math" w:eastAsiaTheme="minorEastAsia" w:hAnsi="Cambria Math"/>
              </w:rPr>
              <m:t>n</m:t>
            </m:r>
          </m:sub>
        </m:sSub>
      </m:oMath>
      <w:r w:rsidRPr="00983CA1">
        <w:rPr>
          <w:rFonts w:asciiTheme="minorEastAsia" w:eastAsiaTheme="minorEastAsia" w:hAnsiTheme="minorEastAsia"/>
        </w:rPr>
        <w:t>表示。</w:t>
      </w:r>
    </w:p>
    <w:p w14:paraId="41CCEDD0" w14:textId="77777777" w:rsidR="00B94259" w:rsidRPr="00983CA1" w:rsidRDefault="00B94259" w:rsidP="00983CA1">
      <w:pPr>
        <w:widowControl/>
        <w:numPr>
          <w:ilvl w:val="0"/>
          <w:numId w:val="29"/>
        </w:numPr>
        <w:spacing w:after="200" w:line="360" w:lineRule="auto"/>
        <w:jc w:val="left"/>
        <w:rPr>
          <w:rFonts w:asciiTheme="minorEastAsia" w:eastAsiaTheme="minorEastAsia" w:hAnsiTheme="minorEastAsia"/>
        </w:rPr>
      </w:pPr>
      <w:r w:rsidRPr="00983CA1">
        <w:rPr>
          <w:rFonts w:asciiTheme="minorEastAsia" w:eastAsiaTheme="minorEastAsia" w:hAnsiTheme="minorEastAsia"/>
        </w:rPr>
        <w:t>存在一组特征向量</w:t>
      </w:r>
      <m:oMath>
        <m:sSub>
          <m:sSubPr>
            <m:ctrlPr>
              <w:rPr>
                <w:rFonts w:ascii="Cambria Math" w:eastAsiaTheme="minorEastAsia" w:hAnsi="Cambria Math"/>
              </w:rPr>
            </m:ctrlPr>
          </m:sSubPr>
          <m:e>
            <m:r>
              <w:rPr>
                <w:rFonts w:ascii="Cambria Math" w:eastAsiaTheme="minorEastAsia" w:hAnsi="Cambria Math"/>
              </w:rPr>
              <m:t>u</m:t>
            </m:r>
          </m:e>
          <m:sub>
            <m:r>
              <w:rPr>
                <w:rFonts w:ascii="Cambria Math" w:eastAsiaTheme="minorEastAsia" w:hAnsi="Cambria Math"/>
              </w:rPr>
              <m:t>1</m:t>
            </m:r>
          </m:sub>
        </m:sSub>
        <m:r>
          <w:rPr>
            <w:rFonts w:ascii="Cambria Math" w:eastAsiaTheme="minorEastAsia" w:hAnsi="Cambria Math"/>
          </w:rPr>
          <m:t>，</m:t>
        </m:r>
        <m: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u</m:t>
            </m:r>
          </m:e>
          <m:sub>
            <m:r>
              <w:rPr>
                <w:rFonts w:ascii="Cambria Math" w:eastAsiaTheme="minorEastAsia" w:hAnsi="Cambria Math"/>
              </w:rPr>
              <m:t>n</m:t>
            </m:r>
          </m:sub>
        </m:sSub>
      </m:oMath>
      <w:r w:rsidRPr="00983CA1">
        <w:rPr>
          <w:rFonts w:asciiTheme="minorEastAsia" w:eastAsiaTheme="minorEastAsia" w:hAnsiTheme="minorEastAsia"/>
        </w:rPr>
        <w:t>，对于所有</w:t>
      </w:r>
      <m:oMath>
        <m:r>
          <w:rPr>
            <w:rFonts w:ascii="Cambria Math" w:eastAsiaTheme="minorEastAsia" w:hAnsi="Cambria Math"/>
          </w:rPr>
          <m:t>i</m:t>
        </m:r>
      </m:oMath>
      <w:r w:rsidRPr="00983CA1">
        <w:rPr>
          <w:rFonts w:asciiTheme="minorEastAsia" w:eastAsiaTheme="minorEastAsia" w:hAnsiTheme="minorEastAsia"/>
        </w:rPr>
        <w:t>，</w:t>
      </w:r>
      <m:oMath>
        <m:sSub>
          <m:sSubPr>
            <m:ctrlPr>
              <w:rPr>
                <w:rFonts w:ascii="Cambria Math" w:eastAsiaTheme="minorEastAsia" w:hAnsi="Cambria Math"/>
              </w:rPr>
            </m:ctrlPr>
          </m:sSubPr>
          <m:e>
            <m:r>
              <w:rPr>
                <w:rFonts w:ascii="Cambria Math" w:eastAsiaTheme="minorEastAsia" w:hAnsi="Cambria Math"/>
              </w:rPr>
              <m:t>u</m:t>
            </m:r>
          </m:e>
          <m:sub>
            <m:r>
              <w:rPr>
                <w:rFonts w:ascii="Cambria Math" w:eastAsiaTheme="minorEastAsia" w:hAnsi="Cambria Math"/>
              </w:rPr>
              <m:t>i</m:t>
            </m:r>
          </m:sub>
        </m:sSub>
      </m:oMath>
      <w:r w:rsidRPr="00983CA1">
        <w:rPr>
          <w:rFonts w:asciiTheme="minorEastAsia" w:eastAsiaTheme="minorEastAsia" w:hAnsiTheme="minorEastAsia"/>
        </w:rPr>
        <w:t>是具有特征值</w:t>
      </w:r>
      <m:oMath>
        <m:sSub>
          <m:sSubPr>
            <m:ctrlPr>
              <w:rPr>
                <w:rFonts w:ascii="Cambria Math" w:eastAsiaTheme="minorEastAsia" w:hAnsi="Cambria Math"/>
              </w:rPr>
            </m:ctrlPr>
          </m:sSubPr>
          <m:e>
            <m:r>
              <w:rPr>
                <w:rFonts w:ascii="Cambria Math" w:eastAsiaTheme="minorEastAsia" w:hAnsi="Cambria Math"/>
              </w:rPr>
              <m:t>λ</m:t>
            </m:r>
          </m:e>
          <m:sub>
            <m:r>
              <w:rPr>
                <w:rFonts w:ascii="Cambria Math" w:eastAsiaTheme="minorEastAsia" w:hAnsi="Cambria Math"/>
              </w:rPr>
              <m:t>i</m:t>
            </m:r>
          </m:sub>
        </m:sSub>
      </m:oMath>
      <w:r w:rsidRPr="00983CA1">
        <w:rPr>
          <w:rFonts w:asciiTheme="minorEastAsia" w:eastAsiaTheme="minorEastAsia" w:hAnsiTheme="minorEastAsia"/>
        </w:rPr>
        <w:t>和</w:t>
      </w:r>
      <m:oMath>
        <m:r>
          <w:rPr>
            <w:rFonts w:ascii="Cambria Math" w:eastAsiaTheme="minorEastAsia" w:hAnsi="Cambria Math"/>
          </w:rPr>
          <m:t>b</m:t>
        </m:r>
      </m:oMath>
      <w:r w:rsidRPr="00983CA1">
        <w:rPr>
          <w:rFonts w:asciiTheme="minorEastAsia" w:eastAsiaTheme="minorEastAsia" w:hAnsiTheme="minorEastAsia"/>
        </w:rPr>
        <w:t>的特征向量。</w:t>
      </w:r>
      <m:oMath>
        <m:sSub>
          <m:sSubPr>
            <m:ctrlPr>
              <w:rPr>
                <w:rFonts w:ascii="Cambria Math" w:eastAsiaTheme="minorEastAsia" w:hAnsi="Cambria Math"/>
              </w:rPr>
            </m:ctrlPr>
          </m:sSubPr>
          <m:e>
            <m:r>
              <w:rPr>
                <w:rFonts w:ascii="Cambria Math" w:eastAsiaTheme="minorEastAsia" w:hAnsi="Cambria Math"/>
              </w:rPr>
              <m:t>u</m:t>
            </m:r>
          </m:e>
          <m:sub>
            <m:r>
              <w:rPr>
                <w:rFonts w:ascii="Cambria Math" w:eastAsiaTheme="minorEastAsia" w:hAnsi="Cambria Math"/>
              </w:rPr>
              <m:t>1</m:t>
            </m:r>
          </m:sub>
        </m:sSub>
        <m:r>
          <w:rPr>
            <w:rFonts w:ascii="Cambria Math" w:eastAsiaTheme="minorEastAsia" w:hAnsi="Cambria Math"/>
          </w:rPr>
          <m:t>，</m:t>
        </m:r>
        <m: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u</m:t>
            </m:r>
          </m:e>
          <m:sub>
            <m:r>
              <w:rPr>
                <w:rFonts w:ascii="Cambria Math" w:eastAsiaTheme="minorEastAsia" w:hAnsi="Cambria Math"/>
              </w:rPr>
              <m:t>n</m:t>
            </m:r>
          </m:sub>
        </m:sSub>
      </m:oMath>
      <w:r w:rsidRPr="00983CA1">
        <w:rPr>
          <w:rFonts w:asciiTheme="minorEastAsia" w:eastAsiaTheme="minorEastAsia" w:hAnsiTheme="minorEastAsia"/>
        </w:rPr>
        <w:t>是单位向量并且彼此正交。</w:t>
      </w:r>
    </w:p>
    <w:p w14:paraId="6DCC0D8A" w14:textId="77777777" w:rsidR="00B94259" w:rsidRDefault="00B94259" w:rsidP="00983CA1">
      <w:pPr>
        <w:pStyle w:val="af"/>
      </w:pPr>
      <w:r>
        <w:t>设</w:t>
      </w:r>
      <m:oMath>
        <m:r>
          <w:rPr>
            <w:rFonts w:ascii="Cambria Math" w:hAnsi="Cambria Math"/>
          </w:rPr>
          <m:t>U</m:t>
        </m:r>
      </m:oMath>
      <w:r>
        <w:t>是包含</w:t>
      </w:r>
      <m:oMath>
        <m:sSub>
          <m:sSubPr>
            <m:ctrlPr>
              <w:rPr>
                <w:rFonts w:ascii="Cambria Math" w:hAnsi="Cambria Math"/>
              </w:rPr>
            </m:ctrlPr>
          </m:sSubPr>
          <m:e>
            <m:r>
              <w:rPr>
                <w:rFonts w:ascii="Cambria Math" w:hAnsi="Cambria Math"/>
              </w:rPr>
              <m:t>u</m:t>
            </m:r>
          </m:e>
          <m:sub>
            <m:r>
              <w:rPr>
                <w:rFonts w:ascii="Cambria Math" w:hAnsi="Cambria Math"/>
              </w:rPr>
              <m:t>i</m:t>
            </m:r>
          </m:sub>
        </m:sSub>
      </m:oMath>
      <w:r>
        <w:t>作为列的正交矩阵：</w:t>
      </w:r>
    </w:p>
    <w:p w14:paraId="48306430" w14:textId="77777777" w:rsidR="00B94259" w:rsidRDefault="00B94259" w:rsidP="00983CA1">
      <w:pPr>
        <w:pStyle w:val="af"/>
      </w:pPr>
      <m:oMathPara>
        <m:oMathParaPr>
          <m:jc m:val="center"/>
        </m:oMathParaPr>
        <m:oMath>
          <m:r>
            <w:rPr>
              <w:rFonts w:ascii="Cambria Math" w:hAnsi="Cambria Math"/>
            </w:rPr>
            <m:t>U=</m:t>
          </m:r>
          <m:d>
            <m:dPr>
              <m:begChr m:val="["/>
              <m:endChr m:val="]"/>
              <m:ctrlPr>
                <w:rPr>
                  <w:rFonts w:ascii="Cambria Math" w:hAnsi="Cambria Math"/>
                </w:rPr>
              </m:ctrlPr>
            </m:dPr>
            <m:e>
              <m:m>
                <m:mPr>
                  <m:plcHide m:val="1"/>
                  <m:mcs>
                    <m:mc>
                      <m:mcPr>
                        <m:count m:val="4"/>
                        <m:mcJc m:val="center"/>
                      </m:mcPr>
                    </m:mc>
                  </m:mcs>
                  <m:ctrlPr>
                    <w:rPr>
                      <w:rFonts w:ascii="Cambria Math" w:hAnsi="Cambria Math"/>
                    </w:rPr>
                  </m:ctrlPr>
                </m:mPr>
                <m:mr>
                  <m:e>
                    <m:r>
                      <w:rPr>
                        <w:rFonts w:ascii="Cambria Math" w:hAnsi="Cambria Math"/>
                      </w:rPr>
                      <m:t>|</m:t>
                    </m:r>
                  </m:e>
                  <m:e>
                    <m:r>
                      <w:rPr>
                        <w:rFonts w:ascii="Cambria Math" w:hAnsi="Cambria Math"/>
                      </w:rPr>
                      <m:t>|</m:t>
                    </m:r>
                  </m:e>
                  <m:e/>
                  <m:e>
                    <m:r>
                      <w:rPr>
                        <w:rFonts w:ascii="Cambria Math" w:hAnsi="Cambria Math"/>
                      </w:rPr>
                      <m:t>|</m:t>
                    </m:r>
                  </m:e>
                </m:mr>
                <m:mr>
                  <m:e>
                    <m:sSub>
                      <m:sSubPr>
                        <m:ctrlPr>
                          <w:rPr>
                            <w:rFonts w:ascii="Cambria Math" w:hAnsi="Cambria Math"/>
                          </w:rPr>
                        </m:ctrlPr>
                      </m:sSubPr>
                      <m:e>
                        <m:r>
                          <w:rPr>
                            <w:rFonts w:ascii="Cambria Math" w:hAnsi="Cambria Math"/>
                          </w:rPr>
                          <m:t>u</m:t>
                        </m:r>
                      </m:e>
                      <m:sub>
                        <m:r>
                          <w:rPr>
                            <w:rFonts w:ascii="Cambria Math" w:hAnsi="Cambria Math"/>
                          </w:rPr>
                          <m:t>1</m:t>
                        </m:r>
                      </m:sub>
                    </m:sSub>
                  </m:e>
                  <m:e>
                    <m:sSub>
                      <m:sSubPr>
                        <m:ctrlPr>
                          <w:rPr>
                            <w:rFonts w:ascii="Cambria Math" w:hAnsi="Cambria Math"/>
                          </w:rPr>
                        </m:ctrlPr>
                      </m:sSubPr>
                      <m:e>
                        <m:r>
                          <w:rPr>
                            <w:rFonts w:ascii="Cambria Math" w:hAnsi="Cambria Math"/>
                          </w:rPr>
                          <m:t>u</m:t>
                        </m:r>
                      </m:e>
                      <m:sub>
                        <m:r>
                          <w:rPr>
                            <w:rFonts w:ascii="Cambria Math" w:hAnsi="Cambria Math"/>
                          </w:rPr>
                          <m:t>2</m:t>
                        </m:r>
                      </m:sub>
                    </m:sSub>
                  </m:e>
                  <m:e>
                    <m:r>
                      <w:rPr>
                        <w:rFonts w:ascii="Cambria Math" w:hAnsi="Cambria Math"/>
                      </w:rPr>
                      <m:t>⋯</m:t>
                    </m:r>
                  </m:e>
                  <m:e>
                    <m:sSub>
                      <m:sSubPr>
                        <m:ctrlPr>
                          <w:rPr>
                            <w:rFonts w:ascii="Cambria Math" w:hAnsi="Cambria Math"/>
                          </w:rPr>
                        </m:ctrlPr>
                      </m:sSubPr>
                      <m:e>
                        <m:r>
                          <w:rPr>
                            <w:rFonts w:ascii="Cambria Math" w:hAnsi="Cambria Math"/>
                          </w:rPr>
                          <m:t>u</m:t>
                        </m:r>
                      </m:e>
                      <m:sub>
                        <m:r>
                          <w:rPr>
                            <w:rFonts w:ascii="Cambria Math" w:hAnsi="Cambria Math"/>
                          </w:rPr>
                          <m:t>n</m:t>
                        </m:r>
                      </m:sub>
                    </m:sSub>
                  </m:e>
                </m:mr>
                <m:mr>
                  <m:e>
                    <m:r>
                      <w:rPr>
                        <w:rFonts w:ascii="Cambria Math" w:hAnsi="Cambria Math"/>
                      </w:rPr>
                      <m:t>|</m:t>
                    </m:r>
                  </m:e>
                  <m:e>
                    <m:r>
                      <w:rPr>
                        <w:rFonts w:ascii="Cambria Math" w:hAnsi="Cambria Math"/>
                      </w:rPr>
                      <m:t>|</m:t>
                    </m:r>
                  </m:e>
                  <m:e/>
                  <m:e>
                    <m:r>
                      <w:rPr>
                        <w:rFonts w:ascii="Cambria Math" w:hAnsi="Cambria Math"/>
                      </w:rPr>
                      <m:t>|</m:t>
                    </m:r>
                  </m:e>
                </m:mr>
              </m:m>
            </m:e>
          </m:d>
        </m:oMath>
      </m:oMathPara>
    </w:p>
    <w:p w14:paraId="0380656D" w14:textId="77777777" w:rsidR="00B94259" w:rsidRDefault="00B94259" w:rsidP="00983CA1">
      <w:pPr>
        <w:pStyle w:val="af"/>
      </w:pPr>
      <w:r>
        <w:t>设</w:t>
      </w:r>
      <m:oMath>
        <m:r>
          <w:rPr>
            <w:rFonts w:ascii="Cambria Math" w:hAnsi="Cambria Math"/>
          </w:rPr>
          <m:t>Λ=diag(</m:t>
        </m:r>
        <m:sSub>
          <m:sSubPr>
            <m:ctrlPr>
              <w:rPr>
                <w:rFonts w:ascii="Cambria Math" w:hAnsi="Cambria Math"/>
              </w:rPr>
            </m:ctrlPr>
          </m:sSubPr>
          <m:e>
            <m:r>
              <w:rPr>
                <w:rFonts w:ascii="Cambria Math" w:hAnsi="Cambria Math"/>
              </w:rPr>
              <m:t>λ</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λ</m:t>
            </m:r>
          </m:e>
          <m:sub>
            <m:r>
              <w:rPr>
                <w:rFonts w:ascii="Cambria Math" w:hAnsi="Cambria Math"/>
              </w:rPr>
              <m:t>n</m:t>
            </m:r>
          </m:sub>
        </m:sSub>
        <m:r>
          <w:rPr>
            <w:rFonts w:ascii="Cambria Math" w:hAnsi="Cambria Math"/>
          </w:rPr>
          <m:t>)</m:t>
        </m:r>
      </m:oMath>
      <w:r>
        <w:t>是包含</w:t>
      </w:r>
      <m:oMath>
        <m:sSub>
          <m:sSubPr>
            <m:ctrlPr>
              <w:rPr>
                <w:rFonts w:ascii="Cambria Math" w:hAnsi="Cambria Math"/>
              </w:rPr>
            </m:ctrlPr>
          </m:sSubPr>
          <m:e>
            <m:r>
              <w:rPr>
                <w:rFonts w:ascii="Cambria Math" w:hAnsi="Cambria Math"/>
              </w:rPr>
              <m:t>λ</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λ</m:t>
            </m:r>
          </m:e>
          <m:sub>
            <m:r>
              <w:rPr>
                <w:rFonts w:ascii="Cambria Math" w:hAnsi="Cambria Math"/>
              </w:rPr>
              <m:t>n</m:t>
            </m:r>
          </m:sub>
        </m:sSub>
      </m:oMath>
      <w:r>
        <w:t>作为对角线上的元素的对角矩阵。</w:t>
      </w:r>
      <w:r>
        <w:t xml:space="preserve"> </w:t>
      </w:r>
      <w:r>
        <w:t>使用</w:t>
      </w:r>
      <w:r>
        <w:t>2.3</w:t>
      </w:r>
      <w:r>
        <w:t>节的方程（</w:t>
      </w:r>
      <w:r>
        <w:t>2</w:t>
      </w:r>
      <w:r>
        <w:t>）中的矩阵</w:t>
      </w:r>
      <w:r>
        <w:t xml:space="preserve"> - </w:t>
      </w:r>
      <w:r>
        <w:t>矩阵向量乘法的方法，我们可以验证：</w:t>
      </w:r>
    </w:p>
    <w:p w14:paraId="6FBFADDC" w14:textId="77777777" w:rsidR="00B94259" w:rsidRDefault="00B94259" w:rsidP="00983CA1">
      <w:pPr>
        <w:pStyle w:val="af"/>
      </w:pPr>
      <m:oMathPara>
        <m:oMathParaPr>
          <m:jc m:val="center"/>
        </m:oMathParaPr>
        <m:oMath>
          <m:r>
            <w:rPr>
              <w:rFonts w:ascii="Cambria Math" w:hAnsi="Cambria Math"/>
            </w:rPr>
            <m:t>AU=</m:t>
          </m:r>
          <m:d>
            <m:dPr>
              <m:begChr m:val="["/>
              <m:endChr m:val="]"/>
              <m:ctrlPr>
                <w:rPr>
                  <w:rFonts w:ascii="Cambria Math" w:hAnsi="Cambria Math"/>
                </w:rPr>
              </m:ctrlPr>
            </m:dPr>
            <m:e>
              <m:m>
                <m:mPr>
                  <m:plcHide m:val="1"/>
                  <m:mcs>
                    <m:mc>
                      <m:mcPr>
                        <m:count m:val="4"/>
                        <m:mcJc m:val="center"/>
                      </m:mcPr>
                    </m:mc>
                  </m:mcs>
                  <m:ctrlPr>
                    <w:rPr>
                      <w:rFonts w:ascii="Cambria Math" w:hAnsi="Cambria Math"/>
                    </w:rPr>
                  </m:ctrlPr>
                </m:mPr>
                <m:mr>
                  <m:e>
                    <m:r>
                      <w:rPr>
                        <w:rFonts w:ascii="Cambria Math" w:hAnsi="Cambria Math"/>
                      </w:rPr>
                      <m:t>|</m:t>
                    </m:r>
                  </m:e>
                  <m:e>
                    <m:r>
                      <w:rPr>
                        <w:rFonts w:ascii="Cambria Math" w:hAnsi="Cambria Math"/>
                      </w:rPr>
                      <m:t>|</m:t>
                    </m:r>
                  </m:e>
                  <m:e/>
                  <m:e>
                    <m:r>
                      <w:rPr>
                        <w:rFonts w:ascii="Cambria Math" w:hAnsi="Cambria Math"/>
                      </w:rPr>
                      <m:t>|</m:t>
                    </m:r>
                  </m:e>
                </m:mr>
                <m:mr>
                  <m:e>
                    <m:r>
                      <w:rPr>
                        <w:rFonts w:ascii="Cambria Math" w:hAnsi="Cambria Math"/>
                      </w:rPr>
                      <m:t>A</m:t>
                    </m:r>
                    <m:sSub>
                      <m:sSubPr>
                        <m:ctrlPr>
                          <w:rPr>
                            <w:rFonts w:ascii="Cambria Math" w:hAnsi="Cambria Math"/>
                          </w:rPr>
                        </m:ctrlPr>
                      </m:sSubPr>
                      <m:e>
                        <m:r>
                          <w:rPr>
                            <w:rFonts w:ascii="Cambria Math" w:hAnsi="Cambria Math"/>
                          </w:rPr>
                          <m:t>u</m:t>
                        </m:r>
                      </m:e>
                      <m:sub>
                        <m:r>
                          <w:rPr>
                            <w:rFonts w:ascii="Cambria Math" w:hAnsi="Cambria Math"/>
                          </w:rPr>
                          <m:t>1</m:t>
                        </m:r>
                      </m:sub>
                    </m:sSub>
                  </m:e>
                  <m:e>
                    <m:r>
                      <w:rPr>
                        <w:rFonts w:ascii="Cambria Math" w:hAnsi="Cambria Math"/>
                      </w:rPr>
                      <m:t>A</m:t>
                    </m:r>
                    <m:sSub>
                      <m:sSubPr>
                        <m:ctrlPr>
                          <w:rPr>
                            <w:rFonts w:ascii="Cambria Math" w:hAnsi="Cambria Math"/>
                          </w:rPr>
                        </m:ctrlPr>
                      </m:sSubPr>
                      <m:e>
                        <m:r>
                          <w:rPr>
                            <w:rFonts w:ascii="Cambria Math" w:hAnsi="Cambria Math"/>
                          </w:rPr>
                          <m:t>u</m:t>
                        </m:r>
                      </m:e>
                      <m:sub>
                        <m:r>
                          <w:rPr>
                            <w:rFonts w:ascii="Cambria Math" w:hAnsi="Cambria Math"/>
                          </w:rPr>
                          <m:t>2</m:t>
                        </m:r>
                      </m:sub>
                    </m:sSub>
                  </m:e>
                  <m:e>
                    <m:r>
                      <w:rPr>
                        <w:rFonts w:ascii="Cambria Math" w:hAnsi="Cambria Math"/>
                      </w:rPr>
                      <m:t>⋯</m:t>
                    </m:r>
                  </m:e>
                  <m:e>
                    <m:r>
                      <w:rPr>
                        <w:rFonts w:ascii="Cambria Math" w:hAnsi="Cambria Math"/>
                      </w:rPr>
                      <m:t>A</m:t>
                    </m:r>
                    <m:sSub>
                      <m:sSubPr>
                        <m:ctrlPr>
                          <w:rPr>
                            <w:rFonts w:ascii="Cambria Math" w:hAnsi="Cambria Math"/>
                          </w:rPr>
                        </m:ctrlPr>
                      </m:sSubPr>
                      <m:e>
                        <m:r>
                          <w:rPr>
                            <w:rFonts w:ascii="Cambria Math" w:hAnsi="Cambria Math"/>
                          </w:rPr>
                          <m:t>u</m:t>
                        </m:r>
                      </m:e>
                      <m:sub>
                        <m:r>
                          <w:rPr>
                            <w:rFonts w:ascii="Cambria Math" w:hAnsi="Cambria Math"/>
                          </w:rPr>
                          <m:t>n</m:t>
                        </m:r>
                      </m:sub>
                    </m:sSub>
                  </m:e>
                </m:mr>
                <m:mr>
                  <m:e>
                    <m:r>
                      <w:rPr>
                        <w:rFonts w:ascii="Cambria Math" w:hAnsi="Cambria Math"/>
                      </w:rPr>
                      <m:t>|</m:t>
                    </m:r>
                  </m:e>
                  <m:e>
                    <m:r>
                      <w:rPr>
                        <w:rFonts w:ascii="Cambria Math" w:hAnsi="Cambria Math"/>
                      </w:rPr>
                      <m:t>|</m:t>
                    </m:r>
                  </m:e>
                  <m:e/>
                  <m:e>
                    <m:r>
                      <w:rPr>
                        <w:rFonts w:ascii="Cambria Math" w:hAnsi="Cambria Math"/>
                      </w:rPr>
                      <m:t>|</m:t>
                    </m:r>
                  </m:e>
                </m:mr>
              </m:m>
            </m:e>
          </m:d>
          <m:r>
            <w:rPr>
              <w:rFonts w:ascii="Cambria Math" w:hAnsi="Cambria Math"/>
            </w:rPr>
            <m:t>=</m:t>
          </m:r>
          <m:d>
            <m:dPr>
              <m:begChr m:val="["/>
              <m:endChr m:val="]"/>
              <m:ctrlPr>
                <w:rPr>
                  <w:rFonts w:ascii="Cambria Math" w:hAnsi="Cambria Math"/>
                </w:rPr>
              </m:ctrlPr>
            </m:dPr>
            <m:e>
              <m:m>
                <m:mPr>
                  <m:plcHide m:val="1"/>
                  <m:mcs>
                    <m:mc>
                      <m:mcPr>
                        <m:count m:val="4"/>
                        <m:mcJc m:val="center"/>
                      </m:mcPr>
                    </m:mc>
                  </m:mcs>
                  <m:ctrlPr>
                    <w:rPr>
                      <w:rFonts w:ascii="Cambria Math" w:hAnsi="Cambria Math"/>
                    </w:rPr>
                  </m:ctrlPr>
                </m:mPr>
                <m:mr>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mr>
                <m:mr>
                  <m:e>
                    <m:sSub>
                      <m:sSubPr>
                        <m:ctrlPr>
                          <w:rPr>
                            <w:rFonts w:ascii="Cambria Math" w:hAnsi="Cambria Math"/>
                          </w:rPr>
                        </m:ctrlPr>
                      </m:sSubPr>
                      <m:e>
                        <m:r>
                          <w:rPr>
                            <w:rFonts w:ascii="Cambria Math" w:hAnsi="Cambria Math"/>
                          </w:rPr>
                          <m:t>λ</m:t>
                        </m:r>
                      </m:e>
                      <m:sub>
                        <m:r>
                          <w:rPr>
                            <w:rFonts w:ascii="Cambria Math" w:hAnsi="Cambria Math"/>
                          </w:rPr>
                          <m:t>1</m:t>
                        </m:r>
                      </m:sub>
                    </m:sSub>
                    <m:sSub>
                      <m:sSubPr>
                        <m:ctrlPr>
                          <w:rPr>
                            <w:rFonts w:ascii="Cambria Math" w:hAnsi="Cambria Math"/>
                          </w:rPr>
                        </m:ctrlPr>
                      </m:sSubPr>
                      <m:e>
                        <m:r>
                          <w:rPr>
                            <w:rFonts w:ascii="Cambria Math" w:hAnsi="Cambria Math"/>
                          </w:rPr>
                          <m:t>u</m:t>
                        </m:r>
                      </m:e>
                      <m:sub>
                        <m:r>
                          <w:rPr>
                            <w:rFonts w:ascii="Cambria Math" w:hAnsi="Cambria Math"/>
                          </w:rPr>
                          <m:t>1</m:t>
                        </m:r>
                      </m:sub>
                    </m:sSub>
                  </m:e>
                  <m:e>
                    <m:sSub>
                      <m:sSubPr>
                        <m:ctrlPr>
                          <w:rPr>
                            <w:rFonts w:ascii="Cambria Math" w:hAnsi="Cambria Math"/>
                          </w:rPr>
                        </m:ctrlPr>
                      </m:sSubPr>
                      <m:e>
                        <m:r>
                          <w:rPr>
                            <w:rFonts w:ascii="Cambria Math" w:hAnsi="Cambria Math"/>
                          </w:rPr>
                          <m:t>λ</m:t>
                        </m:r>
                      </m:e>
                      <m:sub>
                        <m:r>
                          <w:rPr>
                            <w:rFonts w:ascii="Cambria Math" w:hAnsi="Cambria Math"/>
                          </w:rPr>
                          <m:t>2</m:t>
                        </m:r>
                      </m:sub>
                    </m:sSub>
                    <m:sSub>
                      <m:sSubPr>
                        <m:ctrlPr>
                          <w:rPr>
                            <w:rFonts w:ascii="Cambria Math" w:hAnsi="Cambria Math"/>
                          </w:rPr>
                        </m:ctrlPr>
                      </m:sSubPr>
                      <m:e>
                        <m:r>
                          <w:rPr>
                            <w:rFonts w:ascii="Cambria Math" w:hAnsi="Cambria Math"/>
                          </w:rPr>
                          <m:t>u</m:t>
                        </m:r>
                      </m:e>
                      <m:sub>
                        <m:r>
                          <w:rPr>
                            <w:rFonts w:ascii="Cambria Math" w:hAnsi="Cambria Math"/>
                          </w:rPr>
                          <m:t>2</m:t>
                        </m:r>
                      </m:sub>
                    </m:sSub>
                  </m:e>
                  <m:e>
                    <m:r>
                      <w:rPr>
                        <w:rFonts w:ascii="Cambria Math" w:hAnsi="Cambria Math"/>
                      </w:rPr>
                      <m:t>⋯</m:t>
                    </m:r>
                  </m:e>
                  <m:e>
                    <m:sSub>
                      <m:sSubPr>
                        <m:ctrlPr>
                          <w:rPr>
                            <w:rFonts w:ascii="Cambria Math" w:hAnsi="Cambria Math"/>
                          </w:rPr>
                        </m:ctrlPr>
                      </m:sSubPr>
                      <m:e>
                        <m:r>
                          <w:rPr>
                            <w:rFonts w:ascii="Cambria Math" w:hAnsi="Cambria Math"/>
                          </w:rPr>
                          <m:t>λ</m:t>
                        </m:r>
                      </m:e>
                      <m:sub>
                        <m:r>
                          <w:rPr>
                            <w:rFonts w:ascii="Cambria Math" w:hAnsi="Cambria Math"/>
                          </w:rPr>
                          <m:t>n</m:t>
                        </m:r>
                      </m:sub>
                    </m:sSub>
                    <m:sSub>
                      <m:sSubPr>
                        <m:ctrlPr>
                          <w:rPr>
                            <w:rFonts w:ascii="Cambria Math" w:hAnsi="Cambria Math"/>
                          </w:rPr>
                        </m:ctrlPr>
                      </m:sSubPr>
                      <m:e>
                        <m:r>
                          <w:rPr>
                            <w:rFonts w:ascii="Cambria Math" w:hAnsi="Cambria Math"/>
                          </w:rPr>
                          <m:t>u</m:t>
                        </m:r>
                      </m:e>
                      <m:sub>
                        <m:r>
                          <w:rPr>
                            <w:rFonts w:ascii="Cambria Math" w:hAnsi="Cambria Math"/>
                          </w:rPr>
                          <m:t>n</m:t>
                        </m:r>
                      </m:sub>
                    </m:sSub>
                  </m:e>
                </m:mr>
                <m:mr>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mr>
              </m:m>
            </m:e>
          </m:d>
          <m:r>
            <w:rPr>
              <w:rFonts w:ascii="Cambria Math" w:hAnsi="Cambria Math"/>
            </w:rPr>
            <m:t>=U</m:t>
          </m:r>
          <m:r>
            <m:rPr>
              <m:sty m:val="p"/>
            </m:rPr>
            <w:rPr>
              <w:rFonts w:ascii="Cambria Math" w:hAnsi="Cambria Math"/>
            </w:rPr>
            <m:t>diag</m:t>
          </m:r>
          <m:d>
            <m:dPr>
              <m:ctrlPr>
                <w:rPr>
                  <w:rFonts w:ascii="Cambria Math" w:hAnsi="Cambria Math"/>
                </w:rPr>
              </m:ctrlPr>
            </m:dPr>
            <m:e>
              <m:sSub>
                <m:sSubPr>
                  <m:ctrlPr>
                    <w:rPr>
                      <w:rFonts w:ascii="Cambria Math" w:hAnsi="Cambria Math"/>
                    </w:rPr>
                  </m:ctrlPr>
                </m:sSubPr>
                <m:e>
                  <m:r>
                    <w:rPr>
                      <w:rFonts w:ascii="Cambria Math" w:hAnsi="Cambria Math"/>
                    </w:rPr>
                    <m:t>λ</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λ</m:t>
                  </m:r>
                </m:e>
                <m:sub>
                  <m:r>
                    <w:rPr>
                      <w:rFonts w:ascii="Cambria Math" w:hAnsi="Cambria Math"/>
                    </w:rPr>
                    <m:t>n</m:t>
                  </m:r>
                </m:sub>
              </m:sSub>
            </m:e>
          </m:d>
          <m:r>
            <w:rPr>
              <w:rFonts w:ascii="Cambria Math" w:hAnsi="Cambria Math"/>
            </w:rPr>
            <m:t>=UΛ</m:t>
          </m:r>
        </m:oMath>
      </m:oMathPara>
    </w:p>
    <w:p w14:paraId="277DB1A8" w14:textId="77777777" w:rsidR="00B94259" w:rsidRDefault="00B94259" w:rsidP="00983CA1">
      <w:pPr>
        <w:pStyle w:val="af"/>
      </w:pPr>
      <w:r>
        <w:t>考虑到正交矩阵</w:t>
      </w:r>
      <m:oMath>
        <m:r>
          <w:rPr>
            <w:rFonts w:ascii="Cambria Math" w:hAnsi="Cambria Math"/>
          </w:rPr>
          <m:t>U</m:t>
        </m:r>
      </m:oMath>
      <w:r>
        <w:t>满足</w:t>
      </w:r>
      <m:oMath>
        <m:r>
          <w:rPr>
            <w:rFonts w:ascii="Cambria Math" w:hAnsi="Cambria Math"/>
          </w:rPr>
          <m:t>U</m:t>
        </m:r>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=I</m:t>
        </m:r>
      </m:oMath>
      <w:r>
        <w:t>，利用上面的方程，我们得到：</w:t>
      </w:r>
    </w:p>
    <w:p w14:paraId="1C1540B1" w14:textId="77777777" w:rsidR="00B94259" w:rsidRDefault="00B94259" w:rsidP="00983CA1">
      <w:pPr>
        <w:pStyle w:val="af"/>
      </w:pPr>
      <m:oMathPara>
        <m:oMathParaPr>
          <m:jc m:val="center"/>
        </m:oMathParaPr>
        <m:oMath>
          <m:r>
            <w:rPr>
              <w:rFonts w:ascii="Cambria Math" w:hAnsi="Cambria Math"/>
            </w:rPr>
            <m:t>A=AU</m:t>
          </m:r>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=UΛ</m:t>
          </m:r>
          <m:sSup>
            <m:sSupPr>
              <m:ctrlPr>
                <w:rPr>
                  <w:rFonts w:ascii="Cambria Math" w:hAnsi="Cambria Math"/>
                </w:rPr>
              </m:ctrlPr>
            </m:sSupPr>
            <m:e>
              <m:r>
                <w:rPr>
                  <w:rFonts w:ascii="Cambria Math" w:hAnsi="Cambria Math"/>
                </w:rPr>
                <m:t>U</m:t>
              </m:r>
            </m:e>
            <m:sup>
              <m:r>
                <w:rPr>
                  <w:rFonts w:ascii="Cambria Math" w:hAnsi="Cambria Math"/>
                </w:rPr>
                <m:t>T</m:t>
              </m:r>
            </m:sup>
          </m:sSup>
        </m:oMath>
      </m:oMathPara>
    </w:p>
    <w:p w14:paraId="765F84CA" w14:textId="77777777" w:rsidR="00B94259" w:rsidRDefault="00B94259" w:rsidP="00983CA1">
      <w:pPr>
        <w:pStyle w:val="af"/>
      </w:pPr>
      <w:r>
        <w:t>这种</w:t>
      </w:r>
      <m:oMath>
        <m:r>
          <w:rPr>
            <w:rFonts w:ascii="Cambria Math" w:hAnsi="Cambria Math"/>
          </w:rPr>
          <m:t>A</m:t>
        </m:r>
      </m:oMath>
      <w:r>
        <w:t>的新的表示形式为</w:t>
      </w:r>
      <m:oMath>
        <m:r>
          <w:rPr>
            <w:rFonts w:ascii="Cambria Math" w:hAnsi="Cambria Math"/>
          </w:rPr>
          <m:t>UΛ</m:t>
        </m:r>
        <m:sSup>
          <m:sSupPr>
            <m:ctrlPr>
              <w:rPr>
                <w:rFonts w:ascii="Cambria Math" w:hAnsi="Cambria Math"/>
              </w:rPr>
            </m:ctrlPr>
          </m:sSupPr>
          <m:e>
            <m:r>
              <w:rPr>
                <w:rFonts w:ascii="Cambria Math" w:hAnsi="Cambria Math"/>
              </w:rPr>
              <m:t>U</m:t>
            </m:r>
          </m:e>
          <m:sup>
            <m:r>
              <w:rPr>
                <w:rFonts w:ascii="Cambria Math" w:hAnsi="Cambria Math"/>
              </w:rPr>
              <m:t>T</m:t>
            </m:r>
          </m:sup>
        </m:sSup>
      </m:oMath>
      <w:r>
        <w:t>，通常称为矩阵</w:t>
      </w:r>
      <m:oMath>
        <m:r>
          <w:rPr>
            <w:rFonts w:ascii="Cambria Math" w:hAnsi="Cambria Math"/>
          </w:rPr>
          <m:t>A</m:t>
        </m:r>
      </m:oMath>
      <w:r>
        <w:t>的对角化。术语对角化是这样来的：通</w:t>
      </w:r>
      <w:r>
        <w:lastRenderedPageBreak/>
        <w:t>过这种表示，我们通常可以有效地将对称矩阵</w:t>
      </w:r>
      <m:oMath>
        <m:r>
          <w:rPr>
            <w:rFonts w:ascii="Cambria Math" w:hAnsi="Cambria Math"/>
          </w:rPr>
          <m:t>A</m:t>
        </m:r>
      </m:oMath>
      <w:r>
        <w:t>视为对角矩阵</w:t>
      </w:r>
      <w:r>
        <w:t xml:space="preserve"> , </w:t>
      </w:r>
      <w:r>
        <w:t>这更容易理解。关于由特征向量</w:t>
      </w:r>
      <m:oMath>
        <m:r>
          <w:rPr>
            <w:rFonts w:ascii="Cambria Math" w:hAnsi="Cambria Math"/>
          </w:rPr>
          <m:t>U</m:t>
        </m:r>
      </m:oMath>
      <w:r>
        <w:t>定义的基础，</w:t>
      </w:r>
      <w:r>
        <w:t xml:space="preserve"> </w:t>
      </w:r>
      <w:r>
        <w:t>我们将通过几个例子详细说明。</w:t>
      </w:r>
    </w:p>
    <w:p w14:paraId="497625F4" w14:textId="77777777" w:rsidR="00B94259" w:rsidRDefault="00B94259" w:rsidP="00983CA1">
      <w:pPr>
        <w:pStyle w:val="af"/>
        <w:ind w:firstLine="422"/>
      </w:pPr>
      <w:r>
        <w:rPr>
          <w:b/>
        </w:rPr>
        <w:t>背景知识</w:t>
      </w:r>
      <w:r>
        <w:t>：代表另一个基的向量。</w:t>
      </w:r>
    </w:p>
    <w:p w14:paraId="549AE31F" w14:textId="77777777" w:rsidR="00B94259" w:rsidRDefault="00B94259" w:rsidP="00983CA1">
      <w:pPr>
        <w:pStyle w:val="af"/>
      </w:pPr>
      <w:r>
        <w:t>任何正交矩阵</w:t>
      </w:r>
      <m:oMath>
        <m:r>
          <w:rPr>
            <w:rFonts w:ascii="Cambria Math" w:hAnsi="Cambria Math"/>
          </w:rPr>
          <m:t>U=</m:t>
        </m:r>
        <m:d>
          <m:dPr>
            <m:begChr m:val="["/>
            <m:endChr m:val="]"/>
            <m:ctrlPr>
              <w:rPr>
                <w:rFonts w:ascii="Cambria Math" w:hAnsi="Cambria Math"/>
              </w:rPr>
            </m:ctrlPr>
          </m:dPr>
          <m:e>
            <m:m>
              <m:mPr>
                <m:plcHide m:val="1"/>
                <m:mcs>
                  <m:mc>
                    <m:mcPr>
                      <m:count m:val="4"/>
                      <m:mcJc m:val="center"/>
                    </m:mcPr>
                  </m:mc>
                </m:mcs>
                <m:ctrlPr>
                  <w:rPr>
                    <w:rFonts w:ascii="Cambria Math" w:hAnsi="Cambria Math"/>
                  </w:rPr>
                </m:ctrlPr>
              </m:mPr>
              <m:mr>
                <m:e>
                  <m:r>
                    <w:rPr>
                      <w:rFonts w:ascii="Cambria Math" w:hAnsi="Cambria Math"/>
                    </w:rPr>
                    <m:t>|</m:t>
                  </m:r>
                </m:e>
                <m:e>
                  <m:r>
                    <w:rPr>
                      <w:rFonts w:ascii="Cambria Math" w:hAnsi="Cambria Math"/>
                    </w:rPr>
                    <m:t>|</m:t>
                  </m:r>
                </m:e>
                <m:e/>
                <m:e>
                  <m:r>
                    <w:rPr>
                      <w:rFonts w:ascii="Cambria Math" w:hAnsi="Cambria Math"/>
                    </w:rPr>
                    <m:t>|</m:t>
                  </m:r>
                </m:e>
              </m:mr>
              <m:mr>
                <m:e>
                  <m:sSub>
                    <m:sSubPr>
                      <m:ctrlPr>
                        <w:rPr>
                          <w:rFonts w:ascii="Cambria Math" w:hAnsi="Cambria Math"/>
                        </w:rPr>
                      </m:ctrlPr>
                    </m:sSubPr>
                    <m:e>
                      <m:r>
                        <w:rPr>
                          <w:rFonts w:ascii="Cambria Math" w:hAnsi="Cambria Math"/>
                        </w:rPr>
                        <m:t>u</m:t>
                      </m:r>
                    </m:e>
                    <m:sub>
                      <m:r>
                        <w:rPr>
                          <w:rFonts w:ascii="Cambria Math" w:hAnsi="Cambria Math"/>
                        </w:rPr>
                        <m:t>1</m:t>
                      </m:r>
                    </m:sub>
                  </m:sSub>
                </m:e>
                <m:e>
                  <m:sSub>
                    <m:sSubPr>
                      <m:ctrlPr>
                        <w:rPr>
                          <w:rFonts w:ascii="Cambria Math" w:hAnsi="Cambria Math"/>
                        </w:rPr>
                      </m:ctrlPr>
                    </m:sSubPr>
                    <m:e>
                      <m:r>
                        <w:rPr>
                          <w:rFonts w:ascii="Cambria Math" w:hAnsi="Cambria Math"/>
                        </w:rPr>
                        <m:t>u</m:t>
                      </m:r>
                    </m:e>
                    <m:sub>
                      <m:r>
                        <w:rPr>
                          <w:rFonts w:ascii="Cambria Math" w:hAnsi="Cambria Math"/>
                        </w:rPr>
                        <m:t>2</m:t>
                      </m:r>
                    </m:sub>
                  </m:sSub>
                </m:e>
                <m:e>
                  <m:r>
                    <w:rPr>
                      <w:rFonts w:ascii="Cambria Math" w:hAnsi="Cambria Math"/>
                    </w:rPr>
                    <m:t>⋯</m:t>
                  </m:r>
                </m:e>
                <m:e>
                  <m:sSub>
                    <m:sSubPr>
                      <m:ctrlPr>
                        <w:rPr>
                          <w:rFonts w:ascii="Cambria Math" w:hAnsi="Cambria Math"/>
                        </w:rPr>
                      </m:ctrlPr>
                    </m:sSubPr>
                    <m:e>
                      <m:r>
                        <w:rPr>
                          <w:rFonts w:ascii="Cambria Math" w:hAnsi="Cambria Math"/>
                        </w:rPr>
                        <m:t>u</m:t>
                      </m:r>
                    </m:e>
                    <m:sub>
                      <m:r>
                        <w:rPr>
                          <w:rFonts w:ascii="Cambria Math" w:hAnsi="Cambria Math"/>
                        </w:rPr>
                        <m:t>n</m:t>
                      </m:r>
                    </m:sub>
                  </m:sSub>
                </m:e>
              </m:mr>
              <m:mr>
                <m:e>
                  <m:r>
                    <w:rPr>
                      <w:rFonts w:ascii="Cambria Math" w:hAnsi="Cambria Math"/>
                    </w:rPr>
                    <m:t>|</m:t>
                  </m:r>
                </m:e>
                <m:e>
                  <m:r>
                    <w:rPr>
                      <w:rFonts w:ascii="Cambria Math" w:hAnsi="Cambria Math"/>
                    </w:rPr>
                    <m:t>|</m:t>
                  </m:r>
                </m:e>
                <m:e/>
                <m:e>
                  <m:r>
                    <w:rPr>
                      <w:rFonts w:ascii="Cambria Math" w:hAnsi="Cambria Math"/>
                    </w:rPr>
                    <m:t>|</m:t>
                  </m:r>
                </m:e>
              </m:mr>
            </m:m>
          </m:e>
        </m:d>
      </m:oMath>
      <w:r>
        <w:t>定义了一个新的属于</w:t>
      </w:r>
      <m:oMath>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的基（坐标系），意义如下：对于任何向量</w:t>
      </w:r>
      <m:oMath>
        <m:r>
          <w:rPr>
            <w:rFonts w:ascii="Cambria Math" w:hAnsi="Cambria Math"/>
          </w:rPr>
          <m:t>x∈</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都可以表示为</w:t>
      </w:r>
      <m:oMath>
        <m:sSub>
          <m:sSubPr>
            <m:ctrlPr>
              <w:rPr>
                <w:rFonts w:ascii="Cambria Math" w:hAnsi="Cambria Math"/>
              </w:rPr>
            </m:ctrlPr>
          </m:sSubPr>
          <m:e>
            <m:r>
              <w:rPr>
                <w:rFonts w:ascii="Cambria Math" w:hAnsi="Cambria Math"/>
              </w:rPr>
              <m:t>u</m:t>
            </m:r>
          </m:e>
          <m:sub>
            <m:r>
              <w:rPr>
                <w:rFonts w:ascii="Cambria Math" w:hAnsi="Cambria Math"/>
              </w:rPr>
              <m:t>1</m:t>
            </m:r>
          </m:sub>
        </m:sSub>
        <m: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n</m:t>
            </m:r>
          </m:sub>
        </m:sSub>
      </m:oMath>
      <w:r>
        <w:t>的线性组合，其系数为</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oMath>
      <w:r>
        <w:t>：</w:t>
      </w:r>
    </w:p>
    <w:p w14:paraId="5508022A" w14:textId="77777777" w:rsidR="00B94259" w:rsidRDefault="00B94259" w:rsidP="00983CA1">
      <w:pPr>
        <w:pStyle w:val="af"/>
      </w:pPr>
      <m:oMathPara>
        <m:oMathParaPr>
          <m:jc m:val="center"/>
        </m:oMathParaPr>
        <m:oMath>
          <m:r>
            <w:rPr>
              <w:rFonts w:ascii="Cambria Math" w:hAnsi="Cambria Math"/>
            </w:rPr>
            <m:t>x=</m:t>
          </m:r>
          <m:sSub>
            <m:sSubPr>
              <m:ctrlPr>
                <w:rPr>
                  <w:rFonts w:ascii="Cambria Math" w:hAnsi="Cambria Math"/>
                </w:rPr>
              </m:ctrlPr>
            </m:sSubPr>
            <m:e>
              <m:groupChr>
                <m:groupChrPr>
                  <m:chr m:val="̂"/>
                  <m:pos m:val="top"/>
                  <m:vertJc m:val="bot"/>
                  <m:ctrlPr>
                    <w:rPr>
                      <w:rFonts w:ascii="Cambria Math" w:hAnsi="Cambria Math"/>
                    </w:rPr>
                  </m:ctrlPr>
                </m:groupChrPr>
                <m:e>
                  <m:r>
                    <w:rPr>
                      <w:rFonts w:ascii="Cambria Math" w:hAnsi="Cambria Math"/>
                    </w:rPr>
                    <m:t>x</m:t>
                  </m:r>
                </m:e>
              </m:groupChr>
            </m:e>
            <m:sub>
              <m:r>
                <w:rPr>
                  <w:rFonts w:ascii="Cambria Math" w:hAnsi="Cambria Math"/>
                </w:rPr>
                <m:t>1</m:t>
              </m:r>
            </m:sub>
          </m:sSub>
          <m:sSub>
            <m:sSubPr>
              <m:ctrlPr>
                <w:rPr>
                  <w:rFonts w:ascii="Cambria Math" w:hAnsi="Cambria Math"/>
                </w:rPr>
              </m:ctrlPr>
            </m:sSubPr>
            <m:e>
              <m:r>
                <w:rPr>
                  <w:rFonts w:ascii="Cambria Math" w:hAnsi="Cambria Math"/>
                </w:rPr>
                <m:t>u</m:t>
              </m:r>
            </m:e>
            <m:sub>
              <m:r>
                <w:rPr>
                  <w:rFonts w:ascii="Cambria Math" w:hAnsi="Cambria Math"/>
                </w:rPr>
                <m:t>1</m:t>
              </m:r>
            </m:sub>
          </m:sSub>
          <m:r>
            <w:rPr>
              <w:rFonts w:ascii="Cambria Math" w:hAnsi="Cambria Math"/>
            </w:rPr>
            <m:t>+⋯+⋯</m:t>
          </m:r>
          <m:sSub>
            <m:sSubPr>
              <m:ctrlPr>
                <w:rPr>
                  <w:rFonts w:ascii="Cambria Math" w:hAnsi="Cambria Math"/>
                </w:rPr>
              </m:ctrlPr>
            </m:sSubPr>
            <m:e>
              <m:groupChr>
                <m:groupChrPr>
                  <m:chr m:val="̂"/>
                  <m:pos m:val="top"/>
                  <m:vertJc m:val="bot"/>
                  <m:ctrlPr>
                    <w:rPr>
                      <w:rFonts w:ascii="Cambria Math" w:hAnsi="Cambria Math"/>
                    </w:rPr>
                  </m:ctrlPr>
                </m:groupChrPr>
                <m:e>
                  <m:r>
                    <w:rPr>
                      <w:rFonts w:ascii="Cambria Math" w:hAnsi="Cambria Math"/>
                    </w:rPr>
                    <m:t>x</m:t>
                  </m:r>
                </m:e>
              </m:groupChr>
            </m:e>
            <m:sub>
              <m:r>
                <w:rPr>
                  <w:rFonts w:ascii="Cambria Math" w:hAnsi="Cambria Math"/>
                </w:rPr>
                <m:t>n</m:t>
              </m:r>
            </m:sub>
          </m:sSub>
          <m:sSub>
            <m:sSubPr>
              <m:ctrlPr>
                <w:rPr>
                  <w:rFonts w:ascii="Cambria Math" w:hAnsi="Cambria Math"/>
                </w:rPr>
              </m:ctrlPr>
            </m:sSubPr>
            <m:e>
              <m:r>
                <w:rPr>
                  <w:rFonts w:ascii="Cambria Math" w:hAnsi="Cambria Math"/>
                </w:rPr>
                <m:t>u</m:t>
              </m:r>
            </m:e>
            <m:sub>
              <m:r>
                <w:rPr>
                  <w:rFonts w:ascii="Cambria Math" w:hAnsi="Cambria Math"/>
                </w:rPr>
                <m:t>n</m:t>
              </m:r>
            </m:sub>
          </m:sSub>
          <m:r>
            <w:rPr>
              <w:rFonts w:ascii="Cambria Math" w:hAnsi="Cambria Math"/>
            </w:rPr>
            <m:t>=U</m:t>
          </m:r>
          <m:groupChr>
            <m:groupChrPr>
              <m:chr m:val="̂"/>
              <m:pos m:val="top"/>
              <m:vertJc m:val="bot"/>
              <m:ctrlPr>
                <w:rPr>
                  <w:rFonts w:ascii="Cambria Math" w:hAnsi="Cambria Math"/>
                </w:rPr>
              </m:ctrlPr>
            </m:groupChrPr>
            <m:e>
              <m:r>
                <w:rPr>
                  <w:rFonts w:ascii="Cambria Math" w:hAnsi="Cambria Math"/>
                </w:rPr>
                <m:t>x</m:t>
              </m:r>
            </m:e>
          </m:groupChr>
        </m:oMath>
      </m:oMathPara>
    </w:p>
    <w:p w14:paraId="2F47E04C" w14:textId="77777777" w:rsidR="00B94259" w:rsidRDefault="00B94259" w:rsidP="00983CA1">
      <w:pPr>
        <w:pStyle w:val="af"/>
      </w:pPr>
      <w:r>
        <w:t>在第二个等式中，我们使用矩阵和向量相乘的方法。</w:t>
      </w:r>
      <w:r>
        <w:t xml:space="preserve"> </w:t>
      </w:r>
      <w:r>
        <w:t>实际上，这种</w:t>
      </w:r>
      <m:oMath>
        <m:groupChr>
          <m:groupChrPr>
            <m:chr m:val="̂"/>
            <m:pos m:val="top"/>
            <m:vertJc m:val="bot"/>
            <m:ctrlPr>
              <w:rPr>
                <w:rFonts w:ascii="Cambria Math" w:hAnsi="Cambria Math"/>
              </w:rPr>
            </m:ctrlPr>
          </m:groupChrPr>
          <m:e>
            <m:r>
              <w:rPr>
                <w:rFonts w:ascii="Cambria Math" w:hAnsi="Cambria Math"/>
              </w:rPr>
              <m:t>x</m:t>
            </m:r>
          </m:e>
        </m:groupChr>
      </m:oMath>
      <w:r>
        <w:t>是唯一存在的</w:t>
      </w:r>
      <w:r>
        <w:t>:</w:t>
      </w:r>
    </w:p>
    <w:p w14:paraId="737491AF" w14:textId="77777777" w:rsidR="00B94259" w:rsidRDefault="00B94259" w:rsidP="00983CA1">
      <w:pPr>
        <w:pStyle w:val="af"/>
      </w:pPr>
      <m:oMathPara>
        <m:oMathParaPr>
          <m:jc m:val="center"/>
        </m:oMathParaPr>
        <m:oMath>
          <m:r>
            <w:rPr>
              <w:rFonts w:ascii="Cambria Math" w:hAnsi="Cambria Math"/>
            </w:rPr>
            <m:t>x=U</m:t>
          </m:r>
          <m:groupChr>
            <m:groupChrPr>
              <m:chr m:val="̂"/>
              <m:pos m:val="top"/>
              <m:vertJc m:val="bot"/>
              <m:ctrlPr>
                <w:rPr>
                  <w:rFonts w:ascii="Cambria Math" w:hAnsi="Cambria Math"/>
                </w:rPr>
              </m:ctrlPr>
            </m:groupChrPr>
            <m:e>
              <m:r>
                <w:rPr>
                  <w:rFonts w:ascii="Cambria Math" w:hAnsi="Cambria Math"/>
                </w:rPr>
                <m:t>x</m:t>
              </m:r>
            </m:e>
          </m:groupChr>
          <m:r>
            <w:rPr>
              <w:rFonts w:ascii="Cambria Math" w:hAnsi="Cambria Math"/>
            </w:rPr>
            <m:t>⇔</m:t>
          </m:r>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x=</m:t>
          </m:r>
          <m:groupChr>
            <m:groupChrPr>
              <m:chr m:val="̂"/>
              <m:pos m:val="top"/>
              <m:vertJc m:val="bot"/>
              <m:ctrlPr>
                <w:rPr>
                  <w:rFonts w:ascii="Cambria Math" w:hAnsi="Cambria Math"/>
                </w:rPr>
              </m:ctrlPr>
            </m:groupChrPr>
            <m:e>
              <m:r>
                <w:rPr>
                  <w:rFonts w:ascii="Cambria Math" w:hAnsi="Cambria Math"/>
                </w:rPr>
                <m:t>x</m:t>
              </m:r>
            </m:e>
          </m:groupChr>
        </m:oMath>
      </m:oMathPara>
    </w:p>
    <w:p w14:paraId="5A05CAC1" w14:textId="77777777" w:rsidR="00B94259" w:rsidRDefault="00B94259" w:rsidP="00983CA1">
      <w:pPr>
        <w:pStyle w:val="af"/>
      </w:pPr>
      <w:r>
        <w:t>换句话说，向量</w:t>
      </w:r>
      <m:oMath>
        <m:groupChr>
          <m:groupChrPr>
            <m:chr m:val="̂"/>
            <m:pos m:val="top"/>
            <m:vertJc m:val="bot"/>
            <m:ctrlPr>
              <w:rPr>
                <w:rFonts w:ascii="Cambria Math" w:hAnsi="Cambria Math"/>
              </w:rPr>
            </m:ctrlPr>
          </m:groupChrPr>
          <m:e>
            <m:r>
              <w:rPr>
                <w:rFonts w:ascii="Cambria Math" w:hAnsi="Cambria Math"/>
              </w:rPr>
              <m:t>x</m:t>
            </m:r>
          </m:e>
        </m:groupChr>
        <m:r>
          <w:rPr>
            <w:rFonts w:ascii="Cambria Math" w:hAnsi="Cambria Math"/>
          </w:rPr>
          <m:t>=</m:t>
        </m:r>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x</m:t>
        </m:r>
      </m:oMath>
      <w:r>
        <w:t>可以作为向量</w:t>
      </w:r>
      <m:oMath>
        <m:r>
          <w:rPr>
            <w:rFonts w:ascii="Cambria Math" w:hAnsi="Cambria Math"/>
          </w:rPr>
          <m:t>x</m:t>
        </m:r>
      </m:oMath>
      <w:r>
        <w:t>的另一种表示，与</w:t>
      </w:r>
      <m:oMath>
        <m:r>
          <w:rPr>
            <w:rFonts w:ascii="Cambria Math" w:hAnsi="Cambria Math"/>
          </w:rPr>
          <m:t>U</m:t>
        </m:r>
      </m:oMath>
      <w:r>
        <w:t>定义的基有关。</w:t>
      </w:r>
    </w:p>
    <w:p w14:paraId="2B402269" w14:textId="77777777" w:rsidR="00B94259" w:rsidRDefault="00B94259" w:rsidP="00983CA1">
      <w:pPr>
        <w:pStyle w:val="af"/>
        <w:ind w:firstLine="422"/>
      </w:pPr>
      <w:r>
        <w:rPr>
          <w:b/>
        </w:rPr>
        <w:t>“</w:t>
      </w:r>
      <w:r>
        <w:rPr>
          <w:b/>
        </w:rPr>
        <w:t>对角化</w:t>
      </w:r>
      <w:r>
        <w:rPr>
          <w:b/>
        </w:rPr>
        <w:t>”</w:t>
      </w:r>
      <w:r>
        <w:rPr>
          <w:b/>
        </w:rPr>
        <w:t>矩阵向量乘法</w:t>
      </w:r>
      <w:r>
        <w:t>。</w:t>
      </w:r>
      <w:r>
        <w:t xml:space="preserve"> </w:t>
      </w:r>
      <w:r>
        <w:t>通过上面的设置，我们将</w:t>
      </w:r>
      <w:proofErr w:type="gramStart"/>
      <w:r>
        <w:t>看到左乘矩阵</w:t>
      </w:r>
      <w:proofErr w:type="gramEnd"/>
      <m:oMath>
        <m:r>
          <w:rPr>
            <w:rFonts w:ascii="Cambria Math" w:hAnsi="Cambria Math"/>
          </w:rPr>
          <m:t>A</m:t>
        </m:r>
      </m:oMath>
      <w:r>
        <w:t>可以被视为左乘以对角矩阵关于特征向量的基。</w:t>
      </w:r>
      <w:r>
        <w:t xml:space="preserve"> </w:t>
      </w:r>
      <w:r>
        <w:t>假设</w:t>
      </w:r>
      <m:oMath>
        <m:r>
          <w:rPr>
            <w:rFonts w:ascii="Cambria Math" w:hAnsi="Cambria Math"/>
          </w:rPr>
          <m:t>x</m:t>
        </m:r>
      </m:oMath>
      <w:r>
        <w:t>是一个向量，</w:t>
      </w:r>
      <m:oMath>
        <m:groupChr>
          <m:groupChrPr>
            <m:chr m:val="̂"/>
            <m:pos m:val="top"/>
            <m:vertJc m:val="bot"/>
            <m:ctrlPr>
              <w:rPr>
                <w:rFonts w:ascii="Cambria Math" w:hAnsi="Cambria Math"/>
              </w:rPr>
            </m:ctrlPr>
          </m:groupChrPr>
          <m:e>
            <m:r>
              <w:rPr>
                <w:rFonts w:ascii="Cambria Math" w:hAnsi="Cambria Math"/>
              </w:rPr>
              <m:t>x</m:t>
            </m:r>
          </m:e>
        </m:groupChr>
      </m:oMath>
      <w:r>
        <w:t>表示</w:t>
      </w:r>
      <m:oMath>
        <m:r>
          <w:rPr>
            <w:rFonts w:ascii="Cambria Math" w:hAnsi="Cambria Math"/>
          </w:rPr>
          <m:t>U</m:t>
        </m:r>
      </m:oMath>
      <w:r>
        <w:t>的基。设</w:t>
      </w:r>
      <m:oMath>
        <m:r>
          <w:rPr>
            <w:rFonts w:ascii="Cambria Math" w:hAnsi="Cambria Math"/>
          </w:rPr>
          <m:t>z=Ax</m:t>
        </m:r>
      </m:oMath>
      <w:r>
        <w:t>为矩阵向量积。现在让我们计算关于</w:t>
      </w:r>
      <m:oMath>
        <m:r>
          <w:rPr>
            <w:rFonts w:ascii="Cambria Math" w:hAnsi="Cambria Math"/>
          </w:rPr>
          <m:t>U</m:t>
        </m:r>
      </m:oMath>
      <w:r>
        <w:t>的基</w:t>
      </w:r>
      <m:oMath>
        <m:r>
          <w:rPr>
            <w:rFonts w:ascii="Cambria Math" w:hAnsi="Cambria Math"/>
          </w:rPr>
          <m:t>z</m:t>
        </m:r>
      </m:oMath>
      <w:r>
        <w:t>：</w:t>
      </w:r>
      <w:r>
        <w:t xml:space="preserve"> </w:t>
      </w:r>
      <w:r>
        <w:t>然后，再利用</w:t>
      </w:r>
      <m:oMath>
        <m:r>
          <w:rPr>
            <w:rFonts w:ascii="Cambria Math" w:hAnsi="Cambria Math"/>
          </w:rPr>
          <m:t>U</m:t>
        </m:r>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=I</m:t>
        </m:r>
      </m:oMath>
      <w:r>
        <w:t>和方程</w:t>
      </w:r>
      <m:oMath>
        <m:r>
          <w:rPr>
            <w:rFonts w:ascii="Cambria Math" w:hAnsi="Cambria Math"/>
          </w:rPr>
          <m:t>A=AU</m:t>
        </m:r>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=UΛ</m:t>
        </m:r>
        <m:sSup>
          <m:sSupPr>
            <m:ctrlPr>
              <w:rPr>
                <w:rFonts w:ascii="Cambria Math" w:hAnsi="Cambria Math"/>
              </w:rPr>
            </m:ctrlPr>
          </m:sSupPr>
          <m:e>
            <m:r>
              <w:rPr>
                <w:rFonts w:ascii="Cambria Math" w:hAnsi="Cambria Math"/>
              </w:rPr>
              <m:t>U</m:t>
            </m:r>
          </m:e>
          <m:sup>
            <m:r>
              <w:rPr>
                <w:rFonts w:ascii="Cambria Math" w:hAnsi="Cambria Math"/>
              </w:rPr>
              <m:t>T</m:t>
            </m:r>
          </m:sup>
        </m:sSup>
      </m:oMath>
      <w:r>
        <w:t>，我们得到：</w:t>
      </w:r>
    </w:p>
    <w:p w14:paraId="5674D6E2" w14:textId="77777777" w:rsidR="00B94259" w:rsidRDefault="00000000" w:rsidP="00983CA1">
      <w:pPr>
        <w:pStyle w:val="af"/>
      </w:pPr>
      <m:oMathPara>
        <m:oMathParaPr>
          <m:jc m:val="center"/>
        </m:oMathParaPr>
        <m:oMath>
          <m:groupChr>
            <m:groupChrPr>
              <m:chr m:val="̂"/>
              <m:pos m:val="top"/>
              <m:vertJc m:val="bot"/>
              <m:ctrlPr>
                <w:rPr>
                  <w:rFonts w:ascii="Cambria Math" w:hAnsi="Cambria Math"/>
                </w:rPr>
              </m:ctrlPr>
            </m:groupChrPr>
            <m:e>
              <m:r>
                <w:rPr>
                  <w:rFonts w:ascii="Cambria Math" w:hAnsi="Cambria Math"/>
                </w:rPr>
                <m:t>z</m:t>
              </m:r>
            </m:e>
          </m:groupChr>
          <m:r>
            <w:rPr>
              <w:rFonts w:ascii="Cambria Math" w:hAnsi="Cambria Math"/>
            </w:rPr>
            <m:t>=</m:t>
          </m:r>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z=</m:t>
          </m:r>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Ax=</m:t>
          </m:r>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UΛ</m:t>
          </m:r>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x=Λ</m:t>
          </m:r>
          <m:groupChr>
            <m:groupChrPr>
              <m:chr m:val="̂"/>
              <m:pos m:val="top"/>
              <m:vertJc m:val="bot"/>
              <m:ctrlPr>
                <w:rPr>
                  <w:rFonts w:ascii="Cambria Math" w:hAnsi="Cambria Math"/>
                </w:rPr>
              </m:ctrlPr>
            </m:groupChrPr>
            <m:e>
              <m:r>
                <w:rPr>
                  <w:rFonts w:ascii="Cambria Math" w:hAnsi="Cambria Math"/>
                </w:rPr>
                <m:t>x</m:t>
              </m:r>
            </m:e>
          </m:groupChr>
          <m:r>
            <w:rPr>
              <w:rFonts w:ascii="Cambria Math" w:hAnsi="Cambria Math"/>
            </w:rPr>
            <m:t>=</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λ</m:t>
                        </m:r>
                      </m:e>
                      <m:sub>
                        <m:r>
                          <w:rPr>
                            <w:rFonts w:ascii="Cambria Math" w:hAnsi="Cambria Math"/>
                          </w:rPr>
                          <m:t>1</m:t>
                        </m:r>
                      </m:sub>
                    </m:sSub>
                    <m:sSub>
                      <m:sSubPr>
                        <m:ctrlPr>
                          <w:rPr>
                            <w:rFonts w:ascii="Cambria Math" w:hAnsi="Cambria Math"/>
                          </w:rPr>
                        </m:ctrlPr>
                      </m:sSubPr>
                      <m:e>
                        <m:groupChr>
                          <m:groupChrPr>
                            <m:chr m:val="̂"/>
                            <m:pos m:val="top"/>
                            <m:vertJc m:val="bot"/>
                            <m:ctrlPr>
                              <w:rPr>
                                <w:rFonts w:ascii="Cambria Math" w:hAnsi="Cambria Math"/>
                              </w:rPr>
                            </m:ctrlPr>
                          </m:groupChrPr>
                          <m:e>
                            <m:r>
                              <w:rPr>
                                <w:rFonts w:ascii="Cambria Math" w:hAnsi="Cambria Math"/>
                              </w:rPr>
                              <m:t>x</m:t>
                            </m:r>
                          </m:e>
                        </m:groupChr>
                      </m:e>
                      <m:sub>
                        <m:r>
                          <w:rPr>
                            <w:rFonts w:ascii="Cambria Math" w:hAnsi="Cambria Math"/>
                          </w:rPr>
                          <m:t>1</m:t>
                        </m:r>
                      </m:sub>
                    </m:sSub>
                  </m:e>
                </m:mr>
                <m:mr>
                  <m:e>
                    <m:sSub>
                      <m:sSubPr>
                        <m:ctrlPr>
                          <w:rPr>
                            <w:rFonts w:ascii="Cambria Math" w:hAnsi="Cambria Math"/>
                          </w:rPr>
                        </m:ctrlPr>
                      </m:sSubPr>
                      <m:e>
                        <m:r>
                          <w:rPr>
                            <w:rFonts w:ascii="Cambria Math" w:hAnsi="Cambria Math"/>
                          </w:rPr>
                          <m:t>λ</m:t>
                        </m:r>
                      </m:e>
                      <m:sub>
                        <m:r>
                          <w:rPr>
                            <w:rFonts w:ascii="Cambria Math" w:hAnsi="Cambria Math"/>
                          </w:rPr>
                          <m:t>2</m:t>
                        </m:r>
                      </m:sub>
                    </m:sSub>
                    <m:sSub>
                      <m:sSubPr>
                        <m:ctrlPr>
                          <w:rPr>
                            <w:rFonts w:ascii="Cambria Math" w:hAnsi="Cambria Math"/>
                          </w:rPr>
                        </m:ctrlPr>
                      </m:sSubPr>
                      <m:e>
                        <m:groupChr>
                          <m:groupChrPr>
                            <m:chr m:val="̂"/>
                            <m:pos m:val="top"/>
                            <m:vertJc m:val="bot"/>
                            <m:ctrlPr>
                              <w:rPr>
                                <w:rFonts w:ascii="Cambria Math" w:hAnsi="Cambria Math"/>
                              </w:rPr>
                            </m:ctrlPr>
                          </m:groupChrPr>
                          <m:e>
                            <m:r>
                              <w:rPr>
                                <w:rFonts w:ascii="Cambria Math" w:hAnsi="Cambria Math"/>
                              </w:rPr>
                              <m:t>x</m:t>
                            </m:r>
                          </m:e>
                        </m:groupChr>
                      </m:e>
                      <m:sub>
                        <m:r>
                          <w:rPr>
                            <w:rFonts w:ascii="Cambria Math" w:hAnsi="Cambria Math"/>
                          </w:rPr>
                          <m:t>2</m:t>
                        </m:r>
                      </m:sub>
                    </m:sSub>
                  </m:e>
                </m:mr>
                <m:mr>
                  <m:e>
                    <m:r>
                      <w:rPr>
                        <w:rFonts w:ascii="Cambria Math" w:hAnsi="Cambria Math"/>
                      </w:rPr>
                      <m:t>⋮</m:t>
                    </m:r>
                  </m:e>
                </m:mr>
                <m:mr>
                  <m:e>
                    <m:sSub>
                      <m:sSubPr>
                        <m:ctrlPr>
                          <w:rPr>
                            <w:rFonts w:ascii="Cambria Math" w:hAnsi="Cambria Math"/>
                          </w:rPr>
                        </m:ctrlPr>
                      </m:sSubPr>
                      <m:e>
                        <m:r>
                          <w:rPr>
                            <w:rFonts w:ascii="Cambria Math" w:hAnsi="Cambria Math"/>
                          </w:rPr>
                          <m:t>λ</m:t>
                        </m:r>
                      </m:e>
                      <m:sub>
                        <m:r>
                          <w:rPr>
                            <w:rFonts w:ascii="Cambria Math" w:hAnsi="Cambria Math"/>
                          </w:rPr>
                          <m:t>n</m:t>
                        </m:r>
                      </m:sub>
                    </m:sSub>
                    <m:sSub>
                      <m:sSubPr>
                        <m:ctrlPr>
                          <w:rPr>
                            <w:rFonts w:ascii="Cambria Math" w:hAnsi="Cambria Math"/>
                          </w:rPr>
                        </m:ctrlPr>
                      </m:sSubPr>
                      <m:e>
                        <m:groupChr>
                          <m:groupChrPr>
                            <m:chr m:val="̂"/>
                            <m:pos m:val="top"/>
                            <m:vertJc m:val="bot"/>
                            <m:ctrlPr>
                              <w:rPr>
                                <w:rFonts w:ascii="Cambria Math" w:hAnsi="Cambria Math"/>
                              </w:rPr>
                            </m:ctrlPr>
                          </m:groupChrPr>
                          <m:e>
                            <m:r>
                              <w:rPr>
                                <w:rFonts w:ascii="Cambria Math" w:hAnsi="Cambria Math"/>
                              </w:rPr>
                              <m:t>x</m:t>
                            </m:r>
                          </m:e>
                        </m:groupChr>
                      </m:e>
                      <m:sub>
                        <m:r>
                          <w:rPr>
                            <w:rFonts w:ascii="Cambria Math" w:hAnsi="Cambria Math"/>
                          </w:rPr>
                          <m:t>n</m:t>
                        </m:r>
                      </m:sub>
                    </m:sSub>
                  </m:e>
                </m:mr>
              </m:m>
            </m:e>
          </m:d>
        </m:oMath>
      </m:oMathPara>
    </w:p>
    <w:p w14:paraId="5B64738B" w14:textId="77777777" w:rsidR="00B94259" w:rsidRDefault="00B94259" w:rsidP="00983CA1">
      <w:pPr>
        <w:pStyle w:val="af"/>
      </w:pPr>
      <w:r>
        <w:t>我们可以看到，原始空间中</w:t>
      </w:r>
      <w:proofErr w:type="gramStart"/>
      <w:r>
        <w:t>的左乘矩阵</w:t>
      </w:r>
      <w:proofErr w:type="gramEnd"/>
      <m:oMath>
        <m:r>
          <w:rPr>
            <w:rFonts w:ascii="Cambria Math" w:hAnsi="Cambria Math"/>
          </w:rPr>
          <m:t>A</m:t>
        </m:r>
      </m:oMath>
      <w:proofErr w:type="gramStart"/>
      <w:r>
        <w:t>等于左乘对角矩阵</w:t>
      </w:r>
      <w:proofErr w:type="gramEnd"/>
      <m:oMath>
        <m:r>
          <w:rPr>
            <w:rFonts w:ascii="Cambria Math" w:hAnsi="Cambria Math"/>
          </w:rPr>
          <m:t>Λ</m:t>
        </m:r>
      </m:oMath>
      <w:r>
        <w:t>相对于新的基，即仅将每个坐标缩放相应的特征值。</w:t>
      </w:r>
      <w:r>
        <w:t xml:space="preserve"> </w:t>
      </w:r>
      <w:r>
        <w:t>在新的基上，矩阵多次相乘也变得简单多了。例如，假设</w:t>
      </w:r>
      <m:oMath>
        <m:r>
          <w:rPr>
            <w:rFonts w:ascii="Cambria Math" w:hAnsi="Cambria Math"/>
          </w:rPr>
          <m:t>q=AAAx</m:t>
        </m:r>
      </m:oMath>
      <w:r>
        <w:t>。根据</w:t>
      </w:r>
      <m:oMath>
        <m:r>
          <w:rPr>
            <w:rFonts w:ascii="Cambria Math" w:hAnsi="Cambria Math"/>
          </w:rPr>
          <m:t>A</m:t>
        </m:r>
      </m:oMath>
      <w:r>
        <w:t>的元素导出</w:t>
      </w:r>
      <m:oMath>
        <m:r>
          <w:rPr>
            <w:rFonts w:ascii="Cambria Math" w:hAnsi="Cambria Math"/>
          </w:rPr>
          <m:t>q</m:t>
        </m:r>
      </m:oMath>
      <w:r>
        <w:t>的分析形式，使用原始的基可能是一场噩梦，但使用新的基就容易多了：</w:t>
      </w:r>
    </w:p>
    <w:p w14:paraId="37B1745D" w14:textId="77777777" w:rsidR="00B94259" w:rsidRDefault="00000000" w:rsidP="00983CA1">
      <w:pPr>
        <w:pStyle w:val="af"/>
      </w:pPr>
      <m:oMathPara>
        <m:oMathParaPr>
          <m:jc m:val="center"/>
        </m:oMathParaPr>
        <m:oMath>
          <m:groupChr>
            <m:groupChrPr>
              <m:chr m:val="̂"/>
              <m:pos m:val="top"/>
              <m:vertJc m:val="bot"/>
              <m:ctrlPr>
                <w:rPr>
                  <w:rFonts w:ascii="Cambria Math" w:hAnsi="Cambria Math"/>
                </w:rPr>
              </m:ctrlPr>
            </m:groupChrPr>
            <m:e>
              <m:r>
                <w:rPr>
                  <w:rFonts w:ascii="Cambria Math" w:hAnsi="Cambria Math"/>
                </w:rPr>
                <m:t>q</m:t>
              </m:r>
            </m:e>
          </m:groupChr>
          <m:r>
            <w:rPr>
              <w:rFonts w:ascii="Cambria Math" w:hAnsi="Cambria Math"/>
            </w:rPr>
            <m:t>=</m:t>
          </m:r>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q=</m:t>
          </m:r>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AAAx=</m:t>
          </m:r>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UΛ</m:t>
          </m:r>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UΛ</m:t>
          </m:r>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UΛ</m:t>
          </m:r>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x=</m:t>
          </m:r>
          <m:sSup>
            <m:sSupPr>
              <m:ctrlPr>
                <w:rPr>
                  <w:rFonts w:ascii="Cambria Math" w:hAnsi="Cambria Math"/>
                </w:rPr>
              </m:ctrlPr>
            </m:sSupPr>
            <m:e>
              <m:r>
                <w:rPr>
                  <w:rFonts w:ascii="Cambria Math" w:hAnsi="Cambria Math"/>
                </w:rPr>
                <m:t>Λ</m:t>
              </m:r>
            </m:e>
            <m:sup>
              <m:r>
                <w:rPr>
                  <w:rFonts w:ascii="Cambria Math" w:hAnsi="Cambria Math"/>
                </w:rPr>
                <m:t>3</m:t>
              </m:r>
            </m:sup>
          </m:sSup>
          <m:groupChr>
            <m:groupChrPr>
              <m:chr m:val="̂"/>
              <m:pos m:val="top"/>
              <m:vertJc m:val="bot"/>
              <m:ctrlPr>
                <w:rPr>
                  <w:rFonts w:ascii="Cambria Math" w:hAnsi="Cambria Math"/>
                </w:rPr>
              </m:ctrlPr>
            </m:groupChrPr>
            <m:e>
              <m:r>
                <w:rPr>
                  <w:rFonts w:ascii="Cambria Math" w:hAnsi="Cambria Math"/>
                </w:rPr>
                <m:t>x</m:t>
              </m:r>
            </m:e>
          </m:groupChr>
          <m:r>
            <w:rPr>
              <w:rFonts w:ascii="Cambria Math" w:hAnsi="Cambria Math"/>
            </w:rPr>
            <m:t>=</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sSubSup>
                      <m:sSubSupPr>
                        <m:ctrlPr>
                          <w:rPr>
                            <w:rFonts w:ascii="Cambria Math" w:hAnsi="Cambria Math"/>
                          </w:rPr>
                        </m:ctrlPr>
                      </m:sSubSupPr>
                      <m:e>
                        <m:r>
                          <w:rPr>
                            <w:rFonts w:ascii="Cambria Math" w:hAnsi="Cambria Math"/>
                          </w:rPr>
                          <m:t>λ</m:t>
                        </m:r>
                      </m:e>
                      <m:sub>
                        <m:r>
                          <w:rPr>
                            <w:rFonts w:ascii="Cambria Math" w:hAnsi="Cambria Math"/>
                          </w:rPr>
                          <m:t>1</m:t>
                        </m:r>
                      </m:sub>
                      <m:sup>
                        <m:r>
                          <w:rPr>
                            <w:rFonts w:ascii="Cambria Math" w:hAnsi="Cambria Math"/>
                          </w:rPr>
                          <m:t>3</m:t>
                        </m:r>
                      </m:sup>
                    </m:sSubSup>
                    <m:sSub>
                      <m:sSubPr>
                        <m:ctrlPr>
                          <w:rPr>
                            <w:rFonts w:ascii="Cambria Math" w:hAnsi="Cambria Math"/>
                          </w:rPr>
                        </m:ctrlPr>
                      </m:sSubPr>
                      <m:e>
                        <m:groupChr>
                          <m:groupChrPr>
                            <m:chr m:val="̂"/>
                            <m:pos m:val="top"/>
                            <m:vertJc m:val="bot"/>
                            <m:ctrlPr>
                              <w:rPr>
                                <w:rFonts w:ascii="Cambria Math" w:hAnsi="Cambria Math"/>
                              </w:rPr>
                            </m:ctrlPr>
                          </m:groupChrPr>
                          <m:e>
                            <m:r>
                              <w:rPr>
                                <w:rFonts w:ascii="Cambria Math" w:hAnsi="Cambria Math"/>
                              </w:rPr>
                              <m:t>x</m:t>
                            </m:r>
                          </m:e>
                        </m:groupChr>
                      </m:e>
                      <m:sub>
                        <m:r>
                          <w:rPr>
                            <w:rFonts w:ascii="Cambria Math" w:hAnsi="Cambria Math"/>
                          </w:rPr>
                          <m:t>1</m:t>
                        </m:r>
                      </m:sub>
                    </m:sSub>
                  </m:e>
                </m:mr>
                <m:mr>
                  <m:e>
                    <m:sSubSup>
                      <m:sSubSupPr>
                        <m:ctrlPr>
                          <w:rPr>
                            <w:rFonts w:ascii="Cambria Math" w:hAnsi="Cambria Math"/>
                          </w:rPr>
                        </m:ctrlPr>
                      </m:sSubSupPr>
                      <m:e>
                        <m:r>
                          <w:rPr>
                            <w:rFonts w:ascii="Cambria Math" w:hAnsi="Cambria Math"/>
                          </w:rPr>
                          <m:t>λ</m:t>
                        </m:r>
                      </m:e>
                      <m:sub>
                        <m:r>
                          <w:rPr>
                            <w:rFonts w:ascii="Cambria Math" w:hAnsi="Cambria Math"/>
                          </w:rPr>
                          <m:t>2</m:t>
                        </m:r>
                      </m:sub>
                      <m:sup>
                        <m:r>
                          <w:rPr>
                            <w:rFonts w:ascii="Cambria Math" w:hAnsi="Cambria Math"/>
                          </w:rPr>
                          <m:t>3</m:t>
                        </m:r>
                      </m:sup>
                    </m:sSubSup>
                    <m:sSub>
                      <m:sSubPr>
                        <m:ctrlPr>
                          <w:rPr>
                            <w:rFonts w:ascii="Cambria Math" w:hAnsi="Cambria Math"/>
                          </w:rPr>
                        </m:ctrlPr>
                      </m:sSubPr>
                      <m:e>
                        <m:groupChr>
                          <m:groupChrPr>
                            <m:chr m:val="̂"/>
                            <m:pos m:val="top"/>
                            <m:vertJc m:val="bot"/>
                            <m:ctrlPr>
                              <w:rPr>
                                <w:rFonts w:ascii="Cambria Math" w:hAnsi="Cambria Math"/>
                              </w:rPr>
                            </m:ctrlPr>
                          </m:groupChrPr>
                          <m:e>
                            <m:r>
                              <w:rPr>
                                <w:rFonts w:ascii="Cambria Math" w:hAnsi="Cambria Math"/>
                              </w:rPr>
                              <m:t>x</m:t>
                            </m:r>
                          </m:e>
                        </m:groupChr>
                      </m:e>
                      <m:sub>
                        <m:r>
                          <w:rPr>
                            <w:rFonts w:ascii="Cambria Math" w:hAnsi="Cambria Math"/>
                          </w:rPr>
                          <m:t>2</m:t>
                        </m:r>
                      </m:sub>
                    </m:sSub>
                  </m:e>
                </m:mr>
                <m:mr>
                  <m:e>
                    <m:r>
                      <w:rPr>
                        <w:rFonts w:ascii="Cambria Math" w:hAnsi="Cambria Math"/>
                      </w:rPr>
                      <m:t>⋮</m:t>
                    </m:r>
                  </m:e>
                </m:mr>
                <m:mr>
                  <m:e>
                    <m:sSubSup>
                      <m:sSubSupPr>
                        <m:ctrlPr>
                          <w:rPr>
                            <w:rFonts w:ascii="Cambria Math" w:hAnsi="Cambria Math"/>
                          </w:rPr>
                        </m:ctrlPr>
                      </m:sSubSupPr>
                      <m:e>
                        <m:r>
                          <w:rPr>
                            <w:rFonts w:ascii="Cambria Math" w:hAnsi="Cambria Math"/>
                          </w:rPr>
                          <m:t>λ</m:t>
                        </m:r>
                      </m:e>
                      <m:sub>
                        <m:r>
                          <w:rPr>
                            <w:rFonts w:ascii="Cambria Math" w:hAnsi="Cambria Math"/>
                          </w:rPr>
                          <m:t>n</m:t>
                        </m:r>
                      </m:sub>
                      <m:sup>
                        <m:r>
                          <w:rPr>
                            <w:rFonts w:ascii="Cambria Math" w:hAnsi="Cambria Math"/>
                          </w:rPr>
                          <m:t>3</m:t>
                        </m:r>
                      </m:sup>
                    </m:sSubSup>
                    <m:sSub>
                      <m:sSubPr>
                        <m:ctrlPr>
                          <w:rPr>
                            <w:rFonts w:ascii="Cambria Math" w:hAnsi="Cambria Math"/>
                          </w:rPr>
                        </m:ctrlPr>
                      </m:sSubPr>
                      <m:e>
                        <m:groupChr>
                          <m:groupChrPr>
                            <m:chr m:val="̂"/>
                            <m:pos m:val="top"/>
                            <m:vertJc m:val="bot"/>
                            <m:ctrlPr>
                              <w:rPr>
                                <w:rFonts w:ascii="Cambria Math" w:hAnsi="Cambria Math"/>
                              </w:rPr>
                            </m:ctrlPr>
                          </m:groupChrPr>
                          <m:e>
                            <m:r>
                              <w:rPr>
                                <w:rFonts w:ascii="Cambria Math" w:hAnsi="Cambria Math"/>
                              </w:rPr>
                              <m:t>x</m:t>
                            </m:r>
                          </m:e>
                        </m:groupChr>
                      </m:e>
                      <m:sub>
                        <m:r>
                          <w:rPr>
                            <w:rFonts w:ascii="Cambria Math" w:hAnsi="Cambria Math"/>
                          </w:rPr>
                          <m:t>n</m:t>
                        </m:r>
                      </m:sub>
                    </m:sSub>
                  </m:e>
                </m:mr>
              </m:m>
            </m:e>
          </m:d>
        </m:oMath>
      </m:oMathPara>
    </w:p>
    <w:p w14:paraId="2DC9D799" w14:textId="77777777" w:rsidR="00B94259" w:rsidRDefault="00B94259" w:rsidP="00983CA1">
      <w:pPr>
        <w:pStyle w:val="af"/>
        <w:ind w:firstLine="422"/>
      </w:pPr>
      <w:r>
        <w:rPr>
          <w:b/>
        </w:rPr>
        <w:t>“</w:t>
      </w:r>
      <w:r>
        <w:rPr>
          <w:b/>
        </w:rPr>
        <w:t>对角化</w:t>
      </w:r>
      <w:r>
        <w:rPr>
          <w:b/>
        </w:rPr>
        <w:t>”</w:t>
      </w:r>
      <w:r>
        <w:rPr>
          <w:b/>
        </w:rPr>
        <w:t>二次型</w:t>
      </w:r>
      <w:r>
        <w:t>。作为直接的推论，二次型</w:t>
      </w:r>
      <m:oMath>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Ax</m:t>
        </m:r>
      </m:oMath>
      <w:r>
        <w:t>也可以在新的基上简化。</w:t>
      </w:r>
    </w:p>
    <w:p w14:paraId="3360CAD2" w14:textId="77777777" w:rsidR="00B94259" w:rsidRDefault="00000000" w:rsidP="00983CA1">
      <w:pPr>
        <w:pStyle w:val="af"/>
      </w:pPr>
      <m:oMathPara>
        <m:oMathParaPr>
          <m:jc m:val="center"/>
        </m:oMathParaPr>
        <m:oMath>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Ax=</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UΛ</m:t>
          </m:r>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x=</m:t>
          </m:r>
          <m:groupChr>
            <m:groupChrPr>
              <m:chr m:val="̂"/>
              <m:pos m:val="top"/>
              <m:vertJc m:val="bot"/>
              <m:ctrlPr>
                <w:rPr>
                  <w:rFonts w:ascii="Cambria Math" w:hAnsi="Cambria Math"/>
                </w:rPr>
              </m:ctrlPr>
            </m:groupChrPr>
            <m:e>
              <m:r>
                <w:rPr>
                  <w:rFonts w:ascii="Cambria Math" w:hAnsi="Cambria Math"/>
                </w:rPr>
                <m:t>x</m:t>
              </m:r>
            </m:e>
          </m:groupChr>
          <m:r>
            <w:rPr>
              <w:rFonts w:ascii="Cambria Math" w:hAnsi="Cambria Math"/>
            </w:rPr>
            <m:t>Λ</m:t>
          </m:r>
          <m:groupChr>
            <m:groupChrPr>
              <m:chr m:val="̂"/>
              <m:pos m:val="top"/>
              <m:vertJc m:val="bot"/>
              <m:ctrlPr>
                <w:rPr>
                  <w:rFonts w:ascii="Cambria Math" w:hAnsi="Cambria Math"/>
                </w:rPr>
              </m:ctrlPr>
            </m:groupChrPr>
            <m:e>
              <m:r>
                <w:rPr>
                  <w:rFonts w:ascii="Cambria Math" w:hAnsi="Cambria Math"/>
                </w:rPr>
                <m:t>x</m:t>
              </m:r>
            </m:e>
          </m:groupChr>
          <m: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λ</m:t>
                  </m:r>
                </m:e>
                <m:sub>
                  <m:r>
                    <w:rPr>
                      <w:rFonts w:ascii="Cambria Math" w:hAnsi="Cambria Math"/>
                    </w:rPr>
                    <m:t>i</m:t>
                  </m:r>
                </m:sub>
              </m:sSub>
            </m:e>
          </m:nary>
          <m:sSubSup>
            <m:sSubSupPr>
              <m:ctrlPr>
                <w:rPr>
                  <w:rFonts w:ascii="Cambria Math" w:hAnsi="Cambria Math"/>
                </w:rPr>
              </m:ctrlPr>
            </m:sSubSupPr>
            <m:e>
              <m:groupChr>
                <m:groupChrPr>
                  <m:chr m:val="̂"/>
                  <m:pos m:val="top"/>
                  <m:vertJc m:val="bot"/>
                  <m:ctrlPr>
                    <w:rPr>
                      <w:rFonts w:ascii="Cambria Math" w:hAnsi="Cambria Math"/>
                    </w:rPr>
                  </m:ctrlPr>
                </m:groupChrPr>
                <m:e>
                  <m:r>
                    <w:rPr>
                      <w:rFonts w:ascii="Cambria Math" w:hAnsi="Cambria Math"/>
                    </w:rPr>
                    <m:t>x</m:t>
                  </m:r>
                </m:e>
              </m:groupChr>
            </m:e>
            <m:sub>
              <m:r>
                <w:rPr>
                  <w:rFonts w:ascii="Cambria Math" w:hAnsi="Cambria Math"/>
                </w:rPr>
                <m:t>i</m:t>
              </m:r>
            </m:sub>
            <m:sup>
              <m:r>
                <w:rPr>
                  <w:rFonts w:ascii="Cambria Math" w:hAnsi="Cambria Math"/>
                </w:rPr>
                <m:t>2</m:t>
              </m:r>
            </m:sup>
          </m:sSubSup>
        </m:oMath>
      </m:oMathPara>
    </w:p>
    <w:p w14:paraId="2351A3A5" w14:textId="77777777" w:rsidR="00B94259" w:rsidRDefault="00B94259" w:rsidP="00983CA1">
      <w:pPr>
        <w:pStyle w:val="af"/>
      </w:pPr>
      <w:r>
        <w:t>(</w:t>
      </w:r>
      <w:r>
        <w:t>回想一下，在旧的表示法中，</w:t>
      </w:r>
      <m:oMath>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Ax=</m:t>
        </m:r>
        <m:nary>
          <m:naryPr>
            <m:chr m:val="∑"/>
            <m:limLoc m:val="undOvr"/>
            <m:ctrlPr>
              <w:rPr>
                <w:rFonts w:ascii="Cambria Math" w:hAnsi="Cambria Math"/>
              </w:rPr>
            </m:ctrlPr>
          </m:naryPr>
          <m:sub>
            <m:r>
              <w:rPr>
                <w:rFonts w:ascii="Cambria Math" w:hAnsi="Cambria Math"/>
              </w:rPr>
              <m:t>i=1,j=1</m:t>
            </m:r>
          </m:sub>
          <m:sup>
            <m:r>
              <w:rPr>
                <w:rFonts w:ascii="Cambria Math" w:hAnsi="Cambria Math"/>
              </w:rPr>
              <m:t>n</m:t>
            </m:r>
          </m:sup>
          <m:e>
            <m:sSub>
              <m:sSubPr>
                <m:ctrlPr>
                  <w:rPr>
                    <w:rFonts w:ascii="Cambria Math" w:hAnsi="Cambria Math"/>
                  </w:rPr>
                </m:ctrlPr>
              </m:sSubPr>
              <m:e>
                <m:r>
                  <w:rPr>
                    <w:rFonts w:ascii="Cambria Math" w:hAnsi="Cambria Math"/>
                  </w:rPr>
                  <m:t>x</m:t>
                </m:r>
              </m:e>
              <m:sub>
                <m:r>
                  <w:rPr>
                    <w:rFonts w:ascii="Cambria Math" w:hAnsi="Cambria Math"/>
                  </w:rPr>
                  <m:t>i</m:t>
                </m:r>
              </m:sub>
            </m:sSub>
          </m:e>
        </m:nary>
        <m:sSub>
          <m:sSubPr>
            <m:ctrlPr>
              <w:rPr>
                <w:rFonts w:ascii="Cambria Math" w:hAnsi="Cambria Math"/>
              </w:rPr>
            </m:ctrlPr>
          </m:sSubPr>
          <m:e>
            <m:r>
              <w:rPr>
                <w:rFonts w:ascii="Cambria Math" w:hAnsi="Cambria Math"/>
              </w:rPr>
              <m:t>x</m:t>
            </m:r>
          </m:e>
          <m:sub>
            <m:r>
              <w:rPr>
                <w:rFonts w:ascii="Cambria Math" w:hAnsi="Cambria Math"/>
              </w:rPr>
              <m:t>j</m:t>
            </m:r>
          </m:sub>
        </m:sSub>
        <m:sSub>
          <m:sSubPr>
            <m:ctrlPr>
              <w:rPr>
                <w:rFonts w:ascii="Cambria Math" w:hAnsi="Cambria Math"/>
              </w:rPr>
            </m:ctrlPr>
          </m:sSubPr>
          <m:e>
            <m:r>
              <w:rPr>
                <w:rFonts w:ascii="Cambria Math" w:hAnsi="Cambria Math"/>
              </w:rPr>
              <m:t>A</m:t>
            </m:r>
          </m:e>
          <m:sub>
            <m:r>
              <w:rPr>
                <w:rFonts w:ascii="Cambria Math" w:hAnsi="Cambria Math"/>
              </w:rPr>
              <m:t>ij</m:t>
            </m:r>
          </m:sub>
        </m:sSub>
      </m:oMath>
      <w:r>
        <w:t>涉及一个</w:t>
      </w:r>
      <m:oMath>
        <m:sSup>
          <m:sSupPr>
            <m:ctrlPr>
              <w:rPr>
                <w:rFonts w:ascii="Cambria Math" w:hAnsi="Cambria Math"/>
              </w:rPr>
            </m:ctrlPr>
          </m:sSupPr>
          <m:e>
            <m:r>
              <w:rPr>
                <w:rFonts w:ascii="Cambria Math" w:hAnsi="Cambria Math"/>
              </w:rPr>
              <m:t>n</m:t>
            </m:r>
          </m:e>
          <m:sup>
            <m:r>
              <w:rPr>
                <w:rFonts w:ascii="Cambria Math" w:hAnsi="Cambria Math"/>
              </w:rPr>
              <m:t>2</m:t>
            </m:r>
          </m:sup>
        </m:sSup>
      </m:oMath>
      <w:r>
        <w:t>项的和，而不是上面等式中的</w:t>
      </w:r>
      <m:oMath>
        <m:r>
          <w:rPr>
            <w:rFonts w:ascii="Cambria Math" w:hAnsi="Cambria Math"/>
          </w:rPr>
          <m:t>n</m:t>
        </m:r>
      </m:oMath>
      <w:r>
        <w:t>项。</w:t>
      </w:r>
      <w:r>
        <w:t>)</w:t>
      </w:r>
      <w:r>
        <w:t>利用这个观点，我们还可以证明矩阵</w:t>
      </w:r>
      <m:oMath>
        <m:r>
          <w:rPr>
            <w:rFonts w:ascii="Cambria Math" w:hAnsi="Cambria Math"/>
          </w:rPr>
          <m:t>A</m:t>
        </m:r>
      </m:oMath>
      <w:r>
        <w:t>的正定性完全取决于其特征值的符号：</w:t>
      </w:r>
    </w:p>
    <w:p w14:paraId="0DFFC41D" w14:textId="77777777" w:rsidR="00B94259" w:rsidRPr="00983CA1" w:rsidRDefault="00B94259" w:rsidP="00983CA1">
      <w:pPr>
        <w:widowControl/>
        <w:numPr>
          <w:ilvl w:val="0"/>
          <w:numId w:val="30"/>
        </w:numPr>
        <w:spacing w:after="200" w:line="360" w:lineRule="auto"/>
        <w:jc w:val="left"/>
        <w:rPr>
          <w:rFonts w:asciiTheme="minorEastAsia" w:eastAsiaTheme="minorEastAsia" w:hAnsiTheme="minorEastAsia"/>
        </w:rPr>
      </w:pPr>
      <w:r w:rsidRPr="00983CA1">
        <w:rPr>
          <w:rFonts w:asciiTheme="minorEastAsia" w:eastAsiaTheme="minorEastAsia" w:hAnsiTheme="minorEastAsia"/>
        </w:rPr>
        <w:t>如果所有的</w:t>
      </w:r>
      <m:oMath>
        <m:sSub>
          <m:sSubPr>
            <m:ctrlPr>
              <w:rPr>
                <w:rFonts w:ascii="Cambria Math" w:eastAsiaTheme="minorEastAsia" w:hAnsi="Cambria Math"/>
              </w:rPr>
            </m:ctrlPr>
          </m:sSubPr>
          <m:e>
            <m:r>
              <w:rPr>
                <w:rFonts w:ascii="Cambria Math" w:eastAsiaTheme="minorEastAsia" w:hAnsi="Cambria Math"/>
              </w:rPr>
              <m:t>λ</m:t>
            </m:r>
          </m:e>
          <m:sub>
            <m:r>
              <w:rPr>
                <w:rFonts w:ascii="Cambria Math" w:eastAsiaTheme="minorEastAsia" w:hAnsi="Cambria Math"/>
              </w:rPr>
              <m:t>i</m:t>
            </m:r>
          </m:sub>
        </m:sSub>
        <m:r>
          <w:rPr>
            <w:rFonts w:ascii="Cambria Math" w:eastAsiaTheme="minorEastAsia" w:hAnsi="Cambria Math"/>
          </w:rPr>
          <m:t>&gt;0</m:t>
        </m:r>
      </m:oMath>
      <w:r w:rsidRPr="00983CA1">
        <w:rPr>
          <w:rFonts w:asciiTheme="minorEastAsia" w:eastAsiaTheme="minorEastAsia" w:hAnsiTheme="minorEastAsia"/>
        </w:rPr>
        <w:t>，则矩阵</w:t>
      </w:r>
      <m:oMath>
        <m:r>
          <w:rPr>
            <w:rFonts w:ascii="Cambria Math" w:eastAsiaTheme="minorEastAsia" w:hAnsi="Cambria Math"/>
          </w:rPr>
          <m:t>A</m:t>
        </m:r>
      </m:oMath>
      <w:r w:rsidRPr="00983CA1">
        <w:rPr>
          <w:rFonts w:asciiTheme="minorEastAsia" w:eastAsiaTheme="minorEastAsia" w:hAnsiTheme="minorEastAsia"/>
        </w:rPr>
        <w:t>正定的，因为对于任意的</w:t>
      </w:r>
      <m:oMath>
        <m:groupChr>
          <m:groupChrPr>
            <m:chr m:val="̂"/>
            <m:pos m:val="top"/>
            <m:vertJc m:val="bot"/>
            <m:ctrlPr>
              <w:rPr>
                <w:rFonts w:ascii="Cambria Math" w:eastAsiaTheme="minorEastAsia" w:hAnsi="Cambria Math"/>
              </w:rPr>
            </m:ctrlPr>
          </m:groupChrPr>
          <m:e>
            <m:r>
              <w:rPr>
                <w:rFonts w:ascii="Cambria Math" w:eastAsiaTheme="minorEastAsia" w:hAnsi="Cambria Math"/>
              </w:rPr>
              <m:t>x</m:t>
            </m:r>
          </m:e>
        </m:groupChr>
        <m:r>
          <w:rPr>
            <w:rFonts w:ascii="Cambria Math" w:eastAsiaTheme="minorEastAsia" w:hAnsi="Cambria Math"/>
          </w:rPr>
          <m:t>≠0</m:t>
        </m:r>
      </m:oMath>
      <w:r w:rsidRPr="00983CA1">
        <w:rPr>
          <w:rFonts w:asciiTheme="minorEastAsia" w:eastAsiaTheme="minorEastAsia" w:hAnsiTheme="minorEastAsia"/>
        </w:rPr>
        <w:t>,</w:t>
      </w:r>
      <m:oMath>
        <m:sSup>
          <m:sSupPr>
            <m:ctrlPr>
              <w:rPr>
                <w:rFonts w:ascii="Cambria Math" w:eastAsiaTheme="minorEastAsia" w:hAnsi="Cambria Math"/>
              </w:rPr>
            </m:ctrlPr>
          </m:sSupPr>
          <m:e>
            <m:r>
              <w:rPr>
                <w:rFonts w:ascii="Cambria Math" w:eastAsiaTheme="minorEastAsia" w:hAnsi="Cambria Math"/>
              </w:rPr>
              <m:t>x</m:t>
            </m:r>
          </m:e>
          <m:sup>
            <m:r>
              <w:rPr>
                <w:rFonts w:ascii="Cambria Math" w:eastAsiaTheme="minorEastAsia" w:hAnsi="Cambria Math"/>
              </w:rPr>
              <m:t>T</m:t>
            </m:r>
          </m:sup>
        </m:sSup>
        <m:r>
          <w:rPr>
            <w:rFonts w:ascii="Cambria Math" w:eastAsiaTheme="minorEastAsia" w:hAnsi="Cambria Math"/>
          </w:rPr>
          <m:t>Ax=</m:t>
        </m:r>
        <m:nary>
          <m:naryPr>
            <m:chr m:val="∑"/>
            <m:limLoc m:val="undOvr"/>
            <m:ctrlPr>
              <w:rPr>
                <w:rFonts w:ascii="Cambria Math" w:eastAsiaTheme="minorEastAsia" w:hAnsi="Cambria Math"/>
              </w:rPr>
            </m:ctrlPr>
          </m:naryPr>
          <m:sub>
            <m:r>
              <w:rPr>
                <w:rFonts w:ascii="Cambria Math" w:eastAsiaTheme="minorEastAsia" w:hAnsi="Cambria Math"/>
              </w:rPr>
              <m:t>i=1</m:t>
            </m:r>
          </m:sub>
          <m:sup>
            <m:r>
              <w:rPr>
                <w:rFonts w:ascii="Cambria Math" w:eastAsiaTheme="minorEastAsia" w:hAnsi="Cambria Math"/>
              </w:rPr>
              <m:t>n</m:t>
            </m:r>
          </m:sup>
          <m:e>
            <m:sSub>
              <m:sSubPr>
                <m:ctrlPr>
                  <w:rPr>
                    <w:rFonts w:ascii="Cambria Math" w:eastAsiaTheme="minorEastAsia" w:hAnsi="Cambria Math"/>
                  </w:rPr>
                </m:ctrlPr>
              </m:sSubPr>
              <m:e>
                <m:r>
                  <w:rPr>
                    <w:rFonts w:ascii="Cambria Math" w:eastAsiaTheme="minorEastAsia" w:hAnsi="Cambria Math"/>
                  </w:rPr>
                  <m:t>λ</m:t>
                </m:r>
              </m:e>
              <m:sub>
                <m:r>
                  <w:rPr>
                    <w:rFonts w:ascii="Cambria Math" w:eastAsiaTheme="minorEastAsia" w:hAnsi="Cambria Math"/>
                  </w:rPr>
                  <m:t>i</m:t>
                </m:r>
              </m:sub>
            </m:sSub>
          </m:e>
        </m:nary>
        <m:sSubSup>
          <m:sSubSupPr>
            <m:ctrlPr>
              <w:rPr>
                <w:rFonts w:ascii="Cambria Math" w:eastAsiaTheme="minorEastAsia" w:hAnsi="Cambria Math"/>
              </w:rPr>
            </m:ctrlPr>
          </m:sSubSupPr>
          <m:e>
            <m:groupChr>
              <m:groupChrPr>
                <m:chr m:val="̂"/>
                <m:pos m:val="top"/>
                <m:vertJc m:val="bot"/>
                <m:ctrlPr>
                  <w:rPr>
                    <w:rFonts w:ascii="Cambria Math" w:eastAsiaTheme="minorEastAsia" w:hAnsi="Cambria Math"/>
                  </w:rPr>
                </m:ctrlPr>
              </m:groupChrPr>
              <m:e>
                <m:r>
                  <w:rPr>
                    <w:rFonts w:ascii="Cambria Math" w:eastAsiaTheme="minorEastAsia" w:hAnsi="Cambria Math"/>
                  </w:rPr>
                  <m:t>x</m:t>
                </m:r>
              </m:e>
            </m:groupChr>
          </m:e>
          <m:sub>
            <m:r>
              <w:rPr>
                <w:rFonts w:ascii="Cambria Math" w:eastAsiaTheme="minorEastAsia" w:hAnsi="Cambria Math"/>
              </w:rPr>
              <m:t>i</m:t>
            </m:r>
          </m:sub>
          <m:sup>
            <m:r>
              <w:rPr>
                <w:rFonts w:ascii="Cambria Math" w:eastAsiaTheme="minorEastAsia" w:hAnsi="Cambria Math"/>
              </w:rPr>
              <m:t>2</m:t>
            </m:r>
          </m:sup>
        </m:sSubSup>
        <m:r>
          <w:rPr>
            <w:rFonts w:ascii="Cambria Math" w:eastAsiaTheme="minorEastAsia" w:hAnsi="Cambria Math"/>
          </w:rPr>
          <m:t>&gt;0</m:t>
        </m:r>
      </m:oMath>
    </w:p>
    <w:p w14:paraId="281357D7" w14:textId="77777777" w:rsidR="00B94259" w:rsidRPr="00983CA1" w:rsidRDefault="00B94259" w:rsidP="00983CA1">
      <w:pPr>
        <w:widowControl/>
        <w:numPr>
          <w:ilvl w:val="0"/>
          <w:numId w:val="30"/>
        </w:numPr>
        <w:spacing w:after="200" w:line="360" w:lineRule="auto"/>
        <w:jc w:val="left"/>
        <w:rPr>
          <w:rFonts w:asciiTheme="minorEastAsia" w:eastAsiaTheme="minorEastAsia" w:hAnsiTheme="minorEastAsia"/>
        </w:rPr>
      </w:pPr>
      <w:r w:rsidRPr="00983CA1">
        <w:rPr>
          <w:rFonts w:asciiTheme="minorEastAsia" w:eastAsiaTheme="minorEastAsia" w:hAnsiTheme="minorEastAsia"/>
        </w:rPr>
        <w:lastRenderedPageBreak/>
        <w:t>如果所有的</w:t>
      </w:r>
      <m:oMath>
        <m:sSub>
          <m:sSubPr>
            <m:ctrlPr>
              <w:rPr>
                <w:rFonts w:ascii="Cambria Math" w:eastAsiaTheme="minorEastAsia" w:hAnsi="Cambria Math"/>
              </w:rPr>
            </m:ctrlPr>
          </m:sSubPr>
          <m:e>
            <m:r>
              <w:rPr>
                <w:rFonts w:ascii="Cambria Math" w:eastAsiaTheme="minorEastAsia" w:hAnsi="Cambria Math"/>
              </w:rPr>
              <m:t>λ</m:t>
            </m:r>
          </m:e>
          <m:sub>
            <m:r>
              <w:rPr>
                <w:rFonts w:ascii="Cambria Math" w:eastAsiaTheme="minorEastAsia" w:hAnsi="Cambria Math"/>
              </w:rPr>
              <m:t>i</m:t>
            </m:r>
          </m:sub>
        </m:sSub>
        <m:r>
          <w:rPr>
            <w:rFonts w:ascii="Cambria Math" w:eastAsiaTheme="minorEastAsia" w:hAnsi="Cambria Math"/>
          </w:rPr>
          <m:t>≥0</m:t>
        </m:r>
      </m:oMath>
      <w:r w:rsidRPr="00983CA1">
        <w:rPr>
          <w:rFonts w:asciiTheme="minorEastAsia" w:eastAsiaTheme="minorEastAsia" w:hAnsiTheme="minorEastAsia"/>
        </w:rPr>
        <w:t>，则矩阵</w:t>
      </w:r>
      <m:oMath>
        <m:r>
          <w:rPr>
            <w:rFonts w:ascii="Cambria Math" w:eastAsiaTheme="minorEastAsia" w:hAnsi="Cambria Math"/>
          </w:rPr>
          <m:t>A</m:t>
        </m:r>
      </m:oMath>
      <w:r w:rsidRPr="00983CA1">
        <w:rPr>
          <w:rFonts w:asciiTheme="minorEastAsia" w:eastAsiaTheme="minorEastAsia" w:hAnsiTheme="minorEastAsia"/>
        </w:rPr>
        <w:t>是为正半定，因为对于任意的</w:t>
      </w:r>
      <m:oMath>
        <m:groupChr>
          <m:groupChrPr>
            <m:chr m:val="̂"/>
            <m:pos m:val="top"/>
            <m:vertJc m:val="bot"/>
            <m:ctrlPr>
              <w:rPr>
                <w:rFonts w:ascii="Cambria Math" w:eastAsiaTheme="minorEastAsia" w:hAnsi="Cambria Math"/>
              </w:rPr>
            </m:ctrlPr>
          </m:groupChrPr>
          <m:e>
            <m:r>
              <w:rPr>
                <w:rFonts w:ascii="Cambria Math" w:eastAsiaTheme="minorEastAsia" w:hAnsi="Cambria Math"/>
              </w:rPr>
              <m:t>x</m:t>
            </m:r>
          </m:e>
        </m:groupChr>
      </m:oMath>
      <w:r w:rsidRPr="00983CA1">
        <w:rPr>
          <w:rFonts w:asciiTheme="minorEastAsia" w:eastAsiaTheme="minorEastAsia" w:hAnsiTheme="minorEastAsia"/>
        </w:rPr>
        <w:t>,</w:t>
      </w:r>
      <m:oMath>
        <m:sSup>
          <m:sSupPr>
            <m:ctrlPr>
              <w:rPr>
                <w:rFonts w:ascii="Cambria Math" w:eastAsiaTheme="minorEastAsia" w:hAnsi="Cambria Math"/>
              </w:rPr>
            </m:ctrlPr>
          </m:sSupPr>
          <m:e>
            <m:r>
              <w:rPr>
                <w:rFonts w:ascii="Cambria Math" w:eastAsiaTheme="minorEastAsia" w:hAnsi="Cambria Math"/>
              </w:rPr>
              <m:t>x</m:t>
            </m:r>
          </m:e>
          <m:sup>
            <m:r>
              <w:rPr>
                <w:rFonts w:ascii="Cambria Math" w:eastAsiaTheme="minorEastAsia" w:hAnsi="Cambria Math"/>
              </w:rPr>
              <m:t>T</m:t>
            </m:r>
          </m:sup>
        </m:sSup>
        <m:r>
          <w:rPr>
            <w:rFonts w:ascii="Cambria Math" w:eastAsiaTheme="minorEastAsia" w:hAnsi="Cambria Math"/>
          </w:rPr>
          <m:t>Ax=</m:t>
        </m:r>
        <m:nary>
          <m:naryPr>
            <m:chr m:val="∑"/>
            <m:limLoc m:val="undOvr"/>
            <m:ctrlPr>
              <w:rPr>
                <w:rFonts w:ascii="Cambria Math" w:eastAsiaTheme="minorEastAsia" w:hAnsi="Cambria Math"/>
              </w:rPr>
            </m:ctrlPr>
          </m:naryPr>
          <m:sub>
            <m:r>
              <w:rPr>
                <w:rFonts w:ascii="Cambria Math" w:eastAsiaTheme="minorEastAsia" w:hAnsi="Cambria Math"/>
              </w:rPr>
              <m:t>i=1</m:t>
            </m:r>
          </m:sub>
          <m:sup>
            <m:r>
              <w:rPr>
                <w:rFonts w:ascii="Cambria Math" w:eastAsiaTheme="minorEastAsia" w:hAnsi="Cambria Math"/>
              </w:rPr>
              <m:t>n</m:t>
            </m:r>
          </m:sup>
          <m:e>
            <m:sSub>
              <m:sSubPr>
                <m:ctrlPr>
                  <w:rPr>
                    <w:rFonts w:ascii="Cambria Math" w:eastAsiaTheme="minorEastAsia" w:hAnsi="Cambria Math"/>
                  </w:rPr>
                </m:ctrlPr>
              </m:sSubPr>
              <m:e>
                <m:r>
                  <w:rPr>
                    <w:rFonts w:ascii="Cambria Math" w:eastAsiaTheme="minorEastAsia" w:hAnsi="Cambria Math"/>
                  </w:rPr>
                  <m:t>λ</m:t>
                </m:r>
              </m:e>
              <m:sub>
                <m:r>
                  <w:rPr>
                    <w:rFonts w:ascii="Cambria Math" w:eastAsiaTheme="minorEastAsia" w:hAnsi="Cambria Math"/>
                  </w:rPr>
                  <m:t>i</m:t>
                </m:r>
              </m:sub>
            </m:sSub>
          </m:e>
        </m:nary>
        <m:sSubSup>
          <m:sSubSupPr>
            <m:ctrlPr>
              <w:rPr>
                <w:rFonts w:ascii="Cambria Math" w:eastAsiaTheme="minorEastAsia" w:hAnsi="Cambria Math"/>
              </w:rPr>
            </m:ctrlPr>
          </m:sSubSupPr>
          <m:e>
            <m:groupChr>
              <m:groupChrPr>
                <m:chr m:val="̂"/>
                <m:pos m:val="top"/>
                <m:vertJc m:val="bot"/>
                <m:ctrlPr>
                  <w:rPr>
                    <w:rFonts w:ascii="Cambria Math" w:eastAsiaTheme="minorEastAsia" w:hAnsi="Cambria Math"/>
                  </w:rPr>
                </m:ctrlPr>
              </m:groupChrPr>
              <m:e>
                <m:r>
                  <w:rPr>
                    <w:rFonts w:ascii="Cambria Math" w:eastAsiaTheme="minorEastAsia" w:hAnsi="Cambria Math"/>
                  </w:rPr>
                  <m:t>x</m:t>
                </m:r>
              </m:e>
            </m:groupChr>
          </m:e>
          <m:sub>
            <m:r>
              <w:rPr>
                <w:rFonts w:ascii="Cambria Math" w:eastAsiaTheme="minorEastAsia" w:hAnsi="Cambria Math"/>
              </w:rPr>
              <m:t>i</m:t>
            </m:r>
          </m:sub>
          <m:sup>
            <m:r>
              <w:rPr>
                <w:rFonts w:ascii="Cambria Math" w:eastAsiaTheme="minorEastAsia" w:hAnsi="Cambria Math"/>
              </w:rPr>
              <m:t>2</m:t>
            </m:r>
          </m:sup>
        </m:sSubSup>
        <m:r>
          <w:rPr>
            <w:rFonts w:ascii="Cambria Math" w:eastAsiaTheme="minorEastAsia" w:hAnsi="Cambria Math"/>
          </w:rPr>
          <m:t>≥0</m:t>
        </m:r>
      </m:oMath>
    </w:p>
    <w:p w14:paraId="091D9BA4" w14:textId="77777777" w:rsidR="00B94259" w:rsidRPr="00983CA1" w:rsidRDefault="00B94259" w:rsidP="00983CA1">
      <w:pPr>
        <w:widowControl/>
        <w:numPr>
          <w:ilvl w:val="0"/>
          <w:numId w:val="30"/>
        </w:numPr>
        <w:spacing w:after="200" w:line="360" w:lineRule="auto"/>
        <w:jc w:val="left"/>
        <w:rPr>
          <w:rFonts w:asciiTheme="minorEastAsia" w:eastAsiaTheme="minorEastAsia" w:hAnsiTheme="minorEastAsia"/>
        </w:rPr>
      </w:pPr>
      <w:r w:rsidRPr="00983CA1">
        <w:rPr>
          <w:rFonts w:asciiTheme="minorEastAsia" w:eastAsiaTheme="minorEastAsia" w:hAnsiTheme="minorEastAsia"/>
        </w:rPr>
        <w:t>同样，如果所有</w:t>
      </w:r>
      <m:oMath>
        <m:sSub>
          <m:sSubPr>
            <m:ctrlPr>
              <w:rPr>
                <w:rFonts w:ascii="Cambria Math" w:eastAsiaTheme="minorEastAsia" w:hAnsi="Cambria Math"/>
              </w:rPr>
            </m:ctrlPr>
          </m:sSubPr>
          <m:e>
            <m:r>
              <w:rPr>
                <w:rFonts w:ascii="Cambria Math" w:eastAsiaTheme="minorEastAsia" w:hAnsi="Cambria Math"/>
              </w:rPr>
              <m:t>λ</m:t>
            </m:r>
          </m:e>
          <m:sub>
            <m:r>
              <w:rPr>
                <w:rFonts w:ascii="Cambria Math" w:eastAsiaTheme="minorEastAsia" w:hAnsi="Cambria Math"/>
              </w:rPr>
              <m:t>i</m:t>
            </m:r>
          </m:sub>
        </m:sSub>
        <m:r>
          <w:rPr>
            <w:rFonts w:ascii="Cambria Math" w:eastAsiaTheme="minorEastAsia" w:hAnsi="Cambria Math"/>
          </w:rPr>
          <m:t>&lt;0</m:t>
        </m:r>
      </m:oMath>
      <w:r w:rsidRPr="00983CA1">
        <w:rPr>
          <w:rFonts w:asciiTheme="minorEastAsia" w:eastAsiaTheme="minorEastAsia" w:hAnsiTheme="minorEastAsia"/>
        </w:rPr>
        <w:t>或</w:t>
      </w:r>
      <m:oMath>
        <m:sSub>
          <m:sSubPr>
            <m:ctrlPr>
              <w:rPr>
                <w:rFonts w:ascii="Cambria Math" w:eastAsiaTheme="minorEastAsia" w:hAnsi="Cambria Math"/>
              </w:rPr>
            </m:ctrlPr>
          </m:sSubPr>
          <m:e>
            <m:r>
              <w:rPr>
                <w:rFonts w:ascii="Cambria Math" w:eastAsiaTheme="minorEastAsia" w:hAnsi="Cambria Math"/>
              </w:rPr>
              <m:t>λ</m:t>
            </m:r>
          </m:e>
          <m:sub>
            <m:r>
              <w:rPr>
                <w:rFonts w:ascii="Cambria Math" w:eastAsiaTheme="minorEastAsia" w:hAnsi="Cambria Math"/>
              </w:rPr>
              <m:t>i</m:t>
            </m:r>
          </m:sub>
        </m:sSub>
        <m:r>
          <w:rPr>
            <w:rFonts w:ascii="Cambria Math" w:eastAsiaTheme="minorEastAsia" w:hAnsi="Cambria Math"/>
          </w:rPr>
          <m:t>≤0</m:t>
        </m:r>
      </m:oMath>
      <w:r w:rsidRPr="00983CA1">
        <w:rPr>
          <w:rFonts w:asciiTheme="minorEastAsia" w:eastAsiaTheme="minorEastAsia" w:hAnsiTheme="minorEastAsia"/>
        </w:rPr>
        <w:t>，则矩阵</w:t>
      </w:r>
      <m:oMath>
        <m:r>
          <w:rPr>
            <w:rFonts w:ascii="Cambria Math" w:eastAsiaTheme="minorEastAsia" w:hAnsi="Cambria Math"/>
          </w:rPr>
          <m:t>A</m:t>
        </m:r>
      </m:oMath>
      <w:r w:rsidRPr="00983CA1">
        <w:rPr>
          <w:rFonts w:asciiTheme="minorEastAsia" w:eastAsiaTheme="minorEastAsia" w:hAnsiTheme="minorEastAsia"/>
        </w:rPr>
        <w:t>分别为负定或半负定。</w:t>
      </w:r>
    </w:p>
    <w:p w14:paraId="4FE88F76" w14:textId="77777777" w:rsidR="00B94259" w:rsidRPr="00983CA1" w:rsidRDefault="00B94259" w:rsidP="00983CA1">
      <w:pPr>
        <w:widowControl/>
        <w:numPr>
          <w:ilvl w:val="0"/>
          <w:numId w:val="30"/>
        </w:numPr>
        <w:spacing w:after="200" w:line="360" w:lineRule="auto"/>
        <w:jc w:val="left"/>
        <w:rPr>
          <w:rFonts w:asciiTheme="minorEastAsia" w:eastAsiaTheme="minorEastAsia" w:hAnsiTheme="minorEastAsia"/>
        </w:rPr>
      </w:pPr>
      <w:r w:rsidRPr="00983CA1">
        <w:rPr>
          <w:rFonts w:asciiTheme="minorEastAsia" w:eastAsiaTheme="minorEastAsia" w:hAnsiTheme="minorEastAsia"/>
        </w:rPr>
        <w:t>最后，如果</w:t>
      </w:r>
      <m:oMath>
        <m:r>
          <w:rPr>
            <w:rFonts w:ascii="Cambria Math" w:eastAsiaTheme="minorEastAsia" w:hAnsi="Cambria Math"/>
          </w:rPr>
          <m:t>A</m:t>
        </m:r>
      </m:oMath>
      <w:r w:rsidRPr="00983CA1">
        <w:rPr>
          <w:rFonts w:asciiTheme="minorEastAsia" w:eastAsiaTheme="minorEastAsia" w:hAnsiTheme="minorEastAsia"/>
        </w:rPr>
        <w:t>同时具有正特征值和负特征值，比如λ</w:t>
      </w:r>
      <m:oMath>
        <m:sSub>
          <m:sSubPr>
            <m:ctrlPr>
              <w:rPr>
                <w:rFonts w:ascii="Cambria Math" w:eastAsiaTheme="minorEastAsia" w:hAnsi="Cambria Math"/>
              </w:rPr>
            </m:ctrlPr>
          </m:sSubPr>
          <m:e>
            <m:r>
              <w:rPr>
                <w:rFonts w:ascii="Cambria Math" w:eastAsiaTheme="minorEastAsia" w:hAnsi="Cambria Math"/>
              </w:rPr>
              <m:t>λ</m:t>
            </m:r>
          </m:e>
          <m:sub>
            <m:r>
              <w:rPr>
                <w:rFonts w:ascii="Cambria Math" w:eastAsiaTheme="minorEastAsia" w:hAnsi="Cambria Math"/>
              </w:rPr>
              <m:t>i</m:t>
            </m:r>
          </m:sub>
        </m:sSub>
        <m:r>
          <w:rPr>
            <w:rFonts w:ascii="Cambria Math" w:eastAsiaTheme="minorEastAsia" w:hAnsi="Cambria Math"/>
          </w:rPr>
          <m:t>&gt;0</m:t>
        </m:r>
      </m:oMath>
      <w:r w:rsidRPr="00983CA1">
        <w:rPr>
          <w:rFonts w:asciiTheme="minorEastAsia" w:eastAsiaTheme="minorEastAsia" w:hAnsiTheme="minorEastAsia"/>
        </w:rPr>
        <w:t>和</w:t>
      </w:r>
      <m:oMath>
        <m:sSub>
          <m:sSubPr>
            <m:ctrlPr>
              <w:rPr>
                <w:rFonts w:ascii="Cambria Math" w:eastAsiaTheme="minorEastAsia" w:hAnsi="Cambria Math"/>
              </w:rPr>
            </m:ctrlPr>
          </m:sSubPr>
          <m:e>
            <m:r>
              <w:rPr>
                <w:rFonts w:ascii="Cambria Math" w:eastAsiaTheme="minorEastAsia" w:hAnsi="Cambria Math"/>
              </w:rPr>
              <m:t>λ</m:t>
            </m:r>
          </m:e>
          <m:sub>
            <m:r>
              <w:rPr>
                <w:rFonts w:ascii="Cambria Math" w:eastAsiaTheme="minorEastAsia" w:hAnsi="Cambria Math"/>
              </w:rPr>
              <m:t>j</m:t>
            </m:r>
          </m:sub>
        </m:sSub>
        <m:r>
          <w:rPr>
            <w:rFonts w:ascii="Cambria Math" w:eastAsiaTheme="minorEastAsia" w:hAnsi="Cambria Math"/>
          </w:rPr>
          <m:t>&lt;0</m:t>
        </m:r>
      </m:oMath>
      <w:r w:rsidRPr="00983CA1">
        <w:rPr>
          <w:rFonts w:asciiTheme="minorEastAsia" w:eastAsiaTheme="minorEastAsia" w:hAnsiTheme="minorEastAsia"/>
        </w:rPr>
        <w:t>，那么它是不定的。这是因为如果我们让</w:t>
      </w:r>
      <m:oMath>
        <m:groupChr>
          <m:groupChrPr>
            <m:chr m:val="̂"/>
            <m:pos m:val="top"/>
            <m:vertJc m:val="bot"/>
            <m:ctrlPr>
              <w:rPr>
                <w:rFonts w:ascii="Cambria Math" w:eastAsiaTheme="minorEastAsia" w:hAnsi="Cambria Math"/>
              </w:rPr>
            </m:ctrlPr>
          </m:groupChrPr>
          <m:e>
            <m:r>
              <w:rPr>
                <w:rFonts w:ascii="Cambria Math" w:eastAsiaTheme="minorEastAsia" w:hAnsi="Cambria Math"/>
              </w:rPr>
              <m:t>x</m:t>
            </m:r>
          </m:e>
        </m:groupChr>
      </m:oMath>
      <w:r w:rsidRPr="00983CA1">
        <w:rPr>
          <w:rFonts w:asciiTheme="minorEastAsia" w:eastAsiaTheme="minorEastAsia" w:hAnsiTheme="minorEastAsia"/>
        </w:rPr>
        <w:t>满足</w:t>
      </w:r>
      <m:oMath>
        <m:sSub>
          <m:sSubPr>
            <m:ctrlPr>
              <w:rPr>
                <w:rFonts w:ascii="Cambria Math" w:eastAsiaTheme="minorEastAsia" w:hAnsi="Cambria Math"/>
              </w:rPr>
            </m:ctrlPr>
          </m:sSubPr>
          <m:e>
            <m:groupChr>
              <m:groupChrPr>
                <m:chr m:val="̂"/>
                <m:pos m:val="top"/>
                <m:vertJc m:val="bot"/>
                <m:ctrlPr>
                  <w:rPr>
                    <w:rFonts w:ascii="Cambria Math" w:eastAsiaTheme="minorEastAsia" w:hAnsi="Cambria Math"/>
                  </w:rPr>
                </m:ctrlPr>
              </m:groupChrPr>
              <m:e>
                <m:r>
                  <w:rPr>
                    <w:rFonts w:ascii="Cambria Math" w:eastAsiaTheme="minorEastAsia" w:hAnsi="Cambria Math"/>
                  </w:rPr>
                  <m:t>x</m:t>
                </m:r>
              </m:e>
            </m:groupChr>
          </m:e>
          <m:sub>
            <m:r>
              <w:rPr>
                <w:rFonts w:ascii="Cambria Math" w:eastAsiaTheme="minorEastAsia" w:hAnsi="Cambria Math"/>
              </w:rPr>
              <m:t>i</m:t>
            </m:r>
          </m:sub>
        </m:sSub>
        <m:r>
          <w:rPr>
            <w:rFonts w:ascii="Cambria Math" w:eastAsiaTheme="minorEastAsia" w:hAnsi="Cambria Math"/>
          </w:rPr>
          <m:t>=1</m:t>
        </m:r>
      </m:oMath>
      <w:r w:rsidRPr="00983CA1">
        <w:rPr>
          <w:rFonts w:asciiTheme="minorEastAsia" w:eastAsiaTheme="minorEastAsia" w:hAnsiTheme="minorEastAsia"/>
        </w:rPr>
        <w:t>和</w:t>
      </w:r>
      <m:oMath>
        <m:sSub>
          <m:sSubPr>
            <m:ctrlPr>
              <w:rPr>
                <w:rFonts w:ascii="Cambria Math" w:eastAsiaTheme="minorEastAsia" w:hAnsi="Cambria Math"/>
              </w:rPr>
            </m:ctrlPr>
          </m:sSubPr>
          <m:e>
            <m:groupChr>
              <m:groupChrPr>
                <m:chr m:val="̂"/>
                <m:pos m:val="top"/>
                <m:vertJc m:val="bot"/>
                <m:ctrlPr>
                  <w:rPr>
                    <w:rFonts w:ascii="Cambria Math" w:eastAsiaTheme="minorEastAsia" w:hAnsi="Cambria Math"/>
                  </w:rPr>
                </m:ctrlPr>
              </m:groupChrPr>
              <m:e>
                <m:r>
                  <w:rPr>
                    <w:rFonts w:ascii="Cambria Math" w:eastAsiaTheme="minorEastAsia" w:hAnsi="Cambria Math"/>
                  </w:rPr>
                  <m:t>x</m:t>
                </m:r>
              </m:e>
            </m:groupChr>
          </m:e>
          <m:sub>
            <m:r>
              <w:rPr>
                <w:rFonts w:ascii="Cambria Math" w:eastAsiaTheme="minorEastAsia" w:hAnsi="Cambria Math"/>
              </w:rPr>
              <m:t>k</m:t>
            </m:r>
          </m:sub>
        </m:sSub>
        <m:r>
          <w:rPr>
            <w:rFonts w:ascii="Cambria Math" w:eastAsiaTheme="minorEastAsia" w:hAnsi="Cambria Math"/>
          </w:rPr>
          <m:t>=0</m:t>
        </m:r>
      </m:oMath>
      <w:r w:rsidRPr="00983CA1">
        <w:rPr>
          <w:rFonts w:asciiTheme="minorEastAsia" w:eastAsiaTheme="minorEastAsia" w:hAnsiTheme="minorEastAsia"/>
        </w:rPr>
        <w:t>，同时所有的</w:t>
      </w:r>
      <m:oMath>
        <m:r>
          <w:rPr>
            <w:rFonts w:ascii="Cambria Math" w:eastAsiaTheme="minorEastAsia" w:hAnsi="Cambria Math"/>
          </w:rPr>
          <m:t>k≠i</m:t>
        </m:r>
      </m:oMath>
      <w:r w:rsidRPr="00983CA1">
        <w:rPr>
          <w:rFonts w:asciiTheme="minorEastAsia" w:eastAsiaTheme="minorEastAsia" w:hAnsiTheme="minorEastAsia"/>
        </w:rPr>
        <w:t>，那么</w:t>
      </w:r>
      <m:oMath>
        <m:sSup>
          <m:sSupPr>
            <m:ctrlPr>
              <w:rPr>
                <w:rFonts w:ascii="Cambria Math" w:eastAsiaTheme="minorEastAsia" w:hAnsi="Cambria Math"/>
              </w:rPr>
            </m:ctrlPr>
          </m:sSupPr>
          <m:e>
            <m:r>
              <w:rPr>
                <w:rFonts w:ascii="Cambria Math" w:eastAsiaTheme="minorEastAsia" w:hAnsi="Cambria Math"/>
              </w:rPr>
              <m:t>x</m:t>
            </m:r>
          </m:e>
          <m:sup>
            <m:r>
              <w:rPr>
                <w:rFonts w:ascii="Cambria Math" w:eastAsiaTheme="minorEastAsia" w:hAnsi="Cambria Math"/>
              </w:rPr>
              <m:t>T</m:t>
            </m:r>
          </m:sup>
        </m:sSup>
        <m:r>
          <w:rPr>
            <w:rFonts w:ascii="Cambria Math" w:eastAsiaTheme="minorEastAsia" w:hAnsi="Cambria Math"/>
          </w:rPr>
          <m:t>Ax=</m:t>
        </m:r>
        <m:nary>
          <m:naryPr>
            <m:chr m:val="∑"/>
            <m:limLoc m:val="undOvr"/>
            <m:ctrlPr>
              <w:rPr>
                <w:rFonts w:ascii="Cambria Math" w:eastAsiaTheme="minorEastAsia" w:hAnsi="Cambria Math"/>
              </w:rPr>
            </m:ctrlPr>
          </m:naryPr>
          <m:sub>
            <m:r>
              <w:rPr>
                <w:rFonts w:ascii="Cambria Math" w:eastAsiaTheme="minorEastAsia" w:hAnsi="Cambria Math"/>
              </w:rPr>
              <m:t>i=1</m:t>
            </m:r>
          </m:sub>
          <m:sup>
            <m:r>
              <w:rPr>
                <w:rFonts w:ascii="Cambria Math" w:eastAsiaTheme="minorEastAsia" w:hAnsi="Cambria Math"/>
              </w:rPr>
              <m:t>n</m:t>
            </m:r>
          </m:sup>
          <m:e>
            <m:sSub>
              <m:sSubPr>
                <m:ctrlPr>
                  <w:rPr>
                    <w:rFonts w:ascii="Cambria Math" w:eastAsiaTheme="minorEastAsia" w:hAnsi="Cambria Math"/>
                  </w:rPr>
                </m:ctrlPr>
              </m:sSubPr>
              <m:e>
                <m:r>
                  <w:rPr>
                    <w:rFonts w:ascii="Cambria Math" w:eastAsiaTheme="minorEastAsia" w:hAnsi="Cambria Math"/>
                  </w:rPr>
                  <m:t>λ</m:t>
                </m:r>
              </m:e>
              <m:sub>
                <m:r>
                  <w:rPr>
                    <w:rFonts w:ascii="Cambria Math" w:eastAsiaTheme="minorEastAsia" w:hAnsi="Cambria Math"/>
                  </w:rPr>
                  <m:t>i</m:t>
                </m:r>
              </m:sub>
            </m:sSub>
          </m:e>
        </m:nary>
        <m:sSubSup>
          <m:sSubSupPr>
            <m:ctrlPr>
              <w:rPr>
                <w:rFonts w:ascii="Cambria Math" w:eastAsiaTheme="minorEastAsia" w:hAnsi="Cambria Math"/>
              </w:rPr>
            </m:ctrlPr>
          </m:sSubSupPr>
          <m:e>
            <m:groupChr>
              <m:groupChrPr>
                <m:chr m:val="̂"/>
                <m:pos m:val="top"/>
                <m:vertJc m:val="bot"/>
                <m:ctrlPr>
                  <w:rPr>
                    <w:rFonts w:ascii="Cambria Math" w:eastAsiaTheme="minorEastAsia" w:hAnsi="Cambria Math"/>
                  </w:rPr>
                </m:ctrlPr>
              </m:groupChrPr>
              <m:e>
                <m:r>
                  <w:rPr>
                    <w:rFonts w:ascii="Cambria Math" w:eastAsiaTheme="minorEastAsia" w:hAnsi="Cambria Math"/>
                  </w:rPr>
                  <m:t>x</m:t>
                </m:r>
              </m:e>
            </m:groupChr>
          </m:e>
          <m:sub>
            <m:r>
              <w:rPr>
                <w:rFonts w:ascii="Cambria Math" w:eastAsiaTheme="minorEastAsia" w:hAnsi="Cambria Math"/>
              </w:rPr>
              <m:t>i</m:t>
            </m:r>
          </m:sub>
          <m:sup>
            <m:r>
              <w:rPr>
                <w:rFonts w:ascii="Cambria Math" w:eastAsiaTheme="minorEastAsia" w:hAnsi="Cambria Math"/>
              </w:rPr>
              <m:t>2</m:t>
            </m:r>
          </m:sup>
        </m:sSubSup>
        <m:r>
          <w:rPr>
            <w:rFonts w:ascii="Cambria Math" w:eastAsiaTheme="minorEastAsia" w:hAnsi="Cambria Math"/>
          </w:rPr>
          <m:t>&gt;0</m:t>
        </m:r>
      </m:oMath>
      <w:r w:rsidRPr="00983CA1">
        <w:rPr>
          <w:rFonts w:asciiTheme="minorEastAsia" w:eastAsiaTheme="minorEastAsia" w:hAnsiTheme="minorEastAsia"/>
        </w:rPr>
        <w:t xml:space="preserve"> ,我们让</w:t>
      </w:r>
      <m:oMath>
        <m:groupChr>
          <m:groupChrPr>
            <m:chr m:val="̂"/>
            <m:pos m:val="top"/>
            <m:vertJc m:val="bot"/>
            <m:ctrlPr>
              <w:rPr>
                <w:rFonts w:ascii="Cambria Math" w:eastAsiaTheme="minorEastAsia" w:hAnsi="Cambria Math"/>
              </w:rPr>
            </m:ctrlPr>
          </m:groupChrPr>
          <m:e>
            <m:r>
              <w:rPr>
                <w:rFonts w:ascii="Cambria Math" w:eastAsiaTheme="minorEastAsia" w:hAnsi="Cambria Math"/>
              </w:rPr>
              <m:t>x</m:t>
            </m:r>
          </m:e>
        </m:groupChr>
      </m:oMath>
      <w:r w:rsidRPr="00983CA1">
        <w:rPr>
          <w:rFonts w:asciiTheme="minorEastAsia" w:eastAsiaTheme="minorEastAsia" w:hAnsiTheme="minorEastAsia"/>
        </w:rPr>
        <w:t>满足</w:t>
      </w:r>
      <m:oMath>
        <m:sSub>
          <m:sSubPr>
            <m:ctrlPr>
              <w:rPr>
                <w:rFonts w:ascii="Cambria Math" w:eastAsiaTheme="minorEastAsia" w:hAnsi="Cambria Math"/>
              </w:rPr>
            </m:ctrlPr>
          </m:sSubPr>
          <m:e>
            <m:groupChr>
              <m:groupChrPr>
                <m:chr m:val="̂"/>
                <m:pos m:val="top"/>
                <m:vertJc m:val="bot"/>
                <m:ctrlPr>
                  <w:rPr>
                    <w:rFonts w:ascii="Cambria Math" w:eastAsiaTheme="minorEastAsia" w:hAnsi="Cambria Math"/>
                  </w:rPr>
                </m:ctrlPr>
              </m:groupChrPr>
              <m:e>
                <m:r>
                  <w:rPr>
                    <w:rFonts w:ascii="Cambria Math" w:eastAsiaTheme="minorEastAsia" w:hAnsi="Cambria Math"/>
                  </w:rPr>
                  <m:t>x</m:t>
                </m:r>
              </m:e>
            </m:groupChr>
          </m:e>
          <m:sub>
            <m:r>
              <w:rPr>
                <w:rFonts w:ascii="Cambria Math" w:eastAsiaTheme="minorEastAsia" w:hAnsi="Cambria Math"/>
              </w:rPr>
              <m:t>i</m:t>
            </m:r>
          </m:sub>
        </m:sSub>
        <m:r>
          <w:rPr>
            <w:rFonts w:ascii="Cambria Math" w:eastAsiaTheme="minorEastAsia" w:hAnsi="Cambria Math"/>
          </w:rPr>
          <m:t>=1</m:t>
        </m:r>
      </m:oMath>
      <w:r w:rsidRPr="00983CA1">
        <w:rPr>
          <w:rFonts w:asciiTheme="minorEastAsia" w:eastAsiaTheme="minorEastAsia" w:hAnsiTheme="minorEastAsia"/>
        </w:rPr>
        <w:t>和</w:t>
      </w:r>
      <m:oMath>
        <m:sSub>
          <m:sSubPr>
            <m:ctrlPr>
              <w:rPr>
                <w:rFonts w:ascii="Cambria Math" w:eastAsiaTheme="minorEastAsia" w:hAnsi="Cambria Math"/>
              </w:rPr>
            </m:ctrlPr>
          </m:sSubPr>
          <m:e>
            <m:groupChr>
              <m:groupChrPr>
                <m:chr m:val="̂"/>
                <m:pos m:val="top"/>
                <m:vertJc m:val="bot"/>
                <m:ctrlPr>
                  <w:rPr>
                    <w:rFonts w:ascii="Cambria Math" w:eastAsiaTheme="minorEastAsia" w:hAnsi="Cambria Math"/>
                  </w:rPr>
                </m:ctrlPr>
              </m:groupChrPr>
              <m:e>
                <m:r>
                  <w:rPr>
                    <w:rFonts w:ascii="Cambria Math" w:eastAsiaTheme="minorEastAsia" w:hAnsi="Cambria Math"/>
                  </w:rPr>
                  <m:t>x</m:t>
                </m:r>
              </m:e>
            </m:groupChr>
          </m:e>
          <m:sub>
            <m:r>
              <w:rPr>
                <w:rFonts w:ascii="Cambria Math" w:eastAsiaTheme="minorEastAsia" w:hAnsi="Cambria Math"/>
              </w:rPr>
              <m:t>k</m:t>
            </m:r>
          </m:sub>
        </m:sSub>
        <m:r>
          <w:rPr>
            <w:rFonts w:ascii="Cambria Math" w:eastAsiaTheme="minorEastAsia" w:hAnsi="Cambria Math"/>
          </w:rPr>
          <m:t>=0</m:t>
        </m:r>
      </m:oMath>
      <w:r w:rsidRPr="00983CA1">
        <w:rPr>
          <w:rFonts w:asciiTheme="minorEastAsia" w:eastAsiaTheme="minorEastAsia" w:hAnsiTheme="minorEastAsia"/>
        </w:rPr>
        <w:t>，同时所有的</w:t>
      </w:r>
      <m:oMath>
        <m:r>
          <w:rPr>
            <w:rFonts w:ascii="Cambria Math" w:eastAsiaTheme="minorEastAsia" w:hAnsi="Cambria Math"/>
          </w:rPr>
          <m:t>k≠i</m:t>
        </m:r>
      </m:oMath>
      <w:r w:rsidRPr="00983CA1">
        <w:rPr>
          <w:rFonts w:asciiTheme="minorEastAsia" w:eastAsiaTheme="minorEastAsia" w:hAnsiTheme="minorEastAsia"/>
        </w:rPr>
        <w:t>，那么</w:t>
      </w:r>
      <m:oMath>
        <m:sSup>
          <m:sSupPr>
            <m:ctrlPr>
              <w:rPr>
                <w:rFonts w:ascii="Cambria Math" w:eastAsiaTheme="minorEastAsia" w:hAnsi="Cambria Math"/>
              </w:rPr>
            </m:ctrlPr>
          </m:sSupPr>
          <m:e>
            <m:r>
              <w:rPr>
                <w:rFonts w:ascii="Cambria Math" w:eastAsiaTheme="minorEastAsia" w:hAnsi="Cambria Math"/>
              </w:rPr>
              <m:t>x</m:t>
            </m:r>
          </m:e>
          <m:sup>
            <m:r>
              <w:rPr>
                <w:rFonts w:ascii="Cambria Math" w:eastAsiaTheme="minorEastAsia" w:hAnsi="Cambria Math"/>
              </w:rPr>
              <m:t>T</m:t>
            </m:r>
          </m:sup>
        </m:sSup>
        <m:r>
          <w:rPr>
            <w:rFonts w:ascii="Cambria Math" w:eastAsiaTheme="minorEastAsia" w:hAnsi="Cambria Math"/>
          </w:rPr>
          <m:t>Ax=</m:t>
        </m:r>
        <m:nary>
          <m:naryPr>
            <m:chr m:val="∑"/>
            <m:limLoc m:val="undOvr"/>
            <m:ctrlPr>
              <w:rPr>
                <w:rFonts w:ascii="Cambria Math" w:eastAsiaTheme="minorEastAsia" w:hAnsi="Cambria Math"/>
              </w:rPr>
            </m:ctrlPr>
          </m:naryPr>
          <m:sub>
            <m:r>
              <w:rPr>
                <w:rFonts w:ascii="Cambria Math" w:eastAsiaTheme="minorEastAsia" w:hAnsi="Cambria Math"/>
              </w:rPr>
              <m:t>i=1</m:t>
            </m:r>
          </m:sub>
          <m:sup>
            <m:r>
              <w:rPr>
                <w:rFonts w:ascii="Cambria Math" w:eastAsiaTheme="minorEastAsia" w:hAnsi="Cambria Math"/>
              </w:rPr>
              <m:t>n</m:t>
            </m:r>
          </m:sup>
          <m:e>
            <m:sSub>
              <m:sSubPr>
                <m:ctrlPr>
                  <w:rPr>
                    <w:rFonts w:ascii="Cambria Math" w:eastAsiaTheme="minorEastAsia" w:hAnsi="Cambria Math"/>
                  </w:rPr>
                </m:ctrlPr>
              </m:sSubPr>
              <m:e>
                <m:r>
                  <w:rPr>
                    <w:rFonts w:ascii="Cambria Math" w:eastAsiaTheme="minorEastAsia" w:hAnsi="Cambria Math"/>
                  </w:rPr>
                  <m:t>λ</m:t>
                </m:r>
              </m:e>
              <m:sub>
                <m:r>
                  <w:rPr>
                    <w:rFonts w:ascii="Cambria Math" w:eastAsiaTheme="minorEastAsia" w:hAnsi="Cambria Math"/>
                  </w:rPr>
                  <m:t>i</m:t>
                </m:r>
              </m:sub>
            </m:sSub>
          </m:e>
        </m:nary>
        <m:sSubSup>
          <m:sSubSupPr>
            <m:ctrlPr>
              <w:rPr>
                <w:rFonts w:ascii="Cambria Math" w:eastAsiaTheme="minorEastAsia" w:hAnsi="Cambria Math"/>
              </w:rPr>
            </m:ctrlPr>
          </m:sSubSupPr>
          <m:e>
            <m:groupChr>
              <m:groupChrPr>
                <m:chr m:val="̂"/>
                <m:pos m:val="top"/>
                <m:vertJc m:val="bot"/>
                <m:ctrlPr>
                  <w:rPr>
                    <w:rFonts w:ascii="Cambria Math" w:eastAsiaTheme="minorEastAsia" w:hAnsi="Cambria Math"/>
                  </w:rPr>
                </m:ctrlPr>
              </m:groupChrPr>
              <m:e>
                <m:r>
                  <w:rPr>
                    <w:rFonts w:ascii="Cambria Math" w:eastAsiaTheme="minorEastAsia" w:hAnsi="Cambria Math"/>
                  </w:rPr>
                  <m:t>x</m:t>
                </m:r>
              </m:e>
            </m:groupChr>
          </m:e>
          <m:sub>
            <m:r>
              <w:rPr>
                <w:rFonts w:ascii="Cambria Math" w:eastAsiaTheme="minorEastAsia" w:hAnsi="Cambria Math"/>
              </w:rPr>
              <m:t>i</m:t>
            </m:r>
          </m:sub>
          <m:sup>
            <m:r>
              <w:rPr>
                <w:rFonts w:ascii="Cambria Math" w:eastAsiaTheme="minorEastAsia" w:hAnsi="Cambria Math"/>
              </w:rPr>
              <m:t>2</m:t>
            </m:r>
          </m:sup>
        </m:sSubSup>
        <m:r>
          <w:rPr>
            <w:rFonts w:ascii="Cambria Math" w:eastAsiaTheme="minorEastAsia" w:hAnsi="Cambria Math"/>
          </w:rPr>
          <m:t>&lt;0</m:t>
        </m:r>
      </m:oMath>
      <w:r w:rsidRPr="00983CA1">
        <w:rPr>
          <w:rFonts w:asciiTheme="minorEastAsia" w:eastAsiaTheme="minorEastAsia" w:hAnsiTheme="minorEastAsia"/>
        </w:rPr>
        <w:t xml:space="preserve"> </w:t>
      </w:r>
    </w:p>
    <w:p w14:paraId="27D47424" w14:textId="77777777" w:rsidR="00B94259" w:rsidRDefault="00B94259" w:rsidP="00983CA1">
      <w:pPr>
        <w:pStyle w:val="af"/>
      </w:pPr>
      <w:r>
        <w:t>特征值和特征向量经常出现的应用是最大化矩阵的某些函数。特别是对于矩阵</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S</m:t>
            </m:r>
          </m:e>
          <m:sup>
            <m:r>
              <w:rPr>
                <w:rFonts w:ascii="Cambria Math" w:hAnsi="Cambria Math"/>
              </w:rPr>
              <m:t>n</m:t>
            </m:r>
          </m:sup>
        </m:sSup>
      </m:oMath>
      <w:r>
        <w:t>，考虑以下最大化问题：</w:t>
      </w:r>
    </w:p>
    <w:p w14:paraId="1C784D7D" w14:textId="77777777" w:rsidR="00B94259" w:rsidRDefault="00000000" w:rsidP="00983CA1">
      <w:pPr>
        <w:pStyle w:val="af"/>
      </w:pPr>
      <m:oMathPara>
        <m:oMathParaPr>
          <m:jc m:val="center"/>
        </m:oMathParaPr>
        <m:oMath>
          <m:limLow>
            <m:limLowPr>
              <m:ctrlPr>
                <w:rPr>
                  <w:rFonts w:ascii="Cambria Math" w:hAnsi="Cambria Math"/>
                </w:rPr>
              </m:ctrlPr>
            </m:limLowPr>
            <m:e>
              <m:r>
                <m:rPr>
                  <m:sty m:val="p"/>
                </m:rPr>
                <w:rPr>
                  <w:rFonts w:ascii="Cambria Math" w:hAnsi="Cambria Math"/>
                </w:rPr>
                <m:t>max</m:t>
              </m:r>
            </m:e>
            <m:lim>
              <m:r>
                <w:rPr>
                  <w:rFonts w:ascii="Cambria Math" w:hAnsi="Cambria Math"/>
                </w:rPr>
                <m:t>x∈</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lim>
          </m:limLow>
          <m:r>
            <w:rPr>
              <w:rFonts w:ascii="Cambria Math" w:hAnsi="Cambria Math"/>
            </w:rPr>
            <m:t> </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Ax=</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λ</m:t>
                  </m:r>
                </m:e>
                <m:sub>
                  <m:r>
                    <w:rPr>
                      <w:rFonts w:ascii="Cambria Math" w:hAnsi="Cambria Math"/>
                    </w:rPr>
                    <m:t>i</m:t>
                  </m:r>
                </m:sub>
              </m:sSub>
            </m:e>
          </m:nary>
          <m:sSubSup>
            <m:sSubSupPr>
              <m:ctrlPr>
                <w:rPr>
                  <w:rFonts w:ascii="Cambria Math" w:hAnsi="Cambria Math"/>
                </w:rPr>
              </m:ctrlPr>
            </m:sSubSupPr>
            <m:e>
              <m:groupChr>
                <m:groupChrPr>
                  <m:chr m:val="̂"/>
                  <m:pos m:val="top"/>
                  <m:vertJc m:val="bot"/>
                  <m:ctrlPr>
                    <w:rPr>
                      <w:rFonts w:ascii="Cambria Math" w:hAnsi="Cambria Math"/>
                    </w:rPr>
                  </m:ctrlPr>
                </m:groupChrPr>
                <m:e>
                  <m:r>
                    <w:rPr>
                      <w:rFonts w:ascii="Cambria Math" w:hAnsi="Cambria Math"/>
                    </w:rPr>
                    <m:t>x</m:t>
                  </m:r>
                </m:e>
              </m:groupChr>
            </m:e>
            <m:sub>
              <m:r>
                <w:rPr>
                  <w:rFonts w:ascii="Cambria Math" w:hAnsi="Cambria Math"/>
                </w:rPr>
                <m:t>i</m:t>
              </m:r>
            </m:sub>
            <m:sup>
              <m:r>
                <w:rPr>
                  <w:rFonts w:ascii="Cambria Math" w:hAnsi="Cambria Math"/>
                </w:rPr>
                <m:t>2</m:t>
              </m:r>
            </m:sup>
          </m:sSubSup>
          <m:r>
            <w:rPr>
              <w:rFonts w:ascii="Cambria Math" w:hAnsi="Cambria Math"/>
            </w:rPr>
            <m:t> </m:t>
          </m:r>
          <m:r>
            <m:rPr>
              <m:sty m:val="p"/>
            </m:rPr>
            <w:rPr>
              <w:rFonts w:ascii="Cambria Math" w:hAnsi="Cambria Math"/>
            </w:rPr>
            <m:t xml:space="preserve"> subject to </m:t>
          </m:r>
          <m:r>
            <w:rPr>
              <w:rFonts w:ascii="Cambria Math" w:hAnsi="Cambria Math"/>
            </w:rPr>
            <m:t>∥x</m:t>
          </m:r>
          <m:sSubSup>
            <m:sSubSupPr>
              <m:ctrlPr>
                <w:rPr>
                  <w:rFonts w:ascii="Cambria Math" w:hAnsi="Cambria Math"/>
                </w:rPr>
              </m:ctrlPr>
            </m:sSubSupPr>
            <m:e>
              <m:r>
                <w:rPr>
                  <w:rFonts w:ascii="Cambria Math" w:hAnsi="Cambria Math"/>
                </w:rPr>
                <m:t>∥</m:t>
              </m:r>
            </m:e>
            <m:sub>
              <m:r>
                <w:rPr>
                  <w:rFonts w:ascii="Cambria Math" w:hAnsi="Cambria Math"/>
                </w:rPr>
                <m:t>2</m:t>
              </m:r>
            </m:sub>
            <m:sup>
              <m:r>
                <w:rPr>
                  <w:rFonts w:ascii="Cambria Math" w:hAnsi="Cambria Math"/>
                </w:rPr>
                <m:t>2</m:t>
              </m:r>
            </m:sup>
          </m:sSubSup>
          <m:r>
            <w:rPr>
              <w:rFonts w:ascii="Cambria Math" w:hAnsi="Cambria Math"/>
            </w:rPr>
            <m:t>=1</m:t>
          </m:r>
        </m:oMath>
      </m:oMathPara>
    </w:p>
    <w:p w14:paraId="4E418808" w14:textId="77777777" w:rsidR="00B94259" w:rsidRDefault="00B94259" w:rsidP="00983CA1">
      <w:pPr>
        <w:pStyle w:val="af"/>
      </w:pPr>
      <w:r>
        <w:t>也就是说，我们要找到（范数</w:t>
      </w:r>
      <w:r>
        <w:t>1</w:t>
      </w:r>
      <w:r>
        <w:t>）的向量，它使二次型最大化。假设特征值</w:t>
      </w:r>
      <w:proofErr w:type="gramStart"/>
      <w:r>
        <w:t>的阶数为</w:t>
      </w:r>
      <w:proofErr w:type="gramEnd"/>
      <m:oMath>
        <m:sSub>
          <m:sSubPr>
            <m:ctrlPr>
              <w:rPr>
                <w:rFonts w:ascii="Cambria Math" w:hAnsi="Cambria Math"/>
              </w:rPr>
            </m:ctrlPr>
          </m:sSubPr>
          <m:e>
            <m:r>
              <w:rPr>
                <w:rFonts w:ascii="Cambria Math" w:hAnsi="Cambria Math"/>
              </w:rPr>
              <m:t>λ</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λ</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λ</m:t>
            </m:r>
          </m:e>
          <m:sub>
            <m:r>
              <w:rPr>
                <w:rFonts w:ascii="Cambria Math" w:hAnsi="Cambria Math"/>
              </w:rPr>
              <m:t>n</m:t>
            </m:r>
          </m:sub>
        </m:sSub>
      </m:oMath>
      <w:r>
        <w:t>，此优化问题的最优值为</w:t>
      </w:r>
      <m:oMath>
        <m:sSub>
          <m:sSubPr>
            <m:ctrlPr>
              <w:rPr>
                <w:rFonts w:ascii="Cambria Math" w:hAnsi="Cambria Math"/>
              </w:rPr>
            </m:ctrlPr>
          </m:sSubPr>
          <m:e>
            <m:r>
              <w:rPr>
                <w:rFonts w:ascii="Cambria Math" w:hAnsi="Cambria Math"/>
              </w:rPr>
              <m:t>λ</m:t>
            </m:r>
          </m:e>
          <m:sub>
            <m:r>
              <w:rPr>
                <w:rFonts w:ascii="Cambria Math" w:hAnsi="Cambria Math"/>
              </w:rPr>
              <m:t>1</m:t>
            </m:r>
          </m:sub>
        </m:sSub>
      </m:oMath>
      <w:r>
        <w:t>，且与</w:t>
      </w:r>
      <m:oMath>
        <m:sSub>
          <m:sSubPr>
            <m:ctrlPr>
              <w:rPr>
                <w:rFonts w:ascii="Cambria Math" w:hAnsi="Cambria Math"/>
              </w:rPr>
            </m:ctrlPr>
          </m:sSubPr>
          <m:e>
            <m:r>
              <w:rPr>
                <w:rFonts w:ascii="Cambria Math" w:hAnsi="Cambria Math"/>
              </w:rPr>
              <m:t>λ</m:t>
            </m:r>
          </m:e>
          <m:sub>
            <m:r>
              <w:rPr>
                <w:rFonts w:ascii="Cambria Math" w:hAnsi="Cambria Math"/>
              </w:rPr>
              <m:t>1</m:t>
            </m:r>
          </m:sub>
        </m:sSub>
      </m:oMath>
      <w:r>
        <w:t>对应的任何特征向量</w:t>
      </w:r>
      <m:oMath>
        <m:sSub>
          <m:sSubPr>
            <m:ctrlPr>
              <w:rPr>
                <w:rFonts w:ascii="Cambria Math" w:hAnsi="Cambria Math"/>
              </w:rPr>
            </m:ctrlPr>
          </m:sSubPr>
          <m:e>
            <m:r>
              <w:rPr>
                <w:rFonts w:ascii="Cambria Math" w:hAnsi="Cambria Math"/>
              </w:rPr>
              <m:t>u</m:t>
            </m:r>
          </m:e>
          <m:sub>
            <m:r>
              <w:rPr>
                <w:rFonts w:ascii="Cambria Math" w:hAnsi="Cambria Math"/>
              </w:rPr>
              <m:t>1</m:t>
            </m:r>
          </m:sub>
        </m:sSub>
      </m:oMath>
      <w:r>
        <w:t>都是最大值之一。（如果</w:t>
      </w:r>
      <m:oMath>
        <m:sSub>
          <m:sSubPr>
            <m:ctrlPr>
              <w:rPr>
                <w:rFonts w:ascii="Cambria Math" w:hAnsi="Cambria Math"/>
              </w:rPr>
            </m:ctrlPr>
          </m:sSubPr>
          <m:e>
            <m:r>
              <w:rPr>
                <w:rFonts w:ascii="Cambria Math" w:hAnsi="Cambria Math"/>
              </w:rPr>
              <m:t>λ</m:t>
            </m:r>
          </m:e>
          <m:sub>
            <m:r>
              <w:rPr>
                <w:rFonts w:ascii="Cambria Math" w:hAnsi="Cambria Math"/>
              </w:rPr>
              <m:t>1</m:t>
            </m:r>
          </m:sub>
        </m:sSub>
        <m:r>
          <w:rPr>
            <w:rFonts w:ascii="Cambria Math" w:hAnsi="Cambria Math"/>
          </w:rPr>
          <m:t>&gt;</m:t>
        </m:r>
        <m:sSub>
          <m:sSubPr>
            <m:ctrlPr>
              <w:rPr>
                <w:rFonts w:ascii="Cambria Math" w:hAnsi="Cambria Math"/>
              </w:rPr>
            </m:ctrlPr>
          </m:sSubPr>
          <m:e>
            <m:r>
              <w:rPr>
                <w:rFonts w:ascii="Cambria Math" w:hAnsi="Cambria Math"/>
              </w:rPr>
              <m:t>λ</m:t>
            </m:r>
          </m:e>
          <m:sub>
            <m:r>
              <w:rPr>
                <w:rFonts w:ascii="Cambria Math" w:hAnsi="Cambria Math"/>
              </w:rPr>
              <m:t>2</m:t>
            </m:r>
          </m:sub>
        </m:sSub>
      </m:oMath>
      <w:r>
        <w:t>，那么有一个与特征值</w:t>
      </w:r>
      <m:oMath>
        <m:sSub>
          <m:sSubPr>
            <m:ctrlPr>
              <w:rPr>
                <w:rFonts w:ascii="Cambria Math" w:hAnsi="Cambria Math"/>
              </w:rPr>
            </m:ctrlPr>
          </m:sSubPr>
          <m:e>
            <m:r>
              <w:rPr>
                <w:rFonts w:ascii="Cambria Math" w:hAnsi="Cambria Math"/>
              </w:rPr>
              <m:t>λ</m:t>
            </m:r>
          </m:e>
          <m:sub>
            <m:r>
              <w:rPr>
                <w:rFonts w:ascii="Cambria Math" w:hAnsi="Cambria Math"/>
              </w:rPr>
              <m:t>1</m:t>
            </m:r>
          </m:sub>
        </m:sSub>
      </m:oMath>
      <w:r>
        <w:t>对应的唯一特征向量，它是上面那个优化问题的唯一最大值。）</w:t>
      </w:r>
      <w:r>
        <w:t xml:space="preserve"> </w:t>
      </w:r>
      <w:r>
        <w:t>我们可以通过使用对角化技术来证明这一点：注意，通过公式</w:t>
      </w:r>
      <m:oMath>
        <m:r>
          <w:rPr>
            <w:rFonts w:ascii="Cambria Math" w:hAnsi="Cambria Math"/>
          </w:rPr>
          <m:t>∥Ux</m:t>
        </m:r>
        <m:sSub>
          <m:sSubPr>
            <m:ctrlPr>
              <w:rPr>
                <w:rFonts w:ascii="Cambria Math" w:hAnsi="Cambria Math"/>
              </w:rPr>
            </m:ctrlPr>
          </m:sSubPr>
          <m:e>
            <m:r>
              <w:rPr>
                <w:rFonts w:ascii="Cambria Math" w:hAnsi="Cambria Math"/>
              </w:rPr>
              <m:t>∥</m:t>
            </m:r>
          </m:e>
          <m:sub>
            <m:r>
              <w:rPr>
                <w:rFonts w:ascii="Cambria Math" w:hAnsi="Cambria Math"/>
              </w:rPr>
              <m:t>2</m:t>
            </m:r>
          </m:sub>
        </m:sSub>
        <m:r>
          <w:rPr>
            <w:rFonts w:ascii="Cambria Math" w:hAnsi="Cambria Math"/>
          </w:rPr>
          <m:t>=∥x</m:t>
        </m:r>
        <m:sSub>
          <m:sSubPr>
            <m:ctrlPr>
              <w:rPr>
                <w:rFonts w:ascii="Cambria Math" w:hAnsi="Cambria Math"/>
              </w:rPr>
            </m:ctrlPr>
          </m:sSubPr>
          <m:e>
            <m:r>
              <w:rPr>
                <w:rFonts w:ascii="Cambria Math" w:hAnsi="Cambria Math"/>
              </w:rPr>
              <m:t>∥</m:t>
            </m:r>
          </m:e>
          <m:sub>
            <m:r>
              <w:rPr>
                <w:rFonts w:ascii="Cambria Math" w:hAnsi="Cambria Math"/>
              </w:rPr>
              <m:t>2</m:t>
            </m:r>
          </m:sub>
        </m:sSub>
      </m:oMath>
      <w:r>
        <w:t>推出</w:t>
      </w:r>
      <m:oMath>
        <m:r>
          <w:rPr>
            <w:rFonts w:ascii="Cambria Math" w:hAnsi="Cambria Math"/>
          </w:rPr>
          <m:t>∥x</m:t>
        </m:r>
        <m:sSub>
          <m:sSubPr>
            <m:ctrlPr>
              <w:rPr>
                <w:rFonts w:ascii="Cambria Math" w:hAnsi="Cambria Math"/>
              </w:rPr>
            </m:ctrlPr>
          </m:sSubPr>
          <m:e>
            <m:r>
              <w:rPr>
                <w:rFonts w:ascii="Cambria Math" w:hAnsi="Cambria Math"/>
              </w:rPr>
              <m:t>∥</m:t>
            </m:r>
          </m:e>
          <m:sub>
            <m:r>
              <w:rPr>
                <w:rFonts w:ascii="Cambria Math" w:hAnsi="Cambria Math"/>
              </w:rPr>
              <m:t>2</m:t>
            </m:r>
          </m:sub>
        </m:sSub>
        <m:r>
          <w:rPr>
            <w:rFonts w:ascii="Cambria Math" w:hAnsi="Cambria Math"/>
          </w:rPr>
          <m:t>=∥</m:t>
        </m:r>
        <m:groupChr>
          <m:groupChrPr>
            <m:chr m:val="̂"/>
            <m:pos m:val="top"/>
            <m:vertJc m:val="bot"/>
            <m:ctrlPr>
              <w:rPr>
                <w:rFonts w:ascii="Cambria Math" w:hAnsi="Cambria Math"/>
              </w:rPr>
            </m:ctrlPr>
          </m:groupChrPr>
          <m:e>
            <m:r>
              <w:rPr>
                <w:rFonts w:ascii="Cambria Math" w:hAnsi="Cambria Math"/>
              </w:rPr>
              <m:t>x</m:t>
            </m:r>
          </m:e>
        </m:groupChr>
        <m:sSub>
          <m:sSubPr>
            <m:ctrlPr>
              <w:rPr>
                <w:rFonts w:ascii="Cambria Math" w:hAnsi="Cambria Math"/>
              </w:rPr>
            </m:ctrlPr>
          </m:sSubPr>
          <m:e>
            <m:r>
              <w:rPr>
                <w:rFonts w:ascii="Cambria Math" w:hAnsi="Cambria Math"/>
              </w:rPr>
              <m:t>∥</m:t>
            </m:r>
          </m:e>
          <m:sub>
            <m:r>
              <w:rPr>
                <w:rFonts w:ascii="Cambria Math" w:hAnsi="Cambria Math"/>
              </w:rPr>
              <m:t>2</m:t>
            </m:r>
          </m:sub>
        </m:sSub>
      </m:oMath>
      <w:r>
        <w:t>，并利用公式：</w:t>
      </w:r>
    </w:p>
    <w:p w14:paraId="430C69A8" w14:textId="77777777" w:rsidR="00B94259" w:rsidRDefault="00000000" w:rsidP="00983CA1">
      <w:pPr>
        <w:pStyle w:val="af"/>
      </w:pPr>
      <m:oMath>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Ax=</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UΛ</m:t>
        </m:r>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x=</m:t>
        </m:r>
        <m:groupChr>
          <m:groupChrPr>
            <m:chr m:val="̂"/>
            <m:pos m:val="top"/>
            <m:vertJc m:val="bot"/>
            <m:ctrlPr>
              <w:rPr>
                <w:rFonts w:ascii="Cambria Math" w:hAnsi="Cambria Math"/>
              </w:rPr>
            </m:ctrlPr>
          </m:groupChrPr>
          <m:e>
            <m:r>
              <w:rPr>
                <w:rFonts w:ascii="Cambria Math" w:hAnsi="Cambria Math"/>
              </w:rPr>
              <m:t>x</m:t>
            </m:r>
          </m:e>
        </m:groupChr>
        <m:r>
          <w:rPr>
            <w:rFonts w:ascii="Cambria Math" w:hAnsi="Cambria Math"/>
          </w:rPr>
          <m:t>Λ</m:t>
        </m:r>
        <m:groupChr>
          <m:groupChrPr>
            <m:chr m:val="̂"/>
            <m:pos m:val="top"/>
            <m:vertJc m:val="bot"/>
            <m:ctrlPr>
              <w:rPr>
                <w:rFonts w:ascii="Cambria Math" w:hAnsi="Cambria Math"/>
              </w:rPr>
            </m:ctrlPr>
          </m:groupChrPr>
          <m:e>
            <m:r>
              <w:rPr>
                <w:rFonts w:ascii="Cambria Math" w:hAnsi="Cambria Math"/>
              </w:rPr>
              <m:t>x</m:t>
            </m:r>
          </m:e>
        </m:groupChr>
        <m: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λ</m:t>
                </m:r>
              </m:e>
              <m:sub>
                <m:r>
                  <w:rPr>
                    <w:rFonts w:ascii="Cambria Math" w:hAnsi="Cambria Math"/>
                  </w:rPr>
                  <m:t>i</m:t>
                </m:r>
              </m:sub>
            </m:sSub>
          </m:e>
        </m:nary>
        <m:sSubSup>
          <m:sSubSupPr>
            <m:ctrlPr>
              <w:rPr>
                <w:rFonts w:ascii="Cambria Math" w:hAnsi="Cambria Math"/>
              </w:rPr>
            </m:ctrlPr>
          </m:sSubSupPr>
          <m:e>
            <m:groupChr>
              <m:groupChrPr>
                <m:chr m:val="̂"/>
                <m:pos m:val="top"/>
                <m:vertJc m:val="bot"/>
                <m:ctrlPr>
                  <w:rPr>
                    <w:rFonts w:ascii="Cambria Math" w:hAnsi="Cambria Math"/>
                  </w:rPr>
                </m:ctrlPr>
              </m:groupChrPr>
              <m:e>
                <m:r>
                  <w:rPr>
                    <w:rFonts w:ascii="Cambria Math" w:hAnsi="Cambria Math"/>
                  </w:rPr>
                  <m:t>x</m:t>
                </m:r>
              </m:e>
            </m:groupChr>
          </m:e>
          <m:sub>
            <m:r>
              <w:rPr>
                <w:rFonts w:ascii="Cambria Math" w:hAnsi="Cambria Math"/>
              </w:rPr>
              <m:t>i</m:t>
            </m:r>
          </m:sub>
          <m:sup>
            <m:r>
              <w:rPr>
                <w:rFonts w:ascii="Cambria Math" w:hAnsi="Cambria Math"/>
              </w:rPr>
              <m:t>2</m:t>
            </m:r>
          </m:sup>
        </m:sSubSup>
      </m:oMath>
      <w:r w:rsidR="00B94259">
        <w:t>，我们可以将上面那个优化问题改写为：</w:t>
      </w:r>
    </w:p>
    <w:p w14:paraId="4E3E2833" w14:textId="77777777" w:rsidR="00B94259" w:rsidRDefault="00000000" w:rsidP="00983CA1">
      <w:pPr>
        <w:pStyle w:val="af"/>
      </w:pPr>
      <m:oMathPara>
        <m:oMathParaPr>
          <m:jc m:val="center"/>
        </m:oMathParaPr>
        <m:oMath>
          <m:limLow>
            <m:limLowPr>
              <m:ctrlPr>
                <w:rPr>
                  <w:rFonts w:ascii="Cambria Math" w:hAnsi="Cambria Math"/>
                </w:rPr>
              </m:ctrlPr>
            </m:limLowPr>
            <m:e>
              <m:r>
                <m:rPr>
                  <m:sty m:val="p"/>
                </m:rPr>
                <w:rPr>
                  <w:rFonts w:ascii="Cambria Math" w:hAnsi="Cambria Math"/>
                </w:rPr>
                <m:t>max</m:t>
              </m:r>
            </m:e>
            <m:lim>
              <m:groupChr>
                <m:groupChrPr>
                  <m:chr m:val="̂"/>
                  <m:pos m:val="top"/>
                  <m:vertJc m:val="bot"/>
                  <m:ctrlPr>
                    <w:rPr>
                      <w:rFonts w:ascii="Cambria Math" w:hAnsi="Cambria Math"/>
                    </w:rPr>
                  </m:ctrlPr>
                </m:groupChrPr>
                <m:e>
                  <m:r>
                    <w:rPr>
                      <w:rFonts w:ascii="Cambria Math" w:hAnsi="Cambria Math"/>
                    </w:rPr>
                    <m:t>x</m:t>
                  </m:r>
                </m:e>
              </m:groupChr>
              <m: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lim>
          </m:limLow>
          <m:r>
            <w:rPr>
              <w:rFonts w:ascii="Cambria Math" w:hAnsi="Cambria Math"/>
            </w:rPr>
            <m:t> </m:t>
          </m:r>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x</m:t>
                  </m:r>
                </m:e>
              </m:groupChr>
            </m:e>
            <m:sup>
              <m:r>
                <w:rPr>
                  <w:rFonts w:ascii="Cambria Math" w:hAnsi="Cambria Math"/>
                </w:rPr>
                <m:t>T</m:t>
              </m:r>
            </m:sup>
          </m:sSup>
          <m:r>
            <w:rPr>
              <w:rFonts w:ascii="Cambria Math" w:hAnsi="Cambria Math"/>
            </w:rPr>
            <m:t>Λ</m:t>
          </m:r>
          <m:groupChr>
            <m:groupChrPr>
              <m:chr m:val="̂"/>
              <m:pos m:val="top"/>
              <m:vertJc m:val="bot"/>
              <m:ctrlPr>
                <w:rPr>
                  <w:rFonts w:ascii="Cambria Math" w:hAnsi="Cambria Math"/>
                </w:rPr>
              </m:ctrlPr>
            </m:groupChrPr>
            <m:e>
              <m:r>
                <w:rPr>
                  <w:rFonts w:ascii="Cambria Math" w:hAnsi="Cambria Math"/>
                </w:rPr>
                <m:t>x</m:t>
              </m:r>
            </m:e>
          </m:groupChr>
          <m: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λ</m:t>
                  </m:r>
                </m:e>
                <m:sub>
                  <m:r>
                    <w:rPr>
                      <w:rFonts w:ascii="Cambria Math" w:hAnsi="Cambria Math"/>
                    </w:rPr>
                    <m:t>i</m:t>
                  </m:r>
                </m:sub>
              </m:sSub>
            </m:e>
          </m:nary>
          <m:sSubSup>
            <m:sSubSupPr>
              <m:ctrlPr>
                <w:rPr>
                  <w:rFonts w:ascii="Cambria Math" w:hAnsi="Cambria Math"/>
                </w:rPr>
              </m:ctrlPr>
            </m:sSubSupPr>
            <m:e>
              <m:groupChr>
                <m:groupChrPr>
                  <m:chr m:val="̂"/>
                  <m:pos m:val="top"/>
                  <m:vertJc m:val="bot"/>
                  <m:ctrlPr>
                    <w:rPr>
                      <w:rFonts w:ascii="Cambria Math" w:hAnsi="Cambria Math"/>
                    </w:rPr>
                  </m:ctrlPr>
                </m:groupChrPr>
                <m:e>
                  <m:r>
                    <w:rPr>
                      <w:rFonts w:ascii="Cambria Math" w:hAnsi="Cambria Math"/>
                    </w:rPr>
                    <m:t>x</m:t>
                  </m:r>
                </m:e>
              </m:groupChr>
            </m:e>
            <m:sub>
              <m:r>
                <w:rPr>
                  <w:rFonts w:ascii="Cambria Math" w:hAnsi="Cambria Math"/>
                </w:rPr>
                <m:t>i</m:t>
              </m:r>
            </m:sub>
            <m:sup>
              <m:r>
                <w:rPr>
                  <w:rFonts w:ascii="Cambria Math" w:hAnsi="Cambria Math"/>
                </w:rPr>
                <m:t>2</m:t>
              </m:r>
            </m:sup>
          </m:sSubSup>
          <m:r>
            <w:rPr>
              <w:rFonts w:ascii="Cambria Math" w:hAnsi="Cambria Math"/>
            </w:rPr>
            <m:t> </m:t>
          </m:r>
          <m:r>
            <m:rPr>
              <m:sty m:val="p"/>
            </m:rPr>
            <w:rPr>
              <w:rFonts w:ascii="Cambria Math" w:hAnsi="Cambria Math"/>
            </w:rPr>
            <m:t xml:space="preserve"> subject to </m:t>
          </m:r>
          <m:r>
            <w:rPr>
              <w:rFonts w:ascii="Cambria Math" w:hAnsi="Cambria Math"/>
            </w:rPr>
            <m:t>∥</m:t>
          </m:r>
          <m:groupChr>
            <m:groupChrPr>
              <m:chr m:val="̂"/>
              <m:pos m:val="top"/>
              <m:vertJc m:val="bot"/>
              <m:ctrlPr>
                <w:rPr>
                  <w:rFonts w:ascii="Cambria Math" w:hAnsi="Cambria Math"/>
                </w:rPr>
              </m:ctrlPr>
            </m:groupChrPr>
            <m:e>
              <m:r>
                <w:rPr>
                  <w:rFonts w:ascii="Cambria Math" w:hAnsi="Cambria Math"/>
                </w:rPr>
                <m:t>x</m:t>
              </m:r>
            </m:e>
          </m:groupChr>
          <m:sSubSup>
            <m:sSubSupPr>
              <m:ctrlPr>
                <w:rPr>
                  <w:rFonts w:ascii="Cambria Math" w:hAnsi="Cambria Math"/>
                </w:rPr>
              </m:ctrlPr>
            </m:sSubSupPr>
            <m:e>
              <m:r>
                <w:rPr>
                  <w:rFonts w:ascii="Cambria Math" w:hAnsi="Cambria Math"/>
                </w:rPr>
                <m:t>∥</m:t>
              </m:r>
            </m:e>
            <m:sub>
              <m:r>
                <w:rPr>
                  <w:rFonts w:ascii="Cambria Math" w:hAnsi="Cambria Math"/>
                </w:rPr>
                <m:t>2</m:t>
              </m:r>
            </m:sub>
            <m:sup>
              <m:r>
                <w:rPr>
                  <w:rFonts w:ascii="Cambria Math" w:hAnsi="Cambria Math"/>
                </w:rPr>
                <m:t>2</m:t>
              </m:r>
            </m:sup>
          </m:sSubSup>
          <m:r>
            <w:rPr>
              <w:rFonts w:ascii="Cambria Math" w:hAnsi="Cambria Math"/>
            </w:rPr>
            <m:t>=1</m:t>
          </m:r>
        </m:oMath>
      </m:oMathPara>
    </w:p>
    <w:p w14:paraId="41990205" w14:textId="77777777" w:rsidR="00B94259" w:rsidRDefault="00B94259" w:rsidP="00983CA1">
      <w:pPr>
        <w:pStyle w:val="af"/>
      </w:pPr>
      <w:r>
        <w:t>然后，我们得到目标的上界为</w:t>
      </w:r>
      <m:oMath>
        <m:sSub>
          <m:sSubPr>
            <m:ctrlPr>
              <w:rPr>
                <w:rFonts w:ascii="Cambria Math" w:hAnsi="Cambria Math"/>
              </w:rPr>
            </m:ctrlPr>
          </m:sSubPr>
          <m:e>
            <m:r>
              <w:rPr>
                <w:rFonts w:ascii="Cambria Math" w:hAnsi="Cambria Math"/>
              </w:rPr>
              <m:t>λ</m:t>
            </m:r>
          </m:e>
          <m:sub>
            <m:r>
              <w:rPr>
                <w:rFonts w:ascii="Cambria Math" w:hAnsi="Cambria Math"/>
              </w:rPr>
              <m:t>1</m:t>
            </m:r>
          </m:sub>
        </m:sSub>
      </m:oMath>
      <w:r>
        <w:t>：</w:t>
      </w:r>
    </w:p>
    <w:p w14:paraId="25EF5D53" w14:textId="77777777" w:rsidR="00B94259" w:rsidRDefault="00000000" w:rsidP="00983CA1">
      <w:pPr>
        <w:pStyle w:val="af"/>
      </w:pPr>
      <m:oMathPara>
        <m:oMathParaPr>
          <m:jc m:val="center"/>
        </m:oMathParaP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x</m:t>
                  </m:r>
                </m:e>
              </m:groupChr>
            </m:e>
            <m:sup>
              <m:r>
                <w:rPr>
                  <w:rFonts w:ascii="Cambria Math" w:hAnsi="Cambria Math"/>
                </w:rPr>
                <m:t>T</m:t>
              </m:r>
            </m:sup>
          </m:sSup>
          <m:r>
            <w:rPr>
              <w:rFonts w:ascii="Cambria Math" w:hAnsi="Cambria Math"/>
            </w:rPr>
            <m:t>Λ</m:t>
          </m:r>
          <m:groupChr>
            <m:groupChrPr>
              <m:chr m:val="̂"/>
              <m:pos m:val="top"/>
              <m:vertJc m:val="bot"/>
              <m:ctrlPr>
                <w:rPr>
                  <w:rFonts w:ascii="Cambria Math" w:hAnsi="Cambria Math"/>
                </w:rPr>
              </m:ctrlPr>
            </m:groupChrPr>
            <m:e>
              <m:r>
                <w:rPr>
                  <w:rFonts w:ascii="Cambria Math" w:hAnsi="Cambria Math"/>
                </w:rPr>
                <m:t>x</m:t>
              </m:r>
            </m:e>
          </m:groupChr>
          <m: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λ</m:t>
                  </m:r>
                </m:e>
                <m:sub>
                  <m:r>
                    <w:rPr>
                      <w:rFonts w:ascii="Cambria Math" w:hAnsi="Cambria Math"/>
                    </w:rPr>
                    <m:t>i</m:t>
                  </m:r>
                </m:sub>
              </m:sSub>
            </m:e>
          </m:nary>
          <m:sSubSup>
            <m:sSubSupPr>
              <m:ctrlPr>
                <w:rPr>
                  <w:rFonts w:ascii="Cambria Math" w:hAnsi="Cambria Math"/>
                </w:rPr>
              </m:ctrlPr>
            </m:sSubSupPr>
            <m:e>
              <m:groupChr>
                <m:groupChrPr>
                  <m:chr m:val="̂"/>
                  <m:pos m:val="top"/>
                  <m:vertJc m:val="bot"/>
                  <m:ctrlPr>
                    <w:rPr>
                      <w:rFonts w:ascii="Cambria Math" w:hAnsi="Cambria Math"/>
                    </w:rPr>
                  </m:ctrlPr>
                </m:groupChrPr>
                <m:e>
                  <m:r>
                    <w:rPr>
                      <w:rFonts w:ascii="Cambria Math" w:hAnsi="Cambria Math"/>
                    </w:rPr>
                    <m:t>x</m:t>
                  </m:r>
                </m:e>
              </m:groupChr>
            </m:e>
            <m:sub>
              <m:r>
                <w:rPr>
                  <w:rFonts w:ascii="Cambria Math" w:hAnsi="Cambria Math"/>
                </w:rPr>
                <m:t>i</m:t>
              </m:r>
            </m:sub>
            <m:sup>
              <m:r>
                <w:rPr>
                  <w:rFonts w:ascii="Cambria Math" w:hAnsi="Cambria Math"/>
                </w:rPr>
                <m:t>2</m:t>
              </m:r>
            </m:sup>
          </m:sSubSup>
          <m: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λ</m:t>
                  </m:r>
                </m:e>
                <m:sub>
                  <m:r>
                    <w:rPr>
                      <w:rFonts w:ascii="Cambria Math" w:hAnsi="Cambria Math"/>
                    </w:rPr>
                    <m:t>1</m:t>
                  </m:r>
                </m:sub>
              </m:sSub>
            </m:e>
          </m:nary>
          <m:sSubSup>
            <m:sSubSupPr>
              <m:ctrlPr>
                <w:rPr>
                  <w:rFonts w:ascii="Cambria Math" w:hAnsi="Cambria Math"/>
                </w:rPr>
              </m:ctrlPr>
            </m:sSubSupPr>
            <m:e>
              <m:groupChr>
                <m:groupChrPr>
                  <m:chr m:val="̂"/>
                  <m:pos m:val="top"/>
                  <m:vertJc m:val="bot"/>
                  <m:ctrlPr>
                    <w:rPr>
                      <w:rFonts w:ascii="Cambria Math" w:hAnsi="Cambria Math"/>
                    </w:rPr>
                  </m:ctrlPr>
                </m:groupChrPr>
                <m:e>
                  <m:r>
                    <w:rPr>
                      <w:rFonts w:ascii="Cambria Math" w:hAnsi="Cambria Math"/>
                    </w:rPr>
                    <m:t>x</m:t>
                  </m:r>
                </m:e>
              </m:groupChr>
            </m:e>
            <m:sub>
              <m:r>
                <w:rPr>
                  <w:rFonts w:ascii="Cambria Math" w:hAnsi="Cambria Math"/>
                </w:rPr>
                <m:t>i</m:t>
              </m:r>
            </m:sub>
            <m:sup>
              <m:r>
                <w:rPr>
                  <w:rFonts w:ascii="Cambria Math" w:hAnsi="Cambria Math"/>
                </w:rPr>
                <m:t>2</m:t>
              </m:r>
            </m:sup>
          </m:sSubSup>
          <m:r>
            <w:rPr>
              <w:rFonts w:ascii="Cambria Math" w:hAnsi="Cambria Math"/>
            </w:rPr>
            <m:t>=</m:t>
          </m:r>
          <m:sSub>
            <m:sSubPr>
              <m:ctrlPr>
                <w:rPr>
                  <w:rFonts w:ascii="Cambria Math" w:hAnsi="Cambria Math"/>
                </w:rPr>
              </m:ctrlPr>
            </m:sSubPr>
            <m:e>
              <m:r>
                <w:rPr>
                  <w:rFonts w:ascii="Cambria Math" w:hAnsi="Cambria Math"/>
                </w:rPr>
                <m:t>λ</m:t>
              </m:r>
            </m:e>
            <m:sub>
              <m:r>
                <w:rPr>
                  <w:rFonts w:ascii="Cambria Math" w:hAnsi="Cambria Math"/>
                </w:rPr>
                <m:t>1</m:t>
              </m:r>
            </m:sub>
          </m:sSub>
        </m:oMath>
      </m:oMathPara>
    </w:p>
    <w:p w14:paraId="6ADBF505" w14:textId="77777777" w:rsidR="00B94259" w:rsidRDefault="00B94259" w:rsidP="00983CA1">
      <w:pPr>
        <w:pStyle w:val="af"/>
      </w:pPr>
      <w:r>
        <w:t>此外，设置</w:t>
      </w:r>
      <m:oMath>
        <m:groupChr>
          <m:groupChrPr>
            <m:chr m:val="̂"/>
            <m:pos m:val="top"/>
            <m:vertJc m:val="bot"/>
            <m:ctrlPr>
              <w:rPr>
                <w:rFonts w:ascii="Cambria Math" w:hAnsi="Cambria Math"/>
              </w:rPr>
            </m:ctrlPr>
          </m:groupChrPr>
          <m:e>
            <m:r>
              <w:rPr>
                <w:rFonts w:ascii="Cambria Math" w:hAnsi="Cambria Math"/>
              </w:rPr>
              <m:t>x</m:t>
            </m:r>
          </m:e>
        </m:groupChr>
        <m:r>
          <w:rPr>
            <w:rFonts w:ascii="Cambria Math" w:hAnsi="Cambria Math"/>
          </w:rPr>
          <m:t>=</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r>
                    <w:rPr>
                      <w:rFonts w:ascii="Cambria Math" w:hAnsi="Cambria Math"/>
                    </w:rPr>
                    <m:t>1</m:t>
                  </m:r>
                </m:e>
              </m:mr>
              <m:mr>
                <m:e>
                  <m:r>
                    <w:rPr>
                      <w:rFonts w:ascii="Cambria Math" w:hAnsi="Cambria Math"/>
                    </w:rPr>
                    <m:t>0</m:t>
                  </m:r>
                </m:e>
              </m:mr>
              <m:mr>
                <m:e>
                  <m:r>
                    <w:rPr>
                      <w:rFonts w:ascii="Cambria Math" w:hAnsi="Cambria Math"/>
                    </w:rPr>
                    <m:t>⋮</m:t>
                  </m:r>
                </m:e>
              </m:mr>
              <m:mr>
                <m:e>
                  <m:r>
                    <w:rPr>
                      <w:rFonts w:ascii="Cambria Math" w:hAnsi="Cambria Math"/>
                    </w:rPr>
                    <m:t>0</m:t>
                  </m:r>
                </m:e>
              </m:mr>
            </m:m>
          </m:e>
        </m:d>
      </m:oMath>
      <w:r>
        <w:t>可让上述等式成立，这与设置</w:t>
      </w:r>
      <m:oMath>
        <m:r>
          <w:rPr>
            <w:rFonts w:ascii="Cambria Math" w:hAnsi="Cambria Math"/>
          </w:rPr>
          <m:t>x=</m:t>
        </m:r>
        <m:sSub>
          <m:sSubPr>
            <m:ctrlPr>
              <w:rPr>
                <w:rFonts w:ascii="Cambria Math" w:hAnsi="Cambria Math"/>
              </w:rPr>
            </m:ctrlPr>
          </m:sSubPr>
          <m:e>
            <m:r>
              <w:rPr>
                <w:rFonts w:ascii="Cambria Math" w:hAnsi="Cambria Math"/>
              </w:rPr>
              <m:t>u</m:t>
            </m:r>
          </m:e>
          <m:sub>
            <m:r>
              <w:rPr>
                <w:rFonts w:ascii="Cambria Math" w:hAnsi="Cambria Math"/>
              </w:rPr>
              <m:t>1</m:t>
            </m:r>
          </m:sub>
        </m:sSub>
      </m:oMath>
      <w:r>
        <w:t>相对应。</w:t>
      </w:r>
    </w:p>
    <w:p w14:paraId="13539FAE" w14:textId="77777777" w:rsidR="00B94259" w:rsidRDefault="00B94259">
      <w:pPr>
        <w:pStyle w:val="3"/>
      </w:pPr>
      <w:bookmarkStart w:id="837" w:name="header-n363"/>
      <w:bookmarkStart w:id="838" w:name="_Toc38636921"/>
      <w:r>
        <w:t>4.</w:t>
      </w:r>
      <w:r>
        <w:t>矩阵微积分</w:t>
      </w:r>
      <w:bookmarkEnd w:id="837"/>
      <w:bookmarkEnd w:id="838"/>
    </w:p>
    <w:p w14:paraId="0A218831" w14:textId="77777777" w:rsidR="00B94259" w:rsidRDefault="00B94259" w:rsidP="00983CA1">
      <w:pPr>
        <w:pStyle w:val="af"/>
      </w:pPr>
      <w:r>
        <w:t>虽然前面章节中的主题通常包含在线性代数的标准课程中，但似乎很少涉及（我们将广泛使用）的一个主题是微积分扩展到向量设置展。尽管我们使用的所有实际微积分都是相对微不足道的，但是符号通常会使事情看起来比实际困难得多。</w:t>
      </w:r>
      <w:r>
        <w:t xml:space="preserve"> </w:t>
      </w:r>
      <w:r>
        <w:t>在本节中，我们将介绍矩阵</w:t>
      </w:r>
      <w:r>
        <w:lastRenderedPageBreak/>
        <w:t>微积分的一些基本定义，并提供一些示例。</w:t>
      </w:r>
    </w:p>
    <w:p w14:paraId="43727932" w14:textId="77777777" w:rsidR="00B94259" w:rsidRDefault="00B94259">
      <w:pPr>
        <w:pStyle w:val="4"/>
      </w:pPr>
      <w:bookmarkStart w:id="839" w:name="header-n365"/>
      <w:r>
        <w:t xml:space="preserve">4.1 </w:t>
      </w:r>
      <w:r>
        <w:t>梯度</w:t>
      </w:r>
      <w:bookmarkEnd w:id="839"/>
    </w:p>
    <w:p w14:paraId="19A05240" w14:textId="77777777" w:rsidR="00B94259" w:rsidRDefault="00B94259" w:rsidP="00983CA1">
      <w:pPr>
        <w:pStyle w:val="af"/>
      </w:pPr>
      <w:r>
        <w:t>假设</w:t>
      </w:r>
      <m:oMath>
        <m:r>
          <w:rPr>
            <w:rFonts w:ascii="Cambria Math" w:hAnsi="Cambria Math"/>
          </w:rPr>
          <m:t>f:</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m×n</m:t>
            </m:r>
          </m:sup>
        </m:sSup>
        <m:r>
          <w:rPr>
            <w:rFonts w:ascii="Cambria Math" w:hAnsi="Cambria Math"/>
          </w:rPr>
          <m:t>→</m:t>
        </m:r>
        <m:r>
          <m:rPr>
            <m:scr m:val="double-struck"/>
            <m:sty m:val="p"/>
          </m:rPr>
          <w:rPr>
            <w:rFonts w:ascii="Cambria Math" w:hAnsi="Cambria Math"/>
          </w:rPr>
          <m:t>R</m:t>
        </m:r>
      </m:oMath>
      <w:r>
        <w:t>是将维度为</w:t>
      </w:r>
      <m:oMath>
        <m:r>
          <w:rPr>
            <w:rFonts w:ascii="Cambria Math" w:hAnsi="Cambria Math"/>
          </w:rPr>
          <m:t>m×n</m:t>
        </m:r>
      </m:oMath>
      <w:r>
        <w:t>的矩阵</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m×n</m:t>
            </m:r>
          </m:sup>
        </m:sSup>
      </m:oMath>
      <w:r>
        <w:t>作为输入并返回实数值的函数。</w:t>
      </w:r>
      <w:r>
        <w:t xml:space="preserve"> </w:t>
      </w:r>
      <w:r>
        <w:t>然后</w:t>
      </w:r>
      <m:oMath>
        <m:r>
          <w:rPr>
            <w:rFonts w:ascii="Cambria Math" w:hAnsi="Cambria Math"/>
          </w:rPr>
          <m:t>f</m:t>
        </m:r>
      </m:oMath>
      <w:r>
        <w:t>的梯度（相对于</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m×n</m:t>
            </m:r>
          </m:sup>
        </m:sSup>
      </m:oMath>
      <w:r>
        <w:t>）是偏导数矩阵，定义如下：</w:t>
      </w:r>
    </w:p>
    <w:p w14:paraId="368027FC" w14:textId="77777777" w:rsidR="00B94259" w:rsidRDefault="00000000" w:rsidP="00983CA1">
      <w:pPr>
        <w:pStyle w:val="af"/>
      </w:pPr>
      <m:oMathPara>
        <m:oMathParaPr>
          <m:jc m:val="center"/>
        </m:oMathParaPr>
        <m:oMath>
          <m:sSub>
            <m:sSubPr>
              <m:ctrlPr>
                <w:rPr>
                  <w:rFonts w:ascii="Cambria Math" w:hAnsi="Cambria Math"/>
                </w:rPr>
              </m:ctrlPr>
            </m:sSubPr>
            <m:e>
              <m:r>
                <w:rPr>
                  <w:rFonts w:ascii="Cambria Math" w:hAnsi="Cambria Math"/>
                </w:rPr>
                <m:t>∇</m:t>
              </m:r>
            </m:e>
            <m:sub>
              <m:r>
                <w:rPr>
                  <w:rFonts w:ascii="Cambria Math" w:hAnsi="Cambria Math"/>
                </w:rPr>
                <m:t>A</m:t>
              </m:r>
            </m:sub>
          </m:sSub>
          <m:r>
            <w:rPr>
              <w:rFonts w:ascii="Cambria Math" w:hAnsi="Cambria Math"/>
            </w:rPr>
            <m:t>f(A)∈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m×n</m:t>
              </m:r>
            </m:sup>
          </m:sSup>
          <m:r>
            <w:rPr>
              <w:rFonts w:ascii="Cambria Math" w:hAnsi="Cambria Math"/>
            </w:rPr>
            <m:t>=</m:t>
          </m:r>
          <m:d>
            <m:dPr>
              <m:begChr m:val="["/>
              <m:endChr m:val="]"/>
              <m:ctrlPr>
                <w:rPr>
                  <w:rFonts w:ascii="Cambria Math" w:hAnsi="Cambria Math"/>
                </w:rPr>
              </m:ctrlPr>
            </m:dPr>
            <m:e>
              <m:m>
                <m:mPr>
                  <m:plcHide m:val="1"/>
                  <m:mcs>
                    <m:mc>
                      <m:mcPr>
                        <m:count m:val="4"/>
                        <m:mcJc m:val="center"/>
                      </m:mcPr>
                    </m:mc>
                  </m:mcs>
                  <m:ctrlPr>
                    <w:rPr>
                      <w:rFonts w:ascii="Cambria Math" w:hAnsi="Cambria Math"/>
                    </w:rPr>
                  </m:ctrlPr>
                </m:mPr>
                <m:mr>
                  <m:e>
                    <m:f>
                      <m:fPr>
                        <m:ctrlPr>
                          <w:rPr>
                            <w:rFonts w:ascii="Cambria Math" w:hAnsi="Cambria Math"/>
                          </w:rPr>
                        </m:ctrlPr>
                      </m:fPr>
                      <m:num>
                        <m:r>
                          <w:rPr>
                            <w:rFonts w:ascii="Cambria Math" w:hAnsi="Cambria Math"/>
                          </w:rPr>
                          <m:t>∂f(A)</m:t>
                        </m:r>
                      </m:num>
                      <m:den>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11</m:t>
                            </m:r>
                          </m:sub>
                        </m:sSub>
                      </m:den>
                    </m:f>
                  </m:e>
                  <m:e>
                    <m:f>
                      <m:fPr>
                        <m:ctrlPr>
                          <w:rPr>
                            <w:rFonts w:ascii="Cambria Math" w:hAnsi="Cambria Math"/>
                          </w:rPr>
                        </m:ctrlPr>
                      </m:fPr>
                      <m:num>
                        <m:r>
                          <w:rPr>
                            <w:rFonts w:ascii="Cambria Math" w:hAnsi="Cambria Math"/>
                          </w:rPr>
                          <m:t>∂f(A)</m:t>
                        </m:r>
                      </m:num>
                      <m:den>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12</m:t>
                            </m:r>
                          </m:sub>
                        </m:sSub>
                      </m:den>
                    </m:f>
                  </m:e>
                  <m:e>
                    <m:r>
                      <w:rPr>
                        <w:rFonts w:ascii="Cambria Math" w:hAnsi="Cambria Math"/>
                      </w:rPr>
                      <m:t>⋯</m:t>
                    </m:r>
                  </m:e>
                  <m:e>
                    <m:f>
                      <m:fPr>
                        <m:ctrlPr>
                          <w:rPr>
                            <w:rFonts w:ascii="Cambria Math" w:hAnsi="Cambria Math"/>
                          </w:rPr>
                        </m:ctrlPr>
                      </m:fPr>
                      <m:num>
                        <m:r>
                          <w:rPr>
                            <w:rFonts w:ascii="Cambria Math" w:hAnsi="Cambria Math"/>
                          </w:rPr>
                          <m:t>∂f(A)</m:t>
                        </m:r>
                      </m:num>
                      <m:den>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1n</m:t>
                            </m:r>
                          </m:sub>
                        </m:sSub>
                      </m:den>
                    </m:f>
                  </m:e>
                </m:mr>
                <m:mr>
                  <m:e>
                    <m:f>
                      <m:fPr>
                        <m:ctrlPr>
                          <w:rPr>
                            <w:rFonts w:ascii="Cambria Math" w:hAnsi="Cambria Math"/>
                          </w:rPr>
                        </m:ctrlPr>
                      </m:fPr>
                      <m:num>
                        <m:r>
                          <w:rPr>
                            <w:rFonts w:ascii="Cambria Math" w:hAnsi="Cambria Math"/>
                          </w:rPr>
                          <m:t>∂f(A)</m:t>
                        </m:r>
                      </m:num>
                      <m:den>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21</m:t>
                            </m:r>
                          </m:sub>
                        </m:sSub>
                      </m:den>
                    </m:f>
                  </m:e>
                  <m:e>
                    <m:f>
                      <m:fPr>
                        <m:ctrlPr>
                          <w:rPr>
                            <w:rFonts w:ascii="Cambria Math" w:hAnsi="Cambria Math"/>
                          </w:rPr>
                        </m:ctrlPr>
                      </m:fPr>
                      <m:num>
                        <m:r>
                          <w:rPr>
                            <w:rFonts w:ascii="Cambria Math" w:hAnsi="Cambria Math"/>
                          </w:rPr>
                          <m:t>∂f(A)</m:t>
                        </m:r>
                      </m:num>
                      <m:den>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22</m:t>
                            </m:r>
                          </m:sub>
                        </m:sSub>
                      </m:den>
                    </m:f>
                  </m:e>
                  <m:e>
                    <m:r>
                      <w:rPr>
                        <w:rFonts w:ascii="Cambria Math" w:hAnsi="Cambria Math"/>
                      </w:rPr>
                      <m:t>⋯</m:t>
                    </m:r>
                  </m:e>
                  <m:e>
                    <m:f>
                      <m:fPr>
                        <m:ctrlPr>
                          <w:rPr>
                            <w:rFonts w:ascii="Cambria Math" w:hAnsi="Cambria Math"/>
                          </w:rPr>
                        </m:ctrlPr>
                      </m:fPr>
                      <m:num>
                        <m:r>
                          <w:rPr>
                            <w:rFonts w:ascii="Cambria Math" w:hAnsi="Cambria Math"/>
                          </w:rPr>
                          <m:t>∂f(A)</m:t>
                        </m:r>
                      </m:num>
                      <m:den>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2n</m:t>
                            </m:r>
                          </m:sub>
                        </m:sSub>
                      </m:den>
                    </m:f>
                  </m:e>
                </m:mr>
                <m:mr>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mr>
                <m:mr>
                  <m:e>
                    <m:f>
                      <m:fPr>
                        <m:ctrlPr>
                          <w:rPr>
                            <w:rFonts w:ascii="Cambria Math" w:hAnsi="Cambria Math"/>
                          </w:rPr>
                        </m:ctrlPr>
                      </m:fPr>
                      <m:num>
                        <m:r>
                          <w:rPr>
                            <w:rFonts w:ascii="Cambria Math" w:hAnsi="Cambria Math"/>
                          </w:rPr>
                          <m:t>∂f(A)</m:t>
                        </m:r>
                      </m:num>
                      <m:den>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m1</m:t>
                            </m:r>
                          </m:sub>
                        </m:sSub>
                      </m:den>
                    </m:f>
                  </m:e>
                  <m:e>
                    <m:f>
                      <m:fPr>
                        <m:ctrlPr>
                          <w:rPr>
                            <w:rFonts w:ascii="Cambria Math" w:hAnsi="Cambria Math"/>
                          </w:rPr>
                        </m:ctrlPr>
                      </m:fPr>
                      <m:num>
                        <m:r>
                          <w:rPr>
                            <w:rFonts w:ascii="Cambria Math" w:hAnsi="Cambria Math"/>
                          </w:rPr>
                          <m:t>∂f(A)</m:t>
                        </m:r>
                      </m:num>
                      <m:den>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m2</m:t>
                            </m:r>
                          </m:sub>
                        </m:sSub>
                      </m:den>
                    </m:f>
                  </m:e>
                  <m:e>
                    <m:r>
                      <w:rPr>
                        <w:rFonts w:ascii="Cambria Math" w:hAnsi="Cambria Math"/>
                      </w:rPr>
                      <m:t>⋯</m:t>
                    </m:r>
                  </m:e>
                  <m:e>
                    <m:f>
                      <m:fPr>
                        <m:ctrlPr>
                          <w:rPr>
                            <w:rFonts w:ascii="Cambria Math" w:hAnsi="Cambria Math"/>
                          </w:rPr>
                        </m:ctrlPr>
                      </m:fPr>
                      <m:num>
                        <m:r>
                          <w:rPr>
                            <w:rFonts w:ascii="Cambria Math" w:hAnsi="Cambria Math"/>
                          </w:rPr>
                          <m:t>∂f(A)</m:t>
                        </m:r>
                      </m:num>
                      <m:den>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mn</m:t>
                            </m:r>
                          </m:sub>
                        </m:sSub>
                      </m:den>
                    </m:f>
                  </m:e>
                </m:mr>
              </m:m>
            </m:e>
          </m:d>
        </m:oMath>
      </m:oMathPara>
    </w:p>
    <w:p w14:paraId="6D8AB401" w14:textId="77777777" w:rsidR="00B94259" w:rsidRDefault="00B94259" w:rsidP="00983CA1">
      <w:pPr>
        <w:pStyle w:val="af"/>
      </w:pPr>
      <w:r>
        <w:t>即，</w:t>
      </w:r>
      <m:oMath>
        <m:r>
          <w:rPr>
            <w:rFonts w:ascii="Cambria Math" w:hAnsi="Cambria Math"/>
          </w:rPr>
          <m:t>m×n</m:t>
        </m:r>
      </m:oMath>
      <w:r>
        <w:t>矩阵</w:t>
      </w:r>
      <w:r>
        <w:t>:</w:t>
      </w:r>
    </w:p>
    <w:p w14:paraId="7D2872CF" w14:textId="77777777" w:rsidR="00B94259" w:rsidRDefault="00000000" w:rsidP="00983CA1">
      <w:pPr>
        <w:pStyle w:val="af"/>
      </w:pPr>
      <m:oMathPara>
        <m:oMathParaPr>
          <m:jc m:val="center"/>
        </m:oMathParaPr>
        <m:oMath>
          <m:sSub>
            <m:sSubPr>
              <m:ctrlPr>
                <w:rPr>
                  <w:rFonts w:ascii="Cambria Math" w:hAnsi="Cambria Math"/>
                </w:rPr>
              </m:ctrlPr>
            </m:sSubPr>
            <m:e>
              <m:d>
                <m:dPr>
                  <m:ctrlPr>
                    <w:rPr>
                      <w:rFonts w:ascii="Cambria Math" w:hAnsi="Cambria Math"/>
                    </w:rPr>
                  </m:ctrlPr>
                </m:dPr>
                <m:e>
                  <m:sSub>
                    <m:sSubPr>
                      <m:ctrlPr>
                        <w:rPr>
                          <w:rFonts w:ascii="Cambria Math" w:hAnsi="Cambria Math"/>
                        </w:rPr>
                      </m:ctrlPr>
                    </m:sSubPr>
                    <m:e>
                      <m:r>
                        <w:rPr>
                          <w:rFonts w:ascii="Cambria Math" w:hAnsi="Cambria Math"/>
                        </w:rPr>
                        <m:t>∇</m:t>
                      </m:r>
                    </m:e>
                    <m:sub>
                      <m:r>
                        <w:rPr>
                          <w:rFonts w:ascii="Cambria Math" w:hAnsi="Cambria Math"/>
                        </w:rPr>
                        <m:t>A</m:t>
                      </m:r>
                    </m:sub>
                  </m:sSub>
                  <m:r>
                    <w:rPr>
                      <w:rFonts w:ascii="Cambria Math" w:hAnsi="Cambria Math"/>
                    </w:rPr>
                    <m:t>f(A)</m:t>
                  </m:r>
                </m:e>
              </m:d>
            </m:e>
            <m:sub>
              <m:r>
                <w:rPr>
                  <w:rFonts w:ascii="Cambria Math" w:hAnsi="Cambria Math"/>
                </w:rPr>
                <m:t>ij</m:t>
              </m:r>
            </m:sub>
          </m:sSub>
          <m:r>
            <w:rPr>
              <w:rFonts w:ascii="Cambria Math" w:hAnsi="Cambria Math"/>
            </w:rPr>
            <m:t>=</m:t>
          </m:r>
          <m:f>
            <m:fPr>
              <m:ctrlPr>
                <w:rPr>
                  <w:rFonts w:ascii="Cambria Math" w:hAnsi="Cambria Math"/>
                </w:rPr>
              </m:ctrlPr>
            </m:fPr>
            <m:num>
              <m:r>
                <w:rPr>
                  <w:rFonts w:ascii="Cambria Math" w:hAnsi="Cambria Math"/>
                </w:rPr>
                <m:t>∂f(A)</m:t>
              </m:r>
            </m:num>
            <m:den>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ij</m:t>
                  </m:r>
                </m:sub>
              </m:sSub>
            </m:den>
          </m:f>
        </m:oMath>
      </m:oMathPara>
    </w:p>
    <w:p w14:paraId="13C9777F" w14:textId="77777777" w:rsidR="00B94259" w:rsidRDefault="00B94259" w:rsidP="00983CA1">
      <w:pPr>
        <w:pStyle w:val="af"/>
      </w:pPr>
      <w:r>
        <w:t>请注意，</w:t>
      </w:r>
      <m:oMath>
        <m:sSub>
          <m:sSubPr>
            <m:ctrlPr>
              <w:rPr>
                <w:rFonts w:ascii="Cambria Math" w:hAnsi="Cambria Math"/>
              </w:rPr>
            </m:ctrlPr>
          </m:sSubPr>
          <m:e>
            <m:r>
              <w:rPr>
                <w:rFonts w:ascii="Cambria Math" w:hAnsi="Cambria Math"/>
              </w:rPr>
              <m:t>∇</m:t>
            </m:r>
          </m:e>
          <m:sub>
            <m:r>
              <w:rPr>
                <w:rFonts w:ascii="Cambria Math" w:hAnsi="Cambria Math"/>
              </w:rPr>
              <m:t>A</m:t>
            </m:r>
          </m:sub>
        </m:sSub>
        <m:r>
          <w:rPr>
            <w:rFonts w:ascii="Cambria Math" w:hAnsi="Cambria Math"/>
          </w:rPr>
          <m:t>f(A)</m:t>
        </m:r>
      </m:oMath>
      <w:r>
        <w:t>的维度始终与</w:t>
      </w:r>
      <m:oMath>
        <m:r>
          <w:rPr>
            <w:rFonts w:ascii="Cambria Math" w:hAnsi="Cambria Math"/>
          </w:rPr>
          <m:t>A</m:t>
        </m:r>
      </m:oMath>
      <w:r>
        <w:t>的维度相同。特殊情况，如果</w:t>
      </w:r>
      <m:oMath>
        <m:r>
          <w:rPr>
            <w:rFonts w:ascii="Cambria Math" w:hAnsi="Cambria Math"/>
          </w:rPr>
          <m:t>A</m:t>
        </m:r>
      </m:oMath>
      <w:r>
        <w:t>只是向量</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，则</w:t>
      </w:r>
    </w:p>
    <w:p w14:paraId="32FA0633" w14:textId="77777777" w:rsidR="00B94259" w:rsidRDefault="00000000" w:rsidP="00983CA1">
      <w:pPr>
        <w:pStyle w:val="af"/>
      </w:pPr>
      <m:oMathPara>
        <m:oMathParaPr>
          <m:jc m:val="center"/>
        </m:oMathParaPr>
        <m:oMath>
          <m:sSub>
            <m:sSubPr>
              <m:ctrlPr>
                <w:rPr>
                  <w:rFonts w:ascii="Cambria Math" w:hAnsi="Cambria Math"/>
                </w:rPr>
              </m:ctrlPr>
            </m:sSubPr>
            <m:e>
              <m:r>
                <w:rPr>
                  <w:rFonts w:ascii="Cambria Math" w:hAnsi="Cambria Math"/>
                </w:rPr>
                <m:t>∇</m:t>
              </m:r>
            </m:e>
            <m:sub>
              <m:r>
                <w:rPr>
                  <w:rFonts w:ascii="Cambria Math" w:hAnsi="Cambria Math"/>
                </w:rPr>
                <m:t>x</m:t>
              </m:r>
            </m:sub>
          </m:sSub>
          <m:r>
            <w:rPr>
              <w:rFonts w:ascii="Cambria Math" w:hAnsi="Cambria Math"/>
            </w:rPr>
            <m:t>f(x)=</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f>
                      <m:fPr>
                        <m:ctrlPr>
                          <w:rPr>
                            <w:rFonts w:ascii="Cambria Math" w:hAnsi="Cambria Math"/>
                          </w:rPr>
                        </m:ctrlPr>
                      </m:fPr>
                      <m:num>
                        <m:r>
                          <w:rPr>
                            <w:rFonts w:ascii="Cambria Math" w:hAnsi="Cambria Math"/>
                          </w:rPr>
                          <m:t>∂f(x)</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den>
                    </m:f>
                  </m:e>
                </m:mr>
                <m:mr>
                  <m:e>
                    <m:f>
                      <m:fPr>
                        <m:ctrlPr>
                          <w:rPr>
                            <w:rFonts w:ascii="Cambria Math" w:hAnsi="Cambria Math"/>
                          </w:rPr>
                        </m:ctrlPr>
                      </m:fPr>
                      <m:num>
                        <m:r>
                          <w:rPr>
                            <w:rFonts w:ascii="Cambria Math" w:hAnsi="Cambria Math"/>
                          </w:rPr>
                          <m:t>∂f(x)</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den>
                    </m:f>
                  </m:e>
                </m:mr>
                <m:mr>
                  <m:e>
                    <m:r>
                      <w:rPr>
                        <w:rFonts w:ascii="Cambria Math" w:hAnsi="Cambria Math"/>
                      </w:rPr>
                      <m:t>⋮</m:t>
                    </m:r>
                  </m:e>
                </m:mr>
                <m:mr>
                  <m:e>
                    <m:f>
                      <m:fPr>
                        <m:ctrlPr>
                          <w:rPr>
                            <w:rFonts w:ascii="Cambria Math" w:hAnsi="Cambria Math"/>
                          </w:rPr>
                        </m:ctrlPr>
                      </m:fPr>
                      <m:num>
                        <m:r>
                          <w:rPr>
                            <w:rFonts w:ascii="Cambria Math" w:hAnsi="Cambria Math"/>
                          </w:rPr>
                          <m:t>∂f(x)</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den>
                    </m:f>
                  </m:e>
                </m:mr>
              </m:m>
            </m:e>
          </m:d>
        </m:oMath>
      </m:oMathPara>
    </w:p>
    <w:p w14:paraId="3CCC9BCF" w14:textId="77777777" w:rsidR="00B94259" w:rsidRDefault="00B94259" w:rsidP="00983CA1">
      <w:pPr>
        <w:pStyle w:val="af"/>
      </w:pPr>
      <w:r>
        <w:t>重要的是要记住，只有当函数是实值时，即如果函数返回标量值，才定义函数的梯度。例如，</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m×n</m:t>
            </m:r>
          </m:sup>
        </m:sSup>
      </m:oMath>
      <w:r>
        <w:t>相对于</w:t>
      </w:r>
      <m:oMath>
        <m:r>
          <w:rPr>
            <w:rFonts w:ascii="Cambria Math" w:hAnsi="Cambria Math"/>
          </w:rPr>
          <m:t>x</m:t>
        </m:r>
      </m:oMath>
      <w:r>
        <w:t>，我们不能取</w:t>
      </w:r>
      <m:oMath>
        <m:r>
          <w:rPr>
            <w:rFonts w:ascii="Cambria Math" w:hAnsi="Cambria Math"/>
          </w:rPr>
          <m:t>Ax</m:t>
        </m:r>
      </m:oMath>
      <w:r>
        <w:t>的梯度，因为这个量是向量值。</w:t>
      </w:r>
      <w:r>
        <w:t xml:space="preserve"> </w:t>
      </w:r>
      <w:r>
        <w:t>它直接从偏导数的等价性质得出：</w:t>
      </w:r>
    </w:p>
    <w:p w14:paraId="10822068" w14:textId="77777777" w:rsidR="00B94259" w:rsidRPr="00983CA1" w:rsidRDefault="00000000" w:rsidP="00B94259">
      <w:pPr>
        <w:widowControl/>
        <w:numPr>
          <w:ilvl w:val="0"/>
          <w:numId w:val="25"/>
        </w:numPr>
        <w:spacing w:after="200"/>
        <w:jc w:val="left"/>
        <w:rPr>
          <w:rFonts w:asciiTheme="minorEastAsia" w:eastAsiaTheme="minorEastAsia" w:hAnsiTheme="minorEastAsia"/>
        </w:rPr>
      </w:pPr>
      <m:oMath>
        <m:sSub>
          <m:sSubPr>
            <m:ctrlPr>
              <w:rPr>
                <w:rFonts w:ascii="Cambria Math" w:eastAsiaTheme="minorEastAsia" w:hAnsi="Cambria Math"/>
              </w:rPr>
            </m:ctrlPr>
          </m:sSubPr>
          <m:e>
            <m:r>
              <w:rPr>
                <w:rFonts w:ascii="Cambria Math" w:eastAsiaTheme="minorEastAsia" w:hAnsi="Cambria Math"/>
              </w:rPr>
              <m:t>∇</m:t>
            </m:r>
          </m:e>
          <m:sub>
            <m:r>
              <w:rPr>
                <w:rFonts w:ascii="Cambria Math" w:eastAsiaTheme="minorEastAsia" w:hAnsi="Cambria Math"/>
              </w:rPr>
              <m:t>x</m:t>
            </m:r>
          </m:sub>
        </m:sSub>
        <m:r>
          <w:rPr>
            <w:rFonts w:ascii="Cambria Math" w:eastAsiaTheme="minorEastAsia" w:hAnsi="Cambria Math"/>
          </w:rPr>
          <m:t>(f(x)+g(x))=</m:t>
        </m:r>
        <m:sSub>
          <m:sSubPr>
            <m:ctrlPr>
              <w:rPr>
                <w:rFonts w:ascii="Cambria Math" w:eastAsiaTheme="minorEastAsia" w:hAnsi="Cambria Math"/>
              </w:rPr>
            </m:ctrlPr>
          </m:sSubPr>
          <m:e>
            <m:r>
              <w:rPr>
                <w:rFonts w:ascii="Cambria Math" w:eastAsiaTheme="minorEastAsia" w:hAnsi="Cambria Math"/>
              </w:rPr>
              <m:t>∇</m:t>
            </m:r>
          </m:e>
          <m:sub>
            <m:r>
              <w:rPr>
                <w:rFonts w:ascii="Cambria Math" w:eastAsiaTheme="minorEastAsia" w:hAnsi="Cambria Math"/>
              </w:rPr>
              <m:t>x</m:t>
            </m:r>
          </m:sub>
        </m:sSub>
        <m:r>
          <w:rPr>
            <w:rFonts w:ascii="Cambria Math" w:eastAsiaTheme="minorEastAsia" w:hAnsi="Cambria Math"/>
          </w:rPr>
          <m:t>f(x)+</m:t>
        </m:r>
        <m:sSub>
          <m:sSubPr>
            <m:ctrlPr>
              <w:rPr>
                <w:rFonts w:ascii="Cambria Math" w:eastAsiaTheme="minorEastAsia" w:hAnsi="Cambria Math"/>
              </w:rPr>
            </m:ctrlPr>
          </m:sSubPr>
          <m:e>
            <m:r>
              <w:rPr>
                <w:rFonts w:ascii="Cambria Math" w:eastAsiaTheme="minorEastAsia" w:hAnsi="Cambria Math"/>
              </w:rPr>
              <m:t>∇</m:t>
            </m:r>
          </m:e>
          <m:sub>
            <m:r>
              <w:rPr>
                <w:rFonts w:ascii="Cambria Math" w:eastAsiaTheme="minorEastAsia" w:hAnsi="Cambria Math"/>
              </w:rPr>
              <m:t>x</m:t>
            </m:r>
          </m:sub>
        </m:sSub>
        <m:r>
          <w:rPr>
            <w:rFonts w:ascii="Cambria Math" w:eastAsiaTheme="minorEastAsia" w:hAnsi="Cambria Math"/>
          </w:rPr>
          <m:t>g(x)</m:t>
        </m:r>
      </m:oMath>
    </w:p>
    <w:p w14:paraId="6B21DED7" w14:textId="77777777" w:rsidR="00B94259" w:rsidRPr="00983CA1" w:rsidRDefault="00B94259" w:rsidP="00B94259">
      <w:pPr>
        <w:widowControl/>
        <w:numPr>
          <w:ilvl w:val="0"/>
          <w:numId w:val="25"/>
        </w:numPr>
        <w:spacing w:after="200"/>
        <w:jc w:val="left"/>
        <w:rPr>
          <w:rFonts w:asciiTheme="minorEastAsia" w:eastAsiaTheme="minorEastAsia" w:hAnsiTheme="minorEastAsia"/>
        </w:rPr>
      </w:pPr>
      <w:r w:rsidRPr="00983CA1">
        <w:rPr>
          <w:rFonts w:asciiTheme="minorEastAsia" w:eastAsiaTheme="minorEastAsia" w:hAnsiTheme="minorEastAsia"/>
        </w:rPr>
        <w:t>对于</w:t>
      </w:r>
      <m:oMath>
        <m:r>
          <w:rPr>
            <w:rFonts w:ascii="Cambria Math" w:eastAsiaTheme="minorEastAsia" w:hAnsi="Cambria Math"/>
          </w:rPr>
          <m:t>t∈</m:t>
        </m:r>
        <m:r>
          <m:rPr>
            <m:scr m:val="double-struck"/>
            <m:sty m:val="p"/>
          </m:rPr>
          <w:rPr>
            <w:rFonts w:ascii="Cambria Math" w:eastAsiaTheme="minorEastAsia" w:hAnsi="Cambria Math"/>
          </w:rPr>
          <m:t>R</m:t>
        </m:r>
      </m:oMath>
      <w:r w:rsidRPr="00983CA1">
        <w:rPr>
          <w:rFonts w:asciiTheme="minorEastAsia" w:eastAsiaTheme="minorEastAsia" w:hAnsiTheme="minorEastAsia"/>
        </w:rPr>
        <w:t xml:space="preserve"> ，</w:t>
      </w:r>
      <m:oMath>
        <m:sSub>
          <m:sSubPr>
            <m:ctrlPr>
              <w:rPr>
                <w:rFonts w:ascii="Cambria Math" w:eastAsiaTheme="minorEastAsia" w:hAnsi="Cambria Math"/>
              </w:rPr>
            </m:ctrlPr>
          </m:sSubPr>
          <m:e>
            <m:r>
              <w:rPr>
                <w:rFonts w:ascii="Cambria Math" w:eastAsiaTheme="minorEastAsia" w:hAnsi="Cambria Math"/>
              </w:rPr>
              <m:t>∇</m:t>
            </m:r>
          </m:e>
          <m:sub>
            <m:r>
              <w:rPr>
                <w:rFonts w:ascii="Cambria Math" w:eastAsiaTheme="minorEastAsia" w:hAnsi="Cambria Math"/>
              </w:rPr>
              <m:t>x</m:t>
            </m:r>
          </m:sub>
        </m:sSub>
        <m:r>
          <w:rPr>
            <w:rFonts w:ascii="Cambria Math" w:eastAsiaTheme="minorEastAsia" w:hAnsi="Cambria Math"/>
          </w:rPr>
          <m:t>(tf(x))=t</m:t>
        </m:r>
        <m:sSub>
          <m:sSubPr>
            <m:ctrlPr>
              <w:rPr>
                <w:rFonts w:ascii="Cambria Math" w:eastAsiaTheme="minorEastAsia" w:hAnsi="Cambria Math"/>
              </w:rPr>
            </m:ctrlPr>
          </m:sSubPr>
          <m:e>
            <m:r>
              <w:rPr>
                <w:rFonts w:ascii="Cambria Math" w:eastAsiaTheme="minorEastAsia" w:hAnsi="Cambria Math"/>
              </w:rPr>
              <m:t>∇</m:t>
            </m:r>
          </m:e>
          <m:sub>
            <m:r>
              <w:rPr>
                <w:rFonts w:ascii="Cambria Math" w:eastAsiaTheme="minorEastAsia" w:hAnsi="Cambria Math"/>
              </w:rPr>
              <m:t>x</m:t>
            </m:r>
          </m:sub>
        </m:sSub>
        <m:r>
          <w:rPr>
            <w:rFonts w:ascii="Cambria Math" w:eastAsiaTheme="minorEastAsia" w:hAnsi="Cambria Math"/>
          </w:rPr>
          <m:t>f(x)</m:t>
        </m:r>
      </m:oMath>
    </w:p>
    <w:p w14:paraId="0D6ECCA1" w14:textId="77777777" w:rsidR="00B94259" w:rsidRDefault="00B94259" w:rsidP="00983CA1">
      <w:pPr>
        <w:pStyle w:val="af"/>
      </w:pPr>
      <w:r>
        <w:t>原则上，梯度是偏导数对多变量函数的自然延伸。然而，在实践中，由于符号的原因，使用梯度有时是很困难的。例如，假设</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m×n</m:t>
            </m:r>
          </m:sup>
        </m:sSup>
      </m:oMath>
      <w:r>
        <w:t>是一个固定系数矩阵，假设</w:t>
      </w:r>
      <m:oMath>
        <m:r>
          <w:rPr>
            <w:rFonts w:ascii="Cambria Math" w:hAnsi="Cambria Math"/>
          </w:rPr>
          <m:t>b∈</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m:t>
            </m:r>
          </m:sup>
        </m:sSup>
      </m:oMath>
      <w:r>
        <w:t>是一个固定系数向量。设</w:t>
      </w:r>
      <m:oMath>
        <m:r>
          <w:rPr>
            <w:rFonts w:ascii="Cambria Math" w:hAnsi="Cambria Math"/>
          </w:rPr>
          <m:t>f:</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m×n</m:t>
            </m:r>
          </m:sup>
        </m:sSup>
        <m:r>
          <w:rPr>
            <w:rFonts w:ascii="Cambria Math" w:hAnsi="Cambria Math"/>
          </w:rPr>
          <m:t>→</m:t>
        </m:r>
        <m:r>
          <m:rPr>
            <m:scr m:val="double-struck"/>
            <m:sty m:val="p"/>
          </m:rPr>
          <w:rPr>
            <w:rFonts w:ascii="Cambria Math" w:hAnsi="Cambria Math"/>
          </w:rPr>
          <m:t>R</m:t>
        </m:r>
      </m:oMath>
      <w:r>
        <w:t>为</w:t>
      </w:r>
      <m:oMath>
        <m:r>
          <w:rPr>
            <w:rFonts w:ascii="Cambria Math" w:hAnsi="Cambria Math"/>
          </w:rPr>
          <m:t>f(z)=</m:t>
        </m:r>
        <m:sSup>
          <m:sSupPr>
            <m:ctrlPr>
              <w:rPr>
                <w:rFonts w:ascii="Cambria Math" w:hAnsi="Cambria Math"/>
              </w:rPr>
            </m:ctrlPr>
          </m:sSupPr>
          <m:e>
            <m:r>
              <w:rPr>
                <w:rFonts w:ascii="Cambria Math" w:hAnsi="Cambria Math"/>
              </w:rPr>
              <m:t>z</m:t>
            </m:r>
          </m:e>
          <m:sup>
            <m:r>
              <w:rPr>
                <w:rFonts w:ascii="Cambria Math" w:hAnsi="Cambria Math"/>
              </w:rPr>
              <m:t>T</m:t>
            </m:r>
          </m:sup>
        </m:sSup>
        <m:r>
          <w:rPr>
            <w:rFonts w:ascii="Cambria Math" w:hAnsi="Cambria Math"/>
          </w:rPr>
          <m:t>z</m:t>
        </m:r>
      </m:oMath>
      <w:r>
        <w:t>定义的函数，因此</w:t>
      </w:r>
      <m:oMath>
        <m:sSub>
          <m:sSubPr>
            <m:ctrlPr>
              <w:rPr>
                <w:rFonts w:ascii="Cambria Math" w:hAnsi="Cambria Math"/>
              </w:rPr>
            </m:ctrlPr>
          </m:sSubPr>
          <m:e>
            <m:r>
              <w:rPr>
                <w:rFonts w:ascii="Cambria Math" w:hAnsi="Cambria Math"/>
              </w:rPr>
              <m:t>∇</m:t>
            </m:r>
          </m:e>
          <m:sub>
            <m:r>
              <w:rPr>
                <w:rFonts w:ascii="Cambria Math" w:hAnsi="Cambria Math"/>
              </w:rPr>
              <m:t>z</m:t>
            </m:r>
          </m:sub>
        </m:sSub>
        <m:r>
          <w:rPr>
            <w:rFonts w:ascii="Cambria Math" w:hAnsi="Cambria Math"/>
          </w:rPr>
          <m:t>f(z)=2z</m:t>
        </m:r>
      </m:oMath>
      <w:r>
        <w:t>。但现在考虑表达式，</w:t>
      </w:r>
    </w:p>
    <w:p w14:paraId="6EACECF7" w14:textId="77777777" w:rsidR="00B94259" w:rsidRDefault="00B94259" w:rsidP="00983CA1">
      <w:pPr>
        <w:pStyle w:val="af"/>
      </w:pPr>
      <m:oMathPara>
        <m:oMathParaPr>
          <m:jc m:val="center"/>
        </m:oMathParaPr>
        <m:oMath>
          <m:r>
            <w:rPr>
              <w:rFonts w:ascii="Cambria Math" w:hAnsi="Cambria Math"/>
            </w:rPr>
            <m:t>∇f(Ax)</m:t>
          </m:r>
        </m:oMath>
      </m:oMathPara>
    </w:p>
    <w:p w14:paraId="7B0BAD92" w14:textId="77777777" w:rsidR="00B94259" w:rsidRDefault="00B94259" w:rsidP="00983CA1">
      <w:pPr>
        <w:pStyle w:val="af"/>
      </w:pPr>
      <w:r>
        <w:t>该表达式应该如何解释？</w:t>
      </w:r>
      <w:r>
        <w:t xml:space="preserve"> </w:t>
      </w:r>
      <w:r>
        <w:t>至少有两种可能性：</w:t>
      </w:r>
      <w:r>
        <w:t xml:space="preserve"> 1.</w:t>
      </w:r>
      <w:r>
        <w:t>在第一个解释中，回想起</w:t>
      </w:r>
      <m:oMath>
        <m:sSub>
          <m:sSubPr>
            <m:ctrlPr>
              <w:rPr>
                <w:rFonts w:ascii="Cambria Math" w:hAnsi="Cambria Math"/>
              </w:rPr>
            </m:ctrlPr>
          </m:sSubPr>
          <m:e>
            <m:r>
              <w:rPr>
                <w:rFonts w:ascii="Cambria Math" w:hAnsi="Cambria Math"/>
              </w:rPr>
              <m:t>∇</m:t>
            </m:r>
          </m:e>
          <m:sub>
            <m:r>
              <w:rPr>
                <w:rFonts w:ascii="Cambria Math" w:hAnsi="Cambria Math"/>
              </w:rPr>
              <m:t>z</m:t>
            </m:r>
          </m:sub>
        </m:sSub>
        <m:r>
          <w:rPr>
            <w:rFonts w:ascii="Cambria Math" w:hAnsi="Cambria Math"/>
          </w:rPr>
          <m:t>f(z)=2z</m:t>
        </m:r>
      </m:oMath>
      <w:r>
        <w:t>。</w:t>
      </w:r>
      <w:r>
        <w:t xml:space="preserve"> </w:t>
      </w:r>
      <w:r>
        <w:t>在这里，我们将</w:t>
      </w:r>
      <m:oMath>
        <m:r>
          <w:rPr>
            <w:rFonts w:ascii="Cambria Math" w:hAnsi="Cambria Math"/>
          </w:rPr>
          <m:t>∇f(Ax)</m:t>
        </m:r>
      </m:oMath>
      <w:r>
        <w:t>解释为评估点</w:t>
      </w:r>
      <m:oMath>
        <m:r>
          <w:rPr>
            <w:rFonts w:ascii="Cambria Math" w:hAnsi="Cambria Math"/>
          </w:rPr>
          <m:t>Ax</m:t>
        </m:r>
      </m:oMath>
      <w:r>
        <w:t>处的梯度，因此</w:t>
      </w:r>
      <w:r>
        <w:t>:</w:t>
      </w:r>
    </w:p>
    <w:p w14:paraId="0A0EC556" w14:textId="77777777" w:rsidR="00B94259" w:rsidRDefault="00B94259" w:rsidP="00983CA1">
      <w:pPr>
        <w:pStyle w:val="af"/>
      </w:pPr>
      <m:oMathPara>
        <m:oMathParaPr>
          <m:jc m:val="center"/>
        </m:oMathParaPr>
        <m:oMath>
          <m:r>
            <w:rPr>
              <w:rFonts w:ascii="Cambria Math" w:hAnsi="Cambria Math"/>
            </w:rPr>
            <w:lastRenderedPageBreak/>
            <m:t>∇f(Ax)=2(Ax)=2Ax∈</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m:t>
              </m:r>
            </m:sup>
          </m:sSup>
        </m:oMath>
      </m:oMathPara>
    </w:p>
    <w:p w14:paraId="73B51B21" w14:textId="77777777" w:rsidR="00B94259" w:rsidRDefault="00B94259" w:rsidP="00983CA1">
      <w:pPr>
        <w:pStyle w:val="af"/>
      </w:pPr>
      <w:r>
        <w:t>2.</w:t>
      </w:r>
      <w:r>
        <w:t>在第二种解释中，我们将数量</w:t>
      </w:r>
      <m:oMath>
        <m:r>
          <w:rPr>
            <w:rFonts w:ascii="Cambria Math" w:hAnsi="Cambria Math"/>
          </w:rPr>
          <m:t>f(Ax)</m:t>
        </m:r>
      </m:oMath>
      <w:r>
        <w:t>视为输入变量</w:t>
      </w:r>
      <m:oMath>
        <m:r>
          <w:rPr>
            <w:rFonts w:ascii="Cambria Math" w:hAnsi="Cambria Math"/>
          </w:rPr>
          <m:t>x</m:t>
        </m:r>
      </m:oMath>
      <w:r>
        <w:t>的函数。</w:t>
      </w:r>
      <w:r>
        <w:t xml:space="preserve"> </w:t>
      </w:r>
      <w:r>
        <w:t>更正式地说，设</w:t>
      </w:r>
      <m:oMath>
        <m:r>
          <w:rPr>
            <w:rFonts w:ascii="Cambria Math" w:hAnsi="Cambria Math"/>
          </w:rPr>
          <m:t>g(x)=f(Ax)</m:t>
        </m:r>
      </m:oMath>
      <w:r>
        <w:t>。</w:t>
      </w:r>
      <w:r>
        <w:t xml:space="preserve"> </w:t>
      </w:r>
      <w:r>
        <w:t>然后在这个解释中</w:t>
      </w:r>
      <w:r>
        <w:t>:</w:t>
      </w:r>
    </w:p>
    <w:p w14:paraId="05DEA53F" w14:textId="77777777" w:rsidR="00B94259" w:rsidRDefault="00B94259" w:rsidP="00983CA1">
      <w:pPr>
        <w:pStyle w:val="af"/>
      </w:pPr>
      <m:oMathPara>
        <m:oMathParaPr>
          <m:jc m:val="center"/>
        </m:oMathParaPr>
        <m:oMath>
          <m:r>
            <w:rPr>
              <w:rFonts w:ascii="Cambria Math" w:hAnsi="Cambria Math"/>
            </w:rPr>
            <m:t>∇f(Ax)=</m:t>
          </m:r>
          <m:sSub>
            <m:sSubPr>
              <m:ctrlPr>
                <w:rPr>
                  <w:rFonts w:ascii="Cambria Math" w:hAnsi="Cambria Math"/>
                </w:rPr>
              </m:ctrlPr>
            </m:sSubPr>
            <m:e>
              <m:r>
                <w:rPr>
                  <w:rFonts w:ascii="Cambria Math" w:hAnsi="Cambria Math"/>
                </w:rPr>
                <m:t>∇</m:t>
              </m:r>
            </m:e>
            <m:sub>
              <m:r>
                <w:rPr>
                  <w:rFonts w:ascii="Cambria Math" w:hAnsi="Cambria Math"/>
                </w:rPr>
                <m:t>x</m:t>
              </m:r>
            </m:sub>
          </m:sSub>
          <m:r>
            <w:rPr>
              <w:rFonts w:ascii="Cambria Math" w:hAnsi="Cambria Math"/>
            </w:rPr>
            <m:t>g(x)∈</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m:oMathPara>
    </w:p>
    <w:p w14:paraId="497616DC" w14:textId="77777777" w:rsidR="00B94259" w:rsidRDefault="00B94259" w:rsidP="00983CA1">
      <w:pPr>
        <w:pStyle w:val="af"/>
      </w:pPr>
      <w:r>
        <w:t>在这里，我们可以看到这两种解释确实不同。</w:t>
      </w:r>
      <w:r>
        <w:t xml:space="preserve"> </w:t>
      </w:r>
      <w:r>
        <w:t>一种解释产生</w:t>
      </w:r>
      <m:oMath>
        <m:r>
          <w:rPr>
            <w:rFonts w:ascii="Cambria Math" w:hAnsi="Cambria Math"/>
          </w:rPr>
          <m:t>m</m:t>
        </m:r>
      </m:oMath>
      <w:r>
        <w:t>维向量作为结果，而另一种解释产生</w:t>
      </w:r>
      <m:oMath>
        <m:r>
          <w:rPr>
            <w:rFonts w:ascii="Cambria Math" w:hAnsi="Cambria Math"/>
          </w:rPr>
          <m:t>n</m:t>
        </m:r>
      </m:oMath>
      <w:r>
        <w:t>维向量作为结果！</w:t>
      </w:r>
      <w:r>
        <w:t xml:space="preserve"> </w:t>
      </w:r>
      <w:r>
        <w:t>我们怎么解决这个问题？</w:t>
      </w:r>
    </w:p>
    <w:p w14:paraId="5257DFDF" w14:textId="77777777" w:rsidR="00B94259" w:rsidRDefault="00B94259" w:rsidP="00983CA1">
      <w:pPr>
        <w:pStyle w:val="af"/>
      </w:pPr>
      <w:r>
        <w:t>这里，关键是要明确我们要区分的变量。</w:t>
      </w:r>
      <w:r>
        <w:t xml:space="preserve"> </w:t>
      </w:r>
      <w:r>
        <w:t>在第一种情况下，我们将函数</w:t>
      </w:r>
      <m:oMath>
        <m:r>
          <w:rPr>
            <w:rFonts w:ascii="Cambria Math" w:hAnsi="Cambria Math"/>
          </w:rPr>
          <m:t>f</m:t>
        </m:r>
      </m:oMath>
      <w:r>
        <w:t>与其参数</w:t>
      </w:r>
      <m:oMath>
        <m:r>
          <w:rPr>
            <w:rFonts w:ascii="Cambria Math" w:hAnsi="Cambria Math"/>
          </w:rPr>
          <m:t>z</m:t>
        </m:r>
      </m:oMath>
      <w:r>
        <w:t>进行区分，然后替换参数</w:t>
      </w:r>
      <m:oMath>
        <m:r>
          <w:rPr>
            <w:rFonts w:ascii="Cambria Math" w:hAnsi="Cambria Math"/>
          </w:rPr>
          <m:t>Ax</m:t>
        </m:r>
      </m:oMath>
      <w:r>
        <w:t>。</w:t>
      </w:r>
      <w:r>
        <w:t xml:space="preserve"> </w:t>
      </w:r>
      <w:r>
        <w:t>在第二种情况下，我们将复合函数</w:t>
      </w:r>
      <m:oMath>
        <m:r>
          <w:rPr>
            <w:rFonts w:ascii="Cambria Math" w:hAnsi="Cambria Math"/>
          </w:rPr>
          <m:t>g(x)=f(Ax)</m:t>
        </m:r>
      </m:oMath>
      <w:r>
        <w:t>直接与</w:t>
      </w:r>
      <m:oMath>
        <m:r>
          <w:rPr>
            <w:rFonts w:ascii="Cambria Math" w:hAnsi="Cambria Math"/>
          </w:rPr>
          <m:t>x</m:t>
        </m:r>
      </m:oMath>
      <w:r>
        <w:t>进行微分。</w:t>
      </w:r>
    </w:p>
    <w:p w14:paraId="103441B6" w14:textId="77777777" w:rsidR="00B94259" w:rsidRDefault="00B94259" w:rsidP="00983CA1">
      <w:pPr>
        <w:pStyle w:val="af"/>
      </w:pPr>
      <w:r>
        <w:t>我们将第一种情况表示为</w:t>
      </w:r>
      <m:oMath>
        <m:r>
          <w:rPr>
            <w:rFonts w:ascii="Cambria Math" w:hAnsi="Cambria Math"/>
          </w:rPr>
          <m:t>∇zf(Ax)</m:t>
        </m:r>
      </m:oMath>
      <w:r>
        <w:t>，第二种情况表示为</w:t>
      </w:r>
      <m:oMath>
        <m:r>
          <w:rPr>
            <w:rFonts w:ascii="Cambria Math" w:hAnsi="Cambria Math"/>
          </w:rPr>
          <m:t>∇xf(Ax)</m:t>
        </m:r>
      </m:oMath>
      <w:r>
        <w:t>。</w:t>
      </w:r>
    </w:p>
    <w:p w14:paraId="3FC99279" w14:textId="77777777" w:rsidR="00B94259" w:rsidRDefault="00B94259" w:rsidP="00983CA1">
      <w:pPr>
        <w:pStyle w:val="af"/>
      </w:pPr>
      <w:r>
        <w:t>保持符号清晰是非常重要的，以后完成课程作业时候你就会发现。</w:t>
      </w:r>
    </w:p>
    <w:p w14:paraId="3304FE01" w14:textId="77777777" w:rsidR="00B94259" w:rsidRDefault="00B94259">
      <w:pPr>
        <w:pStyle w:val="4"/>
      </w:pPr>
      <w:bookmarkStart w:id="840" w:name="header-n388"/>
      <w:r>
        <w:t xml:space="preserve">4.2 </w:t>
      </w:r>
      <w:r>
        <w:t>黑塞矩阵</w:t>
      </w:r>
      <w:bookmarkEnd w:id="840"/>
    </w:p>
    <w:p w14:paraId="6191423B" w14:textId="77777777" w:rsidR="00B94259" w:rsidRDefault="00B94259" w:rsidP="00983CA1">
      <w:pPr>
        <w:pStyle w:val="af"/>
      </w:pPr>
      <w:r>
        <w:t>假设</w:t>
      </w:r>
      <m:oMath>
        <m:r>
          <w:rPr>
            <w:rFonts w:ascii="Cambria Math" w:hAnsi="Cambria Math"/>
          </w:rPr>
          <m:t>f:</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r>
          <w:rPr>
            <w:rFonts w:ascii="Cambria Math" w:hAnsi="Cambria Math"/>
          </w:rPr>
          <m:t>→</m:t>
        </m:r>
        <m:r>
          <m:rPr>
            <m:scr m:val="double-struck"/>
            <m:sty m:val="p"/>
          </m:rPr>
          <w:rPr>
            <w:rFonts w:ascii="Cambria Math" w:hAnsi="Cambria Math"/>
          </w:rPr>
          <m:t>R</m:t>
        </m:r>
      </m:oMath>
      <w:r>
        <w:t>是一个函数，它接受</w:t>
      </w:r>
      <m:oMath>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中的向量并返回实数。那么关于</w:t>
      </w:r>
      <m:oMath>
        <m:r>
          <w:rPr>
            <w:rFonts w:ascii="Cambria Math" w:hAnsi="Cambria Math"/>
          </w:rPr>
          <m:t>x</m:t>
        </m:r>
      </m:oMath>
      <w:r>
        <w:t>的</w:t>
      </w:r>
      <w:r>
        <w:rPr>
          <w:b/>
        </w:rPr>
        <w:t>黑塞矩阵</w:t>
      </w:r>
      <w:r>
        <w:t>（也有翻译作海森矩阵），写做：</w:t>
      </w:r>
      <m:oMath>
        <m:sSubSup>
          <m:sSubSupPr>
            <m:ctrlPr>
              <w:rPr>
                <w:rFonts w:ascii="Cambria Math" w:hAnsi="Cambria Math"/>
              </w:rPr>
            </m:ctrlPr>
          </m:sSubSupPr>
          <m:e>
            <m:r>
              <w:rPr>
                <w:rFonts w:ascii="Cambria Math" w:hAnsi="Cambria Math"/>
              </w:rPr>
              <m:t>∇</m:t>
            </m:r>
          </m:e>
          <m:sub>
            <m:r>
              <w:rPr>
                <w:rFonts w:ascii="Cambria Math" w:hAnsi="Cambria Math"/>
              </w:rPr>
              <m:t>x</m:t>
            </m:r>
          </m:sub>
          <m:sup>
            <m:r>
              <w:rPr>
                <w:rFonts w:ascii="Cambria Math" w:hAnsi="Cambria Math"/>
              </w:rPr>
              <m:t>2</m:t>
            </m:r>
          </m:sup>
        </m:sSubSup>
        <m:r>
          <w:rPr>
            <w:rFonts w:ascii="Cambria Math" w:hAnsi="Cambria Math"/>
          </w:rPr>
          <m:t>f(Ax)</m:t>
        </m:r>
      </m:oMath>
      <w:r>
        <w:t>，或者简单地说，</w:t>
      </w:r>
      <m:oMath>
        <m:r>
          <w:rPr>
            <w:rFonts w:ascii="Cambria Math" w:hAnsi="Cambria Math"/>
          </w:rPr>
          <m:t>H</m:t>
        </m:r>
      </m:oMath>
      <w:r>
        <w:t>是</w:t>
      </w:r>
      <m:oMath>
        <m:r>
          <w:rPr>
            <w:rFonts w:ascii="Cambria Math" w:hAnsi="Cambria Math"/>
          </w:rPr>
          <m:t>n×n</m:t>
        </m:r>
      </m:oMath>
      <w:r>
        <w:t>矩阵的偏导数：</w:t>
      </w:r>
    </w:p>
    <w:p w14:paraId="1CA6B16B" w14:textId="77777777" w:rsidR="00B94259" w:rsidRDefault="00000000" w:rsidP="00983CA1">
      <w:pPr>
        <w:pStyle w:val="af"/>
      </w:pPr>
      <m:oMathPara>
        <m:oMathParaPr>
          <m:jc m:val="center"/>
        </m:oMathParaPr>
        <m:oMath>
          <m:sSubSup>
            <m:sSubSupPr>
              <m:ctrlPr>
                <w:rPr>
                  <w:rFonts w:ascii="Cambria Math" w:hAnsi="Cambria Math"/>
                </w:rPr>
              </m:ctrlPr>
            </m:sSubSupPr>
            <m:e>
              <m:r>
                <w:rPr>
                  <w:rFonts w:ascii="Cambria Math" w:hAnsi="Cambria Math"/>
                </w:rPr>
                <m:t>∇</m:t>
              </m:r>
            </m:e>
            <m:sub>
              <m:r>
                <w:rPr>
                  <w:rFonts w:ascii="Cambria Math" w:hAnsi="Cambria Math"/>
                </w:rPr>
                <m:t>x</m:t>
              </m:r>
            </m:sub>
            <m:sup>
              <m:r>
                <w:rPr>
                  <w:rFonts w:ascii="Cambria Math" w:hAnsi="Cambria Math"/>
                </w:rPr>
                <m:t>2</m:t>
              </m:r>
            </m:sup>
          </m:sSubSup>
          <m:r>
            <w:rPr>
              <w:rFonts w:ascii="Cambria Math" w:hAnsi="Cambria Math"/>
            </w:rPr>
            <m:t>f(x)∈</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n×n</m:t>
              </m:r>
            </m:sup>
          </m:sSup>
          <m:r>
            <w:rPr>
              <w:rFonts w:ascii="Cambria Math" w:hAnsi="Cambria Math"/>
            </w:rPr>
            <m:t>=</m:t>
          </m:r>
          <m:d>
            <m:dPr>
              <m:begChr m:val="["/>
              <m:endChr m:val="]"/>
              <m:ctrlPr>
                <w:rPr>
                  <w:rFonts w:ascii="Cambria Math" w:hAnsi="Cambria Math"/>
                </w:rPr>
              </m:ctrlPr>
            </m:dPr>
            <m:e>
              <m:m>
                <m:mPr>
                  <m:plcHide m:val="1"/>
                  <m:mcs>
                    <m:mc>
                      <m:mcPr>
                        <m:count m:val="4"/>
                        <m:mcJc m:val="center"/>
                      </m:mcPr>
                    </m:mc>
                  </m:mcs>
                  <m:ctrlPr>
                    <w:rPr>
                      <w:rFonts w:ascii="Cambria Math" w:hAnsi="Cambria Math"/>
                    </w:rPr>
                  </m:ctrlPr>
                </m:mPr>
                <m:mr>
                  <m:e>
                    <m:f>
                      <m:fPr>
                        <m:ctrlPr>
                          <w:rPr>
                            <w:rFonts w:ascii="Cambria Math" w:hAnsi="Cambria Math"/>
                          </w:rPr>
                        </m:ctrlPr>
                      </m:fPr>
                      <m:num>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f(x)</m:t>
                        </m:r>
                      </m:num>
                      <m:den>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1</m:t>
                            </m:r>
                          </m:sub>
                          <m:sup>
                            <m:r>
                              <w:rPr>
                                <w:rFonts w:ascii="Cambria Math" w:hAnsi="Cambria Math"/>
                              </w:rPr>
                              <m:t>2</m:t>
                            </m:r>
                          </m:sup>
                        </m:sSubSup>
                      </m:den>
                    </m:f>
                  </m:e>
                  <m:e>
                    <m:f>
                      <m:fPr>
                        <m:ctrlPr>
                          <w:rPr>
                            <w:rFonts w:ascii="Cambria Math" w:hAnsi="Cambria Math"/>
                          </w:rPr>
                        </m:ctrlPr>
                      </m:fPr>
                      <m:num>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f(x)</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den>
                    </m:f>
                  </m:e>
                  <m:e>
                    <m:r>
                      <w:rPr>
                        <w:rFonts w:ascii="Cambria Math" w:hAnsi="Cambria Math"/>
                      </w:rPr>
                      <m:t>⋯</m:t>
                    </m:r>
                  </m:e>
                  <m:e>
                    <m:f>
                      <m:fPr>
                        <m:ctrlPr>
                          <w:rPr>
                            <w:rFonts w:ascii="Cambria Math" w:hAnsi="Cambria Math"/>
                          </w:rPr>
                        </m:ctrlPr>
                      </m:fPr>
                      <m:num>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f(x)</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den>
                    </m:f>
                  </m:e>
                </m:mr>
                <m:mr>
                  <m:e>
                    <m:f>
                      <m:fPr>
                        <m:ctrlPr>
                          <w:rPr>
                            <w:rFonts w:ascii="Cambria Math" w:hAnsi="Cambria Math"/>
                          </w:rPr>
                        </m:ctrlPr>
                      </m:fPr>
                      <m:num>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f(x)</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den>
                    </m:f>
                  </m:e>
                  <m:e>
                    <m:f>
                      <m:fPr>
                        <m:ctrlPr>
                          <w:rPr>
                            <w:rFonts w:ascii="Cambria Math" w:hAnsi="Cambria Math"/>
                          </w:rPr>
                        </m:ctrlPr>
                      </m:fPr>
                      <m:num>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f(x)</m:t>
                        </m:r>
                      </m:num>
                      <m:den>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2</m:t>
                            </m:r>
                          </m:sup>
                        </m:sSubSup>
                      </m:den>
                    </m:f>
                  </m:e>
                  <m:e>
                    <m:r>
                      <w:rPr>
                        <w:rFonts w:ascii="Cambria Math" w:hAnsi="Cambria Math"/>
                      </w:rPr>
                      <m:t>⋯</m:t>
                    </m:r>
                  </m:e>
                  <m:e>
                    <m:f>
                      <m:fPr>
                        <m:ctrlPr>
                          <w:rPr>
                            <w:rFonts w:ascii="Cambria Math" w:hAnsi="Cambria Math"/>
                          </w:rPr>
                        </m:ctrlPr>
                      </m:fPr>
                      <m:num>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f(x)</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den>
                    </m:f>
                  </m:e>
                </m:mr>
                <m:mr>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mr>
                <m:mr>
                  <m:e>
                    <m:f>
                      <m:fPr>
                        <m:ctrlPr>
                          <w:rPr>
                            <w:rFonts w:ascii="Cambria Math" w:hAnsi="Cambria Math"/>
                          </w:rPr>
                        </m:ctrlPr>
                      </m:fPr>
                      <m:num>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f(x)</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den>
                    </m:f>
                  </m:e>
                  <m:e>
                    <m:f>
                      <m:fPr>
                        <m:ctrlPr>
                          <w:rPr>
                            <w:rFonts w:ascii="Cambria Math" w:hAnsi="Cambria Math"/>
                          </w:rPr>
                        </m:ctrlPr>
                      </m:fPr>
                      <m:num>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f(x)</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den>
                    </m:f>
                  </m:e>
                  <m:e>
                    <m:r>
                      <w:rPr>
                        <w:rFonts w:ascii="Cambria Math" w:hAnsi="Cambria Math"/>
                      </w:rPr>
                      <m:t>⋯</m:t>
                    </m:r>
                  </m:e>
                  <m:e>
                    <m:f>
                      <m:fPr>
                        <m:ctrlPr>
                          <w:rPr>
                            <w:rFonts w:ascii="Cambria Math" w:hAnsi="Cambria Math"/>
                          </w:rPr>
                        </m:ctrlPr>
                      </m:fPr>
                      <m:num>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f(x)</m:t>
                        </m:r>
                      </m:num>
                      <m:den>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n</m:t>
                            </m:r>
                          </m:sub>
                          <m:sup>
                            <m:r>
                              <w:rPr>
                                <w:rFonts w:ascii="Cambria Math" w:hAnsi="Cambria Math"/>
                              </w:rPr>
                              <m:t>2</m:t>
                            </m:r>
                          </m:sup>
                        </m:sSubSup>
                      </m:den>
                    </m:f>
                  </m:e>
                </m:mr>
              </m:m>
            </m:e>
          </m:d>
        </m:oMath>
      </m:oMathPara>
    </w:p>
    <w:p w14:paraId="41F1237F" w14:textId="77777777" w:rsidR="00B94259" w:rsidRDefault="00B94259" w:rsidP="00983CA1">
      <w:pPr>
        <w:pStyle w:val="af"/>
      </w:pPr>
      <w:r>
        <w:t>换句话说，</w:t>
      </w:r>
      <m:oMath>
        <m:sSubSup>
          <m:sSubSupPr>
            <m:ctrlPr>
              <w:rPr>
                <w:rFonts w:ascii="Cambria Math" w:hAnsi="Cambria Math"/>
              </w:rPr>
            </m:ctrlPr>
          </m:sSubSupPr>
          <m:e>
            <m:r>
              <w:rPr>
                <w:rFonts w:ascii="Cambria Math" w:hAnsi="Cambria Math"/>
              </w:rPr>
              <m:t>∇</m:t>
            </m:r>
          </m:e>
          <m:sub>
            <m:r>
              <w:rPr>
                <w:rFonts w:ascii="Cambria Math" w:hAnsi="Cambria Math"/>
              </w:rPr>
              <m:t>x</m:t>
            </m:r>
          </m:sub>
          <m:sup>
            <m:r>
              <w:rPr>
                <w:rFonts w:ascii="Cambria Math" w:hAnsi="Cambria Math"/>
              </w:rPr>
              <m:t>2</m:t>
            </m:r>
          </m:sup>
        </m:sSubSup>
        <m:r>
          <w:rPr>
            <w:rFonts w:ascii="Cambria Math" w:hAnsi="Cambria Math"/>
          </w:rPr>
          <m:t>f(x)∈</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n×n</m:t>
            </m:r>
          </m:sup>
        </m:sSup>
      </m:oMath>
      <w:r>
        <w:t>，其：</w:t>
      </w:r>
    </w:p>
    <w:p w14:paraId="5AEB9FDE" w14:textId="77777777" w:rsidR="00B94259" w:rsidRDefault="00000000" w:rsidP="00983CA1">
      <w:pPr>
        <w:pStyle w:val="af"/>
      </w:pPr>
      <m:oMathPara>
        <m:oMathParaPr>
          <m:jc m:val="center"/>
        </m:oMathParaPr>
        <m:oMath>
          <m:sSub>
            <m:sSubPr>
              <m:ctrlPr>
                <w:rPr>
                  <w:rFonts w:ascii="Cambria Math" w:hAnsi="Cambria Math"/>
                </w:rPr>
              </m:ctrlPr>
            </m:sSubPr>
            <m:e>
              <m:d>
                <m:dPr>
                  <m:ctrlPr>
                    <w:rPr>
                      <w:rFonts w:ascii="Cambria Math" w:hAnsi="Cambria Math"/>
                    </w:rPr>
                  </m:ctrlPr>
                </m:dPr>
                <m:e>
                  <m:sSubSup>
                    <m:sSubSupPr>
                      <m:ctrlPr>
                        <w:rPr>
                          <w:rFonts w:ascii="Cambria Math" w:hAnsi="Cambria Math"/>
                        </w:rPr>
                      </m:ctrlPr>
                    </m:sSubSupPr>
                    <m:e>
                      <m:r>
                        <w:rPr>
                          <w:rFonts w:ascii="Cambria Math" w:hAnsi="Cambria Math"/>
                        </w:rPr>
                        <m:t>∇</m:t>
                      </m:r>
                    </m:e>
                    <m:sub>
                      <m:r>
                        <w:rPr>
                          <w:rFonts w:ascii="Cambria Math" w:hAnsi="Cambria Math"/>
                        </w:rPr>
                        <m:t>x</m:t>
                      </m:r>
                    </m:sub>
                    <m:sup>
                      <m:r>
                        <w:rPr>
                          <w:rFonts w:ascii="Cambria Math" w:hAnsi="Cambria Math"/>
                        </w:rPr>
                        <m:t>2</m:t>
                      </m:r>
                    </m:sup>
                  </m:sSubSup>
                  <m:r>
                    <w:rPr>
                      <w:rFonts w:ascii="Cambria Math" w:hAnsi="Cambria Math"/>
                    </w:rPr>
                    <m:t>f(x)</m:t>
                  </m:r>
                </m:e>
              </m:d>
            </m:e>
            <m:sub>
              <m:r>
                <w:rPr>
                  <w:rFonts w:ascii="Cambria Math" w:hAnsi="Cambria Math"/>
                </w:rPr>
                <m:t>ij</m:t>
              </m:r>
            </m:sub>
          </m:sSub>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f(x)</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den>
          </m:f>
        </m:oMath>
      </m:oMathPara>
    </w:p>
    <w:p w14:paraId="1C60F499" w14:textId="77777777" w:rsidR="00B94259" w:rsidRDefault="00B94259" w:rsidP="00983CA1">
      <w:pPr>
        <w:pStyle w:val="af"/>
      </w:pPr>
      <w:r>
        <w:t>注意：黑塞矩阵通常是对称阵：</w:t>
      </w:r>
    </w:p>
    <w:p w14:paraId="4E94491A" w14:textId="77777777" w:rsidR="00B94259" w:rsidRDefault="00000000" w:rsidP="00983CA1">
      <w:pPr>
        <w:pStyle w:val="af"/>
      </w:pPr>
      <m:oMathPara>
        <m:oMathParaPr>
          <m:jc m:val="center"/>
        </m:oMathParaPr>
        <m:oMath>
          <m:f>
            <m:fPr>
              <m:ctrlPr>
                <w:rPr>
                  <w:rFonts w:ascii="Cambria Math" w:hAnsi="Cambria Math"/>
                </w:rPr>
              </m:ctrlPr>
            </m:fPr>
            <m:num>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f(x)</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den>
          </m:f>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f(x)</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den>
          </m:f>
        </m:oMath>
      </m:oMathPara>
    </w:p>
    <w:p w14:paraId="29C55B24" w14:textId="77777777" w:rsidR="00B94259" w:rsidRDefault="00B94259" w:rsidP="00983CA1">
      <w:pPr>
        <w:pStyle w:val="af"/>
      </w:pPr>
      <w:r>
        <w:t>与梯度相似，只有当</w:t>
      </w:r>
      <m:oMath>
        <m:r>
          <w:rPr>
            <w:rFonts w:ascii="Cambria Math" w:hAnsi="Cambria Math"/>
          </w:rPr>
          <m:t>f(x)</m:t>
        </m:r>
      </m:oMath>
      <w:r>
        <w:t>为实值时才定义黑塞矩阵。</w:t>
      </w:r>
    </w:p>
    <w:p w14:paraId="13462EC0" w14:textId="77777777" w:rsidR="00B94259" w:rsidRDefault="00B94259" w:rsidP="00983CA1">
      <w:pPr>
        <w:pStyle w:val="af"/>
      </w:pPr>
      <w:r>
        <w:t>很自然地认为梯度与向量函数的一阶导数的相似，而黑塞矩阵与二阶导数的相似（我们使用的符号也暗示了这种关系）。</w:t>
      </w:r>
      <w:r>
        <w:t xml:space="preserve"> </w:t>
      </w:r>
      <w:r>
        <w:t>这种直觉通常是正确的，但需要记住以下几个注意事项。</w:t>
      </w:r>
      <w:r>
        <w:t xml:space="preserve"> </w:t>
      </w:r>
      <w:r>
        <w:t>首先，对于一个变量</w:t>
      </w:r>
      <m:oMath>
        <m:r>
          <w:rPr>
            <w:rFonts w:ascii="Cambria Math" w:hAnsi="Cambria Math"/>
          </w:rPr>
          <m:t>f:</m:t>
        </m:r>
        <m:r>
          <m:rPr>
            <m:scr m:val="double-struck"/>
            <m:sty m:val="p"/>
          </m:rPr>
          <w:rPr>
            <w:rFonts w:ascii="Cambria Math" w:hAnsi="Cambria Math"/>
          </w:rPr>
          <m:t>R</m:t>
        </m:r>
        <m:r>
          <w:rPr>
            <w:rFonts w:ascii="Cambria Math" w:hAnsi="Cambria Math"/>
          </w:rPr>
          <m:t>→</m:t>
        </m:r>
        <m:r>
          <m:rPr>
            <m:scr m:val="double-struck"/>
            <m:sty m:val="p"/>
          </m:rPr>
          <w:rPr>
            <w:rFonts w:ascii="Cambria Math" w:hAnsi="Cambria Math"/>
          </w:rPr>
          <m:t>R</m:t>
        </m:r>
      </m:oMath>
      <w:r>
        <w:t>的实值函数，它的基本定义：二阶导数是一阶导数的导数，即：</w:t>
      </w:r>
    </w:p>
    <w:p w14:paraId="067C37D9" w14:textId="77777777" w:rsidR="00B94259" w:rsidRDefault="00000000" w:rsidP="00983CA1">
      <w:pPr>
        <w:pStyle w:val="af"/>
      </w:pPr>
      <m:oMathPara>
        <m:oMathParaPr>
          <m:jc m:val="center"/>
        </m:oMathParaPr>
        <m:oMath>
          <m:f>
            <m:fPr>
              <m:ctrlPr>
                <w:rPr>
                  <w:rFonts w:ascii="Cambria Math" w:hAnsi="Cambria Math"/>
                </w:rPr>
              </m:ctrlPr>
            </m:fPr>
            <m:num>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f(x)</m:t>
              </m:r>
            </m:num>
            <m:den>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2</m:t>
                  </m:r>
                </m:sup>
              </m:sSup>
            </m:den>
          </m:f>
          <m:r>
            <w:rPr>
              <w:rFonts w:ascii="Cambria Math" w:hAnsi="Cambria Math"/>
            </w:rPr>
            <m:t>=</m:t>
          </m:r>
          <m:f>
            <m:fPr>
              <m:ctrlPr>
                <w:rPr>
                  <w:rFonts w:ascii="Cambria Math" w:hAnsi="Cambria Math"/>
                </w:rPr>
              </m:ctrlPr>
            </m:fPr>
            <m:num>
              <m:r>
                <w:rPr>
                  <w:rFonts w:ascii="Cambria Math" w:hAnsi="Cambria Math"/>
                </w:rPr>
                <m:t>∂</m:t>
              </m:r>
            </m:num>
            <m:den>
              <m:r>
                <w:rPr>
                  <w:rFonts w:ascii="Cambria Math" w:hAnsi="Cambria Math"/>
                </w:rPr>
                <m:t>∂x</m:t>
              </m:r>
            </m:den>
          </m:f>
          <m:f>
            <m:fPr>
              <m:ctrlPr>
                <w:rPr>
                  <w:rFonts w:ascii="Cambria Math" w:hAnsi="Cambria Math"/>
                </w:rPr>
              </m:ctrlPr>
            </m:fPr>
            <m:num>
              <m:r>
                <w:rPr>
                  <w:rFonts w:ascii="Cambria Math" w:hAnsi="Cambria Math"/>
                </w:rPr>
                <m:t>∂</m:t>
              </m:r>
            </m:num>
            <m:den>
              <m:r>
                <w:rPr>
                  <w:rFonts w:ascii="Cambria Math" w:hAnsi="Cambria Math"/>
                </w:rPr>
                <m:t>∂x</m:t>
              </m:r>
            </m:den>
          </m:f>
          <m:r>
            <w:rPr>
              <w:rFonts w:ascii="Cambria Math" w:hAnsi="Cambria Math"/>
            </w:rPr>
            <m:t>f(x)</m:t>
          </m:r>
        </m:oMath>
      </m:oMathPara>
    </w:p>
    <w:p w14:paraId="667726DE" w14:textId="77777777" w:rsidR="00B94259" w:rsidRDefault="00B94259" w:rsidP="00983CA1">
      <w:pPr>
        <w:pStyle w:val="af"/>
      </w:pPr>
      <w:r>
        <w:t>然而，对于向量的函数，函数的梯度是一个向量，我们不能取向量的梯度，即</w:t>
      </w:r>
      <w:r>
        <w:t>:</w:t>
      </w:r>
    </w:p>
    <w:p w14:paraId="041B04D8" w14:textId="77777777" w:rsidR="00B94259" w:rsidRDefault="00000000" w:rsidP="00983CA1">
      <w:pPr>
        <w:pStyle w:val="af"/>
      </w:pPr>
      <m:oMathPara>
        <m:oMathParaPr>
          <m:jc m:val="center"/>
        </m:oMathParaPr>
        <m:oMath>
          <m:sSub>
            <m:sSubPr>
              <m:ctrlPr>
                <w:rPr>
                  <w:rFonts w:ascii="Cambria Math" w:hAnsi="Cambria Math"/>
                </w:rPr>
              </m:ctrlPr>
            </m:sSubPr>
            <m:e>
              <m:r>
                <w:rPr>
                  <w:rFonts w:ascii="Cambria Math" w:hAnsi="Cambria Math"/>
                </w:rPr>
                <m:t>∇</m:t>
              </m:r>
            </m:e>
            <m:sub>
              <m:r>
                <w:rPr>
                  <w:rFonts w:ascii="Cambria Math" w:hAnsi="Cambria Math"/>
                </w:rPr>
                <m:t>x</m:t>
              </m:r>
            </m:sub>
          </m:sSub>
          <m:sSub>
            <m:sSubPr>
              <m:ctrlPr>
                <w:rPr>
                  <w:rFonts w:ascii="Cambria Math" w:hAnsi="Cambria Math"/>
                </w:rPr>
              </m:ctrlPr>
            </m:sSubPr>
            <m:e>
              <m:r>
                <w:rPr>
                  <w:rFonts w:ascii="Cambria Math" w:hAnsi="Cambria Math"/>
                </w:rPr>
                <m:t>∇</m:t>
              </m:r>
            </m:e>
            <m:sub>
              <m:r>
                <w:rPr>
                  <w:rFonts w:ascii="Cambria Math" w:hAnsi="Cambria Math"/>
                </w:rPr>
                <m:t>x</m:t>
              </m:r>
            </m:sub>
          </m:sSub>
          <m:r>
            <w:rPr>
              <w:rFonts w:ascii="Cambria Math" w:hAnsi="Cambria Math"/>
            </w:rPr>
            <m:t>f(x)=</m:t>
          </m:r>
          <m:sSub>
            <m:sSubPr>
              <m:ctrlPr>
                <w:rPr>
                  <w:rFonts w:ascii="Cambria Math" w:hAnsi="Cambria Math"/>
                </w:rPr>
              </m:ctrlPr>
            </m:sSubPr>
            <m:e>
              <m:r>
                <w:rPr>
                  <w:rFonts w:ascii="Cambria Math" w:hAnsi="Cambria Math"/>
                </w:rPr>
                <m:t>∇</m:t>
              </m:r>
            </m:e>
            <m:sub>
              <m:r>
                <w:rPr>
                  <w:rFonts w:ascii="Cambria Math" w:hAnsi="Cambria Math"/>
                </w:rPr>
                <m:t>x</m:t>
              </m:r>
            </m:sub>
          </m:sSub>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f>
                      <m:fPr>
                        <m:ctrlPr>
                          <w:rPr>
                            <w:rFonts w:ascii="Cambria Math" w:hAnsi="Cambria Math"/>
                          </w:rPr>
                        </m:ctrlPr>
                      </m:fPr>
                      <m:num>
                        <m:r>
                          <w:rPr>
                            <w:rFonts w:ascii="Cambria Math" w:hAnsi="Cambria Math"/>
                          </w:rPr>
                          <m:t>∂f(x)</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den>
                    </m:f>
                  </m:e>
                </m:mr>
                <m:mr>
                  <m:e>
                    <m:f>
                      <m:fPr>
                        <m:ctrlPr>
                          <w:rPr>
                            <w:rFonts w:ascii="Cambria Math" w:hAnsi="Cambria Math"/>
                          </w:rPr>
                        </m:ctrlPr>
                      </m:fPr>
                      <m:num>
                        <m:r>
                          <w:rPr>
                            <w:rFonts w:ascii="Cambria Math" w:hAnsi="Cambria Math"/>
                          </w:rPr>
                          <m:t>∂f(x)</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den>
                    </m:f>
                  </m:e>
                </m:mr>
                <m:mr>
                  <m:e>
                    <m:r>
                      <w:rPr>
                        <w:rFonts w:ascii="Cambria Math" w:hAnsi="Cambria Math"/>
                      </w:rPr>
                      <m:t>⋮</m:t>
                    </m:r>
                  </m:e>
                </m:mr>
                <m:mr>
                  <m:e>
                    <m:f>
                      <m:fPr>
                        <m:ctrlPr>
                          <w:rPr>
                            <w:rFonts w:ascii="Cambria Math" w:hAnsi="Cambria Math"/>
                          </w:rPr>
                        </m:ctrlPr>
                      </m:fPr>
                      <m:num>
                        <m:r>
                          <w:rPr>
                            <w:rFonts w:ascii="Cambria Math" w:hAnsi="Cambria Math"/>
                          </w:rPr>
                          <m:t>∂f(x)</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den>
                    </m:f>
                  </m:e>
                </m:mr>
              </m:m>
            </m:e>
          </m:d>
        </m:oMath>
      </m:oMathPara>
    </w:p>
    <w:p w14:paraId="1B957F0E" w14:textId="77777777" w:rsidR="00B94259" w:rsidRDefault="00B94259" w:rsidP="00983CA1">
      <w:pPr>
        <w:pStyle w:val="af"/>
      </w:pPr>
      <w:r>
        <w:t>上面这个表达式没有意义。</w:t>
      </w:r>
      <w:r>
        <w:t xml:space="preserve"> </w:t>
      </w:r>
      <w:r>
        <w:t>因此，黑塞矩阵不是梯度的梯度。</w:t>
      </w:r>
      <w:r>
        <w:t xml:space="preserve"> </w:t>
      </w:r>
      <w:r>
        <w:t>然而，下面这种情况却这几乎是正确的：如果我们看一下梯度</w:t>
      </w:r>
      <m:oMath>
        <m:sSub>
          <m:sSubPr>
            <m:ctrlPr>
              <w:rPr>
                <w:rFonts w:ascii="Cambria Math" w:hAnsi="Cambria Math"/>
              </w:rPr>
            </m:ctrlPr>
          </m:sSubPr>
          <m:e>
            <m:d>
              <m:dPr>
                <m:ctrlPr>
                  <w:rPr>
                    <w:rFonts w:ascii="Cambria Math" w:hAnsi="Cambria Math"/>
                  </w:rPr>
                </m:ctrlPr>
              </m:dPr>
              <m:e>
                <m:sSub>
                  <m:sSubPr>
                    <m:ctrlPr>
                      <w:rPr>
                        <w:rFonts w:ascii="Cambria Math" w:hAnsi="Cambria Math"/>
                      </w:rPr>
                    </m:ctrlPr>
                  </m:sSubPr>
                  <m:e>
                    <m:r>
                      <w:rPr>
                        <w:rFonts w:ascii="Cambria Math" w:hAnsi="Cambria Math"/>
                      </w:rPr>
                      <m:t>∇</m:t>
                    </m:r>
                  </m:e>
                  <m:sub>
                    <m:r>
                      <w:rPr>
                        <w:rFonts w:ascii="Cambria Math" w:hAnsi="Cambria Math"/>
                      </w:rPr>
                      <m:t>x</m:t>
                    </m:r>
                  </m:sub>
                </m:sSub>
                <m:r>
                  <w:rPr>
                    <w:rFonts w:ascii="Cambria Math" w:hAnsi="Cambria Math"/>
                  </w:rPr>
                  <m:t>f(x)</m:t>
                </m:r>
              </m:e>
            </m:d>
          </m:e>
          <m:sub>
            <m:r>
              <w:rPr>
                <w:rFonts w:ascii="Cambria Math" w:hAnsi="Cambria Math"/>
              </w:rPr>
              <m:t>i</m:t>
            </m:r>
          </m:sub>
        </m:sSub>
        <m:r>
          <w:rPr>
            <w:rFonts w:ascii="Cambria Math" w:hAnsi="Cambria Math"/>
          </w:rPr>
          <m:t>=∂f(x)/∂</m:t>
        </m:r>
        <m:sSub>
          <m:sSubPr>
            <m:ctrlPr>
              <w:rPr>
                <w:rFonts w:ascii="Cambria Math" w:hAnsi="Cambria Math"/>
              </w:rPr>
            </m:ctrlPr>
          </m:sSubPr>
          <m:e>
            <m:r>
              <w:rPr>
                <w:rFonts w:ascii="Cambria Math" w:hAnsi="Cambria Math"/>
              </w:rPr>
              <m:t>x</m:t>
            </m:r>
          </m:e>
          <m:sub>
            <m:r>
              <w:rPr>
                <w:rFonts w:ascii="Cambria Math" w:hAnsi="Cambria Math"/>
              </w:rPr>
              <m:t>i</m:t>
            </m:r>
          </m:sub>
        </m:sSub>
      </m:oMath>
      <w:r>
        <w:t>的第</w:t>
      </w:r>
      <m:oMath>
        <m:r>
          <w:rPr>
            <w:rFonts w:ascii="Cambria Math" w:hAnsi="Cambria Math"/>
          </w:rPr>
          <m:t>i</m:t>
        </m:r>
      </m:oMath>
      <w:proofErr w:type="gramStart"/>
      <w:r>
        <w:t>个</w:t>
      </w:r>
      <w:proofErr w:type="gramEnd"/>
      <w:r>
        <w:t>元素，并取关于</w:t>
      </w:r>
      <w:proofErr w:type="gramStart"/>
      <w:r>
        <w:t>于</w:t>
      </w:r>
      <w:proofErr w:type="gramEnd"/>
      <m:oMath>
        <m:r>
          <w:rPr>
            <w:rFonts w:ascii="Cambria Math" w:hAnsi="Cambria Math"/>
          </w:rPr>
          <m:t>x</m:t>
        </m:r>
      </m:oMath>
      <w:r>
        <w:t>的梯度我们得到：</w:t>
      </w:r>
    </w:p>
    <w:p w14:paraId="5137F27C" w14:textId="77777777" w:rsidR="00B94259" w:rsidRDefault="00000000" w:rsidP="00983CA1">
      <w:pPr>
        <w:pStyle w:val="af"/>
      </w:pPr>
      <m:oMathPara>
        <m:oMathParaPr>
          <m:jc m:val="center"/>
        </m:oMathParaPr>
        <m:oMath>
          <m:sSub>
            <m:sSubPr>
              <m:ctrlPr>
                <w:rPr>
                  <w:rFonts w:ascii="Cambria Math" w:hAnsi="Cambria Math"/>
                </w:rPr>
              </m:ctrlPr>
            </m:sSubPr>
            <m:e>
              <m:r>
                <w:rPr>
                  <w:rFonts w:ascii="Cambria Math" w:hAnsi="Cambria Math"/>
                </w:rPr>
                <m:t>∇</m:t>
              </m:r>
            </m:e>
            <m:sub>
              <m:r>
                <w:rPr>
                  <w:rFonts w:ascii="Cambria Math" w:hAnsi="Cambria Math"/>
                </w:rPr>
                <m:t>x</m:t>
              </m:r>
            </m:sub>
          </m:sSub>
          <m:f>
            <m:fPr>
              <m:ctrlPr>
                <w:rPr>
                  <w:rFonts w:ascii="Cambria Math" w:hAnsi="Cambria Math"/>
                </w:rPr>
              </m:ctrlPr>
            </m:fPr>
            <m:num>
              <m:r>
                <w:rPr>
                  <w:rFonts w:ascii="Cambria Math" w:hAnsi="Cambria Math"/>
                </w:rPr>
                <m:t>∂f(x)</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den>
          </m:f>
          <m:r>
            <w:rPr>
              <w:rFonts w:ascii="Cambria Math" w:hAnsi="Cambria Math"/>
            </w:rPr>
            <m:t>=</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f>
                      <m:fPr>
                        <m:ctrlPr>
                          <w:rPr>
                            <w:rFonts w:ascii="Cambria Math" w:hAnsi="Cambria Math"/>
                          </w:rPr>
                        </m:ctrlPr>
                      </m:fPr>
                      <m:num>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f(x)</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den>
                    </m:f>
                  </m:e>
                </m:mr>
                <m:mr>
                  <m:e>
                    <m:f>
                      <m:fPr>
                        <m:ctrlPr>
                          <w:rPr>
                            <w:rFonts w:ascii="Cambria Math" w:hAnsi="Cambria Math"/>
                          </w:rPr>
                        </m:ctrlPr>
                      </m:fPr>
                      <m:num>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f(x)</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den>
                    </m:f>
                  </m:e>
                </m:mr>
                <m:mr>
                  <m:e>
                    <m:r>
                      <w:rPr>
                        <w:rFonts w:ascii="Cambria Math" w:hAnsi="Cambria Math"/>
                      </w:rPr>
                      <m:t>⋮</m:t>
                    </m:r>
                  </m:e>
                </m:mr>
                <m:mr>
                  <m:e>
                    <m:f>
                      <m:fPr>
                        <m:ctrlPr>
                          <w:rPr>
                            <w:rFonts w:ascii="Cambria Math" w:hAnsi="Cambria Math"/>
                          </w:rPr>
                        </m:ctrlPr>
                      </m:fPr>
                      <m:num>
                        <m:r>
                          <w:rPr>
                            <w:rFonts w:ascii="Cambria Math" w:hAnsi="Cambria Math"/>
                          </w:rPr>
                          <m:t>∂f(x)</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den>
                    </m:f>
                  </m:e>
                </m:mr>
              </m:m>
            </m:e>
          </m:d>
        </m:oMath>
      </m:oMathPara>
    </w:p>
    <w:p w14:paraId="6A5E53F0" w14:textId="77777777" w:rsidR="00B94259" w:rsidRDefault="00B94259" w:rsidP="00983CA1">
      <w:pPr>
        <w:pStyle w:val="af"/>
      </w:pPr>
      <w:r>
        <w:t>这是黑塞矩阵第</w:t>
      </w:r>
      <m:oMath>
        <m:r>
          <w:rPr>
            <w:rFonts w:ascii="Cambria Math" w:hAnsi="Cambria Math"/>
          </w:rPr>
          <m:t>i</m:t>
        </m:r>
      </m:oMath>
      <w:r>
        <w:t>行（列）</w:t>
      </w:r>
      <w:r>
        <w:t>,</w:t>
      </w:r>
      <w:r>
        <w:t>所以：</w:t>
      </w:r>
    </w:p>
    <w:p w14:paraId="3FC716AC" w14:textId="77777777" w:rsidR="00B94259" w:rsidRDefault="00000000" w:rsidP="00983CA1">
      <w:pPr>
        <w:pStyle w:val="af"/>
      </w:pPr>
      <m:oMathPara>
        <m:oMathParaPr>
          <m:jc m:val="center"/>
        </m:oMathParaPr>
        <m:oMath>
          <m:sSubSup>
            <m:sSubSupPr>
              <m:ctrlPr>
                <w:rPr>
                  <w:rFonts w:ascii="Cambria Math" w:hAnsi="Cambria Math"/>
                </w:rPr>
              </m:ctrlPr>
            </m:sSubSupPr>
            <m:e>
              <m:r>
                <w:rPr>
                  <w:rFonts w:ascii="Cambria Math" w:hAnsi="Cambria Math"/>
                </w:rPr>
                <m:t>∇</m:t>
              </m:r>
            </m:e>
            <m:sub>
              <m:r>
                <w:rPr>
                  <w:rFonts w:ascii="Cambria Math" w:hAnsi="Cambria Math"/>
                </w:rPr>
                <m:t>x</m:t>
              </m:r>
            </m:sub>
            <m:sup>
              <m:r>
                <w:rPr>
                  <w:rFonts w:ascii="Cambria Math" w:hAnsi="Cambria Math"/>
                </w:rPr>
                <m:t>2</m:t>
              </m:r>
            </m:sup>
          </m:sSubSup>
          <m:r>
            <w:rPr>
              <w:rFonts w:ascii="Cambria Math" w:hAnsi="Cambria Math"/>
            </w:rPr>
            <m:t>f(x)=</m:t>
          </m:r>
          <m:d>
            <m:dPr>
              <m:begChr m:val="["/>
              <m:endChr m:val="]"/>
              <m:ctrlPr>
                <w:rPr>
                  <w:rFonts w:ascii="Cambria Math" w:hAnsi="Cambria Math"/>
                </w:rPr>
              </m:ctrlPr>
            </m:dPr>
            <m:e>
              <m:sSub>
                <m:sSubPr>
                  <m:ctrlPr>
                    <w:rPr>
                      <w:rFonts w:ascii="Cambria Math" w:hAnsi="Cambria Math"/>
                    </w:rPr>
                  </m:ctrlPr>
                </m:sSubPr>
                <m:e>
                  <m:r>
                    <w:rPr>
                      <w:rFonts w:ascii="Cambria Math" w:hAnsi="Cambria Math"/>
                    </w:rPr>
                    <m:t>∇</m:t>
                  </m:r>
                </m:e>
                <m:sub>
                  <m:r>
                    <w:rPr>
                      <w:rFonts w:ascii="Cambria Math" w:hAnsi="Cambria Math"/>
                    </w:rPr>
                    <m:t>x</m:t>
                  </m:r>
                </m:sub>
              </m:sSub>
              <m:sSub>
                <m:sSubPr>
                  <m:ctrlPr>
                    <w:rPr>
                      <w:rFonts w:ascii="Cambria Math" w:hAnsi="Cambria Math"/>
                    </w:rPr>
                  </m:ctrlPr>
                </m:sSubPr>
                <m:e>
                  <m:d>
                    <m:dPr>
                      <m:ctrlPr>
                        <w:rPr>
                          <w:rFonts w:ascii="Cambria Math" w:hAnsi="Cambria Math"/>
                        </w:rPr>
                      </m:ctrlPr>
                    </m:dPr>
                    <m:e>
                      <m:sSub>
                        <m:sSubPr>
                          <m:ctrlPr>
                            <w:rPr>
                              <w:rFonts w:ascii="Cambria Math" w:hAnsi="Cambria Math"/>
                            </w:rPr>
                          </m:ctrlPr>
                        </m:sSubPr>
                        <m:e>
                          <m:r>
                            <w:rPr>
                              <w:rFonts w:ascii="Cambria Math" w:hAnsi="Cambria Math"/>
                            </w:rPr>
                            <m:t>∇</m:t>
                          </m:r>
                        </m:e>
                        <m:sub>
                          <m:r>
                            <w:rPr>
                              <w:rFonts w:ascii="Cambria Math" w:hAnsi="Cambria Math"/>
                            </w:rPr>
                            <m:t>x</m:t>
                          </m:r>
                        </m:sub>
                      </m:sSub>
                      <m:r>
                        <w:rPr>
                          <w:rFonts w:ascii="Cambria Math" w:hAnsi="Cambria Math"/>
                        </w:rPr>
                        <m:t>f(x)</m:t>
                      </m:r>
                    </m:e>
                  </m:d>
                </m:e>
                <m:sub>
                  <m:r>
                    <w:rPr>
                      <w:rFonts w:ascii="Cambria Math" w:hAnsi="Cambria Math"/>
                    </w:rPr>
                    <m:t>1</m:t>
                  </m:r>
                </m:sub>
              </m:sSub>
              <m:r>
                <w:rPr>
                  <w:rFonts w:ascii="Cambria Math" w:hAnsi="Cambria Math"/>
                </w:rPr>
                <m:t> </m:t>
              </m:r>
              <m:sSub>
                <m:sSubPr>
                  <m:ctrlPr>
                    <w:rPr>
                      <w:rFonts w:ascii="Cambria Math" w:hAnsi="Cambria Math"/>
                    </w:rPr>
                  </m:ctrlPr>
                </m:sSubPr>
                <m:e>
                  <m:r>
                    <w:rPr>
                      <w:rFonts w:ascii="Cambria Math" w:hAnsi="Cambria Math"/>
                    </w:rPr>
                    <m:t>∇</m:t>
                  </m:r>
                </m:e>
                <m:sub>
                  <m:r>
                    <w:rPr>
                      <w:rFonts w:ascii="Cambria Math" w:hAnsi="Cambria Math"/>
                    </w:rPr>
                    <m:t>x</m:t>
                  </m:r>
                </m:sub>
              </m:sSub>
              <m:sSub>
                <m:sSubPr>
                  <m:ctrlPr>
                    <w:rPr>
                      <w:rFonts w:ascii="Cambria Math" w:hAnsi="Cambria Math"/>
                    </w:rPr>
                  </m:ctrlPr>
                </m:sSubPr>
                <m:e>
                  <m:d>
                    <m:dPr>
                      <m:ctrlPr>
                        <w:rPr>
                          <w:rFonts w:ascii="Cambria Math" w:hAnsi="Cambria Math"/>
                        </w:rPr>
                      </m:ctrlPr>
                    </m:dPr>
                    <m:e>
                      <m:sSub>
                        <m:sSubPr>
                          <m:ctrlPr>
                            <w:rPr>
                              <w:rFonts w:ascii="Cambria Math" w:hAnsi="Cambria Math"/>
                            </w:rPr>
                          </m:ctrlPr>
                        </m:sSubPr>
                        <m:e>
                          <m:r>
                            <w:rPr>
                              <w:rFonts w:ascii="Cambria Math" w:hAnsi="Cambria Math"/>
                            </w:rPr>
                            <m:t>∇</m:t>
                          </m:r>
                        </m:e>
                        <m:sub>
                          <m:r>
                            <w:rPr>
                              <w:rFonts w:ascii="Cambria Math" w:hAnsi="Cambria Math"/>
                            </w:rPr>
                            <m:t>x</m:t>
                          </m:r>
                        </m:sub>
                      </m:sSub>
                      <m:r>
                        <w:rPr>
                          <w:rFonts w:ascii="Cambria Math" w:hAnsi="Cambria Math"/>
                        </w:rPr>
                        <m:t>f(x)</m:t>
                      </m:r>
                    </m:e>
                  </m:d>
                </m:e>
                <m:sub>
                  <m:r>
                    <w:rPr>
                      <w:rFonts w:ascii="Cambria Math" w:hAnsi="Cambria Math"/>
                    </w:rPr>
                    <m:t>2</m:t>
                  </m:r>
                </m:sub>
              </m:sSub>
              <m:r>
                <w:rPr>
                  <w:rFonts w:ascii="Cambria Math" w:hAnsi="Cambria Math"/>
                </w:rPr>
                <m:t> ⋯ </m:t>
              </m:r>
              <m:sSub>
                <m:sSubPr>
                  <m:ctrlPr>
                    <w:rPr>
                      <w:rFonts w:ascii="Cambria Math" w:hAnsi="Cambria Math"/>
                    </w:rPr>
                  </m:ctrlPr>
                </m:sSubPr>
                <m:e>
                  <m:r>
                    <w:rPr>
                      <w:rFonts w:ascii="Cambria Math" w:hAnsi="Cambria Math"/>
                    </w:rPr>
                    <m:t>∇</m:t>
                  </m:r>
                </m:e>
                <m:sub>
                  <m:r>
                    <w:rPr>
                      <w:rFonts w:ascii="Cambria Math" w:hAnsi="Cambria Math"/>
                    </w:rPr>
                    <m:t>x</m:t>
                  </m:r>
                </m:sub>
              </m:sSub>
              <m:sSub>
                <m:sSubPr>
                  <m:ctrlPr>
                    <w:rPr>
                      <w:rFonts w:ascii="Cambria Math" w:hAnsi="Cambria Math"/>
                    </w:rPr>
                  </m:ctrlPr>
                </m:sSubPr>
                <m:e>
                  <m:d>
                    <m:dPr>
                      <m:ctrlPr>
                        <w:rPr>
                          <w:rFonts w:ascii="Cambria Math" w:hAnsi="Cambria Math"/>
                        </w:rPr>
                      </m:ctrlPr>
                    </m:dPr>
                    <m:e>
                      <m:sSub>
                        <m:sSubPr>
                          <m:ctrlPr>
                            <w:rPr>
                              <w:rFonts w:ascii="Cambria Math" w:hAnsi="Cambria Math"/>
                            </w:rPr>
                          </m:ctrlPr>
                        </m:sSubPr>
                        <m:e>
                          <m:r>
                            <w:rPr>
                              <w:rFonts w:ascii="Cambria Math" w:hAnsi="Cambria Math"/>
                            </w:rPr>
                            <m:t>∇</m:t>
                          </m:r>
                        </m:e>
                        <m:sub>
                          <m:r>
                            <w:rPr>
                              <w:rFonts w:ascii="Cambria Math" w:hAnsi="Cambria Math"/>
                            </w:rPr>
                            <m:t>x</m:t>
                          </m:r>
                        </m:sub>
                      </m:sSub>
                      <m:r>
                        <w:rPr>
                          <w:rFonts w:ascii="Cambria Math" w:hAnsi="Cambria Math"/>
                        </w:rPr>
                        <m:t>f(x)</m:t>
                      </m:r>
                    </m:e>
                  </m:d>
                </m:e>
                <m:sub>
                  <m:r>
                    <w:rPr>
                      <w:rFonts w:ascii="Cambria Math" w:hAnsi="Cambria Math"/>
                    </w:rPr>
                    <m:t>n</m:t>
                  </m:r>
                </m:sub>
              </m:sSub>
            </m:e>
          </m:d>
        </m:oMath>
      </m:oMathPara>
    </w:p>
    <w:p w14:paraId="53BDA152" w14:textId="77777777" w:rsidR="00B94259" w:rsidRDefault="00B94259" w:rsidP="00983CA1">
      <w:pPr>
        <w:pStyle w:val="af"/>
      </w:pPr>
      <w:r>
        <w:t>简单地说：我们可以说由于：</w:t>
      </w:r>
      <m:oMath>
        <m:sSubSup>
          <m:sSubSupPr>
            <m:ctrlPr>
              <w:rPr>
                <w:rFonts w:ascii="Cambria Math" w:hAnsi="Cambria Math"/>
              </w:rPr>
            </m:ctrlPr>
          </m:sSubSupPr>
          <m:e>
            <m:r>
              <w:rPr>
                <w:rFonts w:ascii="Cambria Math" w:hAnsi="Cambria Math"/>
              </w:rPr>
              <m:t>∇</m:t>
            </m:r>
          </m:e>
          <m:sub>
            <m:r>
              <w:rPr>
                <w:rFonts w:ascii="Cambria Math" w:hAnsi="Cambria Math"/>
              </w:rPr>
              <m:t>x</m:t>
            </m:r>
          </m:sub>
          <m:sup>
            <m:r>
              <w:rPr>
                <w:rFonts w:ascii="Cambria Math" w:hAnsi="Cambria Math"/>
              </w:rPr>
              <m:t>2</m:t>
            </m:r>
          </m:sup>
        </m:sSubSup>
        <m:r>
          <w:rPr>
            <w:rFonts w:ascii="Cambria Math" w:hAnsi="Cambria Math"/>
          </w:rPr>
          <m:t>f(x)=</m:t>
        </m:r>
        <m:sSub>
          <m:sSubPr>
            <m:ctrlPr>
              <w:rPr>
                <w:rFonts w:ascii="Cambria Math" w:hAnsi="Cambria Math"/>
              </w:rPr>
            </m:ctrlPr>
          </m:sSubPr>
          <m:e>
            <m:r>
              <w:rPr>
                <w:rFonts w:ascii="Cambria Math" w:hAnsi="Cambria Math"/>
              </w:rPr>
              <m:t>∇</m:t>
            </m:r>
          </m:e>
          <m:sub>
            <m:r>
              <w:rPr>
                <w:rFonts w:ascii="Cambria Math" w:hAnsi="Cambria Math"/>
              </w:rPr>
              <m:t>x</m:t>
            </m:r>
          </m:sub>
        </m:sSub>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m:t>
                    </m:r>
                  </m:e>
                  <m:sub>
                    <m:r>
                      <w:rPr>
                        <w:rFonts w:ascii="Cambria Math" w:hAnsi="Cambria Math"/>
                      </w:rPr>
                      <m:t>x</m:t>
                    </m:r>
                  </m:sub>
                </m:sSub>
                <m:r>
                  <w:rPr>
                    <w:rFonts w:ascii="Cambria Math" w:hAnsi="Cambria Math"/>
                  </w:rPr>
                  <m:t>f(x)</m:t>
                </m:r>
              </m:e>
            </m:d>
          </m:e>
          <m:sup>
            <m:r>
              <w:rPr>
                <w:rFonts w:ascii="Cambria Math" w:hAnsi="Cambria Math"/>
              </w:rPr>
              <m:t>T</m:t>
            </m:r>
          </m:sup>
        </m:sSup>
      </m:oMath>
      <w:r>
        <w:t>，只要我们理解，这实际上是取</w:t>
      </w:r>
      <m:oMath>
        <m:sSub>
          <m:sSubPr>
            <m:ctrlPr>
              <w:rPr>
                <w:rFonts w:ascii="Cambria Math" w:hAnsi="Cambria Math"/>
              </w:rPr>
            </m:ctrlPr>
          </m:sSubPr>
          <m:e>
            <m:r>
              <w:rPr>
                <w:rFonts w:ascii="Cambria Math" w:hAnsi="Cambria Math"/>
              </w:rPr>
              <m:t>∇</m:t>
            </m:r>
          </m:e>
          <m:sub>
            <m:r>
              <w:rPr>
                <w:rFonts w:ascii="Cambria Math" w:hAnsi="Cambria Math"/>
              </w:rPr>
              <m:t>x</m:t>
            </m:r>
          </m:sub>
        </m:sSub>
        <m:r>
          <w:rPr>
            <w:rFonts w:ascii="Cambria Math" w:hAnsi="Cambria Math"/>
          </w:rPr>
          <m:t>f(x)</m:t>
        </m:r>
      </m:oMath>
      <w:r>
        <w:t>的每个元素的梯度，而不是整个向量的梯度。</w:t>
      </w:r>
    </w:p>
    <w:p w14:paraId="2CE2A2A7" w14:textId="77777777" w:rsidR="00B94259" w:rsidRDefault="00B94259" w:rsidP="00983CA1">
      <w:pPr>
        <w:pStyle w:val="af"/>
      </w:pPr>
      <w:r>
        <w:t>最后，请注意，虽然我们可以对矩阵</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取梯度，但对于这门课，我们只考虑对向量</w:t>
      </w:r>
      <m:oMath>
        <m:r>
          <w:rPr>
            <w:rFonts w:ascii="Cambria Math" w:hAnsi="Cambria Math"/>
          </w:rPr>
          <m:t>x∈</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取黑塞矩阵。</w:t>
      </w:r>
      <w:r>
        <w:t xml:space="preserve"> </w:t>
      </w:r>
      <w:r>
        <w:t>这会方便很多（事实上，我们所做的任何计算都不要求我们找到关于矩阵的黑森方程），因为关于矩阵的黑塞方程就必须对矩阵所有元素求偏导数</w:t>
      </w:r>
      <m:oMath>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f(A)/</m:t>
        </m:r>
        <m:d>
          <m:dPr>
            <m:ctrlPr>
              <w:rPr>
                <w:rFonts w:ascii="Cambria Math" w:hAnsi="Cambria Math"/>
              </w:rPr>
            </m:ctrlPr>
          </m:dPr>
          <m:e>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ij</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k</m:t>
                </m:r>
                <m:r>
                  <m:rPr>
                    <m:scr m:val="script"/>
                  </m:rPr>
                  <w:rPr>
                    <w:rFonts w:ascii="Cambria Math" w:hAnsi="Cambria Math"/>
                  </w:rPr>
                  <m:t>l</m:t>
                </m:r>
              </m:sub>
            </m:sSub>
          </m:e>
        </m:d>
      </m:oMath>
      <w:r>
        <w:t>，将其表示为矩阵相当麻烦。</w:t>
      </w:r>
    </w:p>
    <w:p w14:paraId="0D86AEAC" w14:textId="77777777" w:rsidR="00B94259" w:rsidRDefault="00B94259">
      <w:pPr>
        <w:pStyle w:val="4"/>
      </w:pPr>
      <w:bookmarkStart w:id="841" w:name="header-n406"/>
      <w:r>
        <w:t xml:space="preserve">4.3 </w:t>
      </w:r>
      <w:r>
        <w:t>二次函数和线性函数的梯度和黑塞矩阵</w:t>
      </w:r>
      <w:bookmarkEnd w:id="841"/>
    </w:p>
    <w:p w14:paraId="02E7B356" w14:textId="77777777" w:rsidR="00B94259" w:rsidRDefault="00B94259" w:rsidP="00983CA1">
      <w:pPr>
        <w:pStyle w:val="af"/>
      </w:pPr>
      <w:r>
        <w:t>现在让我们尝试确定几个简单函数的梯度和黑塞矩阵。</w:t>
      </w:r>
      <w:r>
        <w:t xml:space="preserve"> </w:t>
      </w:r>
      <w:r>
        <w:t>应该注意的是，这里给出的所有梯度都是</w:t>
      </w:r>
      <w:r>
        <w:rPr>
          <w:b/>
        </w:rPr>
        <w:t>CS229</w:t>
      </w:r>
      <w:r>
        <w:t>讲义中给出的梯度的特殊情况。</w:t>
      </w:r>
    </w:p>
    <w:p w14:paraId="0DD79C39" w14:textId="77777777" w:rsidR="00B94259" w:rsidRDefault="00B94259" w:rsidP="00983CA1">
      <w:pPr>
        <w:pStyle w:val="af"/>
      </w:pPr>
      <w:r>
        <w:t>对于</w:t>
      </w:r>
      <m:oMath>
        <m:r>
          <w:rPr>
            <w:rFonts w:ascii="Cambria Math" w:hAnsi="Cambria Math"/>
          </w:rPr>
          <m:t>x∈</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 xml:space="preserve">, </w:t>
      </w:r>
      <w:r>
        <w:t>设</w:t>
      </w:r>
      <m:oMath>
        <m:r>
          <w:rPr>
            <w:rFonts w:ascii="Cambria Math" w:hAnsi="Cambria Math"/>
          </w:rPr>
          <m:t>f(x)=</m:t>
        </m:r>
        <m:sSup>
          <m:sSupPr>
            <m:ctrlPr>
              <w:rPr>
                <w:rFonts w:ascii="Cambria Math" w:hAnsi="Cambria Math"/>
              </w:rPr>
            </m:ctrlPr>
          </m:sSupPr>
          <m:e>
            <m:r>
              <w:rPr>
                <w:rFonts w:ascii="Cambria Math" w:hAnsi="Cambria Math"/>
              </w:rPr>
              <m:t>b</m:t>
            </m:r>
          </m:e>
          <m:sup>
            <m:r>
              <w:rPr>
                <w:rFonts w:ascii="Cambria Math" w:hAnsi="Cambria Math"/>
              </w:rPr>
              <m:t>T</m:t>
            </m:r>
          </m:sup>
        </m:sSup>
        <m:r>
          <w:rPr>
            <w:rFonts w:ascii="Cambria Math" w:hAnsi="Cambria Math"/>
          </w:rPr>
          <m:t>x</m:t>
        </m:r>
      </m:oMath>
      <w:r>
        <w:t xml:space="preserve"> </w:t>
      </w:r>
      <w:r>
        <w:t>的某些已知向量</w:t>
      </w:r>
      <m:oMath>
        <m:r>
          <w:rPr>
            <w:rFonts w:ascii="Cambria Math" w:hAnsi="Cambria Math"/>
          </w:rPr>
          <m:t>b∈</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 xml:space="preserve"> </w:t>
      </w:r>
      <w:r>
        <w:t>，则：</w:t>
      </w:r>
    </w:p>
    <w:p w14:paraId="2390F01B" w14:textId="77777777" w:rsidR="00B94259" w:rsidRDefault="00B94259" w:rsidP="00983CA1">
      <w:pPr>
        <w:pStyle w:val="af"/>
      </w:pPr>
      <m:oMathPara>
        <m:oMathParaPr>
          <m:jc m:val="center"/>
        </m:oMathParaPr>
        <m:oMath>
          <m:r>
            <w:rPr>
              <w:rFonts w:ascii="Cambria Math" w:hAnsi="Cambria Math"/>
            </w:rPr>
            <m:t>f(x)=</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b</m:t>
                  </m:r>
                </m:e>
                <m:sub>
                  <m:r>
                    <w:rPr>
                      <w:rFonts w:ascii="Cambria Math" w:hAnsi="Cambria Math"/>
                    </w:rPr>
                    <m:t>i</m:t>
                  </m:r>
                </m:sub>
              </m:sSub>
            </m:e>
          </m:nary>
          <m:sSub>
            <m:sSubPr>
              <m:ctrlPr>
                <w:rPr>
                  <w:rFonts w:ascii="Cambria Math" w:hAnsi="Cambria Math"/>
                </w:rPr>
              </m:ctrlPr>
            </m:sSubPr>
            <m:e>
              <m:r>
                <w:rPr>
                  <w:rFonts w:ascii="Cambria Math" w:hAnsi="Cambria Math"/>
                </w:rPr>
                <m:t>x</m:t>
              </m:r>
            </m:e>
            <m:sub>
              <m:r>
                <w:rPr>
                  <w:rFonts w:ascii="Cambria Math" w:hAnsi="Cambria Math"/>
                </w:rPr>
                <m:t>i</m:t>
              </m:r>
            </m:sub>
          </m:sSub>
        </m:oMath>
      </m:oMathPara>
    </w:p>
    <w:p w14:paraId="0A580B89" w14:textId="77777777" w:rsidR="00B94259" w:rsidRDefault="00B94259" w:rsidP="00983CA1">
      <w:pPr>
        <w:pStyle w:val="af"/>
      </w:pPr>
      <w:r>
        <w:lastRenderedPageBreak/>
        <w:t>所以：</w:t>
      </w:r>
    </w:p>
    <w:p w14:paraId="6EBF446F" w14:textId="77777777" w:rsidR="00B94259" w:rsidRDefault="00000000" w:rsidP="00983CA1">
      <w:pPr>
        <w:pStyle w:val="af"/>
      </w:pPr>
      <m:oMathPara>
        <m:oMathParaPr>
          <m:jc m:val="center"/>
        </m:oMathParaPr>
        <m:oMath>
          <m:f>
            <m:fPr>
              <m:ctrlPr>
                <w:rPr>
                  <w:rFonts w:ascii="Cambria Math" w:hAnsi="Cambria Math"/>
                </w:rPr>
              </m:ctrlPr>
            </m:fPr>
            <m:num>
              <m:r>
                <w:rPr>
                  <w:rFonts w:ascii="Cambria Math" w:hAnsi="Cambria Math"/>
                </w:rPr>
                <m:t>∂f(x)</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k</m:t>
                  </m:r>
                </m:sub>
              </m:sSub>
            </m:den>
          </m:f>
          <m:r>
            <w:rPr>
              <w:rFonts w:ascii="Cambria Math" w:hAnsi="Cambria Math"/>
            </w:rPr>
            <m:t>=</m:t>
          </m:r>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k</m:t>
                  </m:r>
                </m:sub>
              </m:sSub>
            </m:den>
          </m:f>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b</m:t>
                  </m:r>
                </m:e>
                <m:sub>
                  <m:r>
                    <w:rPr>
                      <w:rFonts w:ascii="Cambria Math" w:hAnsi="Cambria Math"/>
                    </w:rPr>
                    <m:t>i</m:t>
                  </m:r>
                </m:sub>
              </m:sSub>
            </m:e>
          </m:nary>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k</m:t>
              </m:r>
            </m:sub>
          </m:sSub>
        </m:oMath>
      </m:oMathPara>
    </w:p>
    <w:p w14:paraId="3AB142F9" w14:textId="77777777" w:rsidR="00B94259" w:rsidRDefault="00B94259" w:rsidP="00983CA1">
      <w:pPr>
        <w:pStyle w:val="af"/>
      </w:pPr>
      <w:r>
        <w:t>由此我们可以很容易地看出</w:t>
      </w:r>
      <m:oMath>
        <m:sSub>
          <m:sSubPr>
            <m:ctrlPr>
              <w:rPr>
                <w:rFonts w:ascii="Cambria Math" w:hAnsi="Cambria Math"/>
              </w:rPr>
            </m:ctrlPr>
          </m:sSubPr>
          <m:e>
            <m:r>
              <w:rPr>
                <w:rFonts w:ascii="Cambria Math" w:hAnsi="Cambria Math"/>
              </w:rPr>
              <m:t>∇</m:t>
            </m:r>
          </m:e>
          <m:sub>
            <m:r>
              <w:rPr>
                <w:rFonts w:ascii="Cambria Math" w:hAnsi="Cambria Math"/>
              </w:rPr>
              <m:t>x</m:t>
            </m:r>
          </m:sub>
        </m:sSub>
        <m:sSup>
          <m:sSupPr>
            <m:ctrlPr>
              <w:rPr>
                <w:rFonts w:ascii="Cambria Math" w:hAnsi="Cambria Math"/>
              </w:rPr>
            </m:ctrlPr>
          </m:sSupPr>
          <m:e>
            <m:r>
              <w:rPr>
                <w:rFonts w:ascii="Cambria Math" w:hAnsi="Cambria Math"/>
              </w:rPr>
              <m:t>b</m:t>
            </m:r>
          </m:e>
          <m:sup>
            <m:r>
              <w:rPr>
                <w:rFonts w:ascii="Cambria Math" w:hAnsi="Cambria Math"/>
              </w:rPr>
              <m:t>T</m:t>
            </m:r>
          </m:sup>
        </m:sSup>
        <m:r>
          <w:rPr>
            <w:rFonts w:ascii="Cambria Math" w:hAnsi="Cambria Math"/>
          </w:rPr>
          <m:t>x=b</m:t>
        </m:r>
      </m:oMath>
      <w:r>
        <w:t>。</w:t>
      </w:r>
      <w:r>
        <w:t xml:space="preserve"> </w:t>
      </w:r>
      <w:r>
        <w:t>这应该与单变量微积分中的类似情况进行比较，其中</w:t>
      </w:r>
      <m:oMath>
        <m:r>
          <w:rPr>
            <w:rFonts w:ascii="Cambria Math" w:hAnsi="Cambria Math"/>
          </w:rPr>
          <m:t>∂/(∂x)ax=a</m:t>
        </m:r>
      </m:oMath>
      <w:r>
        <w:t>。</w:t>
      </w:r>
      <w:r>
        <w:t xml:space="preserve"> </w:t>
      </w:r>
      <w:r>
        <w:t>现在考虑</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S</m:t>
            </m:r>
          </m:e>
          <m:sup>
            <m:r>
              <w:rPr>
                <w:rFonts w:ascii="Cambria Math" w:hAnsi="Cambria Math"/>
              </w:rPr>
              <m:t>n</m:t>
            </m:r>
          </m:sup>
        </m:sSup>
      </m:oMath>
      <w:r>
        <w:t>的二次函数</w:t>
      </w:r>
      <m:oMath>
        <m:r>
          <w:rPr>
            <w:rFonts w:ascii="Cambria Math" w:hAnsi="Cambria Math"/>
          </w:rPr>
          <m:t>f(x)=</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Ax</m:t>
        </m:r>
      </m:oMath>
      <w:r>
        <w:t>。</w:t>
      </w:r>
      <w:r>
        <w:t xml:space="preserve"> </w:t>
      </w:r>
      <w:r>
        <w:t>记住这一点：</w:t>
      </w:r>
    </w:p>
    <w:p w14:paraId="3D630C9F" w14:textId="77777777" w:rsidR="00B94259" w:rsidRDefault="00B94259" w:rsidP="00983CA1">
      <w:pPr>
        <w:pStyle w:val="af"/>
      </w:pPr>
      <m:oMathPara>
        <m:oMathParaPr>
          <m:jc m:val="center"/>
        </m:oMathParaPr>
        <m:oMath>
          <m:r>
            <w:rPr>
              <w:rFonts w:ascii="Cambria Math" w:hAnsi="Cambria Math"/>
            </w:rPr>
            <m:t>f(x)=</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nary>
                <m:naryPr>
                  <m:chr m:val="∑"/>
                  <m:limLoc m:val="undOvr"/>
                  <m:ctrlPr>
                    <w:rPr>
                      <w:rFonts w:ascii="Cambria Math" w:hAnsi="Cambria Math"/>
                    </w:rPr>
                  </m:ctrlPr>
                </m:naryPr>
                <m:sub>
                  <m:r>
                    <w:rPr>
                      <w:rFonts w:ascii="Cambria Math" w:hAnsi="Cambria Math"/>
                    </w:rPr>
                    <m:t>j=1</m:t>
                  </m:r>
                </m:sub>
                <m:sup>
                  <m:r>
                    <w:rPr>
                      <w:rFonts w:ascii="Cambria Math" w:hAnsi="Cambria Math"/>
                    </w:rPr>
                    <m:t>n</m:t>
                  </m:r>
                </m:sup>
                <m:e>
                  <m:sSub>
                    <m:sSubPr>
                      <m:ctrlPr>
                        <w:rPr>
                          <w:rFonts w:ascii="Cambria Math" w:hAnsi="Cambria Math"/>
                        </w:rPr>
                      </m:ctrlPr>
                    </m:sSubPr>
                    <m:e>
                      <m:r>
                        <w:rPr>
                          <w:rFonts w:ascii="Cambria Math" w:hAnsi="Cambria Math"/>
                        </w:rPr>
                        <m:t>A</m:t>
                      </m:r>
                    </m:e>
                    <m:sub>
                      <m:r>
                        <w:rPr>
                          <w:rFonts w:ascii="Cambria Math" w:hAnsi="Cambria Math"/>
                        </w:rPr>
                        <m:t>ij</m:t>
                      </m:r>
                    </m:sub>
                  </m:sSub>
                </m:e>
              </m:nary>
            </m:e>
          </m:nary>
          <m:sSub>
            <m:sSubPr>
              <m:ctrlPr>
                <w:rPr>
                  <w:rFonts w:ascii="Cambria Math" w:hAnsi="Cambria Math"/>
                </w:rPr>
              </m:ctrlPr>
            </m:sSubPr>
            <m:e>
              <m:r>
                <w:rPr>
                  <w:rFonts w:ascii="Cambria Math" w:hAnsi="Cambria Math"/>
                </w:rPr>
                <m:t>x</m:t>
              </m:r>
            </m:e>
            <m:sub>
              <m:r>
                <w:rPr>
                  <w:rFonts w:ascii="Cambria Math" w:hAnsi="Cambria Math"/>
                </w:rPr>
                <m:t>i</m:t>
              </m:r>
            </m:sub>
          </m:sSub>
          <m:sSub>
            <m:sSubPr>
              <m:ctrlPr>
                <w:rPr>
                  <w:rFonts w:ascii="Cambria Math" w:hAnsi="Cambria Math"/>
                </w:rPr>
              </m:ctrlPr>
            </m:sSubPr>
            <m:e>
              <m:r>
                <w:rPr>
                  <w:rFonts w:ascii="Cambria Math" w:hAnsi="Cambria Math"/>
                </w:rPr>
                <m:t>x</m:t>
              </m:r>
            </m:e>
            <m:sub>
              <m:r>
                <w:rPr>
                  <w:rFonts w:ascii="Cambria Math" w:hAnsi="Cambria Math"/>
                </w:rPr>
                <m:t>j</m:t>
              </m:r>
            </m:sub>
          </m:sSub>
        </m:oMath>
      </m:oMathPara>
    </w:p>
    <w:p w14:paraId="1BE7F227" w14:textId="77777777" w:rsidR="00B94259" w:rsidRDefault="00B94259" w:rsidP="00983CA1">
      <w:pPr>
        <w:pStyle w:val="af"/>
      </w:pPr>
      <w:r>
        <w:t>为了取偏导数，我们将分别考虑包括</w:t>
      </w:r>
      <m:oMath>
        <m:sSub>
          <m:sSubPr>
            <m:ctrlPr>
              <w:rPr>
                <w:rFonts w:ascii="Cambria Math" w:hAnsi="Cambria Math"/>
              </w:rPr>
            </m:ctrlPr>
          </m:sSubPr>
          <m:e>
            <m:r>
              <w:rPr>
                <w:rFonts w:ascii="Cambria Math" w:hAnsi="Cambria Math"/>
              </w:rPr>
              <m:t>x</m:t>
            </m:r>
          </m:e>
          <m:sub>
            <m:r>
              <w:rPr>
                <w:rFonts w:ascii="Cambria Math" w:hAnsi="Cambria Math"/>
              </w:rPr>
              <m:t>k</m:t>
            </m:r>
          </m:sub>
        </m:sSub>
      </m:oMath>
      <w:r>
        <w:t>和</w:t>
      </w:r>
      <m:oMath>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k</m:t>
            </m:r>
          </m:sup>
        </m:sSubSup>
      </m:oMath>
      <w:r>
        <w:t>因子的项：</w:t>
      </w:r>
    </w:p>
    <w:p w14:paraId="2C417319" w14:textId="77777777" w:rsidR="00B94259" w:rsidRDefault="00000000" w:rsidP="00983CA1">
      <w:pPr>
        <w:pStyle w:val="af"/>
      </w:pPr>
      <m:oMathPara>
        <m:oMathParaPr>
          <m:jc m:val="center"/>
        </m:oMathParaPr>
        <m:oMath>
          <m:m>
            <m:mPr>
              <m:plcHide m:val="1"/>
              <m:mcs>
                <m:mc>
                  <m:mcPr>
                    <m:count m:val="1"/>
                    <m:mcJc m:val="right"/>
                  </m:mcPr>
                </m:mc>
                <m:mc>
                  <m:mcPr>
                    <m:count m:val="1"/>
                    <m:mcJc m:val="left"/>
                  </m:mcPr>
                </m:mc>
              </m:mcs>
              <m:ctrlPr>
                <w:rPr>
                  <w:rFonts w:ascii="Cambria Math" w:hAnsi="Cambria Math"/>
                </w:rPr>
              </m:ctrlPr>
            </m:mPr>
            <m:mr>
              <m:e>
                <m:f>
                  <m:fPr>
                    <m:ctrlPr>
                      <w:rPr>
                        <w:rFonts w:ascii="Cambria Math" w:hAnsi="Cambria Math"/>
                      </w:rPr>
                    </m:ctrlPr>
                  </m:fPr>
                  <m:num>
                    <m:r>
                      <w:rPr>
                        <w:rFonts w:ascii="Cambria Math" w:hAnsi="Cambria Math"/>
                      </w:rPr>
                      <m:t>∂f(x)</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k</m:t>
                        </m:r>
                      </m:sub>
                    </m:sSub>
                  </m:den>
                </m:f>
              </m:e>
              <m:e>
                <m:r>
                  <w:rPr>
                    <w:rFonts w:ascii="Cambria Math" w:hAnsi="Cambria Math"/>
                  </w:rPr>
                  <m:t>=</m:t>
                </m:r>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k</m:t>
                        </m:r>
                      </m:sub>
                    </m:sSub>
                  </m:den>
                </m:f>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nary>
                      <m:naryPr>
                        <m:chr m:val="∑"/>
                        <m:limLoc m:val="undOvr"/>
                        <m:ctrlPr>
                          <w:rPr>
                            <w:rFonts w:ascii="Cambria Math" w:hAnsi="Cambria Math"/>
                          </w:rPr>
                        </m:ctrlPr>
                      </m:naryPr>
                      <m:sub>
                        <m:r>
                          <w:rPr>
                            <w:rFonts w:ascii="Cambria Math" w:hAnsi="Cambria Math"/>
                          </w:rPr>
                          <m:t>j=1</m:t>
                        </m:r>
                      </m:sub>
                      <m:sup>
                        <m:r>
                          <w:rPr>
                            <w:rFonts w:ascii="Cambria Math" w:hAnsi="Cambria Math"/>
                          </w:rPr>
                          <m:t>n</m:t>
                        </m:r>
                      </m:sup>
                      <m:e>
                        <m:sSub>
                          <m:sSubPr>
                            <m:ctrlPr>
                              <w:rPr>
                                <w:rFonts w:ascii="Cambria Math" w:hAnsi="Cambria Math"/>
                              </w:rPr>
                            </m:ctrlPr>
                          </m:sSubPr>
                          <m:e>
                            <m:r>
                              <w:rPr>
                                <w:rFonts w:ascii="Cambria Math" w:hAnsi="Cambria Math"/>
                              </w:rPr>
                              <m:t>A</m:t>
                            </m:r>
                          </m:e>
                          <m:sub>
                            <m:r>
                              <w:rPr>
                                <w:rFonts w:ascii="Cambria Math" w:hAnsi="Cambria Math"/>
                              </w:rPr>
                              <m:t>ij</m:t>
                            </m:r>
                          </m:sub>
                        </m:sSub>
                      </m:e>
                    </m:nary>
                  </m:e>
                </m:nary>
                <m:sSub>
                  <m:sSubPr>
                    <m:ctrlPr>
                      <w:rPr>
                        <w:rFonts w:ascii="Cambria Math" w:hAnsi="Cambria Math"/>
                      </w:rPr>
                    </m:ctrlPr>
                  </m:sSubPr>
                  <m:e>
                    <m:r>
                      <w:rPr>
                        <w:rFonts w:ascii="Cambria Math" w:hAnsi="Cambria Math"/>
                      </w:rPr>
                      <m:t>x</m:t>
                    </m:r>
                  </m:e>
                  <m:sub>
                    <m:r>
                      <w:rPr>
                        <w:rFonts w:ascii="Cambria Math" w:hAnsi="Cambria Math"/>
                      </w:rPr>
                      <m:t>i</m:t>
                    </m:r>
                  </m:sub>
                </m:sSub>
                <m:sSub>
                  <m:sSubPr>
                    <m:ctrlPr>
                      <w:rPr>
                        <w:rFonts w:ascii="Cambria Math" w:hAnsi="Cambria Math"/>
                      </w:rPr>
                    </m:ctrlPr>
                  </m:sSubPr>
                  <m:e>
                    <m:r>
                      <w:rPr>
                        <w:rFonts w:ascii="Cambria Math" w:hAnsi="Cambria Math"/>
                      </w:rPr>
                      <m:t>x</m:t>
                    </m:r>
                  </m:e>
                  <m:sub>
                    <m:r>
                      <w:rPr>
                        <w:rFonts w:ascii="Cambria Math" w:hAnsi="Cambria Math"/>
                      </w:rPr>
                      <m:t>j</m:t>
                    </m:r>
                  </m:sub>
                </m:sSub>
              </m:e>
            </m:mr>
            <m:mr>
              <m:e/>
              <m:e>
                <m:r>
                  <w:rPr>
                    <w:rFonts w:ascii="Cambria Math" w:hAnsi="Cambria Math"/>
                  </w:rPr>
                  <m:t>=</m:t>
                </m:r>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k</m:t>
                        </m:r>
                      </m:sub>
                    </m:sSub>
                  </m:den>
                </m:f>
                <m:d>
                  <m:dPr>
                    <m:begChr m:val="["/>
                    <m:endChr m:val="]"/>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i≠k</m:t>
                        </m:r>
                      </m:sub>
                      <m:sup>
                        <m:r>
                          <w:rPr>
                            <w:rFonts w:ascii="Cambria Math" w:hAnsi="Cambria Math"/>
                          </w:rPr>
                          <m:t>​</m:t>
                        </m:r>
                      </m:sup>
                      <m:e>
                        <m:nary>
                          <m:naryPr>
                            <m:chr m:val="∑"/>
                            <m:limLoc m:val="undOvr"/>
                            <m:supHide m:val="1"/>
                            <m:ctrlPr>
                              <w:rPr>
                                <w:rFonts w:ascii="Cambria Math" w:hAnsi="Cambria Math"/>
                              </w:rPr>
                            </m:ctrlPr>
                          </m:naryPr>
                          <m:sub>
                            <m:r>
                              <w:rPr>
                                <w:rFonts w:ascii="Cambria Math" w:hAnsi="Cambria Math"/>
                              </w:rPr>
                              <m:t>j≠k</m:t>
                            </m:r>
                          </m:sub>
                          <m:sup>
                            <m:r>
                              <w:rPr>
                                <w:rFonts w:ascii="Cambria Math" w:hAnsi="Cambria Math"/>
                              </w:rPr>
                              <m:t>​</m:t>
                            </m:r>
                          </m:sup>
                          <m:e>
                            <m:sSub>
                              <m:sSubPr>
                                <m:ctrlPr>
                                  <w:rPr>
                                    <w:rFonts w:ascii="Cambria Math" w:hAnsi="Cambria Math"/>
                                  </w:rPr>
                                </m:ctrlPr>
                              </m:sSubPr>
                              <m:e>
                                <m:r>
                                  <w:rPr>
                                    <w:rFonts w:ascii="Cambria Math" w:hAnsi="Cambria Math"/>
                                  </w:rPr>
                                  <m:t>A</m:t>
                                </m:r>
                              </m:e>
                              <m:sub>
                                <m:r>
                                  <w:rPr>
                                    <w:rFonts w:ascii="Cambria Math" w:hAnsi="Cambria Math"/>
                                  </w:rPr>
                                  <m:t>ij</m:t>
                                </m:r>
                              </m:sub>
                            </m:sSub>
                          </m:e>
                        </m:nary>
                      </m:e>
                    </m:nary>
                    <m:sSub>
                      <m:sSubPr>
                        <m:ctrlPr>
                          <w:rPr>
                            <w:rFonts w:ascii="Cambria Math" w:hAnsi="Cambria Math"/>
                          </w:rPr>
                        </m:ctrlPr>
                      </m:sSubPr>
                      <m:e>
                        <m:r>
                          <w:rPr>
                            <w:rFonts w:ascii="Cambria Math" w:hAnsi="Cambria Math"/>
                          </w:rPr>
                          <m:t>x</m:t>
                        </m:r>
                      </m:e>
                      <m:sub>
                        <m:r>
                          <w:rPr>
                            <w:rFonts w:ascii="Cambria Math" w:hAnsi="Cambria Math"/>
                          </w:rPr>
                          <m:t>i</m:t>
                        </m:r>
                      </m:sub>
                    </m:sSub>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m:t>
                    </m:r>
                    <m:nary>
                      <m:naryPr>
                        <m:chr m:val="∑"/>
                        <m:limLoc m:val="undOvr"/>
                        <m:supHide m:val="1"/>
                        <m:ctrlPr>
                          <w:rPr>
                            <w:rFonts w:ascii="Cambria Math" w:hAnsi="Cambria Math"/>
                          </w:rPr>
                        </m:ctrlPr>
                      </m:naryPr>
                      <m:sub>
                        <m:r>
                          <w:rPr>
                            <w:rFonts w:ascii="Cambria Math" w:hAnsi="Cambria Math"/>
                          </w:rPr>
                          <m:t>i≠k</m:t>
                        </m:r>
                      </m:sub>
                      <m:sup>
                        <m:r>
                          <w:rPr>
                            <w:rFonts w:ascii="Cambria Math" w:hAnsi="Cambria Math"/>
                          </w:rPr>
                          <m:t>​</m:t>
                        </m:r>
                      </m:sup>
                      <m:e>
                        <m:sSub>
                          <m:sSubPr>
                            <m:ctrlPr>
                              <w:rPr>
                                <w:rFonts w:ascii="Cambria Math" w:hAnsi="Cambria Math"/>
                              </w:rPr>
                            </m:ctrlPr>
                          </m:sSubPr>
                          <m:e>
                            <m:r>
                              <w:rPr>
                                <w:rFonts w:ascii="Cambria Math" w:hAnsi="Cambria Math"/>
                              </w:rPr>
                              <m:t>A</m:t>
                            </m:r>
                          </m:e>
                          <m:sub>
                            <m:r>
                              <w:rPr>
                                <w:rFonts w:ascii="Cambria Math" w:hAnsi="Cambria Math"/>
                              </w:rPr>
                              <m:t>ik</m:t>
                            </m:r>
                          </m:sub>
                        </m:sSub>
                      </m:e>
                    </m:nary>
                    <m:sSub>
                      <m:sSubPr>
                        <m:ctrlPr>
                          <w:rPr>
                            <w:rFonts w:ascii="Cambria Math" w:hAnsi="Cambria Math"/>
                          </w:rPr>
                        </m:ctrlPr>
                      </m:sSubPr>
                      <m:e>
                        <m:r>
                          <w:rPr>
                            <w:rFonts w:ascii="Cambria Math" w:hAnsi="Cambria Math"/>
                          </w:rPr>
                          <m:t>x</m:t>
                        </m:r>
                      </m:e>
                      <m:sub>
                        <m:r>
                          <w:rPr>
                            <w:rFonts w:ascii="Cambria Math" w:hAnsi="Cambria Math"/>
                          </w:rPr>
                          <m:t>i</m:t>
                        </m:r>
                      </m:sub>
                    </m:sSub>
                    <m:sSub>
                      <m:sSubPr>
                        <m:ctrlPr>
                          <w:rPr>
                            <w:rFonts w:ascii="Cambria Math" w:hAnsi="Cambria Math"/>
                          </w:rPr>
                        </m:ctrlPr>
                      </m:sSubPr>
                      <m:e>
                        <m:r>
                          <w:rPr>
                            <w:rFonts w:ascii="Cambria Math" w:hAnsi="Cambria Math"/>
                          </w:rPr>
                          <m:t>x</m:t>
                        </m:r>
                      </m:e>
                      <m:sub>
                        <m:r>
                          <w:rPr>
                            <w:rFonts w:ascii="Cambria Math" w:hAnsi="Cambria Math"/>
                          </w:rPr>
                          <m:t>k</m:t>
                        </m:r>
                      </m:sub>
                    </m:sSub>
                    <m:r>
                      <w:rPr>
                        <w:rFonts w:ascii="Cambria Math" w:hAnsi="Cambria Math"/>
                      </w:rPr>
                      <m:t>+</m:t>
                    </m:r>
                    <m:nary>
                      <m:naryPr>
                        <m:chr m:val="∑"/>
                        <m:limLoc m:val="undOvr"/>
                        <m:supHide m:val="1"/>
                        <m:ctrlPr>
                          <w:rPr>
                            <w:rFonts w:ascii="Cambria Math" w:hAnsi="Cambria Math"/>
                          </w:rPr>
                        </m:ctrlPr>
                      </m:naryPr>
                      <m:sub>
                        <m:r>
                          <w:rPr>
                            <w:rFonts w:ascii="Cambria Math" w:hAnsi="Cambria Math"/>
                          </w:rPr>
                          <m:t>j≠k</m:t>
                        </m:r>
                      </m:sub>
                      <m:sup>
                        <m:r>
                          <w:rPr>
                            <w:rFonts w:ascii="Cambria Math" w:hAnsi="Cambria Math"/>
                          </w:rPr>
                          <m:t>​</m:t>
                        </m:r>
                      </m:sup>
                      <m:e>
                        <m:sSub>
                          <m:sSubPr>
                            <m:ctrlPr>
                              <w:rPr>
                                <w:rFonts w:ascii="Cambria Math" w:hAnsi="Cambria Math"/>
                              </w:rPr>
                            </m:ctrlPr>
                          </m:sSubPr>
                          <m:e>
                            <m:r>
                              <w:rPr>
                                <w:rFonts w:ascii="Cambria Math" w:hAnsi="Cambria Math"/>
                              </w:rPr>
                              <m:t>A</m:t>
                            </m:r>
                          </m:e>
                          <m:sub>
                            <m:r>
                              <w:rPr>
                                <w:rFonts w:ascii="Cambria Math" w:hAnsi="Cambria Math"/>
                              </w:rPr>
                              <m:t>kj</m:t>
                            </m:r>
                          </m:sub>
                        </m:sSub>
                      </m:e>
                    </m:nary>
                    <m:sSub>
                      <m:sSubPr>
                        <m:ctrlPr>
                          <w:rPr>
                            <w:rFonts w:ascii="Cambria Math" w:hAnsi="Cambria Math"/>
                          </w:rPr>
                        </m:ctrlPr>
                      </m:sSubPr>
                      <m:e>
                        <m:r>
                          <w:rPr>
                            <w:rFonts w:ascii="Cambria Math" w:hAnsi="Cambria Math"/>
                          </w:rPr>
                          <m:t>x</m:t>
                        </m:r>
                      </m:e>
                      <m:sub>
                        <m:r>
                          <w:rPr>
                            <w:rFonts w:ascii="Cambria Math" w:hAnsi="Cambria Math"/>
                          </w:rPr>
                          <m:t>k</m:t>
                        </m:r>
                      </m:sub>
                    </m:sSub>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kk</m:t>
                        </m:r>
                      </m:sub>
                    </m:sSub>
                    <m:sSubSup>
                      <m:sSubSupPr>
                        <m:ctrlPr>
                          <w:rPr>
                            <w:rFonts w:ascii="Cambria Math" w:hAnsi="Cambria Math"/>
                          </w:rPr>
                        </m:ctrlPr>
                      </m:sSubSupPr>
                      <m:e>
                        <m:r>
                          <w:rPr>
                            <w:rFonts w:ascii="Cambria Math" w:hAnsi="Cambria Math"/>
                          </w:rPr>
                          <m:t>x</m:t>
                        </m:r>
                      </m:e>
                      <m:sub>
                        <m:r>
                          <w:rPr>
                            <w:rFonts w:ascii="Cambria Math" w:hAnsi="Cambria Math"/>
                          </w:rPr>
                          <m:t>k</m:t>
                        </m:r>
                      </m:sub>
                      <m:sup>
                        <m:r>
                          <w:rPr>
                            <w:rFonts w:ascii="Cambria Math" w:hAnsi="Cambria Math"/>
                          </w:rPr>
                          <m:t>2</m:t>
                        </m:r>
                      </m:sup>
                    </m:sSubSup>
                  </m:e>
                </m:d>
              </m:e>
            </m:mr>
            <m:mr>
              <m:e/>
              <m:e>
                <m:r>
                  <w:rPr>
                    <w:rFonts w:ascii="Cambria Math" w:hAnsi="Cambria Math"/>
                  </w:rPr>
                  <m:t>=</m:t>
                </m:r>
                <m:nary>
                  <m:naryPr>
                    <m:chr m:val="∑"/>
                    <m:limLoc m:val="undOvr"/>
                    <m:supHide m:val="1"/>
                    <m:ctrlPr>
                      <w:rPr>
                        <w:rFonts w:ascii="Cambria Math" w:hAnsi="Cambria Math"/>
                      </w:rPr>
                    </m:ctrlPr>
                  </m:naryPr>
                  <m:sub>
                    <m:r>
                      <w:rPr>
                        <w:rFonts w:ascii="Cambria Math" w:hAnsi="Cambria Math"/>
                      </w:rPr>
                      <m:t>i≠k</m:t>
                    </m:r>
                  </m:sub>
                  <m:sup>
                    <m:r>
                      <w:rPr>
                        <w:rFonts w:ascii="Cambria Math" w:hAnsi="Cambria Math"/>
                      </w:rPr>
                      <m:t>​</m:t>
                    </m:r>
                  </m:sup>
                  <m:e>
                    <m:sSub>
                      <m:sSubPr>
                        <m:ctrlPr>
                          <w:rPr>
                            <w:rFonts w:ascii="Cambria Math" w:hAnsi="Cambria Math"/>
                          </w:rPr>
                        </m:ctrlPr>
                      </m:sSubPr>
                      <m:e>
                        <m:r>
                          <w:rPr>
                            <w:rFonts w:ascii="Cambria Math" w:hAnsi="Cambria Math"/>
                          </w:rPr>
                          <m:t>A</m:t>
                        </m:r>
                      </m:e>
                      <m:sub>
                        <m:r>
                          <w:rPr>
                            <w:rFonts w:ascii="Cambria Math" w:hAnsi="Cambria Math"/>
                          </w:rPr>
                          <m:t>ik</m:t>
                        </m:r>
                      </m:sub>
                    </m:sSub>
                  </m:e>
                </m:nary>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nary>
                  <m:naryPr>
                    <m:chr m:val="∑"/>
                    <m:limLoc m:val="undOvr"/>
                    <m:supHide m:val="1"/>
                    <m:ctrlPr>
                      <w:rPr>
                        <w:rFonts w:ascii="Cambria Math" w:hAnsi="Cambria Math"/>
                      </w:rPr>
                    </m:ctrlPr>
                  </m:naryPr>
                  <m:sub>
                    <m:r>
                      <w:rPr>
                        <w:rFonts w:ascii="Cambria Math" w:hAnsi="Cambria Math"/>
                      </w:rPr>
                      <m:t>j≠k</m:t>
                    </m:r>
                  </m:sub>
                  <m:sup>
                    <m:r>
                      <w:rPr>
                        <w:rFonts w:ascii="Cambria Math" w:hAnsi="Cambria Math"/>
                      </w:rPr>
                      <m:t>​</m:t>
                    </m:r>
                  </m:sup>
                  <m:e>
                    <m:sSub>
                      <m:sSubPr>
                        <m:ctrlPr>
                          <w:rPr>
                            <w:rFonts w:ascii="Cambria Math" w:hAnsi="Cambria Math"/>
                          </w:rPr>
                        </m:ctrlPr>
                      </m:sSubPr>
                      <m:e>
                        <m:r>
                          <w:rPr>
                            <w:rFonts w:ascii="Cambria Math" w:hAnsi="Cambria Math"/>
                          </w:rPr>
                          <m:t>A</m:t>
                        </m:r>
                      </m:e>
                      <m:sub>
                        <m:r>
                          <w:rPr>
                            <w:rFonts w:ascii="Cambria Math" w:hAnsi="Cambria Math"/>
                          </w:rPr>
                          <m:t>kj</m:t>
                        </m:r>
                      </m:sub>
                    </m:sSub>
                  </m:e>
                </m:nary>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+2</m:t>
                </m:r>
                <m:sSub>
                  <m:sSubPr>
                    <m:ctrlPr>
                      <w:rPr>
                        <w:rFonts w:ascii="Cambria Math" w:hAnsi="Cambria Math"/>
                      </w:rPr>
                    </m:ctrlPr>
                  </m:sSubPr>
                  <m:e>
                    <m:r>
                      <w:rPr>
                        <w:rFonts w:ascii="Cambria Math" w:hAnsi="Cambria Math"/>
                      </w:rPr>
                      <m:t>A</m:t>
                    </m:r>
                  </m:e>
                  <m:sub>
                    <m:r>
                      <w:rPr>
                        <w:rFonts w:ascii="Cambria Math" w:hAnsi="Cambria Math"/>
                      </w:rPr>
                      <m:t>kk</m:t>
                    </m:r>
                  </m:sub>
                </m:sSub>
                <m:sSub>
                  <m:sSubPr>
                    <m:ctrlPr>
                      <w:rPr>
                        <w:rFonts w:ascii="Cambria Math" w:hAnsi="Cambria Math"/>
                      </w:rPr>
                    </m:ctrlPr>
                  </m:sSubPr>
                  <m:e>
                    <m:r>
                      <w:rPr>
                        <w:rFonts w:ascii="Cambria Math" w:hAnsi="Cambria Math"/>
                      </w:rPr>
                      <m:t>x</m:t>
                    </m:r>
                  </m:e>
                  <m:sub>
                    <m:r>
                      <w:rPr>
                        <w:rFonts w:ascii="Cambria Math" w:hAnsi="Cambria Math"/>
                      </w:rPr>
                      <m:t>k</m:t>
                    </m:r>
                  </m:sub>
                </m:sSub>
              </m:e>
            </m:mr>
            <m:mr>
              <m:e/>
              <m:e>
                <m: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A</m:t>
                        </m:r>
                      </m:e>
                      <m:sub>
                        <m:r>
                          <w:rPr>
                            <w:rFonts w:ascii="Cambria Math" w:hAnsi="Cambria Math"/>
                          </w:rPr>
                          <m:t>ik</m:t>
                        </m:r>
                      </m:sub>
                    </m:sSub>
                  </m:e>
                </m:nary>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nary>
                  <m:naryPr>
                    <m:chr m:val="∑"/>
                    <m:limLoc m:val="undOvr"/>
                    <m:ctrlPr>
                      <w:rPr>
                        <w:rFonts w:ascii="Cambria Math" w:hAnsi="Cambria Math"/>
                      </w:rPr>
                    </m:ctrlPr>
                  </m:naryPr>
                  <m:sub>
                    <m:r>
                      <w:rPr>
                        <w:rFonts w:ascii="Cambria Math" w:hAnsi="Cambria Math"/>
                      </w:rPr>
                      <m:t>j=1</m:t>
                    </m:r>
                  </m:sub>
                  <m:sup>
                    <m:r>
                      <w:rPr>
                        <w:rFonts w:ascii="Cambria Math" w:hAnsi="Cambria Math"/>
                      </w:rPr>
                      <m:t>n</m:t>
                    </m:r>
                  </m:sup>
                  <m:e>
                    <m:sSub>
                      <m:sSubPr>
                        <m:ctrlPr>
                          <w:rPr>
                            <w:rFonts w:ascii="Cambria Math" w:hAnsi="Cambria Math"/>
                          </w:rPr>
                        </m:ctrlPr>
                      </m:sSubPr>
                      <m:e>
                        <m:r>
                          <w:rPr>
                            <w:rFonts w:ascii="Cambria Math" w:hAnsi="Cambria Math"/>
                          </w:rPr>
                          <m:t>A</m:t>
                        </m:r>
                      </m:e>
                      <m:sub>
                        <m:r>
                          <w:rPr>
                            <w:rFonts w:ascii="Cambria Math" w:hAnsi="Cambria Math"/>
                          </w:rPr>
                          <m:t>kj</m:t>
                        </m:r>
                      </m:sub>
                    </m:sSub>
                  </m:e>
                </m:nary>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=2</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A</m:t>
                        </m:r>
                      </m:e>
                      <m:sub>
                        <m:r>
                          <w:rPr>
                            <w:rFonts w:ascii="Cambria Math" w:hAnsi="Cambria Math"/>
                          </w:rPr>
                          <m:t>ki</m:t>
                        </m:r>
                      </m:sub>
                    </m:sSub>
                  </m:e>
                </m:nary>
                <m:sSub>
                  <m:sSubPr>
                    <m:ctrlPr>
                      <w:rPr>
                        <w:rFonts w:ascii="Cambria Math" w:hAnsi="Cambria Math"/>
                      </w:rPr>
                    </m:ctrlPr>
                  </m:sSubPr>
                  <m:e>
                    <m:r>
                      <w:rPr>
                        <w:rFonts w:ascii="Cambria Math" w:hAnsi="Cambria Math"/>
                      </w:rPr>
                      <m:t>x</m:t>
                    </m:r>
                  </m:e>
                  <m:sub>
                    <m:r>
                      <w:rPr>
                        <w:rFonts w:ascii="Cambria Math" w:hAnsi="Cambria Math"/>
                      </w:rPr>
                      <m:t>i</m:t>
                    </m:r>
                  </m:sub>
                </m:sSub>
              </m:e>
            </m:mr>
          </m:m>
        </m:oMath>
      </m:oMathPara>
    </w:p>
    <w:p w14:paraId="65E95102" w14:textId="77777777" w:rsidR="00B94259" w:rsidRDefault="00B94259" w:rsidP="00983CA1">
      <w:pPr>
        <w:pStyle w:val="af"/>
      </w:pPr>
      <w:r>
        <w:t>最后一个等式，是因为</w:t>
      </w:r>
      <m:oMath>
        <m:r>
          <w:rPr>
            <w:rFonts w:ascii="Cambria Math" w:hAnsi="Cambria Math"/>
          </w:rPr>
          <m:t>A</m:t>
        </m:r>
      </m:oMath>
      <w:r>
        <w:t>是对称的（我们可以安全地假设，因为它以二次形式出现）。</w:t>
      </w:r>
      <w:r>
        <w:t xml:space="preserve"> </w:t>
      </w:r>
      <w:r>
        <w:t>注意，</w:t>
      </w:r>
      <m:oMath>
        <m:sSub>
          <m:sSubPr>
            <m:ctrlPr>
              <w:rPr>
                <w:rFonts w:ascii="Cambria Math" w:hAnsi="Cambria Math"/>
              </w:rPr>
            </m:ctrlPr>
          </m:sSubPr>
          <m:e>
            <m:r>
              <w:rPr>
                <w:rFonts w:ascii="Cambria Math" w:hAnsi="Cambria Math"/>
              </w:rPr>
              <m:t>∇</m:t>
            </m:r>
          </m:e>
          <m:sub>
            <m:r>
              <w:rPr>
                <w:rFonts w:ascii="Cambria Math" w:hAnsi="Cambria Math"/>
              </w:rPr>
              <m:t>x</m:t>
            </m:r>
          </m:sub>
        </m:sSub>
        <m:r>
          <w:rPr>
            <w:rFonts w:ascii="Cambria Math" w:hAnsi="Cambria Math"/>
          </w:rPr>
          <m:t>f(x)</m:t>
        </m:r>
      </m:oMath>
      <w:r>
        <w:t>的第</w:t>
      </w:r>
      <m:oMath>
        <m:r>
          <w:rPr>
            <w:rFonts w:ascii="Cambria Math" w:hAnsi="Cambria Math"/>
          </w:rPr>
          <m:t>k</m:t>
        </m:r>
      </m:oMath>
      <w:proofErr w:type="gramStart"/>
      <w:r>
        <w:t>个</w:t>
      </w:r>
      <w:proofErr w:type="gramEnd"/>
      <w:r>
        <w:t>元素是</w:t>
      </w:r>
      <m:oMath>
        <m:r>
          <w:rPr>
            <w:rFonts w:ascii="Cambria Math" w:hAnsi="Cambria Math"/>
          </w:rPr>
          <m:t>A</m:t>
        </m:r>
      </m:oMath>
      <w:r>
        <w:t>和</w:t>
      </w:r>
      <m:oMath>
        <m:r>
          <w:rPr>
            <w:rFonts w:ascii="Cambria Math" w:hAnsi="Cambria Math"/>
          </w:rPr>
          <m:t>x</m:t>
        </m:r>
      </m:oMath>
      <w:r>
        <w:t>的第</w:t>
      </w:r>
      <m:oMath>
        <m:r>
          <w:rPr>
            <w:rFonts w:ascii="Cambria Math" w:hAnsi="Cambria Math"/>
          </w:rPr>
          <m:t>k</m:t>
        </m:r>
      </m:oMath>
      <w:r>
        <w:t>行的内积。</w:t>
      </w:r>
      <w:r>
        <w:t xml:space="preserve"> </w:t>
      </w:r>
      <w:r>
        <w:t>因此，</w:t>
      </w:r>
      <m:oMath>
        <m:sSub>
          <m:sSubPr>
            <m:ctrlPr>
              <w:rPr>
                <w:rFonts w:ascii="Cambria Math" w:hAnsi="Cambria Math"/>
              </w:rPr>
            </m:ctrlPr>
          </m:sSubPr>
          <m:e>
            <m:r>
              <w:rPr>
                <w:rFonts w:ascii="Cambria Math" w:hAnsi="Cambria Math"/>
              </w:rPr>
              <m:t>∇</m:t>
            </m:r>
          </m:e>
          <m:sub>
            <m:r>
              <w:rPr>
                <w:rFonts w:ascii="Cambria Math" w:hAnsi="Cambria Math"/>
              </w:rPr>
              <m:t>x</m:t>
            </m:r>
          </m:sub>
        </m:sSub>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Ax=2Ax</m:t>
        </m:r>
      </m:oMath>
      <w:r>
        <w:t>。</w:t>
      </w:r>
      <w:r>
        <w:t xml:space="preserve"> </w:t>
      </w:r>
      <w:r>
        <w:t>同样，这应该</w:t>
      </w:r>
      <w:proofErr w:type="gramStart"/>
      <w:r>
        <w:t>提醒你单变量</w:t>
      </w:r>
      <w:proofErr w:type="gramEnd"/>
      <w:r>
        <w:t>微积分中的类似事实，即</w:t>
      </w:r>
      <m:oMath>
        <m:r>
          <w:rPr>
            <w:rFonts w:ascii="Cambria Math" w:hAnsi="Cambria Math"/>
          </w:rPr>
          <m:t>∂/(∂x)a</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=2ax</m:t>
        </m:r>
      </m:oMath>
      <w:r>
        <w:t>。</w:t>
      </w:r>
    </w:p>
    <w:p w14:paraId="42D5AC24" w14:textId="77777777" w:rsidR="00B94259" w:rsidRDefault="00B94259" w:rsidP="00983CA1">
      <w:pPr>
        <w:pStyle w:val="af"/>
      </w:pPr>
      <w:r>
        <w:t>最后，让我们来看看二次函数</w:t>
      </w:r>
      <m:oMath>
        <m:r>
          <w:rPr>
            <w:rFonts w:ascii="Cambria Math" w:hAnsi="Cambria Math"/>
          </w:rPr>
          <m:t>f(x)=</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Ax</m:t>
        </m:r>
      </m:oMath>
      <w:r>
        <w:t>黑塞矩阵（显然，线性函数</w:t>
      </w:r>
      <m:oMath>
        <m:sSup>
          <m:sSupPr>
            <m:ctrlPr>
              <w:rPr>
                <w:rFonts w:ascii="Cambria Math" w:hAnsi="Cambria Math"/>
              </w:rPr>
            </m:ctrlPr>
          </m:sSupPr>
          <m:e>
            <m:r>
              <w:rPr>
                <w:rFonts w:ascii="Cambria Math" w:hAnsi="Cambria Math"/>
              </w:rPr>
              <m:t>b</m:t>
            </m:r>
          </m:e>
          <m:sup>
            <m:r>
              <w:rPr>
                <w:rFonts w:ascii="Cambria Math" w:hAnsi="Cambria Math"/>
              </w:rPr>
              <m:t>T</m:t>
            </m:r>
          </m:sup>
        </m:sSup>
        <m:r>
          <w:rPr>
            <w:rFonts w:ascii="Cambria Math" w:hAnsi="Cambria Math"/>
          </w:rPr>
          <m:t>x</m:t>
        </m:r>
      </m:oMath>
      <w:r>
        <w:t>的黑塞矩阵为零）。在这种情况下</w:t>
      </w:r>
      <w:r>
        <w:t>:</w:t>
      </w:r>
    </w:p>
    <w:p w14:paraId="1A39C8EE" w14:textId="77777777" w:rsidR="00B94259" w:rsidRDefault="00000000" w:rsidP="00983CA1">
      <w:pPr>
        <w:pStyle w:val="af"/>
      </w:pPr>
      <m:oMathPara>
        <m:oMathParaPr>
          <m:jc m:val="center"/>
        </m:oMathParaPr>
        <m:oMath>
          <m:f>
            <m:fPr>
              <m:ctrlPr>
                <w:rPr>
                  <w:rFonts w:ascii="Cambria Math" w:hAnsi="Cambria Math"/>
                </w:rPr>
              </m:ctrlPr>
            </m:fPr>
            <m:num>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f(x)</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k</m:t>
                  </m:r>
                </m:sub>
              </m:sSub>
              <m:r>
                <w:rPr>
                  <w:rFonts w:ascii="Cambria Math" w:hAnsi="Cambria Math"/>
                </w:rPr>
                <m:t>∂</m:t>
              </m:r>
              <m:sSub>
                <m:sSubPr>
                  <m:ctrlPr>
                    <w:rPr>
                      <w:rFonts w:ascii="Cambria Math" w:hAnsi="Cambria Math"/>
                    </w:rPr>
                  </m:ctrlPr>
                </m:sSubPr>
                <m:e>
                  <m:r>
                    <w:rPr>
                      <w:rFonts w:ascii="Cambria Math" w:hAnsi="Cambria Math"/>
                    </w:rPr>
                    <m:t>x</m:t>
                  </m:r>
                </m:e>
                <m:sub>
                  <m:r>
                    <m:rPr>
                      <m:scr m:val="script"/>
                    </m:rPr>
                    <w:rPr>
                      <w:rFonts w:ascii="Cambria Math" w:hAnsi="Cambria Math"/>
                    </w:rPr>
                    <m:t>l</m:t>
                  </m:r>
                </m:sub>
              </m:sSub>
            </m:den>
          </m:f>
          <m:r>
            <w:rPr>
              <w:rFonts w:ascii="Cambria Math" w:hAnsi="Cambria Math"/>
            </w:rPr>
            <m:t>=</m:t>
          </m:r>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k</m:t>
                  </m:r>
                </m:sub>
              </m:sSub>
            </m:den>
          </m:f>
          <m:d>
            <m:dPr>
              <m:begChr m:val="["/>
              <m:endChr m:val="]"/>
              <m:ctrlPr>
                <w:rPr>
                  <w:rFonts w:ascii="Cambria Math" w:hAnsi="Cambria Math"/>
                </w:rPr>
              </m:ctrlPr>
            </m:dPr>
            <m:e>
              <m:f>
                <m:fPr>
                  <m:ctrlPr>
                    <w:rPr>
                      <w:rFonts w:ascii="Cambria Math" w:hAnsi="Cambria Math"/>
                    </w:rPr>
                  </m:ctrlPr>
                </m:fPr>
                <m:num>
                  <m:r>
                    <w:rPr>
                      <w:rFonts w:ascii="Cambria Math" w:hAnsi="Cambria Math"/>
                    </w:rPr>
                    <m:t>∂f(x)</m:t>
                  </m:r>
                </m:num>
                <m:den>
                  <m:r>
                    <w:rPr>
                      <w:rFonts w:ascii="Cambria Math" w:hAnsi="Cambria Math"/>
                    </w:rPr>
                    <m:t>∂</m:t>
                  </m:r>
                  <m:sSub>
                    <m:sSubPr>
                      <m:ctrlPr>
                        <w:rPr>
                          <w:rFonts w:ascii="Cambria Math" w:hAnsi="Cambria Math"/>
                        </w:rPr>
                      </m:ctrlPr>
                    </m:sSubPr>
                    <m:e>
                      <m:r>
                        <w:rPr>
                          <w:rFonts w:ascii="Cambria Math" w:hAnsi="Cambria Math"/>
                        </w:rPr>
                        <m:t>x</m:t>
                      </m:r>
                    </m:e>
                    <m:sub>
                      <m:r>
                        <m:rPr>
                          <m:scr m:val="script"/>
                        </m:rPr>
                        <w:rPr>
                          <w:rFonts w:ascii="Cambria Math" w:hAnsi="Cambria Math"/>
                        </w:rPr>
                        <m:t>l</m:t>
                      </m:r>
                    </m:sub>
                  </m:sSub>
                </m:den>
              </m:f>
            </m:e>
          </m:d>
          <m:r>
            <w:rPr>
              <w:rFonts w:ascii="Cambria Math" w:hAnsi="Cambria Math"/>
            </w:rPr>
            <m:t>=</m:t>
          </m:r>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k</m:t>
                  </m:r>
                </m:sub>
              </m:sSub>
            </m:den>
          </m:f>
          <m:d>
            <m:dPr>
              <m:begChr m:val="["/>
              <m:endChr m:val="]"/>
              <m:ctrlPr>
                <w:rPr>
                  <w:rFonts w:ascii="Cambria Math" w:hAnsi="Cambria Math"/>
                </w:rPr>
              </m:ctrlPr>
            </m:dPr>
            <m:e>
              <m:r>
                <w:rPr>
                  <w:rFonts w:ascii="Cambria Math" w:hAnsi="Cambria Math"/>
                </w:rPr>
                <m:t>2</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A</m:t>
                      </m:r>
                    </m:e>
                    <m:sub>
                      <m:r>
                        <m:rPr>
                          <m:scr m:val="script"/>
                        </m:rPr>
                        <w:rPr>
                          <w:rFonts w:ascii="Cambria Math" w:hAnsi="Cambria Math"/>
                        </w:rPr>
                        <m:t>l</m:t>
                      </m:r>
                      <m:r>
                        <w:rPr>
                          <w:rFonts w:ascii="Cambria Math" w:hAnsi="Cambria Math"/>
                        </w:rPr>
                        <m:t>i</m:t>
                      </m:r>
                    </m:sub>
                  </m:sSub>
                </m:e>
              </m:nary>
              <m:sSub>
                <m:sSubPr>
                  <m:ctrlPr>
                    <w:rPr>
                      <w:rFonts w:ascii="Cambria Math" w:hAnsi="Cambria Math"/>
                    </w:rPr>
                  </m:ctrlPr>
                </m:sSubPr>
                <m:e>
                  <m:r>
                    <w:rPr>
                      <w:rFonts w:ascii="Cambria Math" w:hAnsi="Cambria Math"/>
                    </w:rPr>
                    <m:t>x</m:t>
                  </m:r>
                </m:e>
                <m:sub>
                  <m:r>
                    <w:rPr>
                      <w:rFonts w:ascii="Cambria Math" w:hAnsi="Cambria Math"/>
                    </w:rPr>
                    <m:t>i</m:t>
                  </m:r>
                </m:sub>
              </m:sSub>
            </m:e>
          </m:d>
          <m:r>
            <w:rPr>
              <w:rFonts w:ascii="Cambria Math" w:hAnsi="Cambria Math"/>
            </w:rPr>
            <m:t>=2</m:t>
          </m:r>
          <m:sSub>
            <m:sSubPr>
              <m:ctrlPr>
                <w:rPr>
                  <w:rFonts w:ascii="Cambria Math" w:hAnsi="Cambria Math"/>
                </w:rPr>
              </m:ctrlPr>
            </m:sSubPr>
            <m:e>
              <m:r>
                <w:rPr>
                  <w:rFonts w:ascii="Cambria Math" w:hAnsi="Cambria Math"/>
                </w:rPr>
                <m:t>A</m:t>
              </m:r>
            </m:e>
            <m:sub>
              <m:r>
                <m:rPr>
                  <m:scr m:val="script"/>
                </m:rPr>
                <w:rPr>
                  <w:rFonts w:ascii="Cambria Math" w:hAnsi="Cambria Math"/>
                </w:rPr>
                <m:t>l</m:t>
              </m:r>
              <m:r>
                <w:rPr>
                  <w:rFonts w:ascii="Cambria Math" w:hAnsi="Cambria Math"/>
                </w:rPr>
                <m:t>k</m:t>
              </m:r>
            </m:sub>
          </m:sSub>
          <m:r>
            <w:rPr>
              <w:rFonts w:ascii="Cambria Math" w:hAnsi="Cambria Math"/>
            </w:rPr>
            <m:t>=2</m:t>
          </m:r>
          <m:sSub>
            <m:sSubPr>
              <m:ctrlPr>
                <w:rPr>
                  <w:rFonts w:ascii="Cambria Math" w:hAnsi="Cambria Math"/>
                </w:rPr>
              </m:ctrlPr>
            </m:sSubPr>
            <m:e>
              <m:r>
                <w:rPr>
                  <w:rFonts w:ascii="Cambria Math" w:hAnsi="Cambria Math"/>
                </w:rPr>
                <m:t>A</m:t>
              </m:r>
            </m:e>
            <m:sub>
              <m:r>
                <w:rPr>
                  <w:rFonts w:ascii="Cambria Math" w:hAnsi="Cambria Math"/>
                </w:rPr>
                <m:t>k</m:t>
              </m:r>
              <m:r>
                <m:rPr>
                  <m:scr m:val="script"/>
                </m:rPr>
                <w:rPr>
                  <w:rFonts w:ascii="Cambria Math" w:hAnsi="Cambria Math"/>
                </w:rPr>
                <m:t>l</m:t>
              </m:r>
            </m:sub>
          </m:sSub>
        </m:oMath>
      </m:oMathPara>
    </w:p>
    <w:p w14:paraId="35DE22DC" w14:textId="77777777" w:rsidR="00B94259" w:rsidRDefault="00B94259" w:rsidP="00983CA1">
      <w:pPr>
        <w:pStyle w:val="af"/>
      </w:pPr>
      <w:r>
        <w:t>因此，应该很清楚</w:t>
      </w:r>
      <m:oMath>
        <m:sSubSup>
          <m:sSubSupPr>
            <m:ctrlPr>
              <w:rPr>
                <w:rFonts w:ascii="Cambria Math" w:hAnsi="Cambria Math"/>
              </w:rPr>
            </m:ctrlPr>
          </m:sSubSupPr>
          <m:e>
            <m:r>
              <w:rPr>
                <w:rFonts w:ascii="Cambria Math" w:hAnsi="Cambria Math"/>
              </w:rPr>
              <m:t>∇</m:t>
            </m:r>
          </m:e>
          <m:sub>
            <m:r>
              <w:rPr>
                <w:rFonts w:ascii="Cambria Math" w:hAnsi="Cambria Math"/>
              </w:rPr>
              <m:t>x</m:t>
            </m:r>
          </m:sub>
          <m:sup>
            <m:r>
              <w:rPr>
                <w:rFonts w:ascii="Cambria Math" w:hAnsi="Cambria Math"/>
              </w:rPr>
              <m:t>2</m:t>
            </m:r>
          </m:sup>
        </m:sSubSup>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Ax=2A</m:t>
        </m:r>
      </m:oMath>
      <w:r>
        <w:t>，这应该是完全可以理解的（同样类似于</w:t>
      </w:r>
      <m:oMath>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)a</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=2a</m:t>
        </m:r>
      </m:oMath>
      <w:r>
        <w:t>的单变量事实）。</w:t>
      </w:r>
    </w:p>
    <w:p w14:paraId="25EC27F1" w14:textId="77777777" w:rsidR="00B94259" w:rsidRDefault="00B94259" w:rsidP="00983CA1">
      <w:pPr>
        <w:pStyle w:val="af"/>
      </w:pPr>
      <w:r>
        <w:t>简要概括起来：</w:t>
      </w:r>
    </w:p>
    <w:p w14:paraId="6FC5101B" w14:textId="77777777" w:rsidR="00B94259" w:rsidRPr="00983CA1" w:rsidRDefault="00000000" w:rsidP="00B94259">
      <w:pPr>
        <w:widowControl/>
        <w:numPr>
          <w:ilvl w:val="0"/>
          <w:numId w:val="25"/>
        </w:numPr>
        <w:spacing w:after="200"/>
        <w:jc w:val="left"/>
        <w:rPr>
          <w:rFonts w:asciiTheme="minorEastAsia" w:eastAsiaTheme="minorEastAsia" w:hAnsiTheme="minorEastAsia"/>
        </w:rPr>
      </w:pPr>
      <m:oMath>
        <m:sSub>
          <m:sSubPr>
            <m:ctrlPr>
              <w:rPr>
                <w:rFonts w:ascii="Cambria Math" w:eastAsiaTheme="minorEastAsia" w:hAnsi="Cambria Math"/>
              </w:rPr>
            </m:ctrlPr>
          </m:sSubPr>
          <m:e>
            <m:r>
              <w:rPr>
                <w:rFonts w:ascii="Cambria Math" w:eastAsiaTheme="minorEastAsia" w:hAnsi="Cambria Math"/>
              </w:rPr>
              <m:t>∇</m:t>
            </m:r>
          </m:e>
          <m:sub>
            <m:r>
              <w:rPr>
                <w:rFonts w:ascii="Cambria Math" w:eastAsiaTheme="minorEastAsia" w:hAnsi="Cambria Math"/>
              </w:rPr>
              <m:t>x</m:t>
            </m:r>
          </m:sub>
        </m:sSub>
        <m:sSup>
          <m:sSupPr>
            <m:ctrlPr>
              <w:rPr>
                <w:rFonts w:ascii="Cambria Math" w:eastAsiaTheme="minorEastAsia" w:hAnsi="Cambria Math"/>
              </w:rPr>
            </m:ctrlPr>
          </m:sSupPr>
          <m:e>
            <m:r>
              <w:rPr>
                <w:rFonts w:ascii="Cambria Math" w:eastAsiaTheme="minorEastAsia" w:hAnsi="Cambria Math"/>
              </w:rPr>
              <m:t>b</m:t>
            </m:r>
          </m:e>
          <m:sup>
            <m:r>
              <w:rPr>
                <w:rFonts w:ascii="Cambria Math" w:eastAsiaTheme="minorEastAsia" w:hAnsi="Cambria Math"/>
              </w:rPr>
              <m:t>T</m:t>
            </m:r>
          </m:sup>
        </m:sSup>
        <m:r>
          <w:rPr>
            <w:rFonts w:ascii="Cambria Math" w:eastAsiaTheme="minorEastAsia" w:hAnsi="Cambria Math"/>
          </w:rPr>
          <m:t>x=b</m:t>
        </m:r>
      </m:oMath>
      <w:r w:rsidR="00B94259" w:rsidRPr="00983CA1">
        <w:rPr>
          <w:rFonts w:asciiTheme="minorEastAsia" w:eastAsiaTheme="minorEastAsia" w:hAnsiTheme="minorEastAsia"/>
        </w:rPr>
        <w:t xml:space="preserve"> </w:t>
      </w:r>
    </w:p>
    <w:p w14:paraId="7607C78D" w14:textId="77777777" w:rsidR="00B94259" w:rsidRPr="00983CA1" w:rsidRDefault="00000000" w:rsidP="00B94259">
      <w:pPr>
        <w:widowControl/>
        <w:numPr>
          <w:ilvl w:val="0"/>
          <w:numId w:val="25"/>
        </w:numPr>
        <w:spacing w:after="200"/>
        <w:jc w:val="left"/>
        <w:rPr>
          <w:rFonts w:asciiTheme="minorEastAsia" w:eastAsiaTheme="minorEastAsia" w:hAnsiTheme="minorEastAsia"/>
        </w:rPr>
      </w:pPr>
      <m:oMath>
        <m:sSub>
          <m:sSubPr>
            <m:ctrlPr>
              <w:rPr>
                <w:rFonts w:ascii="Cambria Math" w:eastAsiaTheme="minorEastAsia" w:hAnsi="Cambria Math"/>
              </w:rPr>
            </m:ctrlPr>
          </m:sSubPr>
          <m:e>
            <m:r>
              <w:rPr>
                <w:rFonts w:ascii="Cambria Math" w:eastAsiaTheme="minorEastAsia" w:hAnsi="Cambria Math"/>
              </w:rPr>
              <m:t>∇</m:t>
            </m:r>
          </m:e>
          <m:sub>
            <m:r>
              <w:rPr>
                <w:rFonts w:ascii="Cambria Math" w:eastAsiaTheme="minorEastAsia" w:hAnsi="Cambria Math"/>
              </w:rPr>
              <m:t>x</m:t>
            </m:r>
          </m:sub>
        </m:sSub>
        <m:sSup>
          <m:sSupPr>
            <m:ctrlPr>
              <w:rPr>
                <w:rFonts w:ascii="Cambria Math" w:eastAsiaTheme="minorEastAsia" w:hAnsi="Cambria Math"/>
              </w:rPr>
            </m:ctrlPr>
          </m:sSupPr>
          <m:e>
            <m:r>
              <w:rPr>
                <w:rFonts w:ascii="Cambria Math" w:eastAsiaTheme="minorEastAsia" w:hAnsi="Cambria Math"/>
              </w:rPr>
              <m:t>x</m:t>
            </m:r>
          </m:e>
          <m:sup>
            <m:r>
              <w:rPr>
                <w:rFonts w:ascii="Cambria Math" w:eastAsiaTheme="minorEastAsia" w:hAnsi="Cambria Math"/>
              </w:rPr>
              <m:t>T</m:t>
            </m:r>
          </m:sup>
        </m:sSup>
        <m:r>
          <w:rPr>
            <w:rFonts w:ascii="Cambria Math" w:eastAsiaTheme="minorEastAsia" w:hAnsi="Cambria Math"/>
          </w:rPr>
          <m:t>Ax=2Ax</m:t>
        </m:r>
      </m:oMath>
      <w:r w:rsidR="00B94259" w:rsidRPr="00983CA1">
        <w:rPr>
          <w:rFonts w:asciiTheme="minorEastAsia" w:eastAsiaTheme="minorEastAsia" w:hAnsiTheme="minorEastAsia"/>
        </w:rPr>
        <w:t xml:space="preserve"> (如果</w:t>
      </w:r>
      <m:oMath>
        <m:r>
          <w:rPr>
            <w:rFonts w:ascii="Cambria Math" w:eastAsiaTheme="minorEastAsia" w:hAnsi="Cambria Math"/>
          </w:rPr>
          <m:t>A</m:t>
        </m:r>
      </m:oMath>
      <w:r w:rsidR="00B94259" w:rsidRPr="00983CA1">
        <w:rPr>
          <w:rFonts w:asciiTheme="minorEastAsia" w:eastAsiaTheme="minorEastAsia" w:hAnsiTheme="minorEastAsia"/>
        </w:rPr>
        <w:t>是对称阵)</w:t>
      </w:r>
    </w:p>
    <w:p w14:paraId="237F7438" w14:textId="77777777" w:rsidR="00B94259" w:rsidRPr="00983CA1" w:rsidRDefault="00000000" w:rsidP="00B94259">
      <w:pPr>
        <w:widowControl/>
        <w:numPr>
          <w:ilvl w:val="0"/>
          <w:numId w:val="25"/>
        </w:numPr>
        <w:spacing w:after="200"/>
        <w:jc w:val="left"/>
        <w:rPr>
          <w:rFonts w:asciiTheme="minorEastAsia" w:eastAsiaTheme="minorEastAsia" w:hAnsiTheme="minorEastAsia"/>
        </w:rPr>
      </w:pPr>
      <m:oMath>
        <m:sSubSup>
          <m:sSubSupPr>
            <m:ctrlPr>
              <w:rPr>
                <w:rFonts w:ascii="Cambria Math" w:eastAsiaTheme="minorEastAsia" w:hAnsi="Cambria Math"/>
              </w:rPr>
            </m:ctrlPr>
          </m:sSubSupPr>
          <m:e>
            <m:r>
              <w:rPr>
                <w:rFonts w:ascii="Cambria Math" w:eastAsiaTheme="minorEastAsia" w:hAnsi="Cambria Math"/>
              </w:rPr>
              <m:t>∇</m:t>
            </m:r>
          </m:e>
          <m:sub>
            <m:r>
              <w:rPr>
                <w:rFonts w:ascii="Cambria Math" w:eastAsiaTheme="minorEastAsia" w:hAnsi="Cambria Math"/>
              </w:rPr>
              <m:t>x</m:t>
            </m:r>
          </m:sub>
          <m:sup>
            <m:r>
              <w:rPr>
                <w:rFonts w:ascii="Cambria Math" w:eastAsiaTheme="minorEastAsia" w:hAnsi="Cambria Math"/>
              </w:rPr>
              <m:t>2</m:t>
            </m:r>
          </m:sup>
        </m:sSubSup>
        <m:sSup>
          <m:sSupPr>
            <m:ctrlPr>
              <w:rPr>
                <w:rFonts w:ascii="Cambria Math" w:eastAsiaTheme="minorEastAsia" w:hAnsi="Cambria Math"/>
              </w:rPr>
            </m:ctrlPr>
          </m:sSupPr>
          <m:e>
            <m:r>
              <w:rPr>
                <w:rFonts w:ascii="Cambria Math" w:eastAsiaTheme="minorEastAsia" w:hAnsi="Cambria Math"/>
              </w:rPr>
              <m:t>x</m:t>
            </m:r>
          </m:e>
          <m:sup>
            <m:r>
              <w:rPr>
                <w:rFonts w:ascii="Cambria Math" w:eastAsiaTheme="minorEastAsia" w:hAnsi="Cambria Math"/>
              </w:rPr>
              <m:t>T</m:t>
            </m:r>
          </m:sup>
        </m:sSup>
        <m:r>
          <w:rPr>
            <w:rFonts w:ascii="Cambria Math" w:eastAsiaTheme="minorEastAsia" w:hAnsi="Cambria Math"/>
          </w:rPr>
          <m:t>Ax=2A</m:t>
        </m:r>
      </m:oMath>
      <w:r w:rsidR="00B94259" w:rsidRPr="00983CA1">
        <w:rPr>
          <w:rFonts w:asciiTheme="minorEastAsia" w:eastAsiaTheme="minorEastAsia" w:hAnsiTheme="minorEastAsia"/>
        </w:rPr>
        <w:t xml:space="preserve"> (如果</w:t>
      </w:r>
      <m:oMath>
        <m:r>
          <w:rPr>
            <w:rFonts w:ascii="Cambria Math" w:eastAsiaTheme="minorEastAsia" w:hAnsi="Cambria Math"/>
          </w:rPr>
          <m:t>A</m:t>
        </m:r>
      </m:oMath>
      <w:r w:rsidR="00B94259" w:rsidRPr="00983CA1">
        <w:rPr>
          <w:rFonts w:asciiTheme="minorEastAsia" w:eastAsiaTheme="minorEastAsia" w:hAnsiTheme="minorEastAsia"/>
        </w:rPr>
        <w:t>是对称阵)</w:t>
      </w:r>
    </w:p>
    <w:p w14:paraId="6B9A55E4" w14:textId="77777777" w:rsidR="00B94259" w:rsidRDefault="00B94259">
      <w:pPr>
        <w:pStyle w:val="4"/>
      </w:pPr>
      <w:bookmarkStart w:id="842" w:name="header-n428"/>
      <w:r>
        <w:lastRenderedPageBreak/>
        <w:t xml:space="preserve">4.4 </w:t>
      </w:r>
      <w:r>
        <w:t>最小二乘法</w:t>
      </w:r>
      <w:bookmarkEnd w:id="842"/>
    </w:p>
    <w:p w14:paraId="1ADE0BF5" w14:textId="77777777" w:rsidR="00B94259" w:rsidRDefault="00B94259" w:rsidP="00983CA1">
      <w:pPr>
        <w:pStyle w:val="af"/>
      </w:pPr>
      <w:r>
        <w:t>让我们应用上一节中得到的方程来推导最小二乘方程。假设我们得到矩阵</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m×n</m:t>
            </m:r>
          </m:sup>
        </m:sSup>
      </m:oMath>
      <w:r>
        <w:t>（为了简单起见，我们假设</w:t>
      </w:r>
      <m:oMath>
        <m:r>
          <w:rPr>
            <w:rFonts w:ascii="Cambria Math" w:hAnsi="Cambria Math"/>
          </w:rPr>
          <m:t>A</m:t>
        </m:r>
      </m:oMath>
      <w:r>
        <w:t>是满</w:t>
      </w:r>
      <w:proofErr w:type="gramStart"/>
      <w:r>
        <w:t>秩</w:t>
      </w:r>
      <w:proofErr w:type="gramEnd"/>
      <w:r>
        <w:t>）和向量</w:t>
      </w:r>
      <m:oMath>
        <m:r>
          <w:rPr>
            <w:rFonts w:ascii="Cambria Math" w:hAnsi="Cambria Math"/>
          </w:rPr>
          <m:t>b∈</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m:t>
            </m:r>
          </m:sup>
        </m:sSup>
      </m:oMath>
      <w:r>
        <w:t>，从而使</w:t>
      </w:r>
      <m:oMath>
        <m:r>
          <w:rPr>
            <w:rFonts w:ascii="Cambria Math" w:hAnsi="Cambria Math"/>
          </w:rPr>
          <m:t>b∉</m:t>
        </m:r>
        <m:r>
          <m:rPr>
            <m:scr m:val="script"/>
            <m:sty m:val="p"/>
          </m:rPr>
          <w:rPr>
            <w:rFonts w:ascii="Cambria Math" w:hAnsi="Cambria Math"/>
          </w:rPr>
          <m:t>R</m:t>
        </m:r>
        <m:r>
          <w:rPr>
            <w:rFonts w:ascii="Cambria Math" w:hAnsi="Cambria Math"/>
          </w:rPr>
          <m:t>(A)</m:t>
        </m:r>
      </m:oMath>
      <w:r>
        <w:t>。在这种情况下，我们将无法找到向量</w:t>
      </w:r>
      <m:oMath>
        <m:r>
          <w:rPr>
            <w:rFonts w:ascii="Cambria Math" w:hAnsi="Cambria Math"/>
          </w:rPr>
          <m:t>x∈</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，由于</w:t>
      </w:r>
      <m:oMath>
        <m:r>
          <w:rPr>
            <w:rFonts w:ascii="Cambria Math" w:hAnsi="Cambria Math"/>
          </w:rPr>
          <m:t>Ax=b</m:t>
        </m:r>
      </m:oMath>
      <w:r>
        <w:t>，因此我们想要找到一个向量</w:t>
      </w:r>
      <m:oMath>
        <m:r>
          <w:rPr>
            <w:rFonts w:ascii="Cambria Math" w:hAnsi="Cambria Math"/>
          </w:rPr>
          <m:t>x</m:t>
        </m:r>
      </m:oMath>
      <w:r>
        <w:t>，使得</w:t>
      </w:r>
      <m:oMath>
        <m:r>
          <w:rPr>
            <w:rFonts w:ascii="Cambria Math" w:hAnsi="Cambria Math"/>
          </w:rPr>
          <m:t>Ax</m:t>
        </m:r>
      </m:oMath>
      <w:r>
        <w:t>尽可能接近</w:t>
      </w:r>
      <w:r>
        <w:t xml:space="preserve"> </w:t>
      </w:r>
      <m:oMath>
        <m:r>
          <w:rPr>
            <w:rFonts w:ascii="Cambria Math" w:hAnsi="Cambria Math"/>
          </w:rPr>
          <m:t>b</m:t>
        </m:r>
      </m:oMath>
      <w:r>
        <w:t>，用欧几里德范数的平方</w:t>
      </w:r>
      <m:oMath>
        <m:r>
          <w:rPr>
            <w:rFonts w:ascii="Cambria Math" w:hAnsi="Cambria Math"/>
          </w:rPr>
          <m:t>∥Ax-b</m:t>
        </m:r>
        <m:sSubSup>
          <m:sSubSupPr>
            <m:ctrlPr>
              <w:rPr>
                <w:rFonts w:ascii="Cambria Math" w:hAnsi="Cambria Math"/>
              </w:rPr>
            </m:ctrlPr>
          </m:sSubSupPr>
          <m:e>
            <m:r>
              <w:rPr>
                <w:rFonts w:ascii="Cambria Math" w:hAnsi="Cambria Math"/>
              </w:rPr>
              <m:t>∥</m:t>
            </m:r>
          </m:e>
          <m:sub>
            <m:r>
              <w:rPr>
                <w:rFonts w:ascii="Cambria Math" w:hAnsi="Cambria Math"/>
              </w:rPr>
              <m:t>2</m:t>
            </m:r>
          </m:sub>
          <m:sup>
            <m:r>
              <w:rPr>
                <w:rFonts w:ascii="Cambria Math" w:hAnsi="Cambria Math"/>
              </w:rPr>
              <m:t>2</m:t>
            </m:r>
          </m:sup>
        </m:sSubSup>
      </m:oMath>
      <w:r>
        <w:t>来衡量。</w:t>
      </w:r>
    </w:p>
    <w:p w14:paraId="537D80DB" w14:textId="77777777" w:rsidR="00B94259" w:rsidRDefault="00B94259" w:rsidP="00983CA1">
      <w:pPr>
        <w:pStyle w:val="af"/>
      </w:pPr>
      <w:r>
        <w:t>使用公式</w:t>
      </w:r>
      <m:oMath>
        <m:r>
          <w:rPr>
            <w:rFonts w:ascii="Cambria Math" w:hAnsi="Cambria Math"/>
          </w:rPr>
          <m:t>∥x</m:t>
        </m:r>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oMath>
      <w:r>
        <w:t>，我们可以得到：</w:t>
      </w:r>
    </w:p>
    <w:p w14:paraId="10C53D02" w14:textId="77777777" w:rsidR="00B94259" w:rsidRDefault="00000000" w:rsidP="00983CA1">
      <w:pPr>
        <w:pStyle w:val="af"/>
      </w:pPr>
      <m:oMathPara>
        <m:oMathParaPr>
          <m:jc m:val="center"/>
        </m:oMathParaPr>
        <m:oMath>
          <m:m>
            <m:mPr>
              <m:plcHide m:val="1"/>
              <m:mcs>
                <m:mc>
                  <m:mcPr>
                    <m:count m:val="1"/>
                    <m:mcJc m:val="right"/>
                  </m:mcPr>
                </m:mc>
                <m:mc>
                  <m:mcPr>
                    <m:count m:val="1"/>
                    <m:mcJc m:val="left"/>
                  </m:mcPr>
                </m:mc>
              </m:mcs>
              <m:ctrlPr>
                <w:rPr>
                  <w:rFonts w:ascii="Cambria Math" w:hAnsi="Cambria Math"/>
                </w:rPr>
              </m:ctrlPr>
            </m:mPr>
            <m:mr>
              <m:e>
                <m:r>
                  <w:rPr>
                    <w:rFonts w:ascii="Cambria Math" w:hAnsi="Cambria Math"/>
                  </w:rPr>
                  <m:t>∥Ax-b</m:t>
                </m:r>
                <m:sSubSup>
                  <m:sSubSupPr>
                    <m:ctrlPr>
                      <w:rPr>
                        <w:rFonts w:ascii="Cambria Math" w:hAnsi="Cambria Math"/>
                      </w:rPr>
                    </m:ctrlPr>
                  </m:sSubSupPr>
                  <m:e>
                    <m:r>
                      <w:rPr>
                        <w:rFonts w:ascii="Cambria Math" w:hAnsi="Cambria Math"/>
                      </w:rPr>
                      <m:t>∥</m:t>
                    </m:r>
                  </m:e>
                  <m:sub>
                    <m:r>
                      <w:rPr>
                        <w:rFonts w:ascii="Cambria Math" w:hAnsi="Cambria Math"/>
                      </w:rPr>
                      <m:t>2</m:t>
                    </m:r>
                  </m:sub>
                  <m:sup>
                    <m:r>
                      <w:rPr>
                        <w:rFonts w:ascii="Cambria Math" w:hAnsi="Cambria Math"/>
                      </w:rPr>
                      <m:t>2</m:t>
                    </m:r>
                  </m:sup>
                </m:sSubSup>
              </m:e>
              <m:e>
                <m:r>
                  <w:rPr>
                    <w:rFonts w:ascii="Cambria Math" w:hAnsi="Cambria Math"/>
                  </w:rPr>
                  <m:t>=(Ax-b</m:t>
                </m:r>
                <m:sSup>
                  <m:sSupPr>
                    <m:ctrlPr>
                      <w:rPr>
                        <w:rFonts w:ascii="Cambria Math" w:hAnsi="Cambria Math"/>
                      </w:rPr>
                    </m:ctrlPr>
                  </m:sSupPr>
                  <m:e>
                    <m:r>
                      <w:rPr>
                        <w:rFonts w:ascii="Cambria Math" w:hAnsi="Cambria Math"/>
                      </w:rPr>
                      <m:t>)</m:t>
                    </m:r>
                  </m:e>
                  <m:sup>
                    <m:r>
                      <w:rPr>
                        <w:rFonts w:ascii="Cambria Math" w:hAnsi="Cambria Math"/>
                      </w:rPr>
                      <m:t>T</m:t>
                    </m:r>
                  </m:sup>
                </m:sSup>
                <m:r>
                  <w:rPr>
                    <w:rFonts w:ascii="Cambria Math" w:hAnsi="Cambria Math"/>
                  </w:rPr>
                  <m:t>(Ax-b)</m:t>
                </m:r>
              </m:e>
            </m:mr>
            <m:mr>
              <m:e/>
              <m:e>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T</m:t>
                    </m:r>
                  </m:sup>
                </m:sSup>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Ax-2</m:t>
                </m:r>
                <m:sSup>
                  <m:sSupPr>
                    <m:ctrlPr>
                      <w:rPr>
                        <w:rFonts w:ascii="Cambria Math" w:hAnsi="Cambria Math"/>
                      </w:rPr>
                    </m:ctrlPr>
                  </m:sSupPr>
                  <m:e>
                    <m:r>
                      <w:rPr>
                        <w:rFonts w:ascii="Cambria Math" w:hAnsi="Cambria Math"/>
                      </w:rPr>
                      <m:t>b</m:t>
                    </m:r>
                  </m:e>
                  <m:sup>
                    <m:r>
                      <w:rPr>
                        <w:rFonts w:ascii="Cambria Math" w:hAnsi="Cambria Math"/>
                      </w:rPr>
                      <m:t>T</m:t>
                    </m:r>
                  </m:sup>
                </m:sSup>
                <m:r>
                  <w:rPr>
                    <w:rFonts w:ascii="Cambria Math" w:hAnsi="Cambria Math"/>
                  </w:rPr>
                  <m:t>Ax+</m:t>
                </m:r>
                <m:sSup>
                  <m:sSupPr>
                    <m:ctrlPr>
                      <w:rPr>
                        <w:rFonts w:ascii="Cambria Math" w:hAnsi="Cambria Math"/>
                      </w:rPr>
                    </m:ctrlPr>
                  </m:sSupPr>
                  <m:e>
                    <m:r>
                      <w:rPr>
                        <w:rFonts w:ascii="Cambria Math" w:hAnsi="Cambria Math"/>
                      </w:rPr>
                      <m:t>b</m:t>
                    </m:r>
                  </m:e>
                  <m:sup>
                    <m:r>
                      <w:rPr>
                        <w:rFonts w:ascii="Cambria Math" w:hAnsi="Cambria Math"/>
                      </w:rPr>
                      <m:t>T</m:t>
                    </m:r>
                  </m:sup>
                </m:sSup>
                <m:r>
                  <w:rPr>
                    <w:rFonts w:ascii="Cambria Math" w:hAnsi="Cambria Math"/>
                  </w:rPr>
                  <m:t>b</m:t>
                </m:r>
              </m:e>
            </m:mr>
          </m:m>
        </m:oMath>
      </m:oMathPara>
    </w:p>
    <w:p w14:paraId="79C23B55" w14:textId="77777777" w:rsidR="00B94259" w:rsidRDefault="00B94259" w:rsidP="00983CA1">
      <w:pPr>
        <w:pStyle w:val="af"/>
      </w:pPr>
      <w:r>
        <w:t>根据</w:t>
      </w:r>
      <m:oMath>
        <m:r>
          <w:rPr>
            <w:rFonts w:ascii="Cambria Math" w:hAnsi="Cambria Math"/>
          </w:rPr>
          <m:t>x</m:t>
        </m:r>
      </m:oMath>
      <w:r>
        <w:t>的梯度，并利用上一节中推导的性质：</w:t>
      </w:r>
    </w:p>
    <w:p w14:paraId="2B6B2244" w14:textId="77777777" w:rsidR="00B94259" w:rsidRDefault="00000000" w:rsidP="00983CA1">
      <w:pPr>
        <w:pStyle w:val="af"/>
      </w:pPr>
      <m:oMathPara>
        <m:oMathParaPr>
          <m:jc m:val="center"/>
        </m:oMathParaPr>
        <m:oMath>
          <m:m>
            <m:mPr>
              <m:plcHide m:val="1"/>
              <m:mcs>
                <m:mc>
                  <m:mcPr>
                    <m:count m:val="1"/>
                    <m:mcJc m:val="right"/>
                  </m:mcPr>
                </m:mc>
                <m:mc>
                  <m:mcPr>
                    <m:count m:val="1"/>
                    <m:mcJc m:val="left"/>
                  </m:mcPr>
                </m:mc>
              </m:mcs>
              <m:ctrlPr>
                <w:rPr>
                  <w:rFonts w:ascii="Cambria Math" w:hAnsi="Cambria Math"/>
                </w:rPr>
              </m:ctrlPr>
            </m:mPr>
            <m:mr>
              <m:e>
                <m:sSub>
                  <m:sSubPr>
                    <m:ctrlPr>
                      <w:rPr>
                        <w:rFonts w:ascii="Cambria Math" w:hAnsi="Cambria Math"/>
                      </w:rPr>
                    </m:ctrlPr>
                  </m:sSubPr>
                  <m:e>
                    <m:r>
                      <w:rPr>
                        <w:rFonts w:ascii="Cambria Math" w:hAnsi="Cambria Math"/>
                      </w:rPr>
                      <m:t>∇</m:t>
                    </m:r>
                  </m:e>
                  <m:sub>
                    <m:r>
                      <w:rPr>
                        <w:rFonts w:ascii="Cambria Math" w:hAnsi="Cambria Math"/>
                      </w:rPr>
                      <m:t>x</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T</m:t>
                        </m:r>
                      </m:sup>
                    </m:sSup>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Ax-2</m:t>
                    </m:r>
                    <m:sSup>
                      <m:sSupPr>
                        <m:ctrlPr>
                          <w:rPr>
                            <w:rFonts w:ascii="Cambria Math" w:hAnsi="Cambria Math"/>
                          </w:rPr>
                        </m:ctrlPr>
                      </m:sSupPr>
                      <m:e>
                        <m:r>
                          <w:rPr>
                            <w:rFonts w:ascii="Cambria Math" w:hAnsi="Cambria Math"/>
                          </w:rPr>
                          <m:t>b</m:t>
                        </m:r>
                      </m:e>
                      <m:sup>
                        <m:r>
                          <w:rPr>
                            <w:rFonts w:ascii="Cambria Math" w:hAnsi="Cambria Math"/>
                          </w:rPr>
                          <m:t>T</m:t>
                        </m:r>
                      </m:sup>
                    </m:sSup>
                    <m:r>
                      <w:rPr>
                        <w:rFonts w:ascii="Cambria Math" w:hAnsi="Cambria Math"/>
                      </w:rPr>
                      <m:t>Ax+</m:t>
                    </m:r>
                    <m:sSup>
                      <m:sSupPr>
                        <m:ctrlPr>
                          <w:rPr>
                            <w:rFonts w:ascii="Cambria Math" w:hAnsi="Cambria Math"/>
                          </w:rPr>
                        </m:ctrlPr>
                      </m:sSupPr>
                      <m:e>
                        <m:r>
                          <w:rPr>
                            <w:rFonts w:ascii="Cambria Math" w:hAnsi="Cambria Math"/>
                          </w:rPr>
                          <m:t>b</m:t>
                        </m:r>
                      </m:e>
                      <m:sup>
                        <m:r>
                          <w:rPr>
                            <w:rFonts w:ascii="Cambria Math" w:hAnsi="Cambria Math"/>
                          </w:rPr>
                          <m:t>T</m:t>
                        </m:r>
                      </m:sup>
                    </m:sSup>
                    <m:r>
                      <w:rPr>
                        <w:rFonts w:ascii="Cambria Math" w:hAnsi="Cambria Math"/>
                      </w:rPr>
                      <m:t>b</m:t>
                    </m:r>
                  </m:e>
                </m:d>
              </m:e>
              <m:e>
                <m:r>
                  <w:rPr>
                    <w:rFonts w:ascii="Cambria Math" w:hAnsi="Cambria Math"/>
                  </w:rPr>
                  <m:t>=</m:t>
                </m:r>
                <m:sSub>
                  <m:sSubPr>
                    <m:ctrlPr>
                      <w:rPr>
                        <w:rFonts w:ascii="Cambria Math" w:hAnsi="Cambria Math"/>
                      </w:rPr>
                    </m:ctrlPr>
                  </m:sSubPr>
                  <m:e>
                    <m:r>
                      <w:rPr>
                        <w:rFonts w:ascii="Cambria Math" w:hAnsi="Cambria Math"/>
                      </w:rPr>
                      <m:t>∇</m:t>
                    </m:r>
                  </m:e>
                  <m:sub>
                    <m:r>
                      <w:rPr>
                        <w:rFonts w:ascii="Cambria Math" w:hAnsi="Cambria Math"/>
                      </w:rPr>
                      <m:t>x</m:t>
                    </m:r>
                  </m:sub>
                </m:sSub>
                <m:sSup>
                  <m:sSupPr>
                    <m:ctrlPr>
                      <w:rPr>
                        <w:rFonts w:ascii="Cambria Math" w:hAnsi="Cambria Math"/>
                      </w:rPr>
                    </m:ctrlPr>
                  </m:sSupPr>
                  <m:e>
                    <m:r>
                      <w:rPr>
                        <w:rFonts w:ascii="Cambria Math" w:hAnsi="Cambria Math"/>
                      </w:rPr>
                      <m:t>x</m:t>
                    </m:r>
                  </m:e>
                  <m:sup>
                    <m:r>
                      <w:rPr>
                        <w:rFonts w:ascii="Cambria Math" w:hAnsi="Cambria Math"/>
                      </w:rPr>
                      <m:t>T</m:t>
                    </m:r>
                  </m:sup>
                </m:sSup>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Ax-</m:t>
                </m:r>
                <m:sSub>
                  <m:sSubPr>
                    <m:ctrlPr>
                      <w:rPr>
                        <w:rFonts w:ascii="Cambria Math" w:hAnsi="Cambria Math"/>
                      </w:rPr>
                    </m:ctrlPr>
                  </m:sSubPr>
                  <m:e>
                    <m:r>
                      <w:rPr>
                        <w:rFonts w:ascii="Cambria Math" w:hAnsi="Cambria Math"/>
                      </w:rPr>
                      <m:t>∇</m:t>
                    </m:r>
                  </m:e>
                  <m:sub>
                    <m:r>
                      <w:rPr>
                        <w:rFonts w:ascii="Cambria Math" w:hAnsi="Cambria Math"/>
                      </w:rPr>
                      <m:t>x</m:t>
                    </m:r>
                  </m:sub>
                </m:sSub>
                <m:r>
                  <w:rPr>
                    <w:rFonts w:ascii="Cambria Math" w:hAnsi="Cambria Math"/>
                  </w:rPr>
                  <m:t>2</m:t>
                </m:r>
                <m:sSup>
                  <m:sSupPr>
                    <m:ctrlPr>
                      <w:rPr>
                        <w:rFonts w:ascii="Cambria Math" w:hAnsi="Cambria Math"/>
                      </w:rPr>
                    </m:ctrlPr>
                  </m:sSupPr>
                  <m:e>
                    <m:r>
                      <w:rPr>
                        <w:rFonts w:ascii="Cambria Math" w:hAnsi="Cambria Math"/>
                      </w:rPr>
                      <m:t>b</m:t>
                    </m:r>
                  </m:e>
                  <m:sup>
                    <m:r>
                      <w:rPr>
                        <w:rFonts w:ascii="Cambria Math" w:hAnsi="Cambria Math"/>
                      </w:rPr>
                      <m:t>T</m:t>
                    </m:r>
                  </m:sup>
                </m:sSup>
                <m:r>
                  <w:rPr>
                    <w:rFonts w:ascii="Cambria Math" w:hAnsi="Cambria Math"/>
                  </w:rPr>
                  <m:t>Ax+</m:t>
                </m:r>
                <m:sSub>
                  <m:sSubPr>
                    <m:ctrlPr>
                      <w:rPr>
                        <w:rFonts w:ascii="Cambria Math" w:hAnsi="Cambria Math"/>
                      </w:rPr>
                    </m:ctrlPr>
                  </m:sSubPr>
                  <m:e>
                    <m:r>
                      <w:rPr>
                        <w:rFonts w:ascii="Cambria Math" w:hAnsi="Cambria Math"/>
                      </w:rPr>
                      <m:t>∇</m:t>
                    </m:r>
                  </m:e>
                  <m:sub>
                    <m:r>
                      <w:rPr>
                        <w:rFonts w:ascii="Cambria Math" w:hAnsi="Cambria Math"/>
                      </w:rPr>
                      <m:t>x</m:t>
                    </m:r>
                  </m:sub>
                </m:sSub>
                <m:sSup>
                  <m:sSupPr>
                    <m:ctrlPr>
                      <w:rPr>
                        <w:rFonts w:ascii="Cambria Math" w:hAnsi="Cambria Math"/>
                      </w:rPr>
                    </m:ctrlPr>
                  </m:sSupPr>
                  <m:e>
                    <m:r>
                      <w:rPr>
                        <w:rFonts w:ascii="Cambria Math" w:hAnsi="Cambria Math"/>
                      </w:rPr>
                      <m:t>b</m:t>
                    </m:r>
                  </m:e>
                  <m:sup>
                    <m:r>
                      <w:rPr>
                        <w:rFonts w:ascii="Cambria Math" w:hAnsi="Cambria Math"/>
                      </w:rPr>
                      <m:t>T</m:t>
                    </m:r>
                  </m:sup>
                </m:sSup>
                <m:r>
                  <w:rPr>
                    <w:rFonts w:ascii="Cambria Math" w:hAnsi="Cambria Math"/>
                  </w:rPr>
                  <m:t>b</m:t>
                </m:r>
              </m:e>
            </m:mr>
            <m:mr>
              <m:e/>
              <m:e>
                <m:r>
                  <w:rPr>
                    <w:rFonts w:ascii="Cambria Math" w:hAnsi="Cambria Math"/>
                  </w:rPr>
                  <m:t>=2</m:t>
                </m:r>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Ax-2</m:t>
                </m:r>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b</m:t>
                </m:r>
              </m:e>
            </m:mr>
          </m:m>
        </m:oMath>
      </m:oMathPara>
    </w:p>
    <w:p w14:paraId="480E643E" w14:textId="77777777" w:rsidR="00B94259" w:rsidRDefault="00B94259" w:rsidP="00983CA1">
      <w:pPr>
        <w:pStyle w:val="af"/>
      </w:pPr>
      <w:r>
        <w:t>将最后一个表达式设置为零，然后解出</w:t>
      </w:r>
      <m:oMath>
        <m:r>
          <w:rPr>
            <w:rFonts w:ascii="Cambria Math" w:hAnsi="Cambria Math"/>
          </w:rPr>
          <m:t>x</m:t>
        </m:r>
      </m:oMath>
      <w:r>
        <w:t>，得到了正规方程：</w:t>
      </w:r>
    </w:p>
    <w:p w14:paraId="6B287AAF" w14:textId="77777777" w:rsidR="00B94259" w:rsidRDefault="00B94259" w:rsidP="00983CA1">
      <w:pPr>
        <w:pStyle w:val="af"/>
      </w:pPr>
      <m:oMathPara>
        <m:oMathParaPr>
          <m:jc m:val="center"/>
        </m:oMathParaPr>
        <m:oMath>
          <m:r>
            <w:rPr>
              <w:rFonts w:ascii="Cambria Math" w:hAnsi="Cambria Math"/>
            </w:rPr>
            <m:t>x=(</m:t>
          </m:r>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A</m:t>
          </m:r>
          <m:sSup>
            <m:sSupPr>
              <m:ctrlPr>
                <w:rPr>
                  <w:rFonts w:ascii="Cambria Math" w:hAnsi="Cambria Math"/>
                </w:rPr>
              </m:ctrlPr>
            </m:sSupPr>
            <m:e>
              <m:r>
                <w:rPr>
                  <w:rFonts w:ascii="Cambria Math" w:hAnsi="Cambria Math"/>
                </w:rPr>
                <m:t>)</m:t>
              </m:r>
            </m:e>
            <m:sup>
              <m:r>
                <w:rPr>
                  <w:rFonts w:ascii="Cambria Math" w:hAnsi="Cambria Math"/>
                </w:rPr>
                <m:t>-1</m:t>
              </m:r>
            </m:sup>
          </m:sSup>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b</m:t>
          </m:r>
        </m:oMath>
      </m:oMathPara>
    </w:p>
    <w:p w14:paraId="0AF77574" w14:textId="77777777" w:rsidR="00B94259" w:rsidRDefault="00B94259" w:rsidP="00983CA1">
      <w:pPr>
        <w:pStyle w:val="af"/>
      </w:pPr>
      <w:r>
        <w:t>这和我们在课堂上得到的相同。</w:t>
      </w:r>
    </w:p>
    <w:p w14:paraId="52618994" w14:textId="77777777" w:rsidR="00B94259" w:rsidRDefault="00B94259">
      <w:pPr>
        <w:pStyle w:val="4"/>
      </w:pPr>
      <w:bookmarkStart w:id="843" w:name="header-n437"/>
      <w:r>
        <w:t xml:space="preserve">4.5 </w:t>
      </w:r>
      <w:r>
        <w:t>行列式的梯度</w:t>
      </w:r>
      <w:bookmarkEnd w:id="843"/>
    </w:p>
    <w:p w14:paraId="02E7D394" w14:textId="77777777" w:rsidR="00B94259" w:rsidRDefault="00B94259" w:rsidP="00983CA1">
      <w:pPr>
        <w:pStyle w:val="af"/>
      </w:pPr>
      <w:r>
        <w:t>现在让我们考虑一种情况，我们找到一个函数相对于矩阵的梯度，也就是说，对于</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n×n</m:t>
            </m:r>
          </m:sup>
        </m:sSup>
      </m:oMath>
      <w:r>
        <w:t>，我们要找到</w:t>
      </w:r>
      <m:oMath>
        <m:sSub>
          <m:sSubPr>
            <m:ctrlPr>
              <w:rPr>
                <w:rFonts w:ascii="Cambria Math" w:hAnsi="Cambria Math"/>
              </w:rPr>
            </m:ctrlPr>
          </m:sSubPr>
          <m:e>
            <m:r>
              <w:rPr>
                <w:rFonts w:ascii="Cambria Math" w:hAnsi="Cambria Math"/>
              </w:rPr>
              <m:t>∇</m:t>
            </m:r>
          </m:e>
          <m:sub>
            <m:r>
              <w:rPr>
                <w:rFonts w:ascii="Cambria Math" w:hAnsi="Cambria Math"/>
              </w:rPr>
              <m:t>A</m:t>
            </m:r>
          </m:sub>
        </m:sSub>
        <m:r>
          <w:rPr>
            <w:rFonts w:ascii="Cambria Math" w:hAnsi="Cambria Math"/>
          </w:rPr>
          <m:t>|A|</m:t>
        </m:r>
      </m:oMath>
      <w:r>
        <w:t>。回想一下我们对行列式的讨论：</w:t>
      </w:r>
    </w:p>
    <w:p w14:paraId="12AC7BF5" w14:textId="77777777" w:rsidR="00B94259" w:rsidRDefault="00B94259" w:rsidP="00983CA1">
      <w:pPr>
        <w:pStyle w:val="af"/>
      </w:pPr>
      <m:oMathPara>
        <m:oMathParaPr>
          <m:jc m:val="center"/>
        </m:oMathParaPr>
        <m:oMath>
          <m:r>
            <w:rPr>
              <w:rFonts w:ascii="Cambria Math" w:hAnsi="Cambria Math"/>
            </w:rPr>
            <m:t>|A|=</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r>
                <w:rPr>
                  <w:rFonts w:ascii="Cambria Math" w:hAnsi="Cambria Math"/>
                </w:rPr>
                <m:t>(</m:t>
              </m:r>
            </m:e>
          </m:nary>
          <m:r>
            <w:rPr>
              <w:rFonts w:ascii="Cambria Math" w:hAnsi="Cambria Math"/>
            </w:rPr>
            <m:t>-1</m:t>
          </m:r>
          <m:sSup>
            <m:sSupPr>
              <m:ctrlPr>
                <w:rPr>
                  <w:rFonts w:ascii="Cambria Math" w:hAnsi="Cambria Math"/>
                </w:rPr>
              </m:ctrlPr>
            </m:sSupPr>
            <m:e>
              <m:r>
                <w:rPr>
                  <w:rFonts w:ascii="Cambria Math" w:hAnsi="Cambria Math"/>
                </w:rPr>
                <m:t>)</m:t>
              </m:r>
            </m:e>
            <m:sup>
              <m:r>
                <w:rPr>
                  <w:rFonts w:ascii="Cambria Math" w:hAnsi="Cambria Math"/>
                </w:rPr>
                <m:t>i+j</m:t>
              </m:r>
            </m:sup>
          </m:sSup>
          <m:sSub>
            <m:sSubPr>
              <m:ctrlPr>
                <w:rPr>
                  <w:rFonts w:ascii="Cambria Math" w:hAnsi="Cambria Math"/>
                </w:rPr>
              </m:ctrlPr>
            </m:sSubPr>
            <m:e>
              <m:r>
                <w:rPr>
                  <w:rFonts w:ascii="Cambria Math" w:hAnsi="Cambria Math"/>
                </w:rPr>
                <m:t>A</m:t>
              </m:r>
            </m:e>
            <m:sub>
              <m:r>
                <w:rPr>
                  <w:rFonts w:ascii="Cambria Math" w:hAnsi="Cambria Math"/>
                </w:rPr>
                <m:t>ij</m:t>
              </m:r>
            </m:sub>
          </m:sSub>
          <m:d>
            <m:dPr>
              <m:begChr m:val="|"/>
              <m:endChr m:val="|"/>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∖i,∖j</m:t>
                  </m:r>
                </m:sub>
              </m:sSub>
            </m:e>
          </m:d>
          <m:r>
            <w:rPr>
              <w:rFonts w:ascii="Cambria Math" w:hAnsi="Cambria Math"/>
            </w:rPr>
            <m:t> (</m:t>
          </m:r>
          <m:r>
            <m:rPr>
              <m:sty m:val="p"/>
            </m:rPr>
            <w:rPr>
              <w:rFonts w:ascii="Cambria Math" w:hAnsi="Cambria Math"/>
            </w:rPr>
            <m:t xml:space="preserve"> for any </m:t>
          </m:r>
          <m:r>
            <w:rPr>
              <w:rFonts w:ascii="Cambria Math" w:hAnsi="Cambria Math"/>
            </w:rPr>
            <m:t>j∈1,…,n)</m:t>
          </m:r>
        </m:oMath>
      </m:oMathPara>
    </w:p>
    <w:p w14:paraId="7E1C1967" w14:textId="77777777" w:rsidR="00B94259" w:rsidRDefault="00B94259" w:rsidP="00983CA1">
      <w:pPr>
        <w:pStyle w:val="af"/>
      </w:pPr>
      <w:r>
        <w:t>所以：</w:t>
      </w:r>
    </w:p>
    <w:p w14:paraId="17078C7E" w14:textId="77777777" w:rsidR="00B94259" w:rsidRDefault="00000000" w:rsidP="00983CA1">
      <w:pPr>
        <w:pStyle w:val="af"/>
      </w:pPr>
      <m:oMathPara>
        <m:oMathParaPr>
          <m:jc m:val="center"/>
        </m:oMathParaPr>
        <m:oMath>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k</m:t>
                  </m:r>
                  <m:r>
                    <m:rPr>
                      <m:scr m:val="script"/>
                    </m:rPr>
                    <w:rPr>
                      <w:rFonts w:ascii="Cambria Math" w:hAnsi="Cambria Math"/>
                    </w:rPr>
                    <m:t>l</m:t>
                  </m:r>
                </m:sub>
              </m:sSub>
            </m:den>
          </m:f>
          <m:r>
            <w:rPr>
              <w:rFonts w:ascii="Cambria Math" w:hAnsi="Cambria Math"/>
            </w:rPr>
            <m:t>|A|=</m:t>
          </m:r>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k</m:t>
                  </m:r>
                  <m:r>
                    <m:rPr>
                      <m:scr m:val="script"/>
                    </m:rPr>
                    <w:rPr>
                      <w:rFonts w:ascii="Cambria Math" w:hAnsi="Cambria Math"/>
                    </w:rPr>
                    <m:t>l</m:t>
                  </m:r>
                </m:sub>
              </m:sSub>
            </m:den>
          </m:f>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r>
                <w:rPr>
                  <w:rFonts w:ascii="Cambria Math" w:hAnsi="Cambria Math"/>
                </w:rPr>
                <m:t>(</m:t>
              </m:r>
            </m:e>
          </m:nary>
          <m:r>
            <w:rPr>
              <w:rFonts w:ascii="Cambria Math" w:hAnsi="Cambria Math"/>
            </w:rPr>
            <m:t>-1</m:t>
          </m:r>
          <m:sSup>
            <m:sSupPr>
              <m:ctrlPr>
                <w:rPr>
                  <w:rFonts w:ascii="Cambria Math" w:hAnsi="Cambria Math"/>
                </w:rPr>
              </m:ctrlPr>
            </m:sSupPr>
            <m:e>
              <m:r>
                <w:rPr>
                  <w:rFonts w:ascii="Cambria Math" w:hAnsi="Cambria Math"/>
                </w:rPr>
                <m:t>)</m:t>
              </m:r>
            </m:e>
            <m:sup>
              <m:r>
                <w:rPr>
                  <w:rFonts w:ascii="Cambria Math" w:hAnsi="Cambria Math"/>
                </w:rPr>
                <m:t>i+j</m:t>
              </m:r>
            </m:sup>
          </m:sSup>
          <m:sSub>
            <m:sSubPr>
              <m:ctrlPr>
                <w:rPr>
                  <w:rFonts w:ascii="Cambria Math" w:hAnsi="Cambria Math"/>
                </w:rPr>
              </m:ctrlPr>
            </m:sSubPr>
            <m:e>
              <m:r>
                <w:rPr>
                  <w:rFonts w:ascii="Cambria Math" w:hAnsi="Cambria Math"/>
                </w:rPr>
                <m:t>A</m:t>
              </m:r>
            </m:e>
            <m:sub>
              <m:r>
                <w:rPr>
                  <w:rFonts w:ascii="Cambria Math" w:hAnsi="Cambria Math"/>
                </w:rPr>
                <m:t>ij</m:t>
              </m:r>
            </m:sub>
          </m:sSub>
          <m:d>
            <m:dPr>
              <m:begChr m:val="|"/>
              <m:endChr m:val="|"/>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∖i,∖j</m:t>
                  </m:r>
                </m:sub>
              </m:sSub>
            </m:e>
          </m:d>
          <m:r>
            <w:rPr>
              <w:rFonts w:ascii="Cambria Math" w:hAnsi="Cambria Math"/>
            </w:rPr>
            <m:t>=(-1</m:t>
          </m:r>
          <m:sSup>
            <m:sSupPr>
              <m:ctrlPr>
                <w:rPr>
                  <w:rFonts w:ascii="Cambria Math" w:hAnsi="Cambria Math"/>
                </w:rPr>
              </m:ctrlPr>
            </m:sSupPr>
            <m:e>
              <m:r>
                <w:rPr>
                  <w:rFonts w:ascii="Cambria Math" w:hAnsi="Cambria Math"/>
                </w:rPr>
                <m:t>)</m:t>
              </m:r>
            </m:e>
            <m:sup>
              <m:r>
                <w:rPr>
                  <w:rFonts w:ascii="Cambria Math" w:hAnsi="Cambria Math"/>
                </w:rPr>
                <m:t>k</m:t>
              </m:r>
              <m:r>
                <m:rPr>
                  <m:scr m:val="script"/>
                </m:rPr>
                <w:rPr>
                  <w:rFonts w:ascii="Cambria Math" w:hAnsi="Cambria Math"/>
                </w:rPr>
                <m:t>+l</m:t>
              </m:r>
            </m:sup>
          </m:sSup>
          <m:d>
            <m:dPr>
              <m:begChr m:val="|"/>
              <m:endChr m:val="|"/>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∖k</m:t>
                  </m:r>
                  <m:r>
                    <m:rPr>
                      <m:scr m:val="script"/>
                    </m:rPr>
                    <w:rPr>
                      <w:rFonts w:ascii="Cambria Math" w:hAnsi="Cambria Math"/>
                    </w:rPr>
                    <m:t>,∖l</m:t>
                  </m:r>
                </m:sub>
              </m:sSub>
            </m:e>
          </m:d>
          <m:r>
            <w:rPr>
              <w:rFonts w:ascii="Cambria Math" w:hAnsi="Cambria Math"/>
            </w:rPr>
            <m:t>=(</m:t>
          </m:r>
          <m:r>
            <m:rPr>
              <m:sty m:val="p"/>
            </m:rPr>
            <w:rPr>
              <w:rFonts w:ascii="Cambria Math" w:hAnsi="Cambria Math"/>
            </w:rPr>
            <m:t>adj</m:t>
          </m:r>
          <m:r>
            <w:rPr>
              <w:rFonts w:ascii="Cambria Math" w:hAnsi="Cambria Math"/>
            </w:rPr>
            <m:t>(A)</m:t>
          </m:r>
          <m:sSub>
            <m:sSubPr>
              <m:ctrlPr>
                <w:rPr>
                  <w:rFonts w:ascii="Cambria Math" w:hAnsi="Cambria Math"/>
                </w:rPr>
              </m:ctrlPr>
            </m:sSubPr>
            <m:e>
              <m:r>
                <w:rPr>
                  <w:rFonts w:ascii="Cambria Math" w:hAnsi="Cambria Math"/>
                </w:rPr>
                <m:t>)</m:t>
              </m:r>
            </m:e>
            <m:sub>
              <m:r>
                <m:rPr>
                  <m:scr m:val="script"/>
                </m:rPr>
                <w:rPr>
                  <w:rFonts w:ascii="Cambria Math" w:hAnsi="Cambria Math"/>
                </w:rPr>
                <m:t>l</m:t>
              </m:r>
              <m:r>
                <w:rPr>
                  <w:rFonts w:ascii="Cambria Math" w:hAnsi="Cambria Math"/>
                </w:rPr>
                <m:t>k</m:t>
              </m:r>
            </m:sub>
          </m:sSub>
        </m:oMath>
      </m:oMathPara>
    </w:p>
    <w:p w14:paraId="17A56BDB" w14:textId="77777777" w:rsidR="00B94259" w:rsidRDefault="00B94259" w:rsidP="00983CA1">
      <w:pPr>
        <w:pStyle w:val="af"/>
      </w:pPr>
      <w:r>
        <w:t>从这里可以知道，它直接从伴随矩阵的性质得出：</w:t>
      </w:r>
    </w:p>
    <w:p w14:paraId="40277F3C" w14:textId="77777777" w:rsidR="00B94259" w:rsidRDefault="00000000" w:rsidP="00983CA1">
      <w:pPr>
        <w:pStyle w:val="af"/>
      </w:pPr>
      <m:oMathPara>
        <m:oMathParaPr>
          <m:jc m:val="center"/>
        </m:oMathParaPr>
        <m:oMath>
          <m:sSub>
            <m:sSubPr>
              <m:ctrlPr>
                <w:rPr>
                  <w:rFonts w:ascii="Cambria Math" w:hAnsi="Cambria Math"/>
                </w:rPr>
              </m:ctrlPr>
            </m:sSubPr>
            <m:e>
              <m:r>
                <w:rPr>
                  <w:rFonts w:ascii="Cambria Math" w:hAnsi="Cambria Math"/>
                </w:rPr>
                <m:t>∇</m:t>
              </m:r>
            </m:e>
            <m:sub>
              <m:r>
                <w:rPr>
                  <w:rFonts w:ascii="Cambria Math" w:hAnsi="Cambria Math"/>
                </w:rPr>
                <m:t>A</m:t>
              </m:r>
            </m:sub>
          </m:sSub>
          <m:r>
            <w:rPr>
              <w:rFonts w:ascii="Cambria Math" w:hAnsi="Cambria Math"/>
            </w:rPr>
            <m:t>|A|=(</m:t>
          </m:r>
          <m:r>
            <m:rPr>
              <m:sty m:val="p"/>
            </m:rPr>
            <w:rPr>
              <w:rFonts w:ascii="Cambria Math" w:hAnsi="Cambria Math"/>
            </w:rPr>
            <m:t>adj</m:t>
          </m:r>
          <m:r>
            <w:rPr>
              <w:rFonts w:ascii="Cambria Math" w:hAnsi="Cambria Math"/>
            </w:rPr>
            <m:t>(A)</m:t>
          </m:r>
          <m:sSup>
            <m:sSupPr>
              <m:ctrlPr>
                <w:rPr>
                  <w:rFonts w:ascii="Cambria Math" w:hAnsi="Cambria Math"/>
                </w:rPr>
              </m:ctrlPr>
            </m:sSupPr>
            <m:e>
              <m:r>
                <w:rPr>
                  <w:rFonts w:ascii="Cambria Math" w:hAnsi="Cambria Math"/>
                </w:rPr>
                <m:t>)</m:t>
              </m:r>
            </m:e>
            <m:sup>
              <m:r>
                <w:rPr>
                  <w:rFonts w:ascii="Cambria Math" w:hAnsi="Cambria Math"/>
                </w:rPr>
                <m:t>T</m:t>
              </m:r>
            </m:sup>
          </m:sSup>
          <m:r>
            <w:rPr>
              <w:rFonts w:ascii="Cambria Math" w:hAnsi="Cambria Math"/>
            </w:rPr>
            <m:t>=|A|</m:t>
          </m:r>
          <m:sSup>
            <m:sSupPr>
              <m:ctrlPr>
                <w:rPr>
                  <w:rFonts w:ascii="Cambria Math" w:hAnsi="Cambria Math"/>
                </w:rPr>
              </m:ctrlPr>
            </m:sSupPr>
            <m:e>
              <m:r>
                <w:rPr>
                  <w:rFonts w:ascii="Cambria Math" w:hAnsi="Cambria Math"/>
                </w:rPr>
                <m:t>A</m:t>
              </m:r>
            </m:e>
            <m:sup>
              <m:r>
                <w:rPr>
                  <w:rFonts w:ascii="Cambria Math" w:hAnsi="Cambria Math"/>
                </w:rPr>
                <m:t>-T</m:t>
              </m:r>
            </m:sup>
          </m:sSup>
        </m:oMath>
      </m:oMathPara>
    </w:p>
    <w:p w14:paraId="4648EFFF" w14:textId="77777777" w:rsidR="00B94259" w:rsidRDefault="00B94259" w:rsidP="00983CA1">
      <w:pPr>
        <w:pStyle w:val="af"/>
      </w:pPr>
      <w:r>
        <w:t>现在我们来考虑函数</w:t>
      </w:r>
      <m:oMath>
        <m:r>
          <w:rPr>
            <w:rFonts w:ascii="Cambria Math" w:hAnsi="Cambria Math"/>
          </w:rPr>
          <m:t>f:</m:t>
        </m:r>
        <m:sSubSup>
          <m:sSubSupPr>
            <m:ctrlPr>
              <w:rPr>
                <w:rFonts w:ascii="Cambria Math" w:hAnsi="Cambria Math"/>
              </w:rPr>
            </m:ctrlPr>
          </m:sSubSupPr>
          <m:e>
            <m:r>
              <m:rPr>
                <m:scr m:val="double-struck"/>
                <m:sty m:val="p"/>
              </m:rPr>
              <w:rPr>
                <w:rFonts w:ascii="Cambria Math" w:hAnsi="Cambria Math"/>
              </w:rPr>
              <m:t>S</m:t>
            </m:r>
          </m:e>
          <m:sub>
            <m:r>
              <w:rPr>
                <w:rFonts w:ascii="Cambria Math" w:hAnsi="Cambria Math"/>
              </w:rPr>
              <m:t>++</m:t>
            </m:r>
          </m:sub>
          <m:sup>
            <m:r>
              <w:rPr>
                <w:rFonts w:ascii="Cambria Math" w:hAnsi="Cambria Math"/>
              </w:rPr>
              <m:t>n</m:t>
            </m:r>
          </m:sup>
        </m:sSubSup>
        <m:r>
          <w:rPr>
            <w:rFonts w:ascii="Cambria Math" w:hAnsi="Cambria Math"/>
          </w:rPr>
          <m:t>→</m:t>
        </m:r>
        <m:r>
          <m:rPr>
            <m:scr m:val="double-struck"/>
            <m:sty m:val="p"/>
          </m:rPr>
          <w:rPr>
            <w:rFonts w:ascii="Cambria Math" w:hAnsi="Cambria Math"/>
          </w:rPr>
          <m:t>R</m:t>
        </m:r>
      </m:oMath>
      <w:r>
        <w:t>，</w:t>
      </w:r>
      <m:oMath>
        <m:r>
          <w:rPr>
            <w:rFonts w:ascii="Cambria Math" w:hAnsi="Cambria Math"/>
          </w:rPr>
          <m:t>f(A)=</m:t>
        </m:r>
        <m:r>
          <m:rPr>
            <m:sty m:val="p"/>
          </m:rPr>
          <w:rPr>
            <w:rFonts w:ascii="Cambria Math" w:hAnsi="Cambria Math"/>
          </w:rPr>
          <m:t>log</m:t>
        </m:r>
        <m:r>
          <w:rPr>
            <w:rFonts w:ascii="Cambria Math" w:hAnsi="Cambria Math"/>
          </w:rPr>
          <m:t>|A|</m:t>
        </m:r>
      </m:oMath>
      <w:r>
        <w:t>。注意，我们必须将</w:t>
      </w:r>
      <m:oMath>
        <m:r>
          <w:rPr>
            <w:rFonts w:ascii="Cambria Math" w:hAnsi="Cambria Math"/>
          </w:rPr>
          <m:t>f</m:t>
        </m:r>
      </m:oMath>
      <w:r>
        <w:t>的域限制为正定矩阵，因为这确保了</w:t>
      </w:r>
      <m:oMath>
        <m:r>
          <w:rPr>
            <w:rFonts w:ascii="Cambria Math" w:hAnsi="Cambria Math"/>
          </w:rPr>
          <m:t>|A|&gt;0</m:t>
        </m:r>
      </m:oMath>
      <w:r>
        <w:t>，因此</w:t>
      </w:r>
      <m:oMath>
        <m:r>
          <w:rPr>
            <w:rFonts w:ascii="Cambria Math" w:hAnsi="Cambria Math"/>
          </w:rPr>
          <m:t>|A|</m:t>
        </m:r>
      </m:oMath>
      <w:r>
        <w:t>的对数是实数。在这种情况下，我们可以使用链式法则（没什么奇怪的，只是单变量演算中的普通链式法则）来看看：</w:t>
      </w:r>
    </w:p>
    <w:p w14:paraId="772BE33F" w14:textId="77777777" w:rsidR="00B94259" w:rsidRDefault="00000000" w:rsidP="00983CA1">
      <w:pPr>
        <w:pStyle w:val="af"/>
      </w:pPr>
      <m:oMathPara>
        <m:oMathParaPr>
          <m:jc m:val="center"/>
        </m:oMathParaPr>
        <m:oMath>
          <m:f>
            <m:fPr>
              <m:ctrlPr>
                <w:rPr>
                  <w:rFonts w:ascii="Cambria Math" w:hAnsi="Cambria Math"/>
                </w:rPr>
              </m:ctrlPr>
            </m:fPr>
            <m:num>
              <m:r>
                <w:rPr>
                  <w:rFonts w:ascii="Cambria Math" w:hAnsi="Cambria Math"/>
                </w:rPr>
                <m:t>∂</m:t>
              </m:r>
              <m:r>
                <m:rPr>
                  <m:sty m:val="p"/>
                </m:rPr>
                <w:rPr>
                  <w:rFonts w:ascii="Cambria Math" w:hAnsi="Cambria Math"/>
                </w:rPr>
                <m:t>log</m:t>
              </m:r>
              <m:r>
                <w:rPr>
                  <w:rFonts w:ascii="Cambria Math" w:hAnsi="Cambria Math"/>
                </w:rPr>
                <m:t>|A|</m:t>
              </m:r>
            </m:num>
            <m:den>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ij</m:t>
                  </m:r>
                </m:sub>
              </m:sSub>
            </m:den>
          </m:f>
          <m:r>
            <w:rPr>
              <w:rFonts w:ascii="Cambria Math" w:hAnsi="Cambria Math"/>
            </w:rPr>
            <m:t>=</m:t>
          </m:r>
          <m:f>
            <m:fPr>
              <m:ctrlPr>
                <w:rPr>
                  <w:rFonts w:ascii="Cambria Math" w:hAnsi="Cambria Math"/>
                </w:rPr>
              </m:ctrlPr>
            </m:fPr>
            <m:num>
              <m:r>
                <w:rPr>
                  <w:rFonts w:ascii="Cambria Math" w:hAnsi="Cambria Math"/>
                </w:rPr>
                <m:t>∂</m:t>
              </m:r>
              <m:r>
                <m:rPr>
                  <m:sty m:val="p"/>
                </m:rPr>
                <w:rPr>
                  <w:rFonts w:ascii="Cambria Math" w:hAnsi="Cambria Math"/>
                </w:rPr>
                <m:t>log</m:t>
              </m:r>
              <m:r>
                <w:rPr>
                  <w:rFonts w:ascii="Cambria Math" w:hAnsi="Cambria Math"/>
                </w:rPr>
                <m:t>|A|</m:t>
              </m:r>
            </m:num>
            <m:den>
              <m:r>
                <w:rPr>
                  <w:rFonts w:ascii="Cambria Math" w:hAnsi="Cambria Math"/>
                </w:rPr>
                <m:t>∂|A|</m:t>
              </m:r>
            </m:den>
          </m:f>
          <m:f>
            <m:fPr>
              <m:ctrlPr>
                <w:rPr>
                  <w:rFonts w:ascii="Cambria Math" w:hAnsi="Cambria Math"/>
                </w:rPr>
              </m:ctrlPr>
            </m:fPr>
            <m:num>
              <m:r>
                <w:rPr>
                  <w:rFonts w:ascii="Cambria Math" w:hAnsi="Cambria Math"/>
                </w:rPr>
                <m:t>∂|A|</m:t>
              </m:r>
            </m:num>
            <m:den>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ij</m:t>
                  </m:r>
                </m:sub>
              </m:sSub>
            </m:den>
          </m:f>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|A|</m:t>
              </m:r>
            </m:den>
          </m:f>
          <m:f>
            <m:fPr>
              <m:ctrlPr>
                <w:rPr>
                  <w:rFonts w:ascii="Cambria Math" w:hAnsi="Cambria Math"/>
                </w:rPr>
              </m:ctrlPr>
            </m:fPr>
            <m:num>
              <m:r>
                <w:rPr>
                  <w:rFonts w:ascii="Cambria Math" w:hAnsi="Cambria Math"/>
                </w:rPr>
                <m:t>∂|A|</m:t>
              </m:r>
            </m:num>
            <m:den>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ij</m:t>
                  </m:r>
                </m:sub>
              </m:sSub>
            </m:den>
          </m:f>
        </m:oMath>
      </m:oMathPara>
    </w:p>
    <w:p w14:paraId="69B9F161" w14:textId="77777777" w:rsidR="00B94259" w:rsidRDefault="00B94259" w:rsidP="00983CA1">
      <w:pPr>
        <w:pStyle w:val="af"/>
      </w:pPr>
      <w:r>
        <w:lastRenderedPageBreak/>
        <w:t>从这一点可以明显看出：</w:t>
      </w:r>
    </w:p>
    <w:p w14:paraId="1D6DFC11" w14:textId="77777777" w:rsidR="00B94259" w:rsidRDefault="00000000" w:rsidP="00983CA1">
      <w:pPr>
        <w:pStyle w:val="af"/>
      </w:pPr>
      <m:oMathPara>
        <m:oMathParaPr>
          <m:jc m:val="center"/>
        </m:oMathParaPr>
        <m:oMath>
          <m:sSub>
            <m:sSubPr>
              <m:ctrlPr>
                <w:rPr>
                  <w:rFonts w:ascii="Cambria Math" w:hAnsi="Cambria Math"/>
                </w:rPr>
              </m:ctrlPr>
            </m:sSubPr>
            <m:e>
              <m:r>
                <w:rPr>
                  <w:rFonts w:ascii="Cambria Math" w:hAnsi="Cambria Math"/>
                </w:rPr>
                <m:t>∇</m:t>
              </m:r>
            </m:e>
            <m:sub>
              <m:r>
                <w:rPr>
                  <w:rFonts w:ascii="Cambria Math" w:hAnsi="Cambria Math"/>
                </w:rPr>
                <m:t>A</m:t>
              </m:r>
            </m:sub>
          </m:sSub>
          <m:r>
            <m:rPr>
              <m:sty m:val="p"/>
            </m:rPr>
            <w:rPr>
              <w:rFonts w:ascii="Cambria Math" w:hAnsi="Cambria Math"/>
            </w:rPr>
            <m:t>log</m:t>
          </m:r>
          <m:r>
            <w:rPr>
              <w:rFonts w:ascii="Cambria Math" w:hAnsi="Cambria Math"/>
            </w:rPr>
            <m:t>|A|=</m:t>
          </m:r>
          <m:f>
            <m:fPr>
              <m:ctrlPr>
                <w:rPr>
                  <w:rFonts w:ascii="Cambria Math" w:hAnsi="Cambria Math"/>
                </w:rPr>
              </m:ctrlPr>
            </m:fPr>
            <m:num>
              <m:r>
                <w:rPr>
                  <w:rFonts w:ascii="Cambria Math" w:hAnsi="Cambria Math"/>
                </w:rPr>
                <m:t>1</m:t>
              </m:r>
            </m:num>
            <m:den>
              <m:r>
                <w:rPr>
                  <w:rFonts w:ascii="Cambria Math" w:hAnsi="Cambria Math"/>
                </w:rPr>
                <m:t>|A|</m:t>
              </m:r>
            </m:den>
          </m:f>
          <m:sSub>
            <m:sSubPr>
              <m:ctrlPr>
                <w:rPr>
                  <w:rFonts w:ascii="Cambria Math" w:hAnsi="Cambria Math"/>
                </w:rPr>
              </m:ctrlPr>
            </m:sSubPr>
            <m:e>
              <m:r>
                <w:rPr>
                  <w:rFonts w:ascii="Cambria Math" w:hAnsi="Cambria Math"/>
                </w:rPr>
                <m:t>∇</m:t>
              </m:r>
            </m:e>
            <m:sub>
              <m:r>
                <w:rPr>
                  <w:rFonts w:ascii="Cambria Math" w:hAnsi="Cambria Math"/>
                </w:rPr>
                <m:t>A</m:t>
              </m:r>
            </m:sub>
          </m:sSub>
          <m:r>
            <w:rPr>
              <w:rFonts w:ascii="Cambria Math" w:hAnsi="Cambria Math"/>
            </w:rPr>
            <m:t>|A|=</m:t>
          </m:r>
          <m:sSup>
            <m:sSupPr>
              <m:ctrlPr>
                <w:rPr>
                  <w:rFonts w:ascii="Cambria Math" w:hAnsi="Cambria Math"/>
                </w:rPr>
              </m:ctrlPr>
            </m:sSupPr>
            <m:e>
              <m:r>
                <w:rPr>
                  <w:rFonts w:ascii="Cambria Math" w:hAnsi="Cambria Math"/>
                </w:rPr>
                <m:t>A</m:t>
              </m:r>
            </m:e>
            <m:sup>
              <m:r>
                <w:rPr>
                  <w:rFonts w:ascii="Cambria Math" w:hAnsi="Cambria Math"/>
                </w:rPr>
                <m:t>-1</m:t>
              </m:r>
            </m:sup>
          </m:sSup>
        </m:oMath>
      </m:oMathPara>
    </w:p>
    <w:p w14:paraId="1F6BEC3F" w14:textId="77777777" w:rsidR="00B94259" w:rsidRDefault="00B94259" w:rsidP="00983CA1">
      <w:pPr>
        <w:pStyle w:val="af"/>
      </w:pPr>
      <w:r>
        <w:t>我们可以在最后一个表达式中删除转置，因为</w:t>
      </w:r>
      <m:oMath>
        <m:r>
          <w:rPr>
            <w:rFonts w:ascii="Cambria Math" w:hAnsi="Cambria Math"/>
          </w:rPr>
          <m:t>A</m:t>
        </m:r>
      </m:oMath>
      <w:r>
        <w:t>是对称的。注意与单值情况的相似性，其中</w:t>
      </w:r>
      <m:oMath>
        <m:r>
          <w:rPr>
            <w:rFonts w:ascii="Cambria Math" w:hAnsi="Cambria Math"/>
          </w:rPr>
          <m:t>∂/(∂x)</m:t>
        </m:r>
        <m:r>
          <m:rPr>
            <m:sty m:val="p"/>
          </m:rPr>
          <w:rPr>
            <w:rFonts w:ascii="Cambria Math" w:hAnsi="Cambria Math"/>
          </w:rPr>
          <m:t>log</m:t>
        </m:r>
        <m:r>
          <w:rPr>
            <w:rFonts w:ascii="Cambria Math" w:hAnsi="Cambria Math"/>
          </w:rPr>
          <m:t>x=1/x</m:t>
        </m:r>
      </m:oMath>
      <w:r>
        <w:t>。</w:t>
      </w:r>
    </w:p>
    <w:p w14:paraId="0A52FF16" w14:textId="77777777" w:rsidR="00B94259" w:rsidRDefault="00B94259">
      <w:pPr>
        <w:pStyle w:val="4"/>
      </w:pPr>
      <w:bookmarkStart w:id="844" w:name="header-n449"/>
      <w:r>
        <w:t xml:space="preserve">4.6 </w:t>
      </w:r>
      <w:r>
        <w:t>特征值优化</w:t>
      </w:r>
      <w:bookmarkEnd w:id="844"/>
    </w:p>
    <w:p w14:paraId="2D10AC6F" w14:textId="77777777" w:rsidR="00B94259" w:rsidRDefault="00B94259" w:rsidP="00983CA1">
      <w:pPr>
        <w:pStyle w:val="af"/>
      </w:pPr>
      <w:r>
        <w:t>最后，我们使用矩阵演算以直接导致特征值</w:t>
      </w:r>
      <w:r>
        <w:t>/</w:t>
      </w:r>
      <w:r>
        <w:t>特征向量分析的方式求解优化问题。</w:t>
      </w:r>
      <w:r>
        <w:t xml:space="preserve"> </w:t>
      </w:r>
      <w:r>
        <w:t>考虑以下等式约束优化问题：</w:t>
      </w:r>
    </w:p>
    <w:p w14:paraId="73B3F610" w14:textId="77777777" w:rsidR="00B94259" w:rsidRDefault="00000000" w:rsidP="00983CA1">
      <w:pPr>
        <w:pStyle w:val="af"/>
      </w:pPr>
      <m:oMathPara>
        <m:oMathParaPr>
          <m:jc m:val="center"/>
        </m:oMathParaPr>
        <m:oMath>
          <m:limLow>
            <m:limLowPr>
              <m:ctrlPr>
                <w:rPr>
                  <w:rFonts w:ascii="Cambria Math" w:hAnsi="Cambria Math"/>
                </w:rPr>
              </m:ctrlPr>
            </m:limLowPr>
            <m:e>
              <m:r>
                <m:rPr>
                  <m:sty m:val="p"/>
                </m:rPr>
                <w:rPr>
                  <w:rFonts w:ascii="Cambria Math" w:hAnsi="Cambria Math"/>
                </w:rPr>
                <m:t>max</m:t>
              </m:r>
            </m:e>
            <m:lim>
              <m:r>
                <w:rPr>
                  <w:rFonts w:ascii="Cambria Math" w:hAnsi="Cambria Math"/>
                </w:rPr>
                <m:t>x∈</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lim>
          </m:limLow>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Ax </m:t>
          </m:r>
          <m:r>
            <m:rPr>
              <m:sty m:val="p"/>
            </m:rPr>
            <w:rPr>
              <w:rFonts w:ascii="Cambria Math" w:hAnsi="Cambria Math"/>
            </w:rPr>
            <m:t xml:space="preserve"> subject to </m:t>
          </m:r>
          <m:r>
            <w:rPr>
              <w:rFonts w:ascii="Cambria Math" w:hAnsi="Cambria Math"/>
            </w:rPr>
            <m:t>∥x</m:t>
          </m:r>
          <m:sSubSup>
            <m:sSubSupPr>
              <m:ctrlPr>
                <w:rPr>
                  <w:rFonts w:ascii="Cambria Math" w:hAnsi="Cambria Math"/>
                </w:rPr>
              </m:ctrlPr>
            </m:sSubSupPr>
            <m:e>
              <m:r>
                <w:rPr>
                  <w:rFonts w:ascii="Cambria Math" w:hAnsi="Cambria Math"/>
                </w:rPr>
                <m:t>∥</m:t>
              </m:r>
            </m:e>
            <m:sub>
              <m:r>
                <w:rPr>
                  <w:rFonts w:ascii="Cambria Math" w:hAnsi="Cambria Math"/>
                </w:rPr>
                <m:t>2</m:t>
              </m:r>
            </m:sub>
            <m:sup>
              <m:r>
                <w:rPr>
                  <w:rFonts w:ascii="Cambria Math" w:hAnsi="Cambria Math"/>
                </w:rPr>
                <m:t>2</m:t>
              </m:r>
            </m:sup>
          </m:sSubSup>
          <m:r>
            <w:rPr>
              <w:rFonts w:ascii="Cambria Math" w:hAnsi="Cambria Math"/>
            </w:rPr>
            <m:t>=1</m:t>
          </m:r>
        </m:oMath>
      </m:oMathPara>
    </w:p>
    <w:p w14:paraId="59F3B88D" w14:textId="77777777" w:rsidR="00B94259" w:rsidRDefault="00B94259" w:rsidP="00983CA1">
      <w:pPr>
        <w:pStyle w:val="af"/>
      </w:pPr>
      <w:r>
        <w:t>对于对称矩阵</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S</m:t>
            </m:r>
          </m:e>
          <m:sup>
            <m:r>
              <w:rPr>
                <w:rFonts w:ascii="Cambria Math" w:hAnsi="Cambria Math"/>
              </w:rPr>
              <m:t>n</m:t>
            </m:r>
          </m:sup>
        </m:sSup>
      </m:oMath>
      <w:r>
        <w:t>。求解等式约束优化问题的标准方法是采用</w:t>
      </w:r>
      <w:r>
        <w:rPr>
          <w:b/>
        </w:rPr>
        <w:t>拉格朗日</w:t>
      </w:r>
      <w:r>
        <w:t>形式，一种包含等式约束的目标函数，在这种情况下，拉格朗日函数可由以下公式给出：</w:t>
      </w:r>
    </w:p>
    <w:p w14:paraId="75FBD30F" w14:textId="77777777" w:rsidR="00B94259" w:rsidRDefault="00B94259" w:rsidP="00983CA1">
      <w:pPr>
        <w:pStyle w:val="af"/>
      </w:pPr>
      <m:oMathPara>
        <m:oMathParaPr>
          <m:jc m:val="center"/>
        </m:oMathParaPr>
        <m:oMath>
          <m:r>
            <m:rPr>
              <m:scr m:val="script"/>
              <m:sty m:val="p"/>
            </m:rPr>
            <w:rPr>
              <w:rFonts w:ascii="Cambria Math" w:hAnsi="Cambria Math"/>
            </w:rPr>
            <m:t>L</m:t>
          </m:r>
          <m:r>
            <w:rPr>
              <w:rFonts w:ascii="Cambria Math" w:hAnsi="Cambria Math"/>
            </w:rPr>
            <m:t>(x,λ)=</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Ax-λ</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oMath>
      </m:oMathPara>
    </w:p>
    <w:p w14:paraId="58DCDE7C" w14:textId="77777777" w:rsidR="00B94259" w:rsidRDefault="00B94259" w:rsidP="00983CA1">
      <w:pPr>
        <w:pStyle w:val="af"/>
      </w:pPr>
      <w:r>
        <w:t>其中，</w:t>
      </w:r>
      <m:oMath>
        <m:r>
          <w:rPr>
            <w:rFonts w:ascii="Cambria Math" w:hAnsi="Cambria Math"/>
          </w:rPr>
          <m:t>λ</m:t>
        </m:r>
      </m:oMath>
      <w:r>
        <w:t>被称为与等式约束关联的拉格朗日乘子。可以确定，要使</w:t>
      </w:r>
      <m:oMath>
        <m:sSup>
          <m:sSupPr>
            <m:ctrlPr>
              <w:rPr>
                <w:rFonts w:ascii="Cambria Math" w:hAnsi="Cambria Math"/>
              </w:rPr>
            </m:ctrlPr>
          </m:sSupPr>
          <m:e>
            <m:r>
              <w:rPr>
                <w:rFonts w:ascii="Cambria Math" w:hAnsi="Cambria Math"/>
              </w:rPr>
              <m:t>x</m:t>
            </m:r>
          </m:e>
          <m:sup>
            <m:r>
              <w:rPr>
                <w:rFonts w:ascii="Cambria Math" w:hAnsi="Cambria Math"/>
              </w:rPr>
              <m:t>*</m:t>
            </m:r>
          </m:sup>
        </m:sSup>
      </m:oMath>
      <w:r>
        <w:t>成为问题的最佳点，拉格朗日的梯度必须在</w:t>
      </w:r>
      <m:oMath>
        <m:sSup>
          <m:sSupPr>
            <m:ctrlPr>
              <w:rPr>
                <w:rFonts w:ascii="Cambria Math" w:hAnsi="Cambria Math"/>
              </w:rPr>
            </m:ctrlPr>
          </m:sSupPr>
          <m:e>
            <m:r>
              <w:rPr>
                <w:rFonts w:ascii="Cambria Math" w:hAnsi="Cambria Math"/>
              </w:rPr>
              <m:t>x</m:t>
            </m:r>
          </m:e>
          <m:sup>
            <m:r>
              <w:rPr>
                <w:rFonts w:ascii="Cambria Math" w:hAnsi="Cambria Math"/>
              </w:rPr>
              <m:t>*</m:t>
            </m:r>
          </m:sup>
        </m:sSup>
      </m:oMath>
      <w:r>
        <w:t>处为零（这不是唯一的条件，但它是必需的）。也就是说，</w:t>
      </w:r>
    </w:p>
    <w:p w14:paraId="2C501496" w14:textId="77777777" w:rsidR="00B94259" w:rsidRDefault="00000000" w:rsidP="00983CA1">
      <w:pPr>
        <w:pStyle w:val="af"/>
      </w:pPr>
      <m:oMathPara>
        <m:oMathParaPr>
          <m:jc m:val="center"/>
        </m:oMathParaPr>
        <m:oMath>
          <m:sSub>
            <m:sSubPr>
              <m:ctrlPr>
                <w:rPr>
                  <w:rFonts w:ascii="Cambria Math" w:hAnsi="Cambria Math"/>
                </w:rPr>
              </m:ctrlPr>
            </m:sSubPr>
            <m:e>
              <m:r>
                <w:rPr>
                  <w:rFonts w:ascii="Cambria Math" w:hAnsi="Cambria Math"/>
                </w:rPr>
                <m:t>∇</m:t>
              </m:r>
            </m:e>
            <m:sub>
              <m:r>
                <w:rPr>
                  <w:rFonts w:ascii="Cambria Math" w:hAnsi="Cambria Math"/>
                </w:rPr>
                <m:t>x</m:t>
              </m:r>
            </m:sub>
          </m:sSub>
          <m:r>
            <m:rPr>
              <m:scr m:val="script"/>
              <m:sty m:val="p"/>
            </m:rPr>
            <w:rPr>
              <w:rFonts w:ascii="Cambria Math" w:hAnsi="Cambria Math"/>
            </w:rPr>
            <m:t>L</m:t>
          </m:r>
          <m:r>
            <w:rPr>
              <w:rFonts w:ascii="Cambria Math" w:hAnsi="Cambria Math"/>
            </w:rPr>
            <m:t>(x,λ)=</m:t>
          </m:r>
          <m:sSub>
            <m:sSubPr>
              <m:ctrlPr>
                <w:rPr>
                  <w:rFonts w:ascii="Cambria Math" w:hAnsi="Cambria Math"/>
                </w:rPr>
              </m:ctrlPr>
            </m:sSubPr>
            <m:e>
              <m:r>
                <w:rPr>
                  <w:rFonts w:ascii="Cambria Math" w:hAnsi="Cambria Math"/>
                </w:rPr>
                <m:t>∇</m:t>
              </m:r>
            </m:e>
            <m:sub>
              <m:r>
                <w:rPr>
                  <w:rFonts w:ascii="Cambria Math" w:hAnsi="Cambria Math"/>
                </w:rPr>
                <m:t>x</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Ax-λ</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e>
          </m:d>
          <m:r>
            <w:rPr>
              <w:rFonts w:ascii="Cambria Math" w:hAnsi="Cambria Math"/>
            </w:rPr>
            <m:t>=2</m:t>
          </m:r>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x-2λx=0</m:t>
          </m:r>
        </m:oMath>
      </m:oMathPara>
    </w:p>
    <w:p w14:paraId="17329AA8" w14:textId="77777777" w:rsidR="00B94259" w:rsidRDefault="00B94259" w:rsidP="00983CA1">
      <w:pPr>
        <w:pStyle w:val="af"/>
      </w:pPr>
      <w:r>
        <w:t>请注意，这只是线性方程</w:t>
      </w:r>
      <m:oMath>
        <m:r>
          <w:rPr>
            <w:rFonts w:ascii="Cambria Math" w:hAnsi="Cambria Math"/>
          </w:rPr>
          <m:t>Ax=λx</m:t>
        </m:r>
      </m:oMath>
      <w:r>
        <w:t>。</w:t>
      </w:r>
      <w:r>
        <w:t xml:space="preserve"> </w:t>
      </w:r>
      <w:r>
        <w:t>这表明假设</w:t>
      </w:r>
      <m:oMath>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x=1</m:t>
        </m:r>
      </m:oMath>
      <w:r>
        <w:t>，可能最大化（或最小化）</w:t>
      </w:r>
      <m:oMath>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Ax</m:t>
        </m:r>
      </m:oMath>
      <w:r>
        <w:t>的唯一点是</w:t>
      </w:r>
      <m:oMath>
        <m:r>
          <w:rPr>
            <w:rFonts w:ascii="Cambria Math" w:hAnsi="Cambria Math"/>
          </w:rPr>
          <m:t>A</m:t>
        </m:r>
      </m:oMath>
      <w:r>
        <w:t>的特征向量。</w:t>
      </w:r>
    </w:p>
    <w:p w14:paraId="6686F387" w14:textId="77777777" w:rsidR="00B94259" w:rsidRDefault="00B94259">
      <w:pPr>
        <w:pStyle w:val="a0"/>
        <w:rPr>
          <w:lang w:eastAsia="zh-CN"/>
        </w:rPr>
      </w:pPr>
    </w:p>
    <w:p w14:paraId="16F22A1A" w14:textId="77777777" w:rsidR="00B94259" w:rsidRDefault="00B94259">
      <w:pPr>
        <w:pStyle w:val="FirstParagraph"/>
        <w:rPr>
          <w:lang w:eastAsia="zh-CN"/>
        </w:rPr>
      </w:pPr>
    </w:p>
    <w:p w14:paraId="3179848F" w14:textId="77777777" w:rsidR="00EE33F5" w:rsidRDefault="00EE33F5">
      <w:pPr>
        <w:widowControl/>
        <w:jc w:val="left"/>
        <w:rPr>
          <w:b/>
          <w:bCs/>
          <w:kern w:val="44"/>
          <w:sz w:val="44"/>
          <w:szCs w:val="44"/>
        </w:rPr>
      </w:pPr>
      <w:r>
        <w:br w:type="page"/>
      </w:r>
    </w:p>
    <w:p w14:paraId="0A22FEF4" w14:textId="649A3E29" w:rsidR="00B94259" w:rsidRDefault="00EE33F5" w:rsidP="00EE33F5">
      <w:pPr>
        <w:pStyle w:val="MMTopic2"/>
      </w:pPr>
      <w:bookmarkStart w:id="845" w:name="_Toc38636922"/>
      <w:r w:rsidRPr="00C170C6">
        <w:rPr>
          <w:rFonts w:hint="eastAsia"/>
        </w:rPr>
        <w:lastRenderedPageBreak/>
        <w:t xml:space="preserve">CS229 </w:t>
      </w:r>
      <w:r w:rsidRPr="00C170C6">
        <w:rPr>
          <w:rFonts w:hint="eastAsia"/>
        </w:rPr>
        <w:t>机器学习课程复习材料</w:t>
      </w:r>
      <w:r w:rsidRPr="00C170C6">
        <w:rPr>
          <w:rFonts w:hint="eastAsia"/>
        </w:rPr>
        <w:t>-</w:t>
      </w:r>
      <w:r>
        <w:rPr>
          <w:rFonts w:hint="eastAsia"/>
        </w:rPr>
        <w:t>概率论</w:t>
      </w:r>
      <w:bookmarkEnd w:id="845"/>
    </w:p>
    <w:p w14:paraId="6D132D3F" w14:textId="1C00588C" w:rsidR="00EE33F5" w:rsidRDefault="00D91151" w:rsidP="00EE33F5">
      <w:pPr>
        <w:pStyle w:val="aff3"/>
        <w:rPr>
          <w:lang w:eastAsia="zh-CN"/>
        </w:rPr>
      </w:pPr>
      <w:r>
        <w:rPr>
          <w:rFonts w:hint="eastAsia"/>
          <w:lang w:eastAsia="zh-CN"/>
        </w:rPr>
        <w:t>这部分</w:t>
      </w:r>
      <w:r w:rsidR="00EE33F5">
        <w:rPr>
          <w:lang w:eastAsia="zh-CN"/>
        </w:rPr>
        <w:t>是斯坦福大学</w:t>
      </w:r>
      <w:r w:rsidR="00EE33F5">
        <w:rPr>
          <w:lang w:eastAsia="zh-CN"/>
        </w:rPr>
        <w:t>CS229</w:t>
      </w:r>
      <w:r w:rsidR="00EE33F5">
        <w:rPr>
          <w:lang w:eastAsia="zh-CN"/>
        </w:rPr>
        <w:t>机器学习课程的基础材料，</w:t>
      </w:r>
      <w:r>
        <w:fldChar w:fldCharType="begin"/>
      </w:r>
      <w:r>
        <w:rPr>
          <w:lang w:eastAsia="zh-CN"/>
        </w:rPr>
        <w:instrText>HYPERLINK "http://cs229.stanford.edu/summer2019/cs229-prob.pdf" \h</w:instrText>
      </w:r>
      <w:r>
        <w:fldChar w:fldCharType="separate"/>
      </w:r>
      <w:r w:rsidR="00EE33F5">
        <w:rPr>
          <w:rStyle w:val="ad"/>
          <w:lang w:eastAsia="zh-CN"/>
        </w:rPr>
        <w:t>原始文件下载</w:t>
      </w:r>
      <w:r>
        <w:rPr>
          <w:rStyle w:val="ad"/>
          <w:lang w:eastAsia="zh-CN"/>
        </w:rPr>
        <w:fldChar w:fldCharType="end"/>
      </w:r>
    </w:p>
    <w:p w14:paraId="13BBABF9" w14:textId="77777777" w:rsidR="00EE33F5" w:rsidRDefault="00EE33F5" w:rsidP="00EE33F5">
      <w:pPr>
        <w:pStyle w:val="aff3"/>
      </w:pPr>
      <w:proofErr w:type="spellStart"/>
      <w:r>
        <w:t>原文作者：</w:t>
      </w:r>
      <w:r>
        <w:t>Arian</w:t>
      </w:r>
      <w:proofErr w:type="spellEnd"/>
      <w:r>
        <w:t xml:space="preserve"> Maleki </w:t>
      </w:r>
      <w:r>
        <w:t>，</w:t>
      </w:r>
      <w:r>
        <w:t xml:space="preserve"> Tom Do</w:t>
      </w:r>
    </w:p>
    <w:p w14:paraId="21C11A18" w14:textId="77777777" w:rsidR="00EE33F5" w:rsidRDefault="00EE33F5" w:rsidP="00EE33F5">
      <w:pPr>
        <w:pStyle w:val="aff3"/>
        <w:rPr>
          <w:lang w:eastAsia="zh-CN"/>
        </w:rPr>
      </w:pPr>
      <w:r>
        <w:rPr>
          <w:lang w:eastAsia="zh-CN"/>
        </w:rPr>
        <w:t>翻译：</w:t>
      </w:r>
      <w:r>
        <w:fldChar w:fldCharType="begin"/>
      </w:r>
      <w:r>
        <w:rPr>
          <w:lang w:eastAsia="zh-CN"/>
        </w:rPr>
        <w:instrText>HYPERLINK "https://github.com/szy2120109" \h</w:instrText>
      </w:r>
      <w:r>
        <w:fldChar w:fldCharType="separate"/>
      </w:r>
      <w:r>
        <w:rPr>
          <w:rStyle w:val="ad"/>
          <w:lang w:eastAsia="zh-CN"/>
        </w:rPr>
        <w:t>石振宇</w:t>
      </w:r>
      <w:r>
        <w:rPr>
          <w:rStyle w:val="ad"/>
          <w:lang w:eastAsia="zh-CN"/>
        </w:rPr>
        <w:fldChar w:fldCharType="end"/>
      </w:r>
    </w:p>
    <w:p w14:paraId="0812CBC3" w14:textId="77777777" w:rsidR="00EE33F5" w:rsidRDefault="00EE33F5" w:rsidP="00EE33F5">
      <w:pPr>
        <w:pStyle w:val="aff3"/>
        <w:rPr>
          <w:lang w:eastAsia="zh-CN"/>
        </w:rPr>
      </w:pPr>
      <w:r>
        <w:rPr>
          <w:lang w:eastAsia="zh-CN"/>
        </w:rPr>
        <w:t>审核和修改制作：</w:t>
      </w:r>
      <w:r>
        <w:fldChar w:fldCharType="begin"/>
      </w:r>
      <w:r>
        <w:rPr>
          <w:lang w:eastAsia="zh-CN"/>
        </w:rPr>
        <w:instrText>HYPERLINK "https://github.com/fengdu78" \h</w:instrText>
      </w:r>
      <w:r>
        <w:fldChar w:fldCharType="separate"/>
      </w:r>
      <w:r>
        <w:rPr>
          <w:rStyle w:val="ad"/>
          <w:lang w:eastAsia="zh-CN"/>
        </w:rPr>
        <w:t>黄海广</w:t>
      </w:r>
      <w:r>
        <w:rPr>
          <w:rStyle w:val="ad"/>
          <w:lang w:eastAsia="zh-CN"/>
        </w:rPr>
        <w:fldChar w:fldCharType="end"/>
      </w:r>
    </w:p>
    <w:p w14:paraId="18C0D611" w14:textId="77777777" w:rsidR="00B94259" w:rsidRDefault="00B94259" w:rsidP="00983CA1">
      <w:pPr>
        <w:pStyle w:val="af"/>
      </w:pPr>
      <w:r>
        <w:t>概率论是对不确定性的研究。通过这门课，我们将依靠概率论中的概念来推导机器学习算法。这篇笔记试图涵盖适用于</w:t>
      </w:r>
      <w:r>
        <w:rPr>
          <w:b/>
        </w:rPr>
        <w:t>CS229</w:t>
      </w:r>
      <w:r>
        <w:t>的概率论基础。概率论的数学理论非常复杂，并且涉及到</w:t>
      </w:r>
      <w:r>
        <w:t>“</w:t>
      </w:r>
      <w:r>
        <w:t>分析</w:t>
      </w:r>
      <w:r>
        <w:t>”</w:t>
      </w:r>
      <w:r>
        <w:t>的一个分支：测度论。在这篇笔记中，我们提供了概率的一些基本处理方法，但是不会涉及到这些更复杂的细节。</w:t>
      </w:r>
    </w:p>
    <w:p w14:paraId="38E0F975" w14:textId="77777777" w:rsidR="00B94259" w:rsidRDefault="00B94259">
      <w:pPr>
        <w:pStyle w:val="3"/>
      </w:pPr>
      <w:bookmarkStart w:id="846" w:name="header-n13"/>
      <w:bookmarkStart w:id="847" w:name="_Toc38636923"/>
      <w:r>
        <w:t xml:space="preserve">1. </w:t>
      </w:r>
      <w:r>
        <w:t>概率的基本要素</w:t>
      </w:r>
      <w:bookmarkEnd w:id="846"/>
      <w:bookmarkEnd w:id="847"/>
    </w:p>
    <w:p w14:paraId="29CEC895" w14:textId="57D341AF" w:rsidR="00B94259" w:rsidRDefault="00B94259" w:rsidP="00983CA1">
      <w:pPr>
        <w:pStyle w:val="af"/>
      </w:pPr>
      <w:r>
        <w:t>为了定义集合上的概率，我们需要一些基本元素</w:t>
      </w:r>
      <w:r w:rsidR="00983CA1">
        <w:rPr>
          <w:rFonts w:hint="eastAsia"/>
        </w:rPr>
        <w:t>：</w:t>
      </w:r>
    </w:p>
    <w:p w14:paraId="7CF1D61D" w14:textId="77777777" w:rsidR="00B94259" w:rsidRPr="00983CA1" w:rsidRDefault="00B94259" w:rsidP="00983CA1">
      <w:pPr>
        <w:widowControl/>
        <w:numPr>
          <w:ilvl w:val="0"/>
          <w:numId w:val="25"/>
        </w:numPr>
        <w:spacing w:after="200" w:line="360" w:lineRule="auto"/>
        <w:jc w:val="left"/>
        <w:rPr>
          <w:rFonts w:asciiTheme="minorEastAsia" w:eastAsiaTheme="minorEastAsia" w:hAnsiTheme="minorEastAsia"/>
          <w:szCs w:val="21"/>
        </w:rPr>
      </w:pPr>
      <w:r w:rsidRPr="00983CA1">
        <w:rPr>
          <w:rFonts w:asciiTheme="minorEastAsia" w:eastAsiaTheme="minorEastAsia" w:hAnsiTheme="minorEastAsia"/>
          <w:szCs w:val="21"/>
        </w:rPr>
        <w:t>样本空间</w:t>
      </w:r>
      <m:oMath>
        <m:r>
          <w:rPr>
            <w:rFonts w:ascii="Cambria Math" w:eastAsiaTheme="minorEastAsia" w:hAnsi="Cambria Math"/>
            <w:szCs w:val="21"/>
          </w:rPr>
          <m:t>Ω</m:t>
        </m:r>
      </m:oMath>
      <w:r w:rsidRPr="00983CA1">
        <w:rPr>
          <w:rFonts w:asciiTheme="minorEastAsia" w:eastAsiaTheme="minorEastAsia" w:hAnsiTheme="minorEastAsia"/>
          <w:szCs w:val="21"/>
        </w:rPr>
        <w:t xml:space="preserve">：随机实验的所有结果的集合。在这里，每个结果 </w:t>
      </w:r>
      <m:oMath>
        <m:r>
          <w:rPr>
            <w:rFonts w:ascii="Cambria Math" w:eastAsiaTheme="minorEastAsia" w:hAnsi="Cambria Math"/>
            <w:szCs w:val="21"/>
          </w:rPr>
          <m:t>w∈Ω</m:t>
        </m:r>
      </m:oMath>
      <w:r w:rsidRPr="00983CA1">
        <w:rPr>
          <w:rFonts w:asciiTheme="minorEastAsia" w:eastAsiaTheme="minorEastAsia" w:hAnsiTheme="minorEastAsia"/>
          <w:szCs w:val="21"/>
        </w:rPr>
        <w:t xml:space="preserve"> 可以被认为是实验结束</w:t>
      </w:r>
      <w:proofErr w:type="gramStart"/>
      <w:r w:rsidRPr="00983CA1">
        <w:rPr>
          <w:rFonts w:asciiTheme="minorEastAsia" w:eastAsiaTheme="minorEastAsia" w:hAnsiTheme="minorEastAsia"/>
          <w:szCs w:val="21"/>
        </w:rPr>
        <w:t>时现实</w:t>
      </w:r>
      <w:proofErr w:type="gramEnd"/>
      <w:r w:rsidRPr="00983CA1">
        <w:rPr>
          <w:rFonts w:asciiTheme="minorEastAsia" w:eastAsiaTheme="minorEastAsia" w:hAnsiTheme="minorEastAsia"/>
          <w:szCs w:val="21"/>
        </w:rPr>
        <w:t>世界状态的完整描述。</w:t>
      </w:r>
    </w:p>
    <w:p w14:paraId="64B01C81" w14:textId="77777777" w:rsidR="00B94259" w:rsidRPr="00983CA1" w:rsidRDefault="00B94259" w:rsidP="00983CA1">
      <w:pPr>
        <w:widowControl/>
        <w:numPr>
          <w:ilvl w:val="0"/>
          <w:numId w:val="25"/>
        </w:numPr>
        <w:spacing w:after="200" w:line="360" w:lineRule="auto"/>
        <w:jc w:val="left"/>
        <w:rPr>
          <w:rFonts w:asciiTheme="minorEastAsia" w:eastAsiaTheme="minorEastAsia" w:hAnsiTheme="minorEastAsia"/>
          <w:szCs w:val="21"/>
        </w:rPr>
      </w:pPr>
      <w:r w:rsidRPr="00983CA1">
        <w:rPr>
          <w:rFonts w:asciiTheme="minorEastAsia" w:eastAsiaTheme="minorEastAsia" w:hAnsiTheme="minorEastAsia"/>
          <w:szCs w:val="21"/>
        </w:rPr>
        <w:t>事件集（事件空间）</w:t>
      </w:r>
      <m:oMath>
        <m:r>
          <m:rPr>
            <m:scr m:val="script"/>
            <m:sty m:val="p"/>
          </m:rPr>
          <w:rPr>
            <w:rFonts w:ascii="Cambria Math" w:eastAsiaTheme="minorEastAsia" w:hAnsi="Cambria Math"/>
            <w:szCs w:val="21"/>
          </w:rPr>
          <m:t>F</m:t>
        </m:r>
      </m:oMath>
      <w:r w:rsidRPr="00983CA1">
        <w:rPr>
          <w:rFonts w:asciiTheme="minorEastAsia" w:eastAsiaTheme="minorEastAsia" w:hAnsiTheme="minorEastAsia"/>
          <w:szCs w:val="21"/>
        </w:rPr>
        <w:t xml:space="preserve">：元素 </w:t>
      </w:r>
      <m:oMath>
        <m:r>
          <w:rPr>
            <w:rFonts w:ascii="Cambria Math" w:eastAsiaTheme="minorEastAsia" w:hAnsi="Cambria Math"/>
            <w:szCs w:val="21"/>
          </w:rPr>
          <m:t>A∈</m:t>
        </m:r>
        <m:r>
          <m:rPr>
            <m:scr m:val="script"/>
            <m:sty m:val="p"/>
          </m:rPr>
          <w:rPr>
            <w:rFonts w:ascii="Cambria Math" w:eastAsiaTheme="minorEastAsia" w:hAnsi="Cambria Math"/>
            <w:szCs w:val="21"/>
          </w:rPr>
          <m:t>F</m:t>
        </m:r>
      </m:oMath>
      <w:r w:rsidRPr="00983CA1">
        <w:rPr>
          <w:rFonts w:asciiTheme="minorEastAsia" w:eastAsiaTheme="minorEastAsia" w:hAnsiTheme="minorEastAsia"/>
          <w:szCs w:val="21"/>
        </w:rPr>
        <w:t xml:space="preserve"> 的集合（称为事件）是 </w:t>
      </w:r>
      <m:oMath>
        <m:r>
          <w:rPr>
            <w:rFonts w:ascii="Cambria Math" w:eastAsiaTheme="minorEastAsia" w:hAnsi="Cambria Math"/>
            <w:szCs w:val="21"/>
          </w:rPr>
          <m:t>Ω</m:t>
        </m:r>
      </m:oMath>
      <w:r w:rsidRPr="00983CA1">
        <w:rPr>
          <w:rFonts w:asciiTheme="minorEastAsia" w:eastAsiaTheme="minorEastAsia" w:hAnsiTheme="minorEastAsia"/>
          <w:szCs w:val="21"/>
        </w:rPr>
        <w:t xml:space="preserve"> 的子集（即每个 </w:t>
      </w:r>
      <m:oMath>
        <m:r>
          <w:rPr>
            <w:rFonts w:ascii="Cambria Math" w:eastAsiaTheme="minorEastAsia" w:hAnsi="Cambria Math"/>
            <w:szCs w:val="21"/>
          </w:rPr>
          <m:t>A⊆Ω</m:t>
        </m:r>
      </m:oMath>
      <w:r w:rsidRPr="00983CA1">
        <w:rPr>
          <w:rFonts w:asciiTheme="minorEastAsia" w:eastAsiaTheme="minorEastAsia" w:hAnsiTheme="minorEastAsia"/>
          <w:szCs w:val="21"/>
        </w:rPr>
        <w:t xml:space="preserve"> 是一个实验可能结果的集合）。</w:t>
      </w:r>
    </w:p>
    <w:p w14:paraId="53427860" w14:textId="77777777" w:rsidR="00B94259" w:rsidRPr="00983CA1" w:rsidRDefault="00B94259" w:rsidP="00983CA1">
      <w:pPr>
        <w:widowControl/>
        <w:numPr>
          <w:ilvl w:val="0"/>
          <w:numId w:val="24"/>
        </w:numPr>
        <w:spacing w:after="200" w:line="360" w:lineRule="auto"/>
        <w:jc w:val="left"/>
        <w:rPr>
          <w:rFonts w:asciiTheme="minorEastAsia" w:eastAsiaTheme="minorEastAsia" w:hAnsiTheme="minorEastAsia"/>
          <w:szCs w:val="21"/>
        </w:rPr>
      </w:pPr>
      <w:r w:rsidRPr="00983CA1">
        <w:rPr>
          <w:rFonts w:asciiTheme="minorEastAsia" w:eastAsiaTheme="minorEastAsia" w:hAnsiTheme="minorEastAsia"/>
          <w:szCs w:val="21"/>
        </w:rPr>
        <w:t>备注：</w:t>
      </w:r>
      <m:oMath>
        <m:r>
          <m:rPr>
            <m:scr m:val="script"/>
            <m:sty m:val="p"/>
          </m:rPr>
          <w:rPr>
            <w:rFonts w:ascii="Cambria Math" w:eastAsiaTheme="minorEastAsia" w:hAnsi="Cambria Math"/>
            <w:szCs w:val="21"/>
          </w:rPr>
          <m:t>F</m:t>
        </m:r>
      </m:oMath>
      <w:r w:rsidRPr="00983CA1">
        <w:rPr>
          <w:rFonts w:asciiTheme="minorEastAsia" w:eastAsiaTheme="minorEastAsia" w:hAnsiTheme="minorEastAsia"/>
          <w:szCs w:val="21"/>
        </w:rPr>
        <w:t>需要满足以下三个条件：</w:t>
      </w:r>
    </w:p>
    <w:p w14:paraId="3810C9DA" w14:textId="77777777" w:rsidR="00B94259" w:rsidRPr="00983CA1" w:rsidRDefault="00B94259" w:rsidP="00983CA1">
      <w:pPr>
        <w:widowControl/>
        <w:numPr>
          <w:ilvl w:val="0"/>
          <w:numId w:val="24"/>
        </w:numPr>
        <w:spacing w:after="200" w:line="360" w:lineRule="auto"/>
        <w:jc w:val="left"/>
        <w:rPr>
          <w:rFonts w:asciiTheme="minorEastAsia" w:eastAsiaTheme="minorEastAsia" w:hAnsiTheme="minorEastAsia"/>
          <w:szCs w:val="21"/>
        </w:rPr>
      </w:pPr>
      <w:r w:rsidRPr="00983CA1">
        <w:rPr>
          <w:rFonts w:asciiTheme="minorEastAsia" w:eastAsiaTheme="minorEastAsia" w:hAnsiTheme="minorEastAsia"/>
          <w:szCs w:val="21"/>
        </w:rPr>
        <w:t xml:space="preserve">(1) </w:t>
      </w:r>
      <m:oMath>
        <m:r>
          <w:rPr>
            <w:rFonts w:ascii="Cambria Math" w:eastAsiaTheme="minorEastAsia" w:hAnsi="Cambria Math"/>
            <w:szCs w:val="21"/>
          </w:rPr>
          <m:t>∅∈</m:t>
        </m:r>
        <m:r>
          <m:rPr>
            <m:scr m:val="script"/>
            <m:sty m:val="p"/>
          </m:rPr>
          <w:rPr>
            <w:rFonts w:ascii="Cambria Math" w:eastAsiaTheme="minorEastAsia" w:hAnsi="Cambria Math"/>
            <w:szCs w:val="21"/>
          </w:rPr>
          <m:t>F</m:t>
        </m:r>
      </m:oMath>
    </w:p>
    <w:p w14:paraId="771C74E7" w14:textId="77777777" w:rsidR="00B94259" w:rsidRPr="00983CA1" w:rsidRDefault="00B94259" w:rsidP="00983CA1">
      <w:pPr>
        <w:widowControl/>
        <w:numPr>
          <w:ilvl w:val="0"/>
          <w:numId w:val="24"/>
        </w:numPr>
        <w:spacing w:after="200" w:line="360" w:lineRule="auto"/>
        <w:jc w:val="left"/>
        <w:rPr>
          <w:rFonts w:asciiTheme="minorEastAsia" w:eastAsiaTheme="minorEastAsia" w:hAnsiTheme="minorEastAsia"/>
          <w:szCs w:val="21"/>
        </w:rPr>
      </w:pPr>
      <w:r w:rsidRPr="00983CA1">
        <w:rPr>
          <w:rFonts w:asciiTheme="minorEastAsia" w:eastAsiaTheme="minorEastAsia" w:hAnsiTheme="minorEastAsia"/>
          <w:szCs w:val="21"/>
        </w:rPr>
        <w:t xml:space="preserve">(2) </w:t>
      </w:r>
      <m:oMath>
        <m:r>
          <w:rPr>
            <w:rFonts w:ascii="Cambria Math" w:eastAsiaTheme="minorEastAsia" w:hAnsi="Cambria Math"/>
            <w:szCs w:val="21"/>
          </w:rPr>
          <m:t>A∈</m:t>
        </m:r>
        <m:r>
          <m:rPr>
            <m:scr m:val="script"/>
            <m:sty m:val="p"/>
          </m:rPr>
          <w:rPr>
            <w:rFonts w:ascii="Cambria Math" w:eastAsiaTheme="minorEastAsia" w:hAnsi="Cambria Math"/>
            <w:szCs w:val="21"/>
          </w:rPr>
          <m:t>F</m:t>
        </m:r>
        <m:r>
          <w:rPr>
            <w:rFonts w:ascii="Cambria Math" w:eastAsiaTheme="minorEastAsia" w:hAnsi="Cambria Math"/>
            <w:szCs w:val="21"/>
          </w:rPr>
          <m:t>⇒Ω∖A∈</m:t>
        </m:r>
        <m:r>
          <m:rPr>
            <m:scr m:val="script"/>
            <m:sty m:val="p"/>
          </m:rPr>
          <w:rPr>
            <w:rFonts w:ascii="Cambria Math" w:eastAsiaTheme="minorEastAsia" w:hAnsi="Cambria Math"/>
            <w:szCs w:val="21"/>
          </w:rPr>
          <m:t>F</m:t>
        </m:r>
      </m:oMath>
    </w:p>
    <w:p w14:paraId="19BDB16A" w14:textId="77777777" w:rsidR="00B94259" w:rsidRPr="00983CA1" w:rsidRDefault="00B94259" w:rsidP="00983CA1">
      <w:pPr>
        <w:widowControl/>
        <w:numPr>
          <w:ilvl w:val="0"/>
          <w:numId w:val="24"/>
        </w:numPr>
        <w:spacing w:after="200" w:line="360" w:lineRule="auto"/>
        <w:jc w:val="left"/>
        <w:rPr>
          <w:rFonts w:asciiTheme="minorEastAsia" w:eastAsiaTheme="minorEastAsia" w:hAnsiTheme="minorEastAsia"/>
          <w:szCs w:val="21"/>
        </w:rPr>
      </w:pPr>
      <w:r w:rsidRPr="00983CA1">
        <w:rPr>
          <w:rFonts w:asciiTheme="minorEastAsia" w:eastAsiaTheme="minorEastAsia" w:hAnsiTheme="minorEastAsia"/>
          <w:szCs w:val="21"/>
        </w:rPr>
        <w:t xml:space="preserve">(3) </w:t>
      </w:r>
      <m:oMath>
        <m:sSub>
          <m:sSubPr>
            <m:ctrlPr>
              <w:rPr>
                <w:rFonts w:ascii="Cambria Math" w:eastAsiaTheme="minorEastAsia" w:hAnsi="Cambria Math"/>
                <w:szCs w:val="21"/>
              </w:rPr>
            </m:ctrlPr>
          </m:sSubPr>
          <m:e>
            <m:r>
              <w:rPr>
                <w:rFonts w:ascii="Cambria Math" w:eastAsiaTheme="minorEastAsia" w:hAnsi="Cambria Math"/>
                <w:szCs w:val="21"/>
              </w:rPr>
              <m:t>A</m:t>
            </m:r>
          </m:e>
          <m:sub>
            <m:r>
              <w:rPr>
                <w:rFonts w:ascii="Cambria Math" w:eastAsiaTheme="minorEastAsia" w:hAnsi="Cambria Math"/>
                <w:szCs w:val="21"/>
              </w:rPr>
              <m:t>1</m:t>
            </m:r>
          </m:sub>
        </m:sSub>
        <m:r>
          <w:rPr>
            <w:rFonts w:ascii="Cambria Math" w:eastAsiaTheme="minorEastAsia" w:hAnsi="Cambria Math"/>
            <w:szCs w:val="21"/>
          </w:rPr>
          <m:t>,</m:t>
        </m:r>
        <m:sSub>
          <m:sSubPr>
            <m:ctrlPr>
              <w:rPr>
                <w:rFonts w:ascii="Cambria Math" w:eastAsiaTheme="minorEastAsia" w:hAnsi="Cambria Math"/>
                <w:szCs w:val="21"/>
              </w:rPr>
            </m:ctrlPr>
          </m:sSubPr>
          <m:e>
            <m:r>
              <w:rPr>
                <w:rFonts w:ascii="Cambria Math" w:eastAsiaTheme="minorEastAsia" w:hAnsi="Cambria Math"/>
                <w:szCs w:val="21"/>
              </w:rPr>
              <m:t>A</m:t>
            </m:r>
          </m:e>
          <m:sub>
            <m:r>
              <w:rPr>
                <w:rFonts w:ascii="Cambria Math" w:eastAsiaTheme="minorEastAsia" w:hAnsi="Cambria Math"/>
                <w:szCs w:val="21"/>
              </w:rPr>
              <m:t>2</m:t>
            </m:r>
          </m:sub>
        </m:sSub>
        <m:r>
          <w:rPr>
            <w:rFonts w:ascii="Cambria Math" w:eastAsiaTheme="minorEastAsia" w:hAnsi="Cambria Math"/>
            <w:szCs w:val="21"/>
          </w:rPr>
          <m:t>,⋯</m:t>
        </m:r>
        <m:sSub>
          <m:sSubPr>
            <m:ctrlPr>
              <w:rPr>
                <w:rFonts w:ascii="Cambria Math" w:eastAsiaTheme="minorEastAsia" w:hAnsi="Cambria Math"/>
                <w:szCs w:val="21"/>
              </w:rPr>
            </m:ctrlPr>
          </m:sSubPr>
          <m:e>
            <m:r>
              <w:rPr>
                <w:rFonts w:ascii="Cambria Math" w:eastAsiaTheme="minorEastAsia" w:hAnsi="Cambria Math"/>
                <w:szCs w:val="21"/>
              </w:rPr>
              <m:t>A</m:t>
            </m:r>
          </m:e>
          <m:sub>
            <m:r>
              <w:rPr>
                <w:rFonts w:ascii="Cambria Math" w:eastAsiaTheme="minorEastAsia" w:hAnsi="Cambria Math"/>
                <w:szCs w:val="21"/>
              </w:rPr>
              <m:t>i</m:t>
            </m:r>
          </m:sub>
        </m:sSub>
        <m:r>
          <w:rPr>
            <w:rFonts w:ascii="Cambria Math" w:eastAsiaTheme="minorEastAsia" w:hAnsi="Cambria Math"/>
            <w:szCs w:val="21"/>
          </w:rPr>
          <m:t>∈</m:t>
        </m:r>
        <m:r>
          <m:rPr>
            <m:scr m:val="script"/>
            <m:sty m:val="p"/>
          </m:rPr>
          <w:rPr>
            <w:rFonts w:ascii="Cambria Math" w:eastAsiaTheme="minorEastAsia" w:hAnsi="Cambria Math"/>
            <w:szCs w:val="21"/>
          </w:rPr>
          <m:t>F</m:t>
        </m:r>
        <m:r>
          <w:rPr>
            <w:rFonts w:ascii="Cambria Math" w:eastAsiaTheme="minorEastAsia" w:hAnsi="Cambria Math"/>
            <w:szCs w:val="21"/>
          </w:rPr>
          <m:t>⇒</m:t>
        </m:r>
        <m:sSub>
          <m:sSubPr>
            <m:ctrlPr>
              <w:rPr>
                <w:rFonts w:ascii="Cambria Math" w:eastAsiaTheme="minorEastAsia" w:hAnsi="Cambria Math"/>
                <w:szCs w:val="21"/>
              </w:rPr>
            </m:ctrlPr>
          </m:sSubPr>
          <m:e>
            <m:r>
              <w:rPr>
                <w:rFonts w:ascii="Cambria Math" w:eastAsiaTheme="minorEastAsia" w:hAnsi="Cambria Math"/>
                <w:szCs w:val="21"/>
              </w:rPr>
              <m:t>∪</m:t>
            </m:r>
          </m:e>
          <m:sub>
            <m:r>
              <w:rPr>
                <w:rFonts w:ascii="Cambria Math" w:eastAsiaTheme="minorEastAsia" w:hAnsi="Cambria Math"/>
                <w:szCs w:val="21"/>
              </w:rPr>
              <m:t>i</m:t>
            </m:r>
          </m:sub>
        </m:sSub>
        <m:sSub>
          <m:sSubPr>
            <m:ctrlPr>
              <w:rPr>
                <w:rFonts w:ascii="Cambria Math" w:eastAsiaTheme="minorEastAsia" w:hAnsi="Cambria Math"/>
                <w:szCs w:val="21"/>
              </w:rPr>
            </m:ctrlPr>
          </m:sSubPr>
          <m:e>
            <m:r>
              <w:rPr>
                <w:rFonts w:ascii="Cambria Math" w:eastAsiaTheme="minorEastAsia" w:hAnsi="Cambria Math"/>
                <w:szCs w:val="21"/>
              </w:rPr>
              <m:t>A</m:t>
            </m:r>
          </m:e>
          <m:sub>
            <m:r>
              <w:rPr>
                <w:rFonts w:ascii="Cambria Math" w:eastAsiaTheme="minorEastAsia" w:hAnsi="Cambria Math"/>
                <w:szCs w:val="21"/>
              </w:rPr>
              <m:t>i</m:t>
            </m:r>
          </m:sub>
        </m:sSub>
        <m:r>
          <w:rPr>
            <w:rFonts w:ascii="Cambria Math" w:eastAsiaTheme="minorEastAsia" w:hAnsi="Cambria Math"/>
            <w:szCs w:val="21"/>
          </w:rPr>
          <m:t>∈</m:t>
        </m:r>
        <m:r>
          <m:rPr>
            <m:scr m:val="script"/>
            <m:sty m:val="p"/>
          </m:rPr>
          <w:rPr>
            <w:rFonts w:ascii="Cambria Math" w:eastAsiaTheme="minorEastAsia" w:hAnsi="Cambria Math"/>
            <w:szCs w:val="21"/>
          </w:rPr>
          <m:t>F</m:t>
        </m:r>
      </m:oMath>
    </w:p>
    <w:p w14:paraId="1D4BEDC7" w14:textId="77777777" w:rsidR="00B94259" w:rsidRPr="00983CA1" w:rsidRDefault="00B94259" w:rsidP="00983CA1">
      <w:pPr>
        <w:widowControl/>
        <w:numPr>
          <w:ilvl w:val="0"/>
          <w:numId w:val="25"/>
        </w:numPr>
        <w:spacing w:after="200" w:line="360" w:lineRule="auto"/>
        <w:jc w:val="left"/>
        <w:rPr>
          <w:rFonts w:asciiTheme="minorEastAsia" w:eastAsiaTheme="minorEastAsia" w:hAnsiTheme="minorEastAsia"/>
          <w:szCs w:val="21"/>
        </w:rPr>
      </w:pPr>
      <w:r w:rsidRPr="00983CA1">
        <w:rPr>
          <w:rFonts w:asciiTheme="minorEastAsia" w:eastAsiaTheme="minorEastAsia" w:hAnsiTheme="minorEastAsia"/>
          <w:szCs w:val="21"/>
        </w:rPr>
        <w:t>概率度量</w:t>
      </w:r>
      <m:oMath>
        <m:r>
          <w:rPr>
            <w:rFonts w:ascii="Cambria Math" w:eastAsiaTheme="minorEastAsia" w:hAnsi="Cambria Math"/>
            <w:szCs w:val="21"/>
          </w:rPr>
          <m:t>P</m:t>
        </m:r>
      </m:oMath>
      <w:r w:rsidRPr="00983CA1">
        <w:rPr>
          <w:rFonts w:asciiTheme="minorEastAsia" w:eastAsiaTheme="minorEastAsia" w:hAnsiTheme="minorEastAsia"/>
          <w:szCs w:val="21"/>
        </w:rPr>
        <w:t>：函数</w:t>
      </w:r>
      <m:oMath>
        <m:r>
          <w:rPr>
            <w:rFonts w:ascii="Cambria Math" w:eastAsiaTheme="minorEastAsia" w:hAnsi="Cambria Math"/>
            <w:szCs w:val="21"/>
          </w:rPr>
          <m:t>P</m:t>
        </m:r>
      </m:oMath>
      <w:r w:rsidRPr="00983CA1">
        <w:rPr>
          <w:rFonts w:asciiTheme="minorEastAsia" w:eastAsiaTheme="minorEastAsia" w:hAnsiTheme="minorEastAsia"/>
          <w:szCs w:val="21"/>
        </w:rPr>
        <w:t>是一个</w:t>
      </w:r>
      <m:oMath>
        <m:r>
          <m:rPr>
            <m:scr m:val="script"/>
            <m:sty m:val="p"/>
          </m:rPr>
          <w:rPr>
            <w:rFonts w:ascii="Cambria Math" w:eastAsiaTheme="minorEastAsia" w:hAnsi="Cambria Math"/>
            <w:szCs w:val="21"/>
          </w:rPr>
          <m:t>F</m:t>
        </m:r>
        <m:r>
          <w:rPr>
            <w:rFonts w:ascii="Cambria Math" w:eastAsiaTheme="minorEastAsia" w:hAnsi="Cambria Math"/>
            <w:szCs w:val="21"/>
          </w:rPr>
          <m:t>→</m:t>
        </m:r>
        <m:r>
          <m:rPr>
            <m:scr m:val="double-struck"/>
            <m:sty m:val="p"/>
          </m:rPr>
          <w:rPr>
            <w:rFonts w:ascii="Cambria Math" w:eastAsiaTheme="minorEastAsia" w:hAnsi="Cambria Math"/>
            <w:szCs w:val="21"/>
          </w:rPr>
          <m:t>R</m:t>
        </m:r>
      </m:oMath>
      <w:r w:rsidRPr="00983CA1">
        <w:rPr>
          <w:rFonts w:asciiTheme="minorEastAsia" w:eastAsiaTheme="minorEastAsia" w:hAnsiTheme="minorEastAsia"/>
          <w:szCs w:val="21"/>
        </w:rPr>
        <w:t>的映射，满足以下性质：</w:t>
      </w:r>
    </w:p>
    <w:p w14:paraId="04ED9C9A" w14:textId="77777777" w:rsidR="00B94259" w:rsidRPr="00983CA1" w:rsidRDefault="00B94259" w:rsidP="00983CA1">
      <w:pPr>
        <w:widowControl/>
        <w:numPr>
          <w:ilvl w:val="1"/>
          <w:numId w:val="25"/>
        </w:numPr>
        <w:spacing w:after="200" w:line="360" w:lineRule="auto"/>
        <w:jc w:val="left"/>
        <w:rPr>
          <w:rFonts w:asciiTheme="minorEastAsia" w:eastAsiaTheme="minorEastAsia" w:hAnsiTheme="minorEastAsia"/>
          <w:szCs w:val="21"/>
        </w:rPr>
      </w:pPr>
      <w:r w:rsidRPr="00983CA1">
        <w:rPr>
          <w:rFonts w:asciiTheme="minorEastAsia" w:eastAsiaTheme="minorEastAsia" w:hAnsiTheme="minorEastAsia"/>
          <w:szCs w:val="21"/>
        </w:rPr>
        <w:t xml:space="preserve">对于每个 </w:t>
      </w:r>
      <m:oMath>
        <m:r>
          <w:rPr>
            <w:rFonts w:ascii="Cambria Math" w:eastAsiaTheme="minorEastAsia" w:hAnsi="Cambria Math"/>
            <w:szCs w:val="21"/>
          </w:rPr>
          <m:t>A∈</m:t>
        </m:r>
        <m:r>
          <m:rPr>
            <m:scr m:val="script"/>
            <m:sty m:val="p"/>
          </m:rPr>
          <w:rPr>
            <w:rFonts w:ascii="Cambria Math" w:eastAsiaTheme="minorEastAsia" w:hAnsi="Cambria Math"/>
            <w:szCs w:val="21"/>
          </w:rPr>
          <m:t>F</m:t>
        </m:r>
      </m:oMath>
      <w:r w:rsidRPr="00983CA1">
        <w:rPr>
          <w:rFonts w:asciiTheme="minorEastAsia" w:eastAsiaTheme="minorEastAsia" w:hAnsiTheme="minorEastAsia"/>
          <w:szCs w:val="21"/>
        </w:rPr>
        <w:t>，</w:t>
      </w:r>
      <m:oMath>
        <m:r>
          <w:rPr>
            <w:rFonts w:ascii="Cambria Math" w:eastAsiaTheme="minorEastAsia" w:hAnsi="Cambria Math"/>
            <w:szCs w:val="21"/>
          </w:rPr>
          <m:t>P(A)≥0</m:t>
        </m:r>
      </m:oMath>
      <w:r w:rsidRPr="00983CA1">
        <w:rPr>
          <w:rFonts w:asciiTheme="minorEastAsia" w:eastAsiaTheme="minorEastAsia" w:hAnsiTheme="minorEastAsia"/>
          <w:szCs w:val="21"/>
        </w:rPr>
        <w:t xml:space="preserve">, </w:t>
      </w:r>
    </w:p>
    <w:p w14:paraId="2A9D60FE" w14:textId="77777777" w:rsidR="00B94259" w:rsidRPr="00983CA1" w:rsidRDefault="00B94259" w:rsidP="00983CA1">
      <w:pPr>
        <w:widowControl/>
        <w:numPr>
          <w:ilvl w:val="1"/>
          <w:numId w:val="25"/>
        </w:numPr>
        <w:spacing w:after="200" w:line="360" w:lineRule="auto"/>
        <w:jc w:val="left"/>
        <w:rPr>
          <w:rFonts w:asciiTheme="minorEastAsia" w:eastAsiaTheme="minorEastAsia" w:hAnsiTheme="minorEastAsia"/>
          <w:szCs w:val="21"/>
        </w:rPr>
      </w:pPr>
      <m:oMath>
        <m:r>
          <w:rPr>
            <w:rFonts w:ascii="Cambria Math" w:eastAsiaTheme="minorEastAsia" w:hAnsi="Cambria Math"/>
            <w:szCs w:val="21"/>
          </w:rPr>
          <m:t>P(Ω)=1</m:t>
        </m:r>
      </m:oMath>
    </w:p>
    <w:p w14:paraId="729EA7B8" w14:textId="77777777" w:rsidR="00B94259" w:rsidRPr="00983CA1" w:rsidRDefault="00B94259" w:rsidP="00983CA1">
      <w:pPr>
        <w:widowControl/>
        <w:numPr>
          <w:ilvl w:val="1"/>
          <w:numId w:val="25"/>
        </w:numPr>
        <w:spacing w:after="200" w:line="360" w:lineRule="auto"/>
        <w:jc w:val="left"/>
        <w:rPr>
          <w:rFonts w:asciiTheme="minorEastAsia" w:eastAsiaTheme="minorEastAsia" w:hAnsiTheme="minorEastAsia"/>
          <w:szCs w:val="21"/>
        </w:rPr>
      </w:pPr>
      <w:r w:rsidRPr="00983CA1">
        <w:rPr>
          <w:rFonts w:asciiTheme="minorEastAsia" w:eastAsiaTheme="minorEastAsia" w:hAnsiTheme="minorEastAsia"/>
          <w:szCs w:val="21"/>
        </w:rPr>
        <w:t>如果</w:t>
      </w:r>
      <m:oMath>
        <m:sSub>
          <m:sSubPr>
            <m:ctrlPr>
              <w:rPr>
                <w:rFonts w:ascii="Cambria Math" w:eastAsiaTheme="minorEastAsia" w:hAnsi="Cambria Math"/>
                <w:szCs w:val="21"/>
              </w:rPr>
            </m:ctrlPr>
          </m:sSubPr>
          <m:e>
            <m:r>
              <w:rPr>
                <w:rFonts w:ascii="Cambria Math" w:eastAsiaTheme="minorEastAsia" w:hAnsi="Cambria Math"/>
                <w:szCs w:val="21"/>
              </w:rPr>
              <m:t>A</m:t>
            </m:r>
          </m:e>
          <m:sub>
            <m:r>
              <w:rPr>
                <w:rFonts w:ascii="Cambria Math" w:eastAsiaTheme="minorEastAsia" w:hAnsi="Cambria Math"/>
                <w:szCs w:val="21"/>
              </w:rPr>
              <m:t>1</m:t>
            </m:r>
          </m:sub>
        </m:sSub>
        <m:r>
          <w:rPr>
            <w:rFonts w:ascii="Cambria Math" w:eastAsiaTheme="minorEastAsia" w:hAnsi="Cambria Math"/>
            <w:szCs w:val="21"/>
          </w:rPr>
          <m:t>,</m:t>
        </m:r>
        <m:sSub>
          <m:sSubPr>
            <m:ctrlPr>
              <w:rPr>
                <w:rFonts w:ascii="Cambria Math" w:eastAsiaTheme="minorEastAsia" w:hAnsi="Cambria Math"/>
                <w:szCs w:val="21"/>
              </w:rPr>
            </m:ctrlPr>
          </m:sSubPr>
          <m:e>
            <m:r>
              <w:rPr>
                <w:rFonts w:ascii="Cambria Math" w:eastAsiaTheme="minorEastAsia" w:hAnsi="Cambria Math"/>
                <w:szCs w:val="21"/>
              </w:rPr>
              <m:t>A</m:t>
            </m:r>
          </m:e>
          <m:sub>
            <m:r>
              <w:rPr>
                <w:rFonts w:ascii="Cambria Math" w:eastAsiaTheme="minorEastAsia" w:hAnsi="Cambria Math"/>
                <w:szCs w:val="21"/>
              </w:rPr>
              <m:t>2</m:t>
            </m:r>
          </m:sub>
        </m:sSub>
        <m:r>
          <w:rPr>
            <w:rFonts w:ascii="Cambria Math" w:eastAsiaTheme="minorEastAsia" w:hAnsi="Cambria Math"/>
            <w:szCs w:val="21"/>
          </w:rPr>
          <m:t>,⋯</m:t>
        </m:r>
      </m:oMath>
      <w:r w:rsidRPr="00983CA1">
        <w:rPr>
          <w:rFonts w:asciiTheme="minorEastAsia" w:eastAsiaTheme="minorEastAsia" w:hAnsiTheme="minorEastAsia"/>
          <w:szCs w:val="21"/>
        </w:rPr>
        <w:t xml:space="preserve"> 是互不相交的事件 (即 当</w:t>
      </w:r>
      <m:oMath>
        <m:r>
          <w:rPr>
            <w:rFonts w:ascii="Cambria Math" w:eastAsiaTheme="minorEastAsia" w:hAnsi="Cambria Math"/>
            <w:szCs w:val="21"/>
          </w:rPr>
          <m:t>i≠j</m:t>
        </m:r>
      </m:oMath>
      <w:r w:rsidRPr="00983CA1">
        <w:rPr>
          <w:rFonts w:asciiTheme="minorEastAsia" w:eastAsiaTheme="minorEastAsia" w:hAnsiTheme="minorEastAsia"/>
          <w:szCs w:val="21"/>
        </w:rPr>
        <w:t>时，</w:t>
      </w:r>
      <m:oMath>
        <m:sSub>
          <m:sSubPr>
            <m:ctrlPr>
              <w:rPr>
                <w:rFonts w:ascii="Cambria Math" w:eastAsiaTheme="minorEastAsia" w:hAnsi="Cambria Math"/>
                <w:szCs w:val="21"/>
              </w:rPr>
            </m:ctrlPr>
          </m:sSubPr>
          <m:e>
            <m:r>
              <w:rPr>
                <w:rFonts w:ascii="Cambria Math" w:eastAsiaTheme="minorEastAsia" w:hAnsi="Cambria Math"/>
                <w:szCs w:val="21"/>
              </w:rPr>
              <m:t>A</m:t>
            </m:r>
          </m:e>
          <m:sub>
            <m:r>
              <w:rPr>
                <w:rFonts w:ascii="Cambria Math" w:eastAsiaTheme="minorEastAsia" w:hAnsi="Cambria Math"/>
                <w:szCs w:val="21"/>
              </w:rPr>
              <m:t>i</m:t>
            </m:r>
          </m:sub>
        </m:sSub>
        <m:r>
          <w:rPr>
            <w:rFonts w:ascii="Cambria Math" w:eastAsiaTheme="minorEastAsia" w:hAnsi="Cambria Math"/>
            <w:szCs w:val="21"/>
          </w:rPr>
          <m:t>∩</m:t>
        </m:r>
        <m:sSub>
          <m:sSubPr>
            <m:ctrlPr>
              <w:rPr>
                <w:rFonts w:ascii="Cambria Math" w:eastAsiaTheme="minorEastAsia" w:hAnsi="Cambria Math"/>
                <w:szCs w:val="21"/>
              </w:rPr>
            </m:ctrlPr>
          </m:sSubPr>
          <m:e>
            <m:r>
              <w:rPr>
                <w:rFonts w:ascii="Cambria Math" w:eastAsiaTheme="minorEastAsia" w:hAnsi="Cambria Math"/>
                <w:szCs w:val="21"/>
              </w:rPr>
              <m:t>A</m:t>
            </m:r>
          </m:e>
          <m:sub>
            <m:r>
              <w:rPr>
                <w:rFonts w:ascii="Cambria Math" w:eastAsiaTheme="minorEastAsia" w:hAnsi="Cambria Math"/>
                <w:szCs w:val="21"/>
              </w:rPr>
              <m:t>j</m:t>
            </m:r>
          </m:sub>
        </m:sSub>
        <m:r>
          <w:rPr>
            <w:rFonts w:ascii="Cambria Math" w:eastAsiaTheme="minorEastAsia" w:hAnsi="Cambria Math"/>
            <w:szCs w:val="21"/>
          </w:rPr>
          <m:t>=∅</m:t>
        </m:r>
      </m:oMath>
      <w:r w:rsidRPr="00983CA1">
        <w:rPr>
          <w:rFonts w:asciiTheme="minorEastAsia" w:eastAsiaTheme="minorEastAsia" w:hAnsiTheme="minorEastAsia"/>
          <w:szCs w:val="21"/>
        </w:rPr>
        <w:t xml:space="preserve"> ), 那么：</w:t>
      </w:r>
    </w:p>
    <w:p w14:paraId="4B952791" w14:textId="77777777" w:rsidR="00B94259" w:rsidRPr="00983CA1" w:rsidRDefault="00B94259" w:rsidP="00983CA1">
      <w:pPr>
        <w:pStyle w:val="Compact"/>
        <w:spacing w:line="360" w:lineRule="auto"/>
        <w:rPr>
          <w:rFonts w:asciiTheme="minorEastAsia" w:hAnsiTheme="minorEastAsia"/>
          <w:sz w:val="21"/>
          <w:szCs w:val="21"/>
        </w:rPr>
      </w:pPr>
      <m:oMathPara>
        <m:oMathParaPr>
          <m:jc m:val="center"/>
        </m:oMathParaPr>
        <m:oMath>
          <m:r>
            <w:rPr>
              <w:rFonts w:ascii="Cambria Math" w:hAnsi="Cambria Math"/>
              <w:sz w:val="21"/>
              <w:szCs w:val="21"/>
            </w:rPr>
            <w:lastRenderedPageBreak/>
            <m:t>P</m:t>
          </m:r>
          <m:d>
            <m:dPr>
              <m:ctrlPr>
                <w:rPr>
                  <w:rFonts w:ascii="Cambria Math" w:hAnsi="Cambria Math"/>
                  <w:sz w:val="21"/>
                  <w:szCs w:val="21"/>
                </w:rPr>
              </m:ctrlPr>
            </m:dPr>
            <m:e>
              <m:limLow>
                <m:limLowPr>
                  <m:ctrlPr>
                    <w:rPr>
                      <w:rFonts w:ascii="Cambria Math" w:hAnsi="Cambria Math"/>
                      <w:sz w:val="21"/>
                      <w:szCs w:val="21"/>
                    </w:rPr>
                  </m:ctrlPr>
                </m:limLowPr>
                <m:e>
                  <m:r>
                    <w:rPr>
                      <w:rFonts w:ascii="Cambria Math" w:hAnsi="Cambria Math"/>
                      <w:sz w:val="21"/>
                      <w:szCs w:val="21"/>
                    </w:rPr>
                    <m:t>∪</m:t>
                  </m:r>
                </m:e>
                <m:lim>
                  <m:r>
                    <w:rPr>
                      <w:rFonts w:ascii="Cambria Math" w:hAnsi="Cambria Math"/>
                      <w:sz w:val="21"/>
                      <w:szCs w:val="21"/>
                    </w:rPr>
                    <m:t>i</m:t>
                  </m:r>
                </m:lim>
              </m:limLow>
              <m:sSub>
                <m:sSubPr>
                  <m:ctrlPr>
                    <w:rPr>
                      <w:rFonts w:ascii="Cambria Math" w:hAnsi="Cambria Math"/>
                      <w:sz w:val="21"/>
                      <w:szCs w:val="21"/>
                    </w:rPr>
                  </m:ctrlPr>
                </m:sSubPr>
                <m:e>
                  <m:r>
                    <w:rPr>
                      <w:rFonts w:ascii="Cambria Math" w:hAnsi="Cambria Math"/>
                      <w:sz w:val="21"/>
                      <w:szCs w:val="21"/>
                    </w:rPr>
                    <m:t>A</m:t>
                  </m:r>
                </m:e>
                <m:sub>
                  <m:r>
                    <w:rPr>
                      <w:rFonts w:ascii="Cambria Math" w:hAnsi="Cambria Math"/>
                      <w:sz w:val="21"/>
                      <w:szCs w:val="21"/>
                    </w:rPr>
                    <m:t>i</m:t>
                  </m:r>
                </m:sub>
              </m:sSub>
            </m:e>
          </m:d>
          <m:r>
            <w:rPr>
              <w:rFonts w:ascii="Cambria Math" w:hAnsi="Cambria Math"/>
              <w:sz w:val="21"/>
              <w:szCs w:val="21"/>
            </w:rPr>
            <m:t>=</m:t>
          </m:r>
          <m:nary>
            <m:naryPr>
              <m:chr m:val="∑"/>
              <m:limLoc m:val="undOvr"/>
              <m:supHide m:val="1"/>
              <m:ctrlPr>
                <w:rPr>
                  <w:rFonts w:ascii="Cambria Math" w:hAnsi="Cambria Math"/>
                  <w:sz w:val="21"/>
                  <w:szCs w:val="21"/>
                </w:rPr>
              </m:ctrlPr>
            </m:naryPr>
            <m:sub>
              <m:r>
                <w:rPr>
                  <w:rFonts w:ascii="Cambria Math" w:hAnsi="Cambria Math"/>
                  <w:sz w:val="21"/>
                  <w:szCs w:val="21"/>
                </w:rPr>
                <m:t>i</m:t>
              </m:r>
            </m:sub>
            <m:sup>
              <m:r>
                <w:rPr>
                  <w:rFonts w:ascii="Cambria Math" w:hAnsi="Cambria Math"/>
                  <w:sz w:val="21"/>
                  <w:szCs w:val="21"/>
                </w:rPr>
                <m:t>​</m:t>
              </m:r>
            </m:sup>
            <m:e>
              <m:r>
                <w:rPr>
                  <w:rFonts w:ascii="Cambria Math" w:hAnsi="Cambria Math"/>
                  <w:sz w:val="21"/>
                  <w:szCs w:val="21"/>
                </w:rPr>
                <m:t>P</m:t>
              </m:r>
            </m:e>
          </m:nary>
          <m:d>
            <m:dPr>
              <m:ctrlPr>
                <w:rPr>
                  <w:rFonts w:ascii="Cambria Math" w:hAnsi="Cambria Math"/>
                  <w:sz w:val="21"/>
                  <w:szCs w:val="21"/>
                </w:rPr>
              </m:ctrlPr>
            </m:dPr>
            <m:e>
              <m:sSub>
                <m:sSubPr>
                  <m:ctrlPr>
                    <w:rPr>
                      <w:rFonts w:ascii="Cambria Math" w:hAnsi="Cambria Math"/>
                      <w:sz w:val="21"/>
                      <w:szCs w:val="21"/>
                    </w:rPr>
                  </m:ctrlPr>
                </m:sSubPr>
                <m:e>
                  <m:r>
                    <w:rPr>
                      <w:rFonts w:ascii="Cambria Math" w:hAnsi="Cambria Math"/>
                      <w:sz w:val="21"/>
                      <w:szCs w:val="21"/>
                    </w:rPr>
                    <m:t>A</m:t>
                  </m:r>
                </m:e>
                <m:sub>
                  <m:r>
                    <w:rPr>
                      <w:rFonts w:ascii="Cambria Math" w:hAnsi="Cambria Math"/>
                      <w:sz w:val="21"/>
                      <w:szCs w:val="21"/>
                    </w:rPr>
                    <m:t>i</m:t>
                  </m:r>
                </m:sub>
              </m:sSub>
            </m:e>
          </m:d>
        </m:oMath>
      </m:oMathPara>
    </w:p>
    <w:p w14:paraId="341BCAE8" w14:textId="77777777" w:rsidR="00B94259" w:rsidRDefault="00B94259" w:rsidP="00D93543">
      <w:pPr>
        <w:pStyle w:val="af"/>
      </w:pPr>
      <w:r>
        <w:t>以上三条性质被称为</w:t>
      </w:r>
      <w:r>
        <w:rPr>
          <w:b/>
        </w:rPr>
        <w:t>概率公理</w:t>
      </w:r>
      <w:r>
        <w:t>。</w:t>
      </w:r>
    </w:p>
    <w:p w14:paraId="2943E8F8" w14:textId="77777777" w:rsidR="00B94259" w:rsidRDefault="00B94259" w:rsidP="00D93543">
      <w:pPr>
        <w:pStyle w:val="af"/>
        <w:ind w:firstLine="422"/>
      </w:pPr>
      <w:r>
        <w:rPr>
          <w:b/>
        </w:rPr>
        <w:t>举例</w:t>
      </w:r>
      <w:r>
        <w:t>：</w:t>
      </w:r>
    </w:p>
    <w:p w14:paraId="2D4D3EE6" w14:textId="77777777" w:rsidR="00B94259" w:rsidRDefault="00B94259" w:rsidP="00D93543">
      <w:pPr>
        <w:pStyle w:val="af"/>
      </w:pPr>
      <w:r>
        <w:t>考虑投掷六面骰子的事件。样本空间为</w:t>
      </w:r>
      <m:oMath>
        <m:r>
          <w:rPr>
            <w:rFonts w:ascii="Cambria Math" w:hAnsi="Cambria Math"/>
          </w:rPr>
          <m:t>Ω={1</m:t>
        </m:r>
        <m:r>
          <w:rPr>
            <w:rFonts w:ascii="Cambria Math" w:hAnsi="Cambria Math"/>
          </w:rPr>
          <m:t>，</m:t>
        </m:r>
        <m:r>
          <w:rPr>
            <w:rFonts w:ascii="Cambria Math" w:hAnsi="Cambria Math"/>
          </w:rPr>
          <m:t>2</m:t>
        </m:r>
        <m:r>
          <w:rPr>
            <w:rFonts w:ascii="Cambria Math" w:hAnsi="Cambria Math"/>
          </w:rPr>
          <m:t>，</m:t>
        </m:r>
        <m:r>
          <w:rPr>
            <w:rFonts w:ascii="Cambria Math" w:hAnsi="Cambria Math"/>
          </w:rPr>
          <m:t>3</m:t>
        </m:r>
        <m:r>
          <w:rPr>
            <w:rFonts w:ascii="Cambria Math" w:hAnsi="Cambria Math"/>
          </w:rPr>
          <m:t>，</m:t>
        </m:r>
        <m:r>
          <w:rPr>
            <w:rFonts w:ascii="Cambria Math" w:hAnsi="Cambria Math"/>
          </w:rPr>
          <m:t>4</m:t>
        </m:r>
        <m:r>
          <w:rPr>
            <w:rFonts w:ascii="Cambria Math" w:hAnsi="Cambria Math"/>
          </w:rPr>
          <m:t>，</m:t>
        </m:r>
        <m:r>
          <w:rPr>
            <w:rFonts w:ascii="Cambria Math" w:hAnsi="Cambria Math"/>
          </w:rPr>
          <m:t>5</m:t>
        </m:r>
        <m:r>
          <w:rPr>
            <w:rFonts w:ascii="Cambria Math" w:hAnsi="Cambria Math"/>
          </w:rPr>
          <m:t>，</m:t>
        </m:r>
        <m:r>
          <w:rPr>
            <w:rFonts w:ascii="Cambria Math" w:hAnsi="Cambria Math"/>
          </w:rPr>
          <m:t>6}</m:t>
        </m:r>
      </m:oMath>
      <w:r>
        <w:t>。最简单的事件空间是平凡事件空间</w:t>
      </w:r>
      <m:oMath>
        <m:r>
          <m:rPr>
            <m:scr m:val="script"/>
            <m:sty m:val="p"/>
          </m:rPr>
          <w:rPr>
            <w:rFonts w:ascii="Cambria Math" w:hAnsi="Cambria Math"/>
          </w:rPr>
          <m:t>F</m:t>
        </m:r>
        <m:r>
          <w:rPr>
            <w:rFonts w:ascii="Cambria Math" w:hAnsi="Cambria Math"/>
          </w:rPr>
          <m:t>={∅,Ω}</m:t>
        </m:r>
      </m:oMath>
      <w:r>
        <w:t>.</w:t>
      </w:r>
      <w:r>
        <w:t>另一个事件空间是</w:t>
      </w:r>
      <m:oMath>
        <m:r>
          <w:rPr>
            <w:rFonts w:ascii="Cambria Math" w:hAnsi="Cambria Math"/>
          </w:rPr>
          <m:t>Ω</m:t>
        </m:r>
      </m:oMath>
      <w:r>
        <w:t>的所有子集的集合。对于第一个事件空间，满足上述要求的唯一概率度量由</w:t>
      </w:r>
      <m:oMath>
        <m:r>
          <w:rPr>
            <w:rFonts w:ascii="Cambria Math" w:hAnsi="Cambria Math"/>
          </w:rPr>
          <m:t>P(∅)=0</m:t>
        </m:r>
      </m:oMath>
      <w:r>
        <w:t>，</w:t>
      </w:r>
      <m:oMath>
        <m:r>
          <w:rPr>
            <w:rFonts w:ascii="Cambria Math" w:hAnsi="Cambria Math"/>
          </w:rPr>
          <m:t>p(Ω)=1</m:t>
        </m:r>
      </m:oMath>
      <w:r>
        <w:t>给出。对于第二个事件空间，一个有效的概率度量是将事件空间中每个事件的概率分配为</w:t>
      </w:r>
      <m:oMath>
        <m:r>
          <w:rPr>
            <w:rFonts w:ascii="Cambria Math" w:hAnsi="Cambria Math"/>
          </w:rPr>
          <m:t>i/6</m:t>
        </m:r>
      </m:oMath>
      <w:r>
        <w:t>，这里</w:t>
      </w:r>
      <m:oMath>
        <m:r>
          <w:rPr>
            <w:rFonts w:ascii="Cambria Math" w:hAnsi="Cambria Math"/>
          </w:rPr>
          <m:t>i</m:t>
        </m:r>
      </m:oMath>
      <w:r>
        <w:t xml:space="preserve"> </w:t>
      </w:r>
      <w:r>
        <w:t>是这个事件集合中元素的数量；例如</w:t>
      </w:r>
      <m:oMath>
        <m:r>
          <w:rPr>
            <w:rFonts w:ascii="Cambria Math" w:hAnsi="Cambria Math"/>
          </w:rPr>
          <m:t>P({1,2,3,4})=4/6</m:t>
        </m:r>
      </m:oMath>
      <w:r>
        <w:t>，</w:t>
      </w:r>
      <m:oMath>
        <m:r>
          <w:rPr>
            <w:rFonts w:ascii="Cambria Math" w:hAnsi="Cambria Math"/>
          </w:rPr>
          <m:t>P({1,2,3})=3/6</m:t>
        </m:r>
      </m:oMath>
      <w:r>
        <w:t>。</w:t>
      </w:r>
    </w:p>
    <w:p w14:paraId="0772B801" w14:textId="77777777" w:rsidR="00B94259" w:rsidRDefault="00B94259" w:rsidP="00D93543">
      <w:pPr>
        <w:pStyle w:val="af"/>
        <w:ind w:firstLine="422"/>
      </w:pPr>
      <w:r>
        <w:rPr>
          <w:b/>
        </w:rPr>
        <w:t>性质：</w:t>
      </w:r>
    </w:p>
    <w:p w14:paraId="5709A58D" w14:textId="77777777" w:rsidR="00B94259" w:rsidRPr="00D93543" w:rsidRDefault="00B94259" w:rsidP="00D93543">
      <w:pPr>
        <w:widowControl/>
        <w:numPr>
          <w:ilvl w:val="0"/>
          <w:numId w:val="25"/>
        </w:numPr>
        <w:spacing w:after="200" w:line="360" w:lineRule="auto"/>
        <w:jc w:val="left"/>
        <w:rPr>
          <w:rFonts w:asciiTheme="minorEastAsia" w:eastAsiaTheme="minorEastAsia" w:hAnsiTheme="minorEastAsia"/>
        </w:rPr>
      </w:pPr>
      <w:r w:rsidRPr="00D93543">
        <w:rPr>
          <w:rFonts w:asciiTheme="minorEastAsia" w:eastAsiaTheme="minorEastAsia" w:hAnsiTheme="minorEastAsia"/>
        </w:rPr>
        <w:t>如果</w:t>
      </w:r>
      <m:oMath>
        <m:r>
          <w:rPr>
            <w:rFonts w:ascii="Cambria Math" w:eastAsiaTheme="minorEastAsia" w:hAnsi="Cambria Math"/>
          </w:rPr>
          <m:t>A⊆B</m:t>
        </m:r>
      </m:oMath>
      <w:r w:rsidRPr="00D93543">
        <w:rPr>
          <w:rFonts w:asciiTheme="minorEastAsia" w:eastAsiaTheme="minorEastAsia" w:hAnsiTheme="minorEastAsia"/>
        </w:rPr>
        <w:t>，则：</w:t>
      </w:r>
      <m:oMath>
        <m:r>
          <w:rPr>
            <w:rFonts w:ascii="Cambria Math" w:eastAsiaTheme="minorEastAsia" w:hAnsi="Cambria Math"/>
          </w:rPr>
          <m:t>P(A)≤P(B)</m:t>
        </m:r>
      </m:oMath>
    </w:p>
    <w:p w14:paraId="2820EBFD" w14:textId="77777777" w:rsidR="00B94259" w:rsidRPr="00D93543" w:rsidRDefault="00B94259" w:rsidP="00D93543">
      <w:pPr>
        <w:widowControl/>
        <w:numPr>
          <w:ilvl w:val="0"/>
          <w:numId w:val="25"/>
        </w:numPr>
        <w:spacing w:after="200" w:line="360" w:lineRule="auto"/>
        <w:jc w:val="left"/>
        <w:rPr>
          <w:rFonts w:asciiTheme="minorEastAsia" w:eastAsiaTheme="minorEastAsia" w:hAnsiTheme="minorEastAsia"/>
        </w:rPr>
      </w:pPr>
      <m:oMath>
        <m:r>
          <w:rPr>
            <w:rFonts w:ascii="Cambria Math" w:eastAsiaTheme="minorEastAsia" w:hAnsi="Cambria Math"/>
          </w:rPr>
          <m:t>P(A∩B)≤min(P(A),P(B))</m:t>
        </m:r>
      </m:oMath>
    </w:p>
    <w:p w14:paraId="120A139E" w14:textId="77777777" w:rsidR="00B94259" w:rsidRPr="00D93543" w:rsidRDefault="00B94259" w:rsidP="00D93543">
      <w:pPr>
        <w:widowControl/>
        <w:numPr>
          <w:ilvl w:val="0"/>
          <w:numId w:val="25"/>
        </w:numPr>
        <w:spacing w:after="200" w:line="360" w:lineRule="auto"/>
        <w:jc w:val="left"/>
        <w:rPr>
          <w:rFonts w:asciiTheme="minorEastAsia" w:eastAsiaTheme="minorEastAsia" w:hAnsiTheme="minorEastAsia"/>
        </w:rPr>
      </w:pPr>
      <w:r w:rsidRPr="00D93543">
        <w:rPr>
          <w:rFonts w:asciiTheme="minorEastAsia" w:eastAsiaTheme="minorEastAsia" w:hAnsiTheme="minorEastAsia"/>
        </w:rPr>
        <w:t>(布尔不等式)：</w:t>
      </w:r>
      <m:oMath>
        <m:r>
          <w:rPr>
            <w:rFonts w:ascii="Cambria Math" w:eastAsiaTheme="minorEastAsia" w:hAnsi="Cambria Math"/>
          </w:rPr>
          <m:t>P(A∪B)≤P(A)+P(B)</m:t>
        </m:r>
      </m:oMath>
    </w:p>
    <w:p w14:paraId="279F4B8C" w14:textId="77777777" w:rsidR="00B94259" w:rsidRPr="00D93543" w:rsidRDefault="00B94259" w:rsidP="00D93543">
      <w:pPr>
        <w:widowControl/>
        <w:numPr>
          <w:ilvl w:val="0"/>
          <w:numId w:val="25"/>
        </w:numPr>
        <w:spacing w:after="200" w:line="360" w:lineRule="auto"/>
        <w:jc w:val="left"/>
        <w:rPr>
          <w:rFonts w:asciiTheme="minorEastAsia" w:eastAsiaTheme="minorEastAsia" w:hAnsiTheme="minorEastAsia"/>
        </w:rPr>
      </w:pPr>
      <m:oMath>
        <m:r>
          <w:rPr>
            <w:rFonts w:ascii="Cambria Math" w:eastAsiaTheme="minorEastAsia" w:hAnsi="Cambria Math"/>
          </w:rPr>
          <m:t>P(Ω|A)=1-P(A)</m:t>
        </m:r>
      </m:oMath>
    </w:p>
    <w:p w14:paraId="252207B6" w14:textId="77777777" w:rsidR="00B94259" w:rsidRPr="00D93543" w:rsidRDefault="00B94259" w:rsidP="00D93543">
      <w:pPr>
        <w:widowControl/>
        <w:numPr>
          <w:ilvl w:val="0"/>
          <w:numId w:val="25"/>
        </w:numPr>
        <w:spacing w:after="200" w:line="360" w:lineRule="auto"/>
        <w:jc w:val="left"/>
        <w:rPr>
          <w:rFonts w:asciiTheme="minorEastAsia" w:eastAsiaTheme="minorEastAsia" w:hAnsiTheme="minorEastAsia"/>
        </w:rPr>
      </w:pPr>
      <w:r w:rsidRPr="00D93543">
        <w:rPr>
          <w:rFonts w:asciiTheme="minorEastAsia" w:eastAsiaTheme="minorEastAsia" w:hAnsiTheme="minorEastAsia"/>
        </w:rPr>
        <w:t>(全概率定律)：如果</w:t>
      </w:r>
      <m:oMath>
        <m:sSub>
          <m:sSubPr>
            <m:ctrlPr>
              <w:rPr>
                <w:rFonts w:ascii="Cambria Math" w:eastAsiaTheme="minorEastAsia" w:hAnsi="Cambria Math"/>
              </w:rPr>
            </m:ctrlPr>
          </m:sSubPr>
          <m:e>
            <m:r>
              <w:rPr>
                <w:rFonts w:ascii="Cambria Math" w:eastAsiaTheme="minorEastAsia" w:hAnsi="Cambria Math"/>
              </w:rPr>
              <m:t>A</m:t>
            </m:r>
          </m:e>
          <m:sub>
            <m:r>
              <w:rPr>
                <w:rFonts w:ascii="Cambria Math" w:eastAsiaTheme="minorEastAsia" w:hAnsi="Cambria Math"/>
              </w:rPr>
              <m:t>1</m:t>
            </m:r>
          </m:sub>
        </m:sSub>
        <m:r>
          <w:rPr>
            <w:rFonts w:ascii="Cambria Math" w:eastAsiaTheme="minorEastAsia" w:hAnsi="Cambria Math"/>
          </w:rPr>
          <m:t>，</m:t>
        </m:r>
        <m:r>
          <w:rPr>
            <w:rFonts w:ascii="Cambria Math" w:eastAsiaTheme="minorEastAsia" w:hAnsi="Cambria Math"/>
          </w:rPr>
          <m:t>⋯</m:t>
        </m:r>
        <m: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A</m:t>
            </m:r>
          </m:e>
          <m:sub>
            <m:r>
              <w:rPr>
                <w:rFonts w:ascii="Cambria Math" w:eastAsiaTheme="minorEastAsia" w:hAnsi="Cambria Math"/>
              </w:rPr>
              <m:t>k</m:t>
            </m:r>
          </m:sub>
        </m:sSub>
      </m:oMath>
      <w:r w:rsidRPr="00D93543">
        <w:rPr>
          <w:rFonts w:asciiTheme="minorEastAsia" w:eastAsiaTheme="minorEastAsia" w:hAnsiTheme="minorEastAsia"/>
        </w:rPr>
        <w:t>是一些互不相交的事件并且它们的并集是</w:t>
      </w:r>
      <m:oMath>
        <m:r>
          <w:rPr>
            <w:rFonts w:ascii="Cambria Math" w:eastAsiaTheme="minorEastAsia" w:hAnsi="Cambria Math"/>
          </w:rPr>
          <m:t>Ω</m:t>
        </m:r>
      </m:oMath>
      <w:r w:rsidRPr="00D93543">
        <w:rPr>
          <w:rFonts w:asciiTheme="minorEastAsia" w:eastAsiaTheme="minorEastAsia" w:hAnsiTheme="minorEastAsia"/>
        </w:rPr>
        <w:t>，那么它们的概率之和是1</w:t>
      </w:r>
    </w:p>
    <w:p w14:paraId="258EA065" w14:textId="77777777" w:rsidR="00B94259" w:rsidRDefault="00B94259">
      <w:pPr>
        <w:pStyle w:val="4"/>
      </w:pPr>
      <w:bookmarkStart w:id="848" w:name="header-n49"/>
      <w:r>
        <w:t xml:space="preserve">1.1 </w:t>
      </w:r>
      <w:r>
        <w:t>条件概率和独立性</w:t>
      </w:r>
      <w:bookmarkEnd w:id="848"/>
    </w:p>
    <w:p w14:paraId="6BABFCE9" w14:textId="77777777" w:rsidR="00B94259" w:rsidRDefault="00B94259" w:rsidP="00D93543">
      <w:pPr>
        <w:pStyle w:val="af"/>
      </w:pPr>
      <w:r>
        <w:t>假设</w:t>
      </w:r>
      <m:oMath>
        <m:r>
          <w:rPr>
            <w:rFonts w:ascii="Cambria Math" w:hAnsi="Cambria Math"/>
          </w:rPr>
          <m:t>B</m:t>
        </m:r>
      </m:oMath>
      <w:r>
        <w:t>是一个概率非</w:t>
      </w:r>
      <w:r>
        <w:t>0</w:t>
      </w:r>
      <w:r>
        <w:t>的事件，我们定义在给定</w:t>
      </w:r>
      <m:oMath>
        <m:r>
          <w:rPr>
            <w:rFonts w:ascii="Cambria Math" w:hAnsi="Cambria Math"/>
          </w:rPr>
          <m:t>B</m:t>
        </m:r>
      </m:oMath>
      <w:r>
        <w:t>的条件下</w:t>
      </w:r>
      <m:oMath>
        <m:r>
          <w:rPr>
            <w:rFonts w:ascii="Cambria Math" w:hAnsi="Cambria Math"/>
          </w:rPr>
          <m:t>A</m:t>
        </m:r>
      </m:oMath>
      <w:r>
        <w:t xml:space="preserve"> </w:t>
      </w:r>
      <w:r>
        <w:t>的条件概率为：</w:t>
      </w:r>
    </w:p>
    <w:p w14:paraId="401255A7" w14:textId="77777777" w:rsidR="00B94259" w:rsidRDefault="00B94259" w:rsidP="00D93543">
      <w:pPr>
        <w:pStyle w:val="af"/>
      </w:pPr>
      <m:oMathPara>
        <m:oMathParaPr>
          <m:jc m:val="center"/>
        </m:oMathParaPr>
        <m:oMath>
          <m:r>
            <w:rPr>
              <w:rFonts w:ascii="Cambria Math" w:hAnsi="Cambria Math"/>
            </w:rPr>
            <m:t>P(A|B)≜</m:t>
          </m:r>
          <m:f>
            <m:fPr>
              <m:ctrlPr>
                <w:rPr>
                  <w:rFonts w:ascii="Cambria Math" w:hAnsi="Cambria Math"/>
                </w:rPr>
              </m:ctrlPr>
            </m:fPr>
            <m:num>
              <m:r>
                <w:rPr>
                  <w:rFonts w:ascii="Cambria Math" w:hAnsi="Cambria Math"/>
                </w:rPr>
                <m:t>P(A∩B)</m:t>
              </m:r>
            </m:num>
            <m:den>
              <m:r>
                <w:rPr>
                  <w:rFonts w:ascii="Cambria Math" w:hAnsi="Cambria Math"/>
                </w:rPr>
                <m:t>P(B)</m:t>
              </m:r>
            </m:den>
          </m:f>
        </m:oMath>
      </m:oMathPara>
    </w:p>
    <w:p w14:paraId="1A6CCDCC" w14:textId="77777777" w:rsidR="00B94259" w:rsidRDefault="00B94259" w:rsidP="00D93543">
      <w:pPr>
        <w:pStyle w:val="af"/>
      </w:pPr>
      <w:r>
        <w:t>换句话说，</w:t>
      </w:r>
      <m:oMath>
        <m:r>
          <w:rPr>
            <w:rFonts w:ascii="Cambria Math" w:hAnsi="Cambria Math"/>
          </w:rPr>
          <m:t>P(A|B</m:t>
        </m:r>
      </m:oMath>
      <w:r>
        <w:t>)</w:t>
      </w:r>
      <w:r>
        <w:t>是度量已经观测到</w:t>
      </w:r>
      <m:oMath>
        <m:r>
          <w:rPr>
            <w:rFonts w:ascii="Cambria Math" w:hAnsi="Cambria Math"/>
          </w:rPr>
          <m:t>B</m:t>
        </m:r>
      </m:oMath>
      <w:r>
        <w:t>事件发生的情况下</w:t>
      </w:r>
      <m:oMath>
        <m:r>
          <w:rPr>
            <w:rFonts w:ascii="Cambria Math" w:hAnsi="Cambria Math"/>
          </w:rPr>
          <m:t>A</m:t>
        </m:r>
      </m:oMath>
      <w:r>
        <w:t>事件发生的概率，两个事件被称为独立事件当且仅当</w:t>
      </w:r>
      <m:oMath>
        <m:r>
          <w:rPr>
            <w:rFonts w:ascii="Cambria Math" w:hAnsi="Cambria Math"/>
          </w:rPr>
          <m:t>P(A∩B)=P(A)P(B)</m:t>
        </m:r>
      </m:oMath>
      <w:r>
        <w:t>（或等价地，</w:t>
      </w:r>
      <m:oMath>
        <m:r>
          <w:rPr>
            <w:rFonts w:ascii="Cambria Math" w:hAnsi="Cambria Math"/>
          </w:rPr>
          <m:t>P(A|B)=P(A)</m:t>
        </m:r>
      </m:oMath>
      <w:r>
        <w:t>)</w:t>
      </w:r>
      <w:r>
        <w:t>。因此，独立性相当于是说观察到事件</w:t>
      </w:r>
      <m:oMath>
        <m:r>
          <w:rPr>
            <w:rFonts w:ascii="Cambria Math" w:hAnsi="Cambria Math"/>
          </w:rPr>
          <m:t>B</m:t>
        </m:r>
      </m:oMath>
      <w:r>
        <w:t>对于事件</w:t>
      </w:r>
      <m:oMath>
        <m:r>
          <w:rPr>
            <w:rFonts w:ascii="Cambria Math" w:hAnsi="Cambria Math"/>
          </w:rPr>
          <m:t>A</m:t>
        </m:r>
      </m:oMath>
      <w:r>
        <w:t>的概率没有任何影响。</w:t>
      </w:r>
    </w:p>
    <w:p w14:paraId="5B1FD4B0" w14:textId="77777777" w:rsidR="00B94259" w:rsidRDefault="00B94259">
      <w:pPr>
        <w:pStyle w:val="3"/>
      </w:pPr>
      <w:bookmarkStart w:id="849" w:name="header-n53"/>
      <w:bookmarkStart w:id="850" w:name="_Toc38636924"/>
      <w:r>
        <w:t xml:space="preserve">2. </w:t>
      </w:r>
      <w:r>
        <w:t>随机变量</w:t>
      </w:r>
      <w:bookmarkEnd w:id="849"/>
      <w:bookmarkEnd w:id="850"/>
    </w:p>
    <w:p w14:paraId="6F2F4C03" w14:textId="77777777" w:rsidR="00B94259" w:rsidRDefault="00B94259" w:rsidP="005E1550">
      <w:pPr>
        <w:pStyle w:val="af"/>
      </w:pPr>
      <w:r>
        <w:t>考虑一个实验，我们翻转</w:t>
      </w:r>
      <w:r>
        <w:t>10</w:t>
      </w:r>
      <w:r>
        <w:t>枚硬币，我们想知道正面硬币的数量。这里，样本空间</w:t>
      </w:r>
      <m:oMath>
        <m:r>
          <w:rPr>
            <w:rFonts w:ascii="Cambria Math" w:hAnsi="Cambria Math"/>
          </w:rPr>
          <m:t>Ω</m:t>
        </m:r>
      </m:oMath>
      <w:r>
        <w:t>的元素是长度为</w:t>
      </w:r>
      <w:r>
        <w:t>10</w:t>
      </w:r>
      <w:r>
        <w:t>的序列。例如，我们可能有</w:t>
      </w:r>
      <m:oMath>
        <m:sSub>
          <m:sSubPr>
            <m:ctrlPr>
              <w:rPr>
                <w:rFonts w:ascii="Cambria Math" w:hAnsi="Cambria Math"/>
              </w:rPr>
            </m:ctrlPr>
          </m:sSubPr>
          <m:e>
            <m:r>
              <w:rPr>
                <w:rFonts w:ascii="Cambria Math" w:hAnsi="Cambria Math"/>
              </w:rPr>
              <m:t>w</m:t>
            </m:r>
          </m:e>
          <m:sub>
            <m:r>
              <w:rPr>
                <w:rFonts w:ascii="Cambria Math" w:hAnsi="Cambria Math"/>
              </w:rPr>
              <m:t>0</m:t>
            </m:r>
          </m:sub>
        </m:sSub>
        <m:r>
          <w:rPr>
            <w:rFonts w:ascii="Cambria Math" w:hAnsi="Cambria Math"/>
          </w:rPr>
          <m:t>={H</m:t>
        </m:r>
        <m:r>
          <w:rPr>
            <w:rFonts w:ascii="Cambria Math" w:hAnsi="Cambria Math"/>
          </w:rPr>
          <m:t>，</m:t>
        </m:r>
        <m:r>
          <w:rPr>
            <w:rFonts w:ascii="Cambria Math" w:hAnsi="Cambria Math"/>
          </w:rPr>
          <m:t>H</m:t>
        </m:r>
        <m:r>
          <w:rPr>
            <w:rFonts w:ascii="Cambria Math" w:hAnsi="Cambria Math"/>
          </w:rPr>
          <m:t>，</m:t>
        </m:r>
        <m:r>
          <w:rPr>
            <w:rFonts w:ascii="Cambria Math" w:hAnsi="Cambria Math"/>
          </w:rPr>
          <m:t>T</m:t>
        </m:r>
        <m:r>
          <w:rPr>
            <w:rFonts w:ascii="Cambria Math" w:hAnsi="Cambria Math"/>
          </w:rPr>
          <m:t>，</m:t>
        </m:r>
        <m:r>
          <w:rPr>
            <w:rFonts w:ascii="Cambria Math" w:hAnsi="Cambria Math"/>
          </w:rPr>
          <m:t>H</m:t>
        </m:r>
        <m:r>
          <w:rPr>
            <w:rFonts w:ascii="Cambria Math" w:hAnsi="Cambria Math"/>
          </w:rPr>
          <m:t>，</m:t>
        </m:r>
        <m:r>
          <w:rPr>
            <w:rFonts w:ascii="Cambria Math" w:hAnsi="Cambria Math"/>
          </w:rPr>
          <m:t>T</m:t>
        </m:r>
        <m:r>
          <w:rPr>
            <w:rFonts w:ascii="Cambria Math" w:hAnsi="Cambria Math"/>
          </w:rPr>
          <m:t>，</m:t>
        </m:r>
        <m:r>
          <w:rPr>
            <w:rFonts w:ascii="Cambria Math" w:hAnsi="Cambria Math"/>
          </w:rPr>
          <m:t>H</m:t>
        </m:r>
        <m:r>
          <w:rPr>
            <w:rFonts w:ascii="Cambria Math" w:hAnsi="Cambria Math"/>
          </w:rPr>
          <m:t>，</m:t>
        </m:r>
        <m:r>
          <w:rPr>
            <w:rFonts w:ascii="Cambria Math" w:hAnsi="Cambria Math"/>
          </w:rPr>
          <m:t>H</m:t>
        </m:r>
        <m:r>
          <w:rPr>
            <w:rFonts w:ascii="Cambria Math" w:hAnsi="Cambria Math"/>
          </w:rPr>
          <m:t>，</m:t>
        </m:r>
        <m:r>
          <w:rPr>
            <w:rFonts w:ascii="Cambria Math" w:hAnsi="Cambria Math"/>
          </w:rPr>
          <m:t>T</m:t>
        </m:r>
        <m:r>
          <w:rPr>
            <w:rFonts w:ascii="Cambria Math" w:hAnsi="Cambria Math"/>
          </w:rPr>
          <m:t>，</m:t>
        </m:r>
        <m:r>
          <w:rPr>
            <w:rFonts w:ascii="Cambria Math" w:hAnsi="Cambria Math"/>
          </w:rPr>
          <m:t>T</m:t>
        </m:r>
        <m:r>
          <w:rPr>
            <w:rFonts w:ascii="Cambria Math" w:hAnsi="Cambria Math"/>
          </w:rPr>
          <m:t>，</m:t>
        </m:r>
        <m:r>
          <w:rPr>
            <w:rFonts w:ascii="Cambria Math" w:hAnsi="Cambria Math"/>
          </w:rPr>
          <m:t>T}∈</m:t>
        </m:r>
        <m:r>
          <w:rPr>
            <w:rFonts w:ascii="Cambria Math" w:hAnsi="Cambria Math"/>
          </w:rPr>
          <w:lastRenderedPageBreak/>
          <m:t>Ω</m:t>
        </m:r>
      </m:oMath>
      <w:r>
        <w:t>。然而，在实践中，我们通常不关心获得任何特定正反序列的概率。相反，我们通常关心结果的实值函数，比如我们</w:t>
      </w:r>
      <w:r>
        <w:t>10</w:t>
      </w:r>
      <w:r>
        <w:t>次投掷中出现的正面数，或者最长的背面长度。在某些技术条件下，这些函数被称为</w:t>
      </w:r>
      <w:r>
        <w:rPr>
          <w:b/>
        </w:rPr>
        <w:t>随机变量</w:t>
      </w:r>
      <w:r>
        <w:t>。</w:t>
      </w:r>
    </w:p>
    <w:p w14:paraId="0483F466" w14:textId="77777777" w:rsidR="00B94259" w:rsidRDefault="00B94259" w:rsidP="005E1550">
      <w:pPr>
        <w:pStyle w:val="af"/>
      </w:pPr>
      <w:r>
        <w:t>更正式地说，随机变量</w:t>
      </w:r>
      <m:oMath>
        <m:r>
          <w:rPr>
            <w:rFonts w:ascii="Cambria Math" w:hAnsi="Cambria Math"/>
          </w:rPr>
          <m:t>X</m:t>
        </m:r>
      </m:oMath>
      <w:r>
        <w:t>是一个的</w:t>
      </w:r>
      <m:oMath>
        <m:r>
          <w:rPr>
            <w:rFonts w:ascii="Cambria Math" w:hAnsi="Cambria Math"/>
          </w:rPr>
          <m:t>Ω→</m:t>
        </m:r>
        <m:r>
          <m:rPr>
            <m:scr m:val="double-struck"/>
            <m:sty m:val="p"/>
          </m:rPr>
          <w:rPr>
            <w:rFonts w:ascii="Cambria Math" w:hAnsi="Cambria Math"/>
          </w:rPr>
          <m:t>R</m:t>
        </m:r>
      </m:oMath>
      <w:r>
        <w:t>函数。通常，我们将使用大写字母</w:t>
      </w:r>
      <m:oMath>
        <m:r>
          <w:rPr>
            <w:rFonts w:ascii="Cambria Math" w:hAnsi="Cambria Math"/>
          </w:rPr>
          <m:t>X(ω)</m:t>
        </m:r>
      </m:oMath>
      <w:r>
        <w:t>或更简单的</w:t>
      </w:r>
      <m:oMath>
        <m:r>
          <w:rPr>
            <w:rFonts w:ascii="Cambria Math" w:hAnsi="Cambria Math"/>
          </w:rPr>
          <m:t>X</m:t>
        </m:r>
      </m:oMath>
      <w:r>
        <w:t>(</w:t>
      </w:r>
      <w:r>
        <w:t>其中隐含对随机结果</w:t>
      </w:r>
      <m:oMath>
        <m:r>
          <w:rPr>
            <w:rFonts w:ascii="Cambria Math" w:hAnsi="Cambria Math"/>
          </w:rPr>
          <m:t>ω</m:t>
        </m:r>
      </m:oMath>
      <w:r>
        <w:t>的依赖</w:t>
      </w:r>
      <w:r>
        <w:t>)</w:t>
      </w:r>
      <w:r>
        <w:t>来表示随机变量。我们将使用小写字母</w:t>
      </w:r>
      <m:oMath>
        <m:r>
          <w:rPr>
            <w:rFonts w:ascii="Cambria Math" w:hAnsi="Cambria Math"/>
          </w:rPr>
          <m:t>x</m:t>
        </m:r>
      </m:oMath>
      <w:r>
        <w:t>来表示随机变量的值。</w:t>
      </w:r>
    </w:p>
    <w:p w14:paraId="55439058" w14:textId="77777777" w:rsidR="00B94259" w:rsidRDefault="00B94259" w:rsidP="005E1550">
      <w:pPr>
        <w:pStyle w:val="af"/>
        <w:ind w:firstLine="422"/>
      </w:pPr>
      <w:r>
        <w:rPr>
          <w:b/>
        </w:rPr>
        <w:t>举例：</w:t>
      </w:r>
      <w:r>
        <w:t xml:space="preserve"> </w:t>
      </w:r>
      <w:r>
        <w:t>在我们上面的实验中，假设</w:t>
      </w:r>
      <m:oMath>
        <m:r>
          <w:rPr>
            <w:rFonts w:ascii="Cambria Math" w:hAnsi="Cambria Math"/>
          </w:rPr>
          <m:t>X(ω)</m:t>
        </m:r>
      </m:oMath>
      <w:r>
        <w:t>是在投掷序列</w:t>
      </w:r>
      <m:oMath>
        <m:r>
          <w:rPr>
            <w:rFonts w:ascii="Cambria Math" w:hAnsi="Cambria Math"/>
          </w:rPr>
          <m:t>ω</m:t>
        </m:r>
      </m:oMath>
      <w:r>
        <w:t>中出现的正面的数量。假设投掷的硬币只有</w:t>
      </w:r>
      <w:r>
        <w:t>10</w:t>
      </w:r>
      <w:r>
        <w:t>枚，那么</w:t>
      </w:r>
      <m:oMath>
        <m:r>
          <w:rPr>
            <w:rFonts w:ascii="Cambria Math" w:hAnsi="Cambria Math"/>
          </w:rPr>
          <m:t>X(ω)</m:t>
        </m:r>
      </m:oMath>
      <w:r>
        <w:t>只能取有限数量的值，因此它被称为</w:t>
      </w:r>
      <w:r>
        <w:rPr>
          <w:b/>
        </w:rPr>
        <w:t>离散随机变量</w:t>
      </w:r>
      <w:r>
        <w:t>。这里，与随机变量</w:t>
      </w:r>
      <m:oMath>
        <m:r>
          <w:rPr>
            <w:rFonts w:ascii="Cambria Math" w:hAnsi="Cambria Math"/>
          </w:rPr>
          <m:t>X</m:t>
        </m:r>
      </m:oMath>
      <w:r>
        <w:t>相关联的集合取某个特定值</w:t>
      </w:r>
      <m:oMath>
        <m:r>
          <w:rPr>
            <w:rFonts w:ascii="Cambria Math" w:hAnsi="Cambria Math"/>
          </w:rPr>
          <m:t>k</m:t>
        </m:r>
      </m:oMath>
      <w:r>
        <w:t>的概率为：</w:t>
      </w:r>
    </w:p>
    <w:p w14:paraId="1C056F04" w14:textId="77777777" w:rsidR="00B94259" w:rsidRDefault="00B94259" w:rsidP="005E1550">
      <w:pPr>
        <w:pStyle w:val="af"/>
      </w:pPr>
      <m:oMathPara>
        <m:oMathParaPr>
          <m:jc m:val="center"/>
        </m:oMathParaPr>
        <m:oMath>
          <m:r>
            <w:rPr>
              <w:rFonts w:ascii="Cambria Math" w:hAnsi="Cambria Math"/>
            </w:rPr>
            <m:t>P(X=k)</m:t>
          </m:r>
          <m:box>
            <m:boxPr>
              <m:opEmu m:val="1"/>
              <m:ctrlPr>
                <w:rPr>
                  <w:rFonts w:ascii="Cambria Math" w:hAnsi="Cambria Math"/>
                </w:rPr>
              </m:ctrlPr>
            </m:boxPr>
            <m:e>
              <m:r>
                <w:rPr>
                  <w:rFonts w:ascii="Cambria Math" w:hAnsi="Cambria Math"/>
                </w:rPr>
                <m:t>:=</m:t>
              </m:r>
            </m:e>
          </m:box>
          <m:r>
            <w:rPr>
              <w:rFonts w:ascii="Cambria Math" w:hAnsi="Cambria Math"/>
            </w:rPr>
            <m:t>P({ω:X(ω)=k})</m:t>
          </m:r>
        </m:oMath>
      </m:oMathPara>
    </w:p>
    <w:p w14:paraId="1780A746" w14:textId="77777777" w:rsidR="00B94259" w:rsidRDefault="00B94259" w:rsidP="005E1550">
      <w:pPr>
        <w:pStyle w:val="af"/>
        <w:ind w:firstLine="422"/>
      </w:pPr>
      <w:r>
        <w:rPr>
          <w:b/>
        </w:rPr>
        <w:t>举例：</w:t>
      </w:r>
      <w:r>
        <w:t xml:space="preserve"> </w:t>
      </w:r>
      <w:r>
        <w:t>假设</w:t>
      </w:r>
      <m:oMath>
        <m:r>
          <w:rPr>
            <w:rFonts w:ascii="Cambria Math" w:hAnsi="Cambria Math"/>
          </w:rPr>
          <m:t>X(ω)</m:t>
        </m:r>
      </m:oMath>
      <w:r>
        <w:t>是一个随机变量，表示放射性粒子衰变所需的时间。在这种情况下，</w:t>
      </w:r>
      <m:oMath>
        <m:r>
          <w:rPr>
            <w:rFonts w:ascii="Cambria Math" w:hAnsi="Cambria Math"/>
          </w:rPr>
          <m:t>X(ω)</m:t>
        </m:r>
      </m:oMath>
      <w:r>
        <w:t>具有无限多的可能值，因此它被称为</w:t>
      </w:r>
      <w:r>
        <w:rPr>
          <w:b/>
        </w:rPr>
        <w:t>连续随机变量</w:t>
      </w:r>
      <w:r>
        <w:t>。我们将</w:t>
      </w:r>
      <m:oMath>
        <m:r>
          <w:rPr>
            <w:rFonts w:ascii="Cambria Math" w:hAnsi="Cambria Math"/>
          </w:rPr>
          <m:t>X</m:t>
        </m:r>
      </m:oMath>
      <w:r>
        <w:t>在两个实常数</w:t>
      </w:r>
      <m:oMath>
        <m:r>
          <w:rPr>
            <w:rFonts w:ascii="Cambria Math" w:hAnsi="Cambria Math"/>
          </w:rPr>
          <m:t>a</m:t>
        </m:r>
      </m:oMath>
      <w:r>
        <w:t>和</w:t>
      </w:r>
      <m:oMath>
        <m:r>
          <w:rPr>
            <w:rFonts w:ascii="Cambria Math" w:hAnsi="Cambria Math"/>
          </w:rPr>
          <m:t>b</m:t>
        </m:r>
      </m:oMath>
      <w:r>
        <w:t>之间取值的概率</w:t>
      </w:r>
      <w:r>
        <w:t>(</w:t>
      </w:r>
      <w:r>
        <w:t>其中</w:t>
      </w:r>
      <m:oMath>
        <m:r>
          <w:rPr>
            <w:rFonts w:ascii="Cambria Math" w:hAnsi="Cambria Math"/>
          </w:rPr>
          <m:t>a&lt;b</m:t>
        </m:r>
      </m:oMath>
      <w:r>
        <w:t>)</w:t>
      </w:r>
      <w:r>
        <w:t>表示为：</w:t>
      </w:r>
    </w:p>
    <w:p w14:paraId="3D9DF276" w14:textId="77777777" w:rsidR="00B94259" w:rsidRDefault="00B94259" w:rsidP="005E1550">
      <w:pPr>
        <w:pStyle w:val="af"/>
      </w:pPr>
      <m:oMathPara>
        <m:oMathParaPr>
          <m:jc m:val="center"/>
        </m:oMathParaPr>
        <m:oMath>
          <m:r>
            <w:rPr>
              <w:rFonts w:ascii="Cambria Math" w:hAnsi="Cambria Math"/>
            </w:rPr>
            <m:t>P(a≤X≤b)</m:t>
          </m:r>
          <m:box>
            <m:boxPr>
              <m:opEmu m:val="1"/>
              <m:ctrlPr>
                <w:rPr>
                  <w:rFonts w:ascii="Cambria Math" w:hAnsi="Cambria Math"/>
                </w:rPr>
              </m:ctrlPr>
            </m:boxPr>
            <m:e>
              <m:r>
                <w:rPr>
                  <w:rFonts w:ascii="Cambria Math" w:hAnsi="Cambria Math"/>
                </w:rPr>
                <m:t>:=</m:t>
              </m:r>
            </m:e>
          </m:box>
          <m:r>
            <w:rPr>
              <w:rFonts w:ascii="Cambria Math" w:hAnsi="Cambria Math"/>
            </w:rPr>
            <m:t>P({ω:a≤X(ω)≤b})</m:t>
          </m:r>
        </m:oMath>
      </m:oMathPara>
    </w:p>
    <w:p w14:paraId="6F6B5E06" w14:textId="77777777" w:rsidR="00B94259" w:rsidRDefault="00B94259">
      <w:pPr>
        <w:pStyle w:val="4"/>
      </w:pPr>
      <w:bookmarkStart w:id="851" w:name="header-n60"/>
      <w:r>
        <w:t xml:space="preserve">2.1 </w:t>
      </w:r>
      <w:r>
        <w:t>累积分布函数</w:t>
      </w:r>
      <w:bookmarkEnd w:id="851"/>
    </w:p>
    <w:p w14:paraId="0502FF20" w14:textId="77777777" w:rsidR="00B94259" w:rsidRDefault="00B94259" w:rsidP="005E1550">
      <w:pPr>
        <w:pStyle w:val="af"/>
      </w:pPr>
      <w:r>
        <w:t>为了指定处理随机变量时使用的概率度量，通常可以方便地指定替代函数</w:t>
      </w:r>
      <w:r>
        <w:t>(</w:t>
      </w:r>
      <w:r>
        <w:rPr>
          <w:b/>
        </w:rPr>
        <w:t>CDF</w:t>
      </w:r>
      <w:r>
        <w:t>、</w:t>
      </w:r>
      <w:r>
        <w:rPr>
          <w:b/>
        </w:rPr>
        <w:t>PDF</w:t>
      </w:r>
      <w:r>
        <w:t>和</w:t>
      </w:r>
      <w:r>
        <w:rPr>
          <w:b/>
        </w:rPr>
        <w:t>PMF</w:t>
      </w:r>
      <w:r>
        <w:t>)</w:t>
      </w:r>
      <w:r>
        <w:t>，在本节和接下来的两节中，我们将依次描述这些类型的函数。</w:t>
      </w:r>
    </w:p>
    <w:p w14:paraId="5F021450" w14:textId="77777777" w:rsidR="00B94259" w:rsidRDefault="00B94259" w:rsidP="005E1550">
      <w:pPr>
        <w:pStyle w:val="af"/>
        <w:ind w:firstLine="422"/>
      </w:pPr>
      <w:r>
        <w:rPr>
          <w:b/>
        </w:rPr>
        <w:t>累积分布函数</w:t>
      </w:r>
      <w:r>
        <w:rPr>
          <w:b/>
        </w:rPr>
        <w:t>(CDF)</w:t>
      </w:r>
      <w:r>
        <w:t>是函数</w:t>
      </w:r>
      <m:oMath>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m:t>
        </m:r>
        <m:r>
          <m:rPr>
            <m:scr m:val="double-struck"/>
            <m:sty m:val="p"/>
          </m:rPr>
          <w:rPr>
            <w:rFonts w:ascii="Cambria Math" w:hAnsi="Cambria Math"/>
          </w:rPr>
          <m:t>R</m:t>
        </m:r>
        <m:r>
          <w:rPr>
            <w:rFonts w:ascii="Cambria Math" w:hAnsi="Cambria Math"/>
          </w:rPr>
          <m:t>→[0,1]</m:t>
        </m:r>
      </m:oMath>
      <w:r>
        <w:t>，它将概率度量指定为：</w:t>
      </w:r>
    </w:p>
    <w:p w14:paraId="6DD228E9" w14:textId="77777777" w:rsidR="00B94259" w:rsidRDefault="00000000" w:rsidP="005E1550">
      <w:pPr>
        <w:pStyle w:val="af"/>
      </w:pPr>
      <m:oMathPara>
        <m:oMathParaPr>
          <m:jc m:val="center"/>
        </m:oMathParaPr>
        <m:oMath>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(x)≜P(X≤x)</m:t>
          </m:r>
        </m:oMath>
      </m:oMathPara>
    </w:p>
    <w:p w14:paraId="32786968" w14:textId="77777777" w:rsidR="00B94259" w:rsidRDefault="00B94259" w:rsidP="005E1550">
      <w:pPr>
        <w:pStyle w:val="af"/>
      </w:pPr>
      <w:r>
        <w:t>通过使用这个函数，我们可以计算任意事件发生的概率。图</w:t>
      </w:r>
      <w:r>
        <w:t>1</w:t>
      </w:r>
      <w:r>
        <w:t>显示了一个样本</w:t>
      </w:r>
      <w:r>
        <w:rPr>
          <w:b/>
        </w:rPr>
        <w:t>CDF</w:t>
      </w:r>
      <w:r>
        <w:t>函数。</w:t>
      </w:r>
    </w:p>
    <w:p w14:paraId="507090E0" w14:textId="77777777" w:rsidR="00B94259" w:rsidRDefault="00B94259" w:rsidP="005E1550">
      <w:pPr>
        <w:pStyle w:val="af"/>
      </w:pPr>
      <w:r>
        <w:rPr>
          <w:noProof/>
        </w:rPr>
        <w:lastRenderedPageBreak/>
        <w:drawing>
          <wp:inline distT="0" distB="0" distL="0" distR="0" wp14:anchorId="79334EA7" wp14:editId="405D51EE">
            <wp:extent cx="5334000" cy="4000500"/>
            <wp:effectExtent l="0" t="0" r="0" b="0"/>
            <wp:docPr id="38" name="Picture"/>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Data-Science-Notes\0.math\1.CS229\markdown\images\c89fd93c5d6dccce89762d57fcd66dac.png"/>
                    <pic:cNvPicPr>
                      <a:picLocks noChangeAspect="1" noChangeArrowheads="1"/>
                    </pic:cNvPicPr>
                  </pic:nvPicPr>
                  <pic:blipFill>
                    <a:blip r:embed="rId373"/>
                    <a:stretch>
                      <a:fillRect/>
                    </a:stretch>
                  </pic:blipFill>
                  <pic:spPr bwMode="auto">
                    <a:xfrm>
                      <a:off x="0" y="0"/>
                      <a:ext cx="5334000" cy="4000500"/>
                    </a:xfrm>
                    <a:prstGeom prst="rect">
                      <a:avLst/>
                    </a:prstGeom>
                    <a:noFill/>
                    <a:ln w="9525">
                      <a:noFill/>
                      <a:headEnd/>
                      <a:tailEnd/>
                    </a:ln>
                  </pic:spPr>
                </pic:pic>
              </a:graphicData>
            </a:graphic>
          </wp:inline>
        </w:drawing>
      </w:r>
    </w:p>
    <w:p w14:paraId="0972AFE7" w14:textId="77777777" w:rsidR="00B94259" w:rsidRDefault="00B94259" w:rsidP="005E1550">
      <w:pPr>
        <w:pStyle w:val="af"/>
      </w:pPr>
    </w:p>
    <w:p w14:paraId="0FD2F22F" w14:textId="77777777" w:rsidR="00B94259" w:rsidRDefault="00B94259" w:rsidP="005E1550">
      <w:pPr>
        <w:pStyle w:val="af"/>
        <w:ind w:firstLine="422"/>
      </w:pPr>
      <w:r>
        <w:rPr>
          <w:b/>
        </w:rPr>
        <w:t>性质：</w:t>
      </w:r>
    </w:p>
    <w:p w14:paraId="2AA1B092" w14:textId="77777777" w:rsidR="00B94259" w:rsidRDefault="00B94259" w:rsidP="00B94259">
      <w:pPr>
        <w:widowControl/>
        <w:numPr>
          <w:ilvl w:val="0"/>
          <w:numId w:val="25"/>
        </w:numPr>
        <w:spacing w:after="200"/>
        <w:jc w:val="left"/>
      </w:pPr>
      <m:oMath>
        <m:r>
          <w:rPr>
            <w:rFonts w:ascii="Cambria Math" w:hAnsi="Cambria Math"/>
          </w:rPr>
          <m:t>0≤</m:t>
        </m:r>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(x)≤1</m:t>
        </m:r>
      </m:oMath>
    </w:p>
    <w:p w14:paraId="17FF8D0F" w14:textId="77777777" w:rsidR="00B94259" w:rsidRDefault="00000000" w:rsidP="00B94259">
      <w:pPr>
        <w:widowControl/>
        <w:numPr>
          <w:ilvl w:val="0"/>
          <w:numId w:val="25"/>
        </w:numPr>
        <w:spacing w:after="200"/>
        <w:jc w:val="left"/>
      </w:pPr>
      <m:oMath>
        <m:sSub>
          <m:sSubPr>
            <m:ctrlPr>
              <w:rPr>
                <w:rFonts w:ascii="Cambria Math" w:hAnsi="Cambria Math"/>
              </w:rPr>
            </m:ctrlPr>
          </m:sSubPr>
          <m:e>
            <m:r>
              <m:rPr>
                <m:sty m:val="p"/>
              </m:rPr>
              <w:rPr>
                <w:rFonts w:ascii="Cambria Math" w:hAnsi="Cambria Math"/>
              </w:rPr>
              <m:t>lim</m:t>
            </m:r>
          </m:e>
          <m:sub>
            <m:r>
              <w:rPr>
                <w:rFonts w:ascii="Cambria Math" w:hAnsi="Cambria Math"/>
              </w:rPr>
              <m:t>x→-∞</m:t>
            </m:r>
          </m:sub>
        </m:sSub>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(x)=0</m:t>
        </m:r>
      </m:oMath>
    </w:p>
    <w:p w14:paraId="41D33EE2" w14:textId="77777777" w:rsidR="00B94259" w:rsidRDefault="00000000" w:rsidP="00B94259">
      <w:pPr>
        <w:widowControl/>
        <w:numPr>
          <w:ilvl w:val="0"/>
          <w:numId w:val="25"/>
        </w:numPr>
        <w:spacing w:after="200"/>
        <w:jc w:val="left"/>
      </w:pPr>
      <m:oMath>
        <m:sSub>
          <m:sSubPr>
            <m:ctrlPr>
              <w:rPr>
                <w:rFonts w:ascii="Cambria Math" w:hAnsi="Cambria Math"/>
              </w:rPr>
            </m:ctrlPr>
          </m:sSubPr>
          <m:e>
            <m:r>
              <m:rPr>
                <m:sty m:val="p"/>
              </m:rPr>
              <w:rPr>
                <w:rFonts w:ascii="Cambria Math" w:hAnsi="Cambria Math"/>
              </w:rPr>
              <m:t>lim</m:t>
            </m:r>
          </m:e>
          <m:sub>
            <m:r>
              <w:rPr>
                <w:rFonts w:ascii="Cambria Math" w:hAnsi="Cambria Math"/>
              </w:rPr>
              <m:t>x→∞</m:t>
            </m:r>
          </m:sub>
        </m:sSub>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(x)=1</m:t>
        </m:r>
      </m:oMath>
    </w:p>
    <w:p w14:paraId="6020340C" w14:textId="77777777" w:rsidR="00B94259" w:rsidRDefault="00B94259" w:rsidP="00B94259">
      <w:pPr>
        <w:widowControl/>
        <w:numPr>
          <w:ilvl w:val="0"/>
          <w:numId w:val="25"/>
        </w:numPr>
        <w:spacing w:after="200"/>
        <w:jc w:val="left"/>
      </w:pPr>
      <m:oMath>
        <m:r>
          <w:rPr>
            <w:rFonts w:ascii="Cambria Math" w:hAnsi="Cambria Math"/>
          </w:rPr>
          <m:t>x≤y⇒</m:t>
        </m:r>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(x)≤</m:t>
        </m:r>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(y)</m:t>
        </m:r>
      </m:oMath>
    </w:p>
    <w:p w14:paraId="4E79A94B" w14:textId="77777777" w:rsidR="00B94259" w:rsidRDefault="00B94259">
      <w:pPr>
        <w:pStyle w:val="4"/>
      </w:pPr>
      <w:bookmarkStart w:id="852" w:name="header-n77"/>
      <w:r>
        <w:t xml:space="preserve">2.2 </w:t>
      </w:r>
      <w:r>
        <w:t>概率质量函数</w:t>
      </w:r>
      <w:bookmarkEnd w:id="852"/>
    </w:p>
    <w:p w14:paraId="2C608288" w14:textId="77777777" w:rsidR="00B94259" w:rsidRDefault="00B94259" w:rsidP="005E1550">
      <w:pPr>
        <w:pStyle w:val="af"/>
      </w:pPr>
      <w:r>
        <w:t>当随机变量</w:t>
      </w:r>
      <m:oMath>
        <m:r>
          <w:rPr>
            <w:rFonts w:ascii="Cambria Math" w:hAnsi="Cambria Math"/>
          </w:rPr>
          <m:t>X</m:t>
        </m:r>
      </m:oMath>
      <w:r>
        <w:t>取有限种可能值</w:t>
      </w:r>
      <w:r>
        <w:t>(</w:t>
      </w:r>
      <w:r>
        <w:t>即，</w:t>
      </w:r>
      <m:oMath>
        <m:r>
          <w:rPr>
            <w:rFonts w:ascii="Cambria Math" w:hAnsi="Cambria Math"/>
          </w:rPr>
          <m:t>X</m:t>
        </m:r>
      </m:oMath>
      <w:r>
        <w:t>是离散随机变量</w:t>
      </w:r>
      <w:r>
        <w:t>)</w:t>
      </w:r>
      <w:r>
        <w:t>时，表示与随机变量相关联的概率度量的更简单的方法是直接指定随机变量可以假设的每个值的概率。特别地，概率质量函数</w:t>
      </w:r>
      <w:r>
        <w:t>(</w:t>
      </w:r>
      <w:r>
        <w:rPr>
          <w:b/>
        </w:rPr>
        <w:t>PMF</w:t>
      </w:r>
      <w:r>
        <w:t>)</w:t>
      </w:r>
      <w:r>
        <w:t>是函数</w:t>
      </w:r>
      <w:r>
        <w:t xml:space="preserve"> </w:t>
      </w:r>
      <m:oMath>
        <m:sSub>
          <m:sSubPr>
            <m:ctrlPr>
              <w:rPr>
                <w:rFonts w:ascii="Cambria Math" w:hAnsi="Cambria Math"/>
              </w:rPr>
            </m:ctrlPr>
          </m:sSubPr>
          <m:e>
            <m:r>
              <w:rPr>
                <w:rFonts w:ascii="Cambria Math" w:hAnsi="Cambria Math"/>
              </w:rPr>
              <m:t>p</m:t>
            </m:r>
          </m:e>
          <m:sub>
            <m:r>
              <w:rPr>
                <w:rFonts w:ascii="Cambria Math" w:hAnsi="Cambria Math"/>
              </w:rPr>
              <m:t>X</m:t>
            </m:r>
          </m:sub>
        </m:sSub>
        <m:r>
          <w:rPr>
            <w:rFonts w:ascii="Cambria Math" w:hAnsi="Cambria Math"/>
          </w:rPr>
          <m:t>:Ω→</m:t>
        </m:r>
        <m:r>
          <m:rPr>
            <m:scr m:val="double-struck"/>
            <m:sty m:val="p"/>
          </m:rPr>
          <w:rPr>
            <w:rFonts w:ascii="Cambria Math" w:hAnsi="Cambria Math"/>
          </w:rPr>
          <m:t>R</m:t>
        </m:r>
      </m:oMath>
      <w:r>
        <w:t>，这样：</w:t>
      </w:r>
    </w:p>
    <w:p w14:paraId="0D7C5E8C" w14:textId="77777777" w:rsidR="00B94259" w:rsidRDefault="00000000" w:rsidP="005E1550">
      <w:pPr>
        <w:pStyle w:val="af"/>
      </w:pPr>
      <m:oMathPara>
        <m:oMathParaPr>
          <m:jc m:val="center"/>
        </m:oMathParaPr>
        <m:oMath>
          <m:sSub>
            <m:sSubPr>
              <m:ctrlPr>
                <w:rPr>
                  <w:rFonts w:ascii="Cambria Math" w:hAnsi="Cambria Math"/>
                </w:rPr>
              </m:ctrlPr>
            </m:sSubPr>
            <m:e>
              <m:r>
                <w:rPr>
                  <w:rFonts w:ascii="Cambria Math" w:hAnsi="Cambria Math"/>
                </w:rPr>
                <m:t>p</m:t>
              </m:r>
            </m:e>
            <m:sub>
              <m:r>
                <w:rPr>
                  <w:rFonts w:ascii="Cambria Math" w:hAnsi="Cambria Math"/>
                </w:rPr>
                <m:t>X</m:t>
              </m:r>
            </m:sub>
          </m:sSub>
          <m:r>
            <w:rPr>
              <w:rFonts w:ascii="Cambria Math" w:hAnsi="Cambria Math"/>
            </w:rPr>
            <m:t>(x)≜P(X=x)</m:t>
          </m:r>
        </m:oMath>
      </m:oMathPara>
    </w:p>
    <w:p w14:paraId="7743CABE" w14:textId="77777777" w:rsidR="00B94259" w:rsidRDefault="00B94259" w:rsidP="005E1550">
      <w:pPr>
        <w:pStyle w:val="af"/>
      </w:pPr>
      <w:r>
        <w:t>在离散随机变量的情况下，我们使用符号</w:t>
      </w:r>
      <m:oMath>
        <m:r>
          <w:rPr>
            <w:rFonts w:ascii="Cambria Math" w:hAnsi="Cambria Math"/>
          </w:rPr>
          <m:t>Val(X)</m:t>
        </m:r>
      </m:oMath>
      <w:r>
        <w:t>表示随机变量</w:t>
      </w:r>
      <m:oMath>
        <m:r>
          <w:rPr>
            <w:rFonts w:ascii="Cambria Math" w:hAnsi="Cambria Math"/>
          </w:rPr>
          <m:t>X</m:t>
        </m:r>
      </m:oMath>
      <w:r>
        <w:t>可能假设的一组可能值。例如，如果</w:t>
      </w:r>
      <m:oMath>
        <m:r>
          <w:rPr>
            <w:rFonts w:ascii="Cambria Math" w:hAnsi="Cambria Math"/>
          </w:rPr>
          <m:t>X(ω)</m:t>
        </m:r>
      </m:oMath>
      <w:r>
        <w:t>是一个随机变量，表示十次投掷硬币中的正面数，那么</w:t>
      </w:r>
      <m:oMath>
        <m:r>
          <w:rPr>
            <w:rFonts w:ascii="Cambria Math" w:hAnsi="Cambria Math"/>
          </w:rPr>
          <m:t>Val(X)={0</m:t>
        </m:r>
        <m:r>
          <w:rPr>
            <w:rFonts w:ascii="Cambria Math" w:hAnsi="Cambria Math"/>
          </w:rPr>
          <m:t>，</m:t>
        </m:r>
        <m:r>
          <w:rPr>
            <w:rFonts w:ascii="Cambria Math" w:hAnsi="Cambria Math"/>
          </w:rPr>
          <m:t>1</m:t>
        </m:r>
        <m:r>
          <w:rPr>
            <w:rFonts w:ascii="Cambria Math" w:hAnsi="Cambria Math"/>
          </w:rPr>
          <m:t>，</m:t>
        </m:r>
        <m:r>
          <w:rPr>
            <w:rFonts w:ascii="Cambria Math" w:hAnsi="Cambria Math"/>
          </w:rPr>
          <m:t>2</m:t>
        </m:r>
        <m:r>
          <w:rPr>
            <w:rFonts w:ascii="Cambria Math" w:hAnsi="Cambria Math"/>
          </w:rPr>
          <m:t>，</m:t>
        </m:r>
        <m:r>
          <w:rPr>
            <w:rFonts w:ascii="Cambria Math" w:hAnsi="Cambria Math"/>
          </w:rPr>
          <m:t>...</m:t>
        </m:r>
        <m:r>
          <w:rPr>
            <w:rFonts w:ascii="Cambria Math" w:hAnsi="Cambria Math"/>
          </w:rPr>
          <m:t>，</m:t>
        </m:r>
        <m:r>
          <w:rPr>
            <w:rFonts w:ascii="Cambria Math" w:hAnsi="Cambria Math"/>
          </w:rPr>
          <m:t>10}</m:t>
        </m:r>
      </m:oMath>
      <w:r>
        <w:t>。</w:t>
      </w:r>
    </w:p>
    <w:p w14:paraId="7EC5C977" w14:textId="77777777" w:rsidR="00B94259" w:rsidRPr="005E1550" w:rsidRDefault="00B94259" w:rsidP="005E1550">
      <w:pPr>
        <w:pStyle w:val="af"/>
        <w:ind w:firstLine="422"/>
        <w:rPr>
          <w:b/>
        </w:rPr>
      </w:pPr>
      <w:r w:rsidRPr="005E1550">
        <w:rPr>
          <w:b/>
        </w:rPr>
        <w:lastRenderedPageBreak/>
        <w:t>性质：</w:t>
      </w:r>
    </w:p>
    <w:p w14:paraId="04CED08C" w14:textId="77777777" w:rsidR="00B94259" w:rsidRDefault="00B94259" w:rsidP="00B94259">
      <w:pPr>
        <w:widowControl/>
        <w:numPr>
          <w:ilvl w:val="0"/>
          <w:numId w:val="25"/>
        </w:numPr>
        <w:spacing w:after="200"/>
        <w:jc w:val="left"/>
      </w:pPr>
      <m:oMath>
        <m:r>
          <w:rPr>
            <w:rFonts w:ascii="Cambria Math" w:hAnsi="Cambria Math"/>
          </w:rPr>
          <m:t>0≤</m:t>
        </m:r>
        <m:sSub>
          <m:sSubPr>
            <m:ctrlPr>
              <w:rPr>
                <w:rFonts w:ascii="Cambria Math" w:hAnsi="Cambria Math"/>
              </w:rPr>
            </m:ctrlPr>
          </m:sSubPr>
          <m:e>
            <m:r>
              <w:rPr>
                <w:rFonts w:ascii="Cambria Math" w:hAnsi="Cambria Math"/>
              </w:rPr>
              <m:t>p</m:t>
            </m:r>
          </m:e>
          <m:sub>
            <m:r>
              <w:rPr>
                <w:rFonts w:ascii="Cambria Math" w:hAnsi="Cambria Math"/>
              </w:rPr>
              <m:t>X</m:t>
            </m:r>
          </m:sub>
        </m:sSub>
        <m:r>
          <w:rPr>
            <w:rFonts w:ascii="Cambria Math" w:hAnsi="Cambria Math"/>
          </w:rPr>
          <m:t>(x)≤1</m:t>
        </m:r>
      </m:oMath>
    </w:p>
    <w:p w14:paraId="0D233725" w14:textId="77777777" w:rsidR="00B94259" w:rsidRDefault="00000000" w:rsidP="00B94259">
      <w:pPr>
        <w:widowControl/>
        <w:numPr>
          <w:ilvl w:val="0"/>
          <w:numId w:val="25"/>
        </w:numPr>
        <w:spacing w:after="200"/>
        <w:jc w:val="left"/>
      </w:pPr>
      <m:oMath>
        <m:nary>
          <m:naryPr>
            <m:chr m:val="∑"/>
            <m:limLoc m:val="undOvr"/>
            <m:supHide m:val="1"/>
            <m:ctrlPr>
              <w:rPr>
                <w:rFonts w:ascii="Cambria Math" w:hAnsi="Cambria Math"/>
              </w:rPr>
            </m:ctrlPr>
          </m:naryPr>
          <m:sub>
            <m:r>
              <w:rPr>
                <w:rFonts w:ascii="Cambria Math" w:hAnsi="Cambria Math"/>
              </w:rPr>
              <m:t>x∈V</m:t>
            </m:r>
            <m:r>
              <m:rPr>
                <m:sty m:val="p"/>
              </m:rPr>
              <w:rPr>
                <w:rFonts w:ascii="Cambria Math" w:hAnsi="Cambria Math"/>
              </w:rPr>
              <m:t xml:space="preserve"> al </m:t>
            </m:r>
            <m:r>
              <w:rPr>
                <w:rFonts w:ascii="Cambria Math" w:hAnsi="Cambria Math"/>
              </w:rPr>
              <m:t>(X)</m:t>
            </m:r>
          </m:sub>
          <m:sup>
            <m:r>
              <w:rPr>
                <w:rFonts w:ascii="Cambria Math" w:hAnsi="Cambria Math"/>
              </w:rPr>
              <m:t>​</m:t>
            </m:r>
          </m:sup>
          <m:e>
            <m:sSub>
              <m:sSubPr>
                <m:ctrlPr>
                  <w:rPr>
                    <w:rFonts w:ascii="Cambria Math" w:hAnsi="Cambria Math"/>
                  </w:rPr>
                </m:ctrlPr>
              </m:sSubPr>
              <m:e>
                <m:r>
                  <w:rPr>
                    <w:rFonts w:ascii="Cambria Math" w:hAnsi="Cambria Math"/>
                  </w:rPr>
                  <m:t>p</m:t>
                </m:r>
              </m:e>
              <m:sub>
                <m:r>
                  <w:rPr>
                    <w:rFonts w:ascii="Cambria Math" w:hAnsi="Cambria Math"/>
                  </w:rPr>
                  <m:t>X</m:t>
                </m:r>
              </m:sub>
            </m:sSub>
          </m:e>
        </m:nary>
        <m:r>
          <w:rPr>
            <w:rFonts w:ascii="Cambria Math" w:hAnsi="Cambria Math"/>
          </w:rPr>
          <m:t>(x)=1</m:t>
        </m:r>
      </m:oMath>
    </w:p>
    <w:p w14:paraId="1B074755" w14:textId="77777777" w:rsidR="00B94259" w:rsidRDefault="00000000" w:rsidP="00B94259">
      <w:pPr>
        <w:widowControl/>
        <w:numPr>
          <w:ilvl w:val="0"/>
          <w:numId w:val="25"/>
        </w:numPr>
        <w:spacing w:after="200"/>
        <w:jc w:val="left"/>
      </w:pPr>
      <m:oMath>
        <m:nary>
          <m:naryPr>
            <m:chr m:val="∑"/>
            <m:limLoc m:val="undOvr"/>
            <m:supHide m:val="1"/>
            <m:ctrlPr>
              <w:rPr>
                <w:rFonts w:ascii="Cambria Math" w:hAnsi="Cambria Math"/>
              </w:rPr>
            </m:ctrlPr>
          </m:naryPr>
          <m:sub>
            <m:r>
              <w:rPr>
                <w:rFonts w:ascii="Cambria Math" w:hAnsi="Cambria Math"/>
              </w:rPr>
              <m:t>x∈A</m:t>
            </m:r>
          </m:sub>
          <m:sup>
            <m:r>
              <w:rPr>
                <w:rFonts w:ascii="Cambria Math" w:hAnsi="Cambria Math"/>
              </w:rPr>
              <m:t>​</m:t>
            </m:r>
          </m:sup>
          <m:e>
            <m:sSub>
              <m:sSubPr>
                <m:ctrlPr>
                  <w:rPr>
                    <w:rFonts w:ascii="Cambria Math" w:hAnsi="Cambria Math"/>
                  </w:rPr>
                </m:ctrlPr>
              </m:sSubPr>
              <m:e>
                <m:r>
                  <w:rPr>
                    <w:rFonts w:ascii="Cambria Math" w:hAnsi="Cambria Math"/>
                  </w:rPr>
                  <m:t>p</m:t>
                </m:r>
              </m:e>
              <m:sub>
                <m:r>
                  <w:rPr>
                    <w:rFonts w:ascii="Cambria Math" w:hAnsi="Cambria Math"/>
                  </w:rPr>
                  <m:t>X</m:t>
                </m:r>
              </m:sub>
            </m:sSub>
          </m:e>
        </m:nary>
        <m:r>
          <w:rPr>
            <w:rFonts w:ascii="Cambria Math" w:hAnsi="Cambria Math"/>
          </w:rPr>
          <m:t>(x)=P(X∈A)</m:t>
        </m:r>
      </m:oMath>
    </w:p>
    <w:p w14:paraId="014846E6" w14:textId="77777777" w:rsidR="00B94259" w:rsidRDefault="00B94259">
      <w:pPr>
        <w:pStyle w:val="4"/>
      </w:pPr>
      <w:bookmarkStart w:id="853" w:name="header-n89"/>
      <w:r>
        <w:t xml:space="preserve">2.3 </w:t>
      </w:r>
      <w:r>
        <w:t>概率密度函数</w:t>
      </w:r>
      <w:bookmarkEnd w:id="853"/>
    </w:p>
    <w:p w14:paraId="4CD48FD0" w14:textId="77777777" w:rsidR="00B94259" w:rsidRDefault="00B94259" w:rsidP="005E1550">
      <w:pPr>
        <w:pStyle w:val="af"/>
      </w:pPr>
      <w:r>
        <w:t>对于一些连续随机变量，累积分布函数</w:t>
      </w:r>
      <m:oMath>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(x)</m:t>
        </m:r>
      </m:oMath>
      <w:r>
        <w:t>处可微。在这些情况下，我们将</w:t>
      </w:r>
      <w:r>
        <w:rPr>
          <w:b/>
        </w:rPr>
        <w:t>概率密度函数</w:t>
      </w:r>
      <w:r>
        <w:rPr>
          <w:b/>
        </w:rPr>
        <w:t>(PDF)</w:t>
      </w:r>
      <w:r>
        <w:t>定义为累积分布函数的导数，即：</w:t>
      </w:r>
    </w:p>
    <w:p w14:paraId="119E097D" w14:textId="77777777" w:rsidR="00B94259" w:rsidRDefault="00000000" w:rsidP="005E1550">
      <w:pPr>
        <w:pStyle w:val="af"/>
      </w:pPr>
      <m:oMathPara>
        <m:oMathParaPr>
          <m:jc m:val="center"/>
        </m:oMathParaPr>
        <m:oMath>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(x)≜</m:t>
          </m:r>
          <m:f>
            <m:fPr>
              <m:ctrlPr>
                <w:rPr>
                  <w:rFonts w:ascii="Cambria Math" w:hAnsi="Cambria Math"/>
                </w:rPr>
              </m:ctrlPr>
            </m:fPr>
            <m:num>
              <m:r>
                <w:rPr>
                  <w:rFonts w:ascii="Cambria Math" w:hAnsi="Cambria Math"/>
                </w:rPr>
                <m:t>d</m:t>
              </m:r>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(x)</m:t>
              </m:r>
            </m:num>
            <m:den>
              <m:r>
                <w:rPr>
                  <w:rFonts w:ascii="Cambria Math" w:hAnsi="Cambria Math"/>
                </w:rPr>
                <m:t>dx</m:t>
              </m:r>
            </m:den>
          </m:f>
        </m:oMath>
      </m:oMathPara>
    </w:p>
    <w:p w14:paraId="76DEC711" w14:textId="77777777" w:rsidR="00B94259" w:rsidRDefault="00B94259" w:rsidP="005E1550">
      <w:pPr>
        <w:pStyle w:val="af"/>
      </w:pPr>
      <w:r>
        <w:t>请注意，连续随机变量的概率密度函数可能并不总是存在的</w:t>
      </w:r>
      <w:r>
        <w:t>(</w:t>
      </w:r>
      <w:r>
        <w:t>即，如果它不是处处可微</w:t>
      </w:r>
      <w:r>
        <w:t>)</w:t>
      </w:r>
      <w:r>
        <w:t>。</w:t>
      </w:r>
      <w:r>
        <w:t xml:space="preserve"> </w:t>
      </w:r>
    </w:p>
    <w:p w14:paraId="5B87BC07" w14:textId="77777777" w:rsidR="00B94259" w:rsidRDefault="00B94259" w:rsidP="005E1550">
      <w:pPr>
        <w:pStyle w:val="af"/>
      </w:pPr>
      <w:r>
        <w:t>根据微分的性质，对于很小的</w:t>
      </w:r>
      <m:oMath>
        <m:r>
          <w:rPr>
            <w:rFonts w:ascii="Cambria Math" w:hAnsi="Cambria Math"/>
          </w:rPr>
          <m:t>Δx</m:t>
        </m:r>
      </m:oMath>
      <w:r>
        <w:t>，</w:t>
      </w:r>
    </w:p>
    <w:p w14:paraId="01454545" w14:textId="77777777" w:rsidR="00B94259" w:rsidRDefault="00B94259" w:rsidP="005E1550">
      <w:pPr>
        <w:pStyle w:val="af"/>
      </w:pPr>
      <m:oMathPara>
        <m:oMathParaPr>
          <m:jc m:val="center"/>
        </m:oMathParaPr>
        <m:oMath>
          <m:r>
            <w:rPr>
              <w:rFonts w:ascii="Cambria Math" w:hAnsi="Cambria Math"/>
            </w:rPr>
            <m:t>P(x≤X≤x+Δx)≈</m:t>
          </m:r>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(x)Δx</m:t>
          </m:r>
        </m:oMath>
      </m:oMathPara>
    </w:p>
    <w:p w14:paraId="597F0AAF" w14:textId="77777777" w:rsidR="00B94259" w:rsidRDefault="00B94259" w:rsidP="005E1550">
      <w:pPr>
        <w:pStyle w:val="af"/>
        <w:ind w:firstLine="422"/>
      </w:pPr>
      <w:r>
        <w:rPr>
          <w:b/>
        </w:rPr>
        <w:t>CDF</w:t>
      </w:r>
      <w:r>
        <w:t>和</w:t>
      </w:r>
      <w:r>
        <w:rPr>
          <w:b/>
        </w:rPr>
        <w:t>PDF(</w:t>
      </w:r>
      <w:r>
        <w:t>当它们存在时！</w:t>
      </w:r>
      <w:r>
        <w:t>)</w:t>
      </w:r>
      <w:r>
        <w:t>都可用于计算不同事件的概率。但是应该强调的是，任意给定点的</w:t>
      </w:r>
      <w:r>
        <w:rPr>
          <w:b/>
        </w:rPr>
        <w:t>概率密度函数</w:t>
      </w:r>
      <w:r>
        <w:rPr>
          <w:b/>
        </w:rPr>
        <w:t>(PDF)</w:t>
      </w:r>
      <w:r>
        <w:t>的值不是该事件的概率，即</w:t>
      </w:r>
      <w:r>
        <w:t>$f _X (x) \not = P(X = x)$</w:t>
      </w:r>
      <w:r>
        <w:t>。例如，</w:t>
      </w:r>
      <m:oMath>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(x)</m:t>
        </m:r>
      </m:oMath>
      <w:r>
        <w:t>可以取大于</w:t>
      </w:r>
      <w:r>
        <w:t>1</w:t>
      </w:r>
      <w:r>
        <w:t>的值</w:t>
      </w:r>
      <w:r>
        <w:t>(</w:t>
      </w:r>
      <w:r>
        <w:t>但是</w:t>
      </w:r>
      <m:oMath>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(x)</m:t>
        </m:r>
      </m:oMath>
      <w:r>
        <w:t>在</w:t>
      </w:r>
      <m:oMath>
        <m:r>
          <m:rPr>
            <m:scr m:val="double-struck"/>
            <m:sty m:val="p"/>
          </m:rPr>
          <w:rPr>
            <w:rFonts w:ascii="Cambria Math" w:hAnsi="Cambria Math"/>
          </w:rPr>
          <m:t>R</m:t>
        </m:r>
      </m:oMath>
      <w:r>
        <w:t>的任何子集上的积分最多为</w:t>
      </w:r>
      <w:r>
        <w:t>1)</w:t>
      </w:r>
      <w:r>
        <w:t>。</w:t>
      </w:r>
    </w:p>
    <w:p w14:paraId="79C9B244" w14:textId="77777777" w:rsidR="00B94259" w:rsidRDefault="00B94259" w:rsidP="005E1550">
      <w:pPr>
        <w:pStyle w:val="af"/>
        <w:ind w:firstLine="422"/>
      </w:pPr>
      <w:r>
        <w:rPr>
          <w:b/>
        </w:rPr>
        <w:t>性质：</w:t>
      </w:r>
    </w:p>
    <w:p w14:paraId="49C8C613" w14:textId="77777777" w:rsidR="00B94259" w:rsidRDefault="00000000" w:rsidP="005E1550">
      <w:pPr>
        <w:pStyle w:val="af"/>
      </w:pPr>
      <m:oMathPara>
        <m:oMath>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(x)≥0</m:t>
          </m:r>
        </m:oMath>
      </m:oMathPara>
    </w:p>
    <w:p w14:paraId="3663ABFB" w14:textId="77777777" w:rsidR="00B94259" w:rsidRDefault="00000000" w:rsidP="005E1550">
      <w:pPr>
        <w:pStyle w:val="af"/>
      </w:pPr>
      <m:oMathPara>
        <m:oMath>
          <m:nary>
            <m:naryPr>
              <m:limLoc m:val="subSup"/>
              <m:ctrlPr>
                <w:rPr>
                  <w:rFonts w:ascii="Cambria Math" w:hAnsi="Cambria Math"/>
                </w:rPr>
              </m:ctrlPr>
            </m:naryPr>
            <m:sub>
              <m:r>
                <w:rPr>
                  <w:rFonts w:ascii="Cambria Math" w:hAnsi="Cambria Math"/>
                </w:rPr>
                <m:t>-∞</m:t>
              </m:r>
            </m:sub>
            <m:sup>
              <m:r>
                <w:rPr>
                  <w:rFonts w:ascii="Cambria Math" w:hAnsi="Cambria Math"/>
                </w:rPr>
                <m:t>∞</m:t>
              </m:r>
            </m:sup>
            <m:e>
              <m:sSub>
                <m:sSubPr>
                  <m:ctrlPr>
                    <w:rPr>
                      <w:rFonts w:ascii="Cambria Math" w:hAnsi="Cambria Math"/>
                    </w:rPr>
                  </m:ctrlPr>
                </m:sSubPr>
                <m:e>
                  <m:r>
                    <w:rPr>
                      <w:rFonts w:ascii="Cambria Math" w:hAnsi="Cambria Math"/>
                    </w:rPr>
                    <m:t>f</m:t>
                  </m:r>
                </m:e>
                <m:sub>
                  <m:r>
                    <w:rPr>
                      <w:rFonts w:ascii="Cambria Math" w:hAnsi="Cambria Math"/>
                    </w:rPr>
                    <m:t>X</m:t>
                  </m:r>
                </m:sub>
              </m:sSub>
            </m:e>
          </m:nary>
          <m:r>
            <w:rPr>
              <w:rFonts w:ascii="Cambria Math" w:hAnsi="Cambria Math"/>
            </w:rPr>
            <m:t>(x)=1</m:t>
          </m:r>
        </m:oMath>
      </m:oMathPara>
    </w:p>
    <w:p w14:paraId="28C9974C" w14:textId="77777777" w:rsidR="00B94259" w:rsidRDefault="00000000" w:rsidP="005E1550">
      <w:pPr>
        <w:pStyle w:val="af"/>
      </w:pPr>
      <m:oMathPara>
        <m:oMath>
          <m:nary>
            <m:naryPr>
              <m:limLoc m:val="subSup"/>
              <m:supHide m:val="1"/>
              <m:ctrlPr>
                <w:rPr>
                  <w:rFonts w:ascii="Cambria Math" w:hAnsi="Cambria Math"/>
                </w:rPr>
              </m:ctrlPr>
            </m:naryPr>
            <m:sub>
              <m:r>
                <w:rPr>
                  <w:rFonts w:ascii="Cambria Math" w:hAnsi="Cambria Math"/>
                </w:rPr>
                <m:t>x∈A</m:t>
              </m:r>
            </m:sub>
            <m:sup>
              <m:r>
                <w:rPr>
                  <w:rFonts w:ascii="Cambria Math" w:hAnsi="Cambria Math"/>
                </w:rPr>
                <m:t>​</m:t>
              </m:r>
            </m:sup>
            <m:e>
              <m:sSub>
                <m:sSubPr>
                  <m:ctrlPr>
                    <w:rPr>
                      <w:rFonts w:ascii="Cambria Math" w:hAnsi="Cambria Math"/>
                    </w:rPr>
                  </m:ctrlPr>
                </m:sSubPr>
                <m:e>
                  <m:r>
                    <w:rPr>
                      <w:rFonts w:ascii="Cambria Math" w:hAnsi="Cambria Math"/>
                    </w:rPr>
                    <m:t>f</m:t>
                  </m:r>
                </m:e>
                <m:sub>
                  <m:r>
                    <w:rPr>
                      <w:rFonts w:ascii="Cambria Math" w:hAnsi="Cambria Math"/>
                    </w:rPr>
                    <m:t>X</m:t>
                  </m:r>
                </m:sub>
              </m:sSub>
            </m:e>
          </m:nary>
          <m:r>
            <w:rPr>
              <w:rFonts w:ascii="Cambria Math" w:hAnsi="Cambria Math"/>
            </w:rPr>
            <m:t>(x)dx=P(X∈A)</m:t>
          </m:r>
        </m:oMath>
      </m:oMathPara>
    </w:p>
    <w:p w14:paraId="58BE13A7" w14:textId="77777777" w:rsidR="00B94259" w:rsidRDefault="00B94259" w:rsidP="00D91151">
      <w:pPr>
        <w:pStyle w:val="4"/>
      </w:pPr>
      <w:bookmarkStart w:id="854" w:name="header-n104"/>
      <w:r>
        <w:t xml:space="preserve">2.4 </w:t>
      </w:r>
      <w:r>
        <w:t>期望</w:t>
      </w:r>
      <w:bookmarkEnd w:id="854"/>
    </w:p>
    <w:p w14:paraId="0F04CDBB" w14:textId="77777777" w:rsidR="00B94259" w:rsidRDefault="00B94259" w:rsidP="005E1550">
      <w:pPr>
        <w:pStyle w:val="af"/>
      </w:pPr>
      <w:r>
        <w:t>假设</w:t>
      </w:r>
      <m:oMath>
        <m:r>
          <w:rPr>
            <w:rFonts w:ascii="Cambria Math" w:hAnsi="Cambria Math"/>
          </w:rPr>
          <m:t>X</m:t>
        </m:r>
      </m:oMath>
      <w:r>
        <w:t>是一个离散随机变量，其</w:t>
      </w:r>
      <w:r>
        <w:rPr>
          <w:b/>
        </w:rPr>
        <w:t>PMF</w:t>
      </w:r>
      <w:r>
        <w:t>为</w:t>
      </w:r>
      <w:r>
        <w:t xml:space="preserve"> </w:t>
      </w:r>
      <m:oMath>
        <m:sSub>
          <m:sSubPr>
            <m:ctrlPr>
              <w:rPr>
                <w:rFonts w:ascii="Cambria Math" w:hAnsi="Cambria Math"/>
              </w:rPr>
            </m:ctrlPr>
          </m:sSubPr>
          <m:e>
            <m:r>
              <w:rPr>
                <w:rFonts w:ascii="Cambria Math" w:hAnsi="Cambria Math"/>
              </w:rPr>
              <m:t>p</m:t>
            </m:r>
          </m:e>
          <m:sub>
            <m:r>
              <w:rPr>
                <w:rFonts w:ascii="Cambria Math" w:hAnsi="Cambria Math"/>
              </w:rPr>
              <m:t>X</m:t>
            </m:r>
          </m:sub>
        </m:sSub>
        <m:r>
          <w:rPr>
            <w:rFonts w:ascii="Cambria Math" w:hAnsi="Cambria Math"/>
          </w:rPr>
          <m:t>(x)</m:t>
        </m:r>
      </m:oMath>
      <w:r>
        <w:t>，</w:t>
      </w:r>
      <m:oMath>
        <m:r>
          <w:rPr>
            <w:rFonts w:ascii="Cambria Math" w:hAnsi="Cambria Math"/>
          </w:rPr>
          <m:t>g:</m:t>
        </m:r>
        <m:r>
          <m:rPr>
            <m:scr m:val="double-struck"/>
            <m:sty m:val="p"/>
          </m:rPr>
          <w:rPr>
            <w:rFonts w:ascii="Cambria Math" w:hAnsi="Cambria Math"/>
          </w:rPr>
          <m:t>R</m:t>
        </m:r>
        <m:r>
          <w:rPr>
            <w:rFonts w:ascii="Cambria Math" w:hAnsi="Cambria Math"/>
          </w:rPr>
          <m:t>→</m:t>
        </m:r>
        <m:r>
          <m:rPr>
            <m:scr m:val="double-struck"/>
            <m:sty m:val="p"/>
          </m:rPr>
          <w:rPr>
            <w:rFonts w:ascii="Cambria Math" w:hAnsi="Cambria Math"/>
          </w:rPr>
          <m:t>R</m:t>
        </m:r>
      </m:oMath>
      <w:r>
        <w:t>是一个任意函数。在这种情况下，</w:t>
      </w:r>
      <m:oMath>
        <m:r>
          <w:rPr>
            <w:rFonts w:ascii="Cambria Math" w:hAnsi="Cambria Math"/>
          </w:rPr>
          <m:t>g(X)</m:t>
        </m:r>
      </m:oMath>
      <w:r>
        <w:t>可以被视为随机变量，我们将</w:t>
      </w:r>
      <m:oMath>
        <m:r>
          <w:rPr>
            <w:rFonts w:ascii="Cambria Math" w:hAnsi="Cambria Math"/>
          </w:rPr>
          <m:t>g(X)</m:t>
        </m:r>
      </m:oMath>
      <w:r>
        <w:t>的期望值定义为：</w:t>
      </w:r>
    </w:p>
    <w:p w14:paraId="46552D2A" w14:textId="77777777" w:rsidR="00B94259" w:rsidRDefault="00B94259" w:rsidP="005E1550">
      <w:pPr>
        <w:pStyle w:val="af"/>
      </w:pPr>
      <m:oMathPara>
        <m:oMathParaPr>
          <m:jc m:val="center"/>
        </m:oMathParaPr>
        <m:oMath>
          <m:r>
            <w:rPr>
              <w:rFonts w:ascii="Cambria Math" w:hAnsi="Cambria Math"/>
            </w:rPr>
            <m:t>E[g(X)]≜</m:t>
          </m:r>
          <m:nary>
            <m:naryPr>
              <m:chr m:val="∑"/>
              <m:limLoc m:val="undOvr"/>
              <m:supHide m:val="1"/>
              <m:ctrlPr>
                <w:rPr>
                  <w:rFonts w:ascii="Cambria Math" w:hAnsi="Cambria Math"/>
                </w:rPr>
              </m:ctrlPr>
            </m:naryPr>
            <m:sub>
              <m:r>
                <w:rPr>
                  <w:rFonts w:ascii="Cambria Math" w:hAnsi="Cambria Math"/>
                </w:rPr>
                <m:t>x∈Val(X)</m:t>
              </m:r>
            </m:sub>
            <m:sup>
              <m:r>
                <w:rPr>
                  <w:rFonts w:ascii="Cambria Math" w:hAnsi="Cambria Math"/>
                </w:rPr>
                <m:t>​</m:t>
              </m:r>
            </m:sup>
            <m:e>
              <m:r>
                <w:rPr>
                  <w:rFonts w:ascii="Cambria Math" w:hAnsi="Cambria Math"/>
                </w:rPr>
                <m:t>g</m:t>
              </m:r>
            </m:e>
          </m:nary>
          <m:r>
            <w:rPr>
              <w:rFonts w:ascii="Cambria Math" w:hAnsi="Cambria Math"/>
            </w:rPr>
            <m:t>(x)</m:t>
          </m:r>
          <m:sSub>
            <m:sSubPr>
              <m:ctrlPr>
                <w:rPr>
                  <w:rFonts w:ascii="Cambria Math" w:hAnsi="Cambria Math"/>
                </w:rPr>
              </m:ctrlPr>
            </m:sSubPr>
            <m:e>
              <m:r>
                <w:rPr>
                  <w:rFonts w:ascii="Cambria Math" w:hAnsi="Cambria Math"/>
                </w:rPr>
                <m:t>p</m:t>
              </m:r>
            </m:e>
            <m:sub>
              <m:r>
                <w:rPr>
                  <w:rFonts w:ascii="Cambria Math" w:hAnsi="Cambria Math"/>
                </w:rPr>
                <m:t>X</m:t>
              </m:r>
            </m:sub>
          </m:sSub>
          <m:r>
            <w:rPr>
              <w:rFonts w:ascii="Cambria Math" w:hAnsi="Cambria Math"/>
            </w:rPr>
            <m:t>(x)</m:t>
          </m:r>
        </m:oMath>
      </m:oMathPara>
    </w:p>
    <w:p w14:paraId="4CB280DE" w14:textId="77777777" w:rsidR="00B94259" w:rsidRDefault="00B94259" w:rsidP="005E1550">
      <w:pPr>
        <w:pStyle w:val="af"/>
      </w:pPr>
      <w:r>
        <w:t>如果</w:t>
      </w:r>
      <m:oMath>
        <m:r>
          <w:rPr>
            <w:rFonts w:ascii="Cambria Math" w:hAnsi="Cambria Math"/>
          </w:rPr>
          <m:t>X</m:t>
        </m:r>
      </m:oMath>
      <w:r>
        <w:t>是一个连续的随机变量，其</w:t>
      </w:r>
      <w:r>
        <w:rPr>
          <w:b/>
        </w:rPr>
        <w:t>PDF</w:t>
      </w:r>
      <w:r>
        <w:t xml:space="preserve"> </w:t>
      </w:r>
      <w:r>
        <w:t>为</w:t>
      </w:r>
      <m:oMath>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(x)</m:t>
        </m:r>
      </m:oMath>
      <w:r>
        <w:t>，那么</w:t>
      </w:r>
      <m:oMath>
        <m:r>
          <w:rPr>
            <w:rFonts w:ascii="Cambria Math" w:hAnsi="Cambria Math"/>
          </w:rPr>
          <m:t>g(X)</m:t>
        </m:r>
      </m:oMath>
      <w:r>
        <w:t>的期望值被定义为：</w:t>
      </w:r>
    </w:p>
    <w:p w14:paraId="7706B1F7" w14:textId="77777777" w:rsidR="00B94259" w:rsidRDefault="00B94259" w:rsidP="005E1550">
      <w:pPr>
        <w:pStyle w:val="af"/>
      </w:pPr>
      <m:oMathPara>
        <m:oMathParaPr>
          <m:jc m:val="center"/>
        </m:oMathParaPr>
        <m:oMath>
          <m:r>
            <w:rPr>
              <w:rFonts w:ascii="Cambria Math" w:hAnsi="Cambria Math"/>
            </w:rPr>
            <m:t>E[g(X)]≜</m:t>
          </m:r>
          <m:nary>
            <m:naryPr>
              <m:limLoc m:val="subSup"/>
              <m:ctrlPr>
                <w:rPr>
                  <w:rFonts w:ascii="Cambria Math" w:hAnsi="Cambria Math"/>
                </w:rPr>
              </m:ctrlPr>
            </m:naryPr>
            <m:sub>
              <m:r>
                <w:rPr>
                  <w:rFonts w:ascii="Cambria Math" w:hAnsi="Cambria Math"/>
                </w:rPr>
                <m:t>-∞</m:t>
              </m:r>
            </m:sub>
            <m:sup>
              <m:r>
                <w:rPr>
                  <w:rFonts w:ascii="Cambria Math" w:hAnsi="Cambria Math"/>
                </w:rPr>
                <m:t>∞</m:t>
              </m:r>
            </m:sup>
            <m:e>
              <m:r>
                <w:rPr>
                  <w:rFonts w:ascii="Cambria Math" w:hAnsi="Cambria Math"/>
                </w:rPr>
                <m:t>g</m:t>
              </m:r>
            </m:e>
          </m:nary>
          <m:r>
            <w:rPr>
              <w:rFonts w:ascii="Cambria Math" w:hAnsi="Cambria Math"/>
            </w:rPr>
            <m:t>(x)</m:t>
          </m:r>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(x)dx</m:t>
          </m:r>
        </m:oMath>
      </m:oMathPara>
    </w:p>
    <w:p w14:paraId="56E65175" w14:textId="77777777" w:rsidR="00B94259" w:rsidRDefault="00B94259" w:rsidP="005E1550">
      <w:pPr>
        <w:pStyle w:val="af"/>
      </w:pPr>
      <w:r>
        <w:t>直觉上，</w:t>
      </w:r>
      <m:oMath>
        <m:r>
          <w:rPr>
            <w:rFonts w:ascii="Cambria Math" w:hAnsi="Cambria Math"/>
          </w:rPr>
          <m:t>g(X)</m:t>
        </m:r>
      </m:oMath>
      <w:r>
        <w:t>的期望值可以被认为是</w:t>
      </w:r>
      <m:oMath>
        <m:r>
          <w:rPr>
            <w:rFonts w:ascii="Cambria Math" w:hAnsi="Cambria Math"/>
          </w:rPr>
          <m:t>g(x)</m:t>
        </m:r>
      </m:oMath>
      <w:r>
        <w:t>对于不同的</w:t>
      </w:r>
      <m:oMath>
        <m:r>
          <w:rPr>
            <w:rFonts w:ascii="Cambria Math" w:hAnsi="Cambria Math"/>
          </w:rPr>
          <m:t>x</m:t>
        </m:r>
      </m:oMath>
      <w:r>
        <w:t>值可以取的值的</w:t>
      </w:r>
      <w:r>
        <w:t>“</w:t>
      </w:r>
      <w:r>
        <w:t>加权平均值</w:t>
      </w:r>
      <w:r>
        <w:t>”</w:t>
      </w:r>
      <w:r>
        <w:t>，</w:t>
      </w:r>
      <w:r>
        <w:lastRenderedPageBreak/>
        <w:t>其中权重由</w:t>
      </w:r>
      <m:oMath>
        <m:sSub>
          <m:sSubPr>
            <m:ctrlPr>
              <w:rPr>
                <w:rFonts w:ascii="Cambria Math" w:hAnsi="Cambria Math"/>
              </w:rPr>
            </m:ctrlPr>
          </m:sSubPr>
          <m:e>
            <m:r>
              <w:rPr>
                <w:rFonts w:ascii="Cambria Math" w:hAnsi="Cambria Math"/>
              </w:rPr>
              <m:t>p</m:t>
            </m:r>
          </m:e>
          <m:sub>
            <m:r>
              <w:rPr>
                <w:rFonts w:ascii="Cambria Math" w:hAnsi="Cambria Math"/>
              </w:rPr>
              <m:t>X</m:t>
            </m:r>
          </m:sub>
        </m:sSub>
        <m:r>
          <w:rPr>
            <w:rFonts w:ascii="Cambria Math" w:hAnsi="Cambria Math"/>
          </w:rPr>
          <m:t>(x)</m:t>
        </m:r>
      </m:oMath>
      <w:r>
        <w:t>或</w:t>
      </w:r>
      <m:oMath>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(x)</m:t>
        </m:r>
      </m:oMath>
      <w:r>
        <w:t>给出。作为上述情况的特例，请注意，随机变量本身的期望值，是通过令</w:t>
      </w:r>
      <m:oMath>
        <m:r>
          <w:rPr>
            <w:rFonts w:ascii="Cambria Math" w:hAnsi="Cambria Math"/>
          </w:rPr>
          <m:t>g(x)=x</m:t>
        </m:r>
      </m:oMath>
      <w:r>
        <w:t>得到的，这也被称为随机变量的平均值。</w:t>
      </w:r>
    </w:p>
    <w:p w14:paraId="5CCFD1BD" w14:textId="77777777" w:rsidR="00B94259" w:rsidRDefault="00B94259" w:rsidP="005E1550">
      <w:pPr>
        <w:pStyle w:val="af"/>
        <w:ind w:firstLine="422"/>
      </w:pPr>
      <w:r>
        <w:rPr>
          <w:b/>
        </w:rPr>
        <w:t>性质：</w:t>
      </w:r>
    </w:p>
    <w:p w14:paraId="2BAE3081" w14:textId="77777777" w:rsidR="00B94259" w:rsidRPr="005E1550" w:rsidRDefault="00B94259" w:rsidP="00B94259">
      <w:pPr>
        <w:widowControl/>
        <w:numPr>
          <w:ilvl w:val="0"/>
          <w:numId w:val="25"/>
        </w:numPr>
        <w:spacing w:after="200"/>
        <w:jc w:val="left"/>
        <w:rPr>
          <w:rFonts w:asciiTheme="minorEastAsia" w:eastAsiaTheme="minorEastAsia" w:hAnsiTheme="minorEastAsia"/>
        </w:rPr>
      </w:pPr>
      <w:r w:rsidRPr="005E1550">
        <w:rPr>
          <w:rFonts w:asciiTheme="minorEastAsia" w:eastAsiaTheme="minorEastAsia" w:hAnsiTheme="minorEastAsia"/>
        </w:rPr>
        <w:t xml:space="preserve">对于任意常数 </w:t>
      </w:r>
      <m:oMath>
        <m:r>
          <w:rPr>
            <w:rFonts w:ascii="Cambria Math" w:eastAsiaTheme="minorEastAsia" w:hAnsi="Cambria Math"/>
          </w:rPr>
          <m:t>a∈</m:t>
        </m:r>
        <m:r>
          <m:rPr>
            <m:scr m:val="double-struck"/>
            <m:sty m:val="p"/>
          </m:rPr>
          <w:rPr>
            <w:rFonts w:ascii="Cambria Math" w:eastAsiaTheme="minorEastAsia" w:hAnsi="Cambria Math"/>
          </w:rPr>
          <m:t>R</m:t>
        </m:r>
      </m:oMath>
      <w:r w:rsidRPr="005E1550">
        <w:rPr>
          <w:rFonts w:asciiTheme="minorEastAsia" w:eastAsiaTheme="minorEastAsia" w:hAnsiTheme="minorEastAsia"/>
        </w:rPr>
        <w:t>，</w:t>
      </w:r>
      <m:oMath>
        <m:r>
          <w:rPr>
            <w:rFonts w:ascii="Cambria Math" w:eastAsiaTheme="minorEastAsia" w:hAnsi="Cambria Math"/>
          </w:rPr>
          <m:t>E[a]=a</m:t>
        </m:r>
      </m:oMath>
    </w:p>
    <w:p w14:paraId="54878D78" w14:textId="77777777" w:rsidR="00B94259" w:rsidRPr="005E1550" w:rsidRDefault="00B94259" w:rsidP="00B94259">
      <w:pPr>
        <w:widowControl/>
        <w:numPr>
          <w:ilvl w:val="0"/>
          <w:numId w:val="25"/>
        </w:numPr>
        <w:spacing w:after="200"/>
        <w:jc w:val="left"/>
        <w:rPr>
          <w:rFonts w:asciiTheme="minorEastAsia" w:eastAsiaTheme="minorEastAsia" w:hAnsiTheme="minorEastAsia"/>
        </w:rPr>
      </w:pPr>
      <w:r w:rsidRPr="005E1550">
        <w:rPr>
          <w:rFonts w:asciiTheme="minorEastAsia" w:eastAsiaTheme="minorEastAsia" w:hAnsiTheme="minorEastAsia"/>
        </w:rPr>
        <w:t xml:space="preserve">对于任意常数 </w:t>
      </w:r>
      <m:oMath>
        <m:r>
          <w:rPr>
            <w:rFonts w:ascii="Cambria Math" w:eastAsiaTheme="minorEastAsia" w:hAnsi="Cambria Math"/>
          </w:rPr>
          <m:t>a∈</m:t>
        </m:r>
        <m:r>
          <m:rPr>
            <m:scr m:val="double-struck"/>
            <m:sty m:val="p"/>
          </m:rPr>
          <w:rPr>
            <w:rFonts w:ascii="Cambria Math" w:eastAsiaTheme="minorEastAsia" w:hAnsi="Cambria Math"/>
          </w:rPr>
          <m:t>R</m:t>
        </m:r>
      </m:oMath>
      <w:r w:rsidRPr="005E1550">
        <w:rPr>
          <w:rFonts w:asciiTheme="minorEastAsia" w:eastAsiaTheme="minorEastAsia" w:hAnsiTheme="minorEastAsia"/>
        </w:rPr>
        <w:t>，</w:t>
      </w:r>
      <m:oMath>
        <m:r>
          <w:rPr>
            <w:rFonts w:ascii="Cambria Math" w:eastAsiaTheme="minorEastAsia" w:hAnsi="Cambria Math"/>
          </w:rPr>
          <m:t>E[af(X)]=aE[f(X)]</m:t>
        </m:r>
      </m:oMath>
    </w:p>
    <w:p w14:paraId="6F4B0ECE" w14:textId="77777777" w:rsidR="00B94259" w:rsidRPr="005E1550" w:rsidRDefault="00B94259" w:rsidP="00B94259">
      <w:pPr>
        <w:widowControl/>
        <w:numPr>
          <w:ilvl w:val="0"/>
          <w:numId w:val="25"/>
        </w:numPr>
        <w:spacing w:after="200"/>
        <w:jc w:val="left"/>
        <w:rPr>
          <w:rFonts w:asciiTheme="minorEastAsia" w:eastAsiaTheme="minorEastAsia" w:hAnsiTheme="minorEastAsia"/>
        </w:rPr>
      </w:pPr>
      <w:r w:rsidRPr="005E1550">
        <w:rPr>
          <w:rFonts w:asciiTheme="minorEastAsia" w:eastAsiaTheme="minorEastAsia" w:hAnsiTheme="minorEastAsia"/>
        </w:rPr>
        <w:t>(线性期望)：</w:t>
      </w:r>
      <m:oMath>
        <m:r>
          <w:rPr>
            <w:rFonts w:ascii="Cambria Math" w:eastAsiaTheme="minorEastAsia" w:hAnsi="Cambria Math"/>
          </w:rPr>
          <m:t>E[f(X)+g(X)]=E[f(X)]+E[g(X)]</m:t>
        </m:r>
      </m:oMath>
    </w:p>
    <w:p w14:paraId="2D83E95A" w14:textId="77777777" w:rsidR="00B94259" w:rsidRPr="005E1550" w:rsidRDefault="00B94259" w:rsidP="00B94259">
      <w:pPr>
        <w:widowControl/>
        <w:numPr>
          <w:ilvl w:val="0"/>
          <w:numId w:val="25"/>
        </w:numPr>
        <w:spacing w:after="200"/>
        <w:jc w:val="left"/>
        <w:rPr>
          <w:rFonts w:asciiTheme="minorEastAsia" w:eastAsiaTheme="minorEastAsia" w:hAnsiTheme="minorEastAsia"/>
        </w:rPr>
      </w:pPr>
      <w:r w:rsidRPr="005E1550">
        <w:rPr>
          <w:rFonts w:asciiTheme="minorEastAsia" w:eastAsiaTheme="minorEastAsia" w:hAnsiTheme="minorEastAsia"/>
        </w:rPr>
        <w:t>对于一个离散随机变量</w:t>
      </w:r>
      <m:oMath>
        <m:r>
          <w:rPr>
            <w:rFonts w:ascii="Cambria Math" w:eastAsiaTheme="minorEastAsia" w:hAnsi="Cambria Math"/>
          </w:rPr>
          <m:t>X</m:t>
        </m:r>
      </m:oMath>
      <w:r w:rsidRPr="005E1550">
        <w:rPr>
          <w:rFonts w:asciiTheme="minorEastAsia" w:eastAsiaTheme="minorEastAsia" w:hAnsiTheme="minorEastAsia"/>
        </w:rPr>
        <w:t>，</w:t>
      </w:r>
      <m:oMath>
        <m:r>
          <w:rPr>
            <w:rFonts w:ascii="Cambria Math" w:eastAsiaTheme="minorEastAsia" w:hAnsi="Cambria Math"/>
          </w:rPr>
          <m:t>E[1{X=k}]=P(X=k)</m:t>
        </m:r>
      </m:oMath>
    </w:p>
    <w:p w14:paraId="389BE68E" w14:textId="77777777" w:rsidR="00B94259" w:rsidRDefault="00B94259">
      <w:pPr>
        <w:pStyle w:val="4"/>
      </w:pPr>
      <w:r>
        <w:t xml:space="preserve">2.5 </w:t>
      </w:r>
      <w:r>
        <w:t>方差</w:t>
      </w:r>
    </w:p>
    <w:p w14:paraId="4FE8ACA7" w14:textId="77777777" w:rsidR="00B94259" w:rsidRDefault="00B94259" w:rsidP="005E1550">
      <w:pPr>
        <w:pStyle w:val="af"/>
      </w:pPr>
      <w:r>
        <w:t>随机变量</w:t>
      </w:r>
      <m:oMath>
        <m:r>
          <w:rPr>
            <w:rFonts w:ascii="Cambria Math" w:hAnsi="Cambria Math"/>
          </w:rPr>
          <m:t>X</m:t>
        </m:r>
      </m:oMath>
      <w:r>
        <w:t>的</w:t>
      </w:r>
      <w:r>
        <w:rPr>
          <w:b/>
        </w:rPr>
        <w:t>方差</w:t>
      </w:r>
      <w:r>
        <w:t>是随机变量</w:t>
      </w:r>
      <m:oMath>
        <m:r>
          <w:rPr>
            <w:rFonts w:ascii="Cambria Math" w:hAnsi="Cambria Math"/>
          </w:rPr>
          <m:t>X</m:t>
        </m:r>
      </m:oMath>
      <w:r>
        <w:t>的分布围绕其平均值集中程度的度量。形式上，随机变量</w:t>
      </w:r>
      <m:oMath>
        <m:r>
          <w:rPr>
            <w:rFonts w:ascii="Cambria Math" w:hAnsi="Cambria Math"/>
          </w:rPr>
          <m:t>X</m:t>
        </m:r>
      </m:oMath>
      <w:r>
        <w:t>的方差定义为：</w:t>
      </w:r>
    </w:p>
    <w:p w14:paraId="2C345F0E" w14:textId="77777777" w:rsidR="00B94259" w:rsidRDefault="00B94259" w:rsidP="005E1550">
      <w:pPr>
        <w:pStyle w:val="af"/>
      </w:pPr>
      <m:oMathPara>
        <m:oMathParaPr>
          <m:jc m:val="center"/>
        </m:oMathParaPr>
        <m:oMath>
          <m:r>
            <m:rPr>
              <m:sty m:val="p"/>
            </m:rPr>
            <w:rPr>
              <w:rFonts w:ascii="Cambria Math" w:hAnsi="Cambria Math"/>
            </w:rPr>
            <m:t>Var</m:t>
          </m:r>
          <m:r>
            <w:rPr>
              <w:rFonts w:ascii="Cambria Math" w:hAnsi="Cambria Math"/>
            </w:rPr>
            <m:t>[X]≜E</m:t>
          </m:r>
          <m:d>
            <m:dPr>
              <m:begChr m:val="["/>
              <m:endChr m:val="]"/>
              <m:ctrlPr>
                <w:rPr>
                  <w:rFonts w:ascii="Cambria Math" w:hAnsi="Cambria Math"/>
                </w:rPr>
              </m:ctrlPr>
            </m:dPr>
            <m:e>
              <m:r>
                <w:rPr>
                  <w:rFonts w:ascii="Cambria Math" w:hAnsi="Cambria Math"/>
                </w:rPr>
                <m:t>(X-E(X)</m:t>
              </m:r>
              <m:sSup>
                <m:sSupPr>
                  <m:ctrlPr>
                    <w:rPr>
                      <w:rFonts w:ascii="Cambria Math" w:hAnsi="Cambria Math"/>
                    </w:rPr>
                  </m:ctrlPr>
                </m:sSupPr>
                <m:e>
                  <m:r>
                    <w:rPr>
                      <w:rFonts w:ascii="Cambria Math" w:hAnsi="Cambria Math"/>
                    </w:rPr>
                    <m:t>)</m:t>
                  </m:r>
                </m:e>
                <m:sup>
                  <m:r>
                    <w:rPr>
                      <w:rFonts w:ascii="Cambria Math" w:hAnsi="Cambria Math"/>
                    </w:rPr>
                    <m:t>2</m:t>
                  </m:r>
                </m:sup>
              </m:sSup>
            </m:e>
          </m:d>
        </m:oMath>
      </m:oMathPara>
    </w:p>
    <w:p w14:paraId="702F7480" w14:textId="77777777" w:rsidR="00B94259" w:rsidRDefault="00B94259" w:rsidP="005E1550">
      <w:pPr>
        <w:pStyle w:val="af"/>
      </w:pPr>
      <w:r>
        <w:t>使用上一节中的性质，我们可以导出方差的替代表达式</w:t>
      </w:r>
      <w:r>
        <w:t>:</w:t>
      </w:r>
    </w:p>
    <w:p w14:paraId="67953939" w14:textId="77777777" w:rsidR="00B94259" w:rsidRDefault="00000000" w:rsidP="005E1550">
      <w:pPr>
        <w:pStyle w:val="af"/>
      </w:pPr>
      <m:oMathPara>
        <m:oMathParaPr>
          <m:jc m:val="center"/>
        </m:oMathParaPr>
        <m:oMath>
          <m:m>
            <m:mPr>
              <m:plcHide m:val="1"/>
              <m:mcs>
                <m:mc>
                  <m:mcPr>
                    <m:count m:val="1"/>
                    <m:mcJc m:val="right"/>
                  </m:mcPr>
                </m:mc>
                <m:mc>
                  <m:mcPr>
                    <m:count m:val="1"/>
                    <m:mcJc m:val="left"/>
                  </m:mcPr>
                </m:mc>
              </m:mcs>
              <m:ctrlPr>
                <w:rPr>
                  <w:rFonts w:ascii="Cambria Math" w:hAnsi="Cambria Math"/>
                </w:rPr>
              </m:ctrlPr>
            </m:mPr>
            <m:mr>
              <m:e>
                <m:r>
                  <w:rPr>
                    <w:rFonts w:ascii="Cambria Math" w:hAnsi="Cambria Math"/>
                  </w:rPr>
                  <m:t>E</m:t>
                </m:r>
                <m:d>
                  <m:dPr>
                    <m:begChr m:val="["/>
                    <m:endChr m:val="]"/>
                    <m:ctrlPr>
                      <w:rPr>
                        <w:rFonts w:ascii="Cambria Math" w:hAnsi="Cambria Math"/>
                      </w:rPr>
                    </m:ctrlPr>
                  </m:dPr>
                  <m:e>
                    <m:r>
                      <w:rPr>
                        <w:rFonts w:ascii="Cambria Math" w:hAnsi="Cambria Math"/>
                      </w:rPr>
                      <m:t>(X-E[X]</m:t>
                    </m:r>
                    <m:sSup>
                      <m:sSupPr>
                        <m:ctrlPr>
                          <w:rPr>
                            <w:rFonts w:ascii="Cambria Math" w:hAnsi="Cambria Math"/>
                          </w:rPr>
                        </m:ctrlPr>
                      </m:sSupPr>
                      <m:e>
                        <m:r>
                          <w:rPr>
                            <w:rFonts w:ascii="Cambria Math" w:hAnsi="Cambria Math"/>
                          </w:rPr>
                          <m:t>)</m:t>
                        </m:r>
                      </m:e>
                      <m:sup>
                        <m:r>
                          <w:rPr>
                            <w:rFonts w:ascii="Cambria Math" w:hAnsi="Cambria Math"/>
                          </w:rPr>
                          <m:t>2</m:t>
                        </m:r>
                      </m:sup>
                    </m:sSup>
                  </m:e>
                </m:d>
              </m:e>
              <m:e>
                <m:r>
                  <w:rPr>
                    <w:rFonts w:ascii="Cambria Math" w:hAnsi="Cambria Math"/>
                  </w:rPr>
                  <m:t>=E</m:t>
                </m:r>
                <m:d>
                  <m:dPr>
                    <m:begChr m:val="["/>
                    <m:endChr m:val="]"/>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-2E[X]X+E[X</m:t>
                    </m:r>
                    <m:sSup>
                      <m:sSupPr>
                        <m:ctrlPr>
                          <w:rPr>
                            <w:rFonts w:ascii="Cambria Math" w:hAnsi="Cambria Math"/>
                          </w:rPr>
                        </m:ctrlPr>
                      </m:sSupPr>
                      <m:e>
                        <m:r>
                          <w:rPr>
                            <w:rFonts w:ascii="Cambria Math" w:hAnsi="Cambria Math"/>
                          </w:rPr>
                          <m:t>]</m:t>
                        </m:r>
                      </m:e>
                      <m:sup>
                        <m:r>
                          <w:rPr>
                            <w:rFonts w:ascii="Cambria Math" w:hAnsi="Cambria Math"/>
                          </w:rPr>
                          <m:t>2</m:t>
                        </m:r>
                      </m:sup>
                    </m:sSup>
                  </m:e>
                </m:d>
              </m:e>
            </m:mr>
            <m:mr>
              <m:e/>
              <m:e>
                <m:r>
                  <w:rPr>
                    <w:rFonts w:ascii="Cambria Math" w:hAnsi="Cambria Math"/>
                  </w:rPr>
                  <m:t>=E</m:t>
                </m:r>
                <m:d>
                  <m:dPr>
                    <m:begChr m:val="["/>
                    <m:endChr m:val="]"/>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2</m:t>
                        </m:r>
                      </m:sup>
                    </m:sSup>
                  </m:e>
                </m:d>
                <m:r>
                  <w:rPr>
                    <w:rFonts w:ascii="Cambria Math" w:hAnsi="Cambria Math"/>
                  </w:rPr>
                  <m:t>-2E[X]E[X]+E[X</m:t>
                </m:r>
                <m:sSup>
                  <m:sSupPr>
                    <m:ctrlPr>
                      <w:rPr>
                        <w:rFonts w:ascii="Cambria Math" w:hAnsi="Cambria Math"/>
                      </w:rPr>
                    </m:ctrlPr>
                  </m:sSupPr>
                  <m:e>
                    <m:r>
                      <w:rPr>
                        <w:rFonts w:ascii="Cambria Math" w:hAnsi="Cambria Math"/>
                      </w:rPr>
                      <m:t>]</m:t>
                    </m:r>
                  </m:e>
                  <m:sup>
                    <m:r>
                      <w:rPr>
                        <w:rFonts w:ascii="Cambria Math" w:hAnsi="Cambria Math"/>
                      </w:rPr>
                      <m:t>2</m:t>
                    </m:r>
                  </m:sup>
                </m:sSup>
              </m:e>
            </m:mr>
            <m:mr>
              <m:e/>
              <m:e>
                <m:r>
                  <w:rPr>
                    <w:rFonts w:ascii="Cambria Math" w:hAnsi="Cambria Math"/>
                  </w:rPr>
                  <m:t>=E</m:t>
                </m:r>
                <m:d>
                  <m:dPr>
                    <m:begChr m:val="["/>
                    <m:endChr m:val="]"/>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2</m:t>
                        </m:r>
                      </m:sup>
                    </m:sSup>
                  </m:e>
                </m:d>
                <m:r>
                  <w:rPr>
                    <w:rFonts w:ascii="Cambria Math" w:hAnsi="Cambria Math"/>
                  </w:rPr>
                  <m:t>-E[X</m:t>
                </m:r>
                <m:sSup>
                  <m:sSupPr>
                    <m:ctrlPr>
                      <w:rPr>
                        <w:rFonts w:ascii="Cambria Math" w:hAnsi="Cambria Math"/>
                      </w:rPr>
                    </m:ctrlPr>
                  </m:sSupPr>
                  <m:e>
                    <m:r>
                      <w:rPr>
                        <w:rFonts w:ascii="Cambria Math" w:hAnsi="Cambria Math"/>
                      </w:rPr>
                      <m:t>]</m:t>
                    </m:r>
                  </m:e>
                  <m:sup>
                    <m:r>
                      <w:rPr>
                        <w:rFonts w:ascii="Cambria Math" w:hAnsi="Cambria Math"/>
                      </w:rPr>
                      <m:t>2</m:t>
                    </m:r>
                  </m:sup>
                </m:sSup>
              </m:e>
            </m:mr>
          </m:m>
        </m:oMath>
      </m:oMathPara>
    </w:p>
    <w:p w14:paraId="62C1411B" w14:textId="77777777" w:rsidR="00B94259" w:rsidRDefault="00B94259" w:rsidP="005E1550">
      <w:pPr>
        <w:pStyle w:val="af"/>
      </w:pPr>
      <w:r>
        <w:t>其中第二个等式来自期望的线性，以及</w:t>
      </w:r>
      <m:oMath>
        <m:r>
          <w:rPr>
            <w:rFonts w:ascii="Cambria Math" w:hAnsi="Cambria Math"/>
          </w:rPr>
          <m:t>E[X]</m:t>
        </m:r>
      </m:oMath>
      <w:r>
        <w:t>相对于外层期望实际上是常数的事实。</w:t>
      </w:r>
    </w:p>
    <w:p w14:paraId="2AEB9D40" w14:textId="77777777" w:rsidR="00B94259" w:rsidRDefault="00B94259" w:rsidP="005E1550">
      <w:pPr>
        <w:pStyle w:val="af"/>
        <w:ind w:firstLine="422"/>
      </w:pPr>
      <w:r>
        <w:rPr>
          <w:b/>
        </w:rPr>
        <w:t>性质：</w:t>
      </w:r>
    </w:p>
    <w:p w14:paraId="2BFC5E11" w14:textId="77777777" w:rsidR="00B94259" w:rsidRDefault="00B94259" w:rsidP="00B94259">
      <w:pPr>
        <w:widowControl/>
        <w:numPr>
          <w:ilvl w:val="0"/>
          <w:numId w:val="25"/>
        </w:numPr>
        <w:spacing w:after="200"/>
        <w:jc w:val="left"/>
      </w:pPr>
      <w:r>
        <w:t>对于任意常数</w:t>
      </w:r>
      <w:r>
        <w:t xml:space="preserve"> </w:t>
      </w:r>
      <m:oMath>
        <m:r>
          <w:rPr>
            <w:rFonts w:ascii="Cambria Math" w:hAnsi="Cambria Math"/>
          </w:rPr>
          <m:t>a∈</m:t>
        </m:r>
        <m:r>
          <m:rPr>
            <m:scr m:val="double-struck"/>
            <m:sty m:val="p"/>
          </m:rPr>
          <w:rPr>
            <w:rFonts w:ascii="Cambria Math" w:hAnsi="Cambria Math"/>
          </w:rPr>
          <m:t>R</m:t>
        </m:r>
      </m:oMath>
      <w:r>
        <w:t>，</w:t>
      </w:r>
      <m:oMath>
        <m:r>
          <w:rPr>
            <w:rFonts w:ascii="Cambria Math" w:hAnsi="Cambria Math"/>
          </w:rPr>
          <m:t>Val[a]=0</m:t>
        </m:r>
      </m:oMath>
    </w:p>
    <w:p w14:paraId="0BB18666" w14:textId="77777777" w:rsidR="00B94259" w:rsidRDefault="00B94259" w:rsidP="00B94259">
      <w:pPr>
        <w:widowControl/>
        <w:numPr>
          <w:ilvl w:val="0"/>
          <w:numId w:val="25"/>
        </w:numPr>
        <w:spacing w:after="200"/>
        <w:jc w:val="left"/>
      </w:pPr>
      <w:r>
        <w:t>对于任意常数</w:t>
      </w:r>
      <w:r>
        <w:t xml:space="preserve"> </w:t>
      </w:r>
      <m:oMath>
        <m:r>
          <w:rPr>
            <w:rFonts w:ascii="Cambria Math" w:hAnsi="Cambria Math"/>
          </w:rPr>
          <m:t>a∈</m:t>
        </m:r>
        <m:r>
          <m:rPr>
            <m:scr m:val="double-struck"/>
            <m:sty m:val="p"/>
          </m:rPr>
          <w:rPr>
            <w:rFonts w:ascii="Cambria Math" w:hAnsi="Cambria Math"/>
          </w:rPr>
          <m:t>R</m:t>
        </m:r>
      </m:oMath>
      <w:r>
        <w:t>，</w:t>
      </w:r>
      <m:oMath>
        <m:r>
          <w:rPr>
            <w:rFonts w:ascii="Cambria Math" w:hAnsi="Cambria Math"/>
          </w:rPr>
          <m:t>Var[af(X)]=</m:t>
        </m:r>
        <m:sSup>
          <m:sSupPr>
            <m:ctrlPr>
              <w:rPr>
                <w:rFonts w:ascii="Cambria Math" w:hAnsi="Cambria Math"/>
              </w:rPr>
            </m:ctrlPr>
          </m:sSupPr>
          <m:e>
            <m:r>
              <w:rPr>
                <w:rFonts w:ascii="Cambria Math" w:hAnsi="Cambria Math"/>
              </w:rPr>
              <m:t>a</m:t>
            </m:r>
          </m:e>
          <m:sup>
            <m:r>
              <w:rPr>
                <w:rFonts w:ascii="Cambria Math" w:hAnsi="Cambria Math"/>
              </w:rPr>
              <m:t>2</m:t>
            </m:r>
          </m:sup>
        </m:sSup>
        <m:r>
          <w:rPr>
            <w:rFonts w:ascii="Cambria Math" w:hAnsi="Cambria Math"/>
          </w:rPr>
          <m:t>Var[f(X)]</m:t>
        </m:r>
      </m:oMath>
    </w:p>
    <w:p w14:paraId="347DB0D3" w14:textId="77777777" w:rsidR="00B94259" w:rsidRPr="005E1550" w:rsidRDefault="00B94259" w:rsidP="005E1550">
      <w:pPr>
        <w:pStyle w:val="af"/>
        <w:ind w:firstLine="422"/>
        <w:rPr>
          <w:b/>
        </w:rPr>
      </w:pPr>
      <w:r w:rsidRPr="005E1550">
        <w:rPr>
          <w:b/>
        </w:rPr>
        <w:t>举例：</w:t>
      </w:r>
    </w:p>
    <w:p w14:paraId="54F56A37" w14:textId="77777777" w:rsidR="00B94259" w:rsidRDefault="00B94259" w:rsidP="005E1550">
      <w:pPr>
        <w:pStyle w:val="af"/>
      </w:pPr>
      <w:r>
        <w:t>计算均匀随机变量</w:t>
      </w:r>
      <m:oMath>
        <m:r>
          <w:rPr>
            <w:rFonts w:ascii="Cambria Math" w:hAnsi="Cambria Math"/>
          </w:rPr>
          <m:t>X</m:t>
        </m:r>
      </m:oMath>
      <w:r>
        <w:t>的平均值和方差，任意</w:t>
      </w:r>
      <m:oMath>
        <m:r>
          <w:rPr>
            <w:rFonts w:ascii="Cambria Math" w:hAnsi="Cambria Math"/>
          </w:rPr>
          <m:t>x∈[0</m:t>
        </m:r>
        <m:r>
          <w:rPr>
            <w:rFonts w:ascii="Cambria Math" w:hAnsi="Cambria Math"/>
          </w:rPr>
          <m:t>，</m:t>
        </m:r>
        <m:r>
          <w:rPr>
            <w:rFonts w:ascii="Cambria Math" w:hAnsi="Cambria Math"/>
          </w:rPr>
          <m:t>1]</m:t>
        </m:r>
      </m:oMath>
      <w:r>
        <w:t>，其</w:t>
      </w:r>
      <w:r>
        <w:t>PDF</w:t>
      </w:r>
      <w:r>
        <w:t>为</w:t>
      </w:r>
      <w:r>
        <w:t xml:space="preserve"> </w:t>
      </w:r>
      <m:oMath>
        <m:sSub>
          <m:sSubPr>
            <m:ctrlPr>
              <w:rPr>
                <w:rFonts w:ascii="Cambria Math" w:hAnsi="Cambria Math"/>
              </w:rPr>
            </m:ctrlPr>
          </m:sSubPr>
          <m:e>
            <m:r>
              <w:rPr>
                <w:rFonts w:ascii="Cambria Math" w:hAnsi="Cambria Math"/>
              </w:rPr>
              <m:t>p</m:t>
            </m:r>
          </m:e>
          <m:sub>
            <m:r>
              <w:rPr>
                <w:rFonts w:ascii="Cambria Math" w:hAnsi="Cambria Math"/>
              </w:rPr>
              <m:t>X</m:t>
            </m:r>
          </m:sub>
        </m:sSub>
        <m:r>
          <w:rPr>
            <w:rFonts w:ascii="Cambria Math" w:hAnsi="Cambria Math"/>
          </w:rPr>
          <m:t>(x)=1</m:t>
        </m:r>
      </m:oMath>
      <w:r>
        <w:t>，其他地方为</w:t>
      </w:r>
      <w:r>
        <w:t>0</w:t>
      </w:r>
      <w:r>
        <w:t>。</w:t>
      </w:r>
    </w:p>
    <w:p w14:paraId="65F89878" w14:textId="77777777" w:rsidR="00B94259" w:rsidRDefault="00B94259" w:rsidP="005E1550">
      <w:pPr>
        <w:pStyle w:val="af"/>
      </w:pPr>
      <m:oMathPara>
        <m:oMathParaPr>
          <m:jc m:val="center"/>
        </m:oMathParaPr>
        <m:oMath>
          <m:r>
            <w:rPr>
              <w:rFonts w:ascii="Cambria Math" w:hAnsi="Cambria Math"/>
            </w:rPr>
            <m:t>E[X]=</m:t>
          </m:r>
          <m:nary>
            <m:naryPr>
              <m:limLoc m:val="subSup"/>
              <m:ctrlPr>
                <w:rPr>
                  <w:rFonts w:ascii="Cambria Math" w:hAnsi="Cambria Math"/>
                </w:rPr>
              </m:ctrlPr>
            </m:naryPr>
            <m:sub>
              <m:r>
                <w:rPr>
                  <w:rFonts w:ascii="Cambria Math" w:hAnsi="Cambria Math"/>
                </w:rPr>
                <m:t>-∞</m:t>
              </m:r>
            </m:sub>
            <m:sup>
              <m:r>
                <w:rPr>
                  <w:rFonts w:ascii="Cambria Math" w:hAnsi="Cambria Math"/>
                </w:rPr>
                <m:t>∞</m:t>
              </m:r>
            </m:sup>
            <m:e>
              <m:r>
                <w:rPr>
                  <w:rFonts w:ascii="Cambria Math" w:hAnsi="Cambria Math"/>
                </w:rPr>
                <m:t>x</m:t>
              </m:r>
            </m:e>
          </m:nary>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(x)dx=</m:t>
          </m:r>
          <m:nary>
            <m:naryPr>
              <m:limLoc m:val="subSup"/>
              <m:ctrlPr>
                <w:rPr>
                  <w:rFonts w:ascii="Cambria Math" w:hAnsi="Cambria Math"/>
                </w:rPr>
              </m:ctrlPr>
            </m:naryPr>
            <m:sub>
              <m:r>
                <w:rPr>
                  <w:rFonts w:ascii="Cambria Math" w:hAnsi="Cambria Math"/>
                </w:rPr>
                <m:t>0</m:t>
              </m:r>
            </m:sub>
            <m:sup>
              <m:r>
                <w:rPr>
                  <w:rFonts w:ascii="Cambria Math" w:hAnsi="Cambria Math"/>
                </w:rPr>
                <m:t>1</m:t>
              </m:r>
            </m:sup>
            <m:e>
              <m:r>
                <w:rPr>
                  <w:rFonts w:ascii="Cambria Math" w:hAnsi="Cambria Math"/>
                </w:rPr>
                <m:t>x</m:t>
              </m:r>
            </m:e>
          </m:nary>
          <m:r>
            <w:rPr>
              <w:rFonts w:ascii="Cambria Math" w:hAnsi="Cambria Math"/>
            </w:rPr>
            <m:t>dx=</m:t>
          </m:r>
          <m:f>
            <m:fPr>
              <m:ctrlPr>
                <w:rPr>
                  <w:rFonts w:ascii="Cambria Math" w:hAnsi="Cambria Math"/>
                </w:rPr>
              </m:ctrlPr>
            </m:fPr>
            <m:num>
              <m:r>
                <w:rPr>
                  <w:rFonts w:ascii="Cambria Math" w:hAnsi="Cambria Math"/>
                </w:rPr>
                <m:t>1</m:t>
              </m:r>
            </m:num>
            <m:den>
              <m:r>
                <w:rPr>
                  <w:rFonts w:ascii="Cambria Math" w:hAnsi="Cambria Math"/>
                </w:rPr>
                <m:t>2</m:t>
              </m:r>
            </m:den>
          </m:f>
        </m:oMath>
      </m:oMathPara>
    </w:p>
    <w:p w14:paraId="0CFE214B" w14:textId="77777777" w:rsidR="00B94259" w:rsidRDefault="00B94259" w:rsidP="005E1550">
      <w:pPr>
        <w:pStyle w:val="af"/>
      </w:pPr>
      <m:oMathPara>
        <m:oMathParaPr>
          <m:jc m:val="center"/>
        </m:oMathParaPr>
        <m:oMath>
          <m:r>
            <w:rPr>
              <w:rFonts w:ascii="Cambria Math" w:hAnsi="Cambria Math"/>
            </w:rPr>
            <m:t>E</m:t>
          </m:r>
          <m:d>
            <m:dPr>
              <m:begChr m:val="["/>
              <m:endChr m:val="]"/>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2</m:t>
                  </m:r>
                </m:sup>
              </m:sSup>
            </m:e>
          </m:d>
          <m:r>
            <w:rPr>
              <w:rFonts w:ascii="Cambria Math" w:hAnsi="Cambria Math"/>
            </w:rPr>
            <m:t>=</m:t>
          </m:r>
          <m:nary>
            <m:naryPr>
              <m:limLoc m:val="subSup"/>
              <m:ctrlPr>
                <w:rPr>
                  <w:rFonts w:ascii="Cambria Math" w:hAnsi="Cambria Math"/>
                </w:rPr>
              </m:ctrlPr>
            </m:naryPr>
            <m:sub>
              <m:r>
                <w:rPr>
                  <w:rFonts w:ascii="Cambria Math" w:hAnsi="Cambria Math"/>
                </w:rPr>
                <m:t>-∞</m:t>
              </m:r>
            </m:sub>
            <m:sup>
              <m:r>
                <w:rPr>
                  <w:rFonts w:ascii="Cambria Math" w:hAnsi="Cambria Math"/>
                </w:rPr>
                <m:t>∞</m:t>
              </m:r>
            </m:sup>
            <m:e>
              <m:sSup>
                <m:sSupPr>
                  <m:ctrlPr>
                    <w:rPr>
                      <w:rFonts w:ascii="Cambria Math" w:hAnsi="Cambria Math"/>
                    </w:rPr>
                  </m:ctrlPr>
                </m:sSupPr>
                <m:e>
                  <m:r>
                    <w:rPr>
                      <w:rFonts w:ascii="Cambria Math" w:hAnsi="Cambria Math"/>
                    </w:rPr>
                    <m:t>x</m:t>
                  </m:r>
                </m:e>
                <m:sup>
                  <m:r>
                    <w:rPr>
                      <w:rFonts w:ascii="Cambria Math" w:hAnsi="Cambria Math"/>
                    </w:rPr>
                    <m:t>2</m:t>
                  </m:r>
                </m:sup>
              </m:sSup>
            </m:e>
          </m:nary>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(x)dx=</m:t>
          </m:r>
          <m:nary>
            <m:naryPr>
              <m:limLoc m:val="subSup"/>
              <m:ctrlPr>
                <w:rPr>
                  <w:rFonts w:ascii="Cambria Math" w:hAnsi="Cambria Math"/>
                </w:rPr>
              </m:ctrlPr>
            </m:naryPr>
            <m:sub>
              <m:r>
                <w:rPr>
                  <w:rFonts w:ascii="Cambria Math" w:hAnsi="Cambria Math"/>
                </w:rPr>
                <m:t>0</m:t>
              </m:r>
            </m:sub>
            <m:sup>
              <m:r>
                <w:rPr>
                  <w:rFonts w:ascii="Cambria Math" w:hAnsi="Cambria Math"/>
                </w:rPr>
                <m:t>1</m:t>
              </m:r>
            </m:sup>
            <m:e>
              <m:sSup>
                <m:sSupPr>
                  <m:ctrlPr>
                    <w:rPr>
                      <w:rFonts w:ascii="Cambria Math" w:hAnsi="Cambria Math"/>
                    </w:rPr>
                  </m:ctrlPr>
                </m:sSupPr>
                <m:e>
                  <m:r>
                    <w:rPr>
                      <w:rFonts w:ascii="Cambria Math" w:hAnsi="Cambria Math"/>
                    </w:rPr>
                    <m:t>x</m:t>
                  </m:r>
                </m:e>
                <m:sup>
                  <m:r>
                    <w:rPr>
                      <w:rFonts w:ascii="Cambria Math" w:hAnsi="Cambria Math"/>
                    </w:rPr>
                    <m:t>2</m:t>
                  </m:r>
                </m:sup>
              </m:sSup>
            </m:e>
          </m:nary>
          <m:r>
            <w:rPr>
              <w:rFonts w:ascii="Cambria Math" w:hAnsi="Cambria Math"/>
            </w:rPr>
            <m:t>dx=</m:t>
          </m:r>
          <m:f>
            <m:fPr>
              <m:ctrlPr>
                <w:rPr>
                  <w:rFonts w:ascii="Cambria Math" w:hAnsi="Cambria Math"/>
                </w:rPr>
              </m:ctrlPr>
            </m:fPr>
            <m:num>
              <m:r>
                <w:rPr>
                  <w:rFonts w:ascii="Cambria Math" w:hAnsi="Cambria Math"/>
                </w:rPr>
                <m:t>1</m:t>
              </m:r>
            </m:num>
            <m:den>
              <m:r>
                <w:rPr>
                  <w:rFonts w:ascii="Cambria Math" w:hAnsi="Cambria Math"/>
                </w:rPr>
                <m:t>3</m:t>
              </m:r>
            </m:den>
          </m:f>
        </m:oMath>
      </m:oMathPara>
    </w:p>
    <w:p w14:paraId="0C4FEABA" w14:textId="77777777" w:rsidR="00B94259" w:rsidRDefault="00B94259" w:rsidP="005E1550">
      <w:pPr>
        <w:pStyle w:val="af"/>
      </w:pPr>
      <m:oMathPara>
        <m:oMathParaPr>
          <m:jc m:val="center"/>
        </m:oMathParaPr>
        <m:oMath>
          <m:r>
            <w:rPr>
              <w:rFonts w:ascii="Cambria Math" w:hAnsi="Cambria Math"/>
            </w:rPr>
            <m:t>Var[X]=E[</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]-E[X</m:t>
          </m:r>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3</m:t>
              </m:r>
            </m:den>
          </m:f>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4</m:t>
              </m:r>
            </m:den>
          </m:f>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12</m:t>
              </m:r>
            </m:den>
          </m:f>
        </m:oMath>
      </m:oMathPara>
    </w:p>
    <w:p w14:paraId="70ECA90D" w14:textId="77777777" w:rsidR="00B94259" w:rsidRPr="005E1550" w:rsidRDefault="00B94259" w:rsidP="005E1550">
      <w:pPr>
        <w:pStyle w:val="af"/>
        <w:ind w:firstLine="422"/>
        <w:rPr>
          <w:b/>
        </w:rPr>
      </w:pPr>
      <w:r w:rsidRPr="005E1550">
        <w:rPr>
          <w:b/>
        </w:rPr>
        <w:t>举例：</w:t>
      </w:r>
    </w:p>
    <w:p w14:paraId="421E3C80" w14:textId="77777777" w:rsidR="00B94259" w:rsidRDefault="00B94259" w:rsidP="005E1550">
      <w:pPr>
        <w:pStyle w:val="af"/>
      </w:pPr>
      <w:r>
        <w:t>假设对于一些子集</w:t>
      </w:r>
      <m:oMath>
        <m:r>
          <w:rPr>
            <w:rFonts w:ascii="Cambria Math" w:hAnsi="Cambria Math"/>
          </w:rPr>
          <m:t>A⊆Ω</m:t>
        </m:r>
      </m:oMath>
      <w:r>
        <w:t>，有</w:t>
      </w:r>
      <m:oMath>
        <m:r>
          <w:rPr>
            <w:rFonts w:ascii="Cambria Math" w:hAnsi="Cambria Math"/>
          </w:rPr>
          <m:t>g(x)=1{x∈A}</m:t>
        </m:r>
      </m:oMath>
      <w:r>
        <w:t>，计算</w:t>
      </w:r>
      <m:oMath>
        <m:r>
          <w:rPr>
            <w:rFonts w:ascii="Cambria Math" w:hAnsi="Cambria Math"/>
          </w:rPr>
          <m:t>E[g(X)]</m:t>
        </m:r>
      </m:oMath>
      <w:r>
        <w:t>?</w:t>
      </w:r>
    </w:p>
    <w:p w14:paraId="1D03E02E" w14:textId="77777777" w:rsidR="00B94259" w:rsidRPr="005E1550" w:rsidRDefault="00B94259" w:rsidP="005E1550">
      <w:pPr>
        <w:pStyle w:val="af"/>
        <w:ind w:firstLine="422"/>
        <w:rPr>
          <w:b/>
        </w:rPr>
      </w:pPr>
      <w:r w:rsidRPr="005E1550">
        <w:rPr>
          <w:b/>
        </w:rPr>
        <w:t>离散情况：</w:t>
      </w:r>
    </w:p>
    <w:p w14:paraId="38BC0AD8" w14:textId="77777777" w:rsidR="00B94259" w:rsidRDefault="00B94259" w:rsidP="005E1550">
      <w:pPr>
        <w:pStyle w:val="af"/>
      </w:pPr>
      <m:oMathPara>
        <m:oMathParaPr>
          <m:jc m:val="center"/>
        </m:oMathParaPr>
        <m:oMath>
          <m:r>
            <w:rPr>
              <w:rFonts w:ascii="Cambria Math" w:hAnsi="Cambria Math"/>
            </w:rPr>
            <w:lastRenderedPageBreak/>
            <m:t>E[g(X)]=</m:t>
          </m:r>
          <m:nary>
            <m:naryPr>
              <m:chr m:val="∑"/>
              <m:limLoc m:val="undOvr"/>
              <m:supHide m:val="1"/>
              <m:ctrlPr>
                <w:rPr>
                  <w:rFonts w:ascii="Cambria Math" w:hAnsi="Cambria Math"/>
                </w:rPr>
              </m:ctrlPr>
            </m:naryPr>
            <m:sub>
              <m:r>
                <w:rPr>
                  <w:rFonts w:ascii="Cambria Math" w:hAnsi="Cambria Math"/>
                </w:rPr>
                <m:t>x∈Val(X)</m:t>
              </m:r>
            </m:sub>
            <m:sup>
              <m:r>
                <w:rPr>
                  <w:rFonts w:ascii="Cambria Math" w:hAnsi="Cambria Math"/>
                </w:rPr>
                <m:t>​</m:t>
              </m:r>
            </m:sup>
            <m:e>
              <m:r>
                <w:rPr>
                  <w:rFonts w:ascii="Cambria Math" w:hAnsi="Cambria Math"/>
                </w:rPr>
                <m:t>1</m:t>
              </m:r>
            </m:e>
          </m:nary>
          <m:r>
            <w:rPr>
              <w:rFonts w:ascii="Cambria Math" w:hAnsi="Cambria Math"/>
            </w:rPr>
            <m:t>{x∈A}</m:t>
          </m:r>
          <m:sSub>
            <m:sSubPr>
              <m:ctrlPr>
                <w:rPr>
                  <w:rFonts w:ascii="Cambria Math" w:hAnsi="Cambria Math"/>
                </w:rPr>
              </m:ctrlPr>
            </m:sSubPr>
            <m:e>
              <m:r>
                <w:rPr>
                  <w:rFonts w:ascii="Cambria Math" w:hAnsi="Cambria Math"/>
                </w:rPr>
                <m:t>P</m:t>
              </m:r>
            </m:e>
            <m:sub>
              <m:r>
                <w:rPr>
                  <w:rFonts w:ascii="Cambria Math" w:hAnsi="Cambria Math"/>
                </w:rPr>
                <m:t>X</m:t>
              </m:r>
            </m:sub>
          </m:sSub>
          <m:r>
            <w:rPr>
              <w:rFonts w:ascii="Cambria Math" w:hAnsi="Cambria Math"/>
            </w:rPr>
            <m:t>(x)dx=</m:t>
          </m:r>
          <m:nary>
            <m:naryPr>
              <m:chr m:val="∑"/>
              <m:limLoc m:val="undOvr"/>
              <m:supHide m:val="1"/>
              <m:ctrlPr>
                <w:rPr>
                  <w:rFonts w:ascii="Cambria Math" w:hAnsi="Cambria Math"/>
                </w:rPr>
              </m:ctrlPr>
            </m:naryPr>
            <m:sub>
              <m:r>
                <w:rPr>
                  <w:rFonts w:ascii="Cambria Math" w:hAnsi="Cambria Math"/>
                </w:rPr>
                <m:t>x∈A</m:t>
              </m:r>
            </m:sub>
            <m:sup>
              <m:r>
                <w:rPr>
                  <w:rFonts w:ascii="Cambria Math" w:hAnsi="Cambria Math"/>
                </w:rPr>
                <m:t>​</m:t>
              </m:r>
            </m:sup>
            <m:e>
              <m:sSub>
                <m:sSubPr>
                  <m:ctrlPr>
                    <w:rPr>
                      <w:rFonts w:ascii="Cambria Math" w:hAnsi="Cambria Math"/>
                    </w:rPr>
                  </m:ctrlPr>
                </m:sSubPr>
                <m:e>
                  <m:r>
                    <w:rPr>
                      <w:rFonts w:ascii="Cambria Math" w:hAnsi="Cambria Math"/>
                    </w:rPr>
                    <m:t>P</m:t>
                  </m:r>
                </m:e>
                <m:sub>
                  <m:r>
                    <w:rPr>
                      <w:rFonts w:ascii="Cambria Math" w:hAnsi="Cambria Math"/>
                    </w:rPr>
                    <m:t>X</m:t>
                  </m:r>
                </m:sub>
              </m:sSub>
            </m:e>
          </m:nary>
          <m:r>
            <w:rPr>
              <w:rFonts w:ascii="Cambria Math" w:hAnsi="Cambria Math"/>
            </w:rPr>
            <m:t>(x)dx=P(x∈A)</m:t>
          </m:r>
        </m:oMath>
      </m:oMathPara>
    </w:p>
    <w:p w14:paraId="20F8DAE9" w14:textId="77777777" w:rsidR="00B94259" w:rsidRPr="005E1550" w:rsidRDefault="00B94259" w:rsidP="005E1550">
      <w:pPr>
        <w:pStyle w:val="af"/>
        <w:ind w:firstLine="422"/>
        <w:rPr>
          <w:b/>
        </w:rPr>
      </w:pPr>
      <w:r w:rsidRPr="005E1550">
        <w:rPr>
          <w:b/>
        </w:rPr>
        <w:t>连续情况：</w:t>
      </w:r>
    </w:p>
    <w:p w14:paraId="05F2D957" w14:textId="77777777" w:rsidR="00B94259" w:rsidRDefault="00B94259" w:rsidP="005E1550">
      <w:pPr>
        <w:pStyle w:val="af"/>
      </w:pPr>
      <m:oMathPara>
        <m:oMathParaPr>
          <m:jc m:val="center"/>
        </m:oMathParaPr>
        <m:oMath>
          <m:r>
            <w:rPr>
              <w:rFonts w:ascii="Cambria Math" w:hAnsi="Cambria Math"/>
            </w:rPr>
            <m:t>E[g(X)]=</m:t>
          </m:r>
          <m:nary>
            <m:naryPr>
              <m:limLoc m:val="subSup"/>
              <m:ctrlPr>
                <w:rPr>
                  <w:rFonts w:ascii="Cambria Math" w:hAnsi="Cambria Math"/>
                </w:rPr>
              </m:ctrlPr>
            </m:naryPr>
            <m:sub>
              <m:r>
                <w:rPr>
                  <w:rFonts w:ascii="Cambria Math" w:hAnsi="Cambria Math"/>
                </w:rPr>
                <m:t>-∞</m:t>
              </m:r>
            </m:sub>
            <m:sup>
              <m:r>
                <w:rPr>
                  <w:rFonts w:ascii="Cambria Math" w:hAnsi="Cambria Math"/>
                </w:rPr>
                <m:t>∞</m:t>
              </m:r>
            </m:sup>
            <m:e>
              <m:r>
                <w:rPr>
                  <w:rFonts w:ascii="Cambria Math" w:hAnsi="Cambria Math"/>
                </w:rPr>
                <m:t>1</m:t>
              </m:r>
            </m:e>
          </m:nary>
          <m:r>
            <w:rPr>
              <w:rFonts w:ascii="Cambria Math" w:hAnsi="Cambria Math"/>
            </w:rPr>
            <m:t>{x∈A}</m:t>
          </m:r>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(x)dx=</m:t>
          </m:r>
          <m:nary>
            <m:naryPr>
              <m:limLoc m:val="subSup"/>
              <m:supHide m:val="1"/>
              <m:ctrlPr>
                <w:rPr>
                  <w:rFonts w:ascii="Cambria Math" w:hAnsi="Cambria Math"/>
                </w:rPr>
              </m:ctrlPr>
            </m:naryPr>
            <m:sub>
              <m:r>
                <w:rPr>
                  <w:rFonts w:ascii="Cambria Math" w:hAnsi="Cambria Math"/>
                </w:rPr>
                <m:t>x∈A</m:t>
              </m:r>
            </m:sub>
            <m:sup>
              <m:r>
                <w:rPr>
                  <w:rFonts w:ascii="Cambria Math" w:hAnsi="Cambria Math"/>
                </w:rPr>
                <m:t>​</m:t>
              </m:r>
            </m:sup>
            <m:e>
              <m:sSub>
                <m:sSubPr>
                  <m:ctrlPr>
                    <w:rPr>
                      <w:rFonts w:ascii="Cambria Math" w:hAnsi="Cambria Math"/>
                    </w:rPr>
                  </m:ctrlPr>
                </m:sSubPr>
                <m:e>
                  <m:r>
                    <w:rPr>
                      <w:rFonts w:ascii="Cambria Math" w:hAnsi="Cambria Math"/>
                    </w:rPr>
                    <m:t>f</m:t>
                  </m:r>
                </m:e>
                <m:sub>
                  <m:r>
                    <w:rPr>
                      <w:rFonts w:ascii="Cambria Math" w:hAnsi="Cambria Math"/>
                    </w:rPr>
                    <m:t>X</m:t>
                  </m:r>
                </m:sub>
              </m:sSub>
            </m:e>
          </m:nary>
          <m:r>
            <w:rPr>
              <w:rFonts w:ascii="Cambria Math" w:hAnsi="Cambria Math"/>
            </w:rPr>
            <m:t>(x)dx=P(x∈A)</m:t>
          </m:r>
        </m:oMath>
      </m:oMathPara>
    </w:p>
    <w:p w14:paraId="50889707" w14:textId="77777777" w:rsidR="00B94259" w:rsidRDefault="00B94259">
      <w:pPr>
        <w:pStyle w:val="4"/>
      </w:pPr>
      <w:bookmarkStart w:id="855" w:name="header-n143"/>
      <w:r>
        <w:t xml:space="preserve">2.6 </w:t>
      </w:r>
      <w:r>
        <w:t>一些常见的随机变量</w:t>
      </w:r>
      <w:bookmarkEnd w:id="855"/>
    </w:p>
    <w:p w14:paraId="2316B8C4" w14:textId="77777777" w:rsidR="00B94259" w:rsidRPr="005E1550" w:rsidRDefault="00B94259" w:rsidP="005E1550">
      <w:pPr>
        <w:pStyle w:val="af"/>
        <w:ind w:firstLine="422"/>
        <w:rPr>
          <w:b/>
        </w:rPr>
      </w:pPr>
      <w:r w:rsidRPr="005E1550">
        <w:rPr>
          <w:b/>
        </w:rPr>
        <w:t>离散随机变量</w:t>
      </w:r>
    </w:p>
    <w:p w14:paraId="39BB0D26" w14:textId="77777777" w:rsidR="00B94259" w:rsidRPr="005E1550" w:rsidRDefault="00B94259" w:rsidP="005E1550">
      <w:pPr>
        <w:widowControl/>
        <w:numPr>
          <w:ilvl w:val="0"/>
          <w:numId w:val="25"/>
        </w:numPr>
        <w:spacing w:after="200" w:line="360" w:lineRule="auto"/>
        <w:jc w:val="left"/>
        <w:rPr>
          <w:rFonts w:asciiTheme="minorEastAsia" w:eastAsiaTheme="minorEastAsia" w:hAnsiTheme="minorEastAsia"/>
          <w:szCs w:val="21"/>
        </w:rPr>
      </w:pPr>
      <w:r w:rsidRPr="005E1550">
        <w:rPr>
          <w:rFonts w:asciiTheme="minorEastAsia" w:eastAsiaTheme="minorEastAsia" w:hAnsiTheme="minorEastAsia"/>
          <w:szCs w:val="21"/>
        </w:rPr>
        <w:t>伯努利分布：硬币掷出正面的概率为</w:t>
      </w:r>
      <m:oMath>
        <m:r>
          <w:rPr>
            <w:rFonts w:ascii="Cambria Math" w:eastAsiaTheme="minorEastAsia" w:hAnsi="Cambria Math"/>
            <w:szCs w:val="21"/>
          </w:rPr>
          <m:t>p</m:t>
        </m:r>
      </m:oMath>
      <w:r w:rsidRPr="005E1550">
        <w:rPr>
          <w:rFonts w:asciiTheme="minorEastAsia" w:eastAsiaTheme="minorEastAsia" w:hAnsiTheme="minorEastAsia"/>
          <w:szCs w:val="21"/>
        </w:rPr>
        <w:t>（其中：</w:t>
      </w:r>
      <m:oMath>
        <m:r>
          <w:rPr>
            <w:rFonts w:ascii="Cambria Math" w:eastAsiaTheme="minorEastAsia" w:hAnsi="Cambria Math"/>
            <w:szCs w:val="21"/>
          </w:rPr>
          <m:t>0≤p≤1</m:t>
        </m:r>
      </m:oMath>
      <w:r w:rsidRPr="005E1550">
        <w:rPr>
          <w:rFonts w:asciiTheme="minorEastAsia" w:eastAsiaTheme="minorEastAsia" w:hAnsiTheme="minorEastAsia"/>
          <w:szCs w:val="21"/>
        </w:rPr>
        <w:t>），如果正面发生，则为1，否则为0。</w:t>
      </w:r>
    </w:p>
    <w:p w14:paraId="57F42B64" w14:textId="77777777" w:rsidR="00B94259" w:rsidRPr="005E1550" w:rsidRDefault="00B94259" w:rsidP="005E1550">
      <w:pPr>
        <w:pStyle w:val="Compact"/>
        <w:spacing w:line="360" w:lineRule="auto"/>
        <w:rPr>
          <w:rFonts w:asciiTheme="minorEastAsia" w:hAnsiTheme="minorEastAsia"/>
          <w:sz w:val="21"/>
          <w:szCs w:val="21"/>
        </w:rPr>
      </w:pPr>
      <m:oMathPara>
        <m:oMathParaPr>
          <m:jc m:val="center"/>
        </m:oMathParaPr>
        <m:oMath>
          <m:r>
            <w:rPr>
              <w:rFonts w:ascii="Cambria Math" w:hAnsi="Cambria Math"/>
              <w:sz w:val="21"/>
              <w:szCs w:val="21"/>
            </w:rPr>
            <m:t>p(x)=</m:t>
          </m:r>
          <m:d>
            <m:dPr>
              <m:begChr m:val="{"/>
              <m:endChr m:val=""/>
              <m:ctrlPr>
                <w:rPr>
                  <w:rFonts w:ascii="Cambria Math" w:hAnsi="Cambria Math"/>
                  <w:sz w:val="21"/>
                  <w:szCs w:val="21"/>
                </w:rPr>
              </m:ctrlPr>
            </m:dPr>
            <m:e>
              <m:m>
                <m:mPr>
                  <m:plcHide m:val="1"/>
                  <m:mcs>
                    <m:mc>
                      <m:mcPr>
                        <m:count m:val="2"/>
                        <m:mcJc m:val="left"/>
                      </m:mcPr>
                    </m:mc>
                  </m:mcs>
                  <m:ctrlPr>
                    <w:rPr>
                      <w:rFonts w:ascii="Cambria Math" w:hAnsi="Cambria Math"/>
                      <w:sz w:val="21"/>
                      <w:szCs w:val="21"/>
                    </w:rPr>
                  </m:ctrlPr>
                </m:mPr>
                <m:mr>
                  <m:e>
                    <m:r>
                      <w:rPr>
                        <w:rFonts w:ascii="Cambria Math" w:hAnsi="Cambria Math"/>
                        <w:sz w:val="21"/>
                        <w:szCs w:val="21"/>
                      </w:rPr>
                      <m:t>p</m:t>
                    </m:r>
                  </m:e>
                  <m:e>
                    <m:r>
                      <m:rPr>
                        <m:sty m:val="p"/>
                      </m:rPr>
                      <w:rPr>
                        <w:rFonts w:ascii="Cambria Math" w:hAnsi="Cambria Math"/>
                        <w:sz w:val="21"/>
                        <w:szCs w:val="21"/>
                      </w:rPr>
                      <m:t xml:space="preserve"> if </m:t>
                    </m:r>
                    <m:r>
                      <w:rPr>
                        <w:rFonts w:ascii="Cambria Math" w:hAnsi="Cambria Math"/>
                        <w:sz w:val="21"/>
                        <w:szCs w:val="21"/>
                      </w:rPr>
                      <m:t>p=1</m:t>
                    </m:r>
                  </m:e>
                </m:mr>
                <m:mr>
                  <m:e>
                    <m:r>
                      <w:rPr>
                        <w:rFonts w:ascii="Cambria Math" w:hAnsi="Cambria Math"/>
                        <w:sz w:val="21"/>
                        <w:szCs w:val="21"/>
                      </w:rPr>
                      <m:t>1-p</m:t>
                    </m:r>
                  </m:e>
                  <m:e>
                    <m:r>
                      <m:rPr>
                        <m:sty m:val="p"/>
                      </m:rPr>
                      <w:rPr>
                        <w:rFonts w:ascii="Cambria Math" w:hAnsi="Cambria Math"/>
                        <w:sz w:val="21"/>
                        <w:szCs w:val="21"/>
                      </w:rPr>
                      <m:t xml:space="preserve"> if </m:t>
                    </m:r>
                    <m:r>
                      <w:rPr>
                        <w:rFonts w:ascii="Cambria Math" w:hAnsi="Cambria Math"/>
                        <w:sz w:val="21"/>
                        <w:szCs w:val="21"/>
                      </w:rPr>
                      <m:t>p=0</m:t>
                    </m:r>
                  </m:e>
                </m:mr>
              </m:m>
            </m:e>
          </m:d>
        </m:oMath>
      </m:oMathPara>
    </w:p>
    <w:p w14:paraId="4D318B32" w14:textId="77777777" w:rsidR="00B94259" w:rsidRPr="005E1550" w:rsidRDefault="00B94259" w:rsidP="005E1550">
      <w:pPr>
        <w:widowControl/>
        <w:numPr>
          <w:ilvl w:val="0"/>
          <w:numId w:val="25"/>
        </w:numPr>
        <w:spacing w:after="200" w:line="360" w:lineRule="auto"/>
        <w:jc w:val="left"/>
        <w:rPr>
          <w:rFonts w:asciiTheme="minorEastAsia" w:eastAsiaTheme="minorEastAsia" w:hAnsiTheme="minorEastAsia"/>
          <w:szCs w:val="21"/>
        </w:rPr>
      </w:pPr>
      <w:r w:rsidRPr="005E1550">
        <w:rPr>
          <w:rFonts w:asciiTheme="minorEastAsia" w:eastAsiaTheme="minorEastAsia" w:hAnsiTheme="minorEastAsia"/>
          <w:szCs w:val="21"/>
        </w:rPr>
        <w:t>二项式分布：掷出正面概率为</w:t>
      </w:r>
      <m:oMath>
        <m:r>
          <w:rPr>
            <w:rFonts w:ascii="Cambria Math" w:eastAsiaTheme="minorEastAsia" w:hAnsi="Cambria Math"/>
            <w:szCs w:val="21"/>
          </w:rPr>
          <m:t>p</m:t>
        </m:r>
      </m:oMath>
      <w:r w:rsidRPr="005E1550">
        <w:rPr>
          <w:rFonts w:asciiTheme="minorEastAsia" w:eastAsiaTheme="minorEastAsia" w:hAnsiTheme="minorEastAsia"/>
          <w:szCs w:val="21"/>
        </w:rPr>
        <w:t>（其中：</w:t>
      </w:r>
      <m:oMath>
        <m:r>
          <w:rPr>
            <w:rFonts w:ascii="Cambria Math" w:eastAsiaTheme="minorEastAsia" w:hAnsi="Cambria Math"/>
            <w:szCs w:val="21"/>
          </w:rPr>
          <m:t>0≤p≤1</m:t>
        </m:r>
      </m:oMath>
      <w:r w:rsidRPr="005E1550">
        <w:rPr>
          <w:rFonts w:asciiTheme="minorEastAsia" w:eastAsiaTheme="minorEastAsia" w:hAnsiTheme="minorEastAsia"/>
          <w:szCs w:val="21"/>
        </w:rPr>
        <w:t>）的硬币</w:t>
      </w:r>
      <m:oMath>
        <m:r>
          <w:rPr>
            <w:rFonts w:ascii="Cambria Math" w:eastAsiaTheme="minorEastAsia" w:hAnsi="Cambria Math"/>
            <w:szCs w:val="21"/>
          </w:rPr>
          <m:t>n</m:t>
        </m:r>
      </m:oMath>
      <w:proofErr w:type="gramStart"/>
      <w:r w:rsidRPr="005E1550">
        <w:rPr>
          <w:rFonts w:asciiTheme="minorEastAsia" w:eastAsiaTheme="minorEastAsia" w:hAnsiTheme="minorEastAsia"/>
          <w:szCs w:val="21"/>
        </w:rPr>
        <w:t>次独立</w:t>
      </w:r>
      <w:proofErr w:type="gramEnd"/>
      <w:r w:rsidRPr="005E1550">
        <w:rPr>
          <w:rFonts w:asciiTheme="minorEastAsia" w:eastAsiaTheme="minorEastAsia" w:hAnsiTheme="minorEastAsia"/>
          <w:szCs w:val="21"/>
        </w:rPr>
        <w:t>投掷中正面的数量。</w:t>
      </w:r>
    </w:p>
    <w:p w14:paraId="00B5DE46" w14:textId="77777777" w:rsidR="00B94259" w:rsidRPr="005E1550" w:rsidRDefault="00B94259" w:rsidP="005E1550">
      <w:pPr>
        <w:pStyle w:val="Compact"/>
        <w:spacing w:line="360" w:lineRule="auto"/>
        <w:rPr>
          <w:rFonts w:asciiTheme="minorEastAsia" w:hAnsiTheme="minorEastAsia"/>
          <w:sz w:val="21"/>
          <w:szCs w:val="21"/>
        </w:rPr>
      </w:pPr>
      <m:oMathPara>
        <m:oMathParaPr>
          <m:jc m:val="center"/>
        </m:oMathParaPr>
        <m:oMath>
          <m:r>
            <w:rPr>
              <w:rFonts w:ascii="Cambria Math" w:hAnsi="Cambria Math"/>
              <w:sz w:val="21"/>
              <w:szCs w:val="21"/>
            </w:rPr>
            <m:t>p(x)=</m:t>
          </m:r>
          <m:d>
            <m:dPr>
              <m:ctrlPr>
                <w:rPr>
                  <w:rFonts w:ascii="Cambria Math" w:hAnsi="Cambria Math"/>
                  <w:sz w:val="21"/>
                  <w:szCs w:val="21"/>
                </w:rPr>
              </m:ctrlPr>
            </m:dPr>
            <m:e>
              <m:m>
                <m:mPr>
                  <m:plcHide m:val="1"/>
                  <m:mcs>
                    <m:mc>
                      <m:mcPr>
                        <m:count m:val="1"/>
                        <m:mcJc m:val="left"/>
                      </m:mcPr>
                    </m:mc>
                  </m:mcs>
                  <m:ctrlPr>
                    <w:rPr>
                      <w:rFonts w:ascii="Cambria Math" w:hAnsi="Cambria Math"/>
                      <w:sz w:val="21"/>
                      <w:szCs w:val="21"/>
                    </w:rPr>
                  </m:ctrlPr>
                </m:mPr>
                <m:mr>
                  <m:e>
                    <m:r>
                      <w:rPr>
                        <w:rFonts w:ascii="Cambria Math" w:hAnsi="Cambria Math"/>
                        <w:sz w:val="21"/>
                        <w:szCs w:val="21"/>
                      </w:rPr>
                      <m:t>n</m:t>
                    </m:r>
                  </m:e>
                </m:mr>
                <m:mr>
                  <m:e>
                    <m:r>
                      <w:rPr>
                        <w:rFonts w:ascii="Cambria Math" w:hAnsi="Cambria Math"/>
                        <w:sz w:val="21"/>
                        <w:szCs w:val="21"/>
                      </w:rPr>
                      <m:t>x</m:t>
                    </m:r>
                  </m:e>
                </m:mr>
              </m:m>
            </m:e>
          </m:d>
          <m:sSup>
            <m:sSupPr>
              <m:ctrlPr>
                <w:rPr>
                  <w:rFonts w:ascii="Cambria Math" w:hAnsi="Cambria Math"/>
                  <w:sz w:val="21"/>
                  <w:szCs w:val="21"/>
                </w:rPr>
              </m:ctrlPr>
            </m:sSupPr>
            <m:e>
              <m:r>
                <w:rPr>
                  <w:rFonts w:ascii="Cambria Math" w:hAnsi="Cambria Math"/>
                  <w:sz w:val="21"/>
                  <w:szCs w:val="21"/>
                </w:rPr>
                <m:t>p</m:t>
              </m:r>
            </m:e>
            <m:sup>
              <m:r>
                <w:rPr>
                  <w:rFonts w:ascii="Cambria Math" w:hAnsi="Cambria Math"/>
                  <w:sz w:val="21"/>
                  <w:szCs w:val="21"/>
                </w:rPr>
                <m:t>x</m:t>
              </m:r>
            </m:sup>
          </m:sSup>
          <m:r>
            <w:rPr>
              <w:rFonts w:ascii="Cambria Math" w:hAnsi="Cambria Math"/>
              <w:sz w:val="21"/>
              <w:szCs w:val="21"/>
            </w:rPr>
            <m:t>(1-p</m:t>
          </m:r>
          <m:sSup>
            <m:sSupPr>
              <m:ctrlPr>
                <w:rPr>
                  <w:rFonts w:ascii="Cambria Math" w:hAnsi="Cambria Math"/>
                  <w:sz w:val="21"/>
                  <w:szCs w:val="21"/>
                </w:rPr>
              </m:ctrlPr>
            </m:sSupPr>
            <m:e>
              <m:r>
                <w:rPr>
                  <w:rFonts w:ascii="Cambria Math" w:hAnsi="Cambria Math"/>
                  <w:sz w:val="21"/>
                  <w:szCs w:val="21"/>
                </w:rPr>
                <m:t>)</m:t>
              </m:r>
            </m:e>
            <m:sup>
              <m:r>
                <w:rPr>
                  <w:rFonts w:ascii="Cambria Math" w:hAnsi="Cambria Math"/>
                  <w:sz w:val="21"/>
                  <w:szCs w:val="21"/>
                </w:rPr>
                <m:t>n-x</m:t>
              </m:r>
            </m:sup>
          </m:sSup>
        </m:oMath>
      </m:oMathPara>
    </w:p>
    <w:p w14:paraId="5C1CE67D" w14:textId="77777777" w:rsidR="00B94259" w:rsidRPr="005E1550" w:rsidRDefault="00B94259" w:rsidP="005E1550">
      <w:pPr>
        <w:widowControl/>
        <w:numPr>
          <w:ilvl w:val="0"/>
          <w:numId w:val="25"/>
        </w:numPr>
        <w:spacing w:after="200" w:line="360" w:lineRule="auto"/>
        <w:jc w:val="left"/>
        <w:rPr>
          <w:rFonts w:asciiTheme="minorEastAsia" w:eastAsiaTheme="minorEastAsia" w:hAnsiTheme="minorEastAsia"/>
          <w:szCs w:val="21"/>
        </w:rPr>
      </w:pPr>
      <w:r w:rsidRPr="005E1550">
        <w:rPr>
          <w:rFonts w:asciiTheme="minorEastAsia" w:eastAsiaTheme="minorEastAsia" w:hAnsiTheme="minorEastAsia"/>
          <w:szCs w:val="21"/>
        </w:rPr>
        <w:t>几何分布：掷出正面概率为</w:t>
      </w:r>
      <m:oMath>
        <m:r>
          <w:rPr>
            <w:rFonts w:ascii="Cambria Math" w:eastAsiaTheme="minorEastAsia" w:hAnsi="Cambria Math"/>
            <w:szCs w:val="21"/>
          </w:rPr>
          <m:t>p</m:t>
        </m:r>
      </m:oMath>
      <w:r w:rsidRPr="005E1550">
        <w:rPr>
          <w:rFonts w:asciiTheme="minorEastAsia" w:eastAsiaTheme="minorEastAsia" w:hAnsiTheme="minorEastAsia"/>
          <w:szCs w:val="21"/>
        </w:rPr>
        <w:t>（其中：</w:t>
      </w:r>
      <m:oMath>
        <m:r>
          <w:rPr>
            <w:rFonts w:ascii="Cambria Math" w:eastAsiaTheme="minorEastAsia" w:hAnsi="Cambria Math"/>
            <w:szCs w:val="21"/>
          </w:rPr>
          <m:t>p&gt;0</m:t>
        </m:r>
      </m:oMath>
      <w:r w:rsidRPr="005E1550">
        <w:rPr>
          <w:rFonts w:asciiTheme="minorEastAsia" w:eastAsiaTheme="minorEastAsia" w:hAnsiTheme="minorEastAsia"/>
          <w:szCs w:val="21"/>
        </w:rPr>
        <w:t>）的硬币第一次掷出正面所需要的次数。</w:t>
      </w:r>
    </w:p>
    <w:p w14:paraId="5BC3390E" w14:textId="77777777" w:rsidR="00B94259" w:rsidRPr="005E1550" w:rsidRDefault="00B94259" w:rsidP="005E1550">
      <w:pPr>
        <w:widowControl/>
        <w:numPr>
          <w:ilvl w:val="0"/>
          <w:numId w:val="24"/>
        </w:numPr>
        <w:spacing w:after="200" w:line="360" w:lineRule="auto"/>
        <w:jc w:val="left"/>
        <w:rPr>
          <w:rFonts w:asciiTheme="minorEastAsia" w:eastAsiaTheme="minorEastAsia" w:hAnsiTheme="minorEastAsia"/>
          <w:szCs w:val="21"/>
        </w:rPr>
      </w:pPr>
    </w:p>
    <w:p w14:paraId="6B70A5C0" w14:textId="77777777" w:rsidR="00B94259" w:rsidRPr="005E1550" w:rsidRDefault="00B94259" w:rsidP="005E1550">
      <w:pPr>
        <w:widowControl/>
        <w:numPr>
          <w:ilvl w:val="0"/>
          <w:numId w:val="25"/>
        </w:numPr>
        <w:spacing w:after="200" w:line="360" w:lineRule="auto"/>
        <w:jc w:val="left"/>
        <w:rPr>
          <w:rFonts w:asciiTheme="minorEastAsia" w:eastAsiaTheme="minorEastAsia" w:hAnsiTheme="minorEastAsia"/>
          <w:szCs w:val="21"/>
        </w:rPr>
      </w:pPr>
      <w:r w:rsidRPr="005E1550">
        <w:rPr>
          <w:rFonts w:asciiTheme="minorEastAsia" w:eastAsiaTheme="minorEastAsia" w:hAnsiTheme="minorEastAsia"/>
          <w:szCs w:val="21"/>
        </w:rPr>
        <w:t>泊松分布：用于模拟罕见事件频率的非负整数的概率分布（其中：</w:t>
      </w:r>
      <m:oMath>
        <m:r>
          <w:rPr>
            <w:rFonts w:ascii="Cambria Math" w:eastAsiaTheme="minorEastAsia" w:hAnsi="Cambria Math"/>
            <w:szCs w:val="21"/>
          </w:rPr>
          <m:t>λ&gt;0</m:t>
        </m:r>
      </m:oMath>
      <w:r w:rsidRPr="005E1550">
        <w:rPr>
          <w:rFonts w:asciiTheme="minorEastAsia" w:eastAsiaTheme="minorEastAsia" w:hAnsiTheme="minorEastAsia"/>
          <w:szCs w:val="21"/>
        </w:rPr>
        <w:t>）。</w:t>
      </w:r>
    </w:p>
    <w:p w14:paraId="5B93A485" w14:textId="77777777" w:rsidR="00B94259" w:rsidRPr="005E1550" w:rsidRDefault="00B94259" w:rsidP="005E1550">
      <w:pPr>
        <w:pStyle w:val="Compact"/>
        <w:spacing w:line="360" w:lineRule="auto"/>
        <w:rPr>
          <w:rFonts w:asciiTheme="minorEastAsia" w:hAnsiTheme="minorEastAsia"/>
          <w:sz w:val="21"/>
          <w:szCs w:val="21"/>
        </w:rPr>
      </w:pPr>
      <m:oMathPara>
        <m:oMathParaPr>
          <m:jc m:val="center"/>
        </m:oMathParaPr>
        <m:oMath>
          <m:r>
            <w:rPr>
              <w:rFonts w:ascii="Cambria Math" w:hAnsi="Cambria Math"/>
              <w:sz w:val="21"/>
              <w:szCs w:val="21"/>
            </w:rPr>
            <m:t>p(x)=</m:t>
          </m:r>
          <m:sSup>
            <m:sSupPr>
              <m:ctrlPr>
                <w:rPr>
                  <w:rFonts w:ascii="Cambria Math" w:hAnsi="Cambria Math"/>
                  <w:sz w:val="21"/>
                  <w:szCs w:val="21"/>
                </w:rPr>
              </m:ctrlPr>
            </m:sSupPr>
            <m:e>
              <m:r>
                <w:rPr>
                  <w:rFonts w:ascii="Cambria Math" w:hAnsi="Cambria Math"/>
                  <w:sz w:val="21"/>
                  <w:szCs w:val="21"/>
                </w:rPr>
                <m:t>e</m:t>
              </m:r>
            </m:e>
            <m:sup>
              <m:r>
                <w:rPr>
                  <w:rFonts w:ascii="Cambria Math" w:hAnsi="Cambria Math"/>
                  <w:sz w:val="21"/>
                  <w:szCs w:val="21"/>
                </w:rPr>
                <m:t>-λ</m:t>
              </m:r>
            </m:sup>
          </m:sSup>
          <m:f>
            <m:fPr>
              <m:ctrlPr>
                <w:rPr>
                  <w:rFonts w:ascii="Cambria Math" w:hAnsi="Cambria Math"/>
                  <w:sz w:val="21"/>
                  <w:szCs w:val="21"/>
                </w:rPr>
              </m:ctrlPr>
            </m:fPr>
            <m:num>
              <m:sSup>
                <m:sSupPr>
                  <m:ctrlPr>
                    <w:rPr>
                      <w:rFonts w:ascii="Cambria Math" w:hAnsi="Cambria Math"/>
                      <w:sz w:val="21"/>
                      <w:szCs w:val="21"/>
                    </w:rPr>
                  </m:ctrlPr>
                </m:sSupPr>
                <m:e>
                  <m:r>
                    <w:rPr>
                      <w:rFonts w:ascii="Cambria Math" w:hAnsi="Cambria Math"/>
                      <w:sz w:val="21"/>
                      <w:szCs w:val="21"/>
                    </w:rPr>
                    <m:t>λ</m:t>
                  </m:r>
                </m:e>
                <m:sup>
                  <m:r>
                    <w:rPr>
                      <w:rFonts w:ascii="Cambria Math" w:hAnsi="Cambria Math"/>
                      <w:sz w:val="21"/>
                      <w:szCs w:val="21"/>
                    </w:rPr>
                    <m:t>x</m:t>
                  </m:r>
                </m:sup>
              </m:sSup>
            </m:num>
            <m:den>
              <m:r>
                <w:rPr>
                  <w:rFonts w:ascii="Cambria Math" w:hAnsi="Cambria Math"/>
                  <w:sz w:val="21"/>
                  <w:szCs w:val="21"/>
                </w:rPr>
                <m:t>x!</m:t>
              </m:r>
            </m:den>
          </m:f>
        </m:oMath>
      </m:oMathPara>
    </w:p>
    <w:p w14:paraId="4A1B6034" w14:textId="77777777" w:rsidR="00B94259" w:rsidRPr="005E1550" w:rsidRDefault="00B94259" w:rsidP="005E1550">
      <w:pPr>
        <w:pStyle w:val="af"/>
        <w:ind w:firstLine="422"/>
        <w:rPr>
          <w:b/>
        </w:rPr>
      </w:pPr>
      <w:r>
        <w:rPr>
          <w:b/>
        </w:rPr>
        <w:t>连续随机变量</w:t>
      </w:r>
    </w:p>
    <w:p w14:paraId="17467539" w14:textId="77777777" w:rsidR="00B94259" w:rsidRPr="005E1550" w:rsidRDefault="00B94259" w:rsidP="00B94259">
      <w:pPr>
        <w:widowControl/>
        <w:numPr>
          <w:ilvl w:val="0"/>
          <w:numId w:val="25"/>
        </w:numPr>
        <w:spacing w:after="200"/>
        <w:jc w:val="left"/>
        <w:rPr>
          <w:rFonts w:asciiTheme="minorEastAsia" w:eastAsiaTheme="minorEastAsia" w:hAnsiTheme="minorEastAsia"/>
          <w:szCs w:val="21"/>
        </w:rPr>
      </w:pPr>
      <w:r w:rsidRPr="005E1550">
        <w:rPr>
          <w:rFonts w:asciiTheme="minorEastAsia" w:eastAsiaTheme="minorEastAsia" w:hAnsiTheme="minorEastAsia"/>
          <w:szCs w:val="21"/>
        </w:rPr>
        <w:t>均匀分布：在</w:t>
      </w:r>
      <m:oMath>
        <m:r>
          <w:rPr>
            <w:rFonts w:ascii="Cambria Math" w:eastAsiaTheme="minorEastAsia" w:hAnsi="Cambria Math"/>
            <w:szCs w:val="21"/>
          </w:rPr>
          <m:t>a</m:t>
        </m:r>
      </m:oMath>
      <w:r w:rsidRPr="005E1550">
        <w:rPr>
          <w:rFonts w:asciiTheme="minorEastAsia" w:eastAsiaTheme="minorEastAsia" w:hAnsiTheme="minorEastAsia"/>
          <w:szCs w:val="21"/>
        </w:rPr>
        <w:t>和</w:t>
      </w:r>
      <m:oMath>
        <m:r>
          <w:rPr>
            <w:rFonts w:ascii="Cambria Math" w:eastAsiaTheme="minorEastAsia" w:hAnsi="Cambria Math"/>
            <w:szCs w:val="21"/>
          </w:rPr>
          <m:t>b</m:t>
        </m:r>
      </m:oMath>
      <w:r w:rsidRPr="005E1550">
        <w:rPr>
          <w:rFonts w:asciiTheme="minorEastAsia" w:eastAsiaTheme="minorEastAsia" w:hAnsiTheme="minorEastAsia"/>
          <w:szCs w:val="21"/>
        </w:rPr>
        <w:t>之间每个点概率密度相等的分布（其中：</w:t>
      </w:r>
      <m:oMath>
        <m:r>
          <w:rPr>
            <w:rFonts w:ascii="Cambria Math" w:eastAsiaTheme="minorEastAsia" w:hAnsi="Cambria Math"/>
            <w:szCs w:val="21"/>
          </w:rPr>
          <m:t>a&lt;b</m:t>
        </m:r>
      </m:oMath>
      <w:r w:rsidRPr="005E1550">
        <w:rPr>
          <w:rFonts w:asciiTheme="minorEastAsia" w:eastAsiaTheme="minorEastAsia" w:hAnsiTheme="minorEastAsia"/>
          <w:szCs w:val="21"/>
        </w:rPr>
        <w:t>）。</w:t>
      </w:r>
    </w:p>
    <w:p w14:paraId="050BC661" w14:textId="77777777" w:rsidR="00B94259" w:rsidRPr="005E1550" w:rsidRDefault="00B94259">
      <w:pPr>
        <w:pStyle w:val="Compact"/>
        <w:rPr>
          <w:rFonts w:asciiTheme="minorEastAsia" w:hAnsiTheme="minorEastAsia"/>
          <w:sz w:val="21"/>
          <w:szCs w:val="21"/>
        </w:rPr>
      </w:pPr>
      <m:oMathPara>
        <m:oMathParaPr>
          <m:jc m:val="center"/>
        </m:oMathParaPr>
        <m:oMath>
          <m:r>
            <w:rPr>
              <w:rFonts w:ascii="Cambria Math" w:hAnsi="Cambria Math"/>
              <w:sz w:val="21"/>
              <w:szCs w:val="21"/>
            </w:rPr>
            <m:t>f(x)=</m:t>
          </m:r>
          <m:d>
            <m:dPr>
              <m:begChr m:val="{"/>
              <m:endChr m:val=""/>
              <m:ctrlPr>
                <w:rPr>
                  <w:rFonts w:ascii="Cambria Math" w:hAnsi="Cambria Math"/>
                  <w:sz w:val="21"/>
                  <w:szCs w:val="21"/>
                </w:rPr>
              </m:ctrlPr>
            </m:dPr>
            <m:e>
              <m:m>
                <m:mPr>
                  <m:plcHide m:val="1"/>
                  <m:mcs>
                    <m:mc>
                      <m:mcPr>
                        <m:count m:val="2"/>
                        <m:mcJc m:val="left"/>
                      </m:mcPr>
                    </m:mc>
                  </m:mcs>
                  <m:ctrlPr>
                    <w:rPr>
                      <w:rFonts w:ascii="Cambria Math" w:hAnsi="Cambria Math"/>
                      <w:sz w:val="21"/>
                      <w:szCs w:val="21"/>
                    </w:rPr>
                  </m:ctrlPr>
                </m:mPr>
                <m:mr>
                  <m:e>
                    <m:f>
                      <m:fPr>
                        <m:ctrlPr>
                          <w:rPr>
                            <w:rFonts w:ascii="Cambria Math" w:hAnsi="Cambria Math"/>
                            <w:sz w:val="21"/>
                            <w:szCs w:val="21"/>
                          </w:rPr>
                        </m:ctrlPr>
                      </m:fPr>
                      <m:num>
                        <m:r>
                          <w:rPr>
                            <w:rFonts w:ascii="Cambria Math" w:hAnsi="Cambria Math"/>
                            <w:sz w:val="21"/>
                            <w:szCs w:val="21"/>
                          </w:rPr>
                          <m:t>1</m:t>
                        </m:r>
                      </m:num>
                      <m:den>
                        <m:r>
                          <w:rPr>
                            <w:rFonts w:ascii="Cambria Math" w:hAnsi="Cambria Math"/>
                            <w:sz w:val="21"/>
                            <w:szCs w:val="21"/>
                          </w:rPr>
                          <m:t>b-a</m:t>
                        </m:r>
                      </m:den>
                    </m:f>
                  </m:e>
                  <m:e>
                    <m:r>
                      <m:rPr>
                        <m:sty m:val="p"/>
                      </m:rPr>
                      <w:rPr>
                        <w:rFonts w:ascii="Cambria Math" w:hAnsi="Cambria Math"/>
                        <w:sz w:val="21"/>
                        <w:szCs w:val="21"/>
                      </w:rPr>
                      <m:t xml:space="preserve"> if </m:t>
                    </m:r>
                    <m:r>
                      <w:rPr>
                        <w:rFonts w:ascii="Cambria Math" w:hAnsi="Cambria Math"/>
                        <w:sz w:val="21"/>
                        <w:szCs w:val="21"/>
                      </w:rPr>
                      <m:t>a≤x≤b</m:t>
                    </m:r>
                  </m:e>
                </m:mr>
                <m:mr>
                  <m:e>
                    <m:r>
                      <w:rPr>
                        <w:rFonts w:ascii="Cambria Math" w:hAnsi="Cambria Math"/>
                        <w:sz w:val="21"/>
                        <w:szCs w:val="21"/>
                      </w:rPr>
                      <m:t>0</m:t>
                    </m:r>
                  </m:e>
                  <m:e>
                    <m:r>
                      <m:rPr>
                        <m:sty m:val="p"/>
                      </m:rPr>
                      <w:rPr>
                        <w:rFonts w:ascii="Cambria Math" w:hAnsi="Cambria Math"/>
                        <w:sz w:val="21"/>
                        <w:szCs w:val="21"/>
                      </w:rPr>
                      <m:t xml:space="preserve"> otherwise </m:t>
                    </m:r>
                  </m:e>
                </m:mr>
              </m:m>
            </m:e>
          </m:d>
        </m:oMath>
      </m:oMathPara>
    </w:p>
    <w:p w14:paraId="2FC63355" w14:textId="77777777" w:rsidR="00B94259" w:rsidRPr="005E1550" w:rsidRDefault="00B94259" w:rsidP="00B94259">
      <w:pPr>
        <w:widowControl/>
        <w:numPr>
          <w:ilvl w:val="0"/>
          <w:numId w:val="25"/>
        </w:numPr>
        <w:spacing w:after="200"/>
        <w:jc w:val="left"/>
        <w:rPr>
          <w:rFonts w:asciiTheme="minorEastAsia" w:eastAsiaTheme="minorEastAsia" w:hAnsiTheme="minorEastAsia"/>
          <w:szCs w:val="21"/>
        </w:rPr>
      </w:pPr>
      <w:r w:rsidRPr="005E1550">
        <w:rPr>
          <w:rFonts w:asciiTheme="minorEastAsia" w:eastAsiaTheme="minorEastAsia" w:hAnsiTheme="minorEastAsia"/>
          <w:szCs w:val="21"/>
        </w:rPr>
        <w:t>指数分布：在非负实数上有衰减的概率密度（其中：</w:t>
      </w:r>
      <m:oMath>
        <m:r>
          <w:rPr>
            <w:rFonts w:ascii="Cambria Math" w:eastAsiaTheme="minorEastAsia" w:hAnsi="Cambria Math"/>
            <w:szCs w:val="21"/>
          </w:rPr>
          <m:t>λ&gt;0</m:t>
        </m:r>
      </m:oMath>
      <w:r w:rsidRPr="005E1550">
        <w:rPr>
          <w:rFonts w:asciiTheme="minorEastAsia" w:eastAsiaTheme="minorEastAsia" w:hAnsiTheme="minorEastAsia"/>
          <w:szCs w:val="21"/>
        </w:rPr>
        <w:t>）。</w:t>
      </w:r>
    </w:p>
    <w:p w14:paraId="61AC1147" w14:textId="77777777" w:rsidR="00B94259" w:rsidRPr="005E1550" w:rsidRDefault="00B94259">
      <w:pPr>
        <w:pStyle w:val="Compact"/>
        <w:rPr>
          <w:rFonts w:asciiTheme="minorEastAsia" w:hAnsiTheme="minorEastAsia"/>
          <w:sz w:val="21"/>
          <w:szCs w:val="21"/>
        </w:rPr>
      </w:pPr>
      <m:oMathPara>
        <m:oMathParaPr>
          <m:jc m:val="center"/>
        </m:oMathParaPr>
        <m:oMath>
          <m:r>
            <w:rPr>
              <w:rFonts w:ascii="Cambria Math" w:hAnsi="Cambria Math"/>
              <w:sz w:val="21"/>
              <w:szCs w:val="21"/>
            </w:rPr>
            <m:t>f(x)=</m:t>
          </m:r>
          <m:d>
            <m:dPr>
              <m:begChr m:val="{"/>
              <m:endChr m:val=""/>
              <m:ctrlPr>
                <w:rPr>
                  <w:rFonts w:ascii="Cambria Math" w:hAnsi="Cambria Math"/>
                  <w:sz w:val="21"/>
                  <w:szCs w:val="21"/>
                </w:rPr>
              </m:ctrlPr>
            </m:dPr>
            <m:e>
              <m:m>
                <m:mPr>
                  <m:plcHide m:val="1"/>
                  <m:mcs>
                    <m:mc>
                      <m:mcPr>
                        <m:count m:val="2"/>
                        <m:mcJc m:val="left"/>
                      </m:mcPr>
                    </m:mc>
                  </m:mcs>
                  <m:ctrlPr>
                    <w:rPr>
                      <w:rFonts w:ascii="Cambria Math" w:hAnsi="Cambria Math"/>
                      <w:sz w:val="21"/>
                      <w:szCs w:val="21"/>
                    </w:rPr>
                  </m:ctrlPr>
                </m:mPr>
                <m:mr>
                  <m:e>
                    <m:r>
                      <w:rPr>
                        <w:rFonts w:ascii="Cambria Math" w:hAnsi="Cambria Math"/>
                        <w:sz w:val="21"/>
                        <w:szCs w:val="21"/>
                      </w:rPr>
                      <m:t>λ</m:t>
                    </m:r>
                    <m:sSup>
                      <m:sSupPr>
                        <m:ctrlPr>
                          <w:rPr>
                            <w:rFonts w:ascii="Cambria Math" w:hAnsi="Cambria Math"/>
                            <w:sz w:val="21"/>
                            <w:szCs w:val="21"/>
                          </w:rPr>
                        </m:ctrlPr>
                      </m:sSupPr>
                      <m:e>
                        <m:r>
                          <w:rPr>
                            <w:rFonts w:ascii="Cambria Math" w:hAnsi="Cambria Math"/>
                            <w:sz w:val="21"/>
                            <w:szCs w:val="21"/>
                          </w:rPr>
                          <m:t>e</m:t>
                        </m:r>
                      </m:e>
                      <m:sup>
                        <m:r>
                          <w:rPr>
                            <w:rFonts w:ascii="Cambria Math" w:hAnsi="Cambria Math"/>
                            <w:sz w:val="21"/>
                            <w:szCs w:val="21"/>
                          </w:rPr>
                          <m:t>-λx</m:t>
                        </m:r>
                      </m:sup>
                    </m:sSup>
                  </m:e>
                  <m:e>
                    <m:r>
                      <m:rPr>
                        <m:sty m:val="p"/>
                      </m:rPr>
                      <w:rPr>
                        <w:rFonts w:ascii="Cambria Math" w:hAnsi="Cambria Math"/>
                        <w:sz w:val="21"/>
                        <w:szCs w:val="21"/>
                      </w:rPr>
                      <m:t xml:space="preserve"> if </m:t>
                    </m:r>
                    <m:r>
                      <w:rPr>
                        <w:rFonts w:ascii="Cambria Math" w:hAnsi="Cambria Math"/>
                        <w:sz w:val="21"/>
                        <w:szCs w:val="21"/>
                      </w:rPr>
                      <m:t>x≥0</m:t>
                    </m:r>
                  </m:e>
                </m:mr>
                <m:mr>
                  <m:e>
                    <m:r>
                      <w:rPr>
                        <w:rFonts w:ascii="Cambria Math" w:hAnsi="Cambria Math"/>
                        <w:sz w:val="21"/>
                        <w:szCs w:val="21"/>
                      </w:rPr>
                      <m:t>0</m:t>
                    </m:r>
                  </m:e>
                  <m:e>
                    <m:r>
                      <m:rPr>
                        <m:sty m:val="p"/>
                      </m:rPr>
                      <w:rPr>
                        <w:rFonts w:ascii="Cambria Math" w:hAnsi="Cambria Math"/>
                        <w:sz w:val="21"/>
                        <w:szCs w:val="21"/>
                      </w:rPr>
                      <m:t xml:space="preserve"> otherwise </m:t>
                    </m:r>
                  </m:e>
                </m:mr>
              </m:m>
            </m:e>
          </m:d>
        </m:oMath>
      </m:oMathPara>
    </w:p>
    <w:p w14:paraId="211FC2FC" w14:textId="77777777" w:rsidR="00B94259" w:rsidRPr="005E1550" w:rsidRDefault="00B94259" w:rsidP="00B94259">
      <w:pPr>
        <w:widowControl/>
        <w:numPr>
          <w:ilvl w:val="0"/>
          <w:numId w:val="25"/>
        </w:numPr>
        <w:spacing w:after="200"/>
        <w:jc w:val="left"/>
        <w:rPr>
          <w:rFonts w:asciiTheme="minorEastAsia" w:eastAsiaTheme="minorEastAsia" w:hAnsiTheme="minorEastAsia"/>
          <w:szCs w:val="21"/>
        </w:rPr>
      </w:pPr>
      <w:r w:rsidRPr="005E1550">
        <w:rPr>
          <w:rFonts w:asciiTheme="minorEastAsia" w:eastAsiaTheme="minorEastAsia" w:hAnsiTheme="minorEastAsia"/>
          <w:szCs w:val="21"/>
        </w:rPr>
        <w:t>正态分布：又被称为高斯分布。</w:t>
      </w:r>
    </w:p>
    <w:p w14:paraId="5A88107E" w14:textId="77777777" w:rsidR="00B94259" w:rsidRPr="005E1550" w:rsidRDefault="00B94259">
      <w:pPr>
        <w:pStyle w:val="Compact"/>
        <w:rPr>
          <w:rFonts w:asciiTheme="minorEastAsia" w:hAnsiTheme="minorEastAsia"/>
          <w:sz w:val="21"/>
          <w:szCs w:val="21"/>
        </w:rPr>
      </w:pPr>
      <m:oMathPara>
        <m:oMathParaPr>
          <m:jc m:val="center"/>
        </m:oMathParaPr>
        <m:oMath>
          <m:r>
            <w:rPr>
              <w:rFonts w:ascii="Cambria Math" w:hAnsi="Cambria Math"/>
              <w:sz w:val="21"/>
              <w:szCs w:val="21"/>
            </w:rPr>
            <m:t>f(x)=</m:t>
          </m:r>
          <m:f>
            <m:fPr>
              <m:ctrlPr>
                <w:rPr>
                  <w:rFonts w:ascii="Cambria Math" w:hAnsi="Cambria Math"/>
                  <w:sz w:val="21"/>
                  <w:szCs w:val="21"/>
                </w:rPr>
              </m:ctrlPr>
            </m:fPr>
            <m:num>
              <m:r>
                <w:rPr>
                  <w:rFonts w:ascii="Cambria Math" w:hAnsi="Cambria Math"/>
                  <w:sz w:val="21"/>
                  <w:szCs w:val="21"/>
                </w:rPr>
                <m:t>1</m:t>
              </m:r>
            </m:num>
            <m:den>
              <m:rad>
                <m:radPr>
                  <m:degHide m:val="1"/>
                  <m:ctrlPr>
                    <w:rPr>
                      <w:rFonts w:ascii="Cambria Math" w:hAnsi="Cambria Math"/>
                      <w:sz w:val="21"/>
                      <w:szCs w:val="21"/>
                    </w:rPr>
                  </m:ctrlPr>
                </m:radPr>
                <m:deg/>
                <m:e>
                  <m:r>
                    <w:rPr>
                      <w:rFonts w:ascii="Cambria Math" w:hAnsi="Cambria Math"/>
                      <w:sz w:val="21"/>
                      <w:szCs w:val="21"/>
                    </w:rPr>
                    <m:t>2π</m:t>
                  </m:r>
                </m:e>
              </m:rad>
              <m:r>
                <w:rPr>
                  <w:rFonts w:ascii="Cambria Math" w:hAnsi="Cambria Math"/>
                  <w:sz w:val="21"/>
                  <w:szCs w:val="21"/>
                </w:rPr>
                <m:t>σ</m:t>
              </m:r>
            </m:den>
          </m:f>
          <m:sSup>
            <m:sSupPr>
              <m:ctrlPr>
                <w:rPr>
                  <w:rFonts w:ascii="Cambria Math" w:hAnsi="Cambria Math"/>
                  <w:sz w:val="21"/>
                  <w:szCs w:val="21"/>
                </w:rPr>
              </m:ctrlPr>
            </m:sSupPr>
            <m:e>
              <m:r>
                <w:rPr>
                  <w:rFonts w:ascii="Cambria Math" w:hAnsi="Cambria Math"/>
                  <w:sz w:val="21"/>
                  <w:szCs w:val="21"/>
                </w:rPr>
                <m:t>e</m:t>
              </m:r>
            </m:e>
            <m:sup>
              <m:r>
                <w:rPr>
                  <w:rFonts w:ascii="Cambria Math" w:hAnsi="Cambria Math"/>
                  <w:sz w:val="21"/>
                  <w:szCs w:val="21"/>
                </w:rPr>
                <m:t>-</m:t>
              </m:r>
              <m:f>
                <m:fPr>
                  <m:ctrlPr>
                    <w:rPr>
                      <w:rFonts w:ascii="Cambria Math" w:hAnsi="Cambria Math"/>
                      <w:sz w:val="21"/>
                      <w:szCs w:val="21"/>
                    </w:rPr>
                  </m:ctrlPr>
                </m:fPr>
                <m:num>
                  <m:r>
                    <w:rPr>
                      <w:rFonts w:ascii="Cambria Math" w:hAnsi="Cambria Math"/>
                      <w:sz w:val="21"/>
                      <w:szCs w:val="21"/>
                    </w:rPr>
                    <m:t>1</m:t>
                  </m:r>
                </m:num>
                <m:den>
                  <m:r>
                    <w:rPr>
                      <w:rFonts w:ascii="Cambria Math" w:hAnsi="Cambria Math"/>
                      <w:sz w:val="21"/>
                      <w:szCs w:val="21"/>
                    </w:rPr>
                    <m:t>2</m:t>
                  </m:r>
                  <m:sSup>
                    <m:sSupPr>
                      <m:ctrlPr>
                        <w:rPr>
                          <w:rFonts w:ascii="Cambria Math" w:hAnsi="Cambria Math"/>
                          <w:sz w:val="21"/>
                          <w:szCs w:val="21"/>
                        </w:rPr>
                      </m:ctrlPr>
                    </m:sSupPr>
                    <m:e>
                      <m:r>
                        <w:rPr>
                          <w:rFonts w:ascii="Cambria Math" w:hAnsi="Cambria Math"/>
                          <w:sz w:val="21"/>
                          <w:szCs w:val="21"/>
                        </w:rPr>
                        <m:t>σ</m:t>
                      </m:r>
                    </m:e>
                    <m:sup>
                      <m:r>
                        <w:rPr>
                          <w:rFonts w:ascii="Cambria Math" w:hAnsi="Cambria Math"/>
                          <w:sz w:val="21"/>
                          <w:szCs w:val="21"/>
                        </w:rPr>
                        <m:t>2</m:t>
                      </m:r>
                    </m:sup>
                  </m:sSup>
                </m:den>
              </m:f>
              <m:r>
                <w:rPr>
                  <w:rFonts w:ascii="Cambria Math" w:hAnsi="Cambria Math"/>
                  <w:sz w:val="21"/>
                  <w:szCs w:val="21"/>
                </w:rPr>
                <m:t>(x-μ</m:t>
              </m:r>
              <m:sSup>
                <m:sSupPr>
                  <m:ctrlPr>
                    <w:rPr>
                      <w:rFonts w:ascii="Cambria Math" w:hAnsi="Cambria Math"/>
                      <w:sz w:val="21"/>
                      <w:szCs w:val="21"/>
                    </w:rPr>
                  </m:ctrlPr>
                </m:sSupPr>
                <m:e>
                  <m:r>
                    <w:rPr>
                      <w:rFonts w:ascii="Cambria Math" w:hAnsi="Cambria Math"/>
                      <w:sz w:val="21"/>
                      <w:szCs w:val="21"/>
                    </w:rPr>
                    <m:t>)</m:t>
                  </m:r>
                </m:e>
                <m:sup>
                  <m:r>
                    <w:rPr>
                      <w:rFonts w:ascii="Cambria Math" w:hAnsi="Cambria Math"/>
                      <w:sz w:val="21"/>
                      <w:szCs w:val="21"/>
                    </w:rPr>
                    <m:t>2</m:t>
                  </m:r>
                </m:sup>
              </m:sSup>
            </m:sup>
          </m:sSup>
        </m:oMath>
      </m:oMathPara>
    </w:p>
    <w:p w14:paraId="30ED8E89" w14:textId="77777777" w:rsidR="00B94259" w:rsidRDefault="00B94259" w:rsidP="005E1550">
      <w:pPr>
        <w:pStyle w:val="af"/>
      </w:pPr>
      <w:r>
        <w:lastRenderedPageBreak/>
        <w:t>一些随机变量的概率密度函数和累积分布函数的形状如图</w:t>
      </w:r>
      <w:r>
        <w:t>2</w:t>
      </w:r>
      <w:r>
        <w:t>所示。</w:t>
      </w:r>
    </w:p>
    <w:p w14:paraId="2481F2AA" w14:textId="77777777" w:rsidR="00B94259" w:rsidRDefault="00B94259">
      <w:pPr>
        <w:pStyle w:val="CaptionedFigure"/>
      </w:pPr>
      <w:r>
        <w:rPr>
          <w:noProof/>
          <w:lang w:eastAsia="zh-CN"/>
        </w:rPr>
        <w:drawing>
          <wp:inline distT="0" distB="0" distL="0" distR="0" wp14:anchorId="571CFBA4" wp14:editId="50ECF9F4">
            <wp:extent cx="5333157" cy="3514725"/>
            <wp:effectExtent l="0" t="0" r="1270" b="0"/>
            <wp:docPr id="448" name="Picture"/>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Data-Science-Notes\0.math\1.CS229\markdown\images\b958c16cfdce9e6bd2b810b10d71416e.png"/>
                    <pic:cNvPicPr>
                      <a:picLocks noChangeAspect="1" noChangeArrowheads="1"/>
                    </pic:cNvPicPr>
                  </pic:nvPicPr>
                  <pic:blipFill rotWithShape="1">
                    <a:blip r:embed="rId374"/>
                    <a:srcRect b="6582"/>
                    <a:stretch/>
                  </pic:blipFill>
                  <pic:spPr bwMode="auto">
                    <a:xfrm>
                      <a:off x="0" y="0"/>
                      <a:ext cx="5334000" cy="3515281"/>
                    </a:xfrm>
                    <a:prstGeom prst="rect">
                      <a:avLst/>
                    </a:prstGeom>
                    <a:noFill/>
                    <a:ln>
                      <a:noFill/>
                    </a:ln>
                    <a:extLst>
                      <a:ext uri="{53640926-AAD7-44D8-BBD7-CCE9431645EC}">
                        <a14:shadowObscured xmlns:a14="http://schemas.microsoft.com/office/drawing/2010/main"/>
                      </a:ext>
                    </a:extLst>
                  </pic:spPr>
                </pic:pic>
              </a:graphicData>
            </a:graphic>
          </wp:inline>
        </w:drawing>
      </w:r>
    </w:p>
    <w:p w14:paraId="284735E2" w14:textId="77777777" w:rsidR="00B94259" w:rsidRDefault="00B94259">
      <w:pPr>
        <w:pStyle w:val="ImageCaption"/>
      </w:pPr>
    </w:p>
    <w:p w14:paraId="4EEAD593" w14:textId="77777777" w:rsidR="00B94259" w:rsidRPr="005E1550" w:rsidRDefault="00B94259">
      <w:pPr>
        <w:pStyle w:val="a0"/>
        <w:rPr>
          <w:sz w:val="21"/>
          <w:szCs w:val="21"/>
          <w:lang w:eastAsia="zh-CN"/>
        </w:rPr>
      </w:pPr>
      <w:r w:rsidRPr="005E1550">
        <w:rPr>
          <w:sz w:val="21"/>
          <w:szCs w:val="21"/>
          <w:lang w:eastAsia="zh-CN"/>
        </w:rPr>
        <w:t>下表总结了这些分布的一些特性：</w:t>
      </w:r>
    </w:p>
    <w:tbl>
      <w:tblPr>
        <w:tblStyle w:val="Table"/>
        <w:tblW w:w="5465" w:type="pct"/>
        <w:tblInd w:w="-2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7E0" w:firstRow="1" w:lastRow="1" w:firstColumn="1" w:lastColumn="1" w:noHBand="1" w:noVBand="1"/>
      </w:tblPr>
      <w:tblGrid>
        <w:gridCol w:w="2693"/>
        <w:gridCol w:w="4253"/>
        <w:gridCol w:w="851"/>
        <w:gridCol w:w="1271"/>
      </w:tblGrid>
      <w:tr w:rsidR="00B94259" w:rsidRPr="005E1550" w14:paraId="63F80C47" w14:textId="77777777" w:rsidTr="005E1550">
        <w:tc>
          <w:tcPr>
            <w:tcW w:w="1485" w:type="pct"/>
            <w:vAlign w:val="bottom"/>
          </w:tcPr>
          <w:p w14:paraId="22104444" w14:textId="77777777" w:rsidR="00B94259" w:rsidRPr="005E1550" w:rsidRDefault="00B94259">
            <w:pPr>
              <w:pStyle w:val="Compact"/>
              <w:jc w:val="center"/>
              <w:rPr>
                <w:sz w:val="21"/>
                <w:szCs w:val="21"/>
              </w:rPr>
            </w:pPr>
            <w:proofErr w:type="spellStart"/>
            <w:r w:rsidRPr="005E1550">
              <w:rPr>
                <w:sz w:val="21"/>
                <w:szCs w:val="21"/>
              </w:rPr>
              <w:t>分布</w:t>
            </w:r>
            <w:proofErr w:type="spellEnd"/>
          </w:p>
        </w:tc>
        <w:tc>
          <w:tcPr>
            <w:tcW w:w="2345" w:type="pct"/>
            <w:vAlign w:val="bottom"/>
          </w:tcPr>
          <w:p w14:paraId="6517B2B4" w14:textId="39ADABD9" w:rsidR="00B94259" w:rsidRPr="005E1550" w:rsidRDefault="00B94259">
            <w:pPr>
              <w:pStyle w:val="Compact"/>
              <w:jc w:val="center"/>
              <w:rPr>
                <w:sz w:val="21"/>
                <w:szCs w:val="21"/>
                <w:lang w:eastAsia="zh-CN"/>
              </w:rPr>
            </w:pPr>
            <w:r w:rsidRPr="005E1550">
              <w:rPr>
                <w:sz w:val="21"/>
                <w:szCs w:val="21"/>
                <w:lang w:eastAsia="zh-CN"/>
              </w:rPr>
              <w:t>概率密度函数</w:t>
            </w:r>
            <w:r w:rsidRPr="005E1550">
              <w:rPr>
                <w:sz w:val="21"/>
                <w:szCs w:val="21"/>
                <w:lang w:eastAsia="zh-CN"/>
              </w:rPr>
              <w:t>(PDF)</w:t>
            </w:r>
            <w:r w:rsidRPr="005E1550">
              <w:rPr>
                <w:sz w:val="21"/>
                <w:szCs w:val="21"/>
                <w:lang w:eastAsia="zh-CN"/>
              </w:rPr>
              <w:t>或者概率质量函数</w:t>
            </w:r>
            <w:r w:rsidRPr="005E1550">
              <w:rPr>
                <w:sz w:val="21"/>
                <w:szCs w:val="21"/>
                <w:lang w:eastAsia="zh-CN"/>
              </w:rPr>
              <w:t>(</w:t>
            </w:r>
            <w:r w:rsidRPr="005E1550">
              <w:rPr>
                <w:b/>
                <w:sz w:val="21"/>
                <w:szCs w:val="21"/>
                <w:lang w:eastAsia="zh-CN"/>
              </w:rPr>
              <w:t>PMF</w:t>
            </w:r>
            <w:r w:rsidRPr="005E1550">
              <w:rPr>
                <w:sz w:val="21"/>
                <w:szCs w:val="21"/>
                <w:lang w:eastAsia="zh-CN"/>
              </w:rPr>
              <w:t>)</w:t>
            </w:r>
          </w:p>
        </w:tc>
        <w:tc>
          <w:tcPr>
            <w:tcW w:w="469" w:type="pct"/>
            <w:vAlign w:val="bottom"/>
          </w:tcPr>
          <w:p w14:paraId="592F809A" w14:textId="77777777" w:rsidR="00B94259" w:rsidRPr="005E1550" w:rsidRDefault="00B94259">
            <w:pPr>
              <w:pStyle w:val="Compact"/>
              <w:jc w:val="center"/>
              <w:rPr>
                <w:sz w:val="21"/>
                <w:szCs w:val="21"/>
              </w:rPr>
            </w:pPr>
            <w:proofErr w:type="spellStart"/>
            <w:r w:rsidRPr="005E1550">
              <w:rPr>
                <w:sz w:val="21"/>
                <w:szCs w:val="21"/>
              </w:rPr>
              <w:t>均值</w:t>
            </w:r>
            <w:proofErr w:type="spellEnd"/>
          </w:p>
        </w:tc>
        <w:tc>
          <w:tcPr>
            <w:tcW w:w="701" w:type="pct"/>
            <w:vAlign w:val="bottom"/>
          </w:tcPr>
          <w:p w14:paraId="0E656C4A" w14:textId="77777777" w:rsidR="00B94259" w:rsidRPr="005E1550" w:rsidRDefault="00B94259">
            <w:pPr>
              <w:pStyle w:val="Compact"/>
              <w:jc w:val="center"/>
              <w:rPr>
                <w:sz w:val="21"/>
                <w:szCs w:val="21"/>
              </w:rPr>
            </w:pPr>
            <w:proofErr w:type="spellStart"/>
            <w:r w:rsidRPr="005E1550">
              <w:rPr>
                <w:sz w:val="21"/>
                <w:szCs w:val="21"/>
              </w:rPr>
              <w:t>方差</w:t>
            </w:r>
            <w:proofErr w:type="spellEnd"/>
          </w:p>
        </w:tc>
      </w:tr>
      <w:tr w:rsidR="00B94259" w:rsidRPr="005E1550" w14:paraId="14BC24CB" w14:textId="77777777" w:rsidTr="005E1550">
        <w:tc>
          <w:tcPr>
            <w:tcW w:w="1485" w:type="pct"/>
          </w:tcPr>
          <w:p w14:paraId="3DFBDEE1" w14:textId="77777777" w:rsidR="00B94259" w:rsidRPr="005E1550" w:rsidRDefault="00B94259">
            <w:pPr>
              <w:pStyle w:val="Compact"/>
              <w:jc w:val="center"/>
              <w:rPr>
                <w:sz w:val="21"/>
                <w:szCs w:val="21"/>
              </w:rPr>
            </w:pPr>
            <m:oMath>
              <m:r>
                <w:rPr>
                  <w:rFonts w:ascii="Cambria Math" w:hAnsi="Cambria Math"/>
                  <w:sz w:val="21"/>
                  <w:szCs w:val="21"/>
                </w:rPr>
                <m:t>Bernoulli(p)</m:t>
              </m:r>
            </m:oMath>
            <w:r w:rsidRPr="005E1550">
              <w:rPr>
                <w:sz w:val="21"/>
                <w:szCs w:val="21"/>
              </w:rPr>
              <w:t>(</w:t>
            </w:r>
            <w:proofErr w:type="spellStart"/>
            <w:r w:rsidRPr="005E1550">
              <w:rPr>
                <w:sz w:val="21"/>
                <w:szCs w:val="21"/>
              </w:rPr>
              <w:t>伯努利分布</w:t>
            </w:r>
            <w:proofErr w:type="spellEnd"/>
            <w:r w:rsidRPr="005E1550">
              <w:rPr>
                <w:sz w:val="21"/>
                <w:szCs w:val="21"/>
              </w:rPr>
              <w:t>)</w:t>
            </w:r>
          </w:p>
        </w:tc>
        <w:tc>
          <w:tcPr>
            <w:tcW w:w="2345" w:type="pct"/>
          </w:tcPr>
          <w:p w14:paraId="02A2247A" w14:textId="77777777" w:rsidR="00B94259" w:rsidRPr="005E1550" w:rsidRDefault="00000000">
            <w:pPr>
              <w:pStyle w:val="Compact"/>
              <w:jc w:val="center"/>
              <w:rPr>
                <w:sz w:val="21"/>
                <w:szCs w:val="21"/>
              </w:rPr>
            </w:pPr>
            <m:oMathPara>
              <m:oMath>
                <m:d>
                  <m:dPr>
                    <m:begChr m:val="{"/>
                    <m:endChr m:val=""/>
                    <m:ctrlPr>
                      <w:rPr>
                        <w:rFonts w:ascii="Cambria Math" w:hAnsi="Cambria Math"/>
                        <w:sz w:val="21"/>
                        <w:szCs w:val="21"/>
                      </w:rPr>
                    </m:ctrlPr>
                  </m:dPr>
                  <m:e>
                    <m:m>
                      <m:mPr>
                        <m:plcHide m:val="1"/>
                        <m:mcs>
                          <m:mc>
                            <m:mcPr>
                              <m:count m:val="2"/>
                              <m:mcJc m:val="left"/>
                            </m:mcPr>
                          </m:mc>
                        </m:mcs>
                        <m:ctrlPr>
                          <w:rPr>
                            <w:rFonts w:ascii="Cambria Math" w:hAnsi="Cambria Math"/>
                            <w:sz w:val="21"/>
                            <w:szCs w:val="21"/>
                          </w:rPr>
                        </m:ctrlPr>
                      </m:mPr>
                      <m:mr>
                        <m:e>
                          <m:r>
                            <w:rPr>
                              <w:rFonts w:ascii="Cambria Math" w:hAnsi="Cambria Math"/>
                              <w:sz w:val="21"/>
                              <w:szCs w:val="21"/>
                            </w:rPr>
                            <m:t>p</m:t>
                          </m:r>
                        </m:e>
                        <m:e>
                          <m:r>
                            <m:rPr>
                              <m:sty m:val="p"/>
                            </m:rPr>
                            <w:rPr>
                              <w:rFonts w:ascii="Cambria Math" w:hAnsi="Cambria Math"/>
                              <w:sz w:val="21"/>
                              <w:szCs w:val="21"/>
                            </w:rPr>
                            <m:t xml:space="preserve"> if </m:t>
                          </m:r>
                          <m:r>
                            <w:rPr>
                              <w:rFonts w:ascii="Cambria Math" w:hAnsi="Cambria Math"/>
                              <w:sz w:val="21"/>
                              <w:szCs w:val="21"/>
                            </w:rPr>
                            <m:t>x=1</m:t>
                          </m:r>
                        </m:e>
                      </m:mr>
                      <m:mr>
                        <m:e>
                          <m:r>
                            <w:rPr>
                              <w:rFonts w:ascii="Cambria Math" w:hAnsi="Cambria Math"/>
                              <w:sz w:val="21"/>
                              <w:szCs w:val="21"/>
                            </w:rPr>
                            <m:t>1-p</m:t>
                          </m:r>
                        </m:e>
                        <m:e>
                          <m:r>
                            <m:rPr>
                              <m:sty m:val="p"/>
                            </m:rPr>
                            <w:rPr>
                              <w:rFonts w:ascii="Cambria Math" w:hAnsi="Cambria Math"/>
                              <w:sz w:val="21"/>
                              <w:szCs w:val="21"/>
                            </w:rPr>
                            <m:t xml:space="preserve"> if </m:t>
                          </m:r>
                          <m:r>
                            <w:rPr>
                              <w:rFonts w:ascii="Cambria Math" w:hAnsi="Cambria Math"/>
                              <w:sz w:val="21"/>
                              <w:szCs w:val="21"/>
                            </w:rPr>
                            <m:t>x=0</m:t>
                          </m:r>
                        </m:e>
                      </m:mr>
                    </m:m>
                  </m:e>
                </m:d>
              </m:oMath>
            </m:oMathPara>
          </w:p>
        </w:tc>
        <w:tc>
          <w:tcPr>
            <w:tcW w:w="469" w:type="pct"/>
          </w:tcPr>
          <w:p w14:paraId="215DFB6B" w14:textId="77777777" w:rsidR="00B94259" w:rsidRPr="005E1550" w:rsidRDefault="00B94259">
            <w:pPr>
              <w:pStyle w:val="Compact"/>
              <w:jc w:val="center"/>
              <w:rPr>
                <w:sz w:val="21"/>
                <w:szCs w:val="21"/>
              </w:rPr>
            </w:pPr>
            <m:oMathPara>
              <m:oMath>
                <m:r>
                  <w:rPr>
                    <w:rFonts w:ascii="Cambria Math" w:hAnsi="Cambria Math"/>
                    <w:sz w:val="21"/>
                    <w:szCs w:val="21"/>
                  </w:rPr>
                  <m:t>p</m:t>
                </m:r>
              </m:oMath>
            </m:oMathPara>
          </w:p>
        </w:tc>
        <w:tc>
          <w:tcPr>
            <w:tcW w:w="701" w:type="pct"/>
          </w:tcPr>
          <w:p w14:paraId="2D82F9F6" w14:textId="77777777" w:rsidR="00B94259" w:rsidRPr="005E1550" w:rsidRDefault="00B94259">
            <w:pPr>
              <w:pStyle w:val="Compact"/>
              <w:jc w:val="center"/>
              <w:rPr>
                <w:sz w:val="21"/>
                <w:szCs w:val="21"/>
              </w:rPr>
            </w:pPr>
            <m:oMathPara>
              <m:oMath>
                <m:r>
                  <w:rPr>
                    <w:rFonts w:ascii="Cambria Math" w:hAnsi="Cambria Math"/>
                    <w:sz w:val="21"/>
                    <w:szCs w:val="21"/>
                  </w:rPr>
                  <m:t>p(1-p)</m:t>
                </m:r>
              </m:oMath>
            </m:oMathPara>
          </w:p>
        </w:tc>
      </w:tr>
      <w:tr w:rsidR="00B94259" w:rsidRPr="005E1550" w14:paraId="4181EE55" w14:textId="77777777" w:rsidTr="005E1550">
        <w:tc>
          <w:tcPr>
            <w:tcW w:w="1485" w:type="pct"/>
          </w:tcPr>
          <w:p w14:paraId="10DC2BBB" w14:textId="77777777" w:rsidR="00B94259" w:rsidRPr="005E1550" w:rsidRDefault="00B94259">
            <w:pPr>
              <w:pStyle w:val="Compact"/>
              <w:jc w:val="center"/>
              <w:rPr>
                <w:sz w:val="21"/>
                <w:szCs w:val="21"/>
                <w:lang w:eastAsia="zh-CN"/>
              </w:rPr>
            </w:pPr>
            <m:oMath>
              <m:r>
                <w:rPr>
                  <w:rFonts w:ascii="Cambria Math" w:hAnsi="Cambria Math"/>
                  <w:sz w:val="21"/>
                  <w:szCs w:val="21"/>
                  <w:lang w:eastAsia="zh-CN"/>
                </w:rPr>
                <m:t>Binomial(n,p)</m:t>
              </m:r>
            </m:oMath>
            <w:r w:rsidRPr="005E1550">
              <w:rPr>
                <w:sz w:val="21"/>
                <w:szCs w:val="21"/>
                <w:lang w:eastAsia="zh-CN"/>
              </w:rPr>
              <w:t>(</w:t>
            </w:r>
            <w:r w:rsidRPr="005E1550">
              <w:rPr>
                <w:sz w:val="21"/>
                <w:szCs w:val="21"/>
                <w:lang w:eastAsia="zh-CN"/>
              </w:rPr>
              <w:t>二项式分布</w:t>
            </w:r>
            <w:r w:rsidRPr="005E1550">
              <w:rPr>
                <w:sz w:val="21"/>
                <w:szCs w:val="21"/>
                <w:lang w:eastAsia="zh-CN"/>
              </w:rPr>
              <w:t>)</w:t>
            </w:r>
          </w:p>
        </w:tc>
        <w:tc>
          <w:tcPr>
            <w:tcW w:w="2345" w:type="pct"/>
          </w:tcPr>
          <w:p w14:paraId="6986704F" w14:textId="77777777" w:rsidR="00B94259" w:rsidRPr="005E1550" w:rsidRDefault="00000000">
            <w:pPr>
              <w:pStyle w:val="Compact"/>
              <w:jc w:val="center"/>
              <w:rPr>
                <w:sz w:val="21"/>
                <w:szCs w:val="21"/>
              </w:rPr>
            </w:pPr>
            <m:oMath>
              <m:d>
                <m:dPr>
                  <m:ctrlPr>
                    <w:rPr>
                      <w:rFonts w:ascii="Cambria Math" w:hAnsi="Cambria Math"/>
                      <w:sz w:val="21"/>
                      <w:szCs w:val="21"/>
                    </w:rPr>
                  </m:ctrlPr>
                </m:dPr>
                <m:e>
                  <m:m>
                    <m:mPr>
                      <m:plcHide m:val="1"/>
                      <m:mcs>
                        <m:mc>
                          <m:mcPr>
                            <m:count m:val="1"/>
                            <m:mcJc m:val="left"/>
                          </m:mcPr>
                        </m:mc>
                      </m:mcs>
                      <m:ctrlPr>
                        <w:rPr>
                          <w:rFonts w:ascii="Cambria Math" w:hAnsi="Cambria Math"/>
                          <w:sz w:val="21"/>
                          <w:szCs w:val="21"/>
                        </w:rPr>
                      </m:ctrlPr>
                    </m:mPr>
                    <m:mr>
                      <m:e>
                        <m:r>
                          <w:rPr>
                            <w:rFonts w:ascii="Cambria Math" w:hAnsi="Cambria Math"/>
                            <w:sz w:val="21"/>
                            <w:szCs w:val="21"/>
                          </w:rPr>
                          <m:t>n</m:t>
                        </m:r>
                      </m:e>
                    </m:mr>
                    <m:mr>
                      <m:e>
                        <m:r>
                          <w:rPr>
                            <w:rFonts w:ascii="Cambria Math" w:hAnsi="Cambria Math"/>
                            <w:sz w:val="21"/>
                            <w:szCs w:val="21"/>
                          </w:rPr>
                          <m:t>k</m:t>
                        </m:r>
                      </m:e>
                    </m:mr>
                  </m:m>
                </m:e>
              </m:d>
              <m:sSup>
                <m:sSupPr>
                  <m:ctrlPr>
                    <w:rPr>
                      <w:rFonts w:ascii="Cambria Math" w:hAnsi="Cambria Math"/>
                      <w:sz w:val="21"/>
                      <w:szCs w:val="21"/>
                    </w:rPr>
                  </m:ctrlPr>
                </m:sSupPr>
                <m:e>
                  <m:r>
                    <w:rPr>
                      <w:rFonts w:ascii="Cambria Math" w:hAnsi="Cambria Math"/>
                      <w:sz w:val="21"/>
                      <w:szCs w:val="21"/>
                    </w:rPr>
                    <m:t>p</m:t>
                  </m:r>
                </m:e>
                <m:sup>
                  <m:r>
                    <w:rPr>
                      <w:rFonts w:ascii="Cambria Math" w:hAnsi="Cambria Math"/>
                      <w:sz w:val="21"/>
                      <w:szCs w:val="21"/>
                    </w:rPr>
                    <m:t>k</m:t>
                  </m:r>
                </m:sup>
              </m:sSup>
              <m:r>
                <w:rPr>
                  <w:rFonts w:ascii="Cambria Math" w:hAnsi="Cambria Math"/>
                  <w:sz w:val="21"/>
                  <w:szCs w:val="21"/>
                </w:rPr>
                <m:t>(1-p</m:t>
              </m:r>
              <m:sSup>
                <m:sSupPr>
                  <m:ctrlPr>
                    <w:rPr>
                      <w:rFonts w:ascii="Cambria Math" w:hAnsi="Cambria Math"/>
                      <w:sz w:val="21"/>
                      <w:szCs w:val="21"/>
                    </w:rPr>
                  </m:ctrlPr>
                </m:sSupPr>
                <m:e>
                  <m:r>
                    <w:rPr>
                      <w:rFonts w:ascii="Cambria Math" w:hAnsi="Cambria Math"/>
                      <w:sz w:val="21"/>
                      <w:szCs w:val="21"/>
                    </w:rPr>
                    <m:t>)</m:t>
                  </m:r>
                </m:e>
                <m:sup>
                  <m:r>
                    <w:rPr>
                      <w:rFonts w:ascii="Cambria Math" w:hAnsi="Cambria Math"/>
                      <w:sz w:val="21"/>
                      <w:szCs w:val="21"/>
                    </w:rPr>
                    <m:t>n-k</m:t>
                  </m:r>
                </m:sup>
              </m:sSup>
            </m:oMath>
            <w:r w:rsidR="00B94259" w:rsidRPr="005E1550">
              <w:rPr>
                <w:sz w:val="21"/>
                <w:szCs w:val="21"/>
              </w:rPr>
              <w:t xml:space="preserve"> </w:t>
            </w:r>
            <w:proofErr w:type="spellStart"/>
            <w:r w:rsidR="00B94259" w:rsidRPr="005E1550">
              <w:rPr>
                <w:sz w:val="21"/>
                <w:szCs w:val="21"/>
              </w:rPr>
              <w:t>其中</w:t>
            </w:r>
            <w:proofErr w:type="spellEnd"/>
            <w:r w:rsidR="00B94259" w:rsidRPr="005E1550">
              <w:rPr>
                <w:sz w:val="21"/>
                <w:szCs w:val="21"/>
              </w:rPr>
              <w:t>：</w:t>
            </w:r>
            <m:oMath>
              <m:r>
                <w:rPr>
                  <w:rFonts w:ascii="Cambria Math" w:hAnsi="Cambria Math"/>
                  <w:sz w:val="21"/>
                  <w:szCs w:val="21"/>
                </w:rPr>
                <m:t>0≤k≤n</m:t>
              </m:r>
            </m:oMath>
          </w:p>
        </w:tc>
        <w:tc>
          <w:tcPr>
            <w:tcW w:w="469" w:type="pct"/>
          </w:tcPr>
          <w:p w14:paraId="658F7C8F" w14:textId="77777777" w:rsidR="00B94259" w:rsidRPr="005E1550" w:rsidRDefault="00B94259">
            <w:pPr>
              <w:pStyle w:val="Compact"/>
              <w:jc w:val="center"/>
              <w:rPr>
                <w:sz w:val="21"/>
                <w:szCs w:val="21"/>
              </w:rPr>
            </w:pPr>
            <m:oMathPara>
              <m:oMath>
                <m:r>
                  <w:rPr>
                    <w:rFonts w:ascii="Cambria Math" w:hAnsi="Cambria Math"/>
                    <w:sz w:val="21"/>
                    <w:szCs w:val="21"/>
                  </w:rPr>
                  <m:t>np</m:t>
                </m:r>
              </m:oMath>
            </m:oMathPara>
          </w:p>
        </w:tc>
        <w:tc>
          <w:tcPr>
            <w:tcW w:w="701" w:type="pct"/>
          </w:tcPr>
          <w:p w14:paraId="4CAA6F70" w14:textId="77777777" w:rsidR="00B94259" w:rsidRPr="005E1550" w:rsidRDefault="00B94259">
            <w:pPr>
              <w:pStyle w:val="Compact"/>
              <w:jc w:val="center"/>
              <w:rPr>
                <w:sz w:val="21"/>
                <w:szCs w:val="21"/>
              </w:rPr>
            </w:pPr>
            <m:oMathPara>
              <m:oMath>
                <m:r>
                  <w:rPr>
                    <w:rFonts w:ascii="Cambria Math" w:hAnsi="Cambria Math"/>
                    <w:sz w:val="21"/>
                    <w:szCs w:val="21"/>
                  </w:rPr>
                  <m:t>npq</m:t>
                </m:r>
              </m:oMath>
            </m:oMathPara>
          </w:p>
        </w:tc>
      </w:tr>
      <w:tr w:rsidR="00B94259" w:rsidRPr="005E1550" w14:paraId="75644FF7" w14:textId="77777777" w:rsidTr="005E1550">
        <w:tc>
          <w:tcPr>
            <w:tcW w:w="1485" w:type="pct"/>
          </w:tcPr>
          <w:p w14:paraId="30A11A22" w14:textId="77777777" w:rsidR="00B94259" w:rsidRPr="005E1550" w:rsidRDefault="00B94259">
            <w:pPr>
              <w:pStyle w:val="Compact"/>
              <w:jc w:val="center"/>
              <w:rPr>
                <w:sz w:val="21"/>
                <w:szCs w:val="21"/>
              </w:rPr>
            </w:pPr>
            <m:oMath>
              <m:r>
                <w:rPr>
                  <w:rFonts w:ascii="Cambria Math" w:hAnsi="Cambria Math"/>
                  <w:sz w:val="21"/>
                  <w:szCs w:val="21"/>
                </w:rPr>
                <m:t>Geometric(p)</m:t>
              </m:r>
            </m:oMath>
            <w:r w:rsidRPr="005E1550">
              <w:rPr>
                <w:sz w:val="21"/>
                <w:szCs w:val="21"/>
              </w:rPr>
              <w:t>(</w:t>
            </w:r>
            <w:proofErr w:type="spellStart"/>
            <w:r w:rsidRPr="005E1550">
              <w:rPr>
                <w:sz w:val="21"/>
                <w:szCs w:val="21"/>
              </w:rPr>
              <w:t>几何分布</w:t>
            </w:r>
            <w:proofErr w:type="spellEnd"/>
            <w:r w:rsidRPr="005E1550">
              <w:rPr>
                <w:sz w:val="21"/>
                <w:szCs w:val="21"/>
              </w:rPr>
              <w:t>)</w:t>
            </w:r>
          </w:p>
        </w:tc>
        <w:tc>
          <w:tcPr>
            <w:tcW w:w="2345" w:type="pct"/>
          </w:tcPr>
          <w:p w14:paraId="2F74495E" w14:textId="77777777" w:rsidR="00B94259" w:rsidRPr="005E1550" w:rsidRDefault="00B94259">
            <w:pPr>
              <w:pStyle w:val="Compact"/>
              <w:jc w:val="center"/>
              <w:rPr>
                <w:sz w:val="21"/>
                <w:szCs w:val="21"/>
              </w:rPr>
            </w:pPr>
            <m:oMath>
              <m:r>
                <w:rPr>
                  <w:rFonts w:ascii="Cambria Math" w:hAnsi="Cambria Math"/>
                  <w:sz w:val="21"/>
                  <w:szCs w:val="21"/>
                </w:rPr>
                <m:t>p(1-p</m:t>
              </m:r>
              <m:sSup>
                <m:sSupPr>
                  <m:ctrlPr>
                    <w:rPr>
                      <w:rFonts w:ascii="Cambria Math" w:hAnsi="Cambria Math"/>
                      <w:sz w:val="21"/>
                      <w:szCs w:val="21"/>
                    </w:rPr>
                  </m:ctrlPr>
                </m:sSupPr>
                <m:e>
                  <m:r>
                    <w:rPr>
                      <w:rFonts w:ascii="Cambria Math" w:hAnsi="Cambria Math"/>
                      <w:sz w:val="21"/>
                      <w:szCs w:val="21"/>
                    </w:rPr>
                    <m:t>)</m:t>
                  </m:r>
                </m:e>
                <m:sup>
                  <m:r>
                    <w:rPr>
                      <w:rFonts w:ascii="Cambria Math" w:hAnsi="Cambria Math"/>
                      <w:sz w:val="21"/>
                      <w:szCs w:val="21"/>
                    </w:rPr>
                    <m:t>k-1</m:t>
                  </m:r>
                </m:sup>
              </m:sSup>
            </m:oMath>
            <w:r w:rsidRPr="005E1550">
              <w:rPr>
                <w:sz w:val="21"/>
                <w:szCs w:val="21"/>
              </w:rPr>
              <w:t xml:space="preserve"> </w:t>
            </w:r>
            <w:proofErr w:type="spellStart"/>
            <w:r w:rsidRPr="005E1550">
              <w:rPr>
                <w:sz w:val="21"/>
                <w:szCs w:val="21"/>
              </w:rPr>
              <w:t>其中</w:t>
            </w:r>
            <w:proofErr w:type="spellEnd"/>
            <w:r w:rsidRPr="005E1550">
              <w:rPr>
                <w:sz w:val="21"/>
                <w:szCs w:val="21"/>
              </w:rPr>
              <w:t>：</w:t>
            </w:r>
            <m:oMath>
              <m:r>
                <w:rPr>
                  <w:rFonts w:ascii="Cambria Math" w:hAnsi="Cambria Math"/>
                  <w:sz w:val="21"/>
                  <w:szCs w:val="21"/>
                </w:rPr>
                <m:t>k=1,2,⋯</m:t>
              </m:r>
            </m:oMath>
          </w:p>
        </w:tc>
        <w:tc>
          <w:tcPr>
            <w:tcW w:w="469" w:type="pct"/>
          </w:tcPr>
          <w:p w14:paraId="1B2F6BC6" w14:textId="77777777" w:rsidR="00B94259" w:rsidRPr="005E1550" w:rsidRDefault="00000000">
            <w:pPr>
              <w:pStyle w:val="Compact"/>
              <w:jc w:val="center"/>
              <w:rPr>
                <w:sz w:val="21"/>
                <w:szCs w:val="21"/>
              </w:rPr>
            </w:pPr>
            <m:oMathPara>
              <m:oMath>
                <m:f>
                  <m:fPr>
                    <m:ctrlPr>
                      <w:rPr>
                        <w:rFonts w:ascii="Cambria Math" w:hAnsi="Cambria Math"/>
                        <w:sz w:val="21"/>
                        <w:szCs w:val="21"/>
                      </w:rPr>
                    </m:ctrlPr>
                  </m:fPr>
                  <m:num>
                    <m:r>
                      <w:rPr>
                        <w:rFonts w:ascii="Cambria Math" w:hAnsi="Cambria Math"/>
                        <w:sz w:val="21"/>
                        <w:szCs w:val="21"/>
                      </w:rPr>
                      <m:t>1</m:t>
                    </m:r>
                  </m:num>
                  <m:den>
                    <m:r>
                      <w:rPr>
                        <w:rFonts w:ascii="Cambria Math" w:hAnsi="Cambria Math"/>
                        <w:sz w:val="21"/>
                        <w:szCs w:val="21"/>
                      </w:rPr>
                      <m:t>p</m:t>
                    </m:r>
                  </m:den>
                </m:f>
              </m:oMath>
            </m:oMathPara>
          </w:p>
        </w:tc>
        <w:tc>
          <w:tcPr>
            <w:tcW w:w="701" w:type="pct"/>
          </w:tcPr>
          <w:p w14:paraId="05464F7E" w14:textId="77777777" w:rsidR="00B94259" w:rsidRPr="005E1550" w:rsidRDefault="00000000">
            <w:pPr>
              <w:pStyle w:val="Compact"/>
              <w:jc w:val="center"/>
              <w:rPr>
                <w:sz w:val="21"/>
                <w:szCs w:val="21"/>
              </w:rPr>
            </w:pPr>
            <m:oMathPara>
              <m:oMath>
                <m:f>
                  <m:fPr>
                    <m:ctrlPr>
                      <w:rPr>
                        <w:rFonts w:ascii="Cambria Math" w:hAnsi="Cambria Math"/>
                        <w:sz w:val="21"/>
                        <w:szCs w:val="21"/>
                      </w:rPr>
                    </m:ctrlPr>
                  </m:fPr>
                  <m:num>
                    <m:r>
                      <w:rPr>
                        <w:rFonts w:ascii="Cambria Math" w:hAnsi="Cambria Math"/>
                        <w:sz w:val="21"/>
                        <w:szCs w:val="21"/>
                      </w:rPr>
                      <m:t>1-p</m:t>
                    </m:r>
                  </m:num>
                  <m:den>
                    <m:sSup>
                      <m:sSupPr>
                        <m:ctrlPr>
                          <w:rPr>
                            <w:rFonts w:ascii="Cambria Math" w:hAnsi="Cambria Math"/>
                            <w:sz w:val="21"/>
                            <w:szCs w:val="21"/>
                          </w:rPr>
                        </m:ctrlPr>
                      </m:sSupPr>
                      <m:e>
                        <m:r>
                          <w:rPr>
                            <w:rFonts w:ascii="Cambria Math" w:hAnsi="Cambria Math"/>
                            <w:sz w:val="21"/>
                            <w:szCs w:val="21"/>
                          </w:rPr>
                          <m:t>p</m:t>
                        </m:r>
                      </m:e>
                      <m:sup>
                        <m:r>
                          <w:rPr>
                            <w:rFonts w:ascii="Cambria Math" w:hAnsi="Cambria Math"/>
                            <w:sz w:val="21"/>
                            <w:szCs w:val="21"/>
                          </w:rPr>
                          <m:t>2</m:t>
                        </m:r>
                      </m:sup>
                    </m:sSup>
                  </m:den>
                </m:f>
              </m:oMath>
            </m:oMathPara>
          </w:p>
        </w:tc>
      </w:tr>
      <w:tr w:rsidR="00B94259" w:rsidRPr="005E1550" w14:paraId="303313D2" w14:textId="77777777" w:rsidTr="005E1550">
        <w:tc>
          <w:tcPr>
            <w:tcW w:w="1485" w:type="pct"/>
          </w:tcPr>
          <w:p w14:paraId="245CA39A" w14:textId="77777777" w:rsidR="00B94259" w:rsidRPr="005E1550" w:rsidRDefault="00B94259">
            <w:pPr>
              <w:pStyle w:val="Compact"/>
              <w:jc w:val="center"/>
              <w:rPr>
                <w:sz w:val="21"/>
                <w:szCs w:val="21"/>
              </w:rPr>
            </w:pPr>
            <m:oMath>
              <m:r>
                <w:rPr>
                  <w:rFonts w:ascii="Cambria Math" w:hAnsi="Cambria Math"/>
                  <w:sz w:val="21"/>
                  <w:szCs w:val="21"/>
                </w:rPr>
                <m:t>Poisson(λ)</m:t>
              </m:r>
            </m:oMath>
            <w:r w:rsidRPr="005E1550">
              <w:rPr>
                <w:sz w:val="21"/>
                <w:szCs w:val="21"/>
              </w:rPr>
              <w:t>(</w:t>
            </w:r>
            <w:proofErr w:type="spellStart"/>
            <w:r w:rsidRPr="005E1550">
              <w:rPr>
                <w:sz w:val="21"/>
                <w:szCs w:val="21"/>
              </w:rPr>
              <w:t>泊松分布</w:t>
            </w:r>
            <w:proofErr w:type="spellEnd"/>
            <w:r w:rsidRPr="005E1550">
              <w:rPr>
                <w:sz w:val="21"/>
                <w:szCs w:val="21"/>
              </w:rPr>
              <w:t>)</w:t>
            </w:r>
          </w:p>
        </w:tc>
        <w:tc>
          <w:tcPr>
            <w:tcW w:w="2345" w:type="pct"/>
          </w:tcPr>
          <w:p w14:paraId="10FD21F1" w14:textId="77777777" w:rsidR="00B94259" w:rsidRPr="005E1550" w:rsidRDefault="00000000">
            <w:pPr>
              <w:pStyle w:val="Compact"/>
              <w:jc w:val="center"/>
              <w:rPr>
                <w:sz w:val="21"/>
                <w:szCs w:val="21"/>
              </w:rPr>
            </w:pPr>
            <m:oMath>
              <m:sSup>
                <m:sSupPr>
                  <m:ctrlPr>
                    <w:rPr>
                      <w:rFonts w:ascii="Cambria Math" w:hAnsi="Cambria Math"/>
                      <w:sz w:val="21"/>
                      <w:szCs w:val="21"/>
                    </w:rPr>
                  </m:ctrlPr>
                </m:sSupPr>
                <m:e>
                  <m:r>
                    <w:rPr>
                      <w:rFonts w:ascii="Cambria Math" w:hAnsi="Cambria Math"/>
                      <w:sz w:val="21"/>
                      <w:szCs w:val="21"/>
                    </w:rPr>
                    <m:t>e</m:t>
                  </m:r>
                </m:e>
                <m:sup>
                  <m:r>
                    <w:rPr>
                      <w:rFonts w:ascii="Cambria Math" w:hAnsi="Cambria Math"/>
                      <w:sz w:val="21"/>
                      <w:szCs w:val="21"/>
                    </w:rPr>
                    <m:t>-λ</m:t>
                  </m:r>
                </m:sup>
              </m:sSup>
              <m:sSup>
                <m:sSupPr>
                  <m:ctrlPr>
                    <w:rPr>
                      <w:rFonts w:ascii="Cambria Math" w:hAnsi="Cambria Math"/>
                      <w:sz w:val="21"/>
                      <w:szCs w:val="21"/>
                    </w:rPr>
                  </m:ctrlPr>
                </m:sSupPr>
                <m:e>
                  <m:r>
                    <w:rPr>
                      <w:rFonts w:ascii="Cambria Math" w:hAnsi="Cambria Math"/>
                      <w:sz w:val="21"/>
                      <w:szCs w:val="21"/>
                    </w:rPr>
                    <m:t>λ</m:t>
                  </m:r>
                </m:e>
                <m:sup>
                  <m:r>
                    <w:rPr>
                      <w:rFonts w:ascii="Cambria Math" w:hAnsi="Cambria Math"/>
                      <w:sz w:val="21"/>
                      <w:szCs w:val="21"/>
                    </w:rPr>
                    <m:t>x</m:t>
                  </m:r>
                </m:sup>
              </m:sSup>
              <m:r>
                <w:rPr>
                  <w:rFonts w:ascii="Cambria Math" w:hAnsi="Cambria Math"/>
                  <w:sz w:val="21"/>
                  <w:szCs w:val="21"/>
                </w:rPr>
                <m:t>/x!</m:t>
              </m:r>
            </m:oMath>
            <w:r w:rsidR="00B94259" w:rsidRPr="005E1550">
              <w:rPr>
                <w:sz w:val="21"/>
                <w:szCs w:val="21"/>
              </w:rPr>
              <w:t xml:space="preserve"> </w:t>
            </w:r>
            <w:proofErr w:type="spellStart"/>
            <w:r w:rsidR="00B94259" w:rsidRPr="005E1550">
              <w:rPr>
                <w:sz w:val="21"/>
                <w:szCs w:val="21"/>
              </w:rPr>
              <w:t>其中</w:t>
            </w:r>
            <w:proofErr w:type="spellEnd"/>
            <w:r w:rsidR="00B94259" w:rsidRPr="005E1550">
              <w:rPr>
                <w:sz w:val="21"/>
                <w:szCs w:val="21"/>
              </w:rPr>
              <w:t>：</w:t>
            </w:r>
            <m:oMath>
              <m:r>
                <w:rPr>
                  <w:rFonts w:ascii="Cambria Math" w:hAnsi="Cambria Math"/>
                  <w:sz w:val="21"/>
                  <w:szCs w:val="21"/>
                </w:rPr>
                <m:t>k=1,2,⋯</m:t>
              </m:r>
            </m:oMath>
          </w:p>
        </w:tc>
        <w:tc>
          <w:tcPr>
            <w:tcW w:w="469" w:type="pct"/>
          </w:tcPr>
          <w:p w14:paraId="5A0BC99B" w14:textId="77777777" w:rsidR="00B94259" w:rsidRPr="005E1550" w:rsidRDefault="00B94259">
            <w:pPr>
              <w:pStyle w:val="Compact"/>
              <w:jc w:val="center"/>
              <w:rPr>
                <w:sz w:val="21"/>
                <w:szCs w:val="21"/>
              </w:rPr>
            </w:pPr>
            <m:oMathPara>
              <m:oMath>
                <m:r>
                  <w:rPr>
                    <w:rFonts w:ascii="Cambria Math" w:hAnsi="Cambria Math"/>
                    <w:sz w:val="21"/>
                    <w:szCs w:val="21"/>
                  </w:rPr>
                  <m:t>λ</m:t>
                </m:r>
              </m:oMath>
            </m:oMathPara>
          </w:p>
        </w:tc>
        <w:tc>
          <w:tcPr>
            <w:tcW w:w="701" w:type="pct"/>
          </w:tcPr>
          <w:p w14:paraId="11421BD9" w14:textId="77777777" w:rsidR="00B94259" w:rsidRPr="005E1550" w:rsidRDefault="00B94259">
            <w:pPr>
              <w:pStyle w:val="Compact"/>
              <w:jc w:val="center"/>
              <w:rPr>
                <w:sz w:val="21"/>
                <w:szCs w:val="21"/>
              </w:rPr>
            </w:pPr>
            <m:oMathPara>
              <m:oMath>
                <m:r>
                  <w:rPr>
                    <w:rFonts w:ascii="Cambria Math" w:hAnsi="Cambria Math"/>
                    <w:sz w:val="21"/>
                    <w:szCs w:val="21"/>
                  </w:rPr>
                  <m:t>λ</m:t>
                </m:r>
              </m:oMath>
            </m:oMathPara>
          </w:p>
        </w:tc>
      </w:tr>
      <w:tr w:rsidR="00B94259" w:rsidRPr="005E1550" w14:paraId="375F6285" w14:textId="77777777" w:rsidTr="005E1550">
        <w:tc>
          <w:tcPr>
            <w:tcW w:w="1485" w:type="pct"/>
          </w:tcPr>
          <w:p w14:paraId="328C3DC6" w14:textId="77777777" w:rsidR="00B94259" w:rsidRPr="005E1550" w:rsidRDefault="00B94259">
            <w:pPr>
              <w:pStyle w:val="Compact"/>
              <w:jc w:val="center"/>
              <w:rPr>
                <w:sz w:val="21"/>
                <w:szCs w:val="21"/>
                <w:lang w:eastAsia="zh-CN"/>
              </w:rPr>
            </w:pPr>
            <m:oMath>
              <m:r>
                <w:rPr>
                  <w:rFonts w:ascii="Cambria Math" w:hAnsi="Cambria Math"/>
                  <w:sz w:val="21"/>
                  <w:szCs w:val="21"/>
                  <w:lang w:eastAsia="zh-CN"/>
                </w:rPr>
                <m:t>Uniform(a,b)</m:t>
              </m:r>
            </m:oMath>
            <w:r w:rsidRPr="005E1550">
              <w:rPr>
                <w:sz w:val="21"/>
                <w:szCs w:val="21"/>
                <w:lang w:eastAsia="zh-CN"/>
              </w:rPr>
              <w:t>(</w:t>
            </w:r>
            <w:r w:rsidRPr="005E1550">
              <w:rPr>
                <w:sz w:val="21"/>
                <w:szCs w:val="21"/>
                <w:lang w:eastAsia="zh-CN"/>
              </w:rPr>
              <w:t>均匀分布</w:t>
            </w:r>
            <w:r w:rsidRPr="005E1550">
              <w:rPr>
                <w:sz w:val="21"/>
                <w:szCs w:val="21"/>
                <w:lang w:eastAsia="zh-CN"/>
              </w:rPr>
              <w:t>)</w:t>
            </w:r>
          </w:p>
        </w:tc>
        <w:tc>
          <w:tcPr>
            <w:tcW w:w="2345" w:type="pct"/>
          </w:tcPr>
          <w:p w14:paraId="492AB0A4" w14:textId="77777777" w:rsidR="00B94259" w:rsidRPr="005E1550" w:rsidRDefault="00000000">
            <w:pPr>
              <w:pStyle w:val="Compact"/>
              <w:jc w:val="center"/>
              <w:rPr>
                <w:sz w:val="21"/>
                <w:szCs w:val="21"/>
              </w:rPr>
            </w:pPr>
            <m:oMath>
              <m:f>
                <m:fPr>
                  <m:ctrlPr>
                    <w:rPr>
                      <w:rFonts w:ascii="Cambria Math" w:hAnsi="Cambria Math"/>
                      <w:sz w:val="21"/>
                      <w:szCs w:val="21"/>
                    </w:rPr>
                  </m:ctrlPr>
                </m:fPr>
                <m:num>
                  <m:r>
                    <w:rPr>
                      <w:rFonts w:ascii="Cambria Math" w:hAnsi="Cambria Math"/>
                      <w:sz w:val="21"/>
                      <w:szCs w:val="21"/>
                    </w:rPr>
                    <m:t>1</m:t>
                  </m:r>
                </m:num>
                <m:den>
                  <m:r>
                    <w:rPr>
                      <w:rFonts w:ascii="Cambria Math" w:hAnsi="Cambria Math"/>
                      <w:sz w:val="21"/>
                      <w:szCs w:val="21"/>
                    </w:rPr>
                    <m:t>b-a</m:t>
                  </m:r>
                </m:den>
              </m:f>
            </m:oMath>
            <w:r w:rsidR="00B94259" w:rsidRPr="005E1550">
              <w:rPr>
                <w:sz w:val="21"/>
                <w:szCs w:val="21"/>
              </w:rPr>
              <w:t xml:space="preserve"> </w:t>
            </w:r>
            <w:proofErr w:type="spellStart"/>
            <w:r w:rsidR="00B94259" w:rsidRPr="005E1550">
              <w:rPr>
                <w:sz w:val="21"/>
                <w:szCs w:val="21"/>
              </w:rPr>
              <w:t>存在</w:t>
            </w:r>
            <w:proofErr w:type="spellEnd"/>
            <m:oMath>
              <m:r>
                <w:rPr>
                  <w:rFonts w:ascii="Cambria Math" w:hAnsi="Cambria Math"/>
                  <w:sz w:val="21"/>
                  <w:szCs w:val="21"/>
                </w:rPr>
                <m:t>x∈(a,b)</m:t>
              </m:r>
            </m:oMath>
          </w:p>
        </w:tc>
        <w:tc>
          <w:tcPr>
            <w:tcW w:w="469" w:type="pct"/>
          </w:tcPr>
          <w:p w14:paraId="05C76A02" w14:textId="77777777" w:rsidR="00B94259" w:rsidRPr="005E1550" w:rsidRDefault="00000000">
            <w:pPr>
              <w:pStyle w:val="Compact"/>
              <w:jc w:val="center"/>
              <w:rPr>
                <w:sz w:val="21"/>
                <w:szCs w:val="21"/>
              </w:rPr>
            </w:pPr>
            <m:oMathPara>
              <m:oMath>
                <m:f>
                  <m:fPr>
                    <m:ctrlPr>
                      <w:rPr>
                        <w:rFonts w:ascii="Cambria Math" w:hAnsi="Cambria Math"/>
                        <w:sz w:val="21"/>
                        <w:szCs w:val="21"/>
                      </w:rPr>
                    </m:ctrlPr>
                  </m:fPr>
                  <m:num>
                    <m:r>
                      <w:rPr>
                        <w:rFonts w:ascii="Cambria Math" w:hAnsi="Cambria Math"/>
                        <w:sz w:val="21"/>
                        <w:szCs w:val="21"/>
                      </w:rPr>
                      <m:t>a+b</m:t>
                    </m:r>
                  </m:num>
                  <m:den>
                    <m:r>
                      <w:rPr>
                        <w:rFonts w:ascii="Cambria Math" w:hAnsi="Cambria Math"/>
                        <w:sz w:val="21"/>
                        <w:szCs w:val="21"/>
                      </w:rPr>
                      <m:t>2</m:t>
                    </m:r>
                  </m:den>
                </m:f>
              </m:oMath>
            </m:oMathPara>
          </w:p>
        </w:tc>
        <w:tc>
          <w:tcPr>
            <w:tcW w:w="701" w:type="pct"/>
          </w:tcPr>
          <w:p w14:paraId="4E3A8DD1" w14:textId="77777777" w:rsidR="00B94259" w:rsidRPr="005E1550" w:rsidRDefault="00000000">
            <w:pPr>
              <w:pStyle w:val="Compact"/>
              <w:jc w:val="center"/>
              <w:rPr>
                <w:sz w:val="21"/>
                <w:szCs w:val="21"/>
              </w:rPr>
            </w:pPr>
            <m:oMathPara>
              <m:oMath>
                <m:f>
                  <m:fPr>
                    <m:ctrlPr>
                      <w:rPr>
                        <w:rFonts w:ascii="Cambria Math" w:hAnsi="Cambria Math"/>
                        <w:sz w:val="21"/>
                        <w:szCs w:val="21"/>
                      </w:rPr>
                    </m:ctrlPr>
                  </m:fPr>
                  <m:num>
                    <m:r>
                      <w:rPr>
                        <w:rFonts w:ascii="Cambria Math" w:hAnsi="Cambria Math"/>
                        <w:sz w:val="21"/>
                        <w:szCs w:val="21"/>
                      </w:rPr>
                      <m:t>(b-a</m:t>
                    </m:r>
                    <m:sSup>
                      <m:sSupPr>
                        <m:ctrlPr>
                          <w:rPr>
                            <w:rFonts w:ascii="Cambria Math" w:hAnsi="Cambria Math"/>
                            <w:sz w:val="21"/>
                            <w:szCs w:val="21"/>
                          </w:rPr>
                        </m:ctrlPr>
                      </m:sSupPr>
                      <m:e>
                        <m:r>
                          <w:rPr>
                            <w:rFonts w:ascii="Cambria Math" w:hAnsi="Cambria Math"/>
                            <w:sz w:val="21"/>
                            <w:szCs w:val="21"/>
                          </w:rPr>
                          <m:t>)</m:t>
                        </m:r>
                      </m:e>
                      <m:sup>
                        <m:r>
                          <w:rPr>
                            <w:rFonts w:ascii="Cambria Math" w:hAnsi="Cambria Math"/>
                            <w:sz w:val="21"/>
                            <w:szCs w:val="21"/>
                          </w:rPr>
                          <m:t>2</m:t>
                        </m:r>
                      </m:sup>
                    </m:sSup>
                  </m:num>
                  <m:den>
                    <m:r>
                      <w:rPr>
                        <w:rFonts w:ascii="Cambria Math" w:hAnsi="Cambria Math"/>
                        <w:sz w:val="21"/>
                        <w:szCs w:val="21"/>
                      </w:rPr>
                      <m:t>12</m:t>
                    </m:r>
                  </m:den>
                </m:f>
              </m:oMath>
            </m:oMathPara>
          </w:p>
        </w:tc>
      </w:tr>
      <w:tr w:rsidR="00B94259" w:rsidRPr="005E1550" w14:paraId="73E85743" w14:textId="77777777" w:rsidTr="005E1550">
        <w:tc>
          <w:tcPr>
            <w:tcW w:w="1485" w:type="pct"/>
          </w:tcPr>
          <w:p w14:paraId="615348C1" w14:textId="77777777" w:rsidR="00B94259" w:rsidRPr="005E1550" w:rsidRDefault="00B94259">
            <w:pPr>
              <w:pStyle w:val="Compact"/>
              <w:jc w:val="center"/>
              <w:rPr>
                <w:sz w:val="21"/>
                <w:szCs w:val="21"/>
              </w:rPr>
            </w:pPr>
            <m:oMath>
              <m:r>
                <w:rPr>
                  <w:rFonts w:ascii="Cambria Math" w:hAnsi="Cambria Math"/>
                  <w:sz w:val="21"/>
                  <w:szCs w:val="21"/>
                </w:rPr>
                <m:t>Gaussian(μ,</m:t>
              </m:r>
              <m:sSup>
                <m:sSupPr>
                  <m:ctrlPr>
                    <w:rPr>
                      <w:rFonts w:ascii="Cambria Math" w:hAnsi="Cambria Math"/>
                      <w:sz w:val="21"/>
                      <w:szCs w:val="21"/>
                    </w:rPr>
                  </m:ctrlPr>
                </m:sSupPr>
                <m:e>
                  <m:r>
                    <w:rPr>
                      <w:rFonts w:ascii="Cambria Math" w:hAnsi="Cambria Math"/>
                      <w:sz w:val="21"/>
                      <w:szCs w:val="21"/>
                    </w:rPr>
                    <m:t>σ</m:t>
                  </m:r>
                </m:e>
                <m:sup>
                  <m:r>
                    <w:rPr>
                      <w:rFonts w:ascii="Cambria Math" w:hAnsi="Cambria Math"/>
                      <w:sz w:val="21"/>
                      <w:szCs w:val="21"/>
                    </w:rPr>
                    <m:t>2</m:t>
                  </m:r>
                </m:sup>
              </m:sSup>
              <m:r>
                <w:rPr>
                  <w:rFonts w:ascii="Cambria Math" w:hAnsi="Cambria Math"/>
                  <w:sz w:val="21"/>
                  <w:szCs w:val="21"/>
                </w:rPr>
                <m:t>)</m:t>
              </m:r>
            </m:oMath>
            <w:r w:rsidRPr="005E1550">
              <w:rPr>
                <w:sz w:val="21"/>
                <w:szCs w:val="21"/>
              </w:rPr>
              <w:t>(</w:t>
            </w:r>
            <w:proofErr w:type="spellStart"/>
            <w:r w:rsidRPr="005E1550">
              <w:rPr>
                <w:sz w:val="21"/>
                <w:szCs w:val="21"/>
              </w:rPr>
              <w:t>高斯分布</w:t>
            </w:r>
            <w:proofErr w:type="spellEnd"/>
            <w:r w:rsidRPr="005E1550">
              <w:rPr>
                <w:sz w:val="21"/>
                <w:szCs w:val="21"/>
              </w:rPr>
              <w:t>)</w:t>
            </w:r>
          </w:p>
        </w:tc>
        <w:tc>
          <w:tcPr>
            <w:tcW w:w="2345" w:type="pct"/>
          </w:tcPr>
          <w:p w14:paraId="531AF60B" w14:textId="77777777" w:rsidR="00B94259" w:rsidRPr="005E1550" w:rsidRDefault="00000000">
            <w:pPr>
              <w:pStyle w:val="Compact"/>
              <w:jc w:val="center"/>
              <w:rPr>
                <w:sz w:val="21"/>
                <w:szCs w:val="21"/>
              </w:rPr>
            </w:pPr>
            <m:oMathPara>
              <m:oMath>
                <m:f>
                  <m:fPr>
                    <m:ctrlPr>
                      <w:rPr>
                        <w:rFonts w:ascii="Cambria Math" w:hAnsi="Cambria Math"/>
                        <w:sz w:val="21"/>
                        <w:szCs w:val="21"/>
                      </w:rPr>
                    </m:ctrlPr>
                  </m:fPr>
                  <m:num>
                    <m:r>
                      <w:rPr>
                        <w:rFonts w:ascii="Cambria Math" w:hAnsi="Cambria Math"/>
                        <w:sz w:val="21"/>
                        <w:szCs w:val="21"/>
                      </w:rPr>
                      <m:t>1</m:t>
                    </m:r>
                  </m:num>
                  <m:den>
                    <m:rad>
                      <m:radPr>
                        <m:degHide m:val="1"/>
                        <m:ctrlPr>
                          <w:rPr>
                            <w:rFonts w:ascii="Cambria Math" w:hAnsi="Cambria Math"/>
                            <w:sz w:val="21"/>
                            <w:szCs w:val="21"/>
                          </w:rPr>
                        </m:ctrlPr>
                      </m:radPr>
                      <m:deg/>
                      <m:e>
                        <m:r>
                          <w:rPr>
                            <w:rFonts w:ascii="Cambria Math" w:hAnsi="Cambria Math"/>
                            <w:sz w:val="21"/>
                            <w:szCs w:val="21"/>
                          </w:rPr>
                          <m:t>2π</m:t>
                        </m:r>
                      </m:e>
                    </m:rad>
                    <m:r>
                      <w:rPr>
                        <w:rFonts w:ascii="Cambria Math" w:hAnsi="Cambria Math"/>
                        <w:sz w:val="21"/>
                        <w:szCs w:val="21"/>
                      </w:rPr>
                      <m:t>σ</m:t>
                    </m:r>
                  </m:den>
                </m:f>
                <m:sSup>
                  <m:sSupPr>
                    <m:ctrlPr>
                      <w:rPr>
                        <w:rFonts w:ascii="Cambria Math" w:hAnsi="Cambria Math"/>
                        <w:sz w:val="21"/>
                        <w:szCs w:val="21"/>
                      </w:rPr>
                    </m:ctrlPr>
                  </m:sSupPr>
                  <m:e>
                    <m:r>
                      <w:rPr>
                        <w:rFonts w:ascii="Cambria Math" w:hAnsi="Cambria Math"/>
                        <w:sz w:val="21"/>
                        <w:szCs w:val="21"/>
                      </w:rPr>
                      <m:t>e</m:t>
                    </m:r>
                  </m:e>
                  <m:sup>
                    <m:r>
                      <w:rPr>
                        <w:rFonts w:ascii="Cambria Math" w:hAnsi="Cambria Math"/>
                        <w:sz w:val="21"/>
                        <w:szCs w:val="21"/>
                      </w:rPr>
                      <m:t>-</m:t>
                    </m:r>
                    <m:f>
                      <m:fPr>
                        <m:ctrlPr>
                          <w:rPr>
                            <w:rFonts w:ascii="Cambria Math" w:hAnsi="Cambria Math"/>
                            <w:sz w:val="21"/>
                            <w:szCs w:val="21"/>
                          </w:rPr>
                        </m:ctrlPr>
                      </m:fPr>
                      <m:num>
                        <m:r>
                          <w:rPr>
                            <w:rFonts w:ascii="Cambria Math" w:hAnsi="Cambria Math"/>
                            <w:sz w:val="21"/>
                            <w:szCs w:val="21"/>
                          </w:rPr>
                          <m:t>1</m:t>
                        </m:r>
                      </m:num>
                      <m:den>
                        <m:r>
                          <w:rPr>
                            <w:rFonts w:ascii="Cambria Math" w:hAnsi="Cambria Math"/>
                            <w:sz w:val="21"/>
                            <w:szCs w:val="21"/>
                          </w:rPr>
                          <m:t>2</m:t>
                        </m:r>
                        <m:sSup>
                          <m:sSupPr>
                            <m:ctrlPr>
                              <w:rPr>
                                <w:rFonts w:ascii="Cambria Math" w:hAnsi="Cambria Math"/>
                                <w:sz w:val="21"/>
                                <w:szCs w:val="21"/>
                              </w:rPr>
                            </m:ctrlPr>
                          </m:sSupPr>
                          <m:e>
                            <m:r>
                              <w:rPr>
                                <w:rFonts w:ascii="Cambria Math" w:hAnsi="Cambria Math"/>
                                <w:sz w:val="21"/>
                                <w:szCs w:val="21"/>
                              </w:rPr>
                              <m:t>σ</m:t>
                            </m:r>
                          </m:e>
                          <m:sup>
                            <m:r>
                              <w:rPr>
                                <w:rFonts w:ascii="Cambria Math" w:hAnsi="Cambria Math"/>
                                <w:sz w:val="21"/>
                                <w:szCs w:val="21"/>
                              </w:rPr>
                              <m:t>2</m:t>
                            </m:r>
                          </m:sup>
                        </m:sSup>
                      </m:den>
                    </m:f>
                    <m:r>
                      <w:rPr>
                        <w:rFonts w:ascii="Cambria Math" w:hAnsi="Cambria Math"/>
                        <w:sz w:val="21"/>
                        <w:szCs w:val="21"/>
                      </w:rPr>
                      <m:t>(x-μ</m:t>
                    </m:r>
                    <m:sSup>
                      <m:sSupPr>
                        <m:ctrlPr>
                          <w:rPr>
                            <w:rFonts w:ascii="Cambria Math" w:hAnsi="Cambria Math"/>
                            <w:sz w:val="21"/>
                            <w:szCs w:val="21"/>
                          </w:rPr>
                        </m:ctrlPr>
                      </m:sSupPr>
                      <m:e>
                        <m:r>
                          <w:rPr>
                            <w:rFonts w:ascii="Cambria Math" w:hAnsi="Cambria Math"/>
                            <w:sz w:val="21"/>
                            <w:szCs w:val="21"/>
                          </w:rPr>
                          <m:t>)</m:t>
                        </m:r>
                      </m:e>
                      <m:sup>
                        <m:r>
                          <w:rPr>
                            <w:rFonts w:ascii="Cambria Math" w:hAnsi="Cambria Math"/>
                            <w:sz w:val="21"/>
                            <w:szCs w:val="21"/>
                          </w:rPr>
                          <m:t>2</m:t>
                        </m:r>
                      </m:sup>
                    </m:sSup>
                  </m:sup>
                </m:sSup>
              </m:oMath>
            </m:oMathPara>
          </w:p>
        </w:tc>
        <w:tc>
          <w:tcPr>
            <w:tcW w:w="469" w:type="pct"/>
          </w:tcPr>
          <w:p w14:paraId="4C5DED58" w14:textId="77777777" w:rsidR="00B94259" w:rsidRPr="005E1550" w:rsidRDefault="00B94259">
            <w:pPr>
              <w:pStyle w:val="Compact"/>
              <w:jc w:val="center"/>
              <w:rPr>
                <w:sz w:val="21"/>
                <w:szCs w:val="21"/>
              </w:rPr>
            </w:pPr>
            <m:oMathPara>
              <m:oMath>
                <m:r>
                  <w:rPr>
                    <w:rFonts w:ascii="Cambria Math" w:hAnsi="Cambria Math"/>
                    <w:sz w:val="21"/>
                    <w:szCs w:val="21"/>
                  </w:rPr>
                  <m:t>μ</m:t>
                </m:r>
              </m:oMath>
            </m:oMathPara>
          </w:p>
        </w:tc>
        <w:tc>
          <w:tcPr>
            <w:tcW w:w="701" w:type="pct"/>
          </w:tcPr>
          <w:p w14:paraId="4A6731A5" w14:textId="77777777" w:rsidR="00B94259" w:rsidRPr="005E1550" w:rsidRDefault="00000000">
            <w:pPr>
              <w:pStyle w:val="Compact"/>
              <w:jc w:val="center"/>
              <w:rPr>
                <w:sz w:val="21"/>
                <w:szCs w:val="21"/>
              </w:rPr>
            </w:pPr>
            <m:oMathPara>
              <m:oMath>
                <m:sSup>
                  <m:sSupPr>
                    <m:ctrlPr>
                      <w:rPr>
                        <w:rFonts w:ascii="Cambria Math" w:hAnsi="Cambria Math"/>
                        <w:sz w:val="21"/>
                        <w:szCs w:val="21"/>
                      </w:rPr>
                    </m:ctrlPr>
                  </m:sSupPr>
                  <m:e>
                    <m:r>
                      <w:rPr>
                        <w:rFonts w:ascii="Cambria Math" w:hAnsi="Cambria Math"/>
                        <w:sz w:val="21"/>
                        <w:szCs w:val="21"/>
                      </w:rPr>
                      <m:t>σ</m:t>
                    </m:r>
                  </m:e>
                  <m:sup>
                    <m:r>
                      <w:rPr>
                        <w:rFonts w:ascii="Cambria Math" w:hAnsi="Cambria Math"/>
                        <w:sz w:val="21"/>
                        <w:szCs w:val="21"/>
                      </w:rPr>
                      <m:t>2</m:t>
                    </m:r>
                  </m:sup>
                </m:sSup>
              </m:oMath>
            </m:oMathPara>
          </w:p>
        </w:tc>
      </w:tr>
      <w:tr w:rsidR="00B94259" w:rsidRPr="005E1550" w14:paraId="7B118D3E" w14:textId="77777777" w:rsidTr="005E1550">
        <w:tc>
          <w:tcPr>
            <w:tcW w:w="1485" w:type="pct"/>
          </w:tcPr>
          <w:p w14:paraId="33689AC1" w14:textId="77777777" w:rsidR="00B94259" w:rsidRPr="005E1550" w:rsidRDefault="00B94259">
            <w:pPr>
              <w:pStyle w:val="Compact"/>
              <w:jc w:val="center"/>
              <w:rPr>
                <w:sz w:val="21"/>
                <w:szCs w:val="21"/>
                <w:lang w:eastAsia="zh-CN"/>
              </w:rPr>
            </w:pPr>
            <m:oMath>
              <m:r>
                <w:rPr>
                  <w:rFonts w:ascii="Cambria Math" w:hAnsi="Cambria Math"/>
                  <w:sz w:val="21"/>
                  <w:szCs w:val="21"/>
                  <w:lang w:eastAsia="zh-CN"/>
                </w:rPr>
                <m:t>Exponential(λ)</m:t>
              </m:r>
            </m:oMath>
            <w:r w:rsidRPr="005E1550">
              <w:rPr>
                <w:sz w:val="21"/>
                <w:szCs w:val="21"/>
                <w:lang w:eastAsia="zh-CN"/>
              </w:rPr>
              <w:t>(</w:t>
            </w:r>
            <w:r w:rsidRPr="005E1550">
              <w:rPr>
                <w:sz w:val="21"/>
                <w:szCs w:val="21"/>
                <w:lang w:eastAsia="zh-CN"/>
              </w:rPr>
              <w:t>指数分布</w:t>
            </w:r>
            <w:r w:rsidRPr="005E1550">
              <w:rPr>
                <w:sz w:val="21"/>
                <w:szCs w:val="21"/>
                <w:lang w:eastAsia="zh-CN"/>
              </w:rPr>
              <w:t>)</w:t>
            </w:r>
          </w:p>
        </w:tc>
        <w:tc>
          <w:tcPr>
            <w:tcW w:w="2345" w:type="pct"/>
          </w:tcPr>
          <w:p w14:paraId="4F05A9DD" w14:textId="77777777" w:rsidR="00B94259" w:rsidRPr="005E1550" w:rsidRDefault="00B94259">
            <w:pPr>
              <w:pStyle w:val="Compact"/>
              <w:jc w:val="center"/>
              <w:rPr>
                <w:sz w:val="21"/>
                <w:szCs w:val="21"/>
              </w:rPr>
            </w:pPr>
            <m:oMath>
              <m:r>
                <w:rPr>
                  <w:rFonts w:ascii="Cambria Math" w:hAnsi="Cambria Math"/>
                  <w:sz w:val="21"/>
                  <w:szCs w:val="21"/>
                </w:rPr>
                <m:t>λ</m:t>
              </m:r>
              <m:sSup>
                <m:sSupPr>
                  <m:ctrlPr>
                    <w:rPr>
                      <w:rFonts w:ascii="Cambria Math" w:hAnsi="Cambria Math"/>
                      <w:sz w:val="21"/>
                      <w:szCs w:val="21"/>
                    </w:rPr>
                  </m:ctrlPr>
                </m:sSupPr>
                <m:e>
                  <m:r>
                    <w:rPr>
                      <w:rFonts w:ascii="Cambria Math" w:hAnsi="Cambria Math"/>
                      <w:sz w:val="21"/>
                      <w:szCs w:val="21"/>
                    </w:rPr>
                    <m:t>e</m:t>
                  </m:r>
                </m:e>
                <m:sup>
                  <m:r>
                    <w:rPr>
                      <w:rFonts w:ascii="Cambria Math" w:hAnsi="Cambria Math"/>
                      <w:sz w:val="21"/>
                      <w:szCs w:val="21"/>
                    </w:rPr>
                    <m:t>-λx</m:t>
                  </m:r>
                </m:sup>
              </m:sSup>
            </m:oMath>
            <w:r w:rsidRPr="005E1550">
              <w:rPr>
                <w:sz w:val="21"/>
                <w:szCs w:val="21"/>
              </w:rPr>
              <w:t xml:space="preserve"> </w:t>
            </w:r>
            <m:oMath>
              <m:r>
                <w:rPr>
                  <w:rFonts w:ascii="Cambria Math" w:hAnsi="Cambria Math"/>
                  <w:sz w:val="21"/>
                  <w:szCs w:val="21"/>
                </w:rPr>
                <m:t>x≥0,λ&gt;0</m:t>
              </m:r>
            </m:oMath>
          </w:p>
        </w:tc>
        <w:tc>
          <w:tcPr>
            <w:tcW w:w="469" w:type="pct"/>
          </w:tcPr>
          <w:p w14:paraId="275275A1" w14:textId="77777777" w:rsidR="00B94259" w:rsidRPr="005E1550" w:rsidRDefault="00000000">
            <w:pPr>
              <w:pStyle w:val="Compact"/>
              <w:jc w:val="center"/>
              <w:rPr>
                <w:sz w:val="21"/>
                <w:szCs w:val="21"/>
              </w:rPr>
            </w:pPr>
            <m:oMathPara>
              <m:oMath>
                <m:f>
                  <m:fPr>
                    <m:ctrlPr>
                      <w:rPr>
                        <w:rFonts w:ascii="Cambria Math" w:hAnsi="Cambria Math"/>
                        <w:sz w:val="21"/>
                        <w:szCs w:val="21"/>
                      </w:rPr>
                    </m:ctrlPr>
                  </m:fPr>
                  <m:num>
                    <m:r>
                      <w:rPr>
                        <w:rFonts w:ascii="Cambria Math" w:hAnsi="Cambria Math"/>
                        <w:sz w:val="21"/>
                        <w:szCs w:val="21"/>
                      </w:rPr>
                      <m:t>1</m:t>
                    </m:r>
                  </m:num>
                  <m:den>
                    <m:r>
                      <w:rPr>
                        <w:rFonts w:ascii="Cambria Math" w:hAnsi="Cambria Math"/>
                        <w:sz w:val="21"/>
                        <w:szCs w:val="21"/>
                      </w:rPr>
                      <m:t>λ</m:t>
                    </m:r>
                  </m:den>
                </m:f>
              </m:oMath>
            </m:oMathPara>
          </w:p>
        </w:tc>
        <w:tc>
          <w:tcPr>
            <w:tcW w:w="701" w:type="pct"/>
          </w:tcPr>
          <w:p w14:paraId="21775C02" w14:textId="77777777" w:rsidR="00B94259" w:rsidRPr="005E1550" w:rsidRDefault="00000000">
            <w:pPr>
              <w:pStyle w:val="Compact"/>
              <w:jc w:val="center"/>
              <w:rPr>
                <w:sz w:val="21"/>
                <w:szCs w:val="21"/>
              </w:rPr>
            </w:pPr>
            <m:oMathPara>
              <m:oMath>
                <m:f>
                  <m:fPr>
                    <m:ctrlPr>
                      <w:rPr>
                        <w:rFonts w:ascii="Cambria Math" w:hAnsi="Cambria Math"/>
                        <w:sz w:val="21"/>
                        <w:szCs w:val="21"/>
                      </w:rPr>
                    </m:ctrlPr>
                  </m:fPr>
                  <m:num>
                    <m:r>
                      <w:rPr>
                        <w:rFonts w:ascii="Cambria Math" w:hAnsi="Cambria Math"/>
                        <w:sz w:val="21"/>
                        <w:szCs w:val="21"/>
                      </w:rPr>
                      <m:t>1</m:t>
                    </m:r>
                  </m:num>
                  <m:den>
                    <m:sSup>
                      <m:sSupPr>
                        <m:ctrlPr>
                          <w:rPr>
                            <w:rFonts w:ascii="Cambria Math" w:hAnsi="Cambria Math"/>
                            <w:sz w:val="21"/>
                            <w:szCs w:val="21"/>
                          </w:rPr>
                        </m:ctrlPr>
                      </m:sSupPr>
                      <m:e>
                        <m:r>
                          <w:rPr>
                            <w:rFonts w:ascii="Cambria Math" w:hAnsi="Cambria Math"/>
                            <w:sz w:val="21"/>
                            <w:szCs w:val="21"/>
                          </w:rPr>
                          <m:t>λ</m:t>
                        </m:r>
                      </m:e>
                      <m:sup>
                        <m:r>
                          <w:rPr>
                            <w:rFonts w:ascii="Cambria Math" w:hAnsi="Cambria Math"/>
                            <w:sz w:val="21"/>
                            <w:szCs w:val="21"/>
                          </w:rPr>
                          <m:t>2</m:t>
                        </m:r>
                      </m:sup>
                    </m:sSup>
                  </m:den>
                </m:f>
              </m:oMath>
            </m:oMathPara>
          </w:p>
        </w:tc>
      </w:tr>
    </w:tbl>
    <w:p w14:paraId="6B647F87" w14:textId="77777777" w:rsidR="00B94259" w:rsidRDefault="00B94259">
      <w:pPr>
        <w:pStyle w:val="3"/>
      </w:pPr>
      <w:bookmarkStart w:id="856" w:name="header-n217"/>
      <w:bookmarkStart w:id="857" w:name="_Toc38636925"/>
      <w:r>
        <w:t xml:space="preserve">3. </w:t>
      </w:r>
      <w:r>
        <w:t>两个随机变量</w:t>
      </w:r>
      <w:bookmarkEnd w:id="856"/>
      <w:bookmarkEnd w:id="857"/>
    </w:p>
    <w:p w14:paraId="097D4F90" w14:textId="77777777" w:rsidR="00B94259" w:rsidRDefault="00B94259" w:rsidP="005E1550">
      <w:pPr>
        <w:pStyle w:val="af"/>
      </w:pPr>
      <w:r>
        <w:t>到目前为止，我们已经考虑了单个随机变量。然而，在许多情况下，在随机实验中，我</w:t>
      </w:r>
      <w:r>
        <w:lastRenderedPageBreak/>
        <w:t>们可能有不止一个感兴趣的量。例如，在一个我们掷硬币十次的实验中，我们可能既关心</w:t>
      </w:r>
      <m:oMath>
        <m:r>
          <w:rPr>
            <w:rFonts w:ascii="Cambria Math" w:hAnsi="Cambria Math"/>
          </w:rPr>
          <m:t>X(ω)=</m:t>
        </m:r>
      </m:oMath>
      <w:r>
        <w:t>出现的正面数量，也关心</w:t>
      </w:r>
      <m:oMath>
        <m:r>
          <w:rPr>
            <w:rFonts w:ascii="Cambria Math" w:hAnsi="Cambria Math"/>
          </w:rPr>
          <m:t>Y(ω)=</m:t>
        </m:r>
      </m:oMath>
      <w:r>
        <w:t>连续最长出现正面的长度。在本节中，我们考虑两个随机变量的设置。</w:t>
      </w:r>
    </w:p>
    <w:p w14:paraId="276201FC" w14:textId="77777777" w:rsidR="00B94259" w:rsidRDefault="00B94259">
      <w:pPr>
        <w:pStyle w:val="4"/>
      </w:pPr>
      <w:r>
        <w:t xml:space="preserve">3.1 </w:t>
      </w:r>
      <w:r>
        <w:t>联合分布和边缘分布</w:t>
      </w:r>
    </w:p>
    <w:p w14:paraId="75F2DCA3" w14:textId="77777777" w:rsidR="00B94259" w:rsidRDefault="00B94259" w:rsidP="005E1550">
      <w:pPr>
        <w:pStyle w:val="af"/>
      </w:pPr>
      <w:r>
        <w:t>假设我们有两个随机变量，一个方法是分别考虑它们。如果我们这样做，我们只需要</w:t>
      </w:r>
      <m:oMath>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(x)</m:t>
        </m:r>
      </m:oMath>
      <w:r>
        <w:t>和</w:t>
      </w:r>
      <m:oMath>
        <m:sSub>
          <m:sSubPr>
            <m:ctrlPr>
              <w:rPr>
                <w:rFonts w:ascii="Cambria Math" w:hAnsi="Cambria Math"/>
              </w:rPr>
            </m:ctrlPr>
          </m:sSubPr>
          <m:e>
            <m:r>
              <w:rPr>
                <w:rFonts w:ascii="Cambria Math" w:hAnsi="Cambria Math"/>
              </w:rPr>
              <m:t>F</m:t>
            </m:r>
          </m:e>
          <m:sub>
            <m:r>
              <w:rPr>
                <w:rFonts w:ascii="Cambria Math" w:hAnsi="Cambria Math"/>
              </w:rPr>
              <m:t>Y</m:t>
            </m:r>
          </m:sub>
        </m:sSub>
        <m:r>
          <w:rPr>
            <w:rFonts w:ascii="Cambria Math" w:hAnsi="Cambria Math"/>
          </w:rPr>
          <m:t>(y)</m:t>
        </m:r>
      </m:oMath>
      <w:r>
        <w:t>。但是如果我们想知道在随机实验的结果中，</w:t>
      </w:r>
      <m:oMath>
        <m:r>
          <w:rPr>
            <w:rFonts w:ascii="Cambria Math" w:hAnsi="Cambria Math"/>
          </w:rPr>
          <m:t>X</m:t>
        </m:r>
      </m:oMath>
      <w:r>
        <w:t>和</w:t>
      </w:r>
      <m:oMath>
        <m:r>
          <w:rPr>
            <w:rFonts w:ascii="Cambria Math" w:hAnsi="Cambria Math"/>
          </w:rPr>
          <m:t>Y</m:t>
        </m:r>
      </m:oMath>
      <w:r>
        <w:t>同时假设的值，我们需要一个更复杂的结构，称为</w:t>
      </w:r>
      <m:oMath>
        <m:r>
          <w:rPr>
            <w:rFonts w:ascii="Cambria Math" w:hAnsi="Cambria Math"/>
          </w:rPr>
          <m:t>X</m:t>
        </m:r>
      </m:oMath>
      <w:r>
        <w:t>和</w:t>
      </w:r>
      <m:oMath>
        <m:r>
          <w:rPr>
            <w:rFonts w:ascii="Cambria Math" w:hAnsi="Cambria Math"/>
          </w:rPr>
          <m:t>Y</m:t>
        </m:r>
      </m:oMath>
      <w:r>
        <w:t>的</w:t>
      </w:r>
      <w:r>
        <w:rPr>
          <w:b/>
        </w:rPr>
        <w:t>联合累积分布函数</w:t>
      </w:r>
      <w:r>
        <w:t>，定义如下</w:t>
      </w:r>
      <w:r>
        <w:t>:</w:t>
      </w:r>
    </w:p>
    <w:p w14:paraId="01074CFC" w14:textId="77777777" w:rsidR="00B94259" w:rsidRDefault="00000000" w:rsidP="005E1550">
      <w:pPr>
        <w:pStyle w:val="af"/>
      </w:pPr>
      <m:oMathPara>
        <m:oMathParaPr>
          <m:jc m:val="center"/>
        </m:oMathParaPr>
        <m:oMath>
          <m:sSub>
            <m:sSubPr>
              <m:ctrlPr>
                <w:rPr>
                  <w:rFonts w:ascii="Cambria Math" w:hAnsi="Cambria Math"/>
                </w:rPr>
              </m:ctrlPr>
            </m:sSubPr>
            <m:e>
              <m:r>
                <w:rPr>
                  <w:rFonts w:ascii="Cambria Math" w:hAnsi="Cambria Math"/>
                </w:rPr>
                <m:t>F</m:t>
              </m:r>
            </m:e>
            <m:sub>
              <m:r>
                <w:rPr>
                  <w:rFonts w:ascii="Cambria Math" w:hAnsi="Cambria Math"/>
                </w:rPr>
                <m:t>XY</m:t>
              </m:r>
            </m:sub>
          </m:sSub>
          <m:r>
            <w:rPr>
              <w:rFonts w:ascii="Cambria Math" w:hAnsi="Cambria Math"/>
            </w:rPr>
            <m:t>(x,y)=P(X≤x,Y≤y)</m:t>
          </m:r>
        </m:oMath>
      </m:oMathPara>
    </w:p>
    <w:p w14:paraId="10210517" w14:textId="77777777" w:rsidR="00B94259" w:rsidRDefault="00B94259" w:rsidP="005E1550">
      <w:pPr>
        <w:pStyle w:val="af"/>
      </w:pPr>
      <w:r>
        <w:t>可以证明，通过了解联合累积分布函数，可以计算出任何涉及到</w:t>
      </w:r>
      <m:oMath>
        <m:r>
          <w:rPr>
            <w:rFonts w:ascii="Cambria Math" w:hAnsi="Cambria Math"/>
          </w:rPr>
          <m:t>X</m:t>
        </m:r>
      </m:oMath>
      <w:r>
        <w:t>和</w:t>
      </w:r>
      <m:oMath>
        <m:r>
          <w:rPr>
            <w:rFonts w:ascii="Cambria Math" w:hAnsi="Cambria Math"/>
          </w:rPr>
          <m:t>Y</m:t>
        </m:r>
      </m:oMath>
      <w:r>
        <w:t>的事件的概率。</w:t>
      </w:r>
    </w:p>
    <w:p w14:paraId="5DCCF6E8" w14:textId="77777777" w:rsidR="00B94259" w:rsidRDefault="00B94259" w:rsidP="005E1550">
      <w:pPr>
        <w:pStyle w:val="af"/>
      </w:pPr>
      <w:r>
        <w:t>联合</w:t>
      </w:r>
      <w:r>
        <w:rPr>
          <w:b/>
        </w:rPr>
        <w:t>CDF</w:t>
      </w:r>
      <w:r>
        <w:t xml:space="preserve">: </w:t>
      </w:r>
      <m:oMath>
        <m:sSub>
          <m:sSubPr>
            <m:ctrlPr>
              <w:rPr>
                <w:rFonts w:ascii="Cambria Math" w:hAnsi="Cambria Math"/>
              </w:rPr>
            </m:ctrlPr>
          </m:sSubPr>
          <m:e>
            <m:r>
              <w:rPr>
                <w:rFonts w:ascii="Cambria Math" w:hAnsi="Cambria Math"/>
              </w:rPr>
              <m:t>F</m:t>
            </m:r>
          </m:e>
          <m:sub>
            <m:r>
              <w:rPr>
                <w:rFonts w:ascii="Cambria Math" w:hAnsi="Cambria Math"/>
              </w:rPr>
              <m:t>XY</m:t>
            </m:r>
          </m:sub>
        </m:sSub>
        <m:r>
          <w:rPr>
            <w:rFonts w:ascii="Cambria Math" w:hAnsi="Cambria Math"/>
          </w:rPr>
          <m:t>(x,y)</m:t>
        </m:r>
      </m:oMath>
      <w:r>
        <w:t>和每个变量的联合分布函数</w:t>
      </w:r>
      <m:oMath>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(x)</m:t>
        </m:r>
      </m:oMath>
      <w:r>
        <w:t>和</w:t>
      </w:r>
      <m:oMath>
        <m:sSub>
          <m:sSubPr>
            <m:ctrlPr>
              <w:rPr>
                <w:rFonts w:ascii="Cambria Math" w:hAnsi="Cambria Math"/>
              </w:rPr>
            </m:ctrlPr>
          </m:sSubPr>
          <m:e>
            <m:r>
              <w:rPr>
                <w:rFonts w:ascii="Cambria Math" w:hAnsi="Cambria Math"/>
              </w:rPr>
              <m:t>F</m:t>
            </m:r>
          </m:e>
          <m:sub>
            <m:r>
              <w:rPr>
                <w:rFonts w:ascii="Cambria Math" w:hAnsi="Cambria Math"/>
              </w:rPr>
              <m:t>Y</m:t>
            </m:r>
          </m:sub>
        </m:sSub>
        <m:r>
          <w:rPr>
            <w:rFonts w:ascii="Cambria Math" w:hAnsi="Cambria Math"/>
          </w:rPr>
          <m:t>(y)</m:t>
        </m:r>
      </m:oMath>
      <w:r>
        <w:t>分别由下式关联</w:t>
      </w:r>
      <w:r>
        <w:t>:</w:t>
      </w:r>
    </w:p>
    <w:p w14:paraId="1B29066D" w14:textId="77777777" w:rsidR="00B94259" w:rsidRDefault="00000000" w:rsidP="005E1550">
      <w:pPr>
        <w:pStyle w:val="af"/>
      </w:pPr>
      <m:oMathPara>
        <m:oMathParaPr>
          <m:jc m:val="center"/>
        </m:oMathParaPr>
        <m:oMath>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(x)=</m:t>
          </m:r>
          <m:limLow>
            <m:limLowPr>
              <m:ctrlPr>
                <w:rPr>
                  <w:rFonts w:ascii="Cambria Math" w:hAnsi="Cambria Math"/>
                </w:rPr>
              </m:ctrlPr>
            </m:limLowPr>
            <m:e>
              <m:r>
                <m:rPr>
                  <m:sty m:val="p"/>
                </m:rPr>
                <w:rPr>
                  <w:rFonts w:ascii="Cambria Math" w:hAnsi="Cambria Math"/>
                </w:rPr>
                <m:t>lim</m:t>
              </m:r>
            </m:e>
            <m:lim>
              <m:r>
                <w:rPr>
                  <w:rFonts w:ascii="Cambria Math" w:hAnsi="Cambria Math"/>
                </w:rPr>
                <m:t>y→∞</m:t>
              </m:r>
            </m:lim>
          </m:limLow>
          <m:sSub>
            <m:sSubPr>
              <m:ctrlPr>
                <w:rPr>
                  <w:rFonts w:ascii="Cambria Math" w:hAnsi="Cambria Math"/>
                </w:rPr>
              </m:ctrlPr>
            </m:sSubPr>
            <m:e>
              <m:r>
                <w:rPr>
                  <w:rFonts w:ascii="Cambria Math" w:hAnsi="Cambria Math"/>
                </w:rPr>
                <m:t>F</m:t>
              </m:r>
            </m:e>
            <m:sub>
              <m:r>
                <w:rPr>
                  <w:rFonts w:ascii="Cambria Math" w:hAnsi="Cambria Math"/>
                </w:rPr>
                <m:t>XY</m:t>
              </m:r>
            </m:sub>
          </m:sSub>
          <m:r>
            <w:rPr>
              <w:rFonts w:ascii="Cambria Math" w:hAnsi="Cambria Math"/>
            </w:rPr>
            <m:t>(x,y)dy</m:t>
          </m:r>
        </m:oMath>
      </m:oMathPara>
    </w:p>
    <w:p w14:paraId="0FE84131" w14:textId="77777777" w:rsidR="00B94259" w:rsidRDefault="00000000" w:rsidP="005E1550">
      <w:pPr>
        <w:pStyle w:val="af"/>
      </w:pPr>
      <m:oMathPara>
        <m:oMathParaPr>
          <m:jc m:val="center"/>
        </m:oMathParaPr>
        <m:oMath>
          <m:sSub>
            <m:sSubPr>
              <m:ctrlPr>
                <w:rPr>
                  <w:rFonts w:ascii="Cambria Math" w:hAnsi="Cambria Math"/>
                </w:rPr>
              </m:ctrlPr>
            </m:sSubPr>
            <m:e>
              <m:r>
                <w:rPr>
                  <w:rFonts w:ascii="Cambria Math" w:hAnsi="Cambria Math"/>
                </w:rPr>
                <m:t>F</m:t>
              </m:r>
            </m:e>
            <m:sub>
              <m:r>
                <w:rPr>
                  <w:rFonts w:ascii="Cambria Math" w:hAnsi="Cambria Math"/>
                </w:rPr>
                <m:t>Y</m:t>
              </m:r>
            </m:sub>
          </m:sSub>
          <m:r>
            <w:rPr>
              <w:rFonts w:ascii="Cambria Math" w:hAnsi="Cambria Math"/>
            </w:rPr>
            <m:t>(y)=</m:t>
          </m:r>
          <m:limLow>
            <m:limLowPr>
              <m:ctrlPr>
                <w:rPr>
                  <w:rFonts w:ascii="Cambria Math" w:hAnsi="Cambria Math"/>
                </w:rPr>
              </m:ctrlPr>
            </m:limLowPr>
            <m:e>
              <m:r>
                <m:rPr>
                  <m:sty m:val="p"/>
                </m:rPr>
                <w:rPr>
                  <w:rFonts w:ascii="Cambria Math" w:hAnsi="Cambria Math"/>
                </w:rPr>
                <m:t>lim</m:t>
              </m:r>
            </m:e>
            <m:lim>
              <m:r>
                <w:rPr>
                  <w:rFonts w:ascii="Cambria Math" w:hAnsi="Cambria Math"/>
                </w:rPr>
                <m:t>y→∞</m:t>
              </m:r>
            </m:lim>
          </m:limLow>
          <m:sSub>
            <m:sSubPr>
              <m:ctrlPr>
                <w:rPr>
                  <w:rFonts w:ascii="Cambria Math" w:hAnsi="Cambria Math"/>
                </w:rPr>
              </m:ctrlPr>
            </m:sSubPr>
            <m:e>
              <m:r>
                <w:rPr>
                  <w:rFonts w:ascii="Cambria Math" w:hAnsi="Cambria Math"/>
                </w:rPr>
                <m:t>F</m:t>
              </m:r>
            </m:e>
            <m:sub>
              <m:r>
                <w:rPr>
                  <w:rFonts w:ascii="Cambria Math" w:hAnsi="Cambria Math"/>
                </w:rPr>
                <m:t>XY</m:t>
              </m:r>
            </m:sub>
          </m:sSub>
          <m:r>
            <w:rPr>
              <w:rFonts w:ascii="Cambria Math" w:hAnsi="Cambria Math"/>
            </w:rPr>
            <m:t>(x,y)dx</m:t>
          </m:r>
        </m:oMath>
      </m:oMathPara>
    </w:p>
    <w:p w14:paraId="5C19B41D" w14:textId="77777777" w:rsidR="00B94259" w:rsidRDefault="00B94259" w:rsidP="005E1550">
      <w:pPr>
        <w:pStyle w:val="af"/>
      </w:pPr>
      <w:r>
        <w:t>这里我们称</w:t>
      </w:r>
      <m:oMath>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(x)</m:t>
        </m:r>
      </m:oMath>
      <w:r>
        <w:t>和</w:t>
      </w:r>
      <m:oMath>
        <m:sSub>
          <m:sSubPr>
            <m:ctrlPr>
              <w:rPr>
                <w:rFonts w:ascii="Cambria Math" w:hAnsi="Cambria Math"/>
              </w:rPr>
            </m:ctrlPr>
          </m:sSubPr>
          <m:e>
            <m:r>
              <w:rPr>
                <w:rFonts w:ascii="Cambria Math" w:hAnsi="Cambria Math"/>
              </w:rPr>
              <m:t>F</m:t>
            </m:r>
          </m:e>
          <m:sub>
            <m:r>
              <w:rPr>
                <w:rFonts w:ascii="Cambria Math" w:hAnsi="Cambria Math"/>
              </w:rPr>
              <m:t>Y</m:t>
            </m:r>
          </m:sub>
        </m:sSub>
        <m:r>
          <w:rPr>
            <w:rFonts w:ascii="Cambria Math" w:hAnsi="Cambria Math"/>
          </w:rPr>
          <m:t>(y)</m:t>
        </m:r>
      </m:oMath>
      <w:r>
        <w:t>为</w:t>
      </w:r>
      <w:r>
        <w:t xml:space="preserve"> </w:t>
      </w:r>
      <m:oMath>
        <m:sSub>
          <m:sSubPr>
            <m:ctrlPr>
              <w:rPr>
                <w:rFonts w:ascii="Cambria Math" w:hAnsi="Cambria Math"/>
              </w:rPr>
            </m:ctrlPr>
          </m:sSubPr>
          <m:e>
            <m:r>
              <w:rPr>
                <w:rFonts w:ascii="Cambria Math" w:hAnsi="Cambria Math"/>
              </w:rPr>
              <m:t>F</m:t>
            </m:r>
          </m:e>
          <m:sub>
            <m:r>
              <w:rPr>
                <w:rFonts w:ascii="Cambria Math" w:hAnsi="Cambria Math"/>
              </w:rPr>
              <m:t>XY</m:t>
            </m:r>
          </m:sub>
        </m:sSub>
        <m:r>
          <w:rPr>
            <w:rFonts w:ascii="Cambria Math" w:hAnsi="Cambria Math"/>
          </w:rPr>
          <m:t>(x,y)</m:t>
        </m:r>
      </m:oMath>
      <w:r>
        <w:t>的</w:t>
      </w:r>
      <w:r>
        <w:rPr>
          <w:b/>
        </w:rPr>
        <w:t>边缘累积概率分布函数</w:t>
      </w:r>
      <w:r>
        <w:t>。</w:t>
      </w:r>
    </w:p>
    <w:p w14:paraId="611FA908" w14:textId="77777777" w:rsidR="00B94259" w:rsidRDefault="00B94259" w:rsidP="005E1550">
      <w:pPr>
        <w:pStyle w:val="af"/>
        <w:ind w:firstLine="422"/>
      </w:pPr>
      <w:r>
        <w:rPr>
          <w:b/>
        </w:rPr>
        <w:t>性质：</w:t>
      </w:r>
    </w:p>
    <w:p w14:paraId="16A47259" w14:textId="77777777" w:rsidR="00B94259" w:rsidRDefault="00B94259" w:rsidP="00B94259">
      <w:pPr>
        <w:widowControl/>
        <w:numPr>
          <w:ilvl w:val="0"/>
          <w:numId w:val="25"/>
        </w:numPr>
        <w:spacing w:after="200"/>
        <w:jc w:val="left"/>
      </w:pPr>
      <m:oMath>
        <m:r>
          <w:rPr>
            <w:rFonts w:ascii="Cambria Math" w:hAnsi="Cambria Math"/>
          </w:rPr>
          <m:t>0≤</m:t>
        </m:r>
        <m:sSub>
          <m:sSubPr>
            <m:ctrlPr>
              <w:rPr>
                <w:rFonts w:ascii="Cambria Math" w:hAnsi="Cambria Math"/>
              </w:rPr>
            </m:ctrlPr>
          </m:sSubPr>
          <m:e>
            <m:r>
              <w:rPr>
                <w:rFonts w:ascii="Cambria Math" w:hAnsi="Cambria Math"/>
              </w:rPr>
              <m:t>F</m:t>
            </m:r>
          </m:e>
          <m:sub>
            <m:r>
              <w:rPr>
                <w:rFonts w:ascii="Cambria Math" w:hAnsi="Cambria Math"/>
              </w:rPr>
              <m:t>XY</m:t>
            </m:r>
          </m:sub>
        </m:sSub>
        <m:r>
          <w:rPr>
            <w:rFonts w:ascii="Cambria Math" w:hAnsi="Cambria Math"/>
          </w:rPr>
          <m:t>(x,y)≤1</m:t>
        </m:r>
      </m:oMath>
    </w:p>
    <w:p w14:paraId="3DC37D06" w14:textId="77777777" w:rsidR="00B94259" w:rsidRDefault="00000000" w:rsidP="00B94259">
      <w:pPr>
        <w:widowControl/>
        <w:numPr>
          <w:ilvl w:val="0"/>
          <w:numId w:val="25"/>
        </w:numPr>
        <w:spacing w:after="200"/>
        <w:jc w:val="left"/>
      </w:pPr>
      <m:oMath>
        <m:sSub>
          <m:sSubPr>
            <m:ctrlPr>
              <w:rPr>
                <w:rFonts w:ascii="Cambria Math" w:hAnsi="Cambria Math"/>
              </w:rPr>
            </m:ctrlPr>
          </m:sSubPr>
          <m:e>
            <m:r>
              <m:rPr>
                <m:sty m:val="p"/>
              </m:rPr>
              <w:rPr>
                <w:rFonts w:ascii="Cambria Math" w:hAnsi="Cambria Math"/>
              </w:rPr>
              <m:t>lim</m:t>
            </m:r>
          </m:e>
          <m:sub>
            <m:r>
              <w:rPr>
                <w:rFonts w:ascii="Cambria Math" w:hAnsi="Cambria Math"/>
              </w:rPr>
              <m:t>x,y→∞</m:t>
            </m:r>
          </m:sub>
        </m:sSub>
        <m:sSub>
          <m:sSubPr>
            <m:ctrlPr>
              <w:rPr>
                <w:rFonts w:ascii="Cambria Math" w:hAnsi="Cambria Math"/>
              </w:rPr>
            </m:ctrlPr>
          </m:sSubPr>
          <m:e>
            <m:r>
              <w:rPr>
                <w:rFonts w:ascii="Cambria Math" w:hAnsi="Cambria Math"/>
              </w:rPr>
              <m:t>F</m:t>
            </m:r>
          </m:e>
          <m:sub>
            <m:r>
              <w:rPr>
                <w:rFonts w:ascii="Cambria Math" w:hAnsi="Cambria Math"/>
              </w:rPr>
              <m:t>XY</m:t>
            </m:r>
          </m:sub>
        </m:sSub>
        <m:r>
          <w:rPr>
            <w:rFonts w:ascii="Cambria Math" w:hAnsi="Cambria Math"/>
          </w:rPr>
          <m:t>(x,y)=1</m:t>
        </m:r>
      </m:oMath>
    </w:p>
    <w:p w14:paraId="0FA02DF8" w14:textId="77777777" w:rsidR="00B94259" w:rsidRDefault="00000000" w:rsidP="00B94259">
      <w:pPr>
        <w:widowControl/>
        <w:numPr>
          <w:ilvl w:val="0"/>
          <w:numId w:val="25"/>
        </w:numPr>
        <w:spacing w:after="200"/>
        <w:jc w:val="left"/>
      </w:pPr>
      <m:oMath>
        <m:sSub>
          <m:sSubPr>
            <m:ctrlPr>
              <w:rPr>
                <w:rFonts w:ascii="Cambria Math" w:hAnsi="Cambria Math"/>
              </w:rPr>
            </m:ctrlPr>
          </m:sSubPr>
          <m:e>
            <m:r>
              <m:rPr>
                <m:sty m:val="p"/>
              </m:rPr>
              <w:rPr>
                <w:rFonts w:ascii="Cambria Math" w:hAnsi="Cambria Math"/>
              </w:rPr>
              <m:t>lim</m:t>
            </m:r>
          </m:e>
          <m:sub>
            <m:r>
              <w:rPr>
                <w:rFonts w:ascii="Cambria Math" w:hAnsi="Cambria Math"/>
              </w:rPr>
              <m:t>x,y→-∞</m:t>
            </m:r>
          </m:sub>
        </m:sSub>
        <m:sSub>
          <m:sSubPr>
            <m:ctrlPr>
              <w:rPr>
                <w:rFonts w:ascii="Cambria Math" w:hAnsi="Cambria Math"/>
              </w:rPr>
            </m:ctrlPr>
          </m:sSubPr>
          <m:e>
            <m:r>
              <w:rPr>
                <w:rFonts w:ascii="Cambria Math" w:hAnsi="Cambria Math"/>
              </w:rPr>
              <m:t>F</m:t>
            </m:r>
          </m:e>
          <m:sub>
            <m:r>
              <w:rPr>
                <w:rFonts w:ascii="Cambria Math" w:hAnsi="Cambria Math"/>
              </w:rPr>
              <m:t>XY</m:t>
            </m:r>
          </m:sub>
        </m:sSub>
        <m:r>
          <w:rPr>
            <w:rFonts w:ascii="Cambria Math" w:hAnsi="Cambria Math"/>
          </w:rPr>
          <m:t>(x,y)=0</m:t>
        </m:r>
      </m:oMath>
    </w:p>
    <w:p w14:paraId="0F102DF5" w14:textId="77777777" w:rsidR="00B94259" w:rsidRDefault="00000000" w:rsidP="00B94259">
      <w:pPr>
        <w:widowControl/>
        <w:numPr>
          <w:ilvl w:val="0"/>
          <w:numId w:val="25"/>
        </w:numPr>
        <w:spacing w:after="200"/>
        <w:jc w:val="left"/>
      </w:pPr>
      <m:oMath>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(x)=</m:t>
        </m:r>
        <m:sSub>
          <m:sSubPr>
            <m:ctrlPr>
              <w:rPr>
                <w:rFonts w:ascii="Cambria Math" w:hAnsi="Cambria Math"/>
              </w:rPr>
            </m:ctrlPr>
          </m:sSubPr>
          <m:e>
            <m:r>
              <m:rPr>
                <m:sty m:val="p"/>
              </m:rPr>
              <w:rPr>
                <w:rFonts w:ascii="Cambria Math" w:hAnsi="Cambria Math"/>
              </w:rPr>
              <m:t>lim</m:t>
            </m:r>
          </m:e>
          <m:sub>
            <m:r>
              <w:rPr>
                <w:rFonts w:ascii="Cambria Math" w:hAnsi="Cambria Math"/>
              </w:rPr>
              <m:t>y→∞</m:t>
            </m:r>
          </m:sub>
        </m:sSub>
        <m:sSub>
          <m:sSubPr>
            <m:ctrlPr>
              <w:rPr>
                <w:rFonts w:ascii="Cambria Math" w:hAnsi="Cambria Math"/>
              </w:rPr>
            </m:ctrlPr>
          </m:sSubPr>
          <m:e>
            <m:r>
              <w:rPr>
                <w:rFonts w:ascii="Cambria Math" w:hAnsi="Cambria Math"/>
              </w:rPr>
              <m:t>F</m:t>
            </m:r>
          </m:e>
          <m:sub>
            <m:r>
              <w:rPr>
                <w:rFonts w:ascii="Cambria Math" w:hAnsi="Cambria Math"/>
              </w:rPr>
              <m:t>XY</m:t>
            </m:r>
          </m:sub>
        </m:sSub>
        <m:r>
          <w:rPr>
            <w:rFonts w:ascii="Cambria Math" w:hAnsi="Cambria Math"/>
          </w:rPr>
          <m:t>(x,y)</m:t>
        </m:r>
      </m:oMath>
    </w:p>
    <w:p w14:paraId="7ABFBF95" w14:textId="77777777" w:rsidR="00B94259" w:rsidRDefault="00B94259">
      <w:pPr>
        <w:pStyle w:val="4"/>
      </w:pPr>
      <w:bookmarkStart w:id="858" w:name="header-n237"/>
      <w:r>
        <w:t xml:space="preserve">3.2 </w:t>
      </w:r>
      <w:r>
        <w:t>联合概率和边缘概率质量函数</w:t>
      </w:r>
      <w:bookmarkEnd w:id="858"/>
    </w:p>
    <w:p w14:paraId="29259E15" w14:textId="77777777" w:rsidR="00B94259" w:rsidRDefault="00B94259" w:rsidP="005E1550">
      <w:pPr>
        <w:pStyle w:val="af"/>
      </w:pPr>
      <w:r>
        <w:t>如果</w:t>
      </w:r>
      <m:oMath>
        <m:r>
          <w:rPr>
            <w:rFonts w:ascii="Cambria Math" w:hAnsi="Cambria Math"/>
          </w:rPr>
          <m:t>X</m:t>
        </m:r>
      </m:oMath>
      <w:r>
        <w:t>和</w:t>
      </w:r>
      <m:oMath>
        <m:r>
          <w:rPr>
            <w:rFonts w:ascii="Cambria Math" w:hAnsi="Cambria Math"/>
          </w:rPr>
          <m:t>Y</m:t>
        </m:r>
      </m:oMath>
      <w:r>
        <w:t>是离散随机变量，那么</w:t>
      </w:r>
      <w:r>
        <w:rPr>
          <w:b/>
        </w:rPr>
        <w:t>联合概率质量函数</w:t>
      </w:r>
      <w:r>
        <w:t xml:space="preserve"> </w:t>
      </w:r>
      <m:oMath>
        <m:sSub>
          <m:sSubPr>
            <m:ctrlPr>
              <w:rPr>
                <w:rFonts w:ascii="Cambria Math" w:hAnsi="Cambria Math"/>
              </w:rPr>
            </m:ctrlPr>
          </m:sSubPr>
          <m:e>
            <m:r>
              <w:rPr>
                <w:rFonts w:ascii="Cambria Math" w:hAnsi="Cambria Math"/>
              </w:rPr>
              <m:t>p</m:t>
            </m:r>
          </m:e>
          <m:sub>
            <m:r>
              <w:rPr>
                <w:rFonts w:ascii="Cambria Math" w:hAnsi="Cambria Math"/>
              </w:rPr>
              <m:t>XY</m:t>
            </m:r>
          </m:sub>
        </m:sSub>
        <m:r>
          <w:rPr>
            <w:rFonts w:ascii="Cambria Math" w:hAnsi="Cambria Math"/>
          </w:rPr>
          <m:t>:</m:t>
        </m:r>
        <m:r>
          <m:rPr>
            <m:scr m:val="double-struck"/>
            <m:sty m:val="p"/>
          </m:rPr>
          <w:rPr>
            <w:rFonts w:ascii="Cambria Math" w:hAnsi="Cambria Math"/>
          </w:rPr>
          <m:t>R</m:t>
        </m:r>
        <m:r>
          <w:rPr>
            <w:rFonts w:ascii="Cambria Math" w:hAnsi="Cambria Math"/>
          </w:rPr>
          <m:t>×</m:t>
        </m:r>
        <m:r>
          <m:rPr>
            <m:scr m:val="double-struck"/>
            <m:sty m:val="p"/>
          </m:rPr>
          <w:rPr>
            <w:rFonts w:ascii="Cambria Math" w:hAnsi="Cambria Math"/>
          </w:rPr>
          <m:t>R</m:t>
        </m:r>
        <m:r>
          <w:rPr>
            <w:rFonts w:ascii="Cambria Math" w:hAnsi="Cambria Math"/>
          </w:rPr>
          <m:t>→[0,1]</m:t>
        </m:r>
      </m:oMath>
      <w:r>
        <w:t>由下式定义：</w:t>
      </w:r>
    </w:p>
    <w:p w14:paraId="232E5549" w14:textId="77777777" w:rsidR="00B94259" w:rsidRDefault="00000000" w:rsidP="005E1550">
      <w:pPr>
        <w:pStyle w:val="af"/>
      </w:pPr>
      <m:oMathPara>
        <m:oMathParaPr>
          <m:jc m:val="center"/>
        </m:oMathParaPr>
        <m:oMath>
          <m:sSub>
            <m:sSubPr>
              <m:ctrlPr>
                <w:rPr>
                  <w:rFonts w:ascii="Cambria Math" w:hAnsi="Cambria Math"/>
                </w:rPr>
              </m:ctrlPr>
            </m:sSubPr>
            <m:e>
              <m:r>
                <w:rPr>
                  <w:rFonts w:ascii="Cambria Math" w:hAnsi="Cambria Math"/>
                </w:rPr>
                <m:t>p</m:t>
              </m:r>
            </m:e>
            <m:sub>
              <m:r>
                <w:rPr>
                  <w:rFonts w:ascii="Cambria Math" w:hAnsi="Cambria Math"/>
                </w:rPr>
                <m:t>XY</m:t>
              </m:r>
            </m:sub>
          </m:sSub>
          <m:r>
            <w:rPr>
              <w:rFonts w:ascii="Cambria Math" w:hAnsi="Cambria Math"/>
            </w:rPr>
            <m:t>(x,y)=P(X=x,Y=y)</m:t>
          </m:r>
        </m:oMath>
      </m:oMathPara>
    </w:p>
    <w:p w14:paraId="438A9A33" w14:textId="77777777" w:rsidR="00B94259" w:rsidRDefault="00B94259" w:rsidP="005E1550">
      <w:pPr>
        <w:pStyle w:val="af"/>
      </w:pPr>
      <w:r>
        <w:t>这里</w:t>
      </w:r>
      <w:r>
        <w:t xml:space="preserve">, </w:t>
      </w:r>
      <w:r>
        <w:t>对于任意</w:t>
      </w:r>
      <m:oMath>
        <m:r>
          <w:rPr>
            <w:rFonts w:ascii="Cambria Math" w:hAnsi="Cambria Math"/>
          </w:rPr>
          <m:t>x</m:t>
        </m:r>
      </m:oMath>
      <w:r>
        <w:t>，</w:t>
      </w:r>
      <m:oMath>
        <m:r>
          <w:rPr>
            <w:rFonts w:ascii="Cambria Math" w:hAnsi="Cambria Math"/>
          </w:rPr>
          <m:t>y</m:t>
        </m:r>
      </m:oMath>
      <w:r>
        <w:t>，</w:t>
      </w:r>
      <m:oMath>
        <m:r>
          <w:rPr>
            <w:rFonts w:ascii="Cambria Math" w:hAnsi="Cambria Math"/>
          </w:rPr>
          <m:t>0≤</m:t>
        </m:r>
        <m:sSub>
          <m:sSubPr>
            <m:ctrlPr>
              <w:rPr>
                <w:rFonts w:ascii="Cambria Math" w:hAnsi="Cambria Math"/>
              </w:rPr>
            </m:ctrlPr>
          </m:sSubPr>
          <m:e>
            <m:r>
              <w:rPr>
                <w:rFonts w:ascii="Cambria Math" w:hAnsi="Cambria Math"/>
              </w:rPr>
              <m:t>P</m:t>
            </m:r>
          </m:e>
          <m:sub>
            <m:r>
              <w:rPr>
                <w:rFonts w:ascii="Cambria Math" w:hAnsi="Cambria Math"/>
              </w:rPr>
              <m:t>XY</m:t>
            </m:r>
          </m:sub>
        </m:sSub>
        <m:r>
          <w:rPr>
            <w:rFonts w:ascii="Cambria Math" w:hAnsi="Cambria Math"/>
          </w:rPr>
          <m:t>(x,y)≤1</m:t>
        </m:r>
      </m:oMath>
      <w:r>
        <w:t xml:space="preserve">, </w:t>
      </w:r>
      <w:r>
        <w:t>并且</w:t>
      </w:r>
      <w:r>
        <w:t xml:space="preserve"> </w:t>
      </w:r>
      <m:oMath>
        <m:nary>
          <m:naryPr>
            <m:chr m:val="∑"/>
            <m:limLoc m:val="undOvr"/>
            <m:supHide m:val="1"/>
            <m:ctrlPr>
              <w:rPr>
                <w:rFonts w:ascii="Cambria Math" w:hAnsi="Cambria Math"/>
              </w:rPr>
            </m:ctrlPr>
          </m:naryPr>
          <m:sub>
            <m:r>
              <w:rPr>
                <w:rFonts w:ascii="Cambria Math" w:hAnsi="Cambria Math"/>
              </w:rPr>
              <m:t>x∈Val(X)</m:t>
            </m:r>
          </m:sub>
          <m:sup>
            <m:r>
              <w:rPr>
                <w:rFonts w:ascii="Cambria Math" w:hAnsi="Cambria Math"/>
              </w:rPr>
              <m:t>​</m:t>
            </m:r>
          </m:sup>
          <m:e>
            <m:nary>
              <m:naryPr>
                <m:chr m:val="∑"/>
                <m:limLoc m:val="undOvr"/>
                <m:supHide m:val="1"/>
                <m:ctrlPr>
                  <w:rPr>
                    <w:rFonts w:ascii="Cambria Math" w:hAnsi="Cambria Math"/>
                  </w:rPr>
                </m:ctrlPr>
              </m:naryPr>
              <m:sub>
                <m:r>
                  <w:rPr>
                    <w:rFonts w:ascii="Cambria Math" w:hAnsi="Cambria Math"/>
                  </w:rPr>
                  <m:t>y∈Val(Y)</m:t>
                </m:r>
              </m:sub>
              <m:sup>
                <m:r>
                  <w:rPr>
                    <w:rFonts w:ascii="Cambria Math" w:hAnsi="Cambria Math"/>
                  </w:rPr>
                  <m:t>​</m:t>
                </m:r>
              </m:sup>
              <m:e>
                <m:sSub>
                  <m:sSubPr>
                    <m:ctrlPr>
                      <w:rPr>
                        <w:rFonts w:ascii="Cambria Math" w:hAnsi="Cambria Math"/>
                      </w:rPr>
                    </m:ctrlPr>
                  </m:sSubPr>
                  <m:e>
                    <m:r>
                      <w:rPr>
                        <w:rFonts w:ascii="Cambria Math" w:hAnsi="Cambria Math"/>
                      </w:rPr>
                      <m:t>P</m:t>
                    </m:r>
                  </m:e>
                  <m:sub>
                    <m:r>
                      <w:rPr>
                        <w:rFonts w:ascii="Cambria Math" w:hAnsi="Cambria Math"/>
                      </w:rPr>
                      <m:t>XY</m:t>
                    </m:r>
                  </m:sub>
                </m:sSub>
              </m:e>
            </m:nary>
          </m:e>
        </m:nary>
        <m:r>
          <w:rPr>
            <w:rFonts w:ascii="Cambria Math" w:hAnsi="Cambria Math"/>
          </w:rPr>
          <m:t>(x,y)=1</m:t>
        </m:r>
      </m:oMath>
    </w:p>
    <w:p w14:paraId="374A77B6" w14:textId="77777777" w:rsidR="00B94259" w:rsidRDefault="00B94259" w:rsidP="005E1550">
      <w:pPr>
        <w:pStyle w:val="af"/>
      </w:pPr>
      <w:r>
        <w:t>两个变量上的</w:t>
      </w:r>
      <w:r>
        <w:rPr>
          <w:b/>
        </w:rPr>
        <w:t>联合</w:t>
      </w:r>
      <w:r>
        <w:rPr>
          <w:b/>
        </w:rPr>
        <w:t>PMF</w:t>
      </w:r>
      <w:r>
        <w:t>分别与每个变量的概率质量函数有什么关系？事实上：</w:t>
      </w:r>
    </w:p>
    <w:p w14:paraId="3EDF4B26" w14:textId="77777777" w:rsidR="00B94259" w:rsidRDefault="00000000" w:rsidP="005E1550">
      <w:pPr>
        <w:pStyle w:val="af"/>
      </w:pPr>
      <m:oMathPara>
        <m:oMathParaPr>
          <m:jc m:val="center"/>
        </m:oMathParaPr>
        <m:oMath>
          <m:sSub>
            <m:sSubPr>
              <m:ctrlPr>
                <w:rPr>
                  <w:rFonts w:ascii="Cambria Math" w:hAnsi="Cambria Math"/>
                </w:rPr>
              </m:ctrlPr>
            </m:sSubPr>
            <m:e>
              <m:r>
                <w:rPr>
                  <w:rFonts w:ascii="Cambria Math" w:hAnsi="Cambria Math"/>
                </w:rPr>
                <m:t>p</m:t>
              </m:r>
            </m:e>
            <m:sub>
              <m:r>
                <w:rPr>
                  <w:rFonts w:ascii="Cambria Math" w:hAnsi="Cambria Math"/>
                </w:rPr>
                <m:t>X</m:t>
              </m:r>
            </m:sub>
          </m:sSub>
          <m:r>
            <w:rPr>
              <w:rFonts w:ascii="Cambria Math" w:hAnsi="Cambria Math"/>
            </w:rPr>
            <m:t>(x)=</m:t>
          </m:r>
          <m:nary>
            <m:naryPr>
              <m:chr m:val="∑"/>
              <m:limLoc m:val="undOvr"/>
              <m:supHide m:val="1"/>
              <m:ctrlPr>
                <w:rPr>
                  <w:rFonts w:ascii="Cambria Math" w:hAnsi="Cambria Math"/>
                </w:rPr>
              </m:ctrlPr>
            </m:naryPr>
            <m:sub>
              <m:r>
                <w:rPr>
                  <w:rFonts w:ascii="Cambria Math" w:hAnsi="Cambria Math"/>
                </w:rPr>
                <m:t>y</m:t>
              </m:r>
            </m:sub>
            <m:sup>
              <m:r>
                <w:rPr>
                  <w:rFonts w:ascii="Cambria Math" w:hAnsi="Cambria Math"/>
                </w:rPr>
                <m:t>​</m:t>
              </m:r>
            </m:sup>
            <m:e>
              <m:sSub>
                <m:sSubPr>
                  <m:ctrlPr>
                    <w:rPr>
                      <w:rFonts w:ascii="Cambria Math" w:hAnsi="Cambria Math"/>
                    </w:rPr>
                  </m:ctrlPr>
                </m:sSubPr>
                <m:e>
                  <m:r>
                    <w:rPr>
                      <w:rFonts w:ascii="Cambria Math" w:hAnsi="Cambria Math"/>
                    </w:rPr>
                    <m:t>p</m:t>
                  </m:r>
                </m:e>
                <m:sub>
                  <m:r>
                    <w:rPr>
                      <w:rFonts w:ascii="Cambria Math" w:hAnsi="Cambria Math"/>
                    </w:rPr>
                    <m:t>XY</m:t>
                  </m:r>
                </m:sub>
              </m:sSub>
            </m:e>
          </m:nary>
          <m:r>
            <w:rPr>
              <w:rFonts w:ascii="Cambria Math" w:hAnsi="Cambria Math"/>
            </w:rPr>
            <m:t>(x,y)</m:t>
          </m:r>
        </m:oMath>
      </m:oMathPara>
    </w:p>
    <w:p w14:paraId="1752B5F7" w14:textId="77777777" w:rsidR="00B94259" w:rsidRDefault="00B94259" w:rsidP="005E1550">
      <w:pPr>
        <w:pStyle w:val="af"/>
      </w:pPr>
      <w:r>
        <w:t>对于</w:t>
      </w:r>
      <m:oMath>
        <m:sSub>
          <m:sSubPr>
            <m:ctrlPr>
              <w:rPr>
                <w:rFonts w:ascii="Cambria Math" w:hAnsi="Cambria Math"/>
              </w:rPr>
            </m:ctrlPr>
          </m:sSubPr>
          <m:e>
            <m:r>
              <w:rPr>
                <w:rFonts w:ascii="Cambria Math" w:hAnsi="Cambria Math"/>
              </w:rPr>
              <m:t>p</m:t>
            </m:r>
          </m:e>
          <m:sub>
            <m:r>
              <w:rPr>
                <w:rFonts w:ascii="Cambria Math" w:hAnsi="Cambria Math"/>
              </w:rPr>
              <m:t>Y</m:t>
            </m:r>
          </m:sub>
        </m:sSub>
        <m:r>
          <w:rPr>
            <w:rFonts w:ascii="Cambria Math" w:hAnsi="Cambria Math"/>
          </w:rPr>
          <m:t>(y)</m:t>
        </m:r>
      </m:oMath>
      <w:r>
        <w:t>类似。在这种情况下，我们称</w:t>
      </w:r>
      <m:oMath>
        <m:sSub>
          <m:sSubPr>
            <m:ctrlPr>
              <w:rPr>
                <w:rFonts w:ascii="Cambria Math" w:hAnsi="Cambria Math"/>
              </w:rPr>
            </m:ctrlPr>
          </m:sSubPr>
          <m:e>
            <m:r>
              <w:rPr>
                <w:rFonts w:ascii="Cambria Math" w:hAnsi="Cambria Math"/>
              </w:rPr>
              <m:t>p</m:t>
            </m:r>
          </m:e>
          <m:sub>
            <m:r>
              <w:rPr>
                <w:rFonts w:ascii="Cambria Math" w:hAnsi="Cambria Math"/>
              </w:rPr>
              <m:t>X</m:t>
            </m:r>
          </m:sub>
        </m:sSub>
        <m:r>
          <w:rPr>
            <w:rFonts w:ascii="Cambria Math" w:hAnsi="Cambria Math"/>
          </w:rPr>
          <m:t>(x)</m:t>
        </m:r>
      </m:oMath>
      <w:r>
        <w:t>为</w:t>
      </w:r>
      <m:oMath>
        <m:r>
          <w:rPr>
            <w:rFonts w:ascii="Cambria Math" w:hAnsi="Cambria Math"/>
          </w:rPr>
          <m:t>X</m:t>
        </m:r>
      </m:oMath>
      <w:r>
        <w:t>的边际概率质量函数。在统计学中，</w:t>
      </w:r>
      <w:r>
        <w:lastRenderedPageBreak/>
        <w:t>将一个变量相加形成另一个变量的边缘分布的过程通常称为</w:t>
      </w:r>
      <w:r>
        <w:t>“</w:t>
      </w:r>
      <w:r>
        <w:t>边缘化</w:t>
      </w:r>
      <w:r>
        <w:t>”</w:t>
      </w:r>
      <w:r>
        <w:t>。</w:t>
      </w:r>
    </w:p>
    <w:p w14:paraId="5B1B914E" w14:textId="77777777" w:rsidR="00B94259" w:rsidRDefault="00B94259">
      <w:pPr>
        <w:pStyle w:val="4"/>
      </w:pPr>
      <w:r>
        <w:t xml:space="preserve">3.3 </w:t>
      </w:r>
      <w:r>
        <w:t>联合概率和边缘概率密度函数</w:t>
      </w:r>
    </w:p>
    <w:p w14:paraId="4BA24F9A" w14:textId="77777777" w:rsidR="00B94259" w:rsidRDefault="00B94259" w:rsidP="005E1550">
      <w:pPr>
        <w:pStyle w:val="af"/>
      </w:pPr>
      <w:r>
        <w:t>假设</w:t>
      </w:r>
      <m:oMath>
        <m:r>
          <w:rPr>
            <w:rFonts w:ascii="Cambria Math" w:hAnsi="Cambria Math"/>
          </w:rPr>
          <m:t>X</m:t>
        </m:r>
      </m:oMath>
      <w:r>
        <w:t>和</w:t>
      </w:r>
      <m:oMath>
        <m:r>
          <w:rPr>
            <w:rFonts w:ascii="Cambria Math" w:hAnsi="Cambria Math"/>
          </w:rPr>
          <m:t>Y</m:t>
        </m:r>
      </m:oMath>
      <w:r>
        <w:t>是两个连续的随机变量，具有联合分布函数</w:t>
      </w:r>
      <m:oMath>
        <m:sSub>
          <m:sSubPr>
            <m:ctrlPr>
              <w:rPr>
                <w:rFonts w:ascii="Cambria Math" w:hAnsi="Cambria Math"/>
              </w:rPr>
            </m:ctrlPr>
          </m:sSubPr>
          <m:e>
            <m:r>
              <w:rPr>
                <w:rFonts w:ascii="Cambria Math" w:hAnsi="Cambria Math"/>
              </w:rPr>
              <m:t>F</m:t>
            </m:r>
          </m:e>
          <m:sub>
            <m:r>
              <w:rPr>
                <w:rFonts w:ascii="Cambria Math" w:hAnsi="Cambria Math"/>
              </w:rPr>
              <m:t>XY</m:t>
            </m:r>
          </m:sub>
        </m:sSub>
      </m:oMath>
      <w:r>
        <w:t>。在</w:t>
      </w:r>
      <m:oMath>
        <m:sSub>
          <m:sSubPr>
            <m:ctrlPr>
              <w:rPr>
                <w:rFonts w:ascii="Cambria Math" w:hAnsi="Cambria Math"/>
              </w:rPr>
            </m:ctrlPr>
          </m:sSubPr>
          <m:e>
            <m:r>
              <w:rPr>
                <w:rFonts w:ascii="Cambria Math" w:hAnsi="Cambria Math"/>
              </w:rPr>
              <m:t>F</m:t>
            </m:r>
          </m:e>
          <m:sub>
            <m:r>
              <w:rPr>
                <w:rFonts w:ascii="Cambria Math" w:hAnsi="Cambria Math"/>
              </w:rPr>
              <m:t>XY</m:t>
            </m:r>
          </m:sub>
        </m:sSub>
        <m:r>
          <w:rPr>
            <w:rFonts w:ascii="Cambria Math" w:hAnsi="Cambria Math"/>
          </w:rPr>
          <m:t>(x,y)</m:t>
        </m:r>
      </m:oMath>
      <w:r>
        <w:t>在</w:t>
      </w:r>
      <m:oMath>
        <m:r>
          <w:rPr>
            <w:rFonts w:ascii="Cambria Math" w:hAnsi="Cambria Math"/>
          </w:rPr>
          <m:t>x</m:t>
        </m:r>
      </m:oMath>
      <w:r>
        <w:t>和</w:t>
      </w:r>
      <m:oMath>
        <m:r>
          <w:rPr>
            <w:rFonts w:ascii="Cambria Math" w:hAnsi="Cambria Math"/>
          </w:rPr>
          <m:t>y</m:t>
        </m:r>
      </m:oMath>
      <w:r>
        <w:t>中处处可微的情况下，我们可以定义</w:t>
      </w:r>
      <w:r>
        <w:rPr>
          <w:b/>
        </w:rPr>
        <w:t>联合概率密度函数</w:t>
      </w:r>
      <w:r>
        <w:t>：</w:t>
      </w:r>
    </w:p>
    <w:p w14:paraId="2CD4A0DC" w14:textId="77777777" w:rsidR="00B94259" w:rsidRDefault="00000000" w:rsidP="005E1550">
      <w:pPr>
        <w:pStyle w:val="af"/>
      </w:pPr>
      <m:oMathPara>
        <m:oMathParaPr>
          <m:jc m:val="center"/>
        </m:oMathParaPr>
        <m:oMath>
          <m:sSub>
            <m:sSubPr>
              <m:ctrlPr>
                <w:rPr>
                  <w:rFonts w:ascii="Cambria Math" w:hAnsi="Cambria Math"/>
                </w:rPr>
              </m:ctrlPr>
            </m:sSubPr>
            <m:e>
              <m:r>
                <w:rPr>
                  <w:rFonts w:ascii="Cambria Math" w:hAnsi="Cambria Math"/>
                </w:rPr>
                <m:t>f</m:t>
              </m:r>
            </m:e>
            <m:sub>
              <m:r>
                <w:rPr>
                  <w:rFonts w:ascii="Cambria Math" w:hAnsi="Cambria Math"/>
                </w:rPr>
                <m:t>XY</m:t>
              </m:r>
            </m:sub>
          </m:sSub>
          <m:r>
            <w:rPr>
              <w:rFonts w:ascii="Cambria Math" w:hAnsi="Cambria Math"/>
            </w:rPr>
            <m:t>(x,y)=</m:t>
          </m:r>
          <m:f>
            <m:fPr>
              <m:ctrlPr>
                <w:rPr>
                  <w:rFonts w:ascii="Cambria Math" w:hAnsi="Cambria Math"/>
                </w:rPr>
              </m:ctrlPr>
            </m:fPr>
            <m:num>
              <m:sSup>
                <m:sSupPr>
                  <m:ctrlPr>
                    <w:rPr>
                      <w:rFonts w:ascii="Cambria Math" w:hAnsi="Cambria Math"/>
                    </w:rPr>
                  </m:ctrlPr>
                </m:sSupPr>
                <m:e>
                  <m:r>
                    <w:rPr>
                      <w:rFonts w:ascii="Cambria Math" w:hAnsi="Cambria Math"/>
                    </w:rPr>
                    <m:t>∂</m:t>
                  </m:r>
                </m:e>
                <m:sup>
                  <m:r>
                    <w:rPr>
                      <w:rFonts w:ascii="Cambria Math" w:hAnsi="Cambria Math"/>
                    </w:rPr>
                    <m:t>2</m:t>
                  </m:r>
                </m:sup>
              </m:sSup>
              <m:sSub>
                <m:sSubPr>
                  <m:ctrlPr>
                    <w:rPr>
                      <w:rFonts w:ascii="Cambria Math" w:hAnsi="Cambria Math"/>
                    </w:rPr>
                  </m:ctrlPr>
                </m:sSubPr>
                <m:e>
                  <m:r>
                    <w:rPr>
                      <w:rFonts w:ascii="Cambria Math" w:hAnsi="Cambria Math"/>
                    </w:rPr>
                    <m:t>F</m:t>
                  </m:r>
                </m:e>
                <m:sub>
                  <m:r>
                    <w:rPr>
                      <w:rFonts w:ascii="Cambria Math" w:hAnsi="Cambria Math"/>
                    </w:rPr>
                    <m:t>XY</m:t>
                  </m:r>
                </m:sub>
              </m:sSub>
              <m:r>
                <w:rPr>
                  <w:rFonts w:ascii="Cambria Math" w:hAnsi="Cambria Math"/>
                </w:rPr>
                <m:t>(x,y)</m:t>
              </m:r>
            </m:num>
            <m:den>
              <m:r>
                <w:rPr>
                  <w:rFonts w:ascii="Cambria Math" w:hAnsi="Cambria Math"/>
                </w:rPr>
                <m:t>∂x∂y</m:t>
              </m:r>
            </m:den>
          </m:f>
        </m:oMath>
      </m:oMathPara>
    </w:p>
    <w:p w14:paraId="742BF08F" w14:textId="77777777" w:rsidR="00B94259" w:rsidRDefault="00B94259" w:rsidP="005E1550">
      <w:pPr>
        <w:pStyle w:val="af"/>
      </w:pPr>
      <w:r>
        <w:t>如同在一维情况下，</w:t>
      </w:r>
      <w:r>
        <w:t>$f_{XY}(</w:t>
      </w:r>
      <w:proofErr w:type="spellStart"/>
      <w:r>
        <w:t>x,y</w:t>
      </w:r>
      <w:proofErr w:type="spellEnd"/>
      <w:r>
        <w:t xml:space="preserve">)\not= P(X = </w:t>
      </w:r>
      <w:proofErr w:type="spellStart"/>
      <w:r>
        <w:t>x,Y</w:t>
      </w:r>
      <w:proofErr w:type="spellEnd"/>
      <w:r>
        <w:t xml:space="preserve"> = y)$</w:t>
      </w:r>
      <w:r>
        <w:t>，而是：</w:t>
      </w:r>
    </w:p>
    <w:p w14:paraId="54B89994" w14:textId="77777777" w:rsidR="00B94259" w:rsidRDefault="00000000" w:rsidP="005E1550">
      <w:pPr>
        <w:pStyle w:val="af"/>
      </w:pPr>
      <m:oMathPara>
        <m:oMathParaPr>
          <m:jc m:val="center"/>
        </m:oMathParaPr>
        <m:oMath>
          <m:nary>
            <m:naryPr>
              <m:chr m:val="∬"/>
              <m:limLoc m:val="subSup"/>
              <m:supHide m:val="1"/>
              <m:ctrlPr>
                <w:rPr>
                  <w:rFonts w:ascii="Cambria Math" w:hAnsi="Cambria Math"/>
                </w:rPr>
              </m:ctrlPr>
            </m:naryPr>
            <m:sub>
              <m:r>
                <w:rPr>
                  <w:rFonts w:ascii="Cambria Math" w:hAnsi="Cambria Math"/>
                </w:rPr>
                <m:t>x∈A</m:t>
              </m:r>
            </m:sub>
            <m:sup>
              <m:r>
                <w:rPr>
                  <w:rFonts w:ascii="Cambria Math" w:hAnsi="Cambria Math"/>
                </w:rPr>
                <m:t>​</m:t>
              </m:r>
            </m:sup>
            <m:e>
              <m:sSub>
                <m:sSubPr>
                  <m:ctrlPr>
                    <w:rPr>
                      <w:rFonts w:ascii="Cambria Math" w:hAnsi="Cambria Math"/>
                    </w:rPr>
                  </m:ctrlPr>
                </m:sSubPr>
                <m:e>
                  <m:r>
                    <w:rPr>
                      <w:rFonts w:ascii="Cambria Math" w:hAnsi="Cambria Math"/>
                    </w:rPr>
                    <m:t>f</m:t>
                  </m:r>
                </m:e>
                <m:sub>
                  <m:r>
                    <w:rPr>
                      <w:rFonts w:ascii="Cambria Math" w:hAnsi="Cambria Math"/>
                    </w:rPr>
                    <m:t>XY</m:t>
                  </m:r>
                </m:sub>
              </m:sSub>
            </m:e>
          </m:nary>
          <m:r>
            <w:rPr>
              <w:rFonts w:ascii="Cambria Math" w:hAnsi="Cambria Math"/>
            </w:rPr>
            <m:t>(x,y)dxdy=P((X,Y)∈A)</m:t>
          </m:r>
        </m:oMath>
      </m:oMathPara>
    </w:p>
    <w:p w14:paraId="48E8B7E1" w14:textId="77777777" w:rsidR="00B94259" w:rsidRDefault="00B94259" w:rsidP="005E1550">
      <w:pPr>
        <w:pStyle w:val="af"/>
      </w:pPr>
      <w:r>
        <w:t>请注意，概率密度函数</w:t>
      </w:r>
      <m:oMath>
        <m:sSub>
          <m:sSubPr>
            <m:ctrlPr>
              <w:rPr>
                <w:rFonts w:ascii="Cambria Math" w:hAnsi="Cambria Math"/>
              </w:rPr>
            </m:ctrlPr>
          </m:sSubPr>
          <m:e>
            <m:r>
              <w:rPr>
                <w:rFonts w:ascii="Cambria Math" w:hAnsi="Cambria Math"/>
              </w:rPr>
              <m:t>f</m:t>
            </m:r>
          </m:e>
          <m:sub>
            <m:r>
              <w:rPr>
                <w:rFonts w:ascii="Cambria Math" w:hAnsi="Cambria Math"/>
              </w:rPr>
              <m:t>XY</m:t>
            </m:r>
          </m:sub>
        </m:sSub>
        <m:r>
          <w:rPr>
            <w:rFonts w:ascii="Cambria Math" w:hAnsi="Cambria Math"/>
          </w:rPr>
          <m:t>(x,y)</m:t>
        </m:r>
      </m:oMath>
      <w:proofErr w:type="gramStart"/>
      <w:r>
        <w:t>的值总是非</w:t>
      </w:r>
      <w:proofErr w:type="gramEnd"/>
      <w:r>
        <w:t>负的，但它们可能大于</w:t>
      </w:r>
      <w:r>
        <w:t>1</w:t>
      </w:r>
      <w:r>
        <w:t>。尽管如此，可以肯定的是</w:t>
      </w:r>
      <w:r>
        <w:t xml:space="preserve"> </w:t>
      </w:r>
      <m:oMath>
        <m:nary>
          <m:naryPr>
            <m:limLoc m:val="subSup"/>
            <m:ctrlPr>
              <w:rPr>
                <w:rFonts w:ascii="Cambria Math" w:hAnsi="Cambria Math"/>
              </w:rPr>
            </m:ctrlPr>
          </m:naryPr>
          <m:sub>
            <m:r>
              <w:rPr>
                <w:rFonts w:ascii="Cambria Math" w:hAnsi="Cambria Math"/>
              </w:rPr>
              <m:t>-∞</m:t>
            </m:r>
          </m:sub>
          <m:sup>
            <m:r>
              <w:rPr>
                <w:rFonts w:ascii="Cambria Math" w:hAnsi="Cambria Math"/>
              </w:rPr>
              <m:t>∞</m:t>
            </m:r>
          </m:sup>
          <m:e>
            <m:nary>
              <m:naryPr>
                <m:limLoc m:val="subSup"/>
                <m:ctrlPr>
                  <w:rPr>
                    <w:rFonts w:ascii="Cambria Math" w:hAnsi="Cambria Math"/>
                  </w:rPr>
                </m:ctrlPr>
              </m:naryPr>
              <m:sub>
                <m:r>
                  <w:rPr>
                    <w:rFonts w:ascii="Cambria Math" w:hAnsi="Cambria Math"/>
                  </w:rPr>
                  <m:t>-∞</m:t>
                </m:r>
              </m:sub>
              <m:sup>
                <m:r>
                  <w:rPr>
                    <w:rFonts w:ascii="Cambria Math" w:hAnsi="Cambria Math"/>
                  </w:rPr>
                  <m:t>∞</m:t>
                </m:r>
              </m:sup>
              <m:e>
                <m:sSub>
                  <m:sSubPr>
                    <m:ctrlPr>
                      <w:rPr>
                        <w:rFonts w:ascii="Cambria Math" w:hAnsi="Cambria Math"/>
                      </w:rPr>
                    </m:ctrlPr>
                  </m:sSubPr>
                  <m:e>
                    <m:r>
                      <w:rPr>
                        <w:rFonts w:ascii="Cambria Math" w:hAnsi="Cambria Math"/>
                      </w:rPr>
                      <m:t>f</m:t>
                    </m:r>
                  </m:e>
                  <m:sub>
                    <m:r>
                      <w:rPr>
                        <w:rFonts w:ascii="Cambria Math" w:hAnsi="Cambria Math"/>
                      </w:rPr>
                      <m:t>XY</m:t>
                    </m:r>
                  </m:sub>
                </m:sSub>
              </m:e>
            </m:nary>
          </m:e>
        </m:nary>
        <m:r>
          <w:rPr>
            <w:rFonts w:ascii="Cambria Math" w:hAnsi="Cambria Math"/>
          </w:rPr>
          <m:t>(x,y)=1</m:t>
        </m:r>
      </m:oMath>
    </w:p>
    <w:p w14:paraId="22E308E8" w14:textId="77777777" w:rsidR="00B94259" w:rsidRDefault="00B94259" w:rsidP="005E1550">
      <w:pPr>
        <w:pStyle w:val="af"/>
      </w:pPr>
      <w:r>
        <w:t>与离散情况相似，我们定义</w:t>
      </w:r>
      <w:r>
        <w:t>:</w:t>
      </w:r>
    </w:p>
    <w:p w14:paraId="7AD981C5" w14:textId="77777777" w:rsidR="00B94259" w:rsidRDefault="00000000" w:rsidP="005E1550">
      <w:pPr>
        <w:pStyle w:val="af"/>
      </w:pPr>
      <m:oMathPara>
        <m:oMathParaPr>
          <m:jc m:val="center"/>
        </m:oMathParaPr>
        <m:oMath>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(x)=</m:t>
          </m:r>
          <m:nary>
            <m:naryPr>
              <m:limLoc m:val="subSup"/>
              <m:ctrlPr>
                <w:rPr>
                  <w:rFonts w:ascii="Cambria Math" w:hAnsi="Cambria Math"/>
                </w:rPr>
              </m:ctrlPr>
            </m:naryPr>
            <m:sub>
              <m:r>
                <w:rPr>
                  <w:rFonts w:ascii="Cambria Math" w:hAnsi="Cambria Math"/>
                </w:rPr>
                <m:t>-∞</m:t>
              </m:r>
            </m:sub>
            <m:sup>
              <m:r>
                <w:rPr>
                  <w:rFonts w:ascii="Cambria Math" w:hAnsi="Cambria Math"/>
                </w:rPr>
                <m:t>∞</m:t>
              </m:r>
            </m:sup>
            <m:e>
              <m:sSub>
                <m:sSubPr>
                  <m:ctrlPr>
                    <w:rPr>
                      <w:rFonts w:ascii="Cambria Math" w:hAnsi="Cambria Math"/>
                    </w:rPr>
                  </m:ctrlPr>
                </m:sSubPr>
                <m:e>
                  <m:r>
                    <w:rPr>
                      <w:rFonts w:ascii="Cambria Math" w:hAnsi="Cambria Math"/>
                    </w:rPr>
                    <m:t>f</m:t>
                  </m:r>
                </m:e>
                <m:sub>
                  <m:r>
                    <w:rPr>
                      <w:rFonts w:ascii="Cambria Math" w:hAnsi="Cambria Math"/>
                    </w:rPr>
                    <m:t>XY</m:t>
                  </m:r>
                </m:sub>
              </m:sSub>
            </m:e>
          </m:nary>
          <m:r>
            <w:rPr>
              <w:rFonts w:ascii="Cambria Math" w:hAnsi="Cambria Math"/>
            </w:rPr>
            <m:t>(x,y)dy</m:t>
          </m:r>
        </m:oMath>
      </m:oMathPara>
    </w:p>
    <w:p w14:paraId="05546C70" w14:textId="77777777" w:rsidR="00B94259" w:rsidRDefault="00B94259" w:rsidP="005E1550">
      <w:pPr>
        <w:pStyle w:val="af"/>
      </w:pPr>
      <w:r>
        <w:t>作为</w:t>
      </w:r>
      <m:oMath>
        <m:r>
          <w:rPr>
            <w:rFonts w:ascii="Cambria Math" w:hAnsi="Cambria Math"/>
          </w:rPr>
          <m:t>X</m:t>
        </m:r>
      </m:oMath>
      <w:r>
        <w:t>的</w:t>
      </w:r>
      <w:r>
        <w:rPr>
          <w:b/>
        </w:rPr>
        <w:t>边际概率密度函数</w:t>
      </w:r>
      <w:r>
        <w:t>(</w:t>
      </w:r>
      <w:r>
        <w:t>或</w:t>
      </w:r>
      <w:r>
        <w:rPr>
          <w:b/>
        </w:rPr>
        <w:t>边际密度</w:t>
      </w:r>
      <w:r>
        <w:t>)</w:t>
      </w:r>
      <w:r>
        <w:t>，对于</w:t>
      </w:r>
      <m:oMath>
        <m:sSub>
          <m:sSubPr>
            <m:ctrlPr>
              <w:rPr>
                <w:rFonts w:ascii="Cambria Math" w:hAnsi="Cambria Math"/>
              </w:rPr>
            </m:ctrlPr>
          </m:sSubPr>
          <m:e>
            <m:r>
              <w:rPr>
                <w:rFonts w:ascii="Cambria Math" w:hAnsi="Cambria Math"/>
              </w:rPr>
              <m:t>f</m:t>
            </m:r>
          </m:e>
          <m:sub>
            <m:r>
              <w:rPr>
                <w:rFonts w:ascii="Cambria Math" w:hAnsi="Cambria Math"/>
              </w:rPr>
              <m:t>Y</m:t>
            </m:r>
          </m:sub>
        </m:sSub>
        <m:r>
          <w:rPr>
            <w:rFonts w:ascii="Cambria Math" w:hAnsi="Cambria Math"/>
          </w:rPr>
          <m:t>(y)</m:t>
        </m:r>
      </m:oMath>
      <w:r>
        <w:t>也类似。</w:t>
      </w:r>
    </w:p>
    <w:p w14:paraId="12D0C08F" w14:textId="77777777" w:rsidR="00B94259" w:rsidRDefault="00B94259">
      <w:pPr>
        <w:pStyle w:val="4"/>
      </w:pPr>
      <w:bookmarkStart w:id="859" w:name="header-n253"/>
      <w:r>
        <w:t xml:space="preserve">3.4 </w:t>
      </w:r>
      <w:r>
        <w:t>条件概率分布</w:t>
      </w:r>
      <w:bookmarkEnd w:id="859"/>
    </w:p>
    <w:p w14:paraId="6D77E671" w14:textId="77777777" w:rsidR="00B94259" w:rsidRDefault="00B94259" w:rsidP="005E1550">
      <w:pPr>
        <w:pStyle w:val="af"/>
      </w:pPr>
      <w:r>
        <w:t>条件分布试图回答这样一个问题，当我们知道</w:t>
      </w:r>
      <m:oMath>
        <m:r>
          <w:rPr>
            <w:rFonts w:ascii="Cambria Math" w:hAnsi="Cambria Math"/>
          </w:rPr>
          <m:t>X</m:t>
        </m:r>
      </m:oMath>
      <w:r>
        <w:t>必须取某个值</w:t>
      </w:r>
      <m:oMath>
        <m:r>
          <w:rPr>
            <w:rFonts w:ascii="Cambria Math" w:hAnsi="Cambria Math"/>
          </w:rPr>
          <m:t>x</m:t>
        </m:r>
      </m:oMath>
      <w:r>
        <w:t>时，</w:t>
      </w:r>
      <m:oMath>
        <m:r>
          <w:rPr>
            <w:rFonts w:ascii="Cambria Math" w:hAnsi="Cambria Math"/>
          </w:rPr>
          <m:t>Y</m:t>
        </m:r>
      </m:oMath>
      <w:r>
        <w:t>上的概率分布是什么？在离散情况下，给定</w:t>
      </w:r>
      <m:oMath>
        <m:r>
          <w:rPr>
            <w:rFonts w:ascii="Cambria Math" w:hAnsi="Cambria Math"/>
          </w:rPr>
          <m:t>Y</m:t>
        </m:r>
      </m:oMath>
      <w:r>
        <w:t>的条件概率质量函数是简单的：</w:t>
      </w:r>
    </w:p>
    <w:p w14:paraId="2BD07B9B" w14:textId="77777777" w:rsidR="00B94259" w:rsidRDefault="00000000" w:rsidP="005E1550">
      <w:pPr>
        <w:pStyle w:val="af"/>
      </w:pPr>
      <m:oMathPara>
        <m:oMathParaPr>
          <m:jc m:val="center"/>
        </m:oMathParaPr>
        <m:oMath>
          <m:sSub>
            <m:sSubPr>
              <m:ctrlPr>
                <w:rPr>
                  <w:rFonts w:ascii="Cambria Math" w:hAnsi="Cambria Math"/>
                </w:rPr>
              </m:ctrlPr>
            </m:sSubPr>
            <m:e>
              <m:r>
                <w:rPr>
                  <w:rFonts w:ascii="Cambria Math" w:hAnsi="Cambria Math"/>
                </w:rPr>
                <m:t>p</m:t>
              </m:r>
            </m:e>
            <m:sub>
              <m:r>
                <w:rPr>
                  <w:rFonts w:ascii="Cambria Math" w:hAnsi="Cambria Math"/>
                </w:rPr>
                <m:t>Y|X</m:t>
              </m:r>
            </m:sub>
          </m:sSub>
          <m:r>
            <w:rPr>
              <w:rFonts w:ascii="Cambria Math" w:hAnsi="Cambria Math"/>
            </w:rPr>
            <m:t>(y|x)=</m:t>
          </m:r>
          <m:f>
            <m:fPr>
              <m:ctrlPr>
                <w:rPr>
                  <w:rFonts w:ascii="Cambria Math" w:hAnsi="Cambria Math"/>
                </w:rPr>
              </m:ctrlPr>
            </m:fPr>
            <m:num>
              <m:sSub>
                <m:sSubPr>
                  <m:ctrlPr>
                    <w:rPr>
                      <w:rFonts w:ascii="Cambria Math" w:hAnsi="Cambria Math"/>
                    </w:rPr>
                  </m:ctrlPr>
                </m:sSubPr>
                <m:e>
                  <m:r>
                    <w:rPr>
                      <w:rFonts w:ascii="Cambria Math" w:hAnsi="Cambria Math"/>
                    </w:rPr>
                    <m:t>p</m:t>
                  </m:r>
                </m:e>
                <m:sub>
                  <m:r>
                    <w:rPr>
                      <w:rFonts w:ascii="Cambria Math" w:hAnsi="Cambria Math"/>
                    </w:rPr>
                    <m:t>XY</m:t>
                  </m:r>
                </m:sub>
              </m:sSub>
              <m:r>
                <w:rPr>
                  <w:rFonts w:ascii="Cambria Math" w:hAnsi="Cambria Math"/>
                </w:rPr>
                <m:t>(x,y)</m:t>
              </m:r>
            </m:num>
            <m:den>
              <m:sSub>
                <m:sSubPr>
                  <m:ctrlPr>
                    <w:rPr>
                      <w:rFonts w:ascii="Cambria Math" w:hAnsi="Cambria Math"/>
                    </w:rPr>
                  </m:ctrlPr>
                </m:sSubPr>
                <m:e>
                  <m:r>
                    <w:rPr>
                      <w:rFonts w:ascii="Cambria Math" w:hAnsi="Cambria Math"/>
                    </w:rPr>
                    <m:t>p</m:t>
                  </m:r>
                </m:e>
                <m:sub>
                  <m:r>
                    <w:rPr>
                      <w:rFonts w:ascii="Cambria Math" w:hAnsi="Cambria Math"/>
                    </w:rPr>
                    <m:t>X</m:t>
                  </m:r>
                </m:sub>
              </m:sSub>
              <m:r>
                <w:rPr>
                  <w:rFonts w:ascii="Cambria Math" w:hAnsi="Cambria Math"/>
                </w:rPr>
                <m:t>(x)</m:t>
              </m:r>
            </m:den>
          </m:f>
        </m:oMath>
      </m:oMathPara>
    </w:p>
    <w:p w14:paraId="7822BB34" w14:textId="77777777" w:rsidR="00B94259" w:rsidRDefault="00B94259" w:rsidP="005E1550">
      <w:pPr>
        <w:pStyle w:val="af"/>
      </w:pPr>
      <w:r>
        <w:t>假设分母不等于</w:t>
      </w:r>
      <w:r>
        <w:t>0</w:t>
      </w:r>
      <w:r>
        <w:t>。</w:t>
      </w:r>
    </w:p>
    <w:p w14:paraId="6774A82F" w14:textId="77777777" w:rsidR="00B94259" w:rsidRDefault="00B94259" w:rsidP="005E1550">
      <w:pPr>
        <w:pStyle w:val="af"/>
      </w:pPr>
      <w:r>
        <w:t>在连续的情况下，在技术上要复杂一点，因为连续随机变量的概率等于零。忽略这一技术点，我们通过类比离散情况，简单地定义给定</w:t>
      </w:r>
      <m:oMath>
        <m:r>
          <w:rPr>
            <w:rFonts w:ascii="Cambria Math" w:hAnsi="Cambria Math"/>
          </w:rPr>
          <m:t>X=x</m:t>
        </m:r>
      </m:oMath>
      <w:r>
        <w:t>的条件概率密度为：</w:t>
      </w:r>
    </w:p>
    <w:p w14:paraId="0164FB4E" w14:textId="77777777" w:rsidR="00B94259" w:rsidRDefault="00000000" w:rsidP="005E1550">
      <w:pPr>
        <w:pStyle w:val="af"/>
      </w:pPr>
      <m:oMathPara>
        <m:oMathParaPr>
          <m:jc m:val="center"/>
        </m:oMathParaPr>
        <m:oMath>
          <m:sSub>
            <m:sSubPr>
              <m:ctrlPr>
                <w:rPr>
                  <w:rFonts w:ascii="Cambria Math" w:hAnsi="Cambria Math"/>
                </w:rPr>
              </m:ctrlPr>
            </m:sSubPr>
            <m:e>
              <m:r>
                <w:rPr>
                  <w:rFonts w:ascii="Cambria Math" w:hAnsi="Cambria Math"/>
                </w:rPr>
                <m:t>f</m:t>
              </m:r>
            </m:e>
            <m:sub>
              <m:r>
                <w:rPr>
                  <w:rFonts w:ascii="Cambria Math" w:hAnsi="Cambria Math"/>
                </w:rPr>
                <m:t>Y|X</m:t>
              </m:r>
            </m:sub>
          </m:sSub>
          <m:r>
            <w:rPr>
              <w:rFonts w:ascii="Cambria Math" w:hAnsi="Cambria Math"/>
            </w:rPr>
            <m:t>(y|x)=</m:t>
          </m:r>
          <m:f>
            <m:fPr>
              <m:ctrlPr>
                <w:rPr>
                  <w:rFonts w:ascii="Cambria Math" w:hAnsi="Cambria Math"/>
                </w:rPr>
              </m:ctrlPr>
            </m:fPr>
            <m:num>
              <m:sSub>
                <m:sSubPr>
                  <m:ctrlPr>
                    <w:rPr>
                      <w:rFonts w:ascii="Cambria Math" w:hAnsi="Cambria Math"/>
                    </w:rPr>
                  </m:ctrlPr>
                </m:sSubPr>
                <m:e>
                  <m:r>
                    <w:rPr>
                      <w:rFonts w:ascii="Cambria Math" w:hAnsi="Cambria Math"/>
                    </w:rPr>
                    <m:t>f</m:t>
                  </m:r>
                </m:e>
                <m:sub>
                  <m:r>
                    <w:rPr>
                      <w:rFonts w:ascii="Cambria Math" w:hAnsi="Cambria Math"/>
                    </w:rPr>
                    <m:t>XY</m:t>
                  </m:r>
                </m:sub>
              </m:sSub>
              <m:r>
                <w:rPr>
                  <w:rFonts w:ascii="Cambria Math" w:hAnsi="Cambria Math"/>
                </w:rPr>
                <m:t>(x,y)</m:t>
              </m:r>
            </m:num>
            <m:den>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(x)</m:t>
              </m:r>
            </m:den>
          </m:f>
        </m:oMath>
      </m:oMathPara>
    </w:p>
    <w:p w14:paraId="1A0985DA" w14:textId="77777777" w:rsidR="00B94259" w:rsidRDefault="00B94259" w:rsidP="005E1550">
      <w:pPr>
        <w:pStyle w:val="af"/>
      </w:pPr>
      <w:r>
        <w:t>假设分母不等于</w:t>
      </w:r>
      <w:r>
        <w:t>0</w:t>
      </w:r>
      <w:r>
        <w:t>。</w:t>
      </w:r>
    </w:p>
    <w:p w14:paraId="7A60BD9B" w14:textId="77777777" w:rsidR="00B94259" w:rsidRDefault="00B94259">
      <w:pPr>
        <w:pStyle w:val="4"/>
      </w:pPr>
      <w:bookmarkStart w:id="860" w:name="header-n260"/>
      <w:r>
        <w:t xml:space="preserve">3.5 </w:t>
      </w:r>
      <w:r>
        <w:t>贝叶斯定理</w:t>
      </w:r>
      <w:bookmarkEnd w:id="860"/>
    </w:p>
    <w:p w14:paraId="6C56DE9A" w14:textId="77777777" w:rsidR="00B94259" w:rsidRDefault="00B94259" w:rsidP="005E1550">
      <w:pPr>
        <w:pStyle w:val="af"/>
      </w:pPr>
      <w:r>
        <w:t>当试图推导一个变量给定另一个变量的条件概率表达式时，经常出现的一个有用公式是</w:t>
      </w:r>
      <w:r>
        <w:rPr>
          <w:b/>
        </w:rPr>
        <w:lastRenderedPageBreak/>
        <w:t>贝叶斯定理</w:t>
      </w:r>
      <w:r>
        <w:t>。</w:t>
      </w:r>
    </w:p>
    <w:p w14:paraId="5BA6A2C5" w14:textId="77777777" w:rsidR="00B94259" w:rsidRDefault="00B94259" w:rsidP="005E1550">
      <w:pPr>
        <w:pStyle w:val="af"/>
      </w:pPr>
      <w:r>
        <w:t>对于离散随机变量</w:t>
      </w:r>
      <m:oMath>
        <m:r>
          <w:rPr>
            <w:rFonts w:ascii="Cambria Math" w:hAnsi="Cambria Math"/>
          </w:rPr>
          <m:t>X</m:t>
        </m:r>
      </m:oMath>
      <w:r>
        <w:t>和</w:t>
      </w:r>
      <m:oMath>
        <m:r>
          <w:rPr>
            <w:rFonts w:ascii="Cambria Math" w:hAnsi="Cambria Math"/>
          </w:rPr>
          <m:t>Y</m:t>
        </m:r>
      </m:oMath>
      <w:r>
        <w:t>：</w:t>
      </w:r>
    </w:p>
    <w:p w14:paraId="22BF3DE7" w14:textId="77777777" w:rsidR="00B94259" w:rsidRDefault="00000000" w:rsidP="005E1550">
      <w:pPr>
        <w:pStyle w:val="af"/>
      </w:pPr>
      <m:oMathPara>
        <m:oMathParaPr>
          <m:jc m:val="center"/>
        </m:oMathParaPr>
        <m:oMath>
          <m:sSub>
            <m:sSubPr>
              <m:ctrlPr>
                <w:rPr>
                  <w:rFonts w:ascii="Cambria Math" w:hAnsi="Cambria Math"/>
                </w:rPr>
              </m:ctrlPr>
            </m:sSubPr>
            <m:e>
              <m:r>
                <w:rPr>
                  <w:rFonts w:ascii="Cambria Math" w:hAnsi="Cambria Math"/>
                </w:rPr>
                <m:t>P</m:t>
              </m:r>
            </m:e>
            <m:sub>
              <m:r>
                <w:rPr>
                  <w:rFonts w:ascii="Cambria Math" w:hAnsi="Cambria Math"/>
                </w:rPr>
                <m:t>Y|X</m:t>
              </m:r>
            </m:sub>
          </m:sSub>
          <m:r>
            <w:rPr>
              <w:rFonts w:ascii="Cambria Math" w:hAnsi="Cambria Math"/>
            </w:rPr>
            <m:t>(y|x)=</m:t>
          </m:r>
          <m:f>
            <m:fPr>
              <m:ctrlPr>
                <w:rPr>
                  <w:rFonts w:ascii="Cambria Math" w:hAnsi="Cambria Math"/>
                </w:rPr>
              </m:ctrlPr>
            </m:fPr>
            <m:num>
              <m:sSub>
                <m:sSubPr>
                  <m:ctrlPr>
                    <w:rPr>
                      <w:rFonts w:ascii="Cambria Math" w:hAnsi="Cambria Math"/>
                    </w:rPr>
                  </m:ctrlPr>
                </m:sSubPr>
                <m:e>
                  <m:r>
                    <w:rPr>
                      <w:rFonts w:ascii="Cambria Math" w:hAnsi="Cambria Math"/>
                    </w:rPr>
                    <m:t>P</m:t>
                  </m:r>
                </m:e>
                <m:sub>
                  <m:r>
                    <w:rPr>
                      <w:rFonts w:ascii="Cambria Math" w:hAnsi="Cambria Math"/>
                    </w:rPr>
                    <m:t>XY</m:t>
                  </m:r>
                </m:sub>
              </m:sSub>
              <m:r>
                <w:rPr>
                  <w:rFonts w:ascii="Cambria Math" w:hAnsi="Cambria Math"/>
                </w:rPr>
                <m:t>(x,y)</m:t>
              </m:r>
            </m:num>
            <m:den>
              <m:sSub>
                <m:sSubPr>
                  <m:ctrlPr>
                    <w:rPr>
                      <w:rFonts w:ascii="Cambria Math" w:hAnsi="Cambria Math"/>
                    </w:rPr>
                  </m:ctrlPr>
                </m:sSubPr>
                <m:e>
                  <m:r>
                    <w:rPr>
                      <w:rFonts w:ascii="Cambria Math" w:hAnsi="Cambria Math"/>
                    </w:rPr>
                    <m:t>P</m:t>
                  </m:r>
                </m:e>
                <m:sub>
                  <m:r>
                    <w:rPr>
                      <w:rFonts w:ascii="Cambria Math" w:hAnsi="Cambria Math"/>
                    </w:rPr>
                    <m:t>X</m:t>
                  </m:r>
                </m:sub>
              </m:sSub>
              <m:r>
                <w:rPr>
                  <w:rFonts w:ascii="Cambria Math" w:hAnsi="Cambria Math"/>
                </w:rPr>
                <m:t>(x)</m:t>
              </m:r>
            </m:den>
          </m:f>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P</m:t>
                  </m:r>
                </m:e>
                <m:sub>
                  <m:r>
                    <w:rPr>
                      <w:rFonts w:ascii="Cambria Math" w:hAnsi="Cambria Math"/>
                    </w:rPr>
                    <m:t>X|Y</m:t>
                  </m:r>
                </m:sub>
              </m:sSub>
              <m:r>
                <w:rPr>
                  <w:rFonts w:ascii="Cambria Math" w:hAnsi="Cambria Math"/>
                </w:rPr>
                <m:t>(x|y)</m:t>
              </m:r>
              <m:sSub>
                <m:sSubPr>
                  <m:ctrlPr>
                    <w:rPr>
                      <w:rFonts w:ascii="Cambria Math" w:hAnsi="Cambria Math"/>
                    </w:rPr>
                  </m:ctrlPr>
                </m:sSubPr>
                <m:e>
                  <m:r>
                    <w:rPr>
                      <w:rFonts w:ascii="Cambria Math" w:hAnsi="Cambria Math"/>
                    </w:rPr>
                    <m:t>P</m:t>
                  </m:r>
                </m:e>
                <m:sub>
                  <m:r>
                    <w:rPr>
                      <w:rFonts w:ascii="Cambria Math" w:hAnsi="Cambria Math"/>
                    </w:rPr>
                    <m:t>Y</m:t>
                  </m:r>
                </m:sub>
              </m:sSub>
              <m:r>
                <w:rPr>
                  <w:rFonts w:ascii="Cambria Math" w:hAnsi="Cambria Math"/>
                </w:rPr>
                <m:t>(y)</m:t>
              </m:r>
            </m:num>
            <m:den>
              <m:nary>
                <m:naryPr>
                  <m:chr m:val="∑"/>
                  <m:limLoc m:val="undOvr"/>
                  <m:supHide m:val="1"/>
                  <m:ctrlPr>
                    <w:rPr>
                      <w:rFonts w:ascii="Cambria Math" w:hAnsi="Cambria Math"/>
                    </w:rPr>
                  </m:ctrlPr>
                </m:naryPr>
                <m:sub>
                  <m:sSup>
                    <m:sSupPr>
                      <m:ctrlPr>
                        <w:rPr>
                          <w:rFonts w:ascii="Cambria Math" w:hAnsi="Cambria Math"/>
                        </w:rPr>
                      </m:ctrlPr>
                    </m:sSupPr>
                    <m:e>
                      <m:r>
                        <w:rPr>
                          <w:rFonts w:ascii="Cambria Math" w:hAnsi="Cambria Math"/>
                        </w:rPr>
                        <m:t>y</m:t>
                      </m:r>
                    </m:e>
                    <m:sup>
                      <m:r>
                        <w:rPr>
                          <w:rFonts w:ascii="Cambria Math" w:hAnsi="Cambria Math"/>
                        </w:rPr>
                        <m:t>'</m:t>
                      </m:r>
                    </m:sup>
                  </m:sSup>
                  <m:r>
                    <w:rPr>
                      <w:rFonts w:ascii="Cambria Math" w:hAnsi="Cambria Math"/>
                    </w:rPr>
                    <m:t>∈Val(Y)</m:t>
                  </m:r>
                </m:sub>
                <m:sup>
                  <m:r>
                    <w:rPr>
                      <w:rFonts w:ascii="Cambria Math" w:hAnsi="Cambria Math"/>
                    </w:rPr>
                    <m:t>​</m:t>
                  </m:r>
                </m:sup>
                <m:e>
                  <m:sSub>
                    <m:sSubPr>
                      <m:ctrlPr>
                        <w:rPr>
                          <w:rFonts w:ascii="Cambria Math" w:hAnsi="Cambria Math"/>
                        </w:rPr>
                      </m:ctrlPr>
                    </m:sSubPr>
                    <m:e>
                      <m:r>
                        <w:rPr>
                          <w:rFonts w:ascii="Cambria Math" w:hAnsi="Cambria Math"/>
                        </w:rPr>
                        <m:t>P</m:t>
                      </m:r>
                    </m:e>
                    <m:sub>
                      <m:r>
                        <w:rPr>
                          <w:rFonts w:ascii="Cambria Math" w:hAnsi="Cambria Math"/>
                        </w:rPr>
                        <m:t>X|Y</m:t>
                      </m:r>
                    </m:sub>
                  </m:sSub>
                </m:e>
              </m:nary>
              <m:d>
                <m:dPr>
                  <m:ctrlPr>
                    <w:rPr>
                      <w:rFonts w:ascii="Cambria Math" w:hAnsi="Cambria Math"/>
                    </w:rPr>
                  </m:ctrlPr>
                </m:dPr>
                <m:e>
                  <m:r>
                    <w:rPr>
                      <w:rFonts w:ascii="Cambria Math" w:hAnsi="Cambria Math"/>
                    </w:rPr>
                    <m:t>x|</m:t>
                  </m:r>
                  <m:sSup>
                    <m:sSupPr>
                      <m:ctrlPr>
                        <w:rPr>
                          <w:rFonts w:ascii="Cambria Math" w:hAnsi="Cambria Math"/>
                        </w:rPr>
                      </m:ctrlPr>
                    </m:sSupPr>
                    <m:e>
                      <m:r>
                        <w:rPr>
                          <w:rFonts w:ascii="Cambria Math" w:hAnsi="Cambria Math"/>
                        </w:rPr>
                        <m:t>y</m:t>
                      </m:r>
                    </m:e>
                    <m:sup>
                      <m:r>
                        <w:rPr>
                          <w:rFonts w:ascii="Cambria Math" w:hAnsi="Cambria Math"/>
                        </w:rPr>
                        <m:t>'</m:t>
                      </m:r>
                    </m:sup>
                  </m:sSup>
                </m:e>
              </m:d>
              <m:sSub>
                <m:sSubPr>
                  <m:ctrlPr>
                    <w:rPr>
                      <w:rFonts w:ascii="Cambria Math" w:hAnsi="Cambria Math"/>
                    </w:rPr>
                  </m:ctrlPr>
                </m:sSubPr>
                <m:e>
                  <m:r>
                    <w:rPr>
                      <w:rFonts w:ascii="Cambria Math" w:hAnsi="Cambria Math"/>
                    </w:rPr>
                    <m:t>P</m:t>
                  </m:r>
                </m:e>
                <m:sub>
                  <m:r>
                    <w:rPr>
                      <w:rFonts w:ascii="Cambria Math" w:hAnsi="Cambria Math"/>
                    </w:rPr>
                    <m:t>Y</m:t>
                  </m:r>
                </m:sub>
              </m:sSub>
              <m:d>
                <m:dPr>
                  <m:ctrlPr>
                    <w:rPr>
                      <w:rFonts w:ascii="Cambria Math" w:hAnsi="Cambria Math"/>
                    </w:rPr>
                  </m:ctrlPr>
                </m:dPr>
                <m:e>
                  <m:sSup>
                    <m:sSupPr>
                      <m:ctrlPr>
                        <w:rPr>
                          <w:rFonts w:ascii="Cambria Math" w:hAnsi="Cambria Math"/>
                        </w:rPr>
                      </m:ctrlPr>
                    </m:sSupPr>
                    <m:e>
                      <m:r>
                        <w:rPr>
                          <w:rFonts w:ascii="Cambria Math" w:hAnsi="Cambria Math"/>
                        </w:rPr>
                        <m:t>y</m:t>
                      </m:r>
                    </m:e>
                    <m:sup>
                      <m:r>
                        <w:rPr>
                          <w:rFonts w:ascii="Cambria Math" w:hAnsi="Cambria Math"/>
                        </w:rPr>
                        <m:t>'</m:t>
                      </m:r>
                    </m:sup>
                  </m:sSup>
                </m:e>
              </m:d>
            </m:den>
          </m:f>
        </m:oMath>
      </m:oMathPara>
    </w:p>
    <w:p w14:paraId="1DB694B2" w14:textId="77777777" w:rsidR="00B94259" w:rsidRDefault="00B94259" w:rsidP="005E1550">
      <w:pPr>
        <w:pStyle w:val="af"/>
      </w:pPr>
      <w:r>
        <w:t>对于连续随机变量</w:t>
      </w:r>
      <m:oMath>
        <m:r>
          <w:rPr>
            <w:rFonts w:ascii="Cambria Math" w:hAnsi="Cambria Math"/>
          </w:rPr>
          <m:t>X</m:t>
        </m:r>
      </m:oMath>
      <w:r>
        <w:t>和</w:t>
      </w:r>
      <m:oMath>
        <m:r>
          <w:rPr>
            <w:rFonts w:ascii="Cambria Math" w:hAnsi="Cambria Math"/>
          </w:rPr>
          <m:t>Y</m:t>
        </m:r>
      </m:oMath>
      <w:r>
        <w:t>：</w:t>
      </w:r>
    </w:p>
    <w:p w14:paraId="007338F9" w14:textId="77777777" w:rsidR="00B94259" w:rsidRDefault="00000000" w:rsidP="005E1550">
      <w:pPr>
        <w:pStyle w:val="af"/>
      </w:pPr>
      <m:oMathPara>
        <m:oMathParaPr>
          <m:jc m:val="center"/>
        </m:oMathParaPr>
        <m:oMath>
          <m:sSub>
            <m:sSubPr>
              <m:ctrlPr>
                <w:rPr>
                  <w:rFonts w:ascii="Cambria Math" w:hAnsi="Cambria Math"/>
                </w:rPr>
              </m:ctrlPr>
            </m:sSubPr>
            <m:e>
              <m:r>
                <w:rPr>
                  <w:rFonts w:ascii="Cambria Math" w:hAnsi="Cambria Math"/>
                </w:rPr>
                <m:t>f</m:t>
              </m:r>
            </m:e>
            <m:sub>
              <m:r>
                <w:rPr>
                  <w:rFonts w:ascii="Cambria Math" w:hAnsi="Cambria Math"/>
                </w:rPr>
                <m:t>Y|X</m:t>
              </m:r>
            </m:sub>
          </m:sSub>
          <m:r>
            <w:rPr>
              <w:rFonts w:ascii="Cambria Math" w:hAnsi="Cambria Math"/>
            </w:rPr>
            <m:t>(y|x)=</m:t>
          </m:r>
          <m:f>
            <m:fPr>
              <m:ctrlPr>
                <w:rPr>
                  <w:rFonts w:ascii="Cambria Math" w:hAnsi="Cambria Math"/>
                </w:rPr>
              </m:ctrlPr>
            </m:fPr>
            <m:num>
              <m:sSub>
                <m:sSubPr>
                  <m:ctrlPr>
                    <w:rPr>
                      <w:rFonts w:ascii="Cambria Math" w:hAnsi="Cambria Math"/>
                    </w:rPr>
                  </m:ctrlPr>
                </m:sSubPr>
                <m:e>
                  <m:r>
                    <w:rPr>
                      <w:rFonts w:ascii="Cambria Math" w:hAnsi="Cambria Math"/>
                    </w:rPr>
                    <m:t>f</m:t>
                  </m:r>
                </m:e>
                <m:sub>
                  <m:r>
                    <w:rPr>
                      <w:rFonts w:ascii="Cambria Math" w:hAnsi="Cambria Math"/>
                    </w:rPr>
                    <m:t>XY</m:t>
                  </m:r>
                </m:sub>
              </m:sSub>
              <m:r>
                <w:rPr>
                  <w:rFonts w:ascii="Cambria Math" w:hAnsi="Cambria Math"/>
                </w:rPr>
                <m:t>(x,y)</m:t>
              </m:r>
            </m:num>
            <m:den>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(x)</m:t>
              </m:r>
            </m:den>
          </m:f>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f</m:t>
                  </m:r>
                </m:e>
                <m:sub>
                  <m:r>
                    <w:rPr>
                      <w:rFonts w:ascii="Cambria Math" w:hAnsi="Cambria Math"/>
                    </w:rPr>
                    <m:t>X|Y</m:t>
                  </m:r>
                </m:sub>
              </m:sSub>
              <m:r>
                <w:rPr>
                  <w:rFonts w:ascii="Cambria Math" w:hAnsi="Cambria Math"/>
                </w:rPr>
                <m:t>(x|y)</m:t>
              </m:r>
              <m:sSub>
                <m:sSubPr>
                  <m:ctrlPr>
                    <w:rPr>
                      <w:rFonts w:ascii="Cambria Math" w:hAnsi="Cambria Math"/>
                    </w:rPr>
                  </m:ctrlPr>
                </m:sSubPr>
                <m:e>
                  <m:r>
                    <w:rPr>
                      <w:rFonts w:ascii="Cambria Math" w:hAnsi="Cambria Math"/>
                    </w:rPr>
                    <m:t>f</m:t>
                  </m:r>
                </m:e>
                <m:sub>
                  <m:r>
                    <w:rPr>
                      <w:rFonts w:ascii="Cambria Math" w:hAnsi="Cambria Math"/>
                    </w:rPr>
                    <m:t>Y</m:t>
                  </m:r>
                </m:sub>
              </m:sSub>
              <m:r>
                <w:rPr>
                  <w:rFonts w:ascii="Cambria Math" w:hAnsi="Cambria Math"/>
                </w:rPr>
                <m:t>(y)</m:t>
              </m:r>
            </m:num>
            <m:den>
              <m:nary>
                <m:naryPr>
                  <m:limLoc m:val="subSup"/>
                  <m:ctrlPr>
                    <w:rPr>
                      <w:rFonts w:ascii="Cambria Math" w:hAnsi="Cambria Math"/>
                    </w:rPr>
                  </m:ctrlPr>
                </m:naryPr>
                <m:sub>
                  <m:r>
                    <w:rPr>
                      <w:rFonts w:ascii="Cambria Math" w:hAnsi="Cambria Math"/>
                    </w:rPr>
                    <m:t>-∞</m:t>
                  </m:r>
                </m:sub>
                <m:sup>
                  <m:r>
                    <w:rPr>
                      <w:rFonts w:ascii="Cambria Math" w:hAnsi="Cambria Math"/>
                    </w:rPr>
                    <m:t>∞</m:t>
                  </m:r>
                </m:sup>
                <m:e>
                  <m:sSub>
                    <m:sSubPr>
                      <m:ctrlPr>
                        <w:rPr>
                          <w:rFonts w:ascii="Cambria Math" w:hAnsi="Cambria Math"/>
                        </w:rPr>
                      </m:ctrlPr>
                    </m:sSubPr>
                    <m:e>
                      <m:r>
                        <w:rPr>
                          <w:rFonts w:ascii="Cambria Math" w:hAnsi="Cambria Math"/>
                        </w:rPr>
                        <m:t>f</m:t>
                      </m:r>
                    </m:e>
                    <m:sub>
                      <m:r>
                        <w:rPr>
                          <w:rFonts w:ascii="Cambria Math" w:hAnsi="Cambria Math"/>
                        </w:rPr>
                        <m:t>X|Y</m:t>
                      </m:r>
                    </m:sub>
                  </m:sSub>
                </m:e>
              </m:nary>
              <m:d>
                <m:dPr>
                  <m:ctrlPr>
                    <w:rPr>
                      <w:rFonts w:ascii="Cambria Math" w:hAnsi="Cambria Math"/>
                    </w:rPr>
                  </m:ctrlPr>
                </m:dPr>
                <m:e>
                  <m:r>
                    <w:rPr>
                      <w:rFonts w:ascii="Cambria Math" w:hAnsi="Cambria Math"/>
                    </w:rPr>
                    <m:t>x|</m:t>
                  </m:r>
                  <m:sSup>
                    <m:sSupPr>
                      <m:ctrlPr>
                        <w:rPr>
                          <w:rFonts w:ascii="Cambria Math" w:hAnsi="Cambria Math"/>
                        </w:rPr>
                      </m:ctrlPr>
                    </m:sSupPr>
                    <m:e>
                      <m:r>
                        <w:rPr>
                          <w:rFonts w:ascii="Cambria Math" w:hAnsi="Cambria Math"/>
                        </w:rPr>
                        <m:t>y</m:t>
                      </m:r>
                    </m:e>
                    <m:sup>
                      <m:r>
                        <w:rPr>
                          <w:rFonts w:ascii="Cambria Math" w:hAnsi="Cambria Math"/>
                        </w:rPr>
                        <m:t>'</m:t>
                      </m:r>
                    </m:sup>
                  </m:sSup>
                </m:e>
              </m:d>
              <m:sSub>
                <m:sSubPr>
                  <m:ctrlPr>
                    <w:rPr>
                      <w:rFonts w:ascii="Cambria Math" w:hAnsi="Cambria Math"/>
                    </w:rPr>
                  </m:ctrlPr>
                </m:sSubPr>
                <m:e>
                  <m:r>
                    <w:rPr>
                      <w:rFonts w:ascii="Cambria Math" w:hAnsi="Cambria Math"/>
                    </w:rPr>
                    <m:t>f</m:t>
                  </m:r>
                </m:e>
                <m:sub>
                  <m:r>
                    <w:rPr>
                      <w:rFonts w:ascii="Cambria Math" w:hAnsi="Cambria Math"/>
                    </w:rPr>
                    <m:t>Y</m:t>
                  </m:r>
                </m:sub>
              </m:sSub>
              <m:d>
                <m:dPr>
                  <m:ctrlPr>
                    <w:rPr>
                      <w:rFonts w:ascii="Cambria Math" w:hAnsi="Cambria Math"/>
                    </w:rPr>
                  </m:ctrlPr>
                </m:dPr>
                <m:e>
                  <m:sSup>
                    <m:sSupPr>
                      <m:ctrlPr>
                        <w:rPr>
                          <w:rFonts w:ascii="Cambria Math" w:hAnsi="Cambria Math"/>
                        </w:rPr>
                      </m:ctrlPr>
                    </m:sSupPr>
                    <m:e>
                      <m:r>
                        <w:rPr>
                          <w:rFonts w:ascii="Cambria Math" w:hAnsi="Cambria Math"/>
                        </w:rPr>
                        <m:t>y</m:t>
                      </m:r>
                    </m:e>
                    <m:sup>
                      <m:r>
                        <w:rPr>
                          <w:rFonts w:ascii="Cambria Math" w:hAnsi="Cambria Math"/>
                        </w:rPr>
                        <m:t>'</m:t>
                      </m:r>
                    </m:sup>
                  </m:sSup>
                </m:e>
              </m:d>
              <m:r>
                <w:rPr>
                  <w:rFonts w:ascii="Cambria Math" w:hAnsi="Cambria Math"/>
                </w:rPr>
                <m:t>d</m:t>
              </m:r>
              <m:sSup>
                <m:sSupPr>
                  <m:ctrlPr>
                    <w:rPr>
                      <w:rFonts w:ascii="Cambria Math" w:hAnsi="Cambria Math"/>
                    </w:rPr>
                  </m:ctrlPr>
                </m:sSupPr>
                <m:e>
                  <m:r>
                    <w:rPr>
                      <w:rFonts w:ascii="Cambria Math" w:hAnsi="Cambria Math"/>
                    </w:rPr>
                    <m:t>y</m:t>
                  </m:r>
                </m:e>
                <m:sup>
                  <m:r>
                    <w:rPr>
                      <w:rFonts w:ascii="Cambria Math" w:hAnsi="Cambria Math"/>
                    </w:rPr>
                    <m:t>'</m:t>
                  </m:r>
                </m:sup>
              </m:sSup>
            </m:den>
          </m:f>
        </m:oMath>
      </m:oMathPara>
    </w:p>
    <w:p w14:paraId="5F5D66CC" w14:textId="77777777" w:rsidR="00B94259" w:rsidRDefault="00B94259">
      <w:pPr>
        <w:pStyle w:val="4"/>
      </w:pPr>
      <w:bookmarkStart w:id="861" w:name="header-n266"/>
      <w:r>
        <w:t xml:space="preserve">3.6 </w:t>
      </w:r>
      <w:r>
        <w:t>独立性</w:t>
      </w:r>
      <w:bookmarkEnd w:id="861"/>
    </w:p>
    <w:p w14:paraId="1D3D7EBF" w14:textId="77777777" w:rsidR="00B94259" w:rsidRDefault="00B94259" w:rsidP="005E1550">
      <w:pPr>
        <w:pStyle w:val="af"/>
      </w:pPr>
      <w:r>
        <w:t>如果对于</w:t>
      </w:r>
      <m:oMath>
        <m:r>
          <w:rPr>
            <w:rFonts w:ascii="Cambria Math" w:hAnsi="Cambria Math"/>
          </w:rPr>
          <m:t>X</m:t>
        </m:r>
      </m:oMath>
      <w:r>
        <w:t>和</w:t>
      </w:r>
      <m:oMath>
        <m:r>
          <w:rPr>
            <w:rFonts w:ascii="Cambria Math" w:hAnsi="Cambria Math"/>
          </w:rPr>
          <m:t>Y</m:t>
        </m:r>
      </m:oMath>
      <w:r>
        <w:t>的所有值，</w:t>
      </w:r>
      <m:oMath>
        <m:sSub>
          <m:sSubPr>
            <m:ctrlPr>
              <w:rPr>
                <w:rFonts w:ascii="Cambria Math" w:hAnsi="Cambria Math"/>
              </w:rPr>
            </m:ctrlPr>
          </m:sSubPr>
          <m:e>
            <m:r>
              <w:rPr>
                <w:rFonts w:ascii="Cambria Math" w:hAnsi="Cambria Math"/>
              </w:rPr>
              <m:t>F</m:t>
            </m:r>
          </m:e>
          <m:sub>
            <m:r>
              <w:rPr>
                <w:rFonts w:ascii="Cambria Math" w:hAnsi="Cambria Math"/>
              </w:rPr>
              <m:t>XY</m:t>
            </m:r>
          </m:sub>
        </m:sSub>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X</m:t>
            </m:r>
          </m:sub>
        </m:sSub>
        <m:r>
          <m:rPr>
            <m:sty m:val="p"/>
          </m:rPr>
          <w:rPr>
            <w:rFonts w:ascii="Cambria Math" w:hAnsi="Cambria Math"/>
          </w:rPr>
          <m:t>(</m:t>
        </m:r>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Y</m:t>
            </m:r>
          </m:sub>
        </m:sSub>
        <m:r>
          <m:rPr>
            <m:sty m:val="p"/>
          </m:rPr>
          <w:rPr>
            <w:rFonts w:ascii="Cambria Math" w:hAnsi="Cambria Math"/>
          </w:rPr>
          <m:t>(</m:t>
        </m:r>
        <m:r>
          <w:rPr>
            <w:rFonts w:ascii="Cambria Math" w:hAnsi="Cambria Math"/>
          </w:rPr>
          <m:t>y</m:t>
        </m:r>
        <m:r>
          <m:rPr>
            <m:sty m:val="p"/>
          </m:rPr>
          <w:rPr>
            <w:rFonts w:ascii="Cambria Math" w:hAnsi="Cambria Math"/>
          </w:rPr>
          <m:t>)</m:t>
        </m:r>
      </m:oMath>
      <w:r>
        <w:t>，则两个随机变量</w:t>
      </w:r>
      <m:oMath>
        <m:r>
          <w:rPr>
            <w:rFonts w:ascii="Cambria Math" w:hAnsi="Cambria Math"/>
          </w:rPr>
          <m:t>X</m:t>
        </m:r>
      </m:oMath>
      <w:r>
        <w:t>和</w:t>
      </w:r>
      <m:oMath>
        <m:r>
          <w:rPr>
            <w:rFonts w:ascii="Cambria Math" w:hAnsi="Cambria Math"/>
          </w:rPr>
          <m:t>Y</m:t>
        </m:r>
      </m:oMath>
      <w:r>
        <w:t>是独立的。等价地，</w:t>
      </w:r>
    </w:p>
    <w:p w14:paraId="53209FE9" w14:textId="77777777" w:rsidR="00FA3846" w:rsidRDefault="00FA3846" w:rsidP="00FA3846">
      <w:pPr>
        <w:widowControl/>
        <w:numPr>
          <w:ilvl w:val="0"/>
          <w:numId w:val="25"/>
        </w:numPr>
        <w:spacing w:after="200"/>
        <w:jc w:val="left"/>
      </w:pPr>
      <w:r>
        <w:t>对于离散随机变量</w:t>
      </w:r>
      <w:r>
        <w:t xml:space="preserve">, </w:t>
      </w:r>
      <w:r>
        <w:t>对于任意</w:t>
      </w:r>
      <m:oMath>
        <m:r>
          <w:rPr>
            <w:rFonts w:ascii="Cambria Math" w:hAnsi="Cambria Math"/>
          </w:rPr>
          <m:t>x∈Val(X)</m:t>
        </m:r>
      </m:oMath>
      <w:r>
        <w:t xml:space="preserve">, </w:t>
      </w:r>
      <m:oMath>
        <m:r>
          <w:rPr>
            <w:rFonts w:ascii="Cambria Math" w:hAnsi="Cambria Math"/>
          </w:rPr>
          <m:t>y∈Val(Y)</m:t>
        </m:r>
      </m:oMath>
      <w:r>
        <w:t xml:space="preserve"> </w:t>
      </w:r>
      <w:r>
        <w:t>，</w:t>
      </w:r>
      <m:oMath>
        <m:sSub>
          <m:sSubPr>
            <m:ctrlPr>
              <w:rPr>
                <w:rFonts w:ascii="Cambria Math" w:hAnsi="Cambria Math"/>
              </w:rPr>
            </m:ctrlPr>
          </m:sSubPr>
          <m:e>
            <m:r>
              <w:rPr>
                <w:rFonts w:ascii="Cambria Math" w:hAnsi="Cambria Math"/>
              </w:rPr>
              <m:t>p</m:t>
            </m:r>
          </m:e>
          <m:sub>
            <m:r>
              <w:rPr>
                <w:rFonts w:ascii="Cambria Math" w:hAnsi="Cambria Math"/>
              </w:rPr>
              <m:t>XY</m:t>
            </m:r>
          </m:sub>
        </m:sSub>
        <m:r>
          <w:rPr>
            <w:rFonts w:ascii="Cambria Math" w:hAnsi="Cambria Math"/>
          </w:rPr>
          <m:t>(x,y)=</m:t>
        </m:r>
        <m:sSub>
          <m:sSubPr>
            <m:ctrlPr>
              <w:rPr>
                <w:rFonts w:ascii="Cambria Math" w:hAnsi="Cambria Math"/>
              </w:rPr>
            </m:ctrlPr>
          </m:sSubPr>
          <m:e>
            <m:r>
              <w:rPr>
                <w:rFonts w:ascii="Cambria Math" w:hAnsi="Cambria Math"/>
              </w:rPr>
              <m:t>p</m:t>
            </m:r>
          </m:e>
          <m:sub>
            <m:r>
              <w:rPr>
                <w:rFonts w:ascii="Cambria Math" w:hAnsi="Cambria Math"/>
              </w:rPr>
              <m:t>X</m:t>
            </m:r>
          </m:sub>
        </m:sSub>
        <m:r>
          <w:rPr>
            <w:rFonts w:ascii="Cambria Math" w:hAnsi="Cambria Math"/>
          </w:rPr>
          <m:t>(x)</m:t>
        </m:r>
        <m:sSub>
          <m:sSubPr>
            <m:ctrlPr>
              <w:rPr>
                <w:rFonts w:ascii="Cambria Math" w:hAnsi="Cambria Math"/>
              </w:rPr>
            </m:ctrlPr>
          </m:sSubPr>
          <m:e>
            <m:r>
              <w:rPr>
                <w:rFonts w:ascii="Cambria Math" w:hAnsi="Cambria Math"/>
              </w:rPr>
              <m:t>p</m:t>
            </m:r>
          </m:e>
          <m:sub>
            <m:r>
              <w:rPr>
                <w:rFonts w:ascii="Cambria Math" w:hAnsi="Cambria Math"/>
              </w:rPr>
              <m:t>Y</m:t>
            </m:r>
          </m:sub>
        </m:sSub>
        <m:r>
          <w:rPr>
            <w:rFonts w:ascii="Cambria Math" w:hAnsi="Cambria Math"/>
          </w:rPr>
          <m:t>(y)</m:t>
        </m:r>
      </m:oMath>
      <w:r>
        <w:t>。</w:t>
      </w:r>
    </w:p>
    <w:p w14:paraId="25A38649" w14:textId="77777777" w:rsidR="00FA3846" w:rsidRDefault="00FA3846" w:rsidP="00FA3846">
      <w:pPr>
        <w:widowControl/>
        <w:numPr>
          <w:ilvl w:val="0"/>
          <w:numId w:val="25"/>
        </w:numPr>
        <w:spacing w:after="200"/>
        <w:jc w:val="left"/>
      </w:pPr>
      <w:r>
        <w:t>对于离散随机变量</w:t>
      </w:r>
      <w:r>
        <w:t xml:space="preserve">, </w:t>
      </w:r>
      <m:oMath>
        <m:sSub>
          <m:sSubPr>
            <m:ctrlPr>
              <w:rPr>
                <w:rFonts w:ascii="Cambria Math" w:hAnsi="Cambria Math"/>
              </w:rPr>
            </m:ctrlPr>
          </m:sSubPr>
          <m:e>
            <m:r>
              <w:rPr>
                <w:rFonts w:ascii="Cambria Math" w:hAnsi="Cambria Math"/>
              </w:rPr>
              <m:t>p</m:t>
            </m:r>
          </m:e>
          <m:sub>
            <m:r>
              <w:rPr>
                <w:rFonts w:ascii="Cambria Math" w:hAnsi="Cambria Math"/>
              </w:rPr>
              <m:t>Y</m:t>
            </m:r>
          </m:sub>
        </m:sSub>
        <m:r>
          <w:rPr>
            <w:rFonts w:ascii="Cambria Math" w:hAnsi="Cambria Math"/>
          </w:rPr>
          <m:t>|X(y|x)=</m:t>
        </m:r>
        <m:sSub>
          <m:sSubPr>
            <m:ctrlPr>
              <w:rPr>
                <w:rFonts w:ascii="Cambria Math" w:hAnsi="Cambria Math"/>
              </w:rPr>
            </m:ctrlPr>
          </m:sSubPr>
          <m:e>
            <m:r>
              <w:rPr>
                <w:rFonts w:ascii="Cambria Math" w:hAnsi="Cambria Math"/>
              </w:rPr>
              <m:t>p</m:t>
            </m:r>
          </m:e>
          <m:sub>
            <m:r>
              <w:rPr>
                <w:rFonts w:ascii="Cambria Math" w:hAnsi="Cambria Math"/>
              </w:rPr>
              <m:t>Y</m:t>
            </m:r>
          </m:sub>
        </m:sSub>
        <m:r>
          <w:rPr>
            <w:rFonts w:ascii="Cambria Math" w:hAnsi="Cambria Math"/>
          </w:rPr>
          <m:t>(y)</m:t>
        </m:r>
      </m:oMath>
      <w:r>
        <w:t>当对于任意</w:t>
      </w:r>
      <m:oMath>
        <m:r>
          <w:rPr>
            <w:rFonts w:ascii="Cambria Math" w:hAnsi="Cambria Math"/>
          </w:rPr>
          <m:t>y∈Val(Y)</m:t>
        </m:r>
      </m:oMath>
      <w:r>
        <w:t>且</w:t>
      </w:r>
      <m:oMath>
        <m:sSub>
          <m:sSubPr>
            <m:ctrlPr>
              <w:rPr>
                <w:rFonts w:ascii="Cambria Math" w:hAnsi="Cambria Math"/>
              </w:rPr>
            </m:ctrlPr>
          </m:sSubPr>
          <m:e>
            <m:r>
              <w:rPr>
                <w:rFonts w:ascii="Cambria Math" w:hAnsi="Cambria Math"/>
              </w:rPr>
              <m:t>p</m:t>
            </m:r>
          </m:e>
          <m:sub>
            <m:r>
              <w:rPr>
                <w:rFonts w:ascii="Cambria Math" w:hAnsi="Cambria Math"/>
              </w:rPr>
              <m:t>X</m:t>
            </m:r>
          </m:sub>
        </m:sSub>
        <m:r>
          <w:rPr>
            <w:rFonts w:ascii="Cambria Math" w:hAnsi="Cambria Math"/>
          </w:rPr>
          <m:t>(x)≠0</m:t>
        </m:r>
      </m:oMath>
      <w:r>
        <w:t>。</w:t>
      </w:r>
    </w:p>
    <w:p w14:paraId="0D6373CB" w14:textId="77777777" w:rsidR="00FA3846" w:rsidRDefault="00FA3846" w:rsidP="00FA3846">
      <w:pPr>
        <w:widowControl/>
        <w:numPr>
          <w:ilvl w:val="0"/>
          <w:numId w:val="25"/>
        </w:numPr>
        <w:spacing w:after="200"/>
        <w:jc w:val="left"/>
      </w:pPr>
      <w:r>
        <w:t>对于连续随机变量</w:t>
      </w:r>
      <w:r>
        <w:t xml:space="preserve">, </w:t>
      </w:r>
      <m:oMath>
        <m:sSub>
          <m:sSubPr>
            <m:ctrlPr>
              <w:rPr>
                <w:rFonts w:ascii="Cambria Math" w:hAnsi="Cambria Math"/>
              </w:rPr>
            </m:ctrlPr>
          </m:sSubPr>
          <m:e>
            <m:r>
              <w:rPr>
                <w:rFonts w:ascii="Cambria Math" w:hAnsi="Cambria Math"/>
              </w:rPr>
              <m:t>f</m:t>
            </m:r>
          </m:e>
          <m:sub>
            <m:r>
              <w:rPr>
                <w:rFonts w:ascii="Cambria Math" w:hAnsi="Cambria Math"/>
              </w:rPr>
              <m:t>XY</m:t>
            </m:r>
          </m:sub>
        </m:sSub>
        <m:r>
          <w:rPr>
            <w:rFonts w:ascii="Cambria Math" w:hAnsi="Cambria Math"/>
          </w:rPr>
          <m:t>(x,y)=</m:t>
        </m:r>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(x)</m:t>
        </m:r>
        <m:sSub>
          <m:sSubPr>
            <m:ctrlPr>
              <w:rPr>
                <w:rFonts w:ascii="Cambria Math" w:hAnsi="Cambria Math"/>
              </w:rPr>
            </m:ctrlPr>
          </m:sSubPr>
          <m:e>
            <m:r>
              <w:rPr>
                <w:rFonts w:ascii="Cambria Math" w:hAnsi="Cambria Math"/>
              </w:rPr>
              <m:t>f</m:t>
            </m:r>
          </m:e>
          <m:sub>
            <m:r>
              <w:rPr>
                <w:rFonts w:ascii="Cambria Math" w:hAnsi="Cambria Math"/>
              </w:rPr>
              <m:t>Y</m:t>
            </m:r>
          </m:sub>
        </m:sSub>
        <m:r>
          <w:rPr>
            <w:rFonts w:ascii="Cambria Math" w:hAnsi="Cambria Math"/>
          </w:rPr>
          <m:t>(y)</m:t>
        </m:r>
      </m:oMath>
      <w:r>
        <w:t xml:space="preserve"> </w:t>
      </w:r>
      <w:r>
        <w:t>对于任意</w:t>
      </w:r>
      <w:r>
        <w:t xml:space="preserve"> </w:t>
      </w:r>
      <m:oMath>
        <m:r>
          <w:rPr>
            <w:rFonts w:ascii="Cambria Math" w:hAnsi="Cambria Math"/>
          </w:rPr>
          <m:t>x,y∈</m:t>
        </m:r>
        <m:r>
          <m:rPr>
            <m:scr m:val="double-struck"/>
            <m:sty m:val="p"/>
          </m:rPr>
          <w:rPr>
            <w:rFonts w:ascii="Cambria Math" w:hAnsi="Cambria Math"/>
          </w:rPr>
          <m:t>R</m:t>
        </m:r>
      </m:oMath>
      <w:r>
        <w:t>。</w:t>
      </w:r>
    </w:p>
    <w:p w14:paraId="3B5DDAFC" w14:textId="77777777" w:rsidR="00FA3846" w:rsidRDefault="00FA3846" w:rsidP="00FA3846">
      <w:pPr>
        <w:widowControl/>
        <w:numPr>
          <w:ilvl w:val="0"/>
          <w:numId w:val="25"/>
        </w:numPr>
        <w:spacing w:after="200"/>
        <w:jc w:val="left"/>
      </w:pPr>
      <w:r>
        <w:t>对于连续随机变量</w:t>
      </w:r>
      <w:r>
        <w:t xml:space="preserve">, </w:t>
      </w:r>
      <m:oMath>
        <m:sSub>
          <m:sSubPr>
            <m:ctrlPr>
              <w:rPr>
                <w:rFonts w:ascii="Cambria Math" w:hAnsi="Cambria Math"/>
              </w:rPr>
            </m:ctrlPr>
          </m:sSubPr>
          <m:e>
            <m:r>
              <w:rPr>
                <w:rFonts w:ascii="Cambria Math" w:hAnsi="Cambria Math"/>
              </w:rPr>
              <m:t>f</m:t>
            </m:r>
          </m:e>
          <m:sub>
            <m:r>
              <w:rPr>
                <w:rFonts w:ascii="Cambria Math" w:hAnsi="Cambria Math"/>
              </w:rPr>
              <m:t>Y|X</m:t>
            </m:r>
          </m:sub>
        </m:sSub>
        <m:r>
          <w:rPr>
            <w:rFonts w:ascii="Cambria Math" w:hAnsi="Cambria Math"/>
          </w:rPr>
          <m:t>(y|x)=</m:t>
        </m:r>
        <m:sSub>
          <m:sSubPr>
            <m:ctrlPr>
              <w:rPr>
                <w:rFonts w:ascii="Cambria Math" w:hAnsi="Cambria Math"/>
              </w:rPr>
            </m:ctrlPr>
          </m:sSubPr>
          <m:e>
            <m:r>
              <w:rPr>
                <w:rFonts w:ascii="Cambria Math" w:hAnsi="Cambria Math"/>
              </w:rPr>
              <m:t>f</m:t>
            </m:r>
          </m:e>
          <m:sub>
            <m:r>
              <w:rPr>
                <w:rFonts w:ascii="Cambria Math" w:hAnsi="Cambria Math"/>
              </w:rPr>
              <m:t>Y</m:t>
            </m:r>
          </m:sub>
        </m:sSub>
        <m:r>
          <w:rPr>
            <w:rFonts w:ascii="Cambria Math" w:hAnsi="Cambria Math"/>
          </w:rPr>
          <m:t>(y)</m:t>
        </m:r>
      </m:oMath>
      <w:r>
        <w:t xml:space="preserve"> </w:t>
      </w:r>
      <w:r>
        <w:t>，当</w:t>
      </w:r>
      <m:oMath>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(x)≠0</m:t>
        </m:r>
      </m:oMath>
      <w:r>
        <w:t>对于任意</w:t>
      </w:r>
      <m:oMath>
        <m:r>
          <w:rPr>
            <w:rFonts w:ascii="Cambria Math" w:hAnsi="Cambria Math"/>
          </w:rPr>
          <m:t>y∈</m:t>
        </m:r>
        <m:r>
          <m:rPr>
            <m:scr m:val="double-struck"/>
            <m:sty m:val="p"/>
          </m:rPr>
          <w:rPr>
            <w:rFonts w:ascii="Cambria Math" w:hAnsi="Cambria Math"/>
          </w:rPr>
          <m:t>R</m:t>
        </m:r>
      </m:oMath>
      <w:r>
        <w:t>。</w:t>
      </w:r>
    </w:p>
    <w:p w14:paraId="3AB2A04F" w14:textId="77777777" w:rsidR="00B94259" w:rsidRDefault="00B94259" w:rsidP="005E1550">
      <w:pPr>
        <w:pStyle w:val="af"/>
      </w:pPr>
      <w:r>
        <w:t>非正式地说，如果</w:t>
      </w:r>
      <w:r>
        <w:t>“</w:t>
      </w:r>
      <w:r>
        <w:t>知道</w:t>
      </w:r>
      <w:r>
        <w:t>”</w:t>
      </w:r>
      <w:r>
        <w:t>一个变量的</w:t>
      </w:r>
      <w:proofErr w:type="gramStart"/>
      <w:r>
        <w:t>值永远</w:t>
      </w:r>
      <w:proofErr w:type="gramEnd"/>
      <w:r>
        <w:t>不会对另一个变量的条件概率分布有任何影响，那么两个随机变量</w:t>
      </w:r>
      <m:oMath>
        <m:r>
          <w:rPr>
            <w:rFonts w:ascii="Cambria Math" w:hAnsi="Cambria Math"/>
          </w:rPr>
          <m:t>X</m:t>
        </m:r>
      </m:oMath>
      <w:r>
        <w:t>和</w:t>
      </w:r>
      <m:oMath>
        <m:r>
          <w:rPr>
            <w:rFonts w:ascii="Cambria Math" w:hAnsi="Cambria Math"/>
          </w:rPr>
          <m:t>Y</m:t>
        </m:r>
      </m:oMath>
      <w:r>
        <w:t>是独立的，也就是说，你只要知道</w:t>
      </w:r>
      <m:oMath>
        <m:r>
          <w:rPr>
            <w:rFonts w:ascii="Cambria Math" w:hAnsi="Cambria Math"/>
          </w:rPr>
          <m:t>f(x)</m:t>
        </m:r>
      </m:oMath>
      <w:r>
        <w:t>和</w:t>
      </w:r>
      <m:oMath>
        <m:r>
          <w:rPr>
            <w:rFonts w:ascii="Cambria Math" w:hAnsi="Cambria Math"/>
          </w:rPr>
          <m:t>f(y)</m:t>
        </m:r>
      </m:oMath>
      <w:r>
        <w:t>就知道关于这对变量</w:t>
      </w:r>
      <m:oMath>
        <m:r>
          <w:rPr>
            <w:rFonts w:ascii="Cambria Math" w:hAnsi="Cambria Math"/>
          </w:rPr>
          <m:t>(X</m:t>
        </m:r>
        <m:r>
          <w:rPr>
            <w:rFonts w:ascii="Cambria Math" w:hAnsi="Cambria Math"/>
          </w:rPr>
          <m:t>，</m:t>
        </m:r>
        <m:r>
          <w:rPr>
            <w:rFonts w:ascii="Cambria Math" w:hAnsi="Cambria Math"/>
          </w:rPr>
          <m:t>Y)</m:t>
        </m:r>
      </m:oMath>
      <w:r>
        <w:t>的所有信息。以下引理将这一观察形式化</w:t>
      </w:r>
      <w:r>
        <w:t>:</w:t>
      </w:r>
    </w:p>
    <w:p w14:paraId="71BCD16F" w14:textId="77777777" w:rsidR="00B94259" w:rsidRDefault="00B94259" w:rsidP="005E1550">
      <w:pPr>
        <w:pStyle w:val="af"/>
        <w:ind w:firstLine="422"/>
      </w:pPr>
      <w:r>
        <w:rPr>
          <w:b/>
        </w:rPr>
        <w:t>引理</w:t>
      </w:r>
      <w:r>
        <w:rPr>
          <w:b/>
        </w:rPr>
        <w:t>3.1</w:t>
      </w:r>
      <w:r>
        <w:t xml:space="preserve"> </w:t>
      </w:r>
    </w:p>
    <w:p w14:paraId="73BB8E40" w14:textId="77777777" w:rsidR="00B94259" w:rsidRDefault="00B94259" w:rsidP="005E1550">
      <w:pPr>
        <w:pStyle w:val="af"/>
      </w:pPr>
      <w:r>
        <w:t>如果</w:t>
      </w:r>
      <m:oMath>
        <m:r>
          <w:rPr>
            <w:rFonts w:ascii="Cambria Math" w:hAnsi="Cambria Math"/>
          </w:rPr>
          <m:t>X</m:t>
        </m:r>
      </m:oMath>
      <w:r>
        <w:t>和</w:t>
      </w:r>
      <m:oMath>
        <m:r>
          <w:rPr>
            <w:rFonts w:ascii="Cambria Math" w:hAnsi="Cambria Math"/>
          </w:rPr>
          <m:t>Y</m:t>
        </m:r>
      </m:oMath>
      <w:r>
        <w:t>是独立的，那么对于任何</w:t>
      </w:r>
      <m:oMath>
        <m:r>
          <w:rPr>
            <w:rFonts w:ascii="Cambria Math" w:hAnsi="Cambria Math"/>
          </w:rPr>
          <m:t>A</m:t>
        </m:r>
        <m:r>
          <w:rPr>
            <w:rFonts w:ascii="Cambria Math" w:hAnsi="Cambria Math"/>
          </w:rPr>
          <m:t>，</m:t>
        </m:r>
        <m:r>
          <w:rPr>
            <w:rFonts w:ascii="Cambria Math" w:hAnsi="Cambria Math"/>
          </w:rPr>
          <m:t>B⊆</m:t>
        </m:r>
        <m:r>
          <m:rPr>
            <m:scr m:val="double-struck"/>
            <m:sty m:val="p"/>
          </m:rPr>
          <w:rPr>
            <w:rFonts w:ascii="Cambria Math" w:hAnsi="Cambria Math"/>
          </w:rPr>
          <m:t>R</m:t>
        </m:r>
      </m:oMath>
      <w:r>
        <w:t>，我们有：</w:t>
      </w:r>
    </w:p>
    <w:p w14:paraId="7D4D220F" w14:textId="77777777" w:rsidR="00B94259" w:rsidRDefault="00B94259" w:rsidP="005E1550">
      <w:pPr>
        <w:pStyle w:val="af"/>
      </w:pPr>
      <m:oMathPara>
        <m:oMathParaPr>
          <m:jc m:val="center"/>
        </m:oMathParaPr>
        <m:oMath>
          <m:r>
            <w:rPr>
              <w:rFonts w:ascii="Cambria Math" w:hAnsi="Cambria Math"/>
            </w:rPr>
            <m:t>P(X∈A,Y∈B)=P(X∈A)P(Y∈B)</m:t>
          </m:r>
        </m:oMath>
      </m:oMathPara>
    </w:p>
    <w:p w14:paraId="1320A08C" w14:textId="77777777" w:rsidR="00B94259" w:rsidRDefault="00B94259" w:rsidP="005E1550">
      <w:pPr>
        <w:pStyle w:val="af"/>
      </w:pPr>
      <w:r>
        <w:t>利用上述引理，我们可以证明如果</w:t>
      </w:r>
      <m:oMath>
        <m:r>
          <w:rPr>
            <w:rFonts w:ascii="Cambria Math" w:hAnsi="Cambria Math"/>
          </w:rPr>
          <m:t>X</m:t>
        </m:r>
      </m:oMath>
      <w:r>
        <w:t>与</w:t>
      </w:r>
      <m:oMath>
        <m:r>
          <w:rPr>
            <w:rFonts w:ascii="Cambria Math" w:hAnsi="Cambria Math"/>
          </w:rPr>
          <m:t>Y</m:t>
        </m:r>
      </m:oMath>
      <w:r>
        <w:t>无关，那么</w:t>
      </w:r>
      <m:oMath>
        <m:r>
          <w:rPr>
            <w:rFonts w:ascii="Cambria Math" w:hAnsi="Cambria Math"/>
          </w:rPr>
          <m:t>X</m:t>
        </m:r>
      </m:oMath>
      <w:r>
        <w:t>的任何函数都与</w:t>
      </w:r>
      <m:oMath>
        <m:r>
          <w:rPr>
            <w:rFonts w:ascii="Cambria Math" w:hAnsi="Cambria Math"/>
          </w:rPr>
          <m:t>Y</m:t>
        </m:r>
      </m:oMath>
      <w:r>
        <w:t>的任何函数无关。</w:t>
      </w:r>
    </w:p>
    <w:p w14:paraId="65BBE184" w14:textId="77777777" w:rsidR="00B94259" w:rsidRDefault="00B94259">
      <w:pPr>
        <w:pStyle w:val="a0"/>
        <w:rPr>
          <w:lang w:eastAsia="zh-CN"/>
        </w:rPr>
      </w:pPr>
    </w:p>
    <w:p w14:paraId="73C769CE" w14:textId="77777777" w:rsidR="00B94259" w:rsidRDefault="00B94259">
      <w:pPr>
        <w:pStyle w:val="4"/>
      </w:pPr>
      <w:bookmarkStart w:id="862" w:name="header-n283"/>
      <w:r>
        <w:t xml:space="preserve">3.7 </w:t>
      </w:r>
      <w:r>
        <w:t>期望和协方差</w:t>
      </w:r>
      <w:bookmarkEnd w:id="862"/>
    </w:p>
    <w:p w14:paraId="4432F068" w14:textId="77777777" w:rsidR="00B94259" w:rsidRDefault="00B94259" w:rsidP="005E1550">
      <w:pPr>
        <w:pStyle w:val="af"/>
      </w:pPr>
      <w:r>
        <w:t>假设我们有两个离散的随机变量</w:t>
      </w:r>
      <m:oMath>
        <m:r>
          <w:rPr>
            <w:rFonts w:ascii="Cambria Math" w:hAnsi="Cambria Math"/>
          </w:rPr>
          <m:t>X</m:t>
        </m:r>
      </m:oMath>
      <w:r>
        <w:t>，</w:t>
      </w:r>
      <m:oMath>
        <m:r>
          <w:rPr>
            <w:rFonts w:ascii="Cambria Math" w:hAnsi="Cambria Math"/>
          </w:rPr>
          <m:t>Y</m:t>
        </m:r>
      </m:oMath>
      <w:r>
        <w:t>并且</w:t>
      </w:r>
      <m:oMath>
        <m:r>
          <w:rPr>
            <w:rFonts w:ascii="Cambria Math" w:hAnsi="Cambria Math"/>
          </w:rPr>
          <m:t>g:</m:t>
        </m:r>
        <m:sSup>
          <m:sSupPr>
            <m:ctrlPr>
              <w:rPr>
                <w:rFonts w:ascii="Cambria Math" w:hAnsi="Cambria Math"/>
              </w:rPr>
            </m:ctrlPr>
          </m:sSupPr>
          <m:e>
            <m:r>
              <m:rPr>
                <m:sty m:val="b"/>
              </m:rPr>
              <w:rPr>
                <w:rFonts w:ascii="Cambria Math" w:hAnsi="Cambria Math"/>
              </w:rPr>
              <m:t>R</m:t>
            </m:r>
          </m:e>
          <m:sup>
            <m:r>
              <w:rPr>
                <w:rFonts w:ascii="Cambria Math" w:hAnsi="Cambria Math"/>
              </w:rPr>
              <m:t>2</m:t>
            </m:r>
          </m:sup>
        </m:sSup>
        <m:r>
          <w:rPr>
            <w:rFonts w:ascii="Cambria Math" w:hAnsi="Cambria Math"/>
          </w:rPr>
          <m:t>→</m:t>
        </m:r>
        <m:r>
          <m:rPr>
            <m:sty m:val="b"/>
          </m:rPr>
          <w:rPr>
            <w:rFonts w:ascii="Cambria Math" w:hAnsi="Cambria Math"/>
          </w:rPr>
          <m:t>R</m:t>
        </m:r>
      </m:oMath>
      <w:r>
        <w:t>是这两个随机变量的函数。那么</w:t>
      </w:r>
      <m:oMath>
        <m:r>
          <w:rPr>
            <w:rFonts w:ascii="Cambria Math" w:hAnsi="Cambria Math"/>
          </w:rPr>
          <m:t>g</m:t>
        </m:r>
      </m:oMath>
      <w:r>
        <w:t>的期望值以如下方式定义：</w:t>
      </w:r>
    </w:p>
    <w:p w14:paraId="713DA743" w14:textId="77777777" w:rsidR="00B94259" w:rsidRDefault="00B94259" w:rsidP="005E1550">
      <w:pPr>
        <w:pStyle w:val="af"/>
      </w:pPr>
      <m:oMathPara>
        <m:oMathParaPr>
          <m:jc m:val="center"/>
        </m:oMathParaPr>
        <m:oMath>
          <m:r>
            <w:rPr>
              <w:rFonts w:ascii="Cambria Math" w:hAnsi="Cambria Math"/>
            </w:rPr>
            <m:t>E[g(X,Y)]≜</m:t>
          </m:r>
          <m:nary>
            <m:naryPr>
              <m:chr m:val="∑"/>
              <m:limLoc m:val="undOvr"/>
              <m:supHide m:val="1"/>
              <m:ctrlPr>
                <w:rPr>
                  <w:rFonts w:ascii="Cambria Math" w:hAnsi="Cambria Math"/>
                </w:rPr>
              </m:ctrlPr>
            </m:naryPr>
            <m:sub>
              <m:r>
                <w:rPr>
                  <w:rFonts w:ascii="Cambria Math" w:hAnsi="Cambria Math"/>
                </w:rPr>
                <m:t>x∈Val(X)</m:t>
              </m:r>
            </m:sub>
            <m:sup>
              <m:r>
                <w:rPr>
                  <w:rFonts w:ascii="Cambria Math" w:hAnsi="Cambria Math"/>
                </w:rPr>
                <m:t>​</m:t>
              </m:r>
            </m:sup>
            <m:e>
              <m:nary>
                <m:naryPr>
                  <m:chr m:val="∑"/>
                  <m:limLoc m:val="undOvr"/>
                  <m:supHide m:val="1"/>
                  <m:ctrlPr>
                    <w:rPr>
                      <w:rFonts w:ascii="Cambria Math" w:hAnsi="Cambria Math"/>
                    </w:rPr>
                  </m:ctrlPr>
                </m:naryPr>
                <m:sub>
                  <m:r>
                    <w:rPr>
                      <w:rFonts w:ascii="Cambria Math" w:hAnsi="Cambria Math"/>
                    </w:rPr>
                    <m:t>y∈Val(Y)</m:t>
                  </m:r>
                </m:sub>
                <m:sup>
                  <m:r>
                    <w:rPr>
                      <w:rFonts w:ascii="Cambria Math" w:hAnsi="Cambria Math"/>
                    </w:rPr>
                    <m:t>​</m:t>
                  </m:r>
                </m:sup>
                <m:e>
                  <m:r>
                    <w:rPr>
                      <w:rFonts w:ascii="Cambria Math" w:hAnsi="Cambria Math"/>
                    </w:rPr>
                    <m:t>g</m:t>
                  </m:r>
                </m:e>
              </m:nary>
            </m:e>
          </m:nary>
          <m:r>
            <w:rPr>
              <w:rFonts w:ascii="Cambria Math" w:hAnsi="Cambria Math"/>
            </w:rPr>
            <m:t>(x,y)</m:t>
          </m:r>
          <m:sSub>
            <m:sSubPr>
              <m:ctrlPr>
                <w:rPr>
                  <w:rFonts w:ascii="Cambria Math" w:hAnsi="Cambria Math"/>
                </w:rPr>
              </m:ctrlPr>
            </m:sSubPr>
            <m:e>
              <m:r>
                <w:rPr>
                  <w:rFonts w:ascii="Cambria Math" w:hAnsi="Cambria Math"/>
                </w:rPr>
                <m:t>p</m:t>
              </m:r>
            </m:e>
            <m:sub>
              <m:r>
                <w:rPr>
                  <w:rFonts w:ascii="Cambria Math" w:hAnsi="Cambria Math"/>
                </w:rPr>
                <m:t>XY</m:t>
              </m:r>
            </m:sub>
          </m:sSub>
          <m:r>
            <w:rPr>
              <w:rFonts w:ascii="Cambria Math" w:hAnsi="Cambria Math"/>
            </w:rPr>
            <m:t>(x,y)</m:t>
          </m:r>
        </m:oMath>
      </m:oMathPara>
    </w:p>
    <w:p w14:paraId="65469B3E" w14:textId="77777777" w:rsidR="00B94259" w:rsidRDefault="00B94259" w:rsidP="005E1550">
      <w:pPr>
        <w:pStyle w:val="af"/>
      </w:pPr>
      <w:r>
        <w:t>对于连续随机变量</w:t>
      </w:r>
      <m:oMath>
        <m:r>
          <w:rPr>
            <w:rFonts w:ascii="Cambria Math" w:hAnsi="Cambria Math"/>
          </w:rPr>
          <m:t>X</m:t>
        </m:r>
      </m:oMath>
      <w:r>
        <w:t>，</w:t>
      </w:r>
      <m:oMath>
        <m:r>
          <w:rPr>
            <w:rFonts w:ascii="Cambria Math" w:hAnsi="Cambria Math"/>
          </w:rPr>
          <m:t>Y</m:t>
        </m:r>
      </m:oMath>
      <w:r>
        <w:t>，类似的表达式是：</w:t>
      </w:r>
    </w:p>
    <w:p w14:paraId="60BE748F" w14:textId="77777777" w:rsidR="00B94259" w:rsidRDefault="00B94259" w:rsidP="005E1550">
      <w:pPr>
        <w:pStyle w:val="af"/>
      </w:pPr>
      <m:oMathPara>
        <m:oMathParaPr>
          <m:jc m:val="center"/>
        </m:oMathParaPr>
        <m:oMath>
          <m:r>
            <w:rPr>
              <w:rFonts w:ascii="Cambria Math" w:hAnsi="Cambria Math"/>
            </w:rPr>
            <w:lastRenderedPageBreak/>
            <m:t>E[g(X,Y)]=</m:t>
          </m:r>
          <m:nary>
            <m:naryPr>
              <m:limLoc m:val="subSup"/>
              <m:ctrlPr>
                <w:rPr>
                  <w:rFonts w:ascii="Cambria Math" w:hAnsi="Cambria Math"/>
                </w:rPr>
              </m:ctrlPr>
            </m:naryPr>
            <m:sub>
              <m:r>
                <w:rPr>
                  <w:rFonts w:ascii="Cambria Math" w:hAnsi="Cambria Math"/>
                </w:rPr>
                <m:t>-∞</m:t>
              </m:r>
            </m:sub>
            <m:sup>
              <m:r>
                <w:rPr>
                  <w:rFonts w:ascii="Cambria Math" w:hAnsi="Cambria Math"/>
                </w:rPr>
                <m:t>∞</m:t>
              </m:r>
            </m:sup>
            <m:e>
              <m:nary>
                <m:naryPr>
                  <m:limLoc m:val="subSup"/>
                  <m:ctrlPr>
                    <w:rPr>
                      <w:rFonts w:ascii="Cambria Math" w:hAnsi="Cambria Math"/>
                    </w:rPr>
                  </m:ctrlPr>
                </m:naryPr>
                <m:sub>
                  <m:r>
                    <w:rPr>
                      <w:rFonts w:ascii="Cambria Math" w:hAnsi="Cambria Math"/>
                    </w:rPr>
                    <m:t>-∞</m:t>
                  </m:r>
                </m:sub>
                <m:sup>
                  <m:r>
                    <w:rPr>
                      <w:rFonts w:ascii="Cambria Math" w:hAnsi="Cambria Math"/>
                    </w:rPr>
                    <m:t>∞</m:t>
                  </m:r>
                </m:sup>
                <m:e>
                  <m:r>
                    <w:rPr>
                      <w:rFonts w:ascii="Cambria Math" w:hAnsi="Cambria Math"/>
                    </w:rPr>
                    <m:t>g</m:t>
                  </m:r>
                </m:e>
              </m:nary>
            </m:e>
          </m:nary>
          <m:r>
            <w:rPr>
              <w:rFonts w:ascii="Cambria Math" w:hAnsi="Cambria Math"/>
            </w:rPr>
            <m:t>(x,y)</m:t>
          </m:r>
          <m:sSub>
            <m:sSubPr>
              <m:ctrlPr>
                <w:rPr>
                  <w:rFonts w:ascii="Cambria Math" w:hAnsi="Cambria Math"/>
                </w:rPr>
              </m:ctrlPr>
            </m:sSubPr>
            <m:e>
              <m:r>
                <w:rPr>
                  <w:rFonts w:ascii="Cambria Math" w:hAnsi="Cambria Math"/>
                </w:rPr>
                <m:t>f</m:t>
              </m:r>
            </m:e>
            <m:sub>
              <m:r>
                <w:rPr>
                  <w:rFonts w:ascii="Cambria Math" w:hAnsi="Cambria Math"/>
                </w:rPr>
                <m:t>XY</m:t>
              </m:r>
            </m:sub>
          </m:sSub>
          <m:r>
            <w:rPr>
              <w:rFonts w:ascii="Cambria Math" w:hAnsi="Cambria Math"/>
            </w:rPr>
            <m:t>(x,y)dxdy</m:t>
          </m:r>
        </m:oMath>
      </m:oMathPara>
    </w:p>
    <w:p w14:paraId="058A8664" w14:textId="77777777" w:rsidR="00B94259" w:rsidRDefault="00B94259" w:rsidP="005E1550">
      <w:pPr>
        <w:pStyle w:val="af"/>
      </w:pPr>
      <w:r>
        <w:t>我们可以用期望的概念来研究两个随机变量之间的关系。特别地，两个随机变量的</w:t>
      </w:r>
      <w:r>
        <w:rPr>
          <w:b/>
        </w:rPr>
        <w:t>协方差</w:t>
      </w:r>
      <w:r>
        <w:t>定义为：</w:t>
      </w:r>
    </w:p>
    <w:p w14:paraId="2E526825" w14:textId="77777777" w:rsidR="00B94259" w:rsidRDefault="00B94259" w:rsidP="005E1550">
      <w:pPr>
        <w:pStyle w:val="af"/>
      </w:pPr>
      <m:oMathPara>
        <m:oMathParaPr>
          <m:jc m:val="center"/>
        </m:oMathParaPr>
        <m:oMath>
          <m:r>
            <w:rPr>
              <w:rFonts w:ascii="Cambria Math" w:hAnsi="Cambria Math"/>
            </w:rPr>
            <m:t>Cov[X,Y]≜E[(X-E[X])(Y-E[Y])]</m:t>
          </m:r>
        </m:oMath>
      </m:oMathPara>
    </w:p>
    <w:p w14:paraId="2A7227AA" w14:textId="77777777" w:rsidR="00B94259" w:rsidRDefault="00B94259" w:rsidP="005E1550">
      <w:pPr>
        <w:pStyle w:val="af"/>
      </w:pPr>
      <w:r>
        <w:t>使用类似于方差的推导，我们可以将它重写为：</w:t>
      </w:r>
    </w:p>
    <w:p w14:paraId="78685E86" w14:textId="77777777" w:rsidR="00B94259" w:rsidRDefault="00000000" w:rsidP="005E1550">
      <w:pPr>
        <w:pStyle w:val="af"/>
      </w:pPr>
      <m:oMathPara>
        <m:oMathParaPr>
          <m:jc m:val="center"/>
        </m:oMathParaPr>
        <m:oMath>
          <m:m>
            <m:mPr>
              <m:plcHide m:val="1"/>
              <m:mcs>
                <m:mc>
                  <m:mcPr>
                    <m:count m:val="1"/>
                    <m:mcJc m:val="right"/>
                  </m:mcPr>
                </m:mc>
                <m:mc>
                  <m:mcPr>
                    <m:count m:val="1"/>
                    <m:mcJc m:val="left"/>
                  </m:mcPr>
                </m:mc>
              </m:mcs>
              <m:ctrlPr>
                <w:rPr>
                  <w:rFonts w:ascii="Cambria Math" w:hAnsi="Cambria Math"/>
                </w:rPr>
              </m:ctrlPr>
            </m:mPr>
            <m:mr>
              <m:e>
                <m:r>
                  <w:rPr>
                    <w:rFonts w:ascii="Cambria Math" w:hAnsi="Cambria Math"/>
                  </w:rPr>
                  <m:t>Cov[X,Y]</m:t>
                </m:r>
              </m:e>
              <m:e>
                <m:r>
                  <w:rPr>
                    <w:rFonts w:ascii="Cambria Math" w:hAnsi="Cambria Math"/>
                  </w:rPr>
                  <m:t>=E[(X-E[X])(Y-E[Y])]</m:t>
                </m:r>
              </m:e>
            </m:mr>
            <m:mr>
              <m:e/>
              <m:e>
                <m:r>
                  <w:rPr>
                    <w:rFonts w:ascii="Cambria Math" w:hAnsi="Cambria Math"/>
                  </w:rPr>
                  <m:t>=E[XY-XE[Y]-YE[X]+E[X]E[Y]]</m:t>
                </m:r>
              </m:e>
            </m:mr>
            <m:mr>
              <m:e/>
              <m:e>
                <m:r>
                  <w:rPr>
                    <w:rFonts w:ascii="Cambria Math" w:hAnsi="Cambria Math"/>
                  </w:rPr>
                  <m:t>=E[XY]-E[X]E[Y]-E[Y]E[X]+E[X]E[Y]]</m:t>
                </m:r>
              </m:e>
            </m:mr>
            <m:mr>
              <m:e/>
              <m:e>
                <m:r>
                  <w:rPr>
                    <w:rFonts w:ascii="Cambria Math" w:hAnsi="Cambria Math"/>
                  </w:rPr>
                  <m:t>=E[XY]-E[X]E[Y]</m:t>
                </m:r>
              </m:e>
            </m:mr>
          </m:m>
        </m:oMath>
      </m:oMathPara>
    </w:p>
    <w:p w14:paraId="56FF3C9B" w14:textId="77777777" w:rsidR="00B94259" w:rsidRDefault="00B94259" w:rsidP="005E1550">
      <w:pPr>
        <w:pStyle w:val="af"/>
      </w:pPr>
      <w:r>
        <w:t>在这里，说明两种协方差形式相等的关键步骤是第三个等号，在这里我们使用了这样一个事实，即</w:t>
      </w:r>
      <m:oMath>
        <m:r>
          <w:rPr>
            <w:rFonts w:ascii="Cambria Math" w:hAnsi="Cambria Math"/>
          </w:rPr>
          <m:t>E[X]</m:t>
        </m:r>
      </m:oMath>
      <w:r>
        <w:t>和</w:t>
      </w:r>
      <m:oMath>
        <m:r>
          <w:rPr>
            <w:rFonts w:ascii="Cambria Math" w:hAnsi="Cambria Math"/>
          </w:rPr>
          <m:t>E[Y]</m:t>
        </m:r>
      </m:oMath>
      <w:r>
        <w:t>实际上是常数，可以被提出来。当</w:t>
      </w:r>
      <m:oMath>
        <m:r>
          <w:rPr>
            <w:rFonts w:ascii="Cambria Math" w:hAnsi="Cambria Math"/>
          </w:rPr>
          <m:t>cov[X</m:t>
        </m:r>
        <m:r>
          <w:rPr>
            <w:rFonts w:ascii="Cambria Math" w:hAnsi="Cambria Math"/>
          </w:rPr>
          <m:t>，</m:t>
        </m:r>
        <m:r>
          <w:rPr>
            <w:rFonts w:ascii="Cambria Math" w:hAnsi="Cambria Math"/>
          </w:rPr>
          <m:t>Y]=0</m:t>
        </m:r>
      </m:oMath>
      <w:r>
        <w:t>时，我们说</w:t>
      </w:r>
      <m:oMath>
        <m:r>
          <w:rPr>
            <w:rFonts w:ascii="Cambria Math" w:hAnsi="Cambria Math"/>
          </w:rPr>
          <m:t>X</m:t>
        </m:r>
      </m:oMath>
      <w:r>
        <w:t>和</w:t>
      </w:r>
      <m:oMath>
        <m:r>
          <w:rPr>
            <w:rFonts w:ascii="Cambria Math" w:hAnsi="Cambria Math"/>
          </w:rPr>
          <m:t>Y</m:t>
        </m:r>
      </m:oMath>
      <w:r>
        <w:t>不相关。</w:t>
      </w:r>
    </w:p>
    <w:p w14:paraId="18C4DEF4" w14:textId="77777777" w:rsidR="00B94259" w:rsidRDefault="00B94259" w:rsidP="005E1550">
      <w:pPr>
        <w:pStyle w:val="af"/>
        <w:ind w:firstLine="422"/>
      </w:pPr>
      <w:r>
        <w:rPr>
          <w:b/>
        </w:rPr>
        <w:t>性质：</w:t>
      </w:r>
    </w:p>
    <w:p w14:paraId="53A9E58B" w14:textId="77777777" w:rsidR="00B94259" w:rsidRPr="005E1550" w:rsidRDefault="00B94259" w:rsidP="005E1550">
      <w:pPr>
        <w:widowControl/>
        <w:numPr>
          <w:ilvl w:val="0"/>
          <w:numId w:val="25"/>
        </w:numPr>
        <w:spacing w:after="200" w:line="360" w:lineRule="auto"/>
        <w:jc w:val="left"/>
        <w:rPr>
          <w:rFonts w:asciiTheme="minorEastAsia" w:eastAsiaTheme="minorEastAsia" w:hAnsiTheme="minorEastAsia"/>
        </w:rPr>
      </w:pPr>
      <w:r w:rsidRPr="005E1550">
        <w:rPr>
          <w:rFonts w:asciiTheme="minorEastAsia" w:eastAsiaTheme="minorEastAsia" w:hAnsiTheme="minorEastAsia"/>
        </w:rPr>
        <w:t xml:space="preserve">(期望线性) </w:t>
      </w:r>
      <m:oMath>
        <m:r>
          <w:rPr>
            <w:rFonts w:ascii="Cambria Math" w:eastAsiaTheme="minorEastAsia" w:hAnsi="Cambria Math"/>
          </w:rPr>
          <m:t>E[f(X,Y)+g(X,Y)]=E[f(X,Y)]+E[g(X,Y)]</m:t>
        </m:r>
      </m:oMath>
    </w:p>
    <w:p w14:paraId="37D7FA76" w14:textId="77777777" w:rsidR="00B94259" w:rsidRPr="005E1550" w:rsidRDefault="00B94259" w:rsidP="005E1550">
      <w:pPr>
        <w:widowControl/>
        <w:numPr>
          <w:ilvl w:val="0"/>
          <w:numId w:val="25"/>
        </w:numPr>
        <w:spacing w:after="200" w:line="360" w:lineRule="auto"/>
        <w:jc w:val="left"/>
        <w:rPr>
          <w:rFonts w:asciiTheme="minorEastAsia" w:eastAsiaTheme="minorEastAsia" w:hAnsiTheme="minorEastAsia"/>
        </w:rPr>
      </w:pPr>
      <m:oMath>
        <m:r>
          <w:rPr>
            <w:rFonts w:ascii="Cambria Math" w:eastAsiaTheme="minorEastAsia" w:hAnsi="Cambria Math"/>
          </w:rPr>
          <m:t>Var[X+Y]=Var[X]+Var[Y]+2Cov[X,Y]</m:t>
        </m:r>
      </m:oMath>
    </w:p>
    <w:p w14:paraId="73B04918" w14:textId="77777777" w:rsidR="00B94259" w:rsidRPr="005E1550" w:rsidRDefault="00B94259" w:rsidP="005E1550">
      <w:pPr>
        <w:widowControl/>
        <w:numPr>
          <w:ilvl w:val="0"/>
          <w:numId w:val="25"/>
        </w:numPr>
        <w:spacing w:after="200" w:line="360" w:lineRule="auto"/>
        <w:jc w:val="left"/>
        <w:rPr>
          <w:rFonts w:asciiTheme="minorEastAsia" w:eastAsiaTheme="minorEastAsia" w:hAnsiTheme="minorEastAsia"/>
        </w:rPr>
      </w:pPr>
      <w:r w:rsidRPr="005E1550">
        <w:rPr>
          <w:rFonts w:asciiTheme="minorEastAsia" w:eastAsiaTheme="minorEastAsia" w:hAnsiTheme="minorEastAsia"/>
        </w:rPr>
        <w:t>如果</w:t>
      </w:r>
      <m:oMath>
        <m:r>
          <w:rPr>
            <w:rFonts w:ascii="Cambria Math" w:eastAsiaTheme="minorEastAsia" w:hAnsi="Cambria Math"/>
          </w:rPr>
          <m:t>X</m:t>
        </m:r>
      </m:oMath>
      <w:r w:rsidRPr="005E1550">
        <w:rPr>
          <w:rFonts w:asciiTheme="minorEastAsia" w:eastAsiaTheme="minorEastAsia" w:hAnsiTheme="minorEastAsia"/>
        </w:rPr>
        <w:t>和</w:t>
      </w:r>
      <m:oMath>
        <m:r>
          <w:rPr>
            <w:rFonts w:ascii="Cambria Math" w:eastAsiaTheme="minorEastAsia" w:hAnsi="Cambria Math"/>
          </w:rPr>
          <m:t>Y</m:t>
        </m:r>
      </m:oMath>
      <w:r w:rsidRPr="005E1550">
        <w:rPr>
          <w:rFonts w:asciiTheme="minorEastAsia" w:eastAsiaTheme="minorEastAsia" w:hAnsiTheme="minorEastAsia"/>
        </w:rPr>
        <w:t>相互</w:t>
      </w:r>
      <w:proofErr w:type="gramStart"/>
      <w:r w:rsidRPr="005E1550">
        <w:rPr>
          <w:rFonts w:asciiTheme="minorEastAsia" w:eastAsiaTheme="minorEastAsia" w:hAnsiTheme="minorEastAsia"/>
        </w:rPr>
        <w:t>独立,</w:t>
      </w:r>
      <w:proofErr w:type="gramEnd"/>
      <w:r w:rsidRPr="005E1550">
        <w:rPr>
          <w:rFonts w:asciiTheme="minorEastAsia" w:eastAsiaTheme="minorEastAsia" w:hAnsiTheme="minorEastAsia"/>
        </w:rPr>
        <w:t xml:space="preserve"> 那么 </w:t>
      </w:r>
      <m:oMath>
        <m:r>
          <w:rPr>
            <w:rFonts w:ascii="Cambria Math" w:eastAsiaTheme="minorEastAsia" w:hAnsi="Cambria Math"/>
          </w:rPr>
          <m:t>Cov[X,Y]=0</m:t>
        </m:r>
      </m:oMath>
    </w:p>
    <w:p w14:paraId="4CF121D1" w14:textId="77777777" w:rsidR="00B94259" w:rsidRPr="005E1550" w:rsidRDefault="00B94259" w:rsidP="005E1550">
      <w:pPr>
        <w:widowControl/>
        <w:numPr>
          <w:ilvl w:val="0"/>
          <w:numId w:val="25"/>
        </w:numPr>
        <w:spacing w:after="200" w:line="360" w:lineRule="auto"/>
        <w:jc w:val="left"/>
        <w:rPr>
          <w:rFonts w:asciiTheme="minorEastAsia" w:eastAsiaTheme="minorEastAsia" w:hAnsiTheme="minorEastAsia"/>
        </w:rPr>
      </w:pPr>
      <w:r w:rsidRPr="005E1550">
        <w:rPr>
          <w:rFonts w:asciiTheme="minorEastAsia" w:eastAsiaTheme="minorEastAsia" w:hAnsiTheme="minorEastAsia"/>
        </w:rPr>
        <w:t>如果</w:t>
      </w:r>
      <m:oMath>
        <m:r>
          <w:rPr>
            <w:rFonts w:ascii="Cambria Math" w:eastAsiaTheme="minorEastAsia" w:hAnsi="Cambria Math"/>
          </w:rPr>
          <m:t>X</m:t>
        </m:r>
      </m:oMath>
      <w:r w:rsidRPr="005E1550">
        <w:rPr>
          <w:rFonts w:asciiTheme="minorEastAsia" w:eastAsiaTheme="minorEastAsia" w:hAnsiTheme="minorEastAsia"/>
        </w:rPr>
        <w:t>和</w:t>
      </w:r>
      <m:oMath>
        <m:r>
          <w:rPr>
            <w:rFonts w:ascii="Cambria Math" w:eastAsiaTheme="minorEastAsia" w:hAnsi="Cambria Math"/>
          </w:rPr>
          <m:t>Y</m:t>
        </m:r>
      </m:oMath>
      <w:r w:rsidRPr="005E1550">
        <w:rPr>
          <w:rFonts w:asciiTheme="minorEastAsia" w:eastAsiaTheme="minorEastAsia" w:hAnsiTheme="minorEastAsia"/>
        </w:rPr>
        <w:t>相互</w:t>
      </w:r>
      <w:proofErr w:type="gramStart"/>
      <w:r w:rsidRPr="005E1550">
        <w:rPr>
          <w:rFonts w:asciiTheme="minorEastAsia" w:eastAsiaTheme="minorEastAsia" w:hAnsiTheme="minorEastAsia"/>
        </w:rPr>
        <w:t>独立,</w:t>
      </w:r>
      <w:proofErr w:type="gramEnd"/>
      <w:r w:rsidRPr="005E1550">
        <w:rPr>
          <w:rFonts w:asciiTheme="minorEastAsia" w:eastAsiaTheme="minorEastAsia" w:hAnsiTheme="minorEastAsia"/>
        </w:rPr>
        <w:t xml:space="preserve"> 那么 </w:t>
      </w:r>
      <m:oMath>
        <m:r>
          <w:rPr>
            <w:rFonts w:ascii="Cambria Math" w:eastAsiaTheme="minorEastAsia" w:hAnsi="Cambria Math"/>
          </w:rPr>
          <m:t>E[f(X)g(Y)]=E[f(X)]E[g(Y)]</m:t>
        </m:r>
      </m:oMath>
      <w:r w:rsidRPr="005E1550">
        <w:rPr>
          <w:rFonts w:asciiTheme="minorEastAsia" w:eastAsiaTheme="minorEastAsia" w:hAnsiTheme="minorEastAsia"/>
        </w:rPr>
        <w:t>.</w:t>
      </w:r>
    </w:p>
    <w:p w14:paraId="59AB31C1" w14:textId="77777777" w:rsidR="00B94259" w:rsidRDefault="00B94259">
      <w:pPr>
        <w:pStyle w:val="3"/>
      </w:pPr>
      <w:bookmarkStart w:id="863" w:name="header-n304"/>
      <w:bookmarkStart w:id="864" w:name="_Toc38636926"/>
      <w:r>
        <w:t xml:space="preserve">4. </w:t>
      </w:r>
      <w:r>
        <w:t>多个随机变量</w:t>
      </w:r>
      <w:bookmarkEnd w:id="863"/>
      <w:bookmarkEnd w:id="864"/>
    </w:p>
    <w:p w14:paraId="17A0A95C" w14:textId="77777777" w:rsidR="00B94259" w:rsidRDefault="00B94259" w:rsidP="005E1550">
      <w:pPr>
        <w:pStyle w:val="af"/>
      </w:pPr>
      <w:r>
        <w:t>上一节介绍的概念和想法可以推广到两个以上的随机变量。特别是，假设我们有</w:t>
      </w:r>
      <m:oMath>
        <m:r>
          <w:rPr>
            <w:rFonts w:ascii="Cambria Math" w:hAnsi="Cambria Math"/>
          </w:rPr>
          <m:t>n</m:t>
        </m:r>
      </m:oMath>
      <w:proofErr w:type="gramStart"/>
      <w:r>
        <w:t>个</w:t>
      </w:r>
      <w:proofErr w:type="gramEnd"/>
      <w:r>
        <w:t>连续随机变量，</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(ω),</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(ω),⋯</m:t>
        </m:r>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(ω)</m:t>
        </m:r>
      </m:oMath>
      <w:r>
        <w:t>。在本节中，为了表示简单，我们只关注连续的情况，对离散随机变量的推广工作类似。</w:t>
      </w:r>
    </w:p>
    <w:p w14:paraId="098DE5A6" w14:textId="77777777" w:rsidR="00B94259" w:rsidRDefault="00B94259">
      <w:pPr>
        <w:pStyle w:val="4"/>
      </w:pPr>
      <w:bookmarkStart w:id="865" w:name="header-n306"/>
      <w:r>
        <w:t xml:space="preserve">4.1 </w:t>
      </w:r>
      <w:r>
        <w:t>基本性质</w:t>
      </w:r>
      <w:bookmarkEnd w:id="865"/>
    </w:p>
    <w:p w14:paraId="23AFBFC3" w14:textId="77777777" w:rsidR="00B94259" w:rsidRDefault="00B94259" w:rsidP="005E1550">
      <w:pPr>
        <w:pStyle w:val="af"/>
      </w:pPr>
      <w:r>
        <w:t>我们可以定义</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oMath>
      <w:r>
        <w:t>的</w:t>
      </w:r>
      <w:r>
        <w:rPr>
          <w:b/>
        </w:rPr>
        <w:t>联合累积分布函数</w:t>
      </w:r>
      <w:r>
        <w:t>、</w:t>
      </w:r>
      <w:r>
        <w:rPr>
          <w:b/>
        </w:rPr>
        <w:t>联合概率密度函数</w:t>
      </w:r>
      <w:r>
        <w:t>，以及给定</w:t>
      </w:r>
      <m:oMath>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oMath>
      <w:r>
        <w:t>时</w:t>
      </w:r>
      <m:oMath>
        <m:sSub>
          <m:sSubPr>
            <m:ctrlPr>
              <w:rPr>
                <w:rFonts w:ascii="Cambria Math" w:hAnsi="Cambria Math"/>
              </w:rPr>
            </m:ctrlPr>
          </m:sSubPr>
          <m:e>
            <m:r>
              <w:rPr>
                <w:rFonts w:ascii="Cambria Math" w:hAnsi="Cambria Math"/>
              </w:rPr>
              <m:t>X</m:t>
            </m:r>
          </m:e>
          <m:sub>
            <m:r>
              <w:rPr>
                <w:rFonts w:ascii="Cambria Math" w:hAnsi="Cambria Math"/>
              </w:rPr>
              <m:t>1</m:t>
            </m:r>
          </m:sub>
        </m:sSub>
      </m:oMath>
      <w:r>
        <w:t>的</w:t>
      </w:r>
      <w:r>
        <w:rPr>
          <w:b/>
        </w:rPr>
        <w:t>边缘概率密度函数</w:t>
      </w:r>
      <w:r>
        <w:t>为：</w:t>
      </w:r>
    </w:p>
    <w:p w14:paraId="285C66FF" w14:textId="77777777" w:rsidR="00B94259" w:rsidRDefault="00000000">
      <w:pPr>
        <w:pStyle w:val="Compact"/>
      </w:pPr>
      <m:oMathPara>
        <m:oMathParaPr>
          <m:jc m:val="center"/>
        </m:oMathParaPr>
        <m:oMath>
          <m:sSub>
            <m:sSubPr>
              <m:ctrlPr>
                <w:rPr>
                  <w:rFonts w:ascii="Cambria Math" w:hAnsi="Cambria Math"/>
                </w:rPr>
              </m:ctrlPr>
            </m:sSubPr>
            <m:e>
              <m:r>
                <w:rPr>
                  <w:rFonts w:ascii="Cambria Math" w:hAnsi="Cambria Math"/>
                </w:rPr>
                <m:t>F</m:t>
              </m:r>
            </m:e>
            <m: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e>
          </m:d>
          <m:r>
            <w:rPr>
              <w:rFonts w:ascii="Cambria Math" w:hAnsi="Cambria Math"/>
            </w:rPr>
            <m:t>=P</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e>
          </m:d>
        </m:oMath>
      </m:oMathPara>
    </w:p>
    <w:p w14:paraId="7BE7FF3A" w14:textId="77777777" w:rsidR="00B94259" w:rsidRDefault="00000000">
      <w:pPr>
        <w:pStyle w:val="Compact"/>
      </w:pPr>
      <m:oMathPara>
        <m:oMathParaPr>
          <m:jc m:val="center"/>
        </m:oMathParaPr>
        <m:oMath>
          <m:sSub>
            <m:sSubPr>
              <m:ctrlPr>
                <w:rPr>
                  <w:rFonts w:ascii="Cambria Math" w:hAnsi="Cambria Math"/>
                </w:rPr>
              </m:ctrlPr>
            </m:sSubPr>
            <m:e>
              <m:r>
                <w:rPr>
                  <w:rFonts w:ascii="Cambria Math" w:hAnsi="Cambria Math"/>
                </w:rPr>
                <m:t>f</m:t>
              </m:r>
            </m:e>
            <m: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e>
          </m:d>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m:t>
                  </m:r>
                </m:e>
                <m:sup>
                  <m:r>
                    <w:rPr>
                      <w:rFonts w:ascii="Cambria Math" w:hAnsi="Cambria Math"/>
                    </w:rPr>
                    <m:t>n</m:t>
                  </m:r>
                </m:sup>
              </m:sSup>
              <m:sSub>
                <m:sSubPr>
                  <m:ctrlPr>
                    <w:rPr>
                      <w:rFonts w:ascii="Cambria Math" w:hAnsi="Cambria Math"/>
                    </w:rPr>
                  </m:ctrlPr>
                </m:sSubPr>
                <m:e>
                  <m:r>
                    <w:rPr>
                      <w:rFonts w:ascii="Cambria Math" w:hAnsi="Cambria Math"/>
                    </w:rPr>
                    <m:t>F</m:t>
                  </m:r>
                </m:e>
                <m: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e>
              </m:d>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den>
          </m:f>
        </m:oMath>
      </m:oMathPara>
    </w:p>
    <w:p w14:paraId="0E3755ED" w14:textId="77777777" w:rsidR="00B94259" w:rsidRDefault="00000000">
      <w:pPr>
        <w:pStyle w:val="Compact"/>
      </w:pPr>
      <m:oMathPara>
        <m:oMathParaPr>
          <m:jc m:val="center"/>
        </m:oMathParaPr>
        <m:oMath>
          <m:sSub>
            <m:sSubPr>
              <m:ctrlPr>
                <w:rPr>
                  <w:rFonts w:ascii="Cambria Math" w:hAnsi="Cambria Math"/>
                </w:rPr>
              </m:ctrlPr>
            </m:sSubPr>
            <m:e>
              <m:r>
                <w:rPr>
                  <w:rFonts w:ascii="Cambria Math" w:hAnsi="Cambria Math"/>
                </w:rPr>
                <m:t>f</m:t>
              </m:r>
            </m:e>
            <m:sub>
              <m:sSub>
                <m:sSubPr>
                  <m:ctrlPr>
                    <w:rPr>
                      <w:rFonts w:ascii="Cambria Math" w:hAnsi="Cambria Math"/>
                    </w:rPr>
                  </m:ctrlPr>
                </m:sSubPr>
                <m:e>
                  <m:r>
                    <w:rPr>
                      <w:rFonts w:ascii="Cambria Math" w:hAnsi="Cambria Math"/>
                    </w:rPr>
                    <m:t>X</m:t>
                  </m:r>
                </m:e>
                <m:sub>
                  <m:r>
                    <w:rPr>
                      <w:rFonts w:ascii="Cambria Math" w:hAnsi="Cambria Math"/>
                    </w:rPr>
                    <m:t>1</m:t>
                  </m:r>
                </m:sub>
              </m:sSub>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e>
          </m:d>
          <m:r>
            <w:rPr>
              <w:rFonts w:ascii="Cambria Math" w:hAnsi="Cambria Math"/>
            </w:rPr>
            <m:t>=</m:t>
          </m:r>
          <m:nary>
            <m:naryPr>
              <m:limLoc m:val="subSup"/>
              <m:ctrlPr>
                <w:rPr>
                  <w:rFonts w:ascii="Cambria Math" w:hAnsi="Cambria Math"/>
                </w:rPr>
              </m:ctrlPr>
            </m:naryPr>
            <m:sub>
              <m:r>
                <w:rPr>
                  <w:rFonts w:ascii="Cambria Math" w:hAnsi="Cambria Math"/>
                </w:rPr>
                <m:t>-∞</m:t>
              </m:r>
            </m:sub>
            <m:sup>
              <m:r>
                <w:rPr>
                  <w:rFonts w:ascii="Cambria Math" w:hAnsi="Cambria Math"/>
                </w:rPr>
                <m:t>∞</m:t>
              </m:r>
            </m:sup>
            <m:e>
              <m:r>
                <w:rPr>
                  <w:rFonts w:ascii="Cambria Math" w:hAnsi="Cambria Math"/>
                </w:rPr>
                <m:t>⋯</m:t>
              </m:r>
            </m:e>
          </m:nary>
          <m:nary>
            <m:naryPr>
              <m:limLoc m:val="subSup"/>
              <m:ctrlPr>
                <w:rPr>
                  <w:rFonts w:ascii="Cambria Math" w:hAnsi="Cambria Math"/>
                </w:rPr>
              </m:ctrlPr>
            </m:naryPr>
            <m:sub>
              <m:r>
                <w:rPr>
                  <w:rFonts w:ascii="Cambria Math" w:hAnsi="Cambria Math"/>
                </w:rPr>
                <m:t>-∞</m:t>
              </m:r>
            </m:sub>
            <m:sup>
              <m:r>
                <w:rPr>
                  <w:rFonts w:ascii="Cambria Math" w:hAnsi="Cambria Math"/>
                </w:rPr>
                <m:t>∞</m:t>
              </m:r>
            </m:sup>
            <m:e>
              <m:sSub>
                <m:sSubPr>
                  <m:ctrlPr>
                    <w:rPr>
                      <w:rFonts w:ascii="Cambria Math" w:hAnsi="Cambria Math"/>
                    </w:rPr>
                  </m:ctrlPr>
                </m:sSubPr>
                <m:e>
                  <m:r>
                    <w:rPr>
                      <w:rFonts w:ascii="Cambria Math" w:hAnsi="Cambria Math"/>
                    </w:rPr>
                    <m:t>f</m:t>
                  </m:r>
                </m:e>
                <m: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sub>
              </m:sSub>
            </m:e>
          </m:nary>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e>
          </m:d>
          <m:r>
            <w:rPr>
              <w:rFonts w:ascii="Cambria Math" w:hAnsi="Cambria Math"/>
            </w:rPr>
            <m:t>d</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…d</m:t>
          </m:r>
          <m:sSub>
            <m:sSubPr>
              <m:ctrlPr>
                <w:rPr>
                  <w:rFonts w:ascii="Cambria Math" w:hAnsi="Cambria Math"/>
                </w:rPr>
              </m:ctrlPr>
            </m:sSubPr>
            <m:e>
              <m:r>
                <w:rPr>
                  <w:rFonts w:ascii="Cambria Math" w:hAnsi="Cambria Math"/>
                </w:rPr>
                <m:t>x</m:t>
              </m:r>
            </m:e>
            <m:sub>
              <m:r>
                <w:rPr>
                  <w:rFonts w:ascii="Cambria Math" w:hAnsi="Cambria Math"/>
                </w:rPr>
                <m:t>n</m:t>
              </m:r>
            </m:sub>
          </m:sSub>
        </m:oMath>
      </m:oMathPara>
    </w:p>
    <w:p w14:paraId="7BE81054" w14:textId="77777777" w:rsidR="00B94259" w:rsidRDefault="00000000">
      <w:pPr>
        <w:pStyle w:val="Compact"/>
      </w:pPr>
      <m:oMathPara>
        <m:oMathParaPr>
          <m:jc m:val="center"/>
        </m:oMathParaPr>
        <m:oMath>
          <m:sSub>
            <m:sSubPr>
              <m:ctrlPr>
                <w:rPr>
                  <w:rFonts w:ascii="Cambria Math" w:hAnsi="Cambria Math"/>
                </w:rPr>
              </m:ctrlPr>
            </m:sSubPr>
            <m:e>
              <m:r>
                <w:rPr>
                  <w:rFonts w:ascii="Cambria Math" w:hAnsi="Cambria Math"/>
                </w:rPr>
                <m:t>f</m:t>
              </m:r>
            </m:e>
            <m: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e>
          </m:d>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f</m:t>
                  </m:r>
                </m:e>
                <m: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e>
              </m:d>
            </m:num>
            <m:den>
              <m:sSub>
                <m:sSubPr>
                  <m:ctrlPr>
                    <w:rPr>
                      <w:rFonts w:ascii="Cambria Math" w:hAnsi="Cambria Math"/>
                    </w:rPr>
                  </m:ctrlPr>
                </m:sSubPr>
                <m:e>
                  <m:r>
                    <w:rPr>
                      <w:rFonts w:ascii="Cambria Math" w:hAnsi="Cambria Math"/>
                    </w:rPr>
                    <m:t>f</m:t>
                  </m:r>
                </m:e>
                <m: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e>
              </m:d>
            </m:den>
          </m:f>
        </m:oMath>
      </m:oMathPara>
    </w:p>
    <w:p w14:paraId="10C75F4E" w14:textId="77777777" w:rsidR="00B94259" w:rsidRDefault="00B94259" w:rsidP="005E1550">
      <w:pPr>
        <w:pStyle w:val="af"/>
      </w:pPr>
      <w:r>
        <w:t>为了计算事件</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的概率，我们有：</w:t>
      </w:r>
    </w:p>
    <w:p w14:paraId="4B9FDF52" w14:textId="77777777" w:rsidR="00B94259" w:rsidRDefault="00B94259" w:rsidP="005E1550">
      <w:pPr>
        <w:pStyle w:val="af"/>
      </w:pPr>
      <m:oMathPara>
        <m:oMathParaPr>
          <m:jc m:val="center"/>
        </m:oMathParaPr>
        <m:oMath>
          <m:r>
            <w:rPr>
              <w:rFonts w:ascii="Cambria Math" w:hAnsi="Cambria Math"/>
            </w:rPr>
            <m:t>P</m:t>
          </m:r>
          <m:d>
            <m:dPr>
              <m:ctrlPr>
                <w:rPr>
                  <w:rFonts w:ascii="Cambria Math" w:hAnsi="Cambria Math"/>
                </w:rPr>
              </m:ctrlPr>
            </m:dP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e>
              </m:d>
              <m:r>
                <w:rPr>
                  <w:rFonts w:ascii="Cambria Math" w:hAnsi="Cambria Math"/>
                </w:rPr>
                <m:t>∈A</m:t>
              </m:r>
            </m:e>
          </m:d>
          <m:r>
            <w:rPr>
              <w:rFonts w:ascii="Cambria Math" w:hAnsi="Cambria Math"/>
            </w:rPr>
            <m:t>=</m:t>
          </m:r>
          <m:nary>
            <m:naryPr>
              <m:limLoc m:val="subSup"/>
              <m:supHide m:val="1"/>
              <m:ctrlPr>
                <w:rPr>
                  <w:rFonts w:ascii="Cambria Math" w:hAnsi="Cambria Math"/>
                </w:rPr>
              </m:ctrlPr>
            </m:naryPr>
            <m: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e>
              </m:d>
              <m:r>
                <w:rPr>
                  <w:rFonts w:ascii="Cambria Math" w:hAnsi="Cambria Math"/>
                </w:rPr>
                <m:t>∈A</m:t>
              </m:r>
            </m:sub>
            <m:sup>
              <m:r>
                <w:rPr>
                  <w:rFonts w:ascii="Cambria Math" w:hAnsi="Cambria Math"/>
                </w:rPr>
                <m:t>​</m:t>
              </m:r>
            </m:sup>
            <m:e>
              <m:sSub>
                <m:sSubPr>
                  <m:ctrlPr>
                    <w:rPr>
                      <w:rFonts w:ascii="Cambria Math" w:hAnsi="Cambria Math"/>
                    </w:rPr>
                  </m:ctrlPr>
                </m:sSubPr>
                <m:e>
                  <m:r>
                    <w:rPr>
                      <w:rFonts w:ascii="Cambria Math" w:hAnsi="Cambria Math"/>
                    </w:rPr>
                    <m:t>f</m:t>
                  </m:r>
                </m:e>
                <m: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sub>
              </m:sSub>
            </m:e>
          </m:nary>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e>
          </m:d>
          <m:r>
            <w:rPr>
              <w:rFonts w:ascii="Cambria Math" w:hAnsi="Cambria Math"/>
            </w:rPr>
            <m:t>d</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d</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…d</m:t>
          </m:r>
          <m:sSub>
            <m:sSubPr>
              <m:ctrlPr>
                <w:rPr>
                  <w:rFonts w:ascii="Cambria Math" w:hAnsi="Cambria Math"/>
                </w:rPr>
              </m:ctrlPr>
            </m:sSubPr>
            <m:e>
              <m:r>
                <w:rPr>
                  <w:rFonts w:ascii="Cambria Math" w:hAnsi="Cambria Math"/>
                </w:rPr>
                <m:t>x</m:t>
              </m:r>
            </m:e>
            <m:sub>
              <m:r>
                <w:rPr>
                  <w:rFonts w:ascii="Cambria Math" w:hAnsi="Cambria Math"/>
                </w:rPr>
                <m:t>n</m:t>
              </m:r>
            </m:sub>
          </m:sSub>
        </m:oMath>
      </m:oMathPara>
    </w:p>
    <w:p w14:paraId="4F47182B" w14:textId="77777777" w:rsidR="00B94259" w:rsidRDefault="00B94259" w:rsidP="005E1550">
      <w:pPr>
        <w:pStyle w:val="af"/>
        <w:ind w:firstLine="422"/>
      </w:pPr>
      <w:r>
        <w:rPr>
          <w:b/>
        </w:rPr>
        <w:t>链式法则：</w:t>
      </w:r>
    </w:p>
    <w:p w14:paraId="7576F91E" w14:textId="77777777" w:rsidR="00B94259" w:rsidRDefault="00B94259" w:rsidP="005E1550">
      <w:pPr>
        <w:pStyle w:val="af"/>
      </w:pPr>
      <w:r>
        <w:t>从多个随机变量的条件概率的定义中，可以看出：</w:t>
      </w:r>
    </w:p>
    <w:p w14:paraId="703FE962" w14:textId="77777777" w:rsidR="00B94259" w:rsidRDefault="00000000" w:rsidP="005E1550">
      <w:pPr>
        <w:pStyle w:val="af"/>
      </w:pPr>
      <m:oMathPara>
        <m:oMathParaPr>
          <m:jc m:val="center"/>
        </m:oMathParaPr>
        <m:oMath>
          <m:m>
            <m:mPr>
              <m:plcHide m:val="1"/>
              <m:mcs>
                <m:mc>
                  <m:mcPr>
                    <m:count m:val="1"/>
                    <m:mcJc m:val="right"/>
                  </m:mcPr>
                </m:mc>
                <m:mc>
                  <m:mcPr>
                    <m:count m:val="1"/>
                    <m:mcJc m:val="left"/>
                  </m:mcPr>
                </m:mc>
              </m:mcs>
              <m:ctrlPr>
                <w:rPr>
                  <w:rFonts w:ascii="Cambria Math" w:hAnsi="Cambria Math"/>
                </w:rPr>
              </m:ctrlPr>
            </m:mPr>
            <m:mr>
              <m:e>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e>
                </m:d>
              </m:e>
              <m:e>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n-1</m:t>
                        </m:r>
                      </m:sub>
                    </m:sSub>
                  </m:e>
                </m:d>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n-1</m:t>
                        </m:r>
                      </m:sub>
                    </m:sSub>
                  </m:e>
                </m:d>
              </m:e>
            </m:mr>
            <m:mr>
              <m:e/>
              <m:e>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n-1</m:t>
                        </m:r>
                      </m:sub>
                    </m:sSub>
                  </m:e>
                </m:d>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n-1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n-2</m:t>
                        </m:r>
                      </m:sub>
                    </m:sSub>
                  </m:e>
                </m:d>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n-2</m:t>
                        </m:r>
                      </m:sub>
                    </m:sSub>
                  </m:e>
                </m:d>
              </m:e>
            </m:mr>
            <m:mr>
              <m:e/>
              <m:e>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e>
                </m:d>
                <m:nary>
                  <m:naryPr>
                    <m:chr m:val="∏"/>
                    <m:limLoc m:val="undOvr"/>
                    <m:ctrlPr>
                      <w:rPr>
                        <w:rFonts w:ascii="Cambria Math" w:hAnsi="Cambria Math"/>
                      </w:rPr>
                    </m:ctrlPr>
                  </m:naryPr>
                  <m:sub>
                    <m:r>
                      <w:rPr>
                        <w:rFonts w:ascii="Cambria Math" w:hAnsi="Cambria Math"/>
                      </w:rPr>
                      <m:t>i=2</m:t>
                    </m:r>
                  </m:sub>
                  <m:sup>
                    <m:r>
                      <w:rPr>
                        <w:rFonts w:ascii="Cambria Math" w:hAnsi="Cambria Math"/>
                      </w:rPr>
                      <m:t>n</m:t>
                    </m:r>
                  </m:sup>
                  <m:e>
                    <m:r>
                      <w:rPr>
                        <w:rFonts w:ascii="Cambria Math" w:hAnsi="Cambria Math"/>
                      </w:rPr>
                      <m:t>f</m:t>
                    </m:r>
                  </m:e>
                </m:nary>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i-1</m:t>
                        </m:r>
                      </m:sub>
                    </m:sSub>
                  </m:e>
                </m:d>
              </m:e>
            </m:mr>
          </m:m>
        </m:oMath>
      </m:oMathPara>
    </w:p>
    <w:p w14:paraId="5EE94D9C" w14:textId="77777777" w:rsidR="00B94259" w:rsidRDefault="00B94259" w:rsidP="005E1550">
      <w:pPr>
        <w:pStyle w:val="af"/>
      </w:pPr>
      <w:r>
        <w:t>独立性</w:t>
      </w:r>
      <w:r>
        <w:t>:</w:t>
      </w:r>
      <w:r>
        <w:t>对于多个事件，</w:t>
      </w:r>
      <m:oMath>
        <m:sSub>
          <m:sSubPr>
            <m:ctrlPr>
              <w:rPr>
                <w:rFonts w:ascii="Cambria Math" w:hAnsi="Cambria Math"/>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k</m:t>
            </m:r>
          </m:sub>
        </m:sSub>
      </m:oMath>
      <w:r>
        <w:t>,</w:t>
      </w:r>
      <w:r>
        <w:t>我们说</w:t>
      </w:r>
      <m:oMath>
        <m:sSub>
          <m:sSubPr>
            <m:ctrlPr>
              <w:rPr>
                <w:rFonts w:ascii="Cambria Math" w:hAnsi="Cambria Math"/>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k</m:t>
            </m:r>
          </m:sub>
        </m:sSub>
      </m:oMath>
      <w:r>
        <w:t xml:space="preserve"> </w:t>
      </w:r>
      <w:r>
        <w:t>是相互独立的</w:t>
      </w:r>
      <w:r>
        <w:t>,</w:t>
      </w:r>
      <w:r>
        <w:t>当对于任何子集</w:t>
      </w:r>
      <m:oMath>
        <m:r>
          <w:rPr>
            <w:rFonts w:ascii="Cambria Math" w:hAnsi="Cambria Math"/>
          </w:rPr>
          <m:t>S⊆{1</m:t>
        </m:r>
        <m:r>
          <w:rPr>
            <w:rFonts w:ascii="Cambria Math" w:hAnsi="Cambria Math"/>
          </w:rPr>
          <m:t>，</m:t>
        </m:r>
        <m:r>
          <w:rPr>
            <w:rFonts w:ascii="Cambria Math" w:hAnsi="Cambria Math"/>
          </w:rPr>
          <m:t>2,⋯,k}</m:t>
        </m:r>
      </m:oMath>
      <w:r>
        <w:t>，我们有：</w:t>
      </w:r>
    </w:p>
    <w:p w14:paraId="37534100" w14:textId="77777777" w:rsidR="00B94259" w:rsidRDefault="00B94259" w:rsidP="005E1550">
      <w:pPr>
        <w:pStyle w:val="af"/>
      </w:pPr>
      <m:oMathPara>
        <m:oMathParaPr>
          <m:jc m:val="center"/>
        </m:oMathParaPr>
        <m:oMath>
          <m:r>
            <w:rPr>
              <w:rFonts w:ascii="Cambria Math" w:hAnsi="Cambria Math"/>
            </w:rPr>
            <m:t>P</m:t>
          </m:r>
          <m:d>
            <m:dPr>
              <m:ctrlPr>
                <w:rPr>
                  <w:rFonts w:ascii="Cambria Math" w:hAnsi="Cambria Math"/>
                </w:rPr>
              </m:ctrlPr>
            </m:dPr>
            <m:e>
              <m:limLow>
                <m:limLowPr>
                  <m:ctrlPr>
                    <w:rPr>
                      <w:rFonts w:ascii="Cambria Math" w:hAnsi="Cambria Math"/>
                    </w:rPr>
                  </m:ctrlPr>
                </m:limLowPr>
                <m:e>
                  <m:r>
                    <w:rPr>
                      <w:rFonts w:ascii="Cambria Math" w:hAnsi="Cambria Math"/>
                    </w:rPr>
                    <m:t>∩</m:t>
                  </m:r>
                </m:e>
                <m:lim>
                  <m:r>
                    <w:rPr>
                      <w:rFonts w:ascii="Cambria Math" w:hAnsi="Cambria Math"/>
                    </w:rPr>
                    <m:t>i∈S</m:t>
                  </m:r>
                </m:lim>
              </m:limLow>
              <m:sSub>
                <m:sSubPr>
                  <m:ctrlPr>
                    <w:rPr>
                      <w:rFonts w:ascii="Cambria Math" w:hAnsi="Cambria Math"/>
                    </w:rPr>
                  </m:ctrlPr>
                </m:sSubPr>
                <m:e>
                  <m:r>
                    <w:rPr>
                      <w:rFonts w:ascii="Cambria Math" w:hAnsi="Cambria Math"/>
                    </w:rPr>
                    <m:t>A</m:t>
                  </m:r>
                </m:e>
                <m:sub>
                  <m:r>
                    <w:rPr>
                      <w:rFonts w:ascii="Cambria Math" w:hAnsi="Cambria Math"/>
                    </w:rPr>
                    <m:t>i</m:t>
                  </m:r>
                </m:sub>
              </m:sSub>
            </m:e>
          </m:d>
          <m:r>
            <w:rPr>
              <w:rFonts w:ascii="Cambria Math" w:hAnsi="Cambria Math"/>
            </w:rPr>
            <m:t>=</m:t>
          </m:r>
          <m:nary>
            <m:naryPr>
              <m:chr m:val="∏"/>
              <m:limLoc m:val="undOvr"/>
              <m:supHide m:val="1"/>
              <m:ctrlPr>
                <w:rPr>
                  <w:rFonts w:ascii="Cambria Math" w:hAnsi="Cambria Math"/>
                </w:rPr>
              </m:ctrlPr>
            </m:naryPr>
            <m:sub>
              <m:r>
                <w:rPr>
                  <w:rFonts w:ascii="Cambria Math" w:hAnsi="Cambria Math"/>
                </w:rPr>
                <m:t>i∈S</m:t>
              </m:r>
            </m:sub>
            <m:sup>
              <m:r>
                <w:rPr>
                  <w:rFonts w:ascii="Cambria Math" w:hAnsi="Cambria Math"/>
                </w:rPr>
                <m:t>​</m:t>
              </m:r>
            </m:sup>
            <m:e>
              <m:r>
                <w:rPr>
                  <w:rFonts w:ascii="Cambria Math" w:hAnsi="Cambria Math"/>
                </w:rPr>
                <m:t>P</m:t>
              </m:r>
            </m:e>
          </m:nary>
          <m:d>
            <m:dPr>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i</m:t>
                  </m:r>
                </m:sub>
              </m:sSub>
            </m:e>
          </m:d>
        </m:oMath>
      </m:oMathPara>
    </w:p>
    <w:p w14:paraId="0FF162FC" w14:textId="77777777" w:rsidR="00B94259" w:rsidRDefault="00B94259" w:rsidP="005E1550">
      <w:pPr>
        <w:pStyle w:val="af"/>
      </w:pPr>
      <w:r>
        <w:t>同样，我们说随机变量</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oMath>
      <w:r>
        <w:t>是独立的，如果：</w:t>
      </w:r>
    </w:p>
    <w:p w14:paraId="3A6F2A0D" w14:textId="77777777" w:rsidR="00B94259" w:rsidRDefault="00B94259" w:rsidP="005E1550">
      <w:pPr>
        <w:pStyle w:val="af"/>
      </w:pPr>
      <m:oMathPara>
        <m:oMathParaPr>
          <m:jc m:val="center"/>
        </m:oMathParaPr>
        <m:oMath>
          <m:r>
            <w:rPr>
              <w:rFonts w:ascii="Cambria Math" w:hAnsi="Cambria Math"/>
            </w:rPr>
            <m:t>f(</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)=f(</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)f(</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)⋯f(</m:t>
          </m:r>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m:t>
          </m:r>
        </m:oMath>
      </m:oMathPara>
    </w:p>
    <w:p w14:paraId="55ACF9A8" w14:textId="77777777" w:rsidR="00B94259" w:rsidRDefault="00B94259" w:rsidP="005E1550">
      <w:pPr>
        <w:pStyle w:val="af"/>
      </w:pPr>
      <w:r>
        <w:t>这里，相互独立性的定义只是两个随机变量独立性到多个随机变量的自然推广。</w:t>
      </w:r>
      <w:r>
        <w:t xml:space="preserve"> </w:t>
      </w:r>
    </w:p>
    <w:p w14:paraId="67F28010" w14:textId="77777777" w:rsidR="00B94259" w:rsidRDefault="00B94259" w:rsidP="005E1550">
      <w:pPr>
        <w:pStyle w:val="af"/>
      </w:pPr>
      <w:r>
        <w:t>独立随机变量经常出现在机器学习算法中，其中我们假设属于训练集的训练样本代表来自某个未知概率分布的独立样本。为了明确独立性的重要性，考虑一个</w:t>
      </w:r>
      <w:r>
        <w:t>“</w:t>
      </w:r>
      <w:r>
        <w:t>坏的</w:t>
      </w:r>
      <w:r>
        <w:t>”</w:t>
      </w:r>
      <w:r>
        <w:t>训练集，我们首先从某个未知分布中抽取一个训练样本</w:t>
      </w:r>
      <m:oMath>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(1)</m:t>
            </m:r>
          </m:sup>
        </m:sSup>
        <m:r>
          <w:rPr>
            <w:rFonts w:ascii="Cambria Math" w:hAnsi="Cambria Math"/>
          </w:rPr>
          <m:t>)</m:t>
        </m:r>
      </m:oMath>
      <w:r>
        <w:t>，然后将完全相同的训练样本的</w:t>
      </w:r>
      <m:oMath>
        <m:r>
          <w:rPr>
            <w:rFonts w:ascii="Cambria Math" w:hAnsi="Cambria Math"/>
          </w:rPr>
          <m:t>m-1</m:t>
        </m:r>
      </m:oMath>
      <w:proofErr w:type="gramStart"/>
      <w:r>
        <w:t>个</w:t>
      </w:r>
      <w:proofErr w:type="gramEnd"/>
      <w:r>
        <w:t>副本添加到训练集中。在这种情况下，我们有：</w:t>
      </w:r>
    </w:p>
    <w:p w14:paraId="5D27E471" w14:textId="77777777" w:rsidR="00B94259" w:rsidRDefault="00B94259" w:rsidP="005E1550">
      <w:pPr>
        <w:pStyle w:val="af"/>
      </w:pPr>
      <m:oMathPara>
        <m:oMathParaPr>
          <m:jc m:val="center"/>
        </m:oMathParaPr>
        <m:oMath>
          <m:r>
            <w:rPr>
              <w:rFonts w:ascii="Cambria Math" w:hAnsi="Cambria Math"/>
            </w:rPr>
            <m:t>P</m:t>
          </m:r>
          <m:d>
            <m:dPr>
              <m:ctrlPr>
                <w:rPr>
                  <w:rFonts w:ascii="Cambria Math" w:hAnsi="Cambria Math"/>
                </w:rPr>
              </m:ctrlPr>
            </m:dPr>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(1)</m:t>
                      </m:r>
                    </m:sup>
                  </m:sSup>
                </m:e>
              </m:d>
              <m:r>
                <w:rPr>
                  <w:rFonts w:ascii="Cambria Math" w:hAnsi="Cambria Math"/>
                </w:rPr>
                <m:t>,….</m:t>
              </m:r>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(m)</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(m)</m:t>
                      </m:r>
                    </m:sup>
                  </m:sSup>
                </m:e>
              </m:d>
            </m:e>
          </m:d>
          <m: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P</m:t>
              </m:r>
            </m:e>
          </m:nary>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oMath>
      </m:oMathPara>
    </w:p>
    <w:p w14:paraId="5E739BD7" w14:textId="77777777" w:rsidR="00B94259" w:rsidRDefault="00B94259" w:rsidP="005E1550">
      <w:pPr>
        <w:pStyle w:val="af"/>
      </w:pPr>
      <w:r>
        <w:t>尽管训练集的大小为</w:t>
      </w:r>
      <m:oMath>
        <m:r>
          <w:rPr>
            <w:rFonts w:ascii="Cambria Math" w:hAnsi="Cambria Math"/>
          </w:rPr>
          <m:t>m</m:t>
        </m:r>
      </m:oMath>
      <w:r>
        <w:t>，但这些例子并不独立！虽然这里描述的过程显然不是为机器学习算法建立训练集的明智方法，但是事实证明，在实践中，样本的</w:t>
      </w:r>
      <w:proofErr w:type="gramStart"/>
      <w:r>
        <w:t>不</w:t>
      </w:r>
      <w:proofErr w:type="gramEnd"/>
      <w:r>
        <w:t>独立性确实经常出现，并且它具有减小训练集的</w:t>
      </w:r>
      <w:r>
        <w:t>“</w:t>
      </w:r>
      <w:r>
        <w:t>有效大小</w:t>
      </w:r>
      <w:r>
        <w:t>”</w:t>
      </w:r>
      <w:r>
        <w:t>的效果。</w:t>
      </w:r>
    </w:p>
    <w:p w14:paraId="142E6A50" w14:textId="77777777" w:rsidR="00B94259" w:rsidRDefault="00B94259">
      <w:pPr>
        <w:pStyle w:val="4"/>
      </w:pPr>
      <w:bookmarkStart w:id="866" w:name="header-n325"/>
      <w:r>
        <w:lastRenderedPageBreak/>
        <w:t xml:space="preserve">4.2 </w:t>
      </w:r>
      <w:r>
        <w:t>随机向量</w:t>
      </w:r>
      <w:bookmarkEnd w:id="866"/>
    </w:p>
    <w:p w14:paraId="53B1456B" w14:textId="77777777" w:rsidR="00B94259" w:rsidRDefault="00B94259" w:rsidP="005E1550">
      <w:pPr>
        <w:pStyle w:val="af"/>
      </w:pPr>
      <w:r>
        <w:t>假设我们有</w:t>
      </w:r>
      <w:r>
        <w:t>n</w:t>
      </w:r>
      <w:proofErr w:type="gramStart"/>
      <w:r>
        <w:t>个</w:t>
      </w:r>
      <w:proofErr w:type="gramEnd"/>
      <w:r>
        <w:t>随机变量。当把所有这些随机变量放在一起工作时，我们经常会发现把它们放在一个向量中是很方便的</w:t>
      </w:r>
      <w:r>
        <w:t>...</w:t>
      </w:r>
      <w:r>
        <w:t>我们</w:t>
      </w:r>
      <w:proofErr w:type="gramStart"/>
      <w:r>
        <w:t>称结果</w:t>
      </w:r>
      <w:proofErr w:type="gramEnd"/>
      <w:r>
        <w:t>向量为随机向量</w:t>
      </w:r>
      <w:r>
        <w:t>(</w:t>
      </w:r>
      <w:r>
        <w:t>更正式地说，随机向量是从</w:t>
      </w:r>
      <m:oMath>
        <m:r>
          <w:rPr>
            <w:rFonts w:ascii="Cambria Math" w:hAnsi="Cambria Math"/>
          </w:rPr>
          <m:t>Ω</m:t>
        </m:r>
      </m:oMath>
      <w:r>
        <w:t>到</w:t>
      </w:r>
      <m:oMath>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的映射</w:t>
      </w:r>
      <w:r>
        <w:t>)</w:t>
      </w:r>
      <w:r>
        <w:t>。应该清楚的是，随机向量只是处理</w:t>
      </w:r>
      <m:oMath>
        <m:r>
          <w:rPr>
            <w:rFonts w:ascii="Cambria Math" w:hAnsi="Cambria Math"/>
          </w:rPr>
          <m:t>n</m:t>
        </m:r>
      </m:oMath>
      <w:proofErr w:type="gramStart"/>
      <w:r>
        <w:t>个</w:t>
      </w:r>
      <w:proofErr w:type="gramEnd"/>
      <w:r>
        <w:t>随机变量的一种替代符号，因此联合概率密度函数和综合密度函数的概念也将适用于随机向量。</w:t>
      </w:r>
    </w:p>
    <w:p w14:paraId="52C10937" w14:textId="77777777" w:rsidR="00B94259" w:rsidRDefault="00B94259" w:rsidP="005E1550">
      <w:pPr>
        <w:pStyle w:val="af"/>
        <w:ind w:firstLine="422"/>
      </w:pPr>
      <w:r>
        <w:rPr>
          <w:b/>
        </w:rPr>
        <w:t>期望</w:t>
      </w:r>
      <w:r>
        <w:rPr>
          <w:b/>
        </w:rPr>
        <w:t>:</w:t>
      </w:r>
    </w:p>
    <w:p w14:paraId="528B59AC" w14:textId="4393B21E" w:rsidR="00B94259" w:rsidRDefault="00B94259" w:rsidP="005E1550">
      <w:pPr>
        <w:pStyle w:val="af"/>
      </w:pPr>
      <w:r>
        <w:t>考虑</w:t>
      </w:r>
      <m:oMath>
        <m:r>
          <w:rPr>
            <w:rFonts w:ascii="Cambria Math" w:hAnsi="Cambria Math"/>
          </w:rPr>
          <m:t>g:</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r>
          <w:rPr>
            <w:rFonts w:ascii="Cambria Math" w:hAnsi="Cambria Math"/>
          </w:rPr>
          <m:t>→</m:t>
        </m:r>
        <m:r>
          <m:rPr>
            <m:scr m:val="double-struck"/>
            <m:sty m:val="p"/>
          </m:rPr>
          <w:rPr>
            <w:rFonts w:ascii="Cambria Math" w:hAnsi="Cambria Math"/>
          </w:rPr>
          <m:t>R</m:t>
        </m:r>
      </m:oMath>
      <w:r>
        <w:t>中的任意函数。这个函数的期望值被定义为</w:t>
      </w:r>
    </w:p>
    <w:p w14:paraId="3CC20E34" w14:textId="77777777" w:rsidR="0041310E" w:rsidRDefault="00000000" w:rsidP="0041310E">
      <w:pPr>
        <w:pStyle w:val="FirstParagraph"/>
      </w:pPr>
      <m:oMathPara>
        <m:oMath>
          <m:m>
            <m:mPr>
              <m:plcHide m:val="1"/>
              <m:mcs>
                <m:mc>
                  <m:mcPr>
                    <m:count m:val="1"/>
                    <m:mcJc m:val="right"/>
                  </m:mcPr>
                </m:mc>
                <m:mc>
                  <m:mcPr>
                    <m:count m:val="1"/>
                    <m:mcJc m:val="left"/>
                  </m:mcPr>
                </m:mc>
              </m:mcs>
              <m:ctrlPr>
                <w:rPr>
                  <w:rFonts w:ascii="Cambria Math" w:hAnsi="Cambria Math"/>
                </w:rPr>
              </m:ctrlPr>
            </m:mPr>
            <m:mr>
              <m:e>
                <m:r>
                  <w:rPr>
                    <w:rFonts w:ascii="Cambria Math" w:hAnsi="Cambria Math"/>
                  </w:rPr>
                  <m:t>E[g(X)]</m:t>
                </m:r>
              </m:e>
              <m:e>
                <m:r>
                  <w:rPr>
                    <w:rFonts w:ascii="Cambria Math" w:hAnsi="Cambria Math"/>
                  </w:rPr>
                  <m:t>=</m:t>
                </m:r>
                <m:nary>
                  <m:naryPr>
                    <m:limLoc m:val="subSup"/>
                    <m:supHide m:val="1"/>
                    <m:ctrlPr>
                      <w:rPr>
                        <w:rFonts w:ascii="Cambria Math" w:hAnsi="Cambria Math"/>
                      </w:rPr>
                    </m:ctrlPr>
                  </m:naryPr>
                  <m:sub>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sub>
                  <m:sup>
                    <m:r>
                      <w:rPr>
                        <w:rFonts w:ascii="Cambria Math" w:hAnsi="Cambria Math"/>
                      </w:rPr>
                      <m:t>​</m:t>
                    </m:r>
                  </m:sup>
                  <m:e>
                    <m:r>
                      <w:rPr>
                        <w:rFonts w:ascii="Cambria Math" w:hAnsi="Cambria Math"/>
                      </w:rPr>
                      <m:t>g</m:t>
                    </m:r>
                  </m:e>
                </m:nary>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e>
                </m:d>
                <m:sSub>
                  <m:sSubPr>
                    <m:ctrlPr>
                      <w:rPr>
                        <w:rFonts w:ascii="Cambria Math" w:hAnsi="Cambria Math"/>
                      </w:rPr>
                    </m:ctrlPr>
                  </m:sSubPr>
                  <m:e>
                    <m:r>
                      <w:rPr>
                        <w:rFonts w:ascii="Cambria Math" w:hAnsi="Cambria Math"/>
                      </w:rPr>
                      <m:t>f</m:t>
                    </m:r>
                  </m:e>
                  <m: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e>
                </m:d>
                <m:r>
                  <w:rPr>
                    <w:rFonts w:ascii="Cambria Math" w:hAnsi="Cambria Math"/>
                  </w:rPr>
                  <m:t>d</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d</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…d</m:t>
                </m:r>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E[g(X)]</m:t>
                </m:r>
              </m:e>
            </m:mr>
            <m:mr>
              <m:e/>
              <m:e>
                <m:r>
                  <w:rPr>
                    <w:rFonts w:ascii="Cambria Math" w:hAnsi="Cambria Math"/>
                  </w:rPr>
                  <m:t>=</m:t>
                </m:r>
                <m:nary>
                  <m:naryPr>
                    <m:limLoc m:val="subSup"/>
                    <m:supHide m:val="1"/>
                    <m:ctrlPr>
                      <w:rPr>
                        <w:rFonts w:ascii="Cambria Math" w:hAnsi="Cambria Math"/>
                      </w:rPr>
                    </m:ctrlPr>
                  </m:naryPr>
                  <m:sub>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sub>
                  <m:sup>
                    <m:r>
                      <w:rPr>
                        <w:rFonts w:ascii="Cambria Math" w:hAnsi="Cambria Math"/>
                      </w:rPr>
                      <m:t>​</m:t>
                    </m:r>
                  </m:sup>
                  <m:e>
                    <m:r>
                      <w:rPr>
                        <w:rFonts w:ascii="Cambria Math" w:hAnsi="Cambria Math"/>
                      </w:rPr>
                      <m:t>g</m:t>
                    </m:r>
                  </m:e>
                </m:nary>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e>
                </m:d>
                <m:sSub>
                  <m:sSubPr>
                    <m:ctrlPr>
                      <w:rPr>
                        <w:rFonts w:ascii="Cambria Math" w:hAnsi="Cambria Math"/>
                      </w:rPr>
                    </m:ctrlPr>
                  </m:sSubPr>
                  <m:e>
                    <m:r>
                      <w:rPr>
                        <w:rFonts w:ascii="Cambria Math" w:hAnsi="Cambria Math"/>
                      </w:rPr>
                      <m:t>f</m:t>
                    </m:r>
                  </m:e>
                  <m: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e>
                </m:d>
                <m:r>
                  <w:rPr>
                    <w:rFonts w:ascii="Cambria Math" w:hAnsi="Cambria Math"/>
                  </w:rPr>
                  <m:t>d</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d</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…d</m:t>
                </m:r>
                <m:sSub>
                  <m:sSubPr>
                    <m:ctrlPr>
                      <w:rPr>
                        <w:rFonts w:ascii="Cambria Math" w:hAnsi="Cambria Math"/>
                      </w:rPr>
                    </m:ctrlPr>
                  </m:sSubPr>
                  <m:e>
                    <m:r>
                      <w:rPr>
                        <w:rFonts w:ascii="Cambria Math" w:hAnsi="Cambria Math"/>
                      </w:rPr>
                      <m:t>x</m:t>
                    </m:r>
                  </m:e>
                  <m:sub>
                    <m:r>
                      <w:rPr>
                        <w:rFonts w:ascii="Cambria Math" w:hAnsi="Cambria Math"/>
                      </w:rPr>
                      <m:t>n</m:t>
                    </m:r>
                  </m:sub>
                </m:sSub>
              </m:e>
            </m:mr>
          </m:m>
        </m:oMath>
      </m:oMathPara>
    </w:p>
    <w:p w14:paraId="4BE81859" w14:textId="77777777" w:rsidR="00B94259" w:rsidRDefault="00B94259" w:rsidP="005E1550">
      <w:pPr>
        <w:pStyle w:val="af"/>
      </w:pPr>
      <w:r>
        <w:t>其中，</w:t>
      </w:r>
      <m:oMath>
        <m:nary>
          <m:naryPr>
            <m:limLoc m:val="subSup"/>
            <m:supHide m:val="1"/>
            <m:ctrlPr>
              <w:rPr>
                <w:rFonts w:ascii="Cambria Math" w:hAnsi="Cambria Math"/>
              </w:rPr>
            </m:ctrlPr>
          </m:naryPr>
          <m:sub>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sub>
          <m:sup>
            <m:r>
              <w:rPr>
                <w:rFonts w:ascii="Cambria Math" w:hAnsi="Cambria Math"/>
              </w:rPr>
              <m:t>​</m:t>
            </m:r>
          </m:sup>
          <m:e>
            <m:r>
              <w:rPr>
                <w:rFonts w:ascii="Cambria Math" w:hAnsi="Cambria Math"/>
              </w:rPr>
              <m:t>​</m:t>
            </m:r>
          </m:e>
        </m:nary>
      </m:oMath>
      <w:r>
        <w:t>是从</w:t>
      </w:r>
      <m:oMath>
        <m:r>
          <w:rPr>
            <w:rFonts w:ascii="Cambria Math" w:hAnsi="Cambria Math"/>
          </w:rPr>
          <m:t>-∞</m:t>
        </m:r>
      </m:oMath>
      <w:r>
        <w:t>到</w:t>
      </w:r>
      <m:oMath>
        <m:r>
          <w:rPr>
            <w:rFonts w:ascii="Cambria Math" w:hAnsi="Cambria Math"/>
          </w:rPr>
          <m:t>∞</m:t>
        </m:r>
      </m:oMath>
      <w:r>
        <w:t>的</w:t>
      </w:r>
      <m:oMath>
        <m:r>
          <w:rPr>
            <w:rFonts w:ascii="Cambria Math" w:hAnsi="Cambria Math"/>
          </w:rPr>
          <m:t>n</m:t>
        </m:r>
      </m:oMath>
      <w:proofErr w:type="gramStart"/>
      <w:r>
        <w:t>个</w:t>
      </w:r>
      <w:proofErr w:type="gramEnd"/>
      <w:r>
        <w:t>连续积分。如果</w:t>
      </w:r>
      <m:oMath>
        <m:r>
          <w:rPr>
            <w:rFonts w:ascii="Cambria Math" w:hAnsi="Cambria Math"/>
          </w:rPr>
          <m:t>g</m:t>
        </m:r>
      </m:oMath>
      <w:r>
        <w:t>是从</w:t>
      </w:r>
      <m:oMath>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到</w:t>
      </w:r>
      <m:oMath>
        <m:sSup>
          <m:sSupPr>
            <m:ctrlPr>
              <w:rPr>
                <w:rFonts w:ascii="Cambria Math" w:hAnsi="Cambria Math"/>
              </w:rPr>
            </m:ctrlPr>
          </m:sSupPr>
          <m:e>
            <m:r>
              <m:rPr>
                <m:scr m:val="double-struck"/>
                <m:sty m:val="p"/>
              </m:rPr>
              <w:rPr>
                <w:rFonts w:ascii="Cambria Math" w:hAnsi="Cambria Math"/>
              </w:rPr>
              <m:t>R</m:t>
            </m:r>
          </m:e>
          <m:sup>
            <m:r>
              <w:rPr>
                <w:rFonts w:ascii="Cambria Math" w:hAnsi="Cambria Math"/>
              </w:rPr>
              <m:t>m</m:t>
            </m:r>
          </m:sup>
        </m:sSup>
      </m:oMath>
      <w:r>
        <w:t>的函数，那么</w:t>
      </w:r>
      <m:oMath>
        <m:r>
          <w:rPr>
            <w:rFonts w:ascii="Cambria Math" w:hAnsi="Cambria Math"/>
          </w:rPr>
          <m:t>g</m:t>
        </m:r>
      </m:oMath>
      <w:r>
        <w:t>的期望值是输出向量的元素期望值，即，如果</w:t>
      </w:r>
      <m:oMath>
        <m:r>
          <w:rPr>
            <w:rFonts w:ascii="Cambria Math" w:hAnsi="Cambria Math"/>
          </w:rPr>
          <m:t>g</m:t>
        </m:r>
      </m:oMath>
      <w:r>
        <w:t>是：</w:t>
      </w:r>
    </w:p>
    <w:p w14:paraId="21FAF330" w14:textId="77777777" w:rsidR="00B94259" w:rsidRDefault="00B94259" w:rsidP="005E1550">
      <w:pPr>
        <w:pStyle w:val="af"/>
      </w:pPr>
    </w:p>
    <w:p w14:paraId="33503EA5" w14:textId="77777777" w:rsidR="00B94259" w:rsidRDefault="00B94259" w:rsidP="005E1550">
      <w:pPr>
        <w:pStyle w:val="af"/>
      </w:pPr>
      <m:oMathPara>
        <m:oMathParaPr>
          <m:jc m:val="center"/>
        </m:oMathParaPr>
        <m:oMath>
          <m:r>
            <w:rPr>
              <w:rFonts w:ascii="Cambria Math" w:hAnsi="Cambria Math"/>
            </w:rPr>
            <m:t>g(x)=</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g</m:t>
                        </m:r>
                      </m:e>
                      <m:sub>
                        <m:r>
                          <w:rPr>
                            <w:rFonts w:ascii="Cambria Math" w:hAnsi="Cambria Math"/>
                          </w:rPr>
                          <m:t>1</m:t>
                        </m:r>
                      </m:sub>
                    </m:sSub>
                    <m:r>
                      <w:rPr>
                        <w:rFonts w:ascii="Cambria Math" w:hAnsi="Cambria Math"/>
                      </w:rPr>
                      <m:t>(x)</m:t>
                    </m:r>
                  </m:e>
                </m:mr>
                <m:mr>
                  <m:e>
                    <m:sSub>
                      <m:sSubPr>
                        <m:ctrlPr>
                          <w:rPr>
                            <w:rFonts w:ascii="Cambria Math" w:hAnsi="Cambria Math"/>
                          </w:rPr>
                        </m:ctrlPr>
                      </m:sSubPr>
                      <m:e>
                        <m:r>
                          <w:rPr>
                            <w:rFonts w:ascii="Cambria Math" w:hAnsi="Cambria Math"/>
                          </w:rPr>
                          <m:t>g</m:t>
                        </m:r>
                      </m:e>
                      <m:sub>
                        <m:r>
                          <w:rPr>
                            <w:rFonts w:ascii="Cambria Math" w:hAnsi="Cambria Math"/>
                          </w:rPr>
                          <m:t>2</m:t>
                        </m:r>
                      </m:sub>
                    </m:sSub>
                    <m:r>
                      <w:rPr>
                        <w:rFonts w:ascii="Cambria Math" w:hAnsi="Cambria Math"/>
                      </w:rPr>
                      <m:t>(x)</m:t>
                    </m:r>
                  </m:e>
                </m:mr>
                <m:mr>
                  <m:e>
                    <m:r>
                      <w:rPr>
                        <w:rFonts w:ascii="Cambria Math" w:hAnsi="Cambria Math"/>
                      </w:rPr>
                      <m:t>⋮</m:t>
                    </m:r>
                  </m:e>
                </m:mr>
                <m:mr>
                  <m:e>
                    <m:sSub>
                      <m:sSubPr>
                        <m:ctrlPr>
                          <w:rPr>
                            <w:rFonts w:ascii="Cambria Math" w:hAnsi="Cambria Math"/>
                          </w:rPr>
                        </m:ctrlPr>
                      </m:sSubPr>
                      <m:e>
                        <m:r>
                          <w:rPr>
                            <w:rFonts w:ascii="Cambria Math" w:hAnsi="Cambria Math"/>
                          </w:rPr>
                          <m:t>g</m:t>
                        </m:r>
                      </m:e>
                      <m:sub>
                        <m:r>
                          <w:rPr>
                            <w:rFonts w:ascii="Cambria Math" w:hAnsi="Cambria Math"/>
                          </w:rPr>
                          <m:t>m</m:t>
                        </m:r>
                      </m:sub>
                    </m:sSub>
                    <m:r>
                      <w:rPr>
                        <w:rFonts w:ascii="Cambria Math" w:hAnsi="Cambria Math"/>
                      </w:rPr>
                      <m:t>(x)</m:t>
                    </m:r>
                  </m:e>
                </m:mr>
              </m:m>
            </m:e>
          </m:d>
        </m:oMath>
      </m:oMathPara>
    </w:p>
    <w:p w14:paraId="2880215A" w14:textId="77777777" w:rsidR="00B94259" w:rsidRDefault="00B94259" w:rsidP="005E1550">
      <w:pPr>
        <w:pStyle w:val="af"/>
      </w:pPr>
      <w:r>
        <w:t>那么，</w:t>
      </w:r>
    </w:p>
    <w:p w14:paraId="568C3244" w14:textId="77777777" w:rsidR="00B94259" w:rsidRDefault="00B94259" w:rsidP="005E1550">
      <w:pPr>
        <w:pStyle w:val="af"/>
      </w:pPr>
      <m:oMathPara>
        <m:oMathParaPr>
          <m:jc m:val="center"/>
        </m:oMathParaPr>
        <m:oMath>
          <m:r>
            <w:rPr>
              <w:rFonts w:ascii="Cambria Math" w:hAnsi="Cambria Math"/>
            </w:rPr>
            <m:t>E[g(X)]=</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r>
                      <w:rPr>
                        <w:rFonts w:ascii="Cambria Math" w:hAnsi="Cambria Math"/>
                      </w:rPr>
                      <m:t>E</m:t>
                    </m:r>
                    <m:d>
                      <m:dPr>
                        <m:begChr m:val="["/>
                        <m:endChr m:val="]"/>
                        <m:ctrlPr>
                          <w:rPr>
                            <w:rFonts w:ascii="Cambria Math" w:hAnsi="Cambria Math"/>
                          </w:rPr>
                        </m:ctrlPr>
                      </m:dPr>
                      <m:e>
                        <m:sSub>
                          <m:sSubPr>
                            <m:ctrlPr>
                              <w:rPr>
                                <w:rFonts w:ascii="Cambria Math" w:hAnsi="Cambria Math"/>
                              </w:rPr>
                            </m:ctrlPr>
                          </m:sSubPr>
                          <m:e>
                            <m:r>
                              <w:rPr>
                                <w:rFonts w:ascii="Cambria Math" w:hAnsi="Cambria Math"/>
                              </w:rPr>
                              <m:t>g</m:t>
                            </m:r>
                          </m:e>
                          <m:sub>
                            <m:r>
                              <w:rPr>
                                <w:rFonts w:ascii="Cambria Math" w:hAnsi="Cambria Math"/>
                              </w:rPr>
                              <m:t>1</m:t>
                            </m:r>
                          </m:sub>
                        </m:sSub>
                        <m:r>
                          <w:rPr>
                            <w:rFonts w:ascii="Cambria Math" w:hAnsi="Cambria Math"/>
                          </w:rPr>
                          <m:t>(X)</m:t>
                        </m:r>
                      </m:e>
                    </m:d>
                  </m:e>
                </m:mr>
                <m:mr>
                  <m:e>
                    <m:r>
                      <w:rPr>
                        <w:rFonts w:ascii="Cambria Math" w:hAnsi="Cambria Math"/>
                      </w:rPr>
                      <m:t>E</m:t>
                    </m:r>
                    <m:d>
                      <m:dPr>
                        <m:begChr m:val="["/>
                        <m:endChr m:val="]"/>
                        <m:ctrlPr>
                          <w:rPr>
                            <w:rFonts w:ascii="Cambria Math" w:hAnsi="Cambria Math"/>
                          </w:rPr>
                        </m:ctrlPr>
                      </m:dPr>
                      <m:e>
                        <m:sSub>
                          <m:sSubPr>
                            <m:ctrlPr>
                              <w:rPr>
                                <w:rFonts w:ascii="Cambria Math" w:hAnsi="Cambria Math"/>
                              </w:rPr>
                            </m:ctrlPr>
                          </m:sSubPr>
                          <m:e>
                            <m:r>
                              <w:rPr>
                                <w:rFonts w:ascii="Cambria Math" w:hAnsi="Cambria Math"/>
                              </w:rPr>
                              <m:t>g</m:t>
                            </m:r>
                          </m:e>
                          <m:sub>
                            <m:r>
                              <w:rPr>
                                <w:rFonts w:ascii="Cambria Math" w:hAnsi="Cambria Math"/>
                              </w:rPr>
                              <m:t>2</m:t>
                            </m:r>
                          </m:sub>
                        </m:sSub>
                        <m:r>
                          <w:rPr>
                            <w:rFonts w:ascii="Cambria Math" w:hAnsi="Cambria Math"/>
                          </w:rPr>
                          <m:t>(X)</m:t>
                        </m:r>
                      </m:e>
                    </m:d>
                  </m:e>
                </m:mr>
                <m:mr>
                  <m:e>
                    <m:r>
                      <w:rPr>
                        <w:rFonts w:ascii="Cambria Math" w:hAnsi="Cambria Math"/>
                      </w:rPr>
                      <m:t>⋮</m:t>
                    </m:r>
                  </m:e>
                </m:mr>
                <m:mr>
                  <m:e>
                    <m:r>
                      <w:rPr>
                        <w:rFonts w:ascii="Cambria Math" w:hAnsi="Cambria Math"/>
                      </w:rPr>
                      <m:t>E</m:t>
                    </m:r>
                    <m:d>
                      <m:dPr>
                        <m:begChr m:val="["/>
                        <m:endChr m:val="]"/>
                        <m:ctrlPr>
                          <w:rPr>
                            <w:rFonts w:ascii="Cambria Math" w:hAnsi="Cambria Math"/>
                          </w:rPr>
                        </m:ctrlPr>
                      </m:dPr>
                      <m:e>
                        <m:sSub>
                          <m:sSubPr>
                            <m:ctrlPr>
                              <w:rPr>
                                <w:rFonts w:ascii="Cambria Math" w:hAnsi="Cambria Math"/>
                              </w:rPr>
                            </m:ctrlPr>
                          </m:sSubPr>
                          <m:e>
                            <m:r>
                              <w:rPr>
                                <w:rFonts w:ascii="Cambria Math" w:hAnsi="Cambria Math"/>
                              </w:rPr>
                              <m:t>g</m:t>
                            </m:r>
                          </m:e>
                          <m:sub>
                            <m:r>
                              <w:rPr>
                                <w:rFonts w:ascii="Cambria Math" w:hAnsi="Cambria Math"/>
                              </w:rPr>
                              <m:t>m</m:t>
                            </m:r>
                          </m:sub>
                        </m:sSub>
                        <m:r>
                          <w:rPr>
                            <w:rFonts w:ascii="Cambria Math" w:hAnsi="Cambria Math"/>
                          </w:rPr>
                          <m:t>(X)</m:t>
                        </m:r>
                      </m:e>
                    </m:d>
                  </m:e>
                </m:mr>
              </m:m>
            </m:e>
          </m:d>
        </m:oMath>
      </m:oMathPara>
    </w:p>
    <w:p w14:paraId="5B7139DC" w14:textId="77777777" w:rsidR="00B94259" w:rsidRDefault="00B94259" w:rsidP="005E1550">
      <w:pPr>
        <w:pStyle w:val="af"/>
      </w:pPr>
    </w:p>
    <w:p w14:paraId="21C5A0FD" w14:textId="77777777" w:rsidR="00B94259" w:rsidRDefault="00B94259" w:rsidP="005E1550">
      <w:pPr>
        <w:pStyle w:val="af"/>
      </w:pPr>
      <w:r>
        <w:t>协方差矩阵：对于给定的随机向量</w:t>
      </w:r>
      <m:oMath>
        <m:r>
          <w:rPr>
            <w:rFonts w:ascii="Cambria Math" w:hAnsi="Cambria Math"/>
          </w:rPr>
          <m:t>X:Ω→</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，其协方差矩阵</w:t>
      </w:r>
      <m:oMath>
        <m:r>
          <w:rPr>
            <w:rFonts w:ascii="Cambria Math" w:hAnsi="Cambria Math"/>
          </w:rPr>
          <m:t>Σ</m:t>
        </m:r>
      </m:oMath>
      <w:r>
        <w:t>是</w:t>
      </w:r>
      <m:oMath>
        <m:r>
          <w:rPr>
            <w:rFonts w:ascii="Cambria Math" w:hAnsi="Cambria Math"/>
          </w:rPr>
          <m:t>n×n</m:t>
        </m:r>
      </m:oMath>
      <w:r>
        <w:t>平方矩阵，其输入由</w:t>
      </w:r>
      <m:oMath>
        <m:sSub>
          <m:sSubPr>
            <m:ctrlPr>
              <w:rPr>
                <w:rFonts w:ascii="Cambria Math" w:hAnsi="Cambria Math"/>
              </w:rPr>
            </m:ctrlPr>
          </m:sSubPr>
          <m:e>
            <m:r>
              <w:rPr>
                <w:rFonts w:ascii="Cambria Math" w:hAnsi="Cambria Math"/>
              </w:rPr>
              <m:t>Σ</m:t>
            </m:r>
          </m:e>
          <m:sub>
            <m:r>
              <w:rPr>
                <w:rFonts w:ascii="Cambria Math" w:hAnsi="Cambria Math"/>
              </w:rPr>
              <m:t>ij</m:t>
            </m:r>
          </m:sub>
        </m:sSub>
        <m:r>
          <w:rPr>
            <w:rFonts w:ascii="Cambria Math" w:hAnsi="Cambria Math"/>
          </w:rPr>
          <m:t>=Cov</m:t>
        </m:r>
        <m:d>
          <m:dPr>
            <m:begChr m:val="["/>
            <m:endChr m:val="]"/>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e>
        </m:d>
      </m:oMath>
      <w:r>
        <w:t>给出。从协方差的定义来看，我们有：</w:t>
      </w:r>
    </w:p>
    <w:p w14:paraId="4D2B18B6" w14:textId="47A6BADC" w:rsidR="00B94259" w:rsidRDefault="001142A1" w:rsidP="00C546E2">
      <w:r w:rsidRPr="00C546E2">
        <w:rPr>
          <w:noProof/>
        </w:rPr>
        <w:lastRenderedPageBreak/>
        <w:drawing>
          <wp:inline distT="0" distB="0" distL="0" distR="0" wp14:anchorId="625B59CB" wp14:editId="626451E5">
            <wp:extent cx="5274310" cy="2899410"/>
            <wp:effectExtent l="0" t="0" r="2540" b="0"/>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5274310" cy="2899410"/>
                    </a:xfrm>
                    <a:prstGeom prst="rect">
                      <a:avLst/>
                    </a:prstGeom>
                  </pic:spPr>
                </pic:pic>
              </a:graphicData>
            </a:graphic>
          </wp:inline>
        </w:drawing>
      </w:r>
      <w:r w:rsidR="00B94259">
        <w:t>其中矩阵期望以明显的方式定义。</w:t>
      </w:r>
      <w:r w:rsidR="00B94259">
        <w:t xml:space="preserve">  </w:t>
      </w:r>
      <w:r w:rsidR="00B94259">
        <w:t>协方差矩阵有许多有用的属性</w:t>
      </w:r>
      <w:r w:rsidR="00B94259">
        <w:t>:</w:t>
      </w:r>
    </w:p>
    <w:p w14:paraId="095FDC61" w14:textId="77777777" w:rsidR="00B94259" w:rsidRDefault="00B94259" w:rsidP="00B94259">
      <w:pPr>
        <w:widowControl/>
        <w:numPr>
          <w:ilvl w:val="0"/>
          <w:numId w:val="25"/>
        </w:numPr>
        <w:spacing w:after="200"/>
        <w:jc w:val="left"/>
      </w:pPr>
      <m:oMath>
        <m:r>
          <w:rPr>
            <w:rFonts w:ascii="Cambria Math" w:hAnsi="Cambria Math"/>
          </w:rPr>
          <m:t>Σ≽0</m:t>
        </m:r>
      </m:oMath>
      <w:r>
        <w:t>；也就是说，</w:t>
      </w:r>
      <m:oMath>
        <m:r>
          <w:rPr>
            <w:rFonts w:ascii="Cambria Math" w:hAnsi="Cambria Math"/>
          </w:rPr>
          <m:t>Σ</m:t>
        </m:r>
      </m:oMath>
      <w:r>
        <w:t>是</w:t>
      </w:r>
      <w:proofErr w:type="gramStart"/>
      <w:r>
        <w:t>正半定的</w:t>
      </w:r>
      <w:proofErr w:type="gramEnd"/>
      <w:r>
        <w:t>。</w:t>
      </w:r>
      <w:r>
        <w:t xml:space="preserve"> </w:t>
      </w:r>
    </w:p>
    <w:p w14:paraId="3D963C0C" w14:textId="77777777" w:rsidR="00B94259" w:rsidRDefault="00B94259" w:rsidP="00B94259">
      <w:pPr>
        <w:widowControl/>
        <w:numPr>
          <w:ilvl w:val="0"/>
          <w:numId w:val="25"/>
        </w:numPr>
        <w:spacing w:after="200"/>
        <w:jc w:val="left"/>
      </w:pPr>
      <m:oMath>
        <m:r>
          <w:rPr>
            <w:rFonts w:ascii="Cambria Math" w:hAnsi="Cambria Math"/>
          </w:rPr>
          <m:t>Σ=</m:t>
        </m:r>
        <m:sSup>
          <m:sSupPr>
            <m:ctrlPr>
              <w:rPr>
                <w:rFonts w:ascii="Cambria Math" w:hAnsi="Cambria Math"/>
              </w:rPr>
            </m:ctrlPr>
          </m:sSupPr>
          <m:e>
            <m:r>
              <w:rPr>
                <w:rFonts w:ascii="Cambria Math" w:hAnsi="Cambria Math"/>
              </w:rPr>
              <m:t>Σ</m:t>
            </m:r>
          </m:e>
          <m:sup>
            <m:r>
              <w:rPr>
                <w:rFonts w:ascii="Cambria Math" w:hAnsi="Cambria Math"/>
              </w:rPr>
              <m:t>T</m:t>
            </m:r>
          </m:sup>
        </m:sSup>
      </m:oMath>
      <w:r>
        <w:t>；也就是说，</w:t>
      </w:r>
      <m:oMath>
        <m:r>
          <w:rPr>
            <w:rFonts w:ascii="Cambria Math" w:hAnsi="Cambria Math"/>
          </w:rPr>
          <m:t>Σ</m:t>
        </m:r>
      </m:oMath>
      <w:r>
        <w:t>是对称的。</w:t>
      </w:r>
    </w:p>
    <w:p w14:paraId="478A64C9" w14:textId="77777777" w:rsidR="00B94259" w:rsidRDefault="00B94259">
      <w:pPr>
        <w:pStyle w:val="4"/>
      </w:pPr>
      <w:r>
        <w:t xml:space="preserve">4.3 </w:t>
      </w:r>
      <w:r>
        <w:t>多元高斯分布</w:t>
      </w:r>
    </w:p>
    <w:p w14:paraId="2349575A" w14:textId="77777777" w:rsidR="00B94259" w:rsidRDefault="00B94259" w:rsidP="005E1550">
      <w:pPr>
        <w:pStyle w:val="af"/>
      </w:pPr>
      <w:r>
        <w:t>随机向量上概率分布的一个特别重要的例子叫做多元高斯或多元正态分布。随机向量</w:t>
      </w:r>
      <m:oMath>
        <m:r>
          <w:rPr>
            <w:rFonts w:ascii="Cambria Math" w:hAnsi="Cambria Math"/>
          </w:rPr>
          <m:t>X∈</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被认为具有</w:t>
      </w:r>
      <w:proofErr w:type="gramStart"/>
      <w:r>
        <w:t>多元正</w:t>
      </w:r>
      <w:proofErr w:type="gramEnd"/>
      <w:r>
        <w:t>态</w:t>
      </w:r>
      <w:r>
        <w:t>(</w:t>
      </w:r>
      <w:r>
        <w:t>或高斯</w:t>
      </w:r>
      <w:r>
        <w:t>)</w:t>
      </w:r>
      <w:r>
        <w:t>分布，当其具有均值</w:t>
      </w:r>
      <m:oMath>
        <m:r>
          <w:rPr>
            <w:rFonts w:ascii="Cambria Math" w:hAnsi="Cambria Math"/>
          </w:rPr>
          <m:t>μ∈</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和协方差矩阵</w:t>
      </w:r>
      <m:oMath>
        <m:r>
          <w:rPr>
            <w:rFonts w:ascii="Cambria Math" w:hAnsi="Cambria Math"/>
          </w:rPr>
          <m:t>Σ∈</m:t>
        </m:r>
        <m:sSubSup>
          <m:sSubSupPr>
            <m:ctrlPr>
              <w:rPr>
                <w:rFonts w:ascii="Cambria Math" w:hAnsi="Cambria Math"/>
              </w:rPr>
            </m:ctrlPr>
          </m:sSubSupPr>
          <m:e>
            <m:r>
              <m:rPr>
                <m:scr m:val="double-struck"/>
                <m:sty m:val="p"/>
              </m:rPr>
              <w:rPr>
                <w:rFonts w:ascii="Cambria Math" w:hAnsi="Cambria Math"/>
              </w:rPr>
              <m:t>S</m:t>
            </m:r>
          </m:e>
          <m:sub>
            <m:r>
              <w:rPr>
                <w:rFonts w:ascii="Cambria Math" w:hAnsi="Cambria Math"/>
              </w:rPr>
              <m:t>++</m:t>
            </m:r>
          </m:sub>
          <m:sup>
            <m:r>
              <w:rPr>
                <w:rFonts w:ascii="Cambria Math" w:hAnsi="Cambria Math"/>
              </w:rPr>
              <m:t>n</m:t>
            </m:r>
          </m:sup>
        </m:sSubSup>
      </m:oMath>
      <w:r>
        <w:t>(</w:t>
      </w:r>
      <w:r>
        <w:t>其中</w:t>
      </w:r>
      <m:oMath>
        <m:sSubSup>
          <m:sSubSupPr>
            <m:ctrlPr>
              <w:rPr>
                <w:rFonts w:ascii="Cambria Math" w:hAnsi="Cambria Math"/>
              </w:rPr>
            </m:ctrlPr>
          </m:sSubSupPr>
          <m:e>
            <m:r>
              <m:rPr>
                <m:scr m:val="double-struck"/>
                <m:sty m:val="p"/>
              </m:rPr>
              <w:rPr>
                <w:rFonts w:ascii="Cambria Math" w:hAnsi="Cambria Math"/>
              </w:rPr>
              <m:t>S</m:t>
            </m:r>
          </m:e>
          <m:sub>
            <m:r>
              <w:rPr>
                <w:rFonts w:ascii="Cambria Math" w:hAnsi="Cambria Math"/>
              </w:rPr>
              <m:t>++</m:t>
            </m:r>
          </m:sub>
          <m:sup>
            <m:r>
              <w:rPr>
                <w:rFonts w:ascii="Cambria Math" w:hAnsi="Cambria Math"/>
              </w:rPr>
              <m:t>n</m:t>
            </m:r>
          </m:sup>
        </m:sSubSup>
      </m:oMath>
      <w:r>
        <w:t>指对称正定</w:t>
      </w:r>
      <m:oMath>
        <m:r>
          <w:rPr>
            <w:rFonts w:ascii="Cambria Math" w:hAnsi="Cambria Math"/>
          </w:rPr>
          <m:t>n×n</m:t>
        </m:r>
      </m:oMath>
      <w:r>
        <w:t>矩阵的空间</w:t>
      </w:r>
      <w:r>
        <w:t>)</w:t>
      </w:r>
    </w:p>
    <w:p w14:paraId="4FA8D37D" w14:textId="77777777" w:rsidR="00B94259" w:rsidRDefault="00000000" w:rsidP="005E1550">
      <w:pPr>
        <w:pStyle w:val="af"/>
      </w:pPr>
      <m:oMathPara>
        <m:oMath>
          <m:sSub>
            <m:sSubPr>
              <m:ctrlPr>
                <w:rPr>
                  <w:rFonts w:ascii="Cambria Math" w:hAnsi="Cambria Math"/>
                </w:rPr>
              </m:ctrlPr>
            </m:sSubPr>
            <m:e>
              <m:r>
                <w:rPr>
                  <w:rFonts w:ascii="Cambria Math" w:hAnsi="Cambria Math"/>
                </w:rPr>
                <m:t>f</m:t>
              </m:r>
            </m:e>
            <m: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;μ,Σ</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(2π</m:t>
              </m:r>
              <m:sSup>
                <m:sSupPr>
                  <m:ctrlPr>
                    <w:rPr>
                      <w:rFonts w:ascii="Cambria Math" w:hAnsi="Cambria Math"/>
                    </w:rPr>
                  </m:ctrlPr>
                </m:sSupPr>
                <m:e>
                  <m:r>
                    <w:rPr>
                      <w:rFonts w:ascii="Cambria Math" w:hAnsi="Cambria Math"/>
                    </w:rPr>
                    <m:t>)</m:t>
                  </m:r>
                </m:e>
                <m:sup>
                  <m:r>
                    <w:rPr>
                      <w:rFonts w:ascii="Cambria Math" w:hAnsi="Cambria Math"/>
                    </w:rPr>
                    <m:t>n/2</m:t>
                  </m:r>
                </m:sup>
              </m:sSup>
              <m:r>
                <w:rPr>
                  <w:rFonts w:ascii="Cambria Math" w:hAnsi="Cambria Math"/>
                </w:rPr>
                <m:t>|Σ</m:t>
              </m:r>
              <m:sSup>
                <m:sSupPr>
                  <m:ctrlPr>
                    <w:rPr>
                      <w:rFonts w:ascii="Cambria Math" w:hAnsi="Cambria Math"/>
                    </w:rPr>
                  </m:ctrlPr>
                </m:sSupPr>
                <m:e>
                  <m:r>
                    <w:rPr>
                      <w:rFonts w:ascii="Cambria Math" w:hAnsi="Cambria Math"/>
                    </w:rPr>
                    <m:t>|</m:t>
                  </m:r>
                </m:e>
                <m:sup>
                  <m:r>
                    <w:rPr>
                      <w:rFonts w:ascii="Cambria Math" w:hAnsi="Cambria Math"/>
                    </w:rPr>
                    <m:t>1/2</m:t>
                  </m:r>
                </m:sup>
              </m:sSup>
            </m:den>
          </m:f>
          <m:r>
            <m:rPr>
              <m:sty m:val="p"/>
            </m:rPr>
            <w:rPr>
              <w:rFonts w:ascii="Cambria Math" w:hAnsi="Cambria Math"/>
            </w:rPr>
            <m:t>exp</m:t>
          </m:r>
          <m:d>
            <m:dPr>
              <m:ctrlPr>
                <w:rPr>
                  <w:rFonts w:ascii="Cambria Math" w:hAnsi="Cambria Math"/>
                </w:rPr>
              </m:ctrlPr>
            </m:dPr>
            <m:e>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r>
                <w:rPr>
                  <w:rFonts w:ascii="Cambria Math" w:hAnsi="Cambria Math"/>
                </w:rPr>
                <m:t>(x-μ</m:t>
              </m:r>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Σ</m:t>
                  </m:r>
                </m:e>
                <m:sup>
                  <m:r>
                    <w:rPr>
                      <w:rFonts w:ascii="Cambria Math" w:hAnsi="Cambria Math"/>
                    </w:rPr>
                    <m:t>-1</m:t>
                  </m:r>
                </m:sup>
              </m:sSup>
              <m:r>
                <w:rPr>
                  <w:rFonts w:ascii="Cambria Math" w:hAnsi="Cambria Math"/>
                </w:rPr>
                <m:t>(x-μ)</m:t>
              </m:r>
            </m:e>
          </m:d>
        </m:oMath>
      </m:oMathPara>
    </w:p>
    <w:p w14:paraId="1AC63A4E" w14:textId="77777777" w:rsidR="00B94259" w:rsidRDefault="00B94259" w:rsidP="005E1550">
      <w:pPr>
        <w:pStyle w:val="af"/>
      </w:pPr>
      <w:r>
        <w:t>我们把它写成</w:t>
      </w:r>
      <m:oMath>
        <m:r>
          <w:rPr>
            <w:rFonts w:ascii="Cambria Math" w:hAnsi="Cambria Math"/>
          </w:rPr>
          <m:t>X∼</m:t>
        </m:r>
        <m:r>
          <m:rPr>
            <m:scr m:val="script"/>
            <m:sty m:val="p"/>
          </m:rPr>
          <w:rPr>
            <w:rFonts w:ascii="Cambria Math" w:hAnsi="Cambria Math"/>
          </w:rPr>
          <m:t>N</m:t>
        </m:r>
        <m:r>
          <w:rPr>
            <w:rFonts w:ascii="Cambria Math" w:hAnsi="Cambria Math"/>
          </w:rPr>
          <m:t>(μ,Σ)</m:t>
        </m:r>
      </m:oMath>
      <w:r>
        <w:t>。请注意，在</w:t>
      </w:r>
      <m:oMath>
        <m:r>
          <w:rPr>
            <w:rFonts w:ascii="Cambria Math" w:hAnsi="Cambria Math"/>
          </w:rPr>
          <m:t>n=1</m:t>
        </m:r>
      </m:oMath>
      <w:r>
        <w:t>的情况下，</w:t>
      </w:r>
      <w:proofErr w:type="gramStart"/>
      <w:r>
        <w:t>它降维成</w:t>
      </w:r>
      <w:proofErr w:type="gramEnd"/>
      <w:r>
        <w:t>普通正态分布，其中均值参数为</w:t>
      </w:r>
      <m:oMath>
        <m:sSub>
          <m:sSubPr>
            <m:ctrlPr>
              <w:rPr>
                <w:rFonts w:ascii="Cambria Math" w:hAnsi="Cambria Math"/>
              </w:rPr>
            </m:ctrlPr>
          </m:sSubPr>
          <m:e>
            <m:r>
              <w:rPr>
                <w:rFonts w:ascii="Cambria Math" w:hAnsi="Cambria Math"/>
              </w:rPr>
              <m:t>μ</m:t>
            </m:r>
          </m:e>
          <m:sub>
            <m:r>
              <w:rPr>
                <w:rFonts w:ascii="Cambria Math" w:hAnsi="Cambria Math"/>
              </w:rPr>
              <m:t>1</m:t>
            </m:r>
          </m:sub>
        </m:sSub>
      </m:oMath>
      <w:r>
        <w:t>，方差为</w:t>
      </w:r>
      <m:oMath>
        <m:sSub>
          <m:sSubPr>
            <m:ctrlPr>
              <w:rPr>
                <w:rFonts w:ascii="Cambria Math" w:hAnsi="Cambria Math"/>
              </w:rPr>
            </m:ctrlPr>
          </m:sSubPr>
          <m:e>
            <m:r>
              <w:rPr>
                <w:rFonts w:ascii="Cambria Math" w:hAnsi="Cambria Math"/>
              </w:rPr>
              <m:t>Σ</m:t>
            </m:r>
          </m:e>
          <m:sub>
            <m:r>
              <w:rPr>
                <w:rFonts w:ascii="Cambria Math" w:hAnsi="Cambria Math"/>
              </w:rPr>
              <m:t>11</m:t>
            </m:r>
          </m:sub>
        </m:sSub>
      </m:oMath>
      <w:r>
        <w:t>。</w:t>
      </w:r>
      <w:r>
        <w:t xml:space="preserve"> </w:t>
      </w:r>
    </w:p>
    <w:p w14:paraId="41B77849" w14:textId="77777777" w:rsidR="00B94259" w:rsidRDefault="00B94259" w:rsidP="005E1550">
      <w:pPr>
        <w:pStyle w:val="af"/>
      </w:pPr>
      <w:r>
        <w:t>一般来说，高斯随机变量在机器学习和统计中非常有用，主要有两个原因：</w:t>
      </w:r>
    </w:p>
    <w:p w14:paraId="368E59F8" w14:textId="77777777" w:rsidR="00B94259" w:rsidRDefault="00B94259" w:rsidP="005E1550">
      <w:pPr>
        <w:pStyle w:val="af"/>
      </w:pPr>
      <w:r>
        <w:t>首先，在统计算法中对</w:t>
      </w:r>
      <w:r>
        <w:t>“</w:t>
      </w:r>
      <w:r>
        <w:t>噪声</w:t>
      </w:r>
      <w:r>
        <w:t>”</w:t>
      </w:r>
      <w:r>
        <w:t>建模时，它们非常常见。通常，噪声可以被认为是影响测量过程的大量小的独立随机扰动的累积；根据中心极限定理，独立随机变量的总和将趋向于</w:t>
      </w:r>
      <w:r>
        <w:t>“</w:t>
      </w:r>
      <w:r>
        <w:t>看起来像高斯</w:t>
      </w:r>
      <w:r>
        <w:t>”</w:t>
      </w:r>
      <w:r>
        <w:t>。</w:t>
      </w:r>
    </w:p>
    <w:p w14:paraId="0E1E4395" w14:textId="77777777" w:rsidR="00B94259" w:rsidRDefault="00B94259" w:rsidP="005E1550">
      <w:pPr>
        <w:pStyle w:val="af"/>
      </w:pPr>
      <w:r>
        <w:t>其次，高斯随机变量便于许多分析操作，因为实际中出现的许多涉及高斯分布的积分都有简单的封闭形式解。我们将在本课程稍后遇到这种情况。</w:t>
      </w:r>
    </w:p>
    <w:p w14:paraId="3A135F5B" w14:textId="77777777" w:rsidR="00B94259" w:rsidRDefault="00B94259">
      <w:pPr>
        <w:pStyle w:val="3"/>
      </w:pPr>
      <w:bookmarkStart w:id="867" w:name="_Toc38636927"/>
      <w:r>
        <w:lastRenderedPageBreak/>
        <w:t xml:space="preserve">5. </w:t>
      </w:r>
      <w:r>
        <w:t>其他资源</w:t>
      </w:r>
      <w:bookmarkEnd w:id="867"/>
    </w:p>
    <w:p w14:paraId="143DF0B1" w14:textId="3E10AE3B" w:rsidR="00EE33F5" w:rsidRDefault="00B94259" w:rsidP="005E1550">
      <w:pPr>
        <w:pStyle w:val="af"/>
      </w:pPr>
      <w:r>
        <w:t>一本关于</w:t>
      </w:r>
      <w:r>
        <w:rPr>
          <w:b/>
        </w:rPr>
        <w:t>CS229</w:t>
      </w:r>
      <w:r>
        <w:t>所需概率水平的好教科书是谢尔顿</w:t>
      </w:r>
      <w:r>
        <w:t>·</w:t>
      </w:r>
      <w:r>
        <w:t>罗斯的《概率第一课》</w:t>
      </w:r>
      <w:r>
        <w:t xml:space="preserve">( </w:t>
      </w:r>
      <w:r>
        <w:rPr>
          <w:i/>
        </w:rPr>
        <w:t>A First Course on Probability</w:t>
      </w:r>
      <w:r>
        <w:t xml:space="preserve"> by Sheldon Ross)</w:t>
      </w:r>
      <w:r>
        <w:t>。</w:t>
      </w:r>
    </w:p>
    <w:p w14:paraId="20F8D631" w14:textId="77777777" w:rsidR="00EE33F5" w:rsidRDefault="00EE33F5">
      <w:pPr>
        <w:widowControl/>
        <w:jc w:val="left"/>
      </w:pPr>
      <w:r>
        <w:br w:type="page"/>
      </w:r>
    </w:p>
    <w:p w14:paraId="7C016838" w14:textId="01F8DCFF" w:rsidR="00D662EA" w:rsidRDefault="00D662EA" w:rsidP="00D662EA">
      <w:pPr>
        <w:pStyle w:val="MMTopic2"/>
      </w:pPr>
      <w:bookmarkStart w:id="868" w:name="_Toc511915282"/>
      <w:bookmarkStart w:id="869" w:name="_Toc38636928"/>
      <w:r>
        <w:rPr>
          <w:rFonts w:hint="eastAsia"/>
        </w:rPr>
        <w:lastRenderedPageBreak/>
        <w:t>机器学习的数学基础</w:t>
      </w:r>
      <w:bookmarkEnd w:id="868"/>
      <w:r w:rsidR="00B94259">
        <w:rPr>
          <w:rFonts w:hint="eastAsia"/>
        </w:rPr>
        <w:t>（国内教材）</w:t>
      </w:r>
      <w:bookmarkEnd w:id="869"/>
    </w:p>
    <w:p w14:paraId="5D082BDF" w14:textId="77777777" w:rsidR="00D662EA" w:rsidRDefault="00D662EA" w:rsidP="00D662EA">
      <w:pPr>
        <w:pStyle w:val="3"/>
      </w:pPr>
      <w:bookmarkStart w:id="870" w:name="_Toc511915283"/>
      <w:bookmarkStart w:id="871" w:name="_Toc38636929"/>
      <w:r>
        <w:rPr>
          <w:rFonts w:hint="eastAsia"/>
        </w:rPr>
        <w:t>高等数学</w:t>
      </w:r>
      <w:bookmarkEnd w:id="870"/>
      <w:bookmarkEnd w:id="871"/>
    </w:p>
    <w:p w14:paraId="1D87E9D9" w14:textId="77777777" w:rsidR="00D662EA" w:rsidRPr="00CA359F" w:rsidRDefault="00D662EA" w:rsidP="00D662EA">
      <w:pPr>
        <w:pStyle w:val="aff8"/>
        <w:rPr>
          <w:b/>
          <w:sz w:val="24"/>
          <w:lang w:eastAsia="zh-CN"/>
        </w:rPr>
      </w:pPr>
      <w:r w:rsidRPr="00CA359F">
        <w:rPr>
          <w:b/>
          <w:sz w:val="24"/>
          <w:lang w:eastAsia="zh-CN"/>
        </w:rPr>
        <w:t>1.导数定义：</w:t>
      </w:r>
    </w:p>
    <w:p w14:paraId="0222E986" w14:textId="77777777" w:rsidR="00D662EA" w:rsidRDefault="00D662EA" w:rsidP="00D662EA">
      <w:pPr>
        <w:pStyle w:val="aff8"/>
        <w:rPr>
          <w:lang w:eastAsia="zh-CN"/>
        </w:rPr>
      </w:pPr>
      <w:r>
        <w:rPr>
          <w:lang w:eastAsia="zh-CN"/>
        </w:rPr>
        <w:t>导数和微分的概念</w:t>
      </w:r>
    </w:p>
    <w:p w14:paraId="10657C4B" w14:textId="77777777" w:rsidR="00D662EA" w:rsidRDefault="00D662EA" w:rsidP="00D662EA">
      <w:pPr>
        <w:pStyle w:val="aff8"/>
      </w:pPr>
      <m:oMath>
        <m:r>
          <w:rPr>
            <w:rFonts w:ascii="Cambria Math" w:hAnsi="Cambria Math"/>
            <w:sz w:val="24"/>
          </w:rPr>
          <m:t>f'(</m:t>
        </m:r>
        <m:sSub>
          <m:sSubPr>
            <m:ctrlPr>
              <w:rPr>
                <w:rFonts w:ascii="Cambria Math" w:hAnsi="Cambria Math"/>
                <w:sz w:val="24"/>
              </w:rPr>
            </m:ctrlPr>
          </m:sSubPr>
          <m:e>
            <m:r>
              <w:rPr>
                <w:rFonts w:ascii="Cambria Math" w:hAnsi="Cambria Math"/>
                <w:sz w:val="24"/>
              </w:rPr>
              <m:t>x</m:t>
            </m:r>
          </m:e>
          <m:sub>
            <m:r>
              <w:rPr>
                <w:rFonts w:ascii="Cambria Math" w:hAnsi="Cambria Math"/>
                <w:sz w:val="24"/>
              </w:rPr>
              <m:t>0</m:t>
            </m:r>
          </m:sub>
        </m:sSub>
        <m:r>
          <w:rPr>
            <w:rFonts w:ascii="Cambria Math" w:hAnsi="Cambria Math"/>
            <w:sz w:val="24"/>
          </w:rPr>
          <m:t>)=</m:t>
        </m:r>
        <m:limLow>
          <m:limLowPr>
            <m:ctrlPr>
              <w:rPr>
                <w:rFonts w:ascii="Cambria Math" w:hAnsi="Cambria Math"/>
                <w:sz w:val="24"/>
              </w:rPr>
            </m:ctrlPr>
          </m:limLowPr>
          <m:e>
            <m:r>
              <m:rPr>
                <m:sty m:val="p"/>
              </m:rPr>
              <w:rPr>
                <w:rFonts w:ascii="Cambria Math" w:hAnsi="Cambria Math"/>
                <w:sz w:val="24"/>
              </w:rPr>
              <m:t>lim</m:t>
            </m:r>
          </m:e>
          <m:lim>
            <m:r>
              <w:rPr>
                <w:rFonts w:ascii="Cambria Math" w:hAnsi="Cambria Math"/>
                <w:sz w:val="24"/>
              </w:rPr>
              <m:t>Δx→0</m:t>
            </m:r>
          </m:lim>
        </m:limLow>
        <m:r>
          <w:rPr>
            <w:rFonts w:ascii="Cambria Math" w:hAnsi="Cambria Math"/>
            <w:sz w:val="24"/>
          </w:rPr>
          <m:t> </m:t>
        </m:r>
        <m:f>
          <m:fPr>
            <m:ctrlPr>
              <w:rPr>
                <w:rFonts w:ascii="Cambria Math" w:hAnsi="Cambria Math"/>
                <w:sz w:val="24"/>
              </w:rPr>
            </m:ctrlPr>
          </m:fPr>
          <m:num>
            <m:r>
              <w:rPr>
                <w:rFonts w:ascii="Cambria Math" w:hAnsi="Cambria Math"/>
                <w:sz w:val="24"/>
              </w:rPr>
              <m:t>f(</m:t>
            </m:r>
            <m:sSub>
              <m:sSubPr>
                <m:ctrlPr>
                  <w:rPr>
                    <w:rFonts w:ascii="Cambria Math" w:hAnsi="Cambria Math"/>
                    <w:sz w:val="24"/>
                  </w:rPr>
                </m:ctrlPr>
              </m:sSubPr>
              <m:e>
                <m:r>
                  <w:rPr>
                    <w:rFonts w:ascii="Cambria Math" w:hAnsi="Cambria Math"/>
                    <w:sz w:val="24"/>
                  </w:rPr>
                  <m:t>x</m:t>
                </m:r>
              </m:e>
              <m:sub>
                <m:r>
                  <w:rPr>
                    <w:rFonts w:ascii="Cambria Math" w:hAnsi="Cambria Math"/>
                    <w:sz w:val="24"/>
                  </w:rPr>
                  <m:t>0</m:t>
                </m:r>
              </m:sub>
            </m:sSub>
            <m:r>
              <w:rPr>
                <w:rFonts w:ascii="Cambria Math" w:hAnsi="Cambria Math"/>
                <w:sz w:val="24"/>
              </w:rPr>
              <m:t>+Δx)-f(</m:t>
            </m:r>
            <m:sSub>
              <m:sSubPr>
                <m:ctrlPr>
                  <w:rPr>
                    <w:rFonts w:ascii="Cambria Math" w:hAnsi="Cambria Math"/>
                    <w:sz w:val="24"/>
                  </w:rPr>
                </m:ctrlPr>
              </m:sSubPr>
              <m:e>
                <m:r>
                  <w:rPr>
                    <w:rFonts w:ascii="Cambria Math" w:hAnsi="Cambria Math"/>
                    <w:sz w:val="24"/>
                  </w:rPr>
                  <m:t>x</m:t>
                </m:r>
              </m:e>
              <m:sub>
                <m:r>
                  <w:rPr>
                    <w:rFonts w:ascii="Cambria Math" w:hAnsi="Cambria Math"/>
                    <w:sz w:val="24"/>
                  </w:rPr>
                  <m:t>0</m:t>
                </m:r>
              </m:sub>
            </m:sSub>
            <m:r>
              <w:rPr>
                <w:rFonts w:ascii="Cambria Math" w:hAnsi="Cambria Math"/>
                <w:sz w:val="24"/>
              </w:rPr>
              <m:t>)</m:t>
            </m:r>
          </m:num>
          <m:den>
            <m:r>
              <w:rPr>
                <w:rFonts w:ascii="Cambria Math" w:hAnsi="Cambria Math"/>
                <w:sz w:val="24"/>
              </w:rPr>
              <m:t>Δx</m:t>
            </m:r>
          </m:den>
        </m:f>
      </m:oMath>
      <w:r>
        <w:t xml:space="preserve">             （1）</w:t>
      </w:r>
    </w:p>
    <w:p w14:paraId="205E0F15" w14:textId="77777777" w:rsidR="00D662EA" w:rsidRDefault="00D662EA" w:rsidP="00D662EA">
      <w:pPr>
        <w:pStyle w:val="aff8"/>
      </w:pPr>
      <w:proofErr w:type="spellStart"/>
      <w:r>
        <w:t>或者</w:t>
      </w:r>
      <w:proofErr w:type="spellEnd"/>
      <w:r>
        <w:t>：</w:t>
      </w:r>
      <m:oMath>
        <m:r>
          <w:rPr>
            <w:rFonts w:ascii="Cambria Math" w:hAnsi="Cambria Math"/>
            <w:sz w:val="24"/>
          </w:rPr>
          <m:t>f'(</m:t>
        </m:r>
        <m:sSub>
          <m:sSubPr>
            <m:ctrlPr>
              <w:rPr>
                <w:rFonts w:ascii="Cambria Math" w:hAnsi="Cambria Math"/>
                <w:sz w:val="24"/>
              </w:rPr>
            </m:ctrlPr>
          </m:sSubPr>
          <m:e>
            <m:r>
              <w:rPr>
                <w:rFonts w:ascii="Cambria Math" w:hAnsi="Cambria Math"/>
                <w:sz w:val="24"/>
              </w:rPr>
              <m:t>x</m:t>
            </m:r>
          </m:e>
          <m:sub>
            <m:r>
              <w:rPr>
                <w:rFonts w:ascii="Cambria Math" w:hAnsi="Cambria Math"/>
                <w:sz w:val="24"/>
              </w:rPr>
              <m:t>0</m:t>
            </m:r>
          </m:sub>
        </m:sSub>
        <m:r>
          <w:rPr>
            <w:rFonts w:ascii="Cambria Math" w:hAnsi="Cambria Math"/>
            <w:sz w:val="24"/>
          </w:rPr>
          <m:t>)=</m:t>
        </m:r>
        <m:limLow>
          <m:limLowPr>
            <m:ctrlPr>
              <w:rPr>
                <w:rFonts w:ascii="Cambria Math" w:hAnsi="Cambria Math"/>
                <w:sz w:val="24"/>
              </w:rPr>
            </m:ctrlPr>
          </m:limLowPr>
          <m:e>
            <m:r>
              <m:rPr>
                <m:sty m:val="p"/>
              </m:rPr>
              <w:rPr>
                <w:rFonts w:ascii="Cambria Math" w:hAnsi="Cambria Math"/>
                <w:sz w:val="24"/>
              </w:rPr>
              <m:t>lim</m:t>
            </m:r>
          </m:e>
          <m:lim>
            <m:r>
              <w:rPr>
                <w:rFonts w:ascii="Cambria Math" w:hAnsi="Cambria Math"/>
                <w:sz w:val="24"/>
              </w:rPr>
              <m:t>x→</m:t>
            </m:r>
            <m:sSub>
              <m:sSubPr>
                <m:ctrlPr>
                  <w:rPr>
                    <w:rFonts w:ascii="Cambria Math" w:hAnsi="Cambria Math"/>
                    <w:sz w:val="24"/>
                  </w:rPr>
                </m:ctrlPr>
              </m:sSubPr>
              <m:e>
                <m:r>
                  <w:rPr>
                    <w:rFonts w:ascii="Cambria Math" w:hAnsi="Cambria Math"/>
                    <w:sz w:val="24"/>
                  </w:rPr>
                  <m:t>x</m:t>
                </m:r>
              </m:e>
              <m:sub>
                <m:r>
                  <w:rPr>
                    <w:rFonts w:ascii="Cambria Math" w:hAnsi="Cambria Math"/>
                    <w:sz w:val="24"/>
                  </w:rPr>
                  <m:t>0</m:t>
                </m:r>
              </m:sub>
            </m:sSub>
          </m:lim>
        </m:limLow>
        <m:r>
          <w:rPr>
            <w:rFonts w:ascii="Cambria Math" w:hAnsi="Cambria Math"/>
            <w:sz w:val="24"/>
          </w:rPr>
          <m:t> </m:t>
        </m:r>
        <m:f>
          <m:fPr>
            <m:ctrlPr>
              <w:rPr>
                <w:rFonts w:ascii="Cambria Math" w:hAnsi="Cambria Math"/>
                <w:sz w:val="24"/>
              </w:rPr>
            </m:ctrlPr>
          </m:fPr>
          <m:num>
            <m:r>
              <w:rPr>
                <w:rFonts w:ascii="Cambria Math" w:hAnsi="Cambria Math"/>
                <w:sz w:val="24"/>
              </w:rPr>
              <m:t>f(x)-f(</m:t>
            </m:r>
            <m:sSub>
              <m:sSubPr>
                <m:ctrlPr>
                  <w:rPr>
                    <w:rFonts w:ascii="Cambria Math" w:hAnsi="Cambria Math"/>
                    <w:sz w:val="24"/>
                  </w:rPr>
                </m:ctrlPr>
              </m:sSubPr>
              <m:e>
                <m:r>
                  <w:rPr>
                    <w:rFonts w:ascii="Cambria Math" w:hAnsi="Cambria Math"/>
                    <w:sz w:val="24"/>
                  </w:rPr>
                  <m:t>x</m:t>
                </m:r>
              </m:e>
              <m:sub>
                <m:r>
                  <w:rPr>
                    <w:rFonts w:ascii="Cambria Math" w:hAnsi="Cambria Math"/>
                    <w:sz w:val="24"/>
                  </w:rPr>
                  <m:t>0</m:t>
                </m:r>
              </m:sub>
            </m:sSub>
            <m:r>
              <w:rPr>
                <w:rFonts w:ascii="Cambria Math" w:hAnsi="Cambria Math"/>
                <w:sz w:val="24"/>
              </w:rPr>
              <m:t>)</m:t>
            </m:r>
          </m:num>
          <m:den>
            <m:r>
              <w:rPr>
                <w:rFonts w:ascii="Cambria Math" w:hAnsi="Cambria Math"/>
                <w:sz w:val="24"/>
              </w:rPr>
              <m:t>x-</m:t>
            </m:r>
            <m:sSub>
              <m:sSubPr>
                <m:ctrlPr>
                  <w:rPr>
                    <w:rFonts w:ascii="Cambria Math" w:hAnsi="Cambria Math"/>
                    <w:sz w:val="24"/>
                  </w:rPr>
                </m:ctrlPr>
              </m:sSubPr>
              <m:e>
                <m:r>
                  <w:rPr>
                    <w:rFonts w:ascii="Cambria Math" w:hAnsi="Cambria Math"/>
                    <w:sz w:val="24"/>
                  </w:rPr>
                  <m:t>x</m:t>
                </m:r>
              </m:e>
              <m:sub>
                <m:r>
                  <w:rPr>
                    <w:rFonts w:ascii="Cambria Math" w:hAnsi="Cambria Math"/>
                    <w:sz w:val="24"/>
                  </w:rPr>
                  <m:t>0</m:t>
                </m:r>
              </m:sub>
            </m:sSub>
          </m:den>
        </m:f>
      </m:oMath>
      <w:r>
        <w:t xml:space="preserve">           （2）</w:t>
      </w:r>
    </w:p>
    <w:p w14:paraId="53756E32" w14:textId="77777777" w:rsidR="00D662EA" w:rsidRPr="00CA359F" w:rsidRDefault="00D662EA" w:rsidP="00D662EA">
      <w:pPr>
        <w:pStyle w:val="aff8"/>
        <w:rPr>
          <w:b/>
          <w:sz w:val="24"/>
          <w:lang w:eastAsia="zh-CN"/>
        </w:rPr>
      </w:pPr>
      <w:r w:rsidRPr="00CA359F">
        <w:rPr>
          <w:b/>
          <w:sz w:val="24"/>
          <w:lang w:eastAsia="zh-CN"/>
        </w:rPr>
        <w:t>2.</w:t>
      </w:r>
      <w:r w:rsidRPr="00CA359F">
        <w:rPr>
          <w:rFonts w:hint="eastAsia"/>
          <w:b/>
          <w:sz w:val="24"/>
          <w:lang w:eastAsia="zh-CN"/>
        </w:rPr>
        <w:t>左右导数导数的几何意义和物理意义</w:t>
      </w:r>
    </w:p>
    <w:p w14:paraId="5B115EA3" w14:textId="77777777" w:rsidR="00D662EA" w:rsidRDefault="00D662EA" w:rsidP="00D662EA">
      <w:pPr>
        <w:pStyle w:val="aff8"/>
        <w:rPr>
          <w:lang w:eastAsia="zh-CN"/>
        </w:rPr>
      </w:pPr>
      <w:r>
        <w:rPr>
          <w:lang w:eastAsia="zh-CN"/>
        </w:rPr>
        <w:t>函数</w:t>
      </w:r>
      <m:oMath>
        <m:r>
          <w:rPr>
            <w:rFonts w:ascii="Cambria Math" w:hAnsi="Cambria Math"/>
            <w:lang w:eastAsia="zh-CN"/>
          </w:rPr>
          <m:t>f(x)</m:t>
        </m:r>
      </m:oMath>
      <w:r>
        <w:rPr>
          <w:lang w:eastAsia="zh-CN"/>
        </w:rPr>
        <w:t>在</w:t>
      </w:r>
      <m:oMath>
        <m:sSub>
          <m:sSubPr>
            <m:ctrlPr>
              <w:rPr>
                <w:rFonts w:ascii="Cambria Math" w:hAnsi="Cambria Math"/>
              </w:rPr>
            </m:ctrlPr>
          </m:sSubPr>
          <m:e>
            <m:r>
              <w:rPr>
                <w:rFonts w:ascii="Cambria Math" w:hAnsi="Cambria Math"/>
                <w:lang w:eastAsia="zh-CN"/>
              </w:rPr>
              <m:t>x</m:t>
            </m:r>
          </m:e>
          <m:sub>
            <m:r>
              <w:rPr>
                <w:rFonts w:ascii="Cambria Math" w:hAnsi="Cambria Math"/>
                <w:lang w:eastAsia="zh-CN"/>
              </w:rPr>
              <m:t>0</m:t>
            </m:r>
          </m:sub>
        </m:sSub>
      </m:oMath>
      <w:r>
        <w:rPr>
          <w:lang w:eastAsia="zh-CN"/>
        </w:rPr>
        <w:t>处的左、右导数分别定义为：</w:t>
      </w:r>
    </w:p>
    <w:p w14:paraId="44687153" w14:textId="77777777" w:rsidR="00D662EA" w:rsidRPr="00DE63EC" w:rsidRDefault="00D662EA" w:rsidP="00D662EA">
      <w:pPr>
        <w:pStyle w:val="aff8"/>
        <w:rPr>
          <w:sz w:val="24"/>
          <w:lang w:eastAsia="zh-CN"/>
        </w:rPr>
      </w:pPr>
      <w:r>
        <w:rPr>
          <w:lang w:eastAsia="zh-CN"/>
        </w:rPr>
        <w:t>左导数：</w:t>
      </w:r>
      <m:oMath>
        <m:sSub>
          <m:sSubPr>
            <m:ctrlPr>
              <w:rPr>
                <w:rFonts w:ascii="Cambria Math" w:hAnsi="Cambria Math"/>
                <w:sz w:val="24"/>
              </w:rPr>
            </m:ctrlPr>
          </m:sSubPr>
          <m:e>
            <m:r>
              <w:rPr>
                <w:rFonts w:ascii="Cambria Math" w:hAnsi="Cambria Math"/>
                <w:sz w:val="24"/>
                <w:lang w:eastAsia="zh-CN"/>
              </w:rPr>
              <m:t>f'</m:t>
            </m:r>
          </m:e>
          <m:sub>
            <m:r>
              <w:rPr>
                <w:rFonts w:ascii="Cambria Math" w:hAnsi="Cambria Math"/>
                <w:sz w:val="24"/>
                <w:lang w:eastAsia="zh-CN"/>
              </w:rPr>
              <m:t>-</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0</m:t>
            </m:r>
          </m:sub>
        </m:sSub>
        <m:r>
          <w:rPr>
            <w:rFonts w:ascii="Cambria Math" w:hAnsi="Cambria Math"/>
            <w:sz w:val="24"/>
            <w:lang w:eastAsia="zh-CN"/>
          </w:rPr>
          <m:t>)=</m:t>
        </m:r>
        <m:limLow>
          <m:limLowPr>
            <m:ctrlPr>
              <w:rPr>
                <w:rFonts w:ascii="Cambria Math" w:hAnsi="Cambria Math"/>
                <w:sz w:val="24"/>
              </w:rPr>
            </m:ctrlPr>
          </m:limLowPr>
          <m:e>
            <m:r>
              <m:rPr>
                <m:sty m:val="p"/>
              </m:rPr>
              <w:rPr>
                <w:rFonts w:ascii="Cambria Math" w:hAnsi="Cambria Math"/>
                <w:sz w:val="24"/>
                <w:lang w:eastAsia="zh-CN"/>
              </w:rPr>
              <m:t>lim</m:t>
            </m:r>
          </m:e>
          <m:lim>
            <m:r>
              <w:rPr>
                <w:rFonts w:ascii="Cambria Math" w:hAnsi="Cambria Math"/>
                <w:sz w:val="24"/>
                <w:lang w:eastAsia="zh-CN"/>
              </w:rPr>
              <m:t>Δx→</m:t>
            </m:r>
            <m:sSup>
              <m:sSupPr>
                <m:ctrlPr>
                  <w:rPr>
                    <w:rFonts w:ascii="Cambria Math" w:hAnsi="Cambria Math"/>
                    <w:sz w:val="24"/>
                  </w:rPr>
                </m:ctrlPr>
              </m:sSupPr>
              <m:e>
                <m:r>
                  <w:rPr>
                    <w:rFonts w:ascii="Cambria Math" w:hAnsi="Cambria Math"/>
                    <w:sz w:val="24"/>
                    <w:lang w:eastAsia="zh-CN"/>
                  </w:rPr>
                  <m:t>0</m:t>
                </m:r>
              </m:e>
              <m:sup>
                <m:r>
                  <w:rPr>
                    <w:rFonts w:ascii="Cambria Math" w:hAnsi="Cambria Math"/>
                    <w:sz w:val="24"/>
                    <w:lang w:eastAsia="zh-CN"/>
                  </w:rPr>
                  <m:t>-</m:t>
                </m:r>
              </m:sup>
            </m:sSup>
          </m:lim>
        </m:limLow>
        <m:r>
          <w:rPr>
            <w:rFonts w:ascii="Cambria Math" w:hAnsi="Cambria Math"/>
            <w:sz w:val="24"/>
            <w:lang w:eastAsia="zh-CN"/>
          </w:rPr>
          <m:t> </m:t>
        </m:r>
        <m:f>
          <m:fPr>
            <m:ctrlPr>
              <w:rPr>
                <w:rFonts w:ascii="Cambria Math" w:hAnsi="Cambria Math"/>
                <w:sz w:val="24"/>
              </w:rPr>
            </m:ctrlPr>
          </m:fPr>
          <m:num>
            <m:r>
              <w:rPr>
                <w:rFonts w:ascii="Cambria Math" w:hAnsi="Cambria Math"/>
                <w:sz w:val="24"/>
                <w:lang w:eastAsia="zh-CN"/>
              </w:rPr>
              <m:t>f(</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0</m:t>
                </m:r>
              </m:sub>
            </m:sSub>
            <m:r>
              <w:rPr>
                <w:rFonts w:ascii="Cambria Math" w:hAnsi="Cambria Math"/>
                <w:sz w:val="24"/>
                <w:lang w:eastAsia="zh-CN"/>
              </w:rPr>
              <m:t>+Δx)-f(</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0</m:t>
                </m:r>
              </m:sub>
            </m:sSub>
            <m:r>
              <w:rPr>
                <w:rFonts w:ascii="Cambria Math" w:hAnsi="Cambria Math"/>
                <w:sz w:val="24"/>
                <w:lang w:eastAsia="zh-CN"/>
              </w:rPr>
              <m:t>)</m:t>
            </m:r>
          </m:num>
          <m:den>
            <m:r>
              <w:rPr>
                <w:rFonts w:ascii="Cambria Math" w:hAnsi="Cambria Math"/>
                <w:sz w:val="24"/>
                <w:lang w:eastAsia="zh-CN"/>
              </w:rPr>
              <m:t>Δx</m:t>
            </m:r>
          </m:den>
        </m:f>
        <m:r>
          <w:rPr>
            <w:rFonts w:ascii="Cambria Math" w:hAnsi="Cambria Math"/>
            <w:sz w:val="24"/>
            <w:lang w:eastAsia="zh-CN"/>
          </w:rPr>
          <m:t>=</m:t>
        </m:r>
        <m:limLow>
          <m:limLowPr>
            <m:ctrlPr>
              <w:rPr>
                <w:rFonts w:ascii="Cambria Math" w:hAnsi="Cambria Math"/>
                <w:sz w:val="24"/>
              </w:rPr>
            </m:ctrlPr>
          </m:limLowPr>
          <m:e>
            <m:r>
              <m:rPr>
                <m:sty m:val="p"/>
              </m:rPr>
              <w:rPr>
                <w:rFonts w:ascii="Cambria Math" w:hAnsi="Cambria Math"/>
                <w:sz w:val="24"/>
                <w:lang w:eastAsia="zh-CN"/>
              </w:rPr>
              <m:t>lim</m:t>
            </m:r>
          </m:e>
          <m:lim>
            <m:r>
              <w:rPr>
                <w:rFonts w:ascii="Cambria Math" w:hAnsi="Cambria Math"/>
                <w:sz w:val="24"/>
                <w:lang w:eastAsia="zh-CN"/>
              </w:rPr>
              <m:t>x→</m:t>
            </m:r>
            <m:sSubSup>
              <m:sSubSupPr>
                <m:ctrlPr>
                  <w:rPr>
                    <w:rFonts w:ascii="Cambria Math" w:hAnsi="Cambria Math"/>
                    <w:sz w:val="24"/>
                  </w:rPr>
                </m:ctrlPr>
              </m:sSubSupPr>
              <m:e>
                <m:r>
                  <w:rPr>
                    <w:rFonts w:ascii="Cambria Math" w:hAnsi="Cambria Math"/>
                    <w:sz w:val="24"/>
                    <w:lang w:eastAsia="zh-CN"/>
                  </w:rPr>
                  <m:t>x</m:t>
                </m:r>
              </m:e>
              <m:sub>
                <m:r>
                  <w:rPr>
                    <w:rFonts w:ascii="Cambria Math" w:hAnsi="Cambria Math"/>
                    <w:sz w:val="24"/>
                    <w:lang w:eastAsia="zh-CN"/>
                  </w:rPr>
                  <m:t>0</m:t>
                </m:r>
              </m:sub>
              <m:sup>
                <m:r>
                  <w:rPr>
                    <w:rFonts w:ascii="Cambria Math" w:hAnsi="Cambria Math"/>
                    <w:sz w:val="24"/>
                    <w:lang w:eastAsia="zh-CN"/>
                  </w:rPr>
                  <m:t>-</m:t>
                </m:r>
              </m:sup>
            </m:sSubSup>
          </m:lim>
        </m:limLow>
        <m:r>
          <w:rPr>
            <w:rFonts w:ascii="Cambria Math" w:hAnsi="Cambria Math"/>
            <w:sz w:val="24"/>
            <w:lang w:eastAsia="zh-CN"/>
          </w:rPr>
          <m:t> </m:t>
        </m:r>
        <m:f>
          <m:fPr>
            <m:ctrlPr>
              <w:rPr>
                <w:rFonts w:ascii="Cambria Math" w:hAnsi="Cambria Math"/>
                <w:sz w:val="24"/>
              </w:rPr>
            </m:ctrlPr>
          </m:fPr>
          <m:num>
            <m:r>
              <w:rPr>
                <w:rFonts w:ascii="Cambria Math" w:hAnsi="Cambria Math"/>
                <w:sz w:val="24"/>
                <w:lang w:eastAsia="zh-CN"/>
              </w:rPr>
              <m:t>f(x)-f(</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0</m:t>
                </m:r>
              </m:sub>
            </m:sSub>
            <m:r>
              <w:rPr>
                <w:rFonts w:ascii="Cambria Math" w:hAnsi="Cambria Math"/>
                <w:sz w:val="24"/>
                <w:lang w:eastAsia="zh-CN"/>
              </w:rPr>
              <m:t>)</m:t>
            </m:r>
          </m:num>
          <m:den>
            <m:r>
              <w:rPr>
                <w:rFonts w:ascii="Cambria Math" w:hAnsi="Cambria Math"/>
                <w:sz w:val="24"/>
                <w:lang w:eastAsia="zh-CN"/>
              </w:rPr>
              <m:t>x-</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0</m:t>
                </m:r>
              </m:sub>
            </m:sSub>
          </m:den>
        </m:f>
        <m:r>
          <w:rPr>
            <w:rFonts w:ascii="Cambria Math" w:hAnsi="Cambria Math"/>
            <w:sz w:val="24"/>
            <w:lang w:eastAsia="zh-CN"/>
          </w:rPr>
          <m:t>,(x=</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0</m:t>
            </m:r>
          </m:sub>
        </m:sSub>
        <m:r>
          <w:rPr>
            <w:rFonts w:ascii="Cambria Math" w:hAnsi="Cambria Math"/>
            <w:sz w:val="24"/>
            <w:lang w:eastAsia="zh-CN"/>
          </w:rPr>
          <m:t>+Δx)</m:t>
        </m:r>
      </m:oMath>
    </w:p>
    <w:p w14:paraId="75D05C62" w14:textId="77777777" w:rsidR="00D662EA" w:rsidRDefault="00D662EA" w:rsidP="00D662EA">
      <w:pPr>
        <w:pStyle w:val="aff8"/>
        <w:rPr>
          <w:lang w:eastAsia="zh-CN"/>
        </w:rPr>
      </w:pPr>
      <w:r>
        <w:rPr>
          <w:lang w:eastAsia="zh-CN"/>
        </w:rPr>
        <w:t>右导数：</w:t>
      </w:r>
      <m:oMath>
        <m:sSub>
          <m:sSubPr>
            <m:ctrlPr>
              <w:rPr>
                <w:rFonts w:ascii="Cambria Math" w:hAnsi="Cambria Math"/>
                <w:sz w:val="24"/>
              </w:rPr>
            </m:ctrlPr>
          </m:sSubPr>
          <m:e>
            <m:r>
              <w:rPr>
                <w:rFonts w:ascii="Cambria Math" w:hAnsi="Cambria Math"/>
                <w:sz w:val="24"/>
                <w:lang w:eastAsia="zh-CN"/>
              </w:rPr>
              <m:t>f'</m:t>
            </m:r>
          </m:e>
          <m:sub>
            <m:r>
              <w:rPr>
                <w:rFonts w:ascii="Cambria Math" w:hAnsi="Cambria Math"/>
                <w:sz w:val="24"/>
                <w:lang w:eastAsia="zh-CN"/>
              </w:rPr>
              <m:t>+</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0</m:t>
            </m:r>
          </m:sub>
        </m:sSub>
        <m:r>
          <w:rPr>
            <w:rFonts w:ascii="Cambria Math" w:hAnsi="Cambria Math"/>
            <w:sz w:val="24"/>
            <w:lang w:eastAsia="zh-CN"/>
          </w:rPr>
          <m:t>)=</m:t>
        </m:r>
        <m:limLow>
          <m:limLowPr>
            <m:ctrlPr>
              <w:rPr>
                <w:rFonts w:ascii="Cambria Math" w:hAnsi="Cambria Math"/>
                <w:sz w:val="24"/>
              </w:rPr>
            </m:ctrlPr>
          </m:limLowPr>
          <m:e>
            <m:r>
              <m:rPr>
                <m:sty m:val="p"/>
              </m:rPr>
              <w:rPr>
                <w:rFonts w:ascii="Cambria Math" w:hAnsi="Cambria Math"/>
                <w:sz w:val="24"/>
                <w:lang w:eastAsia="zh-CN"/>
              </w:rPr>
              <m:t>lim</m:t>
            </m:r>
          </m:e>
          <m:lim>
            <m:r>
              <w:rPr>
                <w:rFonts w:ascii="Cambria Math" w:hAnsi="Cambria Math"/>
                <w:sz w:val="24"/>
                <w:lang w:eastAsia="zh-CN"/>
              </w:rPr>
              <m:t>Δx→</m:t>
            </m:r>
            <m:sSup>
              <m:sSupPr>
                <m:ctrlPr>
                  <w:rPr>
                    <w:rFonts w:ascii="Cambria Math" w:hAnsi="Cambria Math"/>
                    <w:sz w:val="24"/>
                  </w:rPr>
                </m:ctrlPr>
              </m:sSupPr>
              <m:e>
                <m:r>
                  <w:rPr>
                    <w:rFonts w:ascii="Cambria Math" w:hAnsi="Cambria Math"/>
                    <w:sz w:val="24"/>
                    <w:lang w:eastAsia="zh-CN"/>
                  </w:rPr>
                  <m:t>0</m:t>
                </m:r>
              </m:e>
              <m:sup>
                <m:r>
                  <w:rPr>
                    <w:rFonts w:ascii="Cambria Math" w:hAnsi="Cambria Math"/>
                    <w:sz w:val="24"/>
                    <w:lang w:eastAsia="zh-CN"/>
                  </w:rPr>
                  <m:t>+</m:t>
                </m:r>
              </m:sup>
            </m:sSup>
          </m:lim>
        </m:limLow>
        <m:r>
          <w:rPr>
            <w:rFonts w:ascii="Cambria Math" w:hAnsi="Cambria Math"/>
            <w:sz w:val="24"/>
            <w:lang w:eastAsia="zh-CN"/>
          </w:rPr>
          <m:t> </m:t>
        </m:r>
        <m:f>
          <m:fPr>
            <m:ctrlPr>
              <w:rPr>
                <w:rFonts w:ascii="Cambria Math" w:hAnsi="Cambria Math"/>
                <w:sz w:val="24"/>
              </w:rPr>
            </m:ctrlPr>
          </m:fPr>
          <m:num>
            <m:r>
              <w:rPr>
                <w:rFonts w:ascii="Cambria Math" w:hAnsi="Cambria Math"/>
                <w:sz w:val="24"/>
                <w:lang w:eastAsia="zh-CN"/>
              </w:rPr>
              <m:t>f(</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0</m:t>
                </m:r>
              </m:sub>
            </m:sSub>
            <m:r>
              <w:rPr>
                <w:rFonts w:ascii="Cambria Math" w:hAnsi="Cambria Math"/>
                <w:sz w:val="24"/>
                <w:lang w:eastAsia="zh-CN"/>
              </w:rPr>
              <m:t>+Δx)-f(</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0</m:t>
                </m:r>
              </m:sub>
            </m:sSub>
            <m:r>
              <w:rPr>
                <w:rFonts w:ascii="Cambria Math" w:hAnsi="Cambria Math"/>
                <w:sz w:val="24"/>
                <w:lang w:eastAsia="zh-CN"/>
              </w:rPr>
              <m:t>)</m:t>
            </m:r>
          </m:num>
          <m:den>
            <m:r>
              <w:rPr>
                <w:rFonts w:ascii="Cambria Math" w:hAnsi="Cambria Math"/>
                <w:sz w:val="24"/>
                <w:lang w:eastAsia="zh-CN"/>
              </w:rPr>
              <m:t>Δx</m:t>
            </m:r>
          </m:den>
        </m:f>
        <m:r>
          <w:rPr>
            <w:rFonts w:ascii="Cambria Math" w:hAnsi="Cambria Math"/>
            <w:sz w:val="24"/>
            <w:lang w:eastAsia="zh-CN"/>
          </w:rPr>
          <m:t>=</m:t>
        </m:r>
        <m:limLow>
          <m:limLowPr>
            <m:ctrlPr>
              <w:rPr>
                <w:rFonts w:ascii="Cambria Math" w:hAnsi="Cambria Math"/>
                <w:sz w:val="24"/>
              </w:rPr>
            </m:ctrlPr>
          </m:limLowPr>
          <m:e>
            <m:r>
              <m:rPr>
                <m:sty m:val="p"/>
              </m:rPr>
              <w:rPr>
                <w:rFonts w:ascii="Cambria Math" w:hAnsi="Cambria Math"/>
                <w:sz w:val="24"/>
                <w:lang w:eastAsia="zh-CN"/>
              </w:rPr>
              <m:t>lim</m:t>
            </m:r>
          </m:e>
          <m:lim>
            <m:r>
              <w:rPr>
                <w:rFonts w:ascii="Cambria Math" w:hAnsi="Cambria Math"/>
                <w:sz w:val="24"/>
                <w:lang w:eastAsia="zh-CN"/>
              </w:rPr>
              <m:t>x→</m:t>
            </m:r>
            <m:sSubSup>
              <m:sSubSupPr>
                <m:ctrlPr>
                  <w:rPr>
                    <w:rFonts w:ascii="Cambria Math" w:hAnsi="Cambria Math"/>
                    <w:sz w:val="24"/>
                  </w:rPr>
                </m:ctrlPr>
              </m:sSubSupPr>
              <m:e>
                <m:r>
                  <w:rPr>
                    <w:rFonts w:ascii="Cambria Math" w:hAnsi="Cambria Math"/>
                    <w:sz w:val="24"/>
                    <w:lang w:eastAsia="zh-CN"/>
                  </w:rPr>
                  <m:t>x</m:t>
                </m:r>
              </m:e>
              <m:sub>
                <m:r>
                  <w:rPr>
                    <w:rFonts w:ascii="Cambria Math" w:hAnsi="Cambria Math"/>
                    <w:sz w:val="24"/>
                    <w:lang w:eastAsia="zh-CN"/>
                  </w:rPr>
                  <m:t>0</m:t>
                </m:r>
              </m:sub>
              <m:sup>
                <m:r>
                  <w:rPr>
                    <w:rFonts w:ascii="Cambria Math" w:hAnsi="Cambria Math"/>
                    <w:sz w:val="24"/>
                    <w:lang w:eastAsia="zh-CN"/>
                  </w:rPr>
                  <m:t>+</m:t>
                </m:r>
              </m:sup>
            </m:sSubSup>
          </m:lim>
        </m:limLow>
        <m:r>
          <w:rPr>
            <w:rFonts w:ascii="Cambria Math" w:hAnsi="Cambria Math"/>
            <w:sz w:val="24"/>
            <w:lang w:eastAsia="zh-CN"/>
          </w:rPr>
          <m:t> </m:t>
        </m:r>
        <m:f>
          <m:fPr>
            <m:ctrlPr>
              <w:rPr>
                <w:rFonts w:ascii="Cambria Math" w:hAnsi="Cambria Math"/>
                <w:sz w:val="24"/>
              </w:rPr>
            </m:ctrlPr>
          </m:fPr>
          <m:num>
            <m:r>
              <w:rPr>
                <w:rFonts w:ascii="Cambria Math" w:hAnsi="Cambria Math"/>
                <w:sz w:val="24"/>
                <w:lang w:eastAsia="zh-CN"/>
              </w:rPr>
              <m:t>f(x)-f(</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0</m:t>
                </m:r>
              </m:sub>
            </m:sSub>
            <m:r>
              <w:rPr>
                <w:rFonts w:ascii="Cambria Math" w:hAnsi="Cambria Math"/>
                <w:sz w:val="24"/>
                <w:lang w:eastAsia="zh-CN"/>
              </w:rPr>
              <m:t>)</m:t>
            </m:r>
          </m:num>
          <m:den>
            <m:r>
              <w:rPr>
                <w:rFonts w:ascii="Cambria Math" w:hAnsi="Cambria Math"/>
                <w:sz w:val="24"/>
                <w:lang w:eastAsia="zh-CN"/>
              </w:rPr>
              <m:t>x-</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0</m:t>
                </m:r>
              </m:sub>
            </m:sSub>
          </m:den>
        </m:f>
      </m:oMath>
    </w:p>
    <w:p w14:paraId="557516A2" w14:textId="77777777" w:rsidR="00D662EA" w:rsidRPr="00E94F2C" w:rsidRDefault="00D662EA" w:rsidP="00D662EA">
      <w:pPr>
        <w:pStyle w:val="aff8"/>
        <w:rPr>
          <w:sz w:val="24"/>
          <w:lang w:eastAsia="zh-CN"/>
        </w:rPr>
      </w:pPr>
      <w:r w:rsidRPr="00E94F2C">
        <w:rPr>
          <w:b/>
          <w:sz w:val="24"/>
          <w:lang w:eastAsia="zh-CN"/>
        </w:rPr>
        <w:t>3.</w:t>
      </w:r>
      <w:r w:rsidRPr="00E94F2C">
        <w:rPr>
          <w:rFonts w:hint="eastAsia"/>
          <w:b/>
          <w:sz w:val="24"/>
          <w:lang w:eastAsia="zh-CN"/>
        </w:rPr>
        <w:t>函数的可导性与连续性之间的关系</w:t>
      </w:r>
    </w:p>
    <w:p w14:paraId="07F22896" w14:textId="77777777" w:rsidR="00D662EA" w:rsidRDefault="00D662EA" w:rsidP="00D662EA">
      <w:pPr>
        <w:pStyle w:val="aff8"/>
        <w:rPr>
          <w:lang w:eastAsia="zh-CN"/>
        </w:rPr>
      </w:pPr>
      <w:r>
        <w:rPr>
          <w:b/>
          <w:lang w:eastAsia="zh-CN"/>
        </w:rPr>
        <w:t>Th1:</w:t>
      </w:r>
      <w:r>
        <w:rPr>
          <w:lang w:eastAsia="zh-CN"/>
        </w:rPr>
        <w:t xml:space="preserve"> 函数</w:t>
      </w:r>
      <m:oMath>
        <m:r>
          <w:rPr>
            <w:rFonts w:ascii="Cambria Math" w:hAnsi="Cambria Math"/>
            <w:lang w:eastAsia="zh-CN"/>
          </w:rPr>
          <m:t>f(x)</m:t>
        </m:r>
      </m:oMath>
      <w:r>
        <w:rPr>
          <w:lang w:eastAsia="zh-CN"/>
        </w:rPr>
        <w:t>在</w:t>
      </w:r>
      <m:oMath>
        <m:sSub>
          <m:sSubPr>
            <m:ctrlPr>
              <w:rPr>
                <w:rFonts w:ascii="Cambria Math" w:hAnsi="Cambria Math"/>
              </w:rPr>
            </m:ctrlPr>
          </m:sSubPr>
          <m:e>
            <m:r>
              <w:rPr>
                <w:rFonts w:ascii="Cambria Math" w:hAnsi="Cambria Math"/>
                <w:lang w:eastAsia="zh-CN"/>
              </w:rPr>
              <m:t>x</m:t>
            </m:r>
          </m:e>
          <m:sub>
            <m:r>
              <w:rPr>
                <w:rFonts w:ascii="Cambria Math" w:hAnsi="Cambria Math"/>
                <w:lang w:eastAsia="zh-CN"/>
              </w:rPr>
              <m:t>0</m:t>
            </m:r>
          </m:sub>
        </m:sSub>
      </m:oMath>
      <w:r>
        <w:rPr>
          <w:lang w:eastAsia="zh-CN"/>
        </w:rPr>
        <w:t>处可微</w:t>
      </w:r>
      <m:oMath>
        <m:r>
          <w:rPr>
            <w:rFonts w:ascii="Cambria Math" w:hAnsi="Cambria Math"/>
            <w:lang w:eastAsia="zh-CN"/>
          </w:rPr>
          <m:t>⇔f(x)</m:t>
        </m:r>
      </m:oMath>
      <w:r>
        <w:rPr>
          <w:lang w:eastAsia="zh-CN"/>
        </w:rPr>
        <w:t>在</w:t>
      </w:r>
      <m:oMath>
        <m:sSub>
          <m:sSubPr>
            <m:ctrlPr>
              <w:rPr>
                <w:rFonts w:ascii="Cambria Math" w:hAnsi="Cambria Math"/>
              </w:rPr>
            </m:ctrlPr>
          </m:sSubPr>
          <m:e>
            <m:r>
              <w:rPr>
                <w:rFonts w:ascii="Cambria Math" w:hAnsi="Cambria Math"/>
                <w:lang w:eastAsia="zh-CN"/>
              </w:rPr>
              <m:t>x</m:t>
            </m:r>
          </m:e>
          <m:sub>
            <m:r>
              <w:rPr>
                <w:rFonts w:ascii="Cambria Math" w:hAnsi="Cambria Math"/>
                <w:lang w:eastAsia="zh-CN"/>
              </w:rPr>
              <m:t>0</m:t>
            </m:r>
          </m:sub>
        </m:sSub>
      </m:oMath>
      <w:r>
        <w:rPr>
          <w:lang w:eastAsia="zh-CN"/>
        </w:rPr>
        <w:t>处可导</w:t>
      </w:r>
      <w:r>
        <w:rPr>
          <w:rFonts w:hint="eastAsia"/>
          <w:lang w:eastAsia="zh-CN"/>
        </w:rPr>
        <w:t>。</w:t>
      </w:r>
    </w:p>
    <w:p w14:paraId="700BACE6" w14:textId="05A1B2C6" w:rsidR="00D662EA" w:rsidRDefault="00D662EA" w:rsidP="00D662EA">
      <w:pPr>
        <w:pStyle w:val="aff8"/>
        <w:rPr>
          <w:lang w:eastAsia="zh-CN"/>
        </w:rPr>
      </w:pPr>
      <w:r>
        <w:rPr>
          <w:b/>
          <w:lang w:eastAsia="zh-CN"/>
        </w:rPr>
        <w:t>Th2:</w:t>
      </w:r>
      <w:r>
        <w:rPr>
          <w:lang w:eastAsia="zh-CN"/>
        </w:rPr>
        <w:t>若函数在点</w:t>
      </w:r>
      <m:oMath>
        <m:sSub>
          <m:sSubPr>
            <m:ctrlPr>
              <w:rPr>
                <w:rFonts w:ascii="Cambria Math" w:hAnsi="Cambria Math"/>
              </w:rPr>
            </m:ctrlPr>
          </m:sSubPr>
          <m:e>
            <m:r>
              <w:rPr>
                <w:rFonts w:ascii="Cambria Math" w:hAnsi="Cambria Math"/>
                <w:lang w:eastAsia="zh-CN"/>
              </w:rPr>
              <m:t>x</m:t>
            </m:r>
          </m:e>
          <m:sub>
            <m:r>
              <w:rPr>
                <w:rFonts w:ascii="Cambria Math" w:hAnsi="Cambria Math"/>
                <w:lang w:eastAsia="zh-CN"/>
              </w:rPr>
              <m:t>0</m:t>
            </m:r>
          </m:sub>
        </m:sSub>
      </m:oMath>
      <w:r>
        <w:rPr>
          <w:lang w:eastAsia="zh-CN"/>
        </w:rPr>
        <w:t>处可导，则</w:t>
      </w:r>
      <m:oMath>
        <m:r>
          <w:rPr>
            <w:rFonts w:ascii="Cambria Math" w:hAnsi="Cambria Math"/>
            <w:lang w:eastAsia="zh-CN"/>
          </w:rPr>
          <m:t>y=f(x)</m:t>
        </m:r>
      </m:oMath>
      <w:r>
        <w:rPr>
          <w:lang w:eastAsia="zh-CN"/>
        </w:rPr>
        <w:t>在点</w:t>
      </w:r>
      <m:oMath>
        <m:sSub>
          <m:sSubPr>
            <m:ctrlPr>
              <w:rPr>
                <w:rFonts w:ascii="Cambria Math" w:hAnsi="Cambria Math"/>
              </w:rPr>
            </m:ctrlPr>
          </m:sSubPr>
          <m:e>
            <m:r>
              <w:rPr>
                <w:rFonts w:ascii="Cambria Math" w:hAnsi="Cambria Math"/>
                <w:lang w:eastAsia="zh-CN"/>
              </w:rPr>
              <m:t>x</m:t>
            </m:r>
          </m:e>
          <m:sub>
            <m:r>
              <w:rPr>
                <w:rFonts w:ascii="Cambria Math" w:hAnsi="Cambria Math"/>
                <w:lang w:eastAsia="zh-CN"/>
              </w:rPr>
              <m:t>0</m:t>
            </m:r>
          </m:sub>
        </m:sSub>
      </m:oMath>
      <w:r>
        <w:rPr>
          <w:lang w:eastAsia="zh-CN"/>
        </w:rPr>
        <w:t>处连续，反之则不成立</w:t>
      </w:r>
      <w:r w:rsidR="00834BA9">
        <w:rPr>
          <w:rFonts w:hint="eastAsia"/>
          <w:lang w:eastAsia="zh-CN"/>
        </w:rPr>
        <w:t>。</w:t>
      </w:r>
      <w:r>
        <w:rPr>
          <w:lang w:eastAsia="zh-CN"/>
        </w:rPr>
        <w:t>即函数连续不一定可导</w:t>
      </w:r>
      <w:r>
        <w:rPr>
          <w:rFonts w:hint="eastAsia"/>
          <w:lang w:eastAsia="zh-CN"/>
        </w:rPr>
        <w:t>。</w:t>
      </w:r>
    </w:p>
    <w:p w14:paraId="0AF4EC6B" w14:textId="77777777" w:rsidR="00D662EA" w:rsidRDefault="00D662EA" w:rsidP="00D662EA">
      <w:pPr>
        <w:pStyle w:val="aff8"/>
      </w:pPr>
      <w:r>
        <w:rPr>
          <w:b/>
        </w:rPr>
        <w:t>Th3:</w:t>
      </w:r>
      <m:oMath>
        <m:r>
          <w:rPr>
            <w:rFonts w:ascii="Cambria Math" w:hAnsi="Cambria Math"/>
          </w:rPr>
          <m:t>f</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oMath>
      <w:r>
        <w:t>存在</w:t>
      </w:r>
      <m:oMath>
        <m:r>
          <m:rPr>
            <m:sty m:val="p"/>
          </m:rPr>
          <w:rPr>
            <w:rFonts w:ascii="Cambria Math" w:hAnsi="Cambria Math"/>
          </w:rPr>
          <m:t>⇔</m:t>
        </m:r>
        <m:sSub>
          <m:sSubPr>
            <m:ctrlPr>
              <w:rPr>
                <w:rFonts w:ascii="Cambria Math" w:hAnsi="Cambria Math"/>
              </w:rPr>
            </m:ctrlPr>
          </m:sSubPr>
          <m:e>
            <m:r>
              <w:rPr>
                <w:rFonts w:ascii="Cambria Math" w:hAnsi="Cambria Math"/>
              </w:rPr>
              <m:t>f</m:t>
            </m:r>
            <m:r>
              <m:rPr>
                <m:sty m:val="p"/>
              </m:rPr>
              <w:rPr>
                <w:rFonts w:ascii="Cambria Math" w:hAnsi="Cambria Math"/>
              </w:rPr>
              <m:t>'</m:t>
            </m:r>
          </m:e>
          <m:sub>
            <m:r>
              <m:rPr>
                <m:sty m:val="p"/>
              </m:rPr>
              <w:rPr>
                <w:rFonts w:ascii="Cambria Math" w:hAnsi="Cambria Math"/>
              </w:rPr>
              <m:t>-</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f</m:t>
            </m:r>
            <m:r>
              <m:rPr>
                <m:sty m:val="p"/>
              </m:rPr>
              <w:rPr>
                <w:rFonts w:ascii="Cambria Math" w:hAnsi="Cambria Math"/>
              </w:rPr>
              <m:t>'</m:t>
            </m:r>
          </m:e>
          <m:sub>
            <m:r>
              <m:rPr>
                <m:sty m:val="p"/>
              </m:rPr>
              <w:rPr>
                <w:rFonts w:ascii="Cambria Math" w:hAnsi="Cambria Math"/>
              </w:rPr>
              <m:t>+</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oMath>
    </w:p>
    <w:p w14:paraId="711E77E5" w14:textId="77777777" w:rsidR="00D662EA" w:rsidRPr="00E94F2C" w:rsidRDefault="00D662EA" w:rsidP="00D662EA">
      <w:pPr>
        <w:pStyle w:val="aff8"/>
        <w:rPr>
          <w:sz w:val="24"/>
          <w:lang w:eastAsia="zh-CN"/>
        </w:rPr>
      </w:pPr>
      <w:r w:rsidRPr="00E94F2C">
        <w:rPr>
          <w:b/>
          <w:sz w:val="24"/>
          <w:lang w:eastAsia="zh-CN"/>
        </w:rPr>
        <w:t>4.</w:t>
      </w:r>
      <w:r w:rsidRPr="00E94F2C">
        <w:rPr>
          <w:rFonts w:hint="eastAsia"/>
          <w:b/>
          <w:sz w:val="24"/>
          <w:lang w:eastAsia="zh-CN"/>
        </w:rPr>
        <w:t>平面曲线的切线和法线</w:t>
      </w:r>
    </w:p>
    <w:p w14:paraId="38EA80C8" w14:textId="77777777" w:rsidR="00D662EA" w:rsidRDefault="00D662EA" w:rsidP="00D662EA">
      <w:pPr>
        <w:pStyle w:val="aff8"/>
        <w:rPr>
          <w:lang w:eastAsia="zh-CN"/>
        </w:rPr>
      </w:pPr>
      <w:r>
        <w:rPr>
          <w:lang w:eastAsia="zh-CN"/>
        </w:rPr>
        <w:t xml:space="preserve">切线方程 : </w:t>
      </w:r>
      <m:oMath>
        <m:r>
          <w:rPr>
            <w:rFonts w:ascii="Cambria Math" w:hAnsi="Cambria Math"/>
            <w:lang w:eastAsia="zh-CN"/>
          </w:rPr>
          <m:t>y</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y</m:t>
            </m:r>
          </m:e>
          <m:sub>
            <m:r>
              <m:rPr>
                <m:sty m:val="p"/>
              </m:rPr>
              <w:rPr>
                <w:rFonts w:ascii="Cambria Math" w:hAnsi="Cambria Math"/>
                <w:lang w:eastAsia="zh-CN"/>
              </w:rPr>
              <m:t>0</m:t>
            </m:r>
          </m:sub>
        </m:sSub>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oMath>
      <w:r>
        <w:rPr>
          <w:lang w:eastAsia="zh-CN"/>
        </w:rPr>
        <w:t xml:space="preserve"> </w:t>
      </w:r>
    </w:p>
    <w:p w14:paraId="175B4469" w14:textId="77777777" w:rsidR="00D662EA" w:rsidRDefault="00D662EA" w:rsidP="00D662EA">
      <w:pPr>
        <w:pStyle w:val="aff8"/>
        <w:rPr>
          <w:lang w:eastAsia="zh-CN"/>
        </w:rPr>
      </w:pPr>
      <w:r>
        <w:rPr>
          <w:lang w:eastAsia="zh-CN"/>
        </w:rPr>
        <w:t>法线方程：</w:t>
      </w:r>
      <m:oMath>
        <m:r>
          <w:rPr>
            <w:rFonts w:ascii="Cambria Math" w:hAnsi="Cambria Math"/>
            <w:lang w:eastAsia="zh-CN"/>
          </w:rPr>
          <m:t>y</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y</m:t>
            </m:r>
          </m:e>
          <m:sub>
            <m:r>
              <m:rPr>
                <m:sty m:val="p"/>
              </m:rPr>
              <w:rPr>
                <w:rFonts w:ascii="Cambria Math" w:hAnsi="Cambria Math"/>
                <w:lang w:eastAsia="zh-CN"/>
              </w:rPr>
              <m:t>0</m:t>
            </m:r>
          </m:sub>
        </m:sSub>
        <m:r>
          <m:rPr>
            <m:sty m:val="p"/>
          </m:rPr>
          <w:rPr>
            <w:rFonts w:ascii="Cambria Math" w:hAnsi="Cambria Math"/>
            <w:lang w:eastAsia="zh-CN"/>
          </w:rPr>
          <m:t>=-</m:t>
        </m:r>
        <m:f>
          <m:fPr>
            <m:ctrlPr>
              <w:rPr>
                <w:rFonts w:ascii="Cambria Math" w:hAnsi="Cambria Math"/>
              </w:rPr>
            </m:ctrlPr>
          </m:fPr>
          <m:num>
            <m:r>
              <m:rPr>
                <m:sty m:val="p"/>
              </m:rPr>
              <w:rPr>
                <w:rFonts w:ascii="Cambria Math" w:hAnsi="Cambria Math"/>
                <w:lang w:eastAsia="zh-CN"/>
              </w:rPr>
              <m:t>1</m:t>
            </m:r>
          </m:num>
          <m:den>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den>
        </m:f>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)≠0</m:t>
        </m:r>
      </m:oMath>
    </w:p>
    <w:p w14:paraId="235C3C20" w14:textId="77777777" w:rsidR="00D662EA" w:rsidRDefault="00D662EA" w:rsidP="00D662EA">
      <w:pPr>
        <w:pStyle w:val="aff8"/>
        <w:rPr>
          <w:lang w:eastAsia="zh-CN"/>
        </w:rPr>
      </w:pPr>
      <w:r w:rsidRPr="00E94F2C">
        <w:rPr>
          <w:b/>
          <w:sz w:val="24"/>
          <w:lang w:eastAsia="zh-CN"/>
        </w:rPr>
        <w:t>5.</w:t>
      </w:r>
      <w:r w:rsidRPr="00E94F2C">
        <w:rPr>
          <w:rFonts w:hint="eastAsia"/>
          <w:b/>
          <w:sz w:val="24"/>
          <w:lang w:eastAsia="zh-CN"/>
        </w:rPr>
        <w:t>四则运算法则</w:t>
      </w:r>
      <w:r>
        <w:rPr>
          <w:lang w:eastAsia="zh-CN"/>
        </w:rPr>
        <w:t xml:space="preserve"> </w:t>
      </w:r>
    </w:p>
    <w:p w14:paraId="247B5225" w14:textId="77777777" w:rsidR="00D662EA" w:rsidRDefault="00D662EA" w:rsidP="00D662EA">
      <w:pPr>
        <w:pStyle w:val="aff8"/>
        <w:rPr>
          <w:lang w:eastAsia="zh-CN"/>
        </w:rPr>
      </w:pPr>
      <w:r>
        <w:rPr>
          <w:lang w:eastAsia="zh-CN"/>
        </w:rPr>
        <w:t>设函数</w:t>
      </w:r>
      <m:oMath>
        <m:r>
          <w:rPr>
            <w:rFonts w:ascii="Cambria Math" w:hAnsi="Cambria Math"/>
            <w:lang w:eastAsia="zh-CN"/>
          </w:rPr>
          <m:t>u</m:t>
        </m:r>
        <m:r>
          <m:rPr>
            <m:sty m:val="p"/>
          </m:rPr>
          <w:rPr>
            <w:rFonts w:ascii="Cambria Math" w:hAnsi="Cambria Math"/>
            <w:lang w:eastAsia="zh-CN"/>
          </w:rPr>
          <m:t>=</m:t>
        </m:r>
        <m:r>
          <w:rPr>
            <w:rFonts w:ascii="Cambria Math" w:hAnsi="Cambria Math"/>
            <w:lang w:eastAsia="zh-CN"/>
          </w:rPr>
          <m:t>u</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m:rPr>
            <m:sty m:val="p"/>
          </m:rPr>
          <w:rPr>
            <w:rFonts w:ascii="Cambria Math" w:hAnsi="Cambria Math" w:hint="eastAsia"/>
            <w:lang w:eastAsia="zh-CN"/>
          </w:rPr>
          <m:t>，</m:t>
        </m:r>
        <m:r>
          <w:rPr>
            <w:rFonts w:ascii="Cambria Math" w:hAnsi="Cambria Math"/>
            <w:lang w:eastAsia="zh-CN"/>
          </w:rPr>
          <m:t>v</m:t>
        </m:r>
        <m:r>
          <m:rPr>
            <m:sty m:val="p"/>
          </m:rPr>
          <w:rPr>
            <w:rFonts w:ascii="Cambria Math" w:hAnsi="Cambria Math"/>
            <w:lang w:eastAsia="zh-CN"/>
          </w:rPr>
          <m:t>=</m:t>
        </m:r>
        <m:r>
          <w:rPr>
            <w:rFonts w:ascii="Cambria Math" w:hAnsi="Cambria Math"/>
            <w:lang w:eastAsia="zh-CN"/>
          </w:rPr>
          <m:t>v</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在点</w:t>
      </w:r>
      <m:oMath>
        <m:r>
          <w:rPr>
            <w:rFonts w:ascii="Cambria Math" w:hAnsi="Cambria Math"/>
            <w:lang w:eastAsia="zh-CN"/>
          </w:rPr>
          <m:t>x</m:t>
        </m:r>
      </m:oMath>
      <w:r>
        <w:rPr>
          <w:lang w:eastAsia="zh-CN"/>
        </w:rPr>
        <w:t>可导</w:t>
      </w:r>
      <w:r>
        <w:rPr>
          <w:rFonts w:hint="eastAsia"/>
          <w:lang w:eastAsia="zh-CN"/>
        </w:rPr>
        <w:t>，</w:t>
      </w:r>
      <w:r>
        <w:rPr>
          <w:lang w:eastAsia="zh-CN"/>
        </w:rPr>
        <w:t>则</w:t>
      </w:r>
      <w:r>
        <w:rPr>
          <w:rFonts w:hint="eastAsia"/>
          <w:lang w:eastAsia="zh-CN"/>
        </w:rPr>
        <w:t>：</w:t>
      </w:r>
      <w:r>
        <w:rPr>
          <w:lang w:eastAsia="zh-CN"/>
        </w:rPr>
        <w:t xml:space="preserve"> </w:t>
      </w:r>
    </w:p>
    <w:p w14:paraId="2A0B29F6" w14:textId="77777777" w:rsidR="00D662EA" w:rsidRPr="004A6AC2" w:rsidRDefault="00D662EA" w:rsidP="00D662EA">
      <w:pPr>
        <w:pStyle w:val="aff8"/>
      </w:pPr>
      <w:r>
        <w:lastRenderedPageBreak/>
        <w:t xml:space="preserve">(1) </w:t>
      </w:r>
      <m:oMath>
        <m:sSup>
          <m:sSupPr>
            <m:ctrlPr>
              <w:rPr>
                <w:rFonts w:ascii="Cambria Math" w:hAnsi="Cambria Math"/>
              </w:rPr>
            </m:ctrlPr>
          </m:sSupPr>
          <m:e>
            <m:d>
              <m:dPr>
                <m:ctrlPr>
                  <w:rPr>
                    <w:rFonts w:ascii="Cambria Math" w:hAnsi="Cambria Math"/>
                  </w:rPr>
                </m:ctrlPr>
              </m:dPr>
              <m:e>
                <m:r>
                  <w:rPr>
                    <w:rFonts w:ascii="Cambria Math" w:hAnsi="Cambria Math"/>
                  </w:rPr>
                  <m:t>u</m:t>
                </m:r>
                <m:r>
                  <m:rPr>
                    <m:sty m:val="p"/>
                  </m:rPr>
                  <w:rPr>
                    <w:rFonts w:ascii="Cambria Math" w:hAnsi="Cambria Math"/>
                  </w:rPr>
                  <m:t>±</m:t>
                </m:r>
                <m:r>
                  <w:rPr>
                    <w:rFonts w:ascii="Cambria Math" w:hAnsi="Cambria Math"/>
                  </w:rPr>
                  <m:t>v</m:t>
                </m:r>
              </m:e>
            </m:d>
          </m:e>
          <m:sup>
            <m:r>
              <m:rPr>
                <m:sty m:val="p"/>
              </m:rPr>
              <w:rPr>
                <w:rFonts w:ascii="Cambria Math" w:hAnsi="Cambria Math"/>
              </w:rPr>
              <m:t>'</m:t>
            </m:r>
          </m:sup>
        </m:sSup>
        <m:r>
          <m:rPr>
            <m:sty m:val="p"/>
          </m:rPr>
          <w:rPr>
            <w:rFonts w:ascii="Cambria Math" w:hAnsi="Cambria Math"/>
          </w:rPr>
          <m:t>=</m:t>
        </m:r>
        <m:sSup>
          <m:sSupPr>
            <m:ctrlPr>
              <w:rPr>
                <w:rFonts w:ascii="Cambria Math" w:hAnsi="Cambria Math"/>
              </w:rPr>
            </m:ctrlPr>
          </m:sSupPr>
          <m:e>
            <m:r>
              <w:rPr>
                <w:rFonts w:ascii="Cambria Math" w:hAnsi="Cambria Math"/>
              </w:rPr>
              <m:t>u</m:t>
            </m:r>
          </m:e>
          <m:sup>
            <m:r>
              <m:rPr>
                <m:sty m:val="p"/>
              </m:rPr>
              <w:rPr>
                <w:rFonts w:ascii="Cambria Math" w:hAnsi="Cambria Math"/>
              </w:rPr>
              <m:t>'</m:t>
            </m:r>
          </m:sup>
        </m:sSup>
        <m:r>
          <m:rPr>
            <m:sty m:val="p"/>
          </m:rPr>
          <w:rPr>
            <w:rFonts w:ascii="Cambria Math" w:hAnsi="Cambria Math"/>
          </w:rPr>
          <m:t>±</m:t>
        </m:r>
        <m:sSup>
          <m:sSupPr>
            <m:ctrlPr>
              <w:rPr>
                <w:rFonts w:ascii="Cambria Math" w:hAnsi="Cambria Math"/>
              </w:rPr>
            </m:ctrlPr>
          </m:sSupPr>
          <m:e>
            <m:r>
              <w:rPr>
                <w:rFonts w:ascii="Cambria Math" w:hAnsi="Cambria Math"/>
              </w:rPr>
              <m:t>v</m:t>
            </m:r>
          </m:e>
          <m:sup>
            <m:r>
              <m:rPr>
                <m:sty m:val="p"/>
              </m:rPr>
              <w:rPr>
                <w:rFonts w:ascii="Cambria Math" w:hAnsi="Cambria Math"/>
              </w:rPr>
              <m:t>'</m:t>
            </m:r>
          </m:sup>
        </m:sSup>
      </m:oMath>
      <w:r>
        <w:t xml:space="preserve"> </w:t>
      </w:r>
      <m:oMath>
        <m:r>
          <m:rPr>
            <m:sty m:val="p"/>
          </m:rPr>
          <w:rPr>
            <w:rFonts w:ascii="Cambria Math" w:hAnsi="Cambria Math"/>
          </w:rPr>
          <m:t xml:space="preserve">    </m:t>
        </m:r>
      </m:oMath>
      <w:r>
        <w:rPr>
          <w:rFonts w:hint="eastAsia"/>
        </w:rPr>
        <w:t xml:space="preserve"> </w:t>
      </w:r>
      <w:r>
        <w:t xml:space="preserve">  </w:t>
      </w:r>
    </w:p>
    <w:p w14:paraId="09559804" w14:textId="77777777" w:rsidR="00D662EA" w:rsidRDefault="00D662EA" w:rsidP="00D662EA">
      <w:pPr>
        <w:pStyle w:val="aff8"/>
      </w:pPr>
      <w:r>
        <w:t xml:space="preserve">(2) </w:t>
      </w:r>
      <m:oMath>
        <m:r>
          <m:rPr>
            <m:sty m:val="p"/>
          </m:rPr>
          <w:rPr>
            <w:rFonts w:ascii="Cambria Math" w:hAnsi="Cambria Math"/>
          </w:rPr>
          <m:t>(</m:t>
        </m:r>
        <m:r>
          <w:rPr>
            <w:rFonts w:ascii="Cambria Math" w:hAnsi="Cambria Math"/>
          </w:rPr>
          <m:t>uv</m:t>
        </m:r>
        <m:r>
          <m:rPr>
            <m:sty m:val="p"/>
          </m:rPr>
          <w:rPr>
            <w:rFonts w:ascii="Cambria Math" w:hAnsi="Cambria Math"/>
          </w:rPr>
          <m:t>)'=</m:t>
        </m:r>
        <m:r>
          <w:rPr>
            <w:rFonts w:ascii="Cambria Math" w:hAnsi="Cambria Math"/>
          </w:rPr>
          <m:t>uv</m:t>
        </m:r>
        <m:r>
          <m:rPr>
            <m:sty m:val="p"/>
          </m:rPr>
          <w:rPr>
            <w:rFonts w:ascii="Cambria Math" w:hAnsi="Cambria Math"/>
          </w:rPr>
          <m:t>'+</m:t>
        </m:r>
        <m:r>
          <w:rPr>
            <w:rFonts w:ascii="Cambria Math" w:hAnsi="Cambria Math"/>
          </w:rPr>
          <m:t>vu</m:t>
        </m:r>
        <m:r>
          <m:rPr>
            <m:sty m:val="p"/>
          </m:rPr>
          <w:rPr>
            <w:rFonts w:ascii="Cambria Math" w:hAnsi="Cambria Math"/>
          </w:rPr>
          <m:t>'</m:t>
        </m:r>
      </m:oMath>
      <w:r>
        <w:t xml:space="preserve">                  </w:t>
      </w:r>
      <m:oMath>
        <m:r>
          <w:rPr>
            <w:rFonts w:ascii="Cambria Math" w:hAnsi="Cambria Math"/>
          </w:rPr>
          <m:t>d</m:t>
        </m:r>
        <m:r>
          <m:rPr>
            <m:sty m:val="p"/>
          </m:rPr>
          <w:rPr>
            <w:rFonts w:ascii="Cambria Math" w:hAnsi="Cambria Math"/>
          </w:rPr>
          <m:t>(</m:t>
        </m:r>
        <m:r>
          <w:rPr>
            <w:rFonts w:ascii="Cambria Math" w:hAnsi="Cambria Math"/>
          </w:rPr>
          <m:t>uv</m:t>
        </m:r>
        <m:r>
          <m:rPr>
            <m:sty m:val="p"/>
          </m:rPr>
          <w:rPr>
            <w:rFonts w:ascii="Cambria Math" w:hAnsi="Cambria Math"/>
          </w:rPr>
          <m:t>)=</m:t>
        </m:r>
        <m:r>
          <w:rPr>
            <w:rFonts w:ascii="Cambria Math" w:hAnsi="Cambria Math"/>
          </w:rPr>
          <m:t>udv</m:t>
        </m:r>
        <m:r>
          <m:rPr>
            <m:sty m:val="p"/>
          </m:rPr>
          <w:rPr>
            <w:rFonts w:ascii="Cambria Math" w:hAnsi="Cambria Math"/>
          </w:rPr>
          <m:t>+</m:t>
        </m:r>
        <m:r>
          <w:rPr>
            <w:rFonts w:ascii="Cambria Math" w:hAnsi="Cambria Math"/>
          </w:rPr>
          <m:t>vdu</m:t>
        </m:r>
      </m:oMath>
      <w:r>
        <w:t xml:space="preserve"> </w:t>
      </w:r>
    </w:p>
    <w:p w14:paraId="33B5762B" w14:textId="77777777" w:rsidR="00D662EA" w:rsidRPr="00DE63EC" w:rsidRDefault="00D662EA" w:rsidP="00D662EA">
      <w:pPr>
        <w:pStyle w:val="aff8"/>
        <w:rPr>
          <w:sz w:val="24"/>
        </w:rPr>
      </w:pPr>
      <w:r>
        <w:t xml:space="preserve">(3) </w:t>
      </w:r>
      <m:oMath>
        <m:r>
          <m:rPr>
            <m:sty m:val="p"/>
          </m:rPr>
          <w:rPr>
            <w:rFonts w:ascii="Cambria Math" w:hAnsi="Cambria Math"/>
            <w:sz w:val="24"/>
          </w:rPr>
          <m:t>(</m:t>
        </m:r>
        <m:f>
          <m:fPr>
            <m:ctrlPr>
              <w:rPr>
                <w:rFonts w:ascii="Cambria Math" w:hAnsi="Cambria Math"/>
                <w:sz w:val="24"/>
              </w:rPr>
            </m:ctrlPr>
          </m:fPr>
          <m:num>
            <m:r>
              <w:rPr>
                <w:rFonts w:ascii="Cambria Math" w:hAnsi="Cambria Math"/>
                <w:sz w:val="24"/>
              </w:rPr>
              <m:t>u</m:t>
            </m:r>
          </m:num>
          <m:den>
            <m:r>
              <w:rPr>
                <w:rFonts w:ascii="Cambria Math" w:hAnsi="Cambria Math"/>
                <w:sz w:val="24"/>
              </w:rPr>
              <m:t>v</m:t>
            </m:r>
          </m:den>
        </m:f>
        <m:r>
          <m:rPr>
            <m:sty m:val="p"/>
          </m:rPr>
          <w:rPr>
            <w:rFonts w:ascii="Cambria Math" w:hAnsi="Cambria Math"/>
            <w:sz w:val="24"/>
          </w:rPr>
          <m:t>)'=</m:t>
        </m:r>
        <m:f>
          <m:fPr>
            <m:ctrlPr>
              <w:rPr>
                <w:rFonts w:ascii="Cambria Math" w:hAnsi="Cambria Math"/>
                <w:sz w:val="24"/>
              </w:rPr>
            </m:ctrlPr>
          </m:fPr>
          <m:num>
            <m:r>
              <w:rPr>
                <w:rFonts w:ascii="Cambria Math" w:hAnsi="Cambria Math"/>
                <w:sz w:val="24"/>
              </w:rPr>
              <m:t>vu</m:t>
            </m:r>
            <m:r>
              <m:rPr>
                <m:sty m:val="p"/>
              </m:rPr>
              <w:rPr>
                <w:rFonts w:ascii="Cambria Math" w:hAnsi="Cambria Math"/>
                <w:sz w:val="24"/>
              </w:rPr>
              <m:t>'-</m:t>
            </m:r>
            <m:r>
              <w:rPr>
                <w:rFonts w:ascii="Cambria Math" w:hAnsi="Cambria Math"/>
                <w:sz w:val="24"/>
              </w:rPr>
              <m:t>uv</m:t>
            </m:r>
            <m:r>
              <m:rPr>
                <m:sty m:val="p"/>
              </m:rPr>
              <w:rPr>
                <w:rFonts w:ascii="Cambria Math" w:hAnsi="Cambria Math"/>
                <w:sz w:val="24"/>
              </w:rPr>
              <m:t>'</m:t>
            </m:r>
          </m:num>
          <m:den>
            <m:sSup>
              <m:sSupPr>
                <m:ctrlPr>
                  <w:rPr>
                    <w:rFonts w:ascii="Cambria Math" w:hAnsi="Cambria Math"/>
                    <w:sz w:val="24"/>
                  </w:rPr>
                </m:ctrlPr>
              </m:sSupPr>
              <m:e>
                <m:r>
                  <w:rPr>
                    <w:rFonts w:ascii="Cambria Math" w:hAnsi="Cambria Math"/>
                    <w:sz w:val="24"/>
                  </w:rPr>
                  <m:t>v</m:t>
                </m:r>
              </m:e>
              <m:sup>
                <m:r>
                  <m:rPr>
                    <m:sty m:val="p"/>
                  </m:rPr>
                  <w:rPr>
                    <w:rFonts w:ascii="Cambria Math" w:hAnsi="Cambria Math"/>
                    <w:sz w:val="24"/>
                  </w:rPr>
                  <m:t>2</m:t>
                </m:r>
              </m:sup>
            </m:sSup>
          </m:den>
        </m:f>
        <m:r>
          <m:rPr>
            <m:sty m:val="p"/>
          </m:rPr>
          <w:rPr>
            <w:rFonts w:ascii="Cambria Math" w:hAnsi="Cambria Math"/>
            <w:sz w:val="24"/>
          </w:rPr>
          <m:t>(</m:t>
        </m:r>
        <m:r>
          <w:rPr>
            <w:rFonts w:ascii="Cambria Math" w:hAnsi="Cambria Math"/>
            <w:sz w:val="24"/>
          </w:rPr>
          <m:t>v</m:t>
        </m:r>
        <m:r>
          <m:rPr>
            <m:sty m:val="p"/>
          </m:rPr>
          <w:rPr>
            <w:rFonts w:ascii="Cambria Math" w:hAnsi="Cambria Math"/>
            <w:sz w:val="24"/>
          </w:rPr>
          <m:t>≠0)</m:t>
        </m:r>
      </m:oMath>
      <w:r>
        <w:t xml:space="preserve">            </w:t>
      </w:r>
      <m:oMath>
        <m:r>
          <w:rPr>
            <w:rFonts w:ascii="Cambria Math" w:hAnsi="Cambria Math"/>
            <w:sz w:val="24"/>
          </w:rPr>
          <m:t>d</m:t>
        </m:r>
        <m:r>
          <m:rPr>
            <m:sty m:val="p"/>
          </m:rPr>
          <w:rPr>
            <w:rFonts w:ascii="Cambria Math" w:hAnsi="Cambria Math"/>
            <w:sz w:val="24"/>
          </w:rPr>
          <m:t>(</m:t>
        </m:r>
        <m:f>
          <m:fPr>
            <m:ctrlPr>
              <w:rPr>
                <w:rFonts w:ascii="Cambria Math" w:hAnsi="Cambria Math"/>
                <w:sz w:val="24"/>
              </w:rPr>
            </m:ctrlPr>
          </m:fPr>
          <m:num>
            <m:r>
              <w:rPr>
                <w:rFonts w:ascii="Cambria Math" w:hAnsi="Cambria Math"/>
                <w:sz w:val="24"/>
              </w:rPr>
              <m:t>u</m:t>
            </m:r>
          </m:num>
          <m:den>
            <m:r>
              <w:rPr>
                <w:rFonts w:ascii="Cambria Math" w:hAnsi="Cambria Math"/>
                <w:sz w:val="24"/>
              </w:rPr>
              <m:t>v</m:t>
            </m:r>
          </m:den>
        </m:f>
        <m:r>
          <m:rPr>
            <m:sty m:val="p"/>
          </m:rPr>
          <w:rPr>
            <w:rFonts w:ascii="Cambria Math" w:hAnsi="Cambria Math"/>
            <w:sz w:val="24"/>
          </w:rPr>
          <m:t>)=</m:t>
        </m:r>
        <m:f>
          <m:fPr>
            <m:ctrlPr>
              <w:rPr>
                <w:rFonts w:ascii="Cambria Math" w:hAnsi="Cambria Math"/>
                <w:sz w:val="24"/>
              </w:rPr>
            </m:ctrlPr>
          </m:fPr>
          <m:num>
            <m:r>
              <w:rPr>
                <w:rFonts w:ascii="Cambria Math" w:hAnsi="Cambria Math"/>
                <w:sz w:val="24"/>
              </w:rPr>
              <m:t>vdu</m:t>
            </m:r>
            <m:r>
              <m:rPr>
                <m:sty m:val="p"/>
              </m:rPr>
              <w:rPr>
                <w:rFonts w:ascii="Cambria Math" w:hAnsi="Cambria Math"/>
                <w:sz w:val="24"/>
              </w:rPr>
              <m:t>-</m:t>
            </m:r>
            <m:r>
              <w:rPr>
                <w:rFonts w:ascii="Cambria Math" w:hAnsi="Cambria Math"/>
                <w:sz w:val="24"/>
              </w:rPr>
              <m:t>udv</m:t>
            </m:r>
          </m:num>
          <m:den>
            <m:sSup>
              <m:sSupPr>
                <m:ctrlPr>
                  <w:rPr>
                    <w:rFonts w:ascii="Cambria Math" w:hAnsi="Cambria Math"/>
                    <w:sz w:val="24"/>
                  </w:rPr>
                </m:ctrlPr>
              </m:sSupPr>
              <m:e>
                <m:r>
                  <w:rPr>
                    <w:rFonts w:ascii="Cambria Math" w:hAnsi="Cambria Math"/>
                    <w:sz w:val="24"/>
                  </w:rPr>
                  <m:t>v</m:t>
                </m:r>
              </m:e>
              <m:sup>
                <m:r>
                  <m:rPr>
                    <m:sty m:val="p"/>
                  </m:rPr>
                  <w:rPr>
                    <w:rFonts w:ascii="Cambria Math" w:hAnsi="Cambria Math"/>
                    <w:sz w:val="24"/>
                  </w:rPr>
                  <m:t>2</m:t>
                </m:r>
              </m:sup>
            </m:sSup>
          </m:den>
        </m:f>
      </m:oMath>
    </w:p>
    <w:p w14:paraId="5383299C" w14:textId="77777777" w:rsidR="00D662EA" w:rsidRPr="00E94F2C" w:rsidRDefault="00D662EA" w:rsidP="00D662EA">
      <w:pPr>
        <w:pStyle w:val="aff8"/>
        <w:rPr>
          <w:sz w:val="24"/>
          <w:lang w:eastAsia="zh-CN"/>
        </w:rPr>
      </w:pPr>
      <w:r w:rsidRPr="00E94F2C">
        <w:rPr>
          <w:b/>
          <w:sz w:val="24"/>
          <w:lang w:eastAsia="zh-CN"/>
        </w:rPr>
        <w:t>6.</w:t>
      </w:r>
      <w:r w:rsidRPr="00E94F2C">
        <w:rPr>
          <w:rFonts w:hint="eastAsia"/>
          <w:b/>
          <w:sz w:val="24"/>
          <w:lang w:eastAsia="zh-CN"/>
        </w:rPr>
        <w:t>基本导数与微分表</w:t>
      </w:r>
      <w:r w:rsidRPr="00E94F2C">
        <w:rPr>
          <w:sz w:val="24"/>
          <w:lang w:eastAsia="zh-CN"/>
        </w:rPr>
        <w:t xml:space="preserve"> </w:t>
      </w:r>
    </w:p>
    <w:p w14:paraId="69E02547" w14:textId="77777777" w:rsidR="00D662EA" w:rsidRPr="00DE63EC" w:rsidRDefault="00D662EA" w:rsidP="00D662EA">
      <w:pPr>
        <w:pStyle w:val="aff8"/>
        <w:rPr>
          <w:lang w:eastAsia="zh-CN"/>
        </w:rPr>
      </w:pPr>
      <w:r>
        <w:rPr>
          <w:lang w:eastAsia="zh-CN"/>
        </w:rPr>
        <w:t xml:space="preserve">(1) </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c</m:t>
        </m:r>
      </m:oMath>
      <w:r>
        <w:rPr>
          <w:lang w:eastAsia="zh-CN"/>
        </w:rPr>
        <w:t>（常数）</w:t>
      </w:r>
      <w:r>
        <w:rPr>
          <w:rFonts w:hint="eastAsia"/>
          <w:lang w:eastAsia="zh-CN"/>
        </w:rPr>
        <w:t xml:space="preserve">    </w:t>
      </w:r>
      <w:r>
        <w:rPr>
          <w:lang w:eastAsia="zh-CN"/>
        </w:rPr>
        <w:t xml:space="preserve"> </w:t>
      </w:r>
      <w:r>
        <w:rPr>
          <w:rFonts w:hint="eastAsia"/>
          <w:lang w:eastAsia="zh-CN"/>
        </w:rPr>
        <w:t>则：</w:t>
      </w:r>
      <w:r>
        <w:rPr>
          <w:lang w:eastAsia="zh-CN"/>
        </w:rPr>
        <w:t xml:space="preserve"> </w:t>
      </w:r>
      <m:oMath>
        <m:sSup>
          <m:sSupPr>
            <m:ctrlPr>
              <w:rPr>
                <w:rFonts w:ascii="Cambria Math" w:hAnsi="Cambria Math"/>
              </w:rPr>
            </m:ctrlPr>
          </m:sSupPr>
          <m:e>
            <m:r>
              <w:rPr>
                <w:rFonts w:ascii="Cambria Math" w:hAnsi="Cambria Math"/>
                <w:lang w:eastAsia="zh-CN"/>
              </w:rPr>
              <m:t>y</m:t>
            </m:r>
            <m:ctrlPr>
              <w:rPr>
                <w:rFonts w:ascii="Cambria Math" w:hAnsi="Cambria Math"/>
                <w:i/>
                <w:iCs/>
              </w:rPr>
            </m:ctrlPr>
          </m:e>
          <m:sup>
            <m:r>
              <m:rPr>
                <m:sty m:val="p"/>
              </m:rPr>
              <w:rPr>
                <w:rFonts w:ascii="Cambria Math" w:hAnsi="Cambria Math"/>
                <w:lang w:eastAsia="zh-CN"/>
              </w:rPr>
              <m:t>'</m:t>
            </m:r>
          </m:sup>
        </m:sSup>
        <m:r>
          <m:rPr>
            <m:sty m:val="p"/>
          </m:rPr>
          <w:rPr>
            <w:rFonts w:ascii="Cambria Math" w:hAnsi="Cambria Math"/>
            <w:lang w:eastAsia="zh-CN"/>
          </w:rPr>
          <m:t>=0</m:t>
        </m:r>
      </m:oMath>
      <w:r>
        <w:rPr>
          <w:rFonts w:hint="eastAsia"/>
          <w:lang w:eastAsia="zh-CN"/>
        </w:rPr>
        <w:t xml:space="preserve">   </w:t>
      </w:r>
      <w:r>
        <w:rPr>
          <w:lang w:eastAsia="zh-CN"/>
        </w:rPr>
        <w:t xml:space="preserve"> </w:t>
      </w:r>
      <m:oMath>
        <m:r>
          <w:rPr>
            <w:rFonts w:ascii="Cambria Math" w:hAnsi="Cambria Math"/>
            <w:lang w:eastAsia="zh-CN"/>
          </w:rPr>
          <m:t>dy</m:t>
        </m:r>
        <m:r>
          <m:rPr>
            <m:sty m:val="p"/>
          </m:rPr>
          <w:rPr>
            <w:rFonts w:ascii="Cambria Math" w:hAnsi="Cambria Math"/>
            <w:lang w:eastAsia="zh-CN"/>
          </w:rPr>
          <m:t>=0</m:t>
        </m:r>
      </m:oMath>
      <w:r>
        <w:rPr>
          <w:lang w:eastAsia="zh-CN"/>
        </w:rPr>
        <w:t xml:space="preserve"> </w:t>
      </w:r>
    </w:p>
    <w:p w14:paraId="57030C4D" w14:textId="77777777" w:rsidR="00D662EA" w:rsidRDefault="00D662EA" w:rsidP="00D662EA">
      <w:pPr>
        <w:pStyle w:val="aff8"/>
        <w:rPr>
          <w:lang w:eastAsia="zh-CN"/>
        </w:rPr>
      </w:pPr>
      <w:r>
        <w:rPr>
          <w:lang w:eastAsia="zh-CN"/>
        </w:rPr>
        <w:t xml:space="preserve">(2) </w:t>
      </w:r>
      <m:oMath>
        <m:r>
          <w:rPr>
            <w:rFonts w:ascii="Cambria Math" w:hAnsi="Cambria Math"/>
            <w:lang w:eastAsia="zh-CN"/>
          </w:rPr>
          <m:t>y</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x</m:t>
            </m:r>
          </m:e>
          <m:sup>
            <m:r>
              <w:rPr>
                <w:rFonts w:ascii="Cambria Math" w:hAnsi="Cambria Math"/>
                <w:lang w:eastAsia="zh-CN"/>
              </w:rPr>
              <m:t>α</m:t>
            </m:r>
          </m:sup>
        </m:sSup>
      </m:oMath>
      <w:r>
        <w:rPr>
          <w:lang w:eastAsia="zh-CN"/>
        </w:rPr>
        <w:t>(</w:t>
      </w:r>
      <m:oMath>
        <m:r>
          <w:rPr>
            <w:rFonts w:ascii="Cambria Math" w:hAnsi="Cambria Math"/>
            <w:lang w:eastAsia="zh-CN"/>
          </w:rPr>
          <m:t>α</m:t>
        </m:r>
      </m:oMath>
      <w:proofErr w:type="gramStart"/>
      <w:r>
        <w:rPr>
          <w:lang w:eastAsia="zh-CN"/>
        </w:rPr>
        <w:t xml:space="preserve">为实数)   </w:t>
      </w:r>
      <w:proofErr w:type="gramEnd"/>
      <w:r>
        <w:rPr>
          <w:rFonts w:hint="eastAsia"/>
          <w:lang w:eastAsia="zh-CN"/>
        </w:rPr>
        <w:t>则：</w:t>
      </w:r>
      <w:r>
        <w:rPr>
          <w:lang w:eastAsia="zh-CN"/>
        </w:rPr>
        <w:t xml:space="preserve"> </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α</m:t>
        </m:r>
        <m:sSup>
          <m:sSupPr>
            <m:ctrlPr>
              <w:rPr>
                <w:rFonts w:ascii="Cambria Math" w:hAnsi="Cambria Math"/>
              </w:rPr>
            </m:ctrlPr>
          </m:sSupPr>
          <m:e>
            <m:r>
              <w:rPr>
                <w:rFonts w:ascii="Cambria Math" w:hAnsi="Cambria Math"/>
                <w:lang w:eastAsia="zh-CN"/>
              </w:rPr>
              <m:t>x</m:t>
            </m:r>
          </m:e>
          <m:sup>
            <m:r>
              <w:rPr>
                <w:rFonts w:ascii="Cambria Math" w:hAnsi="Cambria Math"/>
                <w:lang w:eastAsia="zh-CN"/>
              </w:rPr>
              <m:t>α</m:t>
            </m:r>
            <m:r>
              <m:rPr>
                <m:sty m:val="p"/>
              </m:rPr>
              <w:rPr>
                <w:rFonts w:ascii="Cambria Math" w:hAnsi="Cambria Math"/>
                <w:lang w:eastAsia="zh-CN"/>
              </w:rPr>
              <m:t>-1</m:t>
            </m:r>
          </m:sup>
        </m:sSup>
      </m:oMath>
      <w:r>
        <w:rPr>
          <w:lang w:eastAsia="zh-CN"/>
        </w:rPr>
        <w:t xml:space="preserve">    </w:t>
      </w:r>
      <m:oMath>
        <m:r>
          <w:rPr>
            <w:rFonts w:ascii="Cambria Math" w:hAnsi="Cambria Math"/>
            <w:lang w:eastAsia="zh-CN"/>
          </w:rPr>
          <m:t>dy</m:t>
        </m:r>
        <m:r>
          <m:rPr>
            <m:sty m:val="p"/>
          </m:rPr>
          <w:rPr>
            <w:rFonts w:ascii="Cambria Math" w:hAnsi="Cambria Math"/>
            <w:lang w:eastAsia="zh-CN"/>
          </w:rPr>
          <m:t>=</m:t>
        </m:r>
        <m:r>
          <w:rPr>
            <w:rFonts w:ascii="Cambria Math" w:hAnsi="Cambria Math"/>
            <w:lang w:eastAsia="zh-CN"/>
          </w:rPr>
          <m:t>α</m:t>
        </m:r>
        <m:sSup>
          <m:sSupPr>
            <m:ctrlPr>
              <w:rPr>
                <w:rFonts w:ascii="Cambria Math" w:hAnsi="Cambria Math"/>
              </w:rPr>
            </m:ctrlPr>
          </m:sSupPr>
          <m:e>
            <m:r>
              <w:rPr>
                <w:rFonts w:ascii="Cambria Math" w:hAnsi="Cambria Math"/>
                <w:lang w:eastAsia="zh-CN"/>
              </w:rPr>
              <m:t>x</m:t>
            </m:r>
          </m:e>
          <m:sup>
            <m:r>
              <w:rPr>
                <w:rFonts w:ascii="Cambria Math" w:hAnsi="Cambria Math"/>
                <w:lang w:eastAsia="zh-CN"/>
              </w:rPr>
              <m:t>α</m:t>
            </m:r>
            <m:r>
              <m:rPr>
                <m:sty m:val="p"/>
              </m:rPr>
              <w:rPr>
                <w:rFonts w:ascii="Cambria Math" w:hAnsi="Cambria Math"/>
                <w:lang w:eastAsia="zh-CN"/>
              </w:rPr>
              <m:t>-1</m:t>
            </m:r>
          </m:sup>
        </m:sSup>
        <m:r>
          <w:rPr>
            <w:rFonts w:ascii="Cambria Math" w:hAnsi="Cambria Math"/>
            <w:lang w:eastAsia="zh-CN"/>
          </w:rPr>
          <m:t>dx</m:t>
        </m:r>
      </m:oMath>
      <w:r>
        <w:rPr>
          <w:lang w:eastAsia="zh-CN"/>
        </w:rPr>
        <w:t xml:space="preserve"> </w:t>
      </w:r>
    </w:p>
    <w:p w14:paraId="2AFBDB50" w14:textId="77777777" w:rsidR="00D662EA" w:rsidRPr="00DE63EC" w:rsidRDefault="00D662EA" w:rsidP="00D662EA">
      <w:pPr>
        <w:pStyle w:val="aff8"/>
        <w:rPr>
          <w:lang w:eastAsia="zh-CN"/>
        </w:rPr>
      </w:pPr>
      <w:r>
        <w:rPr>
          <w:lang w:eastAsia="zh-CN"/>
        </w:rPr>
        <w:t xml:space="preserve">(3) </w:t>
      </w:r>
      <m:oMath>
        <m:r>
          <w:rPr>
            <w:rFonts w:ascii="Cambria Math" w:hAnsi="Cambria Math"/>
            <w:lang w:eastAsia="zh-CN"/>
          </w:rPr>
          <m:t>y</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x</m:t>
            </m:r>
          </m:sup>
        </m:sSup>
      </m:oMath>
      <w:r>
        <w:rPr>
          <w:rFonts w:hint="eastAsia"/>
          <w:lang w:eastAsia="zh-CN"/>
        </w:rPr>
        <w:t xml:space="preserve">  则： </w:t>
      </w:r>
      <w:r>
        <w:rPr>
          <w:lang w:eastAsia="zh-CN"/>
        </w:rPr>
        <w:t xml:space="preserve"> </w:t>
      </w:r>
      <m:oMath>
        <m:r>
          <w:rPr>
            <w:rFonts w:ascii="Cambria Math" w:hAnsi="Cambria Math"/>
            <w:lang w:eastAsia="zh-CN"/>
          </w:rPr>
          <m:t>y</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x</m:t>
            </m:r>
          </m:sup>
        </m:sSup>
        <m:r>
          <m:rPr>
            <m:sty m:val="p"/>
          </m:rPr>
          <w:rPr>
            <w:rFonts w:ascii="Cambria Math" w:hAnsi="Cambria Math"/>
            <w:lang w:eastAsia="zh-CN"/>
          </w:rPr>
          <m:t>ln</m:t>
        </m:r>
        <m:r>
          <w:rPr>
            <w:rFonts w:ascii="Cambria Math" w:hAnsi="Cambria Math"/>
            <w:lang w:eastAsia="zh-CN"/>
          </w:rPr>
          <m:t>a</m:t>
        </m:r>
      </m:oMath>
      <w:r>
        <w:rPr>
          <w:lang w:eastAsia="zh-CN"/>
        </w:rPr>
        <w:t xml:space="preserve">   </w:t>
      </w:r>
      <m:oMath>
        <m:r>
          <w:rPr>
            <w:rFonts w:ascii="Cambria Math" w:hAnsi="Cambria Math"/>
            <w:lang w:eastAsia="zh-CN"/>
          </w:rPr>
          <m:t>dy</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x</m:t>
            </m:r>
          </m:sup>
        </m:sSup>
        <m:r>
          <m:rPr>
            <m:sty m:val="p"/>
          </m:rPr>
          <w:rPr>
            <w:rFonts w:ascii="Cambria Math" w:hAnsi="Cambria Math"/>
            <w:lang w:eastAsia="zh-CN"/>
          </w:rPr>
          <m:t>ln</m:t>
        </m:r>
        <m:r>
          <w:rPr>
            <w:rFonts w:ascii="Cambria Math" w:hAnsi="Cambria Math"/>
            <w:lang w:eastAsia="zh-CN"/>
          </w:rPr>
          <m:t>adx</m:t>
        </m:r>
      </m:oMath>
      <w:r>
        <w:rPr>
          <w:lang w:eastAsia="zh-CN"/>
        </w:rPr>
        <w:t xml:space="preserve">     特例: </w:t>
      </w:r>
      <m:oMath>
        <m:r>
          <m:rPr>
            <m:sty m:val="p"/>
          </m:rPr>
          <w:rPr>
            <w:rFonts w:ascii="Cambria Math" w:hAnsi="Cambria Math"/>
            <w:lang w:eastAsia="zh-CN"/>
          </w:rPr>
          <m:t>(</m:t>
        </m:r>
        <m:sSup>
          <m:sSupPr>
            <m:ctrlPr>
              <w:rPr>
                <w:rFonts w:ascii="Cambria Math" w:hAnsi="Cambria Math"/>
              </w:rPr>
            </m:ctrlPr>
          </m:sSupPr>
          <m:e>
            <m:r>
              <m:rPr>
                <m:sty m:val="p"/>
              </m:rPr>
              <w:rPr>
                <w:rFonts w:ascii="Cambria Math" w:hAnsi="Cambria Math"/>
                <w:lang w:eastAsia="zh-CN"/>
              </w:rPr>
              <m:t>e</m:t>
            </m:r>
          </m:e>
          <m:sup>
            <m:r>
              <w:rPr>
                <w:rFonts w:ascii="Cambria Math" w:hAnsi="Cambria Math"/>
                <w:lang w:eastAsia="zh-CN"/>
              </w:rPr>
              <m:t>x</m:t>
            </m:r>
          </m:sup>
        </m:sSup>
        <m:r>
          <m:rPr>
            <m:sty m:val="p"/>
          </m:rPr>
          <w:rPr>
            <w:rFonts w:ascii="Cambria Math" w:hAnsi="Cambria Math"/>
            <w:lang w:eastAsia="zh-CN"/>
          </w:rPr>
          <m:t>)'=</m:t>
        </m:r>
        <m:sSup>
          <m:sSupPr>
            <m:ctrlPr>
              <w:rPr>
                <w:rFonts w:ascii="Cambria Math" w:hAnsi="Cambria Math"/>
              </w:rPr>
            </m:ctrlPr>
          </m:sSupPr>
          <m:e>
            <m:r>
              <m:rPr>
                <m:sty m:val="p"/>
              </m:rPr>
              <w:rPr>
                <w:rFonts w:ascii="Cambria Math" w:hAnsi="Cambria Math"/>
                <w:lang w:eastAsia="zh-CN"/>
              </w:rPr>
              <m:t>e</m:t>
            </m:r>
          </m:e>
          <m:sup>
            <m:r>
              <w:rPr>
                <w:rFonts w:ascii="Cambria Math" w:hAnsi="Cambria Math"/>
                <w:lang w:eastAsia="zh-CN"/>
              </w:rPr>
              <m:t>x</m:t>
            </m:r>
          </m:sup>
        </m:sSup>
      </m:oMath>
      <w:r>
        <w:rPr>
          <w:lang w:eastAsia="zh-CN"/>
        </w:rPr>
        <w:t xml:space="preserve">    </w:t>
      </w:r>
      <m:oMath>
        <m:r>
          <w:rPr>
            <w:rFonts w:ascii="Cambria Math" w:hAnsi="Cambria Math"/>
            <w:lang w:eastAsia="zh-CN"/>
          </w:rPr>
          <m:t>d</m:t>
        </m:r>
        <m:r>
          <m:rPr>
            <m:sty m:val="p"/>
          </m:rPr>
          <w:rPr>
            <w:rFonts w:ascii="Cambria Math" w:hAnsi="Cambria Math"/>
            <w:lang w:eastAsia="zh-CN"/>
          </w:rPr>
          <m:t>(</m:t>
        </m:r>
        <m:sSup>
          <m:sSupPr>
            <m:ctrlPr>
              <w:rPr>
                <w:rFonts w:ascii="Cambria Math" w:hAnsi="Cambria Math"/>
              </w:rPr>
            </m:ctrlPr>
          </m:sSupPr>
          <m:e>
            <m:r>
              <m:rPr>
                <m:sty m:val="p"/>
              </m:rPr>
              <w:rPr>
                <w:rFonts w:ascii="Cambria Math" w:hAnsi="Cambria Math"/>
                <w:lang w:eastAsia="zh-CN"/>
              </w:rPr>
              <m:t>e</m:t>
            </m:r>
          </m:e>
          <m:sup>
            <m:r>
              <w:rPr>
                <w:rFonts w:ascii="Cambria Math" w:hAnsi="Cambria Math"/>
                <w:lang w:eastAsia="zh-CN"/>
              </w:rPr>
              <m:t>x</m:t>
            </m:r>
          </m:sup>
        </m:sSup>
        <m:r>
          <m:rPr>
            <m:sty m:val="p"/>
          </m:rPr>
          <w:rPr>
            <w:rFonts w:ascii="Cambria Math" w:hAnsi="Cambria Math"/>
            <w:lang w:eastAsia="zh-CN"/>
          </w:rPr>
          <m:t>)=</m:t>
        </m:r>
        <m:sSup>
          <m:sSupPr>
            <m:ctrlPr>
              <w:rPr>
                <w:rFonts w:ascii="Cambria Math" w:hAnsi="Cambria Math"/>
              </w:rPr>
            </m:ctrlPr>
          </m:sSupPr>
          <m:e>
            <m:r>
              <m:rPr>
                <m:sty m:val="p"/>
              </m:rPr>
              <w:rPr>
                <w:rFonts w:ascii="Cambria Math" w:hAnsi="Cambria Math"/>
                <w:lang w:eastAsia="zh-CN"/>
              </w:rPr>
              <m:t>e</m:t>
            </m:r>
          </m:e>
          <m:sup>
            <m:r>
              <w:rPr>
                <w:rFonts w:ascii="Cambria Math" w:hAnsi="Cambria Math"/>
                <w:lang w:eastAsia="zh-CN"/>
              </w:rPr>
              <m:t>x</m:t>
            </m:r>
          </m:sup>
        </m:sSup>
        <m:r>
          <w:rPr>
            <w:rFonts w:ascii="Cambria Math" w:hAnsi="Cambria Math"/>
            <w:lang w:eastAsia="zh-CN"/>
          </w:rPr>
          <m:t>dx</m:t>
        </m:r>
      </m:oMath>
      <w:r>
        <w:rPr>
          <w:lang w:eastAsia="zh-CN"/>
        </w:rPr>
        <w:t xml:space="preserve"> </w:t>
      </w:r>
    </w:p>
    <w:p w14:paraId="56149357" w14:textId="4DBD9609" w:rsidR="009E46D8" w:rsidRDefault="00D662EA" w:rsidP="009E46D8">
      <w:pPr>
        <w:pStyle w:val="a0"/>
        <w:rPr>
          <w:lang w:eastAsia="zh-CN"/>
        </w:rPr>
      </w:pPr>
      <w:r>
        <w:rPr>
          <w:lang w:eastAsia="zh-CN"/>
        </w:rPr>
        <w:t>(4)</w:t>
      </w:r>
      <w:r w:rsidR="009E46D8">
        <w:rPr>
          <w:lang w:eastAsia="zh-CN"/>
        </w:rPr>
        <w:t xml:space="preserve"> </w:t>
      </w:r>
      <m:oMath>
        <m:r>
          <w:rPr>
            <w:rFonts w:ascii="Cambria Math" w:hAnsi="Cambria Math"/>
            <w:lang w:eastAsia="zh-CN"/>
          </w:rPr>
          <m:t>y=</m:t>
        </m:r>
        <m:sSub>
          <m:sSubPr>
            <m:ctrlPr>
              <w:rPr>
                <w:rFonts w:ascii="Cambria Math" w:hAnsi="Cambria Math"/>
              </w:rPr>
            </m:ctrlPr>
          </m:sSubPr>
          <m:e>
            <m:r>
              <m:rPr>
                <m:sty m:val="p"/>
              </m:rPr>
              <w:rPr>
                <w:rFonts w:ascii="Cambria Math" w:hAnsi="Cambria Math"/>
                <w:lang w:eastAsia="zh-CN"/>
              </w:rPr>
              <m:t>log</m:t>
            </m:r>
          </m:e>
          <m:sub>
            <m:r>
              <w:rPr>
                <w:rFonts w:ascii="Cambria Math" w:hAnsi="Cambria Math"/>
                <w:lang w:eastAsia="zh-CN"/>
              </w:rPr>
              <m:t>a</m:t>
            </m:r>
          </m:sub>
        </m:sSub>
        <m:r>
          <w:rPr>
            <w:rFonts w:ascii="Cambria Math" w:hAnsi="Cambria Math"/>
            <w:lang w:eastAsia="zh-CN"/>
          </w:rPr>
          <m:t>x</m:t>
        </m:r>
      </m:oMath>
      <w:r w:rsidR="009E46D8">
        <w:rPr>
          <w:lang w:eastAsia="zh-CN"/>
        </w:rPr>
        <w:t xml:space="preserve"> </w:t>
      </w:r>
      <w:r w:rsidR="009E46D8">
        <w:rPr>
          <w:rFonts w:hint="eastAsia"/>
          <w:sz w:val="24"/>
          <w:lang w:eastAsia="zh-CN"/>
        </w:rPr>
        <w:t>则：</w:t>
      </w:r>
      <w:r w:rsidR="009E46D8">
        <w:rPr>
          <w:lang w:eastAsia="zh-CN"/>
        </w:rPr>
        <w:t xml:space="preserve"> </w:t>
      </w:r>
    </w:p>
    <w:p w14:paraId="1B1950C6" w14:textId="0841012D" w:rsidR="00D662EA" w:rsidRDefault="00D662EA" w:rsidP="00D662EA">
      <w:pPr>
        <w:pStyle w:val="aff8"/>
        <w:rPr>
          <w:lang w:eastAsia="zh-CN"/>
        </w:rPr>
      </w:pPr>
      <w:r>
        <w:rPr>
          <w:lang w:eastAsia="zh-CN"/>
        </w:rPr>
        <w:t xml:space="preserve"> </w:t>
      </w:r>
      <m:oMath>
        <m:r>
          <w:rPr>
            <w:rFonts w:ascii="Cambria Math" w:hAnsi="Cambria Math"/>
            <w:sz w:val="22"/>
            <w:lang w:eastAsia="zh-CN"/>
          </w:rPr>
          <m:t>y</m:t>
        </m:r>
        <m:r>
          <m:rPr>
            <m:sty m:val="p"/>
          </m:rPr>
          <w:rPr>
            <w:rFonts w:ascii="Cambria Math" w:hAnsi="Cambria Math"/>
            <w:sz w:val="22"/>
            <w:lang w:eastAsia="zh-CN"/>
          </w:rPr>
          <m:t>'=</m:t>
        </m:r>
        <m:f>
          <m:fPr>
            <m:ctrlPr>
              <w:rPr>
                <w:rFonts w:ascii="Cambria Math" w:hAnsi="Cambria Math"/>
                <w:sz w:val="22"/>
              </w:rPr>
            </m:ctrlPr>
          </m:fPr>
          <m:num>
            <m:r>
              <m:rPr>
                <m:sty m:val="p"/>
              </m:rPr>
              <w:rPr>
                <w:rFonts w:ascii="Cambria Math" w:hAnsi="Cambria Math"/>
                <w:sz w:val="22"/>
                <w:lang w:eastAsia="zh-CN"/>
              </w:rPr>
              <m:t>1</m:t>
            </m:r>
          </m:num>
          <m:den>
            <m:r>
              <w:rPr>
                <w:rFonts w:ascii="Cambria Math" w:hAnsi="Cambria Math"/>
                <w:sz w:val="22"/>
                <w:lang w:eastAsia="zh-CN"/>
              </w:rPr>
              <m:t>x</m:t>
            </m:r>
            <m:r>
              <m:rPr>
                <m:sty m:val="p"/>
              </m:rPr>
              <w:rPr>
                <w:rFonts w:ascii="Cambria Math" w:hAnsi="Cambria Math"/>
                <w:sz w:val="22"/>
                <w:lang w:eastAsia="zh-CN"/>
              </w:rPr>
              <m:t>ln</m:t>
            </m:r>
            <m:r>
              <w:rPr>
                <w:rFonts w:ascii="Cambria Math" w:hAnsi="Cambria Math"/>
                <w:sz w:val="22"/>
                <w:lang w:eastAsia="zh-CN"/>
              </w:rPr>
              <m:t>a</m:t>
            </m:r>
          </m:den>
        </m:f>
      </m:oMath>
      <w:r w:rsidRPr="00DE63EC">
        <w:rPr>
          <w:sz w:val="24"/>
          <w:lang w:eastAsia="zh-CN"/>
        </w:rPr>
        <w:t xml:space="preserve"> </w:t>
      </w:r>
      <w:r>
        <w:rPr>
          <w:sz w:val="24"/>
          <w:lang w:eastAsia="zh-CN"/>
        </w:rPr>
        <w:t xml:space="preserve"> </w:t>
      </w:r>
      <m:oMath>
        <m:r>
          <w:rPr>
            <w:rFonts w:ascii="Cambria Math" w:hAnsi="Cambria Math"/>
            <w:lang w:eastAsia="zh-CN"/>
          </w:rPr>
          <m:t>dy</m:t>
        </m:r>
        <m:r>
          <m:rPr>
            <m:sty m:val="p"/>
          </m:rPr>
          <w:rPr>
            <w:rFonts w:ascii="Cambria Math" w:hAnsi="Cambria Math"/>
            <w:lang w:eastAsia="zh-CN"/>
          </w:rPr>
          <m:t>=</m:t>
        </m:r>
        <m:f>
          <m:fPr>
            <m:ctrlPr>
              <w:rPr>
                <w:rFonts w:ascii="Cambria Math" w:hAnsi="Cambria Math"/>
              </w:rPr>
            </m:ctrlPr>
          </m:fPr>
          <m:num>
            <m:r>
              <m:rPr>
                <m:sty m:val="p"/>
              </m:rPr>
              <w:rPr>
                <w:rFonts w:ascii="Cambria Math" w:hAnsi="Cambria Math"/>
                <w:lang w:eastAsia="zh-CN"/>
              </w:rPr>
              <m:t>1</m:t>
            </m:r>
          </m:num>
          <m:den>
            <m:r>
              <w:rPr>
                <w:rFonts w:ascii="Cambria Math" w:hAnsi="Cambria Math"/>
                <w:lang w:eastAsia="zh-CN"/>
              </w:rPr>
              <m:t>x</m:t>
            </m:r>
            <m:r>
              <m:rPr>
                <m:sty m:val="p"/>
              </m:rPr>
              <w:rPr>
                <w:rFonts w:ascii="Cambria Math" w:hAnsi="Cambria Math"/>
                <w:lang w:eastAsia="zh-CN"/>
              </w:rPr>
              <m:t>ln</m:t>
            </m:r>
            <m:r>
              <w:rPr>
                <w:rFonts w:ascii="Cambria Math" w:hAnsi="Cambria Math"/>
                <w:lang w:eastAsia="zh-CN"/>
              </w:rPr>
              <m:t>a</m:t>
            </m:r>
          </m:den>
        </m:f>
        <m:r>
          <w:rPr>
            <w:rFonts w:ascii="Cambria Math" w:hAnsi="Cambria Math"/>
            <w:lang w:eastAsia="zh-CN"/>
          </w:rPr>
          <m:t>dx</m:t>
        </m:r>
      </m:oMath>
      <w:r>
        <w:rPr>
          <w:lang w:eastAsia="zh-CN"/>
        </w:rPr>
        <w:t xml:space="preserve">     特例:</w:t>
      </w:r>
      <m:oMath>
        <m:r>
          <w:rPr>
            <w:rFonts w:ascii="Cambria Math" w:hAnsi="Cambria Math"/>
            <w:lang w:eastAsia="zh-CN"/>
          </w:rPr>
          <m:t>y</m:t>
        </m:r>
        <m:r>
          <m:rPr>
            <m:sty m:val="p"/>
          </m:rPr>
          <w:rPr>
            <w:rFonts w:ascii="Cambria Math" w:hAnsi="Cambria Math"/>
            <w:lang w:eastAsia="zh-CN"/>
          </w:rPr>
          <m:t>=ln</m:t>
        </m:r>
        <m:r>
          <w:rPr>
            <w:rFonts w:ascii="Cambria Math" w:hAnsi="Cambria Math"/>
            <w:lang w:eastAsia="zh-CN"/>
          </w:rPr>
          <m:t>x</m:t>
        </m:r>
      </m:oMath>
      <w:r>
        <w:rPr>
          <w:rFonts w:hint="eastAsia"/>
          <w:iCs/>
          <w:lang w:eastAsia="zh-CN"/>
        </w:rPr>
        <w:t xml:space="preserve"> </w:t>
      </w:r>
      <w:r>
        <w:rPr>
          <w:iCs/>
          <w:lang w:eastAsia="zh-CN"/>
        </w:rPr>
        <w:t xml:space="preserve">  </w:t>
      </w:r>
      <m:oMath>
        <m:r>
          <m:rPr>
            <m:sty m:val="p"/>
          </m:rPr>
          <w:rPr>
            <w:rFonts w:ascii="Cambria Math" w:hAnsi="Cambria Math"/>
            <w:lang w:eastAsia="zh-CN"/>
          </w:rPr>
          <m:t>(ln</m:t>
        </m:r>
        <m:r>
          <w:rPr>
            <w:rFonts w:ascii="Cambria Math" w:hAnsi="Cambria Math"/>
            <w:lang w:eastAsia="zh-CN"/>
          </w:rPr>
          <m:t>x</m:t>
        </m:r>
        <m:r>
          <m:rPr>
            <m:sty m:val="p"/>
          </m:rPr>
          <w:rPr>
            <w:rFonts w:ascii="Cambria Math" w:hAnsi="Cambria Math"/>
            <w:lang w:eastAsia="zh-CN"/>
          </w:rPr>
          <m:t>)'=</m:t>
        </m:r>
        <m:f>
          <m:fPr>
            <m:ctrlPr>
              <w:rPr>
                <w:rFonts w:ascii="Cambria Math" w:hAnsi="Cambria Math"/>
              </w:rPr>
            </m:ctrlPr>
          </m:fPr>
          <m:num>
            <m:r>
              <m:rPr>
                <m:sty m:val="p"/>
              </m:rPr>
              <w:rPr>
                <w:rFonts w:ascii="Cambria Math" w:hAnsi="Cambria Math"/>
                <w:lang w:eastAsia="zh-CN"/>
              </w:rPr>
              <m:t>1</m:t>
            </m:r>
          </m:num>
          <m:den>
            <m:r>
              <w:rPr>
                <w:rFonts w:ascii="Cambria Math" w:hAnsi="Cambria Math"/>
                <w:lang w:eastAsia="zh-CN"/>
              </w:rPr>
              <m:t>x</m:t>
            </m:r>
          </m:den>
        </m:f>
      </m:oMath>
      <w:r>
        <w:rPr>
          <w:lang w:eastAsia="zh-CN"/>
        </w:rPr>
        <w:t xml:space="preserve">    </w:t>
      </w:r>
      <m:oMath>
        <m:r>
          <w:rPr>
            <w:rFonts w:ascii="Cambria Math" w:hAnsi="Cambria Math"/>
            <w:lang w:eastAsia="zh-CN"/>
          </w:rPr>
          <m:t>d</m:t>
        </m:r>
        <m:r>
          <m:rPr>
            <m:sty m:val="p"/>
          </m:rPr>
          <w:rPr>
            <w:rFonts w:ascii="Cambria Math" w:hAnsi="Cambria Math"/>
            <w:lang w:eastAsia="zh-CN"/>
          </w:rPr>
          <m:t>(ln</m:t>
        </m:r>
        <m:r>
          <w:rPr>
            <w:rFonts w:ascii="Cambria Math" w:hAnsi="Cambria Math"/>
            <w:lang w:eastAsia="zh-CN"/>
          </w:rPr>
          <m:t>x</m:t>
        </m:r>
        <m:r>
          <m:rPr>
            <m:sty m:val="p"/>
          </m:rPr>
          <w:rPr>
            <w:rFonts w:ascii="Cambria Math" w:hAnsi="Cambria Math"/>
            <w:lang w:eastAsia="zh-CN"/>
          </w:rPr>
          <m:t>)=</m:t>
        </m:r>
        <m:f>
          <m:fPr>
            <m:ctrlPr>
              <w:rPr>
                <w:rFonts w:ascii="Cambria Math" w:hAnsi="Cambria Math"/>
              </w:rPr>
            </m:ctrlPr>
          </m:fPr>
          <m:num>
            <m:r>
              <m:rPr>
                <m:sty m:val="p"/>
              </m:rPr>
              <w:rPr>
                <w:rFonts w:ascii="Cambria Math" w:hAnsi="Cambria Math"/>
                <w:lang w:eastAsia="zh-CN"/>
              </w:rPr>
              <m:t>1</m:t>
            </m:r>
          </m:num>
          <m:den>
            <m:r>
              <w:rPr>
                <w:rFonts w:ascii="Cambria Math" w:hAnsi="Cambria Math"/>
                <w:lang w:eastAsia="zh-CN"/>
              </w:rPr>
              <m:t>x</m:t>
            </m:r>
          </m:den>
        </m:f>
        <m:r>
          <w:rPr>
            <w:rFonts w:ascii="Cambria Math" w:hAnsi="Cambria Math"/>
            <w:lang w:eastAsia="zh-CN"/>
          </w:rPr>
          <m:t>dx</m:t>
        </m:r>
      </m:oMath>
      <w:r>
        <w:rPr>
          <w:lang w:eastAsia="zh-CN"/>
        </w:rPr>
        <w:t xml:space="preserve"> </w:t>
      </w:r>
    </w:p>
    <w:p w14:paraId="353C8510" w14:textId="77777777" w:rsidR="00D662EA" w:rsidRDefault="00D662EA" w:rsidP="00D662EA">
      <w:pPr>
        <w:pStyle w:val="aff8"/>
        <w:rPr>
          <w:lang w:eastAsia="zh-CN"/>
        </w:rPr>
      </w:pPr>
      <w:r>
        <w:rPr>
          <w:lang w:eastAsia="zh-CN"/>
        </w:rPr>
        <w:t xml:space="preserve">(5) </w:t>
      </w:r>
      <m:oMath>
        <m:r>
          <w:rPr>
            <w:rFonts w:ascii="Cambria Math" w:hAnsi="Cambria Math"/>
            <w:lang w:eastAsia="zh-CN"/>
          </w:rPr>
          <m:t>y</m:t>
        </m:r>
        <m:r>
          <m:rPr>
            <m:sty m:val="p"/>
          </m:rPr>
          <w:rPr>
            <w:rFonts w:ascii="Cambria Math" w:hAnsi="Cambria Math"/>
            <w:lang w:eastAsia="zh-CN"/>
          </w:rPr>
          <m:t>=sin</m:t>
        </m:r>
        <m:r>
          <w:rPr>
            <w:rFonts w:ascii="Cambria Math" w:hAnsi="Cambria Math"/>
            <w:lang w:eastAsia="zh-CN"/>
          </w:rPr>
          <m:t>x</m:t>
        </m:r>
      </m:oMath>
      <w:r>
        <w:rPr>
          <w:lang w:eastAsia="zh-CN"/>
        </w:rPr>
        <w:t xml:space="preserve">   </w:t>
      </w:r>
      <w:r>
        <w:rPr>
          <w:rFonts w:hint="eastAsia"/>
          <w:lang w:eastAsia="zh-CN"/>
        </w:rPr>
        <w:t>则：</w:t>
      </w:r>
      <m:oMath>
        <m:r>
          <w:rPr>
            <w:rFonts w:ascii="Cambria Math" w:hAnsi="Cambria Math"/>
            <w:lang w:eastAsia="zh-CN"/>
          </w:rPr>
          <m:t>y</m:t>
        </m:r>
        <m:r>
          <m:rPr>
            <m:sty m:val="p"/>
          </m:rPr>
          <w:rPr>
            <w:rFonts w:ascii="Cambria Math" w:hAnsi="Cambria Math"/>
            <w:lang w:eastAsia="zh-CN"/>
          </w:rPr>
          <m:t>'=cos</m:t>
        </m:r>
        <m:r>
          <w:rPr>
            <w:rFonts w:ascii="Cambria Math" w:hAnsi="Cambria Math"/>
            <w:lang w:eastAsia="zh-CN"/>
          </w:rPr>
          <m:t>x</m:t>
        </m:r>
      </m:oMath>
      <w:r>
        <w:rPr>
          <w:lang w:eastAsia="zh-CN"/>
        </w:rPr>
        <w:t xml:space="preserve">   </w:t>
      </w:r>
      <m:oMath>
        <m:r>
          <w:rPr>
            <w:rFonts w:ascii="Cambria Math" w:hAnsi="Cambria Math"/>
            <w:lang w:eastAsia="zh-CN"/>
          </w:rPr>
          <m:t>d</m:t>
        </m:r>
        <m:r>
          <m:rPr>
            <m:sty m:val="p"/>
          </m:rPr>
          <w:rPr>
            <w:rFonts w:ascii="Cambria Math" w:hAnsi="Cambria Math"/>
            <w:lang w:eastAsia="zh-CN"/>
          </w:rPr>
          <m:t>(sin</m:t>
        </m:r>
        <m:r>
          <w:rPr>
            <w:rFonts w:ascii="Cambria Math" w:hAnsi="Cambria Math"/>
            <w:lang w:eastAsia="zh-CN"/>
          </w:rPr>
          <m:t>x</m:t>
        </m:r>
        <m:r>
          <m:rPr>
            <m:sty m:val="p"/>
          </m:rPr>
          <w:rPr>
            <w:rFonts w:ascii="Cambria Math" w:hAnsi="Cambria Math"/>
            <w:lang w:eastAsia="zh-CN"/>
          </w:rPr>
          <m:t>)=cos</m:t>
        </m:r>
        <m:r>
          <w:rPr>
            <w:rFonts w:ascii="Cambria Math" w:hAnsi="Cambria Math"/>
            <w:lang w:eastAsia="zh-CN"/>
          </w:rPr>
          <m:t>xdx</m:t>
        </m:r>
      </m:oMath>
      <w:r>
        <w:rPr>
          <w:lang w:eastAsia="zh-CN"/>
        </w:rPr>
        <w:t xml:space="preserve"> </w:t>
      </w:r>
    </w:p>
    <w:p w14:paraId="6DC97513" w14:textId="77777777" w:rsidR="00D662EA" w:rsidRDefault="00D662EA" w:rsidP="00D662EA">
      <w:pPr>
        <w:pStyle w:val="aff8"/>
        <w:rPr>
          <w:lang w:eastAsia="zh-CN"/>
        </w:rPr>
      </w:pPr>
      <w:r>
        <w:rPr>
          <w:lang w:eastAsia="zh-CN"/>
        </w:rPr>
        <w:t xml:space="preserve">(6) </w:t>
      </w:r>
      <m:oMath>
        <m:r>
          <w:rPr>
            <w:rFonts w:ascii="Cambria Math" w:hAnsi="Cambria Math"/>
            <w:lang w:eastAsia="zh-CN"/>
          </w:rPr>
          <m:t>y</m:t>
        </m:r>
        <m:r>
          <m:rPr>
            <m:sty m:val="p"/>
          </m:rPr>
          <w:rPr>
            <w:rFonts w:ascii="Cambria Math" w:hAnsi="Cambria Math"/>
            <w:lang w:eastAsia="zh-CN"/>
          </w:rPr>
          <m:t>=cos</m:t>
        </m:r>
        <m:r>
          <w:rPr>
            <w:rFonts w:ascii="Cambria Math" w:hAnsi="Cambria Math"/>
            <w:lang w:eastAsia="zh-CN"/>
          </w:rPr>
          <m:t>x</m:t>
        </m:r>
      </m:oMath>
      <w:r>
        <w:rPr>
          <w:rFonts w:hint="eastAsia"/>
          <w:iCs/>
          <w:lang w:eastAsia="zh-CN"/>
        </w:rPr>
        <w:t xml:space="preserve">  </w:t>
      </w:r>
      <w:r>
        <w:rPr>
          <w:iCs/>
          <w:lang w:eastAsia="zh-CN"/>
        </w:rPr>
        <w:t xml:space="preserve"> </w:t>
      </w:r>
      <w:r>
        <w:rPr>
          <w:rFonts w:hint="eastAsia"/>
          <w:iCs/>
          <w:lang w:eastAsia="zh-CN"/>
        </w:rPr>
        <w:t>则：</w:t>
      </w:r>
      <m:oMath>
        <m:r>
          <w:rPr>
            <w:rFonts w:ascii="Cambria Math" w:hAnsi="Cambria Math"/>
            <w:lang w:eastAsia="zh-CN"/>
          </w:rPr>
          <m:t>y</m:t>
        </m:r>
        <m:r>
          <m:rPr>
            <m:sty m:val="p"/>
          </m:rPr>
          <w:rPr>
            <w:rFonts w:ascii="Cambria Math" w:hAnsi="Cambria Math"/>
            <w:lang w:eastAsia="zh-CN"/>
          </w:rPr>
          <m:t>'=-sin</m:t>
        </m:r>
        <m:r>
          <w:rPr>
            <w:rFonts w:ascii="Cambria Math" w:hAnsi="Cambria Math"/>
            <w:lang w:eastAsia="zh-CN"/>
          </w:rPr>
          <m:t>x</m:t>
        </m:r>
      </m:oMath>
      <w:r>
        <w:rPr>
          <w:lang w:eastAsia="zh-CN"/>
        </w:rPr>
        <w:t xml:space="preserve">  </w:t>
      </w:r>
      <m:oMath>
        <m:r>
          <w:rPr>
            <w:rFonts w:ascii="Cambria Math" w:hAnsi="Cambria Math"/>
            <w:lang w:eastAsia="zh-CN"/>
          </w:rPr>
          <m:t>d</m:t>
        </m:r>
        <m:r>
          <m:rPr>
            <m:sty m:val="p"/>
          </m:rPr>
          <w:rPr>
            <w:rFonts w:ascii="Cambria Math" w:hAnsi="Cambria Math"/>
            <w:lang w:eastAsia="zh-CN"/>
          </w:rPr>
          <m:t>(cos</m:t>
        </m:r>
        <m:r>
          <w:rPr>
            <w:rFonts w:ascii="Cambria Math" w:hAnsi="Cambria Math"/>
            <w:lang w:eastAsia="zh-CN"/>
          </w:rPr>
          <m:t>x</m:t>
        </m:r>
        <m:r>
          <m:rPr>
            <m:sty m:val="p"/>
          </m:rPr>
          <w:rPr>
            <w:rFonts w:ascii="Cambria Math" w:hAnsi="Cambria Math"/>
            <w:lang w:eastAsia="zh-CN"/>
          </w:rPr>
          <m:t>)=-sin</m:t>
        </m:r>
        <m:r>
          <w:rPr>
            <w:rFonts w:ascii="Cambria Math" w:hAnsi="Cambria Math"/>
            <w:lang w:eastAsia="zh-CN"/>
          </w:rPr>
          <m:t>xdx</m:t>
        </m:r>
      </m:oMath>
      <w:r>
        <w:rPr>
          <w:lang w:eastAsia="zh-CN"/>
        </w:rPr>
        <w:t xml:space="preserve"> </w:t>
      </w:r>
    </w:p>
    <w:p w14:paraId="649D57EE" w14:textId="77777777" w:rsidR="00D662EA" w:rsidRPr="00DE63EC" w:rsidRDefault="00D662EA" w:rsidP="00D662EA">
      <w:pPr>
        <w:pStyle w:val="aff8"/>
        <w:rPr>
          <w:lang w:eastAsia="zh-CN"/>
        </w:rPr>
      </w:pPr>
      <w:r>
        <w:rPr>
          <w:lang w:eastAsia="zh-CN"/>
        </w:rPr>
        <w:t xml:space="preserve">(7) </w:t>
      </w:r>
      <m:oMath>
        <m:r>
          <w:rPr>
            <w:rFonts w:ascii="Cambria Math" w:hAnsi="Cambria Math"/>
            <w:lang w:eastAsia="zh-CN"/>
          </w:rPr>
          <m:t>y</m:t>
        </m:r>
        <m:r>
          <m:rPr>
            <m:sty m:val="p"/>
          </m:rPr>
          <w:rPr>
            <w:rFonts w:ascii="Cambria Math" w:hAnsi="Cambria Math"/>
            <w:lang w:eastAsia="zh-CN"/>
          </w:rPr>
          <m:t>=tan</m:t>
        </m:r>
        <m:r>
          <w:rPr>
            <w:rFonts w:ascii="Cambria Math" w:hAnsi="Cambria Math"/>
            <w:lang w:eastAsia="zh-CN"/>
          </w:rPr>
          <m:t>x</m:t>
        </m:r>
      </m:oMath>
      <w:r>
        <w:rPr>
          <w:rFonts w:hint="eastAsia"/>
          <w:iCs/>
          <w:lang w:eastAsia="zh-CN"/>
        </w:rPr>
        <w:t xml:space="preserve"> 则：</w:t>
      </w:r>
      <w:r>
        <w:rPr>
          <w:lang w:eastAsia="zh-CN"/>
        </w:rPr>
        <w:t xml:space="preserve"> </w:t>
      </w:r>
      <m:oMath>
        <m:sSup>
          <m:sSupPr>
            <m:ctrlPr>
              <w:rPr>
                <w:rFonts w:ascii="Cambria Math" w:hAnsi="Cambria Math"/>
              </w:rPr>
            </m:ctrlPr>
          </m:sSupPr>
          <m:e>
            <m:r>
              <w:rPr>
                <w:rFonts w:ascii="Cambria Math" w:hAnsi="Cambria Math"/>
                <w:lang w:eastAsia="zh-CN"/>
              </w:rPr>
              <m:t>y</m:t>
            </m:r>
            <m:ctrlPr>
              <w:rPr>
                <w:rFonts w:ascii="Cambria Math" w:hAnsi="Cambria Math"/>
                <w:i/>
                <w:iCs/>
              </w:rPr>
            </m:ctrlPr>
          </m:e>
          <m:sup>
            <m:r>
              <m:rPr>
                <m:sty m:val="p"/>
              </m:rPr>
              <w:rPr>
                <w:rFonts w:ascii="Cambria Math" w:hAnsi="Cambria Math"/>
                <w:lang w:eastAsia="zh-CN"/>
              </w:rPr>
              <m:t>'</m:t>
            </m:r>
          </m:sup>
        </m:sSup>
        <m:r>
          <m:rPr>
            <m:sty m:val="p"/>
          </m:rPr>
          <w:rPr>
            <w:rFonts w:ascii="Cambria Math" w:hAnsi="Cambria Math"/>
            <w:lang w:eastAsia="zh-CN"/>
          </w:rPr>
          <m:t>=</m:t>
        </m:r>
        <m:f>
          <m:fPr>
            <m:ctrlPr>
              <w:rPr>
                <w:rFonts w:ascii="Cambria Math" w:hAnsi="Cambria Math"/>
              </w:rPr>
            </m:ctrlPr>
          </m:fPr>
          <m:num>
            <m:r>
              <m:rPr>
                <m:sty m:val="p"/>
              </m:rPr>
              <w:rPr>
                <w:rFonts w:ascii="Cambria Math" w:hAnsi="Cambria Math"/>
                <w:lang w:eastAsia="zh-CN"/>
              </w:rPr>
              <m:t>1</m:t>
            </m:r>
          </m:num>
          <m:den>
            <m:sSup>
              <m:sSupPr>
                <m:ctrlPr>
                  <w:rPr>
                    <w:rFonts w:ascii="Cambria Math" w:hAnsi="Cambria Math"/>
                  </w:rPr>
                </m:ctrlPr>
              </m:sSupPr>
              <m:e>
                <m:r>
                  <m:rPr>
                    <m:sty m:val="p"/>
                  </m:rPr>
                  <w:rPr>
                    <w:rFonts w:ascii="Cambria Math" w:hAnsi="Cambria Math"/>
                    <w:lang w:eastAsia="zh-CN"/>
                  </w:rPr>
                  <m:t>cos</m:t>
                </m:r>
              </m:e>
              <m:sup>
                <m:r>
                  <m:rPr>
                    <m:sty m:val="p"/>
                  </m:rPr>
                  <w:rPr>
                    <w:rFonts w:ascii="Cambria Math" w:hAnsi="Cambria Math"/>
                    <w:lang w:eastAsia="zh-CN"/>
                  </w:rPr>
                  <m:t>2</m:t>
                </m:r>
              </m:sup>
            </m:sSup>
            <m:r>
              <w:rPr>
                <w:rFonts w:ascii="Cambria Math" w:hAnsi="Cambria Math"/>
                <w:lang w:eastAsia="zh-CN"/>
              </w:rPr>
              <m:t>x</m:t>
            </m:r>
          </m:den>
        </m:f>
        <m:r>
          <m:rPr>
            <m:sty m:val="p"/>
          </m:rPr>
          <w:rPr>
            <w:rFonts w:ascii="Cambria Math" w:hAnsi="Cambria Math"/>
            <w:lang w:eastAsia="zh-CN"/>
          </w:rPr>
          <m:t>=</m:t>
        </m:r>
        <m:sSup>
          <m:sSupPr>
            <m:ctrlPr>
              <w:rPr>
                <w:rFonts w:ascii="Cambria Math" w:hAnsi="Cambria Math"/>
              </w:rPr>
            </m:ctrlPr>
          </m:sSupPr>
          <m:e>
            <m:r>
              <m:rPr>
                <m:sty m:val="p"/>
              </m:rPr>
              <w:rPr>
                <w:rFonts w:ascii="Cambria Math" w:hAnsi="Cambria Math"/>
                <w:lang w:eastAsia="zh-CN"/>
              </w:rPr>
              <m:t>sec</m:t>
            </m:r>
          </m:e>
          <m:sup>
            <m:r>
              <m:rPr>
                <m:sty m:val="p"/>
              </m:rPr>
              <w:rPr>
                <w:rFonts w:ascii="Cambria Math" w:hAnsi="Cambria Math"/>
                <w:lang w:eastAsia="zh-CN"/>
              </w:rPr>
              <m:t>2</m:t>
            </m:r>
          </m:sup>
        </m:sSup>
        <m:r>
          <w:rPr>
            <w:rFonts w:ascii="Cambria Math" w:hAnsi="Cambria Math"/>
            <w:lang w:eastAsia="zh-CN"/>
          </w:rPr>
          <m:t>x</m:t>
        </m:r>
      </m:oMath>
      <w:r>
        <w:rPr>
          <w:rFonts w:hint="eastAsia"/>
          <w:iCs/>
          <w:lang w:eastAsia="zh-CN"/>
        </w:rPr>
        <w:t xml:space="preserve">   </w:t>
      </w:r>
      <w:r>
        <w:rPr>
          <w:lang w:eastAsia="zh-CN"/>
        </w:rPr>
        <w:t xml:space="preserve"> </w:t>
      </w:r>
      <m:oMath>
        <m:r>
          <w:rPr>
            <w:rFonts w:ascii="Cambria Math" w:hAnsi="Cambria Math"/>
            <w:lang w:eastAsia="zh-CN"/>
          </w:rPr>
          <m:t>d</m:t>
        </m:r>
        <m:r>
          <m:rPr>
            <m:sty m:val="p"/>
          </m:rPr>
          <w:rPr>
            <w:rFonts w:ascii="Cambria Math" w:hAnsi="Cambria Math"/>
            <w:lang w:eastAsia="zh-CN"/>
          </w:rPr>
          <m:t>(tan</m:t>
        </m:r>
        <m:r>
          <w:rPr>
            <w:rFonts w:ascii="Cambria Math" w:hAnsi="Cambria Math"/>
            <w:lang w:eastAsia="zh-CN"/>
          </w:rPr>
          <m:t>x</m:t>
        </m:r>
        <m:r>
          <m:rPr>
            <m:sty m:val="p"/>
          </m:rPr>
          <w:rPr>
            <w:rFonts w:ascii="Cambria Math" w:hAnsi="Cambria Math"/>
            <w:lang w:eastAsia="zh-CN"/>
          </w:rPr>
          <m:t>)=</m:t>
        </m:r>
        <m:sSup>
          <m:sSupPr>
            <m:ctrlPr>
              <w:rPr>
                <w:rFonts w:ascii="Cambria Math" w:hAnsi="Cambria Math"/>
              </w:rPr>
            </m:ctrlPr>
          </m:sSupPr>
          <m:e>
            <m:r>
              <m:rPr>
                <m:sty m:val="p"/>
              </m:rPr>
              <w:rPr>
                <w:rFonts w:ascii="Cambria Math" w:hAnsi="Cambria Math"/>
                <w:lang w:eastAsia="zh-CN"/>
              </w:rPr>
              <m:t>sec</m:t>
            </m:r>
          </m:e>
          <m:sup>
            <m:r>
              <m:rPr>
                <m:sty m:val="p"/>
              </m:rPr>
              <w:rPr>
                <w:rFonts w:ascii="Cambria Math" w:hAnsi="Cambria Math"/>
                <w:lang w:eastAsia="zh-CN"/>
              </w:rPr>
              <m:t>2</m:t>
            </m:r>
          </m:sup>
        </m:sSup>
        <m:r>
          <w:rPr>
            <w:rFonts w:ascii="Cambria Math" w:hAnsi="Cambria Math"/>
            <w:lang w:eastAsia="zh-CN"/>
          </w:rPr>
          <m:t>xdx</m:t>
        </m:r>
      </m:oMath>
      <w:r>
        <w:rPr>
          <w:lang w:eastAsia="zh-CN"/>
        </w:rPr>
        <w:t xml:space="preserve"> </w:t>
      </w:r>
    </w:p>
    <w:p w14:paraId="03433363" w14:textId="77777777" w:rsidR="00D662EA" w:rsidRDefault="00D662EA" w:rsidP="00D662EA">
      <w:pPr>
        <w:pStyle w:val="aff8"/>
        <w:rPr>
          <w:lang w:eastAsia="zh-CN"/>
        </w:rPr>
      </w:pPr>
      <w:r>
        <w:rPr>
          <w:lang w:eastAsia="zh-CN"/>
        </w:rPr>
        <w:t xml:space="preserve">(8) </w:t>
      </w:r>
      <m:oMath>
        <m:r>
          <w:rPr>
            <w:rFonts w:ascii="Cambria Math" w:hAnsi="Cambria Math"/>
            <w:lang w:eastAsia="zh-CN"/>
          </w:rPr>
          <m:t>y</m:t>
        </m:r>
        <m:r>
          <m:rPr>
            <m:sty m:val="p"/>
          </m:rPr>
          <w:rPr>
            <w:rFonts w:ascii="Cambria Math" w:hAnsi="Cambria Math"/>
            <w:lang w:eastAsia="zh-CN"/>
          </w:rPr>
          <m:t>=cot</m:t>
        </m:r>
        <m:r>
          <w:rPr>
            <w:rFonts w:ascii="Cambria Math" w:hAnsi="Cambria Math"/>
            <w:lang w:eastAsia="zh-CN"/>
          </w:rPr>
          <m:t>x</m:t>
        </m:r>
      </m:oMath>
      <w:r>
        <w:rPr>
          <w:lang w:eastAsia="zh-CN"/>
        </w:rPr>
        <w:t xml:space="preserve"> </w:t>
      </w:r>
      <w:r>
        <w:rPr>
          <w:rFonts w:hint="eastAsia"/>
          <w:lang w:eastAsia="zh-CN"/>
        </w:rPr>
        <w:t>则：</w:t>
      </w:r>
      <m:oMath>
        <m:r>
          <w:rPr>
            <w:rFonts w:ascii="Cambria Math" w:hAnsi="Cambria Math"/>
            <w:lang w:eastAsia="zh-CN"/>
          </w:rPr>
          <m:t>y</m:t>
        </m:r>
        <m:r>
          <m:rPr>
            <m:sty m:val="p"/>
          </m:rPr>
          <w:rPr>
            <w:rFonts w:ascii="Cambria Math" w:hAnsi="Cambria Math"/>
            <w:lang w:eastAsia="zh-CN"/>
          </w:rPr>
          <m:t>'=-</m:t>
        </m:r>
        <m:f>
          <m:fPr>
            <m:ctrlPr>
              <w:rPr>
                <w:rFonts w:ascii="Cambria Math" w:hAnsi="Cambria Math"/>
              </w:rPr>
            </m:ctrlPr>
          </m:fPr>
          <m:num>
            <m:r>
              <m:rPr>
                <m:sty m:val="p"/>
              </m:rPr>
              <w:rPr>
                <w:rFonts w:ascii="Cambria Math" w:hAnsi="Cambria Math"/>
                <w:lang w:eastAsia="zh-CN"/>
              </w:rPr>
              <m:t>1</m:t>
            </m:r>
          </m:num>
          <m:den>
            <m:sSup>
              <m:sSupPr>
                <m:ctrlPr>
                  <w:rPr>
                    <w:rFonts w:ascii="Cambria Math" w:hAnsi="Cambria Math"/>
                  </w:rPr>
                </m:ctrlPr>
              </m:sSupPr>
              <m:e>
                <m:r>
                  <m:rPr>
                    <m:sty m:val="p"/>
                  </m:rPr>
                  <w:rPr>
                    <w:rFonts w:ascii="Cambria Math" w:hAnsi="Cambria Math"/>
                    <w:lang w:eastAsia="zh-CN"/>
                  </w:rPr>
                  <m:t>sin</m:t>
                </m:r>
              </m:e>
              <m:sup>
                <m:r>
                  <m:rPr>
                    <m:sty m:val="p"/>
                  </m:rPr>
                  <w:rPr>
                    <w:rFonts w:ascii="Cambria Math" w:hAnsi="Cambria Math"/>
                    <w:lang w:eastAsia="zh-CN"/>
                  </w:rPr>
                  <m:t>2</m:t>
                </m:r>
              </m:sup>
            </m:sSup>
            <m:r>
              <w:rPr>
                <w:rFonts w:ascii="Cambria Math" w:hAnsi="Cambria Math"/>
                <w:lang w:eastAsia="zh-CN"/>
              </w:rPr>
              <m:t>x</m:t>
            </m:r>
          </m:den>
        </m:f>
        <m:r>
          <m:rPr>
            <m:sty m:val="p"/>
          </m:rPr>
          <w:rPr>
            <w:rFonts w:ascii="Cambria Math" w:hAnsi="Cambria Math"/>
            <w:lang w:eastAsia="zh-CN"/>
          </w:rPr>
          <m:t>=-</m:t>
        </m:r>
        <m:sSup>
          <m:sSupPr>
            <m:ctrlPr>
              <w:rPr>
                <w:rFonts w:ascii="Cambria Math" w:hAnsi="Cambria Math"/>
              </w:rPr>
            </m:ctrlPr>
          </m:sSupPr>
          <m:e>
            <m:r>
              <m:rPr>
                <m:sty m:val="p"/>
              </m:rPr>
              <w:rPr>
                <w:rFonts w:ascii="Cambria Math" w:hAnsi="Cambria Math"/>
                <w:lang w:eastAsia="zh-CN"/>
              </w:rPr>
              <m:t>csc</m:t>
            </m:r>
          </m:e>
          <m:sup>
            <m:r>
              <m:rPr>
                <m:sty m:val="p"/>
              </m:rPr>
              <w:rPr>
                <w:rFonts w:ascii="Cambria Math" w:hAnsi="Cambria Math"/>
                <w:lang w:eastAsia="zh-CN"/>
              </w:rPr>
              <m:t>2</m:t>
            </m:r>
          </m:sup>
        </m:sSup>
        <m:r>
          <w:rPr>
            <w:rFonts w:ascii="Cambria Math" w:hAnsi="Cambria Math"/>
            <w:lang w:eastAsia="zh-CN"/>
          </w:rPr>
          <m:t>x</m:t>
        </m:r>
      </m:oMath>
      <w:r>
        <w:rPr>
          <w:lang w:eastAsia="zh-CN"/>
        </w:rPr>
        <w:t xml:space="preserve">    </w:t>
      </w:r>
      <m:oMath>
        <m:r>
          <w:rPr>
            <w:rFonts w:ascii="Cambria Math" w:hAnsi="Cambria Math"/>
            <w:lang w:eastAsia="zh-CN"/>
          </w:rPr>
          <m:t>d</m:t>
        </m:r>
        <m:r>
          <m:rPr>
            <m:sty m:val="p"/>
          </m:rPr>
          <w:rPr>
            <w:rFonts w:ascii="Cambria Math" w:hAnsi="Cambria Math"/>
            <w:lang w:eastAsia="zh-CN"/>
          </w:rPr>
          <m:t>(cot</m:t>
        </m:r>
        <m:r>
          <w:rPr>
            <w:rFonts w:ascii="Cambria Math" w:hAnsi="Cambria Math"/>
            <w:lang w:eastAsia="zh-CN"/>
          </w:rPr>
          <m:t>x</m:t>
        </m:r>
        <m:r>
          <m:rPr>
            <m:sty m:val="p"/>
          </m:rPr>
          <w:rPr>
            <w:rFonts w:ascii="Cambria Math" w:hAnsi="Cambria Math"/>
            <w:lang w:eastAsia="zh-CN"/>
          </w:rPr>
          <m:t>)=-</m:t>
        </m:r>
        <m:sSup>
          <m:sSupPr>
            <m:ctrlPr>
              <w:rPr>
                <w:rFonts w:ascii="Cambria Math" w:hAnsi="Cambria Math"/>
              </w:rPr>
            </m:ctrlPr>
          </m:sSupPr>
          <m:e>
            <m:r>
              <m:rPr>
                <m:sty m:val="p"/>
              </m:rPr>
              <w:rPr>
                <w:rFonts w:ascii="Cambria Math" w:hAnsi="Cambria Math"/>
                <w:lang w:eastAsia="zh-CN"/>
              </w:rPr>
              <m:t>csc</m:t>
            </m:r>
          </m:e>
          <m:sup>
            <m:r>
              <m:rPr>
                <m:sty m:val="p"/>
              </m:rPr>
              <w:rPr>
                <w:rFonts w:ascii="Cambria Math" w:hAnsi="Cambria Math"/>
                <w:lang w:eastAsia="zh-CN"/>
              </w:rPr>
              <m:t>2</m:t>
            </m:r>
          </m:sup>
        </m:sSup>
        <m:r>
          <w:rPr>
            <w:rFonts w:ascii="Cambria Math" w:hAnsi="Cambria Math"/>
            <w:lang w:eastAsia="zh-CN"/>
          </w:rPr>
          <m:t>xdx</m:t>
        </m:r>
      </m:oMath>
      <w:r>
        <w:rPr>
          <w:lang w:eastAsia="zh-CN"/>
        </w:rPr>
        <w:t xml:space="preserve"> </w:t>
      </w:r>
    </w:p>
    <w:p w14:paraId="4416FBFC" w14:textId="77777777" w:rsidR="00D662EA" w:rsidRDefault="00D662EA" w:rsidP="00D662EA">
      <w:pPr>
        <w:pStyle w:val="aff8"/>
        <w:rPr>
          <w:lang w:eastAsia="zh-CN"/>
        </w:rPr>
      </w:pPr>
      <w:r>
        <w:rPr>
          <w:lang w:eastAsia="zh-CN"/>
        </w:rPr>
        <w:t xml:space="preserve">(9) </w:t>
      </w:r>
      <m:oMath>
        <m:r>
          <w:rPr>
            <w:rFonts w:ascii="Cambria Math" w:hAnsi="Cambria Math"/>
            <w:lang w:eastAsia="zh-CN"/>
          </w:rPr>
          <m:t>y</m:t>
        </m:r>
        <m:r>
          <m:rPr>
            <m:sty m:val="p"/>
          </m:rPr>
          <w:rPr>
            <w:rFonts w:ascii="Cambria Math" w:hAnsi="Cambria Math"/>
            <w:lang w:eastAsia="zh-CN"/>
          </w:rPr>
          <m:t>=sec</m:t>
        </m:r>
        <m:r>
          <w:rPr>
            <w:rFonts w:ascii="Cambria Math" w:hAnsi="Cambria Math"/>
            <w:lang w:eastAsia="zh-CN"/>
          </w:rPr>
          <m:t>x</m:t>
        </m:r>
      </m:oMath>
      <w:r>
        <w:rPr>
          <w:lang w:eastAsia="zh-CN"/>
        </w:rPr>
        <w:t xml:space="preserve"> </w:t>
      </w:r>
      <w:r>
        <w:rPr>
          <w:rFonts w:hint="eastAsia"/>
          <w:lang w:eastAsia="zh-CN"/>
        </w:rPr>
        <w:t>则：</w:t>
      </w:r>
      <m:oMath>
        <m:r>
          <w:rPr>
            <w:rFonts w:ascii="Cambria Math" w:hAnsi="Cambria Math"/>
            <w:lang w:eastAsia="zh-CN"/>
          </w:rPr>
          <m:t>y</m:t>
        </m:r>
        <m:r>
          <m:rPr>
            <m:sty m:val="p"/>
          </m:rPr>
          <w:rPr>
            <w:rFonts w:ascii="Cambria Math" w:hAnsi="Cambria Math"/>
            <w:lang w:eastAsia="zh-CN"/>
          </w:rPr>
          <m:t>'=sec</m:t>
        </m:r>
        <m:r>
          <w:rPr>
            <w:rFonts w:ascii="Cambria Math" w:hAnsi="Cambria Math"/>
            <w:lang w:eastAsia="zh-CN"/>
          </w:rPr>
          <m:t>x</m:t>
        </m:r>
        <m:r>
          <m:rPr>
            <m:sty m:val="p"/>
          </m:rPr>
          <w:rPr>
            <w:rFonts w:ascii="Cambria Math" w:hAnsi="Cambria Math"/>
            <w:lang w:eastAsia="zh-CN"/>
          </w:rPr>
          <m:t>tan</m:t>
        </m:r>
        <m:r>
          <w:rPr>
            <w:rFonts w:ascii="Cambria Math" w:hAnsi="Cambria Math"/>
            <w:lang w:eastAsia="zh-CN"/>
          </w:rPr>
          <m:t>x</m:t>
        </m:r>
      </m:oMath>
      <w:r>
        <w:rPr>
          <w:lang w:eastAsia="zh-CN"/>
        </w:rPr>
        <w:t xml:space="preserve">   </w:t>
      </w:r>
      <m:oMath>
        <m:r>
          <w:rPr>
            <w:rFonts w:ascii="Cambria Math" w:hAnsi="Cambria Math"/>
            <w:lang w:eastAsia="zh-CN"/>
          </w:rPr>
          <m:t>d</m:t>
        </m:r>
        <m:r>
          <m:rPr>
            <m:sty m:val="p"/>
          </m:rPr>
          <w:rPr>
            <w:rFonts w:ascii="Cambria Math" w:hAnsi="Cambria Math"/>
            <w:lang w:eastAsia="zh-CN"/>
          </w:rPr>
          <m:t>(sec</m:t>
        </m:r>
        <m:r>
          <w:rPr>
            <w:rFonts w:ascii="Cambria Math" w:hAnsi="Cambria Math"/>
            <w:lang w:eastAsia="zh-CN"/>
          </w:rPr>
          <m:t>x</m:t>
        </m:r>
        <m:r>
          <m:rPr>
            <m:sty m:val="p"/>
          </m:rPr>
          <w:rPr>
            <w:rFonts w:ascii="Cambria Math" w:hAnsi="Cambria Math"/>
            <w:lang w:eastAsia="zh-CN"/>
          </w:rPr>
          <m:t>)=sec</m:t>
        </m:r>
        <m:r>
          <w:rPr>
            <w:rFonts w:ascii="Cambria Math" w:hAnsi="Cambria Math"/>
            <w:lang w:eastAsia="zh-CN"/>
          </w:rPr>
          <m:t>x</m:t>
        </m:r>
        <m:r>
          <m:rPr>
            <m:sty m:val="p"/>
          </m:rPr>
          <w:rPr>
            <w:rFonts w:ascii="Cambria Math" w:hAnsi="Cambria Math"/>
            <w:lang w:eastAsia="zh-CN"/>
          </w:rPr>
          <m:t>tan</m:t>
        </m:r>
        <m:r>
          <w:rPr>
            <w:rFonts w:ascii="Cambria Math" w:hAnsi="Cambria Math"/>
            <w:lang w:eastAsia="zh-CN"/>
          </w:rPr>
          <m:t>xdx</m:t>
        </m:r>
      </m:oMath>
      <w:r>
        <w:rPr>
          <w:lang w:eastAsia="zh-CN"/>
        </w:rPr>
        <w:t xml:space="preserve"> </w:t>
      </w:r>
    </w:p>
    <w:p w14:paraId="40CDD408" w14:textId="77777777" w:rsidR="00D662EA" w:rsidRDefault="00D662EA" w:rsidP="00D662EA">
      <w:pPr>
        <w:pStyle w:val="aff8"/>
        <w:rPr>
          <w:lang w:eastAsia="zh-CN"/>
        </w:rPr>
      </w:pPr>
      <w:r>
        <w:rPr>
          <w:lang w:eastAsia="zh-CN"/>
        </w:rPr>
        <w:t xml:space="preserve">(10) </w:t>
      </w:r>
      <m:oMath>
        <m:r>
          <w:rPr>
            <w:rFonts w:ascii="Cambria Math" w:hAnsi="Cambria Math"/>
            <w:lang w:eastAsia="zh-CN"/>
          </w:rPr>
          <m:t>y</m:t>
        </m:r>
        <m:r>
          <m:rPr>
            <m:sty m:val="p"/>
          </m:rPr>
          <w:rPr>
            <w:rFonts w:ascii="Cambria Math" w:hAnsi="Cambria Math"/>
            <w:lang w:eastAsia="zh-CN"/>
          </w:rPr>
          <m:t>=csc</m:t>
        </m:r>
        <m:r>
          <w:rPr>
            <w:rFonts w:ascii="Cambria Math" w:hAnsi="Cambria Math"/>
            <w:lang w:eastAsia="zh-CN"/>
          </w:rPr>
          <m:t>x</m:t>
        </m:r>
      </m:oMath>
      <w:r>
        <w:rPr>
          <w:lang w:eastAsia="zh-CN"/>
        </w:rPr>
        <w:t xml:space="preserve">  </w:t>
      </w:r>
      <w:r>
        <w:rPr>
          <w:rFonts w:hint="eastAsia"/>
          <w:lang w:eastAsia="zh-CN"/>
        </w:rPr>
        <w:t>则：</w:t>
      </w:r>
      <m:oMath>
        <m:r>
          <w:rPr>
            <w:rFonts w:ascii="Cambria Math" w:hAnsi="Cambria Math"/>
            <w:lang w:eastAsia="zh-CN"/>
          </w:rPr>
          <m:t>y</m:t>
        </m:r>
        <m:r>
          <m:rPr>
            <m:sty m:val="p"/>
          </m:rPr>
          <w:rPr>
            <w:rFonts w:ascii="Cambria Math" w:hAnsi="Cambria Math"/>
            <w:lang w:eastAsia="zh-CN"/>
          </w:rPr>
          <m:t>'=-csc</m:t>
        </m:r>
        <m:r>
          <w:rPr>
            <w:rFonts w:ascii="Cambria Math" w:hAnsi="Cambria Math"/>
            <w:lang w:eastAsia="zh-CN"/>
          </w:rPr>
          <m:t>x</m:t>
        </m:r>
        <m:r>
          <m:rPr>
            <m:sty m:val="p"/>
          </m:rPr>
          <w:rPr>
            <w:rFonts w:ascii="Cambria Math" w:hAnsi="Cambria Math"/>
            <w:lang w:eastAsia="zh-CN"/>
          </w:rPr>
          <m:t>cot</m:t>
        </m:r>
        <m:r>
          <w:rPr>
            <w:rFonts w:ascii="Cambria Math" w:hAnsi="Cambria Math"/>
            <w:lang w:eastAsia="zh-CN"/>
          </w:rPr>
          <m:t>x</m:t>
        </m:r>
      </m:oMath>
      <w:r>
        <w:rPr>
          <w:lang w:eastAsia="zh-CN"/>
        </w:rPr>
        <w:t xml:space="preserve">   </w:t>
      </w:r>
      <m:oMath>
        <m:r>
          <w:rPr>
            <w:rFonts w:ascii="Cambria Math" w:hAnsi="Cambria Math"/>
            <w:lang w:eastAsia="zh-CN"/>
          </w:rPr>
          <m:t>d</m:t>
        </m:r>
        <m:r>
          <m:rPr>
            <m:sty m:val="p"/>
          </m:rPr>
          <w:rPr>
            <w:rFonts w:ascii="Cambria Math" w:hAnsi="Cambria Math"/>
            <w:lang w:eastAsia="zh-CN"/>
          </w:rPr>
          <m:t>(csc</m:t>
        </m:r>
        <m:r>
          <w:rPr>
            <w:rFonts w:ascii="Cambria Math" w:hAnsi="Cambria Math"/>
            <w:lang w:eastAsia="zh-CN"/>
          </w:rPr>
          <m:t>x</m:t>
        </m:r>
        <m:r>
          <m:rPr>
            <m:sty m:val="p"/>
          </m:rPr>
          <w:rPr>
            <w:rFonts w:ascii="Cambria Math" w:hAnsi="Cambria Math"/>
            <w:lang w:eastAsia="zh-CN"/>
          </w:rPr>
          <m:t>)=-csc</m:t>
        </m:r>
        <m:r>
          <w:rPr>
            <w:rFonts w:ascii="Cambria Math" w:hAnsi="Cambria Math"/>
            <w:lang w:eastAsia="zh-CN"/>
          </w:rPr>
          <m:t>x</m:t>
        </m:r>
        <m:r>
          <m:rPr>
            <m:sty m:val="p"/>
          </m:rPr>
          <w:rPr>
            <w:rFonts w:ascii="Cambria Math" w:hAnsi="Cambria Math"/>
            <w:lang w:eastAsia="zh-CN"/>
          </w:rPr>
          <m:t>cot</m:t>
        </m:r>
        <m:r>
          <w:rPr>
            <w:rFonts w:ascii="Cambria Math" w:hAnsi="Cambria Math"/>
            <w:lang w:eastAsia="zh-CN"/>
          </w:rPr>
          <m:t>xdx</m:t>
        </m:r>
      </m:oMath>
      <w:r>
        <w:rPr>
          <w:lang w:eastAsia="zh-CN"/>
        </w:rPr>
        <w:t xml:space="preserve"> </w:t>
      </w:r>
    </w:p>
    <w:p w14:paraId="334C0D73" w14:textId="77777777" w:rsidR="00D662EA" w:rsidRPr="00C004E5" w:rsidRDefault="00D662EA" w:rsidP="00D662EA">
      <w:pPr>
        <w:pStyle w:val="aff8"/>
        <w:rPr>
          <w:sz w:val="22"/>
          <w:lang w:eastAsia="zh-CN"/>
        </w:rPr>
      </w:pPr>
      <w:r>
        <w:rPr>
          <w:lang w:eastAsia="zh-CN"/>
        </w:rPr>
        <w:t xml:space="preserve">(11) </w:t>
      </w:r>
      <m:oMath>
        <m:r>
          <w:rPr>
            <w:rFonts w:ascii="Cambria Math" w:hAnsi="Cambria Math"/>
            <w:lang w:eastAsia="zh-CN"/>
          </w:rPr>
          <m:t>y</m:t>
        </m:r>
        <m:r>
          <m:rPr>
            <m:sty m:val="p"/>
          </m:rPr>
          <w:rPr>
            <w:rFonts w:ascii="Cambria Math" w:hAnsi="Cambria Math"/>
            <w:lang w:eastAsia="zh-CN"/>
          </w:rPr>
          <m:t>=arcsin</m:t>
        </m:r>
        <m:r>
          <w:rPr>
            <w:rFonts w:ascii="Cambria Math" w:hAnsi="Cambria Math"/>
            <w:lang w:eastAsia="zh-CN"/>
          </w:rPr>
          <m:t>x</m:t>
        </m:r>
      </m:oMath>
      <w:r>
        <w:rPr>
          <w:rFonts w:hint="eastAsia"/>
          <w:iCs/>
          <w:lang w:eastAsia="zh-CN"/>
        </w:rPr>
        <w:t xml:space="preserve"> 则：</w:t>
      </w:r>
      <m:oMath>
        <m:r>
          <w:rPr>
            <w:rFonts w:ascii="Cambria Math" w:hAnsi="Cambria Math"/>
            <w:lang w:eastAsia="zh-CN"/>
          </w:rPr>
          <m:t>y</m:t>
        </m:r>
        <m:r>
          <m:rPr>
            <m:sty m:val="p"/>
          </m:rPr>
          <w:rPr>
            <w:rFonts w:ascii="Cambria Math" w:hAnsi="Cambria Math"/>
            <w:lang w:eastAsia="zh-CN"/>
          </w:rPr>
          <m:t>'=</m:t>
        </m:r>
        <m:f>
          <m:fPr>
            <m:ctrlPr>
              <w:rPr>
                <w:rFonts w:ascii="Cambria Math" w:hAnsi="Cambria Math"/>
              </w:rPr>
            </m:ctrlPr>
          </m:fPr>
          <m:num>
            <m:r>
              <m:rPr>
                <m:sty m:val="p"/>
              </m:rPr>
              <w:rPr>
                <w:rFonts w:ascii="Cambria Math" w:hAnsi="Cambria Math"/>
                <w:lang w:eastAsia="zh-CN"/>
              </w:rPr>
              <m:t>1</m:t>
            </m:r>
          </m:num>
          <m:den>
            <m:rad>
              <m:radPr>
                <m:degHide m:val="1"/>
                <m:ctrlPr>
                  <w:rPr>
                    <w:rFonts w:ascii="Cambria Math" w:hAnsi="Cambria Math"/>
                  </w:rPr>
                </m:ctrlPr>
              </m:radPr>
              <m:deg/>
              <m:e>
                <m:r>
                  <m:rPr>
                    <m:sty m:val="p"/>
                  </m:rPr>
                  <w:rPr>
                    <w:rFonts w:ascii="Cambria Math" w:hAnsi="Cambria Math"/>
                    <w:lang w:eastAsia="zh-CN"/>
                  </w:rPr>
                  <m:t>1-</m:t>
                </m:r>
                <m:sSup>
                  <m:sSupPr>
                    <m:ctrlPr>
                      <w:rPr>
                        <w:rFonts w:ascii="Cambria Math" w:hAnsi="Cambria Math"/>
                      </w:rPr>
                    </m:ctrlPr>
                  </m:sSupPr>
                  <m:e>
                    <m:r>
                      <w:rPr>
                        <w:rFonts w:ascii="Cambria Math" w:hAnsi="Cambria Math"/>
                        <w:lang w:eastAsia="zh-CN"/>
                      </w:rPr>
                      <m:t>x</m:t>
                    </m:r>
                  </m:e>
                  <m:sup>
                    <m:r>
                      <m:rPr>
                        <m:sty m:val="p"/>
                      </m:rPr>
                      <w:rPr>
                        <w:rFonts w:ascii="Cambria Math" w:hAnsi="Cambria Math"/>
                        <w:lang w:eastAsia="zh-CN"/>
                      </w:rPr>
                      <m:t>2</m:t>
                    </m:r>
                  </m:sup>
                </m:sSup>
              </m:e>
            </m:rad>
          </m:den>
        </m:f>
      </m:oMath>
      <w:r>
        <w:rPr>
          <w:lang w:eastAsia="zh-CN"/>
        </w:rPr>
        <w:t xml:space="preserve">   </w:t>
      </w:r>
      <w:r w:rsidRPr="00C004E5">
        <w:rPr>
          <w:sz w:val="22"/>
          <w:lang w:eastAsia="zh-CN"/>
        </w:rPr>
        <w:t xml:space="preserve"> </w:t>
      </w:r>
      <m:oMath>
        <m:r>
          <w:rPr>
            <w:rFonts w:ascii="Cambria Math" w:hAnsi="Cambria Math"/>
            <w:sz w:val="22"/>
            <w:lang w:eastAsia="zh-CN"/>
          </w:rPr>
          <m:t>d</m:t>
        </m:r>
        <m:r>
          <m:rPr>
            <m:sty m:val="p"/>
          </m:rPr>
          <w:rPr>
            <w:rFonts w:ascii="Cambria Math" w:hAnsi="Cambria Math"/>
            <w:sz w:val="22"/>
            <w:lang w:eastAsia="zh-CN"/>
          </w:rPr>
          <m:t>(arcsin</m:t>
        </m:r>
        <m:r>
          <w:rPr>
            <w:rFonts w:ascii="Cambria Math" w:hAnsi="Cambria Math"/>
            <w:sz w:val="22"/>
            <w:lang w:eastAsia="zh-CN"/>
          </w:rPr>
          <m:t>x</m:t>
        </m:r>
        <m:r>
          <m:rPr>
            <m:sty m:val="p"/>
          </m:rPr>
          <w:rPr>
            <w:rFonts w:ascii="Cambria Math" w:hAnsi="Cambria Math"/>
            <w:sz w:val="22"/>
            <w:lang w:eastAsia="zh-CN"/>
          </w:rPr>
          <m:t>)=</m:t>
        </m:r>
        <m:f>
          <m:fPr>
            <m:ctrlPr>
              <w:rPr>
                <w:rFonts w:ascii="Cambria Math" w:hAnsi="Cambria Math"/>
                <w:sz w:val="22"/>
              </w:rPr>
            </m:ctrlPr>
          </m:fPr>
          <m:num>
            <m:r>
              <m:rPr>
                <m:sty m:val="p"/>
              </m:rPr>
              <w:rPr>
                <w:rFonts w:ascii="Cambria Math" w:hAnsi="Cambria Math"/>
                <w:sz w:val="22"/>
                <w:lang w:eastAsia="zh-CN"/>
              </w:rPr>
              <m:t>1</m:t>
            </m:r>
          </m:num>
          <m:den>
            <m:rad>
              <m:radPr>
                <m:degHide m:val="1"/>
                <m:ctrlPr>
                  <w:rPr>
                    <w:rFonts w:ascii="Cambria Math" w:hAnsi="Cambria Math"/>
                    <w:sz w:val="22"/>
                  </w:rPr>
                </m:ctrlPr>
              </m:radPr>
              <m:deg/>
              <m:e>
                <m:r>
                  <m:rPr>
                    <m:sty m:val="p"/>
                  </m:rPr>
                  <w:rPr>
                    <w:rFonts w:ascii="Cambria Math" w:hAnsi="Cambria Math"/>
                    <w:sz w:val="22"/>
                    <w:lang w:eastAsia="zh-CN"/>
                  </w:rPr>
                  <m:t>1-</m:t>
                </m:r>
                <m:sSup>
                  <m:sSupPr>
                    <m:ctrlPr>
                      <w:rPr>
                        <w:rFonts w:ascii="Cambria Math" w:hAnsi="Cambria Math"/>
                        <w:sz w:val="22"/>
                      </w:rPr>
                    </m:ctrlPr>
                  </m:sSupPr>
                  <m:e>
                    <m:r>
                      <w:rPr>
                        <w:rFonts w:ascii="Cambria Math" w:hAnsi="Cambria Math"/>
                        <w:sz w:val="22"/>
                        <w:lang w:eastAsia="zh-CN"/>
                      </w:rPr>
                      <m:t>x</m:t>
                    </m:r>
                  </m:e>
                  <m:sup>
                    <m:r>
                      <m:rPr>
                        <m:sty m:val="p"/>
                      </m:rPr>
                      <w:rPr>
                        <w:rFonts w:ascii="Cambria Math" w:hAnsi="Cambria Math"/>
                        <w:sz w:val="22"/>
                        <w:lang w:eastAsia="zh-CN"/>
                      </w:rPr>
                      <m:t>2</m:t>
                    </m:r>
                  </m:sup>
                </m:sSup>
              </m:e>
            </m:rad>
          </m:den>
        </m:f>
        <m:r>
          <w:rPr>
            <w:rFonts w:ascii="Cambria Math" w:hAnsi="Cambria Math"/>
            <w:sz w:val="22"/>
            <w:lang w:eastAsia="zh-CN"/>
          </w:rPr>
          <m:t>dx</m:t>
        </m:r>
      </m:oMath>
      <w:r w:rsidRPr="00C004E5">
        <w:rPr>
          <w:sz w:val="22"/>
          <w:lang w:eastAsia="zh-CN"/>
        </w:rPr>
        <w:t xml:space="preserve"> </w:t>
      </w:r>
    </w:p>
    <w:p w14:paraId="07ACC6C1" w14:textId="77777777" w:rsidR="00D662EA" w:rsidRPr="00C004E5" w:rsidRDefault="00D662EA" w:rsidP="00D662EA">
      <w:pPr>
        <w:pStyle w:val="aff8"/>
        <w:rPr>
          <w:sz w:val="22"/>
          <w:lang w:eastAsia="zh-CN"/>
        </w:rPr>
      </w:pPr>
      <w:r>
        <w:rPr>
          <w:lang w:eastAsia="zh-CN"/>
        </w:rPr>
        <w:t xml:space="preserve">(12) </w:t>
      </w:r>
      <m:oMath>
        <m:r>
          <w:rPr>
            <w:rFonts w:ascii="Cambria Math" w:hAnsi="Cambria Math"/>
            <w:lang w:eastAsia="zh-CN"/>
          </w:rPr>
          <m:t>y</m:t>
        </m:r>
        <m:r>
          <m:rPr>
            <m:sty m:val="p"/>
          </m:rPr>
          <w:rPr>
            <w:rFonts w:ascii="Cambria Math" w:hAnsi="Cambria Math"/>
            <w:lang w:eastAsia="zh-CN"/>
          </w:rPr>
          <m:t>=arccos</m:t>
        </m:r>
        <m:r>
          <w:rPr>
            <w:rFonts w:ascii="Cambria Math" w:hAnsi="Cambria Math"/>
            <w:lang w:eastAsia="zh-CN"/>
          </w:rPr>
          <m:t>x</m:t>
        </m:r>
      </m:oMath>
      <w:r>
        <w:rPr>
          <w:lang w:eastAsia="zh-CN"/>
        </w:rPr>
        <w:t xml:space="preserve">  </w:t>
      </w:r>
      <w:r>
        <w:rPr>
          <w:rFonts w:hint="eastAsia"/>
          <w:lang w:eastAsia="zh-CN"/>
        </w:rPr>
        <w:t>则：</w:t>
      </w:r>
      <m:oMath>
        <m:r>
          <w:rPr>
            <w:rFonts w:ascii="Cambria Math" w:hAnsi="Cambria Math"/>
            <w:sz w:val="22"/>
            <w:lang w:eastAsia="zh-CN"/>
          </w:rPr>
          <m:t>y</m:t>
        </m:r>
        <m:r>
          <m:rPr>
            <m:sty m:val="p"/>
          </m:rPr>
          <w:rPr>
            <w:rFonts w:ascii="Cambria Math" w:hAnsi="Cambria Math"/>
            <w:sz w:val="22"/>
            <w:lang w:eastAsia="zh-CN"/>
          </w:rPr>
          <m:t>'=-</m:t>
        </m:r>
        <m:f>
          <m:fPr>
            <m:ctrlPr>
              <w:rPr>
                <w:rFonts w:ascii="Cambria Math" w:hAnsi="Cambria Math"/>
                <w:sz w:val="22"/>
              </w:rPr>
            </m:ctrlPr>
          </m:fPr>
          <m:num>
            <m:r>
              <m:rPr>
                <m:sty m:val="p"/>
              </m:rPr>
              <w:rPr>
                <w:rFonts w:ascii="Cambria Math" w:hAnsi="Cambria Math"/>
                <w:sz w:val="22"/>
                <w:lang w:eastAsia="zh-CN"/>
              </w:rPr>
              <m:t>1</m:t>
            </m:r>
          </m:num>
          <m:den>
            <m:rad>
              <m:radPr>
                <m:degHide m:val="1"/>
                <m:ctrlPr>
                  <w:rPr>
                    <w:rFonts w:ascii="Cambria Math" w:hAnsi="Cambria Math"/>
                    <w:sz w:val="22"/>
                  </w:rPr>
                </m:ctrlPr>
              </m:radPr>
              <m:deg/>
              <m:e>
                <m:r>
                  <m:rPr>
                    <m:sty m:val="p"/>
                  </m:rPr>
                  <w:rPr>
                    <w:rFonts w:ascii="Cambria Math" w:hAnsi="Cambria Math"/>
                    <w:sz w:val="22"/>
                    <w:lang w:eastAsia="zh-CN"/>
                  </w:rPr>
                  <m:t>1-</m:t>
                </m:r>
                <m:sSup>
                  <m:sSupPr>
                    <m:ctrlPr>
                      <w:rPr>
                        <w:rFonts w:ascii="Cambria Math" w:hAnsi="Cambria Math"/>
                        <w:sz w:val="22"/>
                      </w:rPr>
                    </m:ctrlPr>
                  </m:sSupPr>
                  <m:e>
                    <m:r>
                      <w:rPr>
                        <w:rFonts w:ascii="Cambria Math" w:hAnsi="Cambria Math"/>
                        <w:sz w:val="22"/>
                        <w:lang w:eastAsia="zh-CN"/>
                      </w:rPr>
                      <m:t>x</m:t>
                    </m:r>
                  </m:e>
                  <m:sup>
                    <m:r>
                      <m:rPr>
                        <m:sty m:val="p"/>
                      </m:rPr>
                      <w:rPr>
                        <w:rFonts w:ascii="Cambria Math" w:hAnsi="Cambria Math"/>
                        <w:sz w:val="22"/>
                        <w:lang w:eastAsia="zh-CN"/>
                      </w:rPr>
                      <m:t>2</m:t>
                    </m:r>
                  </m:sup>
                </m:sSup>
              </m:e>
            </m:rad>
          </m:den>
        </m:f>
      </m:oMath>
      <w:r w:rsidRPr="00C004E5">
        <w:rPr>
          <w:rFonts w:hint="eastAsia"/>
          <w:sz w:val="22"/>
          <w:lang w:eastAsia="zh-CN"/>
        </w:rPr>
        <w:t xml:space="preserve"> </w:t>
      </w:r>
      <w:r w:rsidRPr="00C004E5">
        <w:rPr>
          <w:sz w:val="22"/>
          <w:lang w:eastAsia="zh-CN"/>
        </w:rPr>
        <w:t xml:space="preserve">  </w:t>
      </w:r>
      <w:r>
        <w:rPr>
          <w:lang w:eastAsia="zh-CN"/>
        </w:rPr>
        <w:t xml:space="preserve">  </w:t>
      </w:r>
      <m:oMath>
        <m:r>
          <w:rPr>
            <w:rFonts w:ascii="Cambria Math" w:hAnsi="Cambria Math"/>
            <w:sz w:val="22"/>
            <w:lang w:eastAsia="zh-CN"/>
          </w:rPr>
          <m:t>d</m:t>
        </m:r>
        <m:r>
          <m:rPr>
            <m:sty m:val="p"/>
          </m:rPr>
          <w:rPr>
            <w:rFonts w:ascii="Cambria Math" w:hAnsi="Cambria Math"/>
            <w:sz w:val="22"/>
            <w:lang w:eastAsia="zh-CN"/>
          </w:rPr>
          <m:t>(arccos</m:t>
        </m:r>
        <m:r>
          <w:rPr>
            <w:rFonts w:ascii="Cambria Math" w:hAnsi="Cambria Math"/>
            <w:sz w:val="22"/>
            <w:lang w:eastAsia="zh-CN"/>
          </w:rPr>
          <m:t>x</m:t>
        </m:r>
        <m:r>
          <m:rPr>
            <m:sty m:val="p"/>
          </m:rPr>
          <w:rPr>
            <w:rFonts w:ascii="Cambria Math" w:hAnsi="Cambria Math"/>
            <w:sz w:val="22"/>
            <w:lang w:eastAsia="zh-CN"/>
          </w:rPr>
          <m:t>)=-</m:t>
        </m:r>
        <m:f>
          <m:fPr>
            <m:ctrlPr>
              <w:rPr>
                <w:rFonts w:ascii="Cambria Math" w:hAnsi="Cambria Math"/>
                <w:sz w:val="22"/>
              </w:rPr>
            </m:ctrlPr>
          </m:fPr>
          <m:num>
            <m:r>
              <m:rPr>
                <m:sty m:val="p"/>
              </m:rPr>
              <w:rPr>
                <w:rFonts w:ascii="Cambria Math" w:hAnsi="Cambria Math"/>
                <w:sz w:val="22"/>
                <w:lang w:eastAsia="zh-CN"/>
              </w:rPr>
              <m:t>1</m:t>
            </m:r>
          </m:num>
          <m:den>
            <m:rad>
              <m:radPr>
                <m:degHide m:val="1"/>
                <m:ctrlPr>
                  <w:rPr>
                    <w:rFonts w:ascii="Cambria Math" w:hAnsi="Cambria Math"/>
                    <w:sz w:val="22"/>
                  </w:rPr>
                </m:ctrlPr>
              </m:radPr>
              <m:deg/>
              <m:e>
                <m:r>
                  <m:rPr>
                    <m:sty m:val="p"/>
                  </m:rPr>
                  <w:rPr>
                    <w:rFonts w:ascii="Cambria Math" w:hAnsi="Cambria Math"/>
                    <w:sz w:val="22"/>
                    <w:lang w:eastAsia="zh-CN"/>
                  </w:rPr>
                  <m:t>1-</m:t>
                </m:r>
                <m:sSup>
                  <m:sSupPr>
                    <m:ctrlPr>
                      <w:rPr>
                        <w:rFonts w:ascii="Cambria Math" w:hAnsi="Cambria Math"/>
                        <w:sz w:val="22"/>
                      </w:rPr>
                    </m:ctrlPr>
                  </m:sSupPr>
                  <m:e>
                    <m:r>
                      <w:rPr>
                        <w:rFonts w:ascii="Cambria Math" w:hAnsi="Cambria Math"/>
                        <w:sz w:val="22"/>
                        <w:lang w:eastAsia="zh-CN"/>
                      </w:rPr>
                      <m:t>x</m:t>
                    </m:r>
                  </m:e>
                  <m:sup>
                    <m:r>
                      <m:rPr>
                        <m:sty m:val="p"/>
                      </m:rPr>
                      <w:rPr>
                        <w:rFonts w:ascii="Cambria Math" w:hAnsi="Cambria Math"/>
                        <w:sz w:val="22"/>
                        <w:lang w:eastAsia="zh-CN"/>
                      </w:rPr>
                      <m:t>2</m:t>
                    </m:r>
                  </m:sup>
                </m:sSup>
              </m:e>
            </m:rad>
          </m:den>
        </m:f>
        <m:r>
          <w:rPr>
            <w:rFonts w:ascii="Cambria Math" w:hAnsi="Cambria Math"/>
            <w:sz w:val="22"/>
            <w:lang w:eastAsia="zh-CN"/>
          </w:rPr>
          <m:t>dx</m:t>
        </m:r>
      </m:oMath>
      <w:r w:rsidRPr="00C004E5">
        <w:rPr>
          <w:sz w:val="22"/>
          <w:lang w:eastAsia="zh-CN"/>
        </w:rPr>
        <w:t xml:space="preserve"> </w:t>
      </w:r>
    </w:p>
    <w:p w14:paraId="0A5182A7" w14:textId="77777777" w:rsidR="00D662EA" w:rsidRDefault="00D662EA" w:rsidP="00D662EA">
      <w:pPr>
        <w:pStyle w:val="aff8"/>
        <w:rPr>
          <w:lang w:eastAsia="zh-CN"/>
        </w:rPr>
      </w:pPr>
      <w:r>
        <w:rPr>
          <w:lang w:eastAsia="zh-CN"/>
        </w:rPr>
        <w:t xml:space="preserve">(13) </w:t>
      </w:r>
      <m:oMath>
        <m:r>
          <w:rPr>
            <w:rFonts w:ascii="Cambria Math" w:hAnsi="Cambria Math"/>
            <w:lang w:eastAsia="zh-CN"/>
          </w:rPr>
          <m:t>y</m:t>
        </m:r>
        <m:r>
          <m:rPr>
            <m:sty m:val="p"/>
          </m:rPr>
          <w:rPr>
            <w:rFonts w:ascii="Cambria Math" w:hAnsi="Cambria Math"/>
            <w:lang w:eastAsia="zh-CN"/>
          </w:rPr>
          <m:t>=arctan</m:t>
        </m:r>
        <m:r>
          <w:rPr>
            <w:rFonts w:ascii="Cambria Math" w:hAnsi="Cambria Math"/>
            <w:lang w:eastAsia="zh-CN"/>
          </w:rPr>
          <m:t>x</m:t>
        </m:r>
      </m:oMath>
      <w:r>
        <w:rPr>
          <w:lang w:eastAsia="zh-CN"/>
        </w:rPr>
        <w:t xml:space="preserve">  </w:t>
      </w:r>
      <w:r>
        <w:rPr>
          <w:rFonts w:hint="eastAsia"/>
          <w:lang w:eastAsia="zh-CN"/>
        </w:rPr>
        <w:t>则</w:t>
      </w:r>
      <w:r>
        <w:rPr>
          <w:lang w:eastAsia="zh-CN"/>
        </w:rPr>
        <w:t>：</w:t>
      </w:r>
      <m:oMath>
        <m:r>
          <w:rPr>
            <w:rFonts w:ascii="Cambria Math" w:hAnsi="Cambria Math"/>
            <w:sz w:val="22"/>
            <w:lang w:eastAsia="zh-CN"/>
          </w:rPr>
          <m:t>y</m:t>
        </m:r>
        <m:r>
          <m:rPr>
            <m:sty m:val="p"/>
          </m:rPr>
          <w:rPr>
            <w:rFonts w:ascii="Cambria Math" w:hAnsi="Cambria Math"/>
            <w:sz w:val="22"/>
            <w:lang w:eastAsia="zh-CN"/>
          </w:rPr>
          <m:t>'=</m:t>
        </m:r>
        <m:f>
          <m:fPr>
            <m:ctrlPr>
              <w:rPr>
                <w:rFonts w:ascii="Cambria Math" w:hAnsi="Cambria Math"/>
                <w:sz w:val="22"/>
              </w:rPr>
            </m:ctrlPr>
          </m:fPr>
          <m:num>
            <m:r>
              <m:rPr>
                <m:sty m:val="p"/>
              </m:rPr>
              <w:rPr>
                <w:rFonts w:ascii="Cambria Math" w:hAnsi="Cambria Math"/>
                <w:sz w:val="22"/>
                <w:lang w:eastAsia="zh-CN"/>
              </w:rPr>
              <m:t>1</m:t>
            </m:r>
          </m:num>
          <m:den>
            <m:r>
              <m:rPr>
                <m:sty m:val="p"/>
              </m:rPr>
              <w:rPr>
                <w:rFonts w:ascii="Cambria Math" w:hAnsi="Cambria Math"/>
                <w:sz w:val="22"/>
                <w:lang w:eastAsia="zh-CN"/>
              </w:rPr>
              <m:t>1+</m:t>
            </m:r>
            <m:sSup>
              <m:sSupPr>
                <m:ctrlPr>
                  <w:rPr>
                    <w:rFonts w:ascii="Cambria Math" w:hAnsi="Cambria Math"/>
                    <w:sz w:val="22"/>
                  </w:rPr>
                </m:ctrlPr>
              </m:sSupPr>
              <m:e>
                <m:r>
                  <w:rPr>
                    <w:rFonts w:ascii="Cambria Math" w:hAnsi="Cambria Math"/>
                    <w:sz w:val="22"/>
                    <w:lang w:eastAsia="zh-CN"/>
                  </w:rPr>
                  <m:t>x</m:t>
                </m:r>
              </m:e>
              <m:sup>
                <m:r>
                  <m:rPr>
                    <m:sty m:val="p"/>
                  </m:rPr>
                  <w:rPr>
                    <w:rFonts w:ascii="Cambria Math" w:hAnsi="Cambria Math"/>
                    <w:sz w:val="22"/>
                    <w:lang w:eastAsia="zh-CN"/>
                  </w:rPr>
                  <m:t>2</m:t>
                </m:r>
              </m:sup>
            </m:sSup>
          </m:den>
        </m:f>
      </m:oMath>
      <w:r>
        <w:rPr>
          <w:lang w:eastAsia="zh-CN"/>
        </w:rPr>
        <w:t xml:space="preserve">      </w:t>
      </w:r>
      <m:oMath>
        <m:r>
          <w:rPr>
            <w:rFonts w:ascii="Cambria Math" w:hAnsi="Cambria Math"/>
            <w:sz w:val="22"/>
            <w:lang w:eastAsia="zh-CN"/>
          </w:rPr>
          <m:t>d</m:t>
        </m:r>
        <m:r>
          <m:rPr>
            <m:sty m:val="p"/>
          </m:rPr>
          <w:rPr>
            <w:rFonts w:ascii="Cambria Math" w:hAnsi="Cambria Math"/>
            <w:sz w:val="22"/>
            <w:lang w:eastAsia="zh-CN"/>
          </w:rPr>
          <m:t>(arctan</m:t>
        </m:r>
        <m:r>
          <w:rPr>
            <w:rFonts w:ascii="Cambria Math" w:hAnsi="Cambria Math"/>
            <w:sz w:val="22"/>
            <w:lang w:eastAsia="zh-CN"/>
          </w:rPr>
          <m:t>x</m:t>
        </m:r>
        <m:r>
          <m:rPr>
            <m:sty m:val="p"/>
          </m:rPr>
          <w:rPr>
            <w:rFonts w:ascii="Cambria Math" w:hAnsi="Cambria Math"/>
            <w:sz w:val="22"/>
            <w:lang w:eastAsia="zh-CN"/>
          </w:rPr>
          <m:t>)=</m:t>
        </m:r>
        <m:f>
          <m:fPr>
            <m:ctrlPr>
              <w:rPr>
                <w:rFonts w:ascii="Cambria Math" w:hAnsi="Cambria Math"/>
                <w:sz w:val="22"/>
              </w:rPr>
            </m:ctrlPr>
          </m:fPr>
          <m:num>
            <m:r>
              <m:rPr>
                <m:sty m:val="p"/>
              </m:rPr>
              <w:rPr>
                <w:rFonts w:ascii="Cambria Math" w:hAnsi="Cambria Math"/>
                <w:sz w:val="22"/>
                <w:lang w:eastAsia="zh-CN"/>
              </w:rPr>
              <m:t>1</m:t>
            </m:r>
          </m:num>
          <m:den>
            <m:r>
              <m:rPr>
                <m:sty m:val="p"/>
              </m:rPr>
              <w:rPr>
                <w:rFonts w:ascii="Cambria Math" w:hAnsi="Cambria Math"/>
                <w:sz w:val="22"/>
                <w:lang w:eastAsia="zh-CN"/>
              </w:rPr>
              <m:t>1+</m:t>
            </m:r>
            <m:sSup>
              <m:sSupPr>
                <m:ctrlPr>
                  <w:rPr>
                    <w:rFonts w:ascii="Cambria Math" w:hAnsi="Cambria Math"/>
                    <w:sz w:val="22"/>
                  </w:rPr>
                </m:ctrlPr>
              </m:sSupPr>
              <m:e>
                <m:r>
                  <w:rPr>
                    <w:rFonts w:ascii="Cambria Math" w:hAnsi="Cambria Math"/>
                    <w:sz w:val="22"/>
                    <w:lang w:eastAsia="zh-CN"/>
                  </w:rPr>
                  <m:t>x</m:t>
                </m:r>
              </m:e>
              <m:sup>
                <m:r>
                  <m:rPr>
                    <m:sty m:val="p"/>
                  </m:rPr>
                  <w:rPr>
                    <w:rFonts w:ascii="Cambria Math" w:hAnsi="Cambria Math"/>
                    <w:sz w:val="22"/>
                    <w:lang w:eastAsia="zh-CN"/>
                  </w:rPr>
                  <m:t>2</m:t>
                </m:r>
              </m:sup>
            </m:sSup>
          </m:den>
        </m:f>
        <m:r>
          <w:rPr>
            <w:rFonts w:ascii="Cambria Math" w:hAnsi="Cambria Math"/>
            <w:sz w:val="22"/>
            <w:lang w:eastAsia="zh-CN"/>
          </w:rPr>
          <m:t>dx</m:t>
        </m:r>
      </m:oMath>
      <w:r>
        <w:rPr>
          <w:lang w:eastAsia="zh-CN"/>
        </w:rPr>
        <w:t xml:space="preserve"> </w:t>
      </w:r>
    </w:p>
    <w:p w14:paraId="740DFE68" w14:textId="77777777" w:rsidR="00D662EA" w:rsidRDefault="00D662EA" w:rsidP="00D662EA">
      <w:pPr>
        <w:pStyle w:val="aff8"/>
        <w:rPr>
          <w:lang w:eastAsia="zh-CN"/>
        </w:rPr>
      </w:pPr>
      <w:r>
        <w:rPr>
          <w:lang w:eastAsia="zh-CN"/>
        </w:rPr>
        <w:t xml:space="preserve">(14) </w:t>
      </w:r>
      <m:oMath>
        <m:r>
          <w:rPr>
            <w:rFonts w:ascii="Cambria Math" w:hAnsi="Cambria Math"/>
            <w:lang w:eastAsia="zh-CN"/>
          </w:rPr>
          <m:t>y</m:t>
        </m:r>
        <m:r>
          <m:rPr>
            <m:sty m:val="p"/>
          </m:rPr>
          <w:rPr>
            <w:rFonts w:ascii="Cambria Math" w:hAnsi="Cambria Math"/>
            <w:lang w:eastAsia="zh-CN"/>
          </w:rPr>
          <m:t>=arccot</m:t>
        </m:r>
        <m:r>
          <w:rPr>
            <w:rFonts w:ascii="Cambria Math" w:hAnsi="Cambria Math"/>
            <w:lang w:eastAsia="zh-CN"/>
          </w:rPr>
          <m:t>x</m:t>
        </m:r>
      </m:oMath>
      <w:r>
        <w:rPr>
          <w:lang w:eastAsia="zh-CN"/>
        </w:rPr>
        <w:t xml:space="preserve">  </w:t>
      </w:r>
      <w:r>
        <w:rPr>
          <w:rFonts w:hint="eastAsia"/>
          <w:lang w:eastAsia="zh-CN"/>
        </w:rPr>
        <w:t>则</w:t>
      </w:r>
      <w:r>
        <w:rPr>
          <w:lang w:eastAsia="zh-CN"/>
        </w:rPr>
        <w:t>：</w:t>
      </w:r>
      <m:oMath>
        <m:r>
          <w:rPr>
            <w:rFonts w:ascii="Cambria Math" w:hAnsi="Cambria Math"/>
            <w:lang w:eastAsia="zh-CN"/>
          </w:rPr>
          <m:t>y</m:t>
        </m:r>
        <m:r>
          <m:rPr>
            <m:sty m:val="p"/>
          </m:rPr>
          <w:rPr>
            <w:rFonts w:ascii="Cambria Math" w:hAnsi="Cambria Math"/>
            <w:lang w:eastAsia="zh-CN"/>
          </w:rPr>
          <m:t>'=-</m:t>
        </m:r>
        <m:f>
          <m:fPr>
            <m:ctrlPr>
              <w:rPr>
                <w:rFonts w:ascii="Cambria Math" w:hAnsi="Cambria Math"/>
              </w:rPr>
            </m:ctrlPr>
          </m:fPr>
          <m:num>
            <m:r>
              <m:rPr>
                <m:sty m:val="p"/>
              </m:rPr>
              <w:rPr>
                <w:rFonts w:ascii="Cambria Math" w:hAnsi="Cambria Math"/>
                <w:lang w:eastAsia="zh-CN"/>
              </w:rPr>
              <m:t>1</m:t>
            </m:r>
          </m:num>
          <m:den>
            <m:r>
              <m:rPr>
                <m:sty m:val="p"/>
              </m:rPr>
              <w:rPr>
                <w:rFonts w:ascii="Cambria Math" w:hAnsi="Cambria Math"/>
                <w:lang w:eastAsia="zh-CN"/>
              </w:rPr>
              <m:t>1+</m:t>
            </m:r>
            <m:sSup>
              <m:sSupPr>
                <m:ctrlPr>
                  <w:rPr>
                    <w:rFonts w:ascii="Cambria Math" w:hAnsi="Cambria Math"/>
                  </w:rPr>
                </m:ctrlPr>
              </m:sSupPr>
              <m:e>
                <m:r>
                  <w:rPr>
                    <w:rFonts w:ascii="Cambria Math" w:hAnsi="Cambria Math"/>
                    <w:lang w:eastAsia="zh-CN"/>
                  </w:rPr>
                  <m:t>x</m:t>
                </m:r>
              </m:e>
              <m:sup>
                <m:r>
                  <m:rPr>
                    <m:sty m:val="p"/>
                  </m:rPr>
                  <w:rPr>
                    <w:rFonts w:ascii="Cambria Math" w:hAnsi="Cambria Math"/>
                    <w:lang w:eastAsia="zh-CN"/>
                  </w:rPr>
                  <m:t>2</m:t>
                </m:r>
              </m:sup>
            </m:sSup>
          </m:den>
        </m:f>
      </m:oMath>
      <w:r>
        <w:rPr>
          <w:lang w:eastAsia="zh-CN"/>
        </w:rPr>
        <w:t xml:space="preserve">     </w:t>
      </w:r>
      <m:oMath>
        <m:r>
          <w:rPr>
            <w:rFonts w:ascii="Cambria Math" w:hAnsi="Cambria Math"/>
            <w:lang w:eastAsia="zh-CN"/>
          </w:rPr>
          <m:t>d</m:t>
        </m:r>
        <m:r>
          <m:rPr>
            <m:sty m:val="p"/>
          </m:rPr>
          <w:rPr>
            <w:rFonts w:ascii="Cambria Math" w:hAnsi="Cambria Math"/>
            <w:lang w:eastAsia="zh-CN"/>
          </w:rPr>
          <m:t>(arccot</m:t>
        </m:r>
        <m:r>
          <w:rPr>
            <w:rFonts w:ascii="Cambria Math" w:hAnsi="Cambria Math"/>
            <w:lang w:eastAsia="zh-CN"/>
          </w:rPr>
          <m:t>x</m:t>
        </m:r>
        <m:r>
          <m:rPr>
            <m:sty m:val="p"/>
          </m:rPr>
          <w:rPr>
            <w:rFonts w:ascii="Cambria Math" w:hAnsi="Cambria Math"/>
            <w:lang w:eastAsia="zh-CN"/>
          </w:rPr>
          <m:t>)=-</m:t>
        </m:r>
        <m:f>
          <m:fPr>
            <m:ctrlPr>
              <w:rPr>
                <w:rFonts w:ascii="Cambria Math" w:hAnsi="Cambria Math"/>
              </w:rPr>
            </m:ctrlPr>
          </m:fPr>
          <m:num>
            <m:r>
              <m:rPr>
                <m:sty m:val="p"/>
              </m:rPr>
              <w:rPr>
                <w:rFonts w:ascii="Cambria Math" w:hAnsi="Cambria Math"/>
                <w:lang w:eastAsia="zh-CN"/>
              </w:rPr>
              <m:t>1</m:t>
            </m:r>
          </m:num>
          <m:den>
            <m:r>
              <m:rPr>
                <m:sty m:val="p"/>
              </m:rPr>
              <w:rPr>
                <w:rFonts w:ascii="Cambria Math" w:hAnsi="Cambria Math"/>
                <w:lang w:eastAsia="zh-CN"/>
              </w:rPr>
              <m:t>1+</m:t>
            </m:r>
            <m:sSup>
              <m:sSupPr>
                <m:ctrlPr>
                  <w:rPr>
                    <w:rFonts w:ascii="Cambria Math" w:hAnsi="Cambria Math"/>
                  </w:rPr>
                </m:ctrlPr>
              </m:sSupPr>
              <m:e>
                <m:r>
                  <w:rPr>
                    <w:rFonts w:ascii="Cambria Math" w:hAnsi="Cambria Math"/>
                    <w:lang w:eastAsia="zh-CN"/>
                  </w:rPr>
                  <m:t>x</m:t>
                </m:r>
              </m:e>
              <m:sup>
                <m:r>
                  <m:rPr>
                    <m:sty m:val="p"/>
                  </m:rPr>
                  <w:rPr>
                    <w:rFonts w:ascii="Cambria Math" w:hAnsi="Cambria Math"/>
                    <w:lang w:eastAsia="zh-CN"/>
                  </w:rPr>
                  <m:t>2</m:t>
                </m:r>
              </m:sup>
            </m:sSup>
          </m:den>
        </m:f>
        <m:r>
          <w:rPr>
            <w:rFonts w:ascii="Cambria Math" w:hAnsi="Cambria Math"/>
            <w:lang w:eastAsia="zh-CN"/>
          </w:rPr>
          <m:t>dx</m:t>
        </m:r>
      </m:oMath>
      <w:r>
        <w:rPr>
          <w:lang w:eastAsia="zh-CN"/>
        </w:rPr>
        <w:t xml:space="preserve"> </w:t>
      </w:r>
    </w:p>
    <w:p w14:paraId="57E5CF65" w14:textId="77777777" w:rsidR="00D662EA" w:rsidRDefault="00D662EA" w:rsidP="00D662EA">
      <w:pPr>
        <w:pStyle w:val="aff8"/>
        <w:rPr>
          <w:lang w:eastAsia="zh-CN"/>
        </w:rPr>
      </w:pPr>
      <w:r>
        <w:rPr>
          <w:lang w:eastAsia="zh-CN"/>
        </w:rPr>
        <w:t xml:space="preserve">(15) </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shx</m:t>
        </m:r>
      </m:oMath>
      <w:r>
        <w:rPr>
          <w:lang w:eastAsia="zh-CN"/>
        </w:rPr>
        <w:t xml:space="preserve"> </w:t>
      </w:r>
      <w:r>
        <w:rPr>
          <w:rFonts w:hint="eastAsia"/>
          <w:lang w:eastAsia="zh-CN"/>
        </w:rPr>
        <w:t>则</w:t>
      </w:r>
      <w:r>
        <w:rPr>
          <w:lang w:eastAsia="zh-CN"/>
        </w:rPr>
        <w:t>：</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chx</m:t>
        </m:r>
      </m:oMath>
      <w:r>
        <w:rPr>
          <w:lang w:eastAsia="zh-CN"/>
        </w:rPr>
        <w:t xml:space="preserve">    </w:t>
      </w:r>
      <m:oMath>
        <m:r>
          <w:rPr>
            <w:rFonts w:ascii="Cambria Math" w:hAnsi="Cambria Math"/>
            <w:lang w:eastAsia="zh-CN"/>
          </w:rPr>
          <m:t>d</m:t>
        </m:r>
        <m:r>
          <m:rPr>
            <m:sty m:val="p"/>
          </m:rPr>
          <w:rPr>
            <w:rFonts w:ascii="Cambria Math" w:hAnsi="Cambria Math"/>
            <w:lang w:eastAsia="zh-CN"/>
          </w:rPr>
          <m:t>(</m:t>
        </m:r>
        <m:r>
          <w:rPr>
            <w:rFonts w:ascii="Cambria Math" w:hAnsi="Cambria Math"/>
            <w:lang w:eastAsia="zh-CN"/>
          </w:rPr>
          <m:t>shx</m:t>
        </m:r>
        <m:r>
          <m:rPr>
            <m:sty m:val="p"/>
          </m:rPr>
          <w:rPr>
            <w:rFonts w:ascii="Cambria Math" w:hAnsi="Cambria Math"/>
            <w:lang w:eastAsia="zh-CN"/>
          </w:rPr>
          <m:t>)=</m:t>
        </m:r>
        <m:r>
          <w:rPr>
            <w:rFonts w:ascii="Cambria Math" w:hAnsi="Cambria Math"/>
            <w:lang w:eastAsia="zh-CN"/>
          </w:rPr>
          <m:t>chxdx</m:t>
        </m:r>
      </m:oMath>
      <w:r>
        <w:rPr>
          <w:lang w:eastAsia="zh-CN"/>
        </w:rPr>
        <w:t xml:space="preserve"> </w:t>
      </w:r>
    </w:p>
    <w:p w14:paraId="26523A06" w14:textId="77777777" w:rsidR="00D662EA" w:rsidRDefault="00D662EA" w:rsidP="00D662EA">
      <w:pPr>
        <w:pStyle w:val="aff8"/>
        <w:rPr>
          <w:lang w:eastAsia="zh-CN"/>
        </w:rPr>
      </w:pPr>
      <w:r>
        <w:rPr>
          <w:lang w:eastAsia="zh-CN"/>
        </w:rPr>
        <w:lastRenderedPageBreak/>
        <w:t xml:space="preserve">(16) </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chx</m:t>
        </m:r>
      </m:oMath>
      <w:r>
        <w:rPr>
          <w:lang w:eastAsia="zh-CN"/>
        </w:rPr>
        <w:t xml:space="preserve"> </w:t>
      </w:r>
      <w:r>
        <w:rPr>
          <w:rFonts w:hint="eastAsia"/>
          <w:lang w:eastAsia="zh-CN"/>
        </w:rPr>
        <w:t>则</w:t>
      </w:r>
      <w:r>
        <w:rPr>
          <w:lang w:eastAsia="zh-CN"/>
        </w:rPr>
        <w:t>：</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shx</m:t>
        </m:r>
      </m:oMath>
      <w:r>
        <w:rPr>
          <w:lang w:eastAsia="zh-CN"/>
        </w:rPr>
        <w:t xml:space="preserve">    </w:t>
      </w:r>
      <m:oMath>
        <m:r>
          <w:rPr>
            <w:rFonts w:ascii="Cambria Math" w:hAnsi="Cambria Math"/>
            <w:lang w:eastAsia="zh-CN"/>
          </w:rPr>
          <m:t>d</m:t>
        </m:r>
        <m:r>
          <m:rPr>
            <m:sty m:val="p"/>
          </m:rPr>
          <w:rPr>
            <w:rFonts w:ascii="Cambria Math" w:hAnsi="Cambria Math"/>
            <w:lang w:eastAsia="zh-CN"/>
          </w:rPr>
          <m:t>(</m:t>
        </m:r>
        <m:r>
          <w:rPr>
            <w:rFonts w:ascii="Cambria Math" w:hAnsi="Cambria Math"/>
            <w:lang w:eastAsia="zh-CN"/>
          </w:rPr>
          <m:t>chx</m:t>
        </m:r>
        <m:r>
          <m:rPr>
            <m:sty m:val="p"/>
          </m:rPr>
          <w:rPr>
            <w:rFonts w:ascii="Cambria Math" w:hAnsi="Cambria Math"/>
            <w:lang w:eastAsia="zh-CN"/>
          </w:rPr>
          <m:t>)=</m:t>
        </m:r>
        <m:r>
          <w:rPr>
            <w:rFonts w:ascii="Cambria Math" w:hAnsi="Cambria Math"/>
            <w:lang w:eastAsia="zh-CN"/>
          </w:rPr>
          <m:t>shxdx</m:t>
        </m:r>
      </m:oMath>
    </w:p>
    <w:p w14:paraId="3B88B3F9" w14:textId="77777777" w:rsidR="00D662EA" w:rsidRPr="00E94F2C" w:rsidRDefault="00D662EA" w:rsidP="00D662EA">
      <w:pPr>
        <w:pStyle w:val="aff8"/>
        <w:rPr>
          <w:sz w:val="24"/>
          <w:lang w:eastAsia="zh-CN"/>
        </w:rPr>
      </w:pPr>
      <w:r w:rsidRPr="00E94F2C">
        <w:rPr>
          <w:b/>
          <w:sz w:val="24"/>
          <w:lang w:eastAsia="zh-CN"/>
        </w:rPr>
        <w:t>7.</w:t>
      </w:r>
      <w:r w:rsidRPr="00E94F2C">
        <w:rPr>
          <w:rFonts w:hint="eastAsia"/>
          <w:b/>
          <w:sz w:val="24"/>
          <w:lang w:eastAsia="zh-CN"/>
        </w:rPr>
        <w:t>复合函数，反函数，隐函数以及参数方程所确定的函数的微分法</w:t>
      </w:r>
    </w:p>
    <w:p w14:paraId="066D2F5A" w14:textId="77777777" w:rsidR="00D662EA" w:rsidRDefault="00D662EA" w:rsidP="00D662EA">
      <w:pPr>
        <w:pStyle w:val="aff8"/>
        <w:rPr>
          <w:lang w:eastAsia="zh-CN"/>
        </w:rPr>
      </w:pPr>
      <w:r>
        <w:rPr>
          <w:lang w:eastAsia="zh-CN"/>
        </w:rPr>
        <w:t>(1) 反函数的运算法则: 设</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在点</w:t>
      </w:r>
      <m:oMath>
        <m:r>
          <w:rPr>
            <w:rFonts w:ascii="Cambria Math" w:hAnsi="Cambria Math"/>
            <w:lang w:eastAsia="zh-CN"/>
          </w:rPr>
          <m:t>x</m:t>
        </m:r>
      </m:oMath>
      <w:r>
        <w:rPr>
          <w:lang w:eastAsia="zh-CN"/>
        </w:rPr>
        <w:t>的某邻域内单调连续，在点</w:t>
      </w:r>
      <m:oMath>
        <m:r>
          <w:rPr>
            <w:rFonts w:ascii="Cambria Math" w:hAnsi="Cambria Math"/>
            <w:lang w:eastAsia="zh-CN"/>
          </w:rPr>
          <m:t>x</m:t>
        </m:r>
      </m:oMath>
      <w:r>
        <w:rPr>
          <w:lang w:eastAsia="zh-CN"/>
        </w:rPr>
        <w:t>处可导且</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)≠0</m:t>
        </m:r>
      </m:oMath>
      <w:r>
        <w:rPr>
          <w:lang w:eastAsia="zh-CN"/>
        </w:rPr>
        <w:t>，则其反函数在点</w:t>
      </w:r>
      <m:oMath>
        <m:r>
          <w:rPr>
            <w:rFonts w:ascii="Cambria Math" w:hAnsi="Cambria Math"/>
            <w:lang w:eastAsia="zh-CN"/>
          </w:rPr>
          <m:t>x</m:t>
        </m:r>
      </m:oMath>
      <w:r>
        <w:rPr>
          <w:lang w:eastAsia="zh-CN"/>
        </w:rPr>
        <w:t>所对应的</w:t>
      </w:r>
      <m:oMath>
        <m:r>
          <w:rPr>
            <w:rFonts w:ascii="Cambria Math" w:hAnsi="Cambria Math"/>
            <w:lang w:eastAsia="zh-CN"/>
          </w:rPr>
          <m:t>y</m:t>
        </m:r>
      </m:oMath>
      <w:r>
        <w:rPr>
          <w:lang w:eastAsia="zh-CN"/>
        </w:rPr>
        <w:t>处可导，并且有</w:t>
      </w:r>
      <m:oMath>
        <m:f>
          <m:fPr>
            <m:ctrlPr>
              <w:rPr>
                <w:rFonts w:ascii="Cambria Math" w:hAnsi="Cambria Math"/>
                <w:sz w:val="24"/>
              </w:rPr>
            </m:ctrlPr>
          </m:fPr>
          <m:num>
            <m:r>
              <w:rPr>
                <w:rFonts w:ascii="Cambria Math" w:hAnsi="Cambria Math"/>
                <w:sz w:val="24"/>
                <w:lang w:eastAsia="zh-CN"/>
              </w:rPr>
              <m:t>dy</m:t>
            </m:r>
          </m:num>
          <m:den>
            <m:r>
              <w:rPr>
                <w:rFonts w:ascii="Cambria Math" w:hAnsi="Cambria Math"/>
                <w:sz w:val="24"/>
                <w:lang w:eastAsia="zh-CN"/>
              </w:rPr>
              <m:t>dx</m:t>
            </m:r>
          </m:den>
        </m:f>
        <m:r>
          <m:rPr>
            <m:sty m:val="p"/>
          </m:rPr>
          <w:rPr>
            <w:rFonts w:ascii="Cambria Math" w:hAnsi="Cambria Math"/>
            <w:sz w:val="24"/>
            <w:lang w:eastAsia="zh-CN"/>
          </w:rPr>
          <m:t>=</m:t>
        </m:r>
        <m:f>
          <m:fPr>
            <m:ctrlPr>
              <w:rPr>
                <w:rFonts w:ascii="Cambria Math" w:hAnsi="Cambria Math"/>
                <w:sz w:val="24"/>
              </w:rPr>
            </m:ctrlPr>
          </m:fPr>
          <m:num>
            <m:r>
              <m:rPr>
                <m:sty m:val="p"/>
              </m:rPr>
              <w:rPr>
                <w:rFonts w:ascii="Cambria Math" w:hAnsi="Cambria Math"/>
                <w:sz w:val="24"/>
                <w:lang w:eastAsia="zh-CN"/>
              </w:rPr>
              <m:t>1</m:t>
            </m:r>
          </m:num>
          <m:den>
            <m:f>
              <m:fPr>
                <m:ctrlPr>
                  <w:rPr>
                    <w:rFonts w:ascii="Cambria Math" w:hAnsi="Cambria Math"/>
                    <w:sz w:val="24"/>
                  </w:rPr>
                </m:ctrlPr>
              </m:fPr>
              <m:num>
                <m:r>
                  <w:rPr>
                    <w:rFonts w:ascii="Cambria Math" w:hAnsi="Cambria Math"/>
                    <w:sz w:val="24"/>
                    <w:lang w:eastAsia="zh-CN"/>
                  </w:rPr>
                  <m:t>dx</m:t>
                </m:r>
              </m:num>
              <m:den>
                <m:r>
                  <w:rPr>
                    <w:rFonts w:ascii="Cambria Math" w:hAnsi="Cambria Math"/>
                    <w:sz w:val="24"/>
                    <w:lang w:eastAsia="zh-CN"/>
                  </w:rPr>
                  <m:t>dy</m:t>
                </m:r>
              </m:den>
            </m:f>
          </m:den>
        </m:f>
      </m:oMath>
      <w:r>
        <w:rPr>
          <w:lang w:eastAsia="zh-CN"/>
        </w:rPr>
        <w:t xml:space="preserve"> </w:t>
      </w:r>
    </w:p>
    <w:p w14:paraId="25BE45A5" w14:textId="77777777" w:rsidR="00D662EA" w:rsidRDefault="00D662EA" w:rsidP="00D662EA">
      <w:pPr>
        <w:pStyle w:val="aff8"/>
        <w:rPr>
          <w:lang w:eastAsia="zh-CN"/>
        </w:rPr>
      </w:pPr>
      <w:r>
        <w:rPr>
          <w:lang w:eastAsia="zh-CN"/>
        </w:rPr>
        <w:t>(2) 复合函数的运算法则:若</w:t>
      </w:r>
      <m:oMath>
        <m:r>
          <w:rPr>
            <w:rFonts w:ascii="Cambria Math" w:hAnsi="Cambria Math"/>
            <w:lang w:eastAsia="zh-CN"/>
          </w:rPr>
          <m:t>μ</m:t>
        </m:r>
        <m:r>
          <m:rPr>
            <m:sty m:val="p"/>
          </m:rPr>
          <w:rPr>
            <w:rFonts w:ascii="Cambria Math" w:hAnsi="Cambria Math"/>
            <w:lang w:eastAsia="zh-CN"/>
          </w:rPr>
          <m:t>=</m:t>
        </m:r>
        <m:r>
          <w:rPr>
            <w:rFonts w:ascii="Cambria Math" w:hAnsi="Cambria Math"/>
            <w:lang w:eastAsia="zh-CN"/>
          </w:rPr>
          <m:t>φ</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在点</w:t>
      </w:r>
      <m:oMath>
        <m:r>
          <w:rPr>
            <w:rFonts w:ascii="Cambria Math" w:hAnsi="Cambria Math"/>
            <w:lang w:eastAsia="zh-CN"/>
          </w:rPr>
          <m:t>x</m:t>
        </m:r>
      </m:oMath>
      <w:r>
        <w:rPr>
          <w:lang w:eastAsia="zh-CN"/>
        </w:rPr>
        <w:t>可导,而</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μ</m:t>
        </m:r>
        <m:r>
          <m:rPr>
            <m:sty m:val="p"/>
          </m:rPr>
          <w:rPr>
            <w:rFonts w:ascii="Cambria Math" w:hAnsi="Cambria Math"/>
            <w:lang w:eastAsia="zh-CN"/>
          </w:rPr>
          <m:t>)</m:t>
        </m:r>
      </m:oMath>
      <w:r>
        <w:rPr>
          <w:lang w:eastAsia="zh-CN"/>
        </w:rPr>
        <w:t>在对应点</w:t>
      </w:r>
      <m:oMath>
        <m:r>
          <w:rPr>
            <w:rFonts w:ascii="Cambria Math" w:hAnsi="Cambria Math"/>
            <w:lang w:eastAsia="zh-CN"/>
          </w:rPr>
          <m:t>μ</m:t>
        </m:r>
      </m:oMath>
      <w:r>
        <w:rPr>
          <w:lang w:eastAsia="zh-CN"/>
        </w:rPr>
        <w:t>(</w:t>
      </w:r>
      <m:oMath>
        <m:r>
          <w:rPr>
            <w:rFonts w:ascii="Cambria Math" w:hAnsi="Cambria Math"/>
            <w:lang w:eastAsia="zh-CN"/>
          </w:rPr>
          <m:t>μ</m:t>
        </m:r>
        <m:r>
          <m:rPr>
            <m:sty m:val="p"/>
          </m:rPr>
          <w:rPr>
            <w:rFonts w:ascii="Cambria Math" w:hAnsi="Cambria Math"/>
            <w:lang w:eastAsia="zh-CN"/>
          </w:rPr>
          <m:t>=</m:t>
        </m:r>
        <m:r>
          <w:rPr>
            <w:rFonts w:ascii="Cambria Math" w:hAnsi="Cambria Math"/>
            <w:lang w:eastAsia="zh-CN"/>
          </w:rPr>
          <m:t>φ</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)可导,则复合函数</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φ</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在点</w:t>
      </w:r>
      <m:oMath>
        <m:r>
          <w:rPr>
            <w:rFonts w:ascii="Cambria Math" w:hAnsi="Cambria Math"/>
            <w:lang w:eastAsia="zh-CN"/>
          </w:rPr>
          <m:t>x</m:t>
        </m:r>
      </m:oMath>
      <w:r>
        <w:rPr>
          <w:lang w:eastAsia="zh-CN"/>
        </w:rPr>
        <w:t>可导,且</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μ</m:t>
        </m:r>
        <m:r>
          <m:rPr>
            <m:sty m:val="p"/>
          </m:rPr>
          <w:rPr>
            <w:rFonts w:ascii="Cambria Math" w:hAnsi="Cambria Math"/>
            <w:lang w:eastAsia="zh-CN"/>
          </w:rPr>
          <m:t>)⋅</m:t>
        </m:r>
        <m:r>
          <w:rPr>
            <w:rFonts w:ascii="Cambria Math" w:hAnsi="Cambria Math"/>
            <w:lang w:eastAsia="zh-CN"/>
          </w:rPr>
          <m:t>φ</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 xml:space="preserve"> </w:t>
      </w:r>
    </w:p>
    <w:p w14:paraId="0F829C64" w14:textId="77777777" w:rsidR="00D662EA" w:rsidRDefault="00D662EA" w:rsidP="00D662EA">
      <w:pPr>
        <w:pStyle w:val="aff8"/>
        <w:rPr>
          <w:lang w:eastAsia="zh-CN"/>
        </w:rPr>
      </w:pPr>
      <w:r>
        <w:rPr>
          <w:lang w:eastAsia="zh-CN"/>
        </w:rPr>
        <w:t>(3) 隐函数导数</w:t>
      </w:r>
      <m:oMath>
        <m:f>
          <m:fPr>
            <m:ctrlPr>
              <w:rPr>
                <w:rFonts w:ascii="Cambria Math" w:hAnsi="Cambria Math"/>
                <w:sz w:val="24"/>
              </w:rPr>
            </m:ctrlPr>
          </m:fPr>
          <m:num>
            <m:r>
              <w:rPr>
                <w:rFonts w:ascii="Cambria Math" w:hAnsi="Cambria Math"/>
                <w:sz w:val="24"/>
                <w:lang w:eastAsia="zh-CN"/>
              </w:rPr>
              <m:t>dy</m:t>
            </m:r>
          </m:num>
          <m:den>
            <m:r>
              <w:rPr>
                <w:rFonts w:ascii="Cambria Math" w:hAnsi="Cambria Math"/>
                <w:sz w:val="24"/>
                <w:lang w:eastAsia="zh-CN"/>
              </w:rPr>
              <m:t>dx</m:t>
            </m:r>
          </m:den>
        </m:f>
      </m:oMath>
      <w:r>
        <w:rPr>
          <w:lang w:eastAsia="zh-CN"/>
        </w:rPr>
        <w:t xml:space="preserve">的求法一般有三种方法： </w:t>
      </w:r>
    </w:p>
    <w:p w14:paraId="20B66CD1" w14:textId="77777777" w:rsidR="00D662EA" w:rsidRDefault="00D662EA" w:rsidP="00D662EA">
      <w:pPr>
        <w:pStyle w:val="aff8"/>
        <w:rPr>
          <w:lang w:eastAsia="zh-CN"/>
        </w:rPr>
      </w:pPr>
      <w:r>
        <w:rPr>
          <w:lang w:eastAsia="zh-CN"/>
        </w:rPr>
        <w:t>1)方程</w:t>
      </w:r>
      <w:proofErr w:type="gramStart"/>
      <w:r>
        <w:rPr>
          <w:lang w:eastAsia="zh-CN"/>
        </w:rPr>
        <w:t>两边对</w:t>
      </w:r>
      <w:proofErr w:type="gramEnd"/>
      <m:oMath>
        <m:r>
          <w:rPr>
            <w:rFonts w:ascii="Cambria Math" w:hAnsi="Cambria Math"/>
            <w:lang w:eastAsia="zh-CN"/>
          </w:rPr>
          <m:t>x</m:t>
        </m:r>
      </m:oMath>
      <w:r>
        <w:rPr>
          <w:lang w:eastAsia="zh-CN"/>
        </w:rPr>
        <w:t>求导，要记住</w:t>
      </w:r>
      <m:oMath>
        <m:r>
          <w:rPr>
            <w:rFonts w:ascii="Cambria Math" w:hAnsi="Cambria Math"/>
            <w:lang w:eastAsia="zh-CN"/>
          </w:rPr>
          <m:t>y</m:t>
        </m:r>
      </m:oMath>
      <w:r>
        <w:rPr>
          <w:lang w:eastAsia="zh-CN"/>
        </w:rPr>
        <w:t>是</w:t>
      </w:r>
      <m:oMath>
        <m:r>
          <w:rPr>
            <w:rFonts w:ascii="Cambria Math" w:hAnsi="Cambria Math"/>
            <w:lang w:eastAsia="zh-CN"/>
          </w:rPr>
          <m:t>x</m:t>
        </m:r>
      </m:oMath>
      <w:r>
        <w:rPr>
          <w:lang w:eastAsia="zh-CN"/>
        </w:rPr>
        <w:t>的函数，则</w:t>
      </w:r>
      <m:oMath>
        <m:r>
          <w:rPr>
            <w:rFonts w:ascii="Cambria Math" w:hAnsi="Cambria Math"/>
            <w:lang w:eastAsia="zh-CN"/>
          </w:rPr>
          <m:t>y</m:t>
        </m:r>
      </m:oMath>
      <w:r>
        <w:rPr>
          <w:lang w:eastAsia="zh-CN"/>
        </w:rPr>
        <w:t>的函数是</w:t>
      </w:r>
      <m:oMath>
        <m:r>
          <w:rPr>
            <w:rFonts w:ascii="Cambria Math" w:hAnsi="Cambria Math"/>
            <w:lang w:eastAsia="zh-CN"/>
          </w:rPr>
          <m:t>x</m:t>
        </m:r>
      </m:oMath>
      <w:r>
        <w:rPr>
          <w:lang w:eastAsia="zh-CN"/>
        </w:rPr>
        <w:t>的复合函数.例如</w:t>
      </w:r>
      <m:oMath>
        <m:f>
          <m:fPr>
            <m:ctrlPr>
              <w:rPr>
                <w:rFonts w:ascii="Cambria Math" w:hAnsi="Cambria Math"/>
              </w:rPr>
            </m:ctrlPr>
          </m:fPr>
          <m:num>
            <m:r>
              <m:rPr>
                <m:sty m:val="p"/>
              </m:rPr>
              <w:rPr>
                <w:rFonts w:ascii="Cambria Math" w:hAnsi="Cambria Math"/>
                <w:lang w:eastAsia="zh-CN"/>
              </w:rPr>
              <m:t>1</m:t>
            </m:r>
          </m:num>
          <m:den>
            <m:r>
              <w:rPr>
                <w:rFonts w:ascii="Cambria Math" w:hAnsi="Cambria Math"/>
                <w:lang w:eastAsia="zh-CN"/>
              </w:rPr>
              <m:t>y</m:t>
            </m:r>
          </m:den>
        </m:f>
      </m:oMath>
      <w:r>
        <w:rPr>
          <w:lang w:eastAsia="zh-CN"/>
        </w:rPr>
        <w:t>，</w:t>
      </w:r>
      <m:oMath>
        <m:sSup>
          <m:sSupPr>
            <m:ctrlPr>
              <w:rPr>
                <w:rFonts w:ascii="Cambria Math" w:hAnsi="Cambria Math"/>
              </w:rPr>
            </m:ctrlPr>
          </m:sSupPr>
          <m:e>
            <m:r>
              <w:rPr>
                <w:rFonts w:ascii="Cambria Math" w:hAnsi="Cambria Math"/>
                <w:lang w:eastAsia="zh-CN"/>
              </w:rPr>
              <m:t>y</m:t>
            </m:r>
          </m:e>
          <m:sup>
            <m:r>
              <m:rPr>
                <m:sty m:val="p"/>
              </m:rPr>
              <w:rPr>
                <w:rFonts w:ascii="Cambria Math" w:hAnsi="Cambria Math"/>
                <w:lang w:eastAsia="zh-CN"/>
              </w:rPr>
              <m:t>2</m:t>
            </m:r>
          </m:sup>
        </m:sSup>
      </m:oMath>
      <w:r>
        <w:rPr>
          <w:lang w:eastAsia="zh-CN"/>
        </w:rPr>
        <w:t>，</w:t>
      </w:r>
      <m:oMath>
        <m:r>
          <w:rPr>
            <w:rFonts w:ascii="Cambria Math" w:hAnsi="Cambria Math"/>
            <w:lang w:eastAsia="zh-CN"/>
          </w:rPr>
          <m:t>lny</m:t>
        </m:r>
      </m:oMath>
      <w:r>
        <w:rPr>
          <w:lang w:eastAsia="zh-CN"/>
        </w:rPr>
        <w:t>，</w:t>
      </w:r>
      <m:oMath>
        <m:sSup>
          <m:sSupPr>
            <m:ctrlPr>
              <w:rPr>
                <w:rFonts w:ascii="Cambria Math" w:hAnsi="Cambria Math"/>
              </w:rPr>
            </m:ctrlPr>
          </m:sSupPr>
          <m:e>
            <m:r>
              <m:rPr>
                <m:sty m:val="p"/>
              </m:rPr>
              <w:rPr>
                <w:rFonts w:ascii="Cambria Math" w:hAnsi="Cambria Math"/>
                <w:lang w:eastAsia="zh-CN"/>
              </w:rPr>
              <m:t>e</m:t>
            </m:r>
          </m:e>
          <m:sup>
            <m:r>
              <w:rPr>
                <w:rFonts w:ascii="Cambria Math" w:hAnsi="Cambria Math"/>
                <w:lang w:eastAsia="zh-CN"/>
              </w:rPr>
              <m:t>y</m:t>
            </m:r>
          </m:sup>
        </m:sSup>
      </m:oMath>
      <w:r>
        <w:rPr>
          <w:lang w:eastAsia="zh-CN"/>
        </w:rPr>
        <w:t>等均是</w:t>
      </w:r>
      <m:oMath>
        <m:r>
          <w:rPr>
            <w:rFonts w:ascii="Cambria Math" w:hAnsi="Cambria Math"/>
            <w:lang w:eastAsia="zh-CN"/>
          </w:rPr>
          <m:t>x</m:t>
        </m:r>
      </m:oMath>
      <w:r>
        <w:rPr>
          <w:lang w:eastAsia="zh-CN"/>
        </w:rPr>
        <w:t>的复合函数. 对</w:t>
      </w:r>
      <m:oMath>
        <m:r>
          <w:rPr>
            <w:rFonts w:ascii="Cambria Math" w:hAnsi="Cambria Math"/>
            <w:lang w:eastAsia="zh-CN"/>
          </w:rPr>
          <m:t>x</m:t>
        </m:r>
      </m:oMath>
      <w:r>
        <w:rPr>
          <w:lang w:eastAsia="zh-CN"/>
        </w:rPr>
        <w:t>求导应按复合函数连锁法则做</w:t>
      </w:r>
      <w:r>
        <w:rPr>
          <w:rFonts w:hint="eastAsia"/>
          <w:lang w:eastAsia="zh-CN"/>
        </w:rPr>
        <w:t>。</w:t>
      </w:r>
      <w:r>
        <w:rPr>
          <w:lang w:eastAsia="zh-CN"/>
        </w:rPr>
        <w:t xml:space="preserve"> </w:t>
      </w:r>
    </w:p>
    <w:p w14:paraId="11794227" w14:textId="77777777" w:rsidR="00D662EA" w:rsidRDefault="00D662EA" w:rsidP="00D662EA">
      <w:pPr>
        <w:pStyle w:val="aff8"/>
        <w:rPr>
          <w:lang w:eastAsia="zh-CN"/>
        </w:rPr>
      </w:pPr>
      <w:r>
        <w:rPr>
          <w:lang w:eastAsia="zh-CN"/>
        </w:rPr>
        <w:t>2)公式法.由</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y</m:t>
        </m:r>
        <m:r>
          <m:rPr>
            <m:sty m:val="p"/>
          </m:rPr>
          <w:rPr>
            <w:rFonts w:ascii="Cambria Math" w:hAnsi="Cambria Math"/>
            <w:lang w:eastAsia="zh-CN"/>
          </w:rPr>
          <m:t>)=0</m:t>
        </m:r>
      </m:oMath>
      <w:r>
        <w:rPr>
          <w:lang w:eastAsia="zh-CN"/>
        </w:rPr>
        <w:t xml:space="preserve">知 </w:t>
      </w:r>
      <m:oMath>
        <m:f>
          <m:fPr>
            <m:ctrlPr>
              <w:rPr>
                <w:rFonts w:ascii="Cambria Math" w:hAnsi="Cambria Math"/>
                <w:sz w:val="24"/>
              </w:rPr>
            </m:ctrlPr>
          </m:fPr>
          <m:num>
            <m:r>
              <w:rPr>
                <w:rFonts w:ascii="Cambria Math" w:hAnsi="Cambria Math"/>
                <w:sz w:val="24"/>
                <w:lang w:eastAsia="zh-CN"/>
              </w:rPr>
              <m:t>dy</m:t>
            </m:r>
          </m:num>
          <m:den>
            <m:r>
              <w:rPr>
                <w:rFonts w:ascii="Cambria Math" w:hAnsi="Cambria Math"/>
                <w:sz w:val="24"/>
                <w:lang w:eastAsia="zh-CN"/>
              </w:rPr>
              <m:t>dx</m:t>
            </m:r>
          </m:den>
        </m:f>
        <m:r>
          <m:rPr>
            <m:sty m:val="p"/>
          </m:rPr>
          <w:rPr>
            <w:rFonts w:ascii="Cambria Math" w:hAnsi="Cambria Math"/>
            <w:sz w:val="24"/>
            <w:lang w:eastAsia="zh-CN"/>
          </w:rPr>
          <m:t>=-</m:t>
        </m:r>
        <m:f>
          <m:fPr>
            <m:ctrlPr>
              <w:rPr>
                <w:rFonts w:ascii="Cambria Math" w:hAnsi="Cambria Math"/>
                <w:sz w:val="24"/>
              </w:rPr>
            </m:ctrlPr>
          </m:fPr>
          <m:num>
            <m:sSub>
              <m:sSubPr>
                <m:ctrlPr>
                  <w:rPr>
                    <w:rFonts w:ascii="Cambria Math" w:hAnsi="Cambria Math"/>
                    <w:sz w:val="24"/>
                  </w:rPr>
                </m:ctrlPr>
              </m:sSubPr>
              <m:e>
                <m:r>
                  <w:rPr>
                    <w:rFonts w:ascii="Cambria Math" w:hAnsi="Cambria Math"/>
                    <w:sz w:val="24"/>
                    <w:lang w:eastAsia="zh-CN"/>
                  </w:rPr>
                  <m:t>F</m:t>
                </m:r>
                <m:r>
                  <m:rPr>
                    <m:sty m:val="p"/>
                  </m:rPr>
                  <w:rPr>
                    <w:rFonts w:ascii="Cambria Math" w:hAnsi="Cambria Math"/>
                    <w:sz w:val="24"/>
                    <w:lang w:eastAsia="zh-CN"/>
                  </w:rPr>
                  <m:t>'</m:t>
                </m:r>
              </m:e>
              <m:sub>
                <m:r>
                  <w:rPr>
                    <w:rFonts w:ascii="Cambria Math" w:hAnsi="Cambria Math"/>
                    <w:sz w:val="24"/>
                    <w:lang w:eastAsia="zh-CN"/>
                  </w:rPr>
                  <m:t>x</m:t>
                </m:r>
              </m:sub>
            </m:sSub>
            <m:r>
              <m:rPr>
                <m:sty m:val="p"/>
              </m:rPr>
              <w:rPr>
                <w:rFonts w:ascii="Cambria Math" w:hAnsi="Cambria Math"/>
                <w:sz w:val="24"/>
                <w:lang w:eastAsia="zh-CN"/>
              </w:rPr>
              <m:t>(</m:t>
            </m:r>
            <m:r>
              <w:rPr>
                <w:rFonts w:ascii="Cambria Math" w:hAnsi="Cambria Math"/>
                <w:sz w:val="24"/>
                <w:lang w:eastAsia="zh-CN"/>
              </w:rPr>
              <m:t>x</m:t>
            </m:r>
            <m:r>
              <m:rPr>
                <m:sty m:val="p"/>
              </m:rPr>
              <w:rPr>
                <w:rFonts w:ascii="Cambria Math" w:hAnsi="Cambria Math"/>
                <w:sz w:val="24"/>
                <w:lang w:eastAsia="zh-CN"/>
              </w:rPr>
              <m:t>,</m:t>
            </m:r>
            <m:r>
              <w:rPr>
                <w:rFonts w:ascii="Cambria Math" w:hAnsi="Cambria Math"/>
                <w:sz w:val="24"/>
                <w:lang w:eastAsia="zh-CN"/>
              </w:rPr>
              <m:t>y</m:t>
            </m:r>
            <m:r>
              <m:rPr>
                <m:sty m:val="p"/>
              </m:rPr>
              <w:rPr>
                <w:rFonts w:ascii="Cambria Math" w:hAnsi="Cambria Math"/>
                <w:sz w:val="24"/>
                <w:lang w:eastAsia="zh-CN"/>
              </w:rPr>
              <m:t>)</m:t>
            </m:r>
          </m:num>
          <m:den>
            <m:sSub>
              <m:sSubPr>
                <m:ctrlPr>
                  <w:rPr>
                    <w:rFonts w:ascii="Cambria Math" w:hAnsi="Cambria Math"/>
                    <w:sz w:val="24"/>
                  </w:rPr>
                </m:ctrlPr>
              </m:sSubPr>
              <m:e>
                <m:r>
                  <w:rPr>
                    <w:rFonts w:ascii="Cambria Math" w:hAnsi="Cambria Math"/>
                    <w:sz w:val="24"/>
                    <w:lang w:eastAsia="zh-CN"/>
                  </w:rPr>
                  <m:t>F</m:t>
                </m:r>
                <m:r>
                  <m:rPr>
                    <m:sty m:val="p"/>
                  </m:rPr>
                  <w:rPr>
                    <w:rFonts w:ascii="Cambria Math" w:hAnsi="Cambria Math"/>
                    <w:sz w:val="24"/>
                    <w:lang w:eastAsia="zh-CN"/>
                  </w:rPr>
                  <m:t>'</m:t>
                </m:r>
              </m:e>
              <m:sub>
                <m:r>
                  <w:rPr>
                    <w:rFonts w:ascii="Cambria Math" w:hAnsi="Cambria Math"/>
                    <w:sz w:val="24"/>
                    <w:lang w:eastAsia="zh-CN"/>
                  </w:rPr>
                  <m:t>y</m:t>
                </m:r>
              </m:sub>
            </m:sSub>
            <m:r>
              <m:rPr>
                <m:sty m:val="p"/>
              </m:rPr>
              <w:rPr>
                <w:rFonts w:ascii="Cambria Math" w:hAnsi="Cambria Math"/>
                <w:sz w:val="24"/>
                <w:lang w:eastAsia="zh-CN"/>
              </w:rPr>
              <m:t>(</m:t>
            </m:r>
            <m:r>
              <w:rPr>
                <w:rFonts w:ascii="Cambria Math" w:hAnsi="Cambria Math"/>
                <w:sz w:val="24"/>
                <w:lang w:eastAsia="zh-CN"/>
              </w:rPr>
              <m:t>x</m:t>
            </m:r>
            <m:r>
              <m:rPr>
                <m:sty m:val="p"/>
              </m:rPr>
              <w:rPr>
                <w:rFonts w:ascii="Cambria Math" w:hAnsi="Cambria Math"/>
                <w:sz w:val="24"/>
                <w:lang w:eastAsia="zh-CN"/>
              </w:rPr>
              <m:t>,</m:t>
            </m:r>
            <m:r>
              <w:rPr>
                <w:rFonts w:ascii="Cambria Math" w:hAnsi="Cambria Math"/>
                <w:sz w:val="24"/>
                <w:lang w:eastAsia="zh-CN"/>
              </w:rPr>
              <m:t>y</m:t>
            </m:r>
            <m:r>
              <m:rPr>
                <m:sty m:val="p"/>
              </m:rPr>
              <w:rPr>
                <w:rFonts w:ascii="Cambria Math" w:hAnsi="Cambria Math"/>
                <w:sz w:val="24"/>
                <w:lang w:eastAsia="zh-CN"/>
              </w:rPr>
              <m:t>)</m:t>
            </m:r>
          </m:den>
        </m:f>
      </m:oMath>
      <w:r>
        <w:rPr>
          <w:lang w:eastAsia="zh-CN"/>
        </w:rPr>
        <w:t>,其中，</w:t>
      </w:r>
      <m:oMath>
        <m:sSub>
          <m:sSubPr>
            <m:ctrlPr>
              <w:rPr>
                <w:rFonts w:ascii="Cambria Math" w:hAnsi="Cambria Math"/>
              </w:rPr>
            </m:ctrlPr>
          </m:sSubPr>
          <m:e>
            <m:r>
              <w:rPr>
                <w:rFonts w:ascii="Cambria Math" w:hAnsi="Cambria Math"/>
                <w:lang w:eastAsia="zh-CN"/>
              </w:rPr>
              <m:t>F</m:t>
            </m:r>
            <m:r>
              <m:rPr>
                <m:sty m:val="p"/>
              </m:rPr>
              <w:rPr>
                <w:rFonts w:ascii="Cambria Math" w:hAnsi="Cambria Math"/>
                <w:lang w:eastAsia="zh-CN"/>
              </w:rPr>
              <m:t>'</m:t>
            </m:r>
          </m:e>
          <m:sub>
            <m:r>
              <w:rPr>
                <w:rFonts w:ascii="Cambria Math" w:hAnsi="Cambria Math"/>
                <w:lang w:eastAsia="zh-CN"/>
              </w:rPr>
              <m:t>x</m:t>
            </m:r>
          </m:sub>
        </m:sSub>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y</m:t>
        </m:r>
        <m:r>
          <m:rPr>
            <m:sty m:val="p"/>
          </m:rPr>
          <w:rPr>
            <w:rFonts w:ascii="Cambria Math" w:hAnsi="Cambria Math"/>
            <w:lang w:eastAsia="zh-CN"/>
          </w:rPr>
          <m:t>)</m:t>
        </m:r>
      </m:oMath>
      <w:r>
        <w:rPr>
          <w:lang w:eastAsia="zh-CN"/>
        </w:rPr>
        <w:t xml:space="preserve">， </w:t>
      </w:r>
      <m:oMath>
        <m:sSub>
          <m:sSubPr>
            <m:ctrlPr>
              <w:rPr>
                <w:rFonts w:ascii="Cambria Math" w:hAnsi="Cambria Math"/>
              </w:rPr>
            </m:ctrlPr>
          </m:sSubPr>
          <m:e>
            <m:r>
              <w:rPr>
                <w:rFonts w:ascii="Cambria Math" w:hAnsi="Cambria Math"/>
                <w:lang w:eastAsia="zh-CN"/>
              </w:rPr>
              <m:t>F</m:t>
            </m:r>
            <m:r>
              <m:rPr>
                <m:sty m:val="p"/>
              </m:rPr>
              <w:rPr>
                <w:rFonts w:ascii="Cambria Math" w:hAnsi="Cambria Math"/>
                <w:lang w:eastAsia="zh-CN"/>
              </w:rPr>
              <m:t>'</m:t>
            </m:r>
          </m:e>
          <m:sub>
            <m:r>
              <w:rPr>
                <w:rFonts w:ascii="Cambria Math" w:hAnsi="Cambria Math"/>
                <w:lang w:eastAsia="zh-CN"/>
              </w:rPr>
              <m:t>y</m:t>
            </m:r>
          </m:sub>
        </m:sSub>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y</m:t>
        </m:r>
        <m:r>
          <m:rPr>
            <m:sty m:val="p"/>
          </m:rPr>
          <w:rPr>
            <w:rFonts w:ascii="Cambria Math" w:hAnsi="Cambria Math"/>
            <w:lang w:eastAsia="zh-CN"/>
          </w:rPr>
          <m:t>)</m:t>
        </m:r>
      </m:oMath>
      <w:r>
        <w:rPr>
          <w:lang w:eastAsia="zh-CN"/>
        </w:rPr>
        <w:t>分别表示</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y</m:t>
        </m:r>
        <m:r>
          <m:rPr>
            <m:sty m:val="p"/>
          </m:rPr>
          <w:rPr>
            <w:rFonts w:ascii="Cambria Math" w:hAnsi="Cambria Math"/>
            <w:lang w:eastAsia="zh-CN"/>
          </w:rPr>
          <m:t>)</m:t>
        </m:r>
      </m:oMath>
      <w:r>
        <w:rPr>
          <w:lang w:eastAsia="zh-CN"/>
        </w:rPr>
        <w:t>对</w:t>
      </w:r>
      <m:oMath>
        <m:r>
          <w:rPr>
            <w:rFonts w:ascii="Cambria Math" w:hAnsi="Cambria Math"/>
            <w:lang w:eastAsia="zh-CN"/>
          </w:rPr>
          <m:t>x</m:t>
        </m:r>
      </m:oMath>
      <w:r>
        <w:rPr>
          <w:lang w:eastAsia="zh-CN"/>
        </w:rPr>
        <w:t>和</w:t>
      </w:r>
      <m:oMath>
        <m:r>
          <w:rPr>
            <w:rFonts w:ascii="Cambria Math" w:hAnsi="Cambria Math"/>
            <w:lang w:eastAsia="zh-CN"/>
          </w:rPr>
          <m:t>y</m:t>
        </m:r>
      </m:oMath>
      <w:r>
        <w:rPr>
          <w:lang w:eastAsia="zh-CN"/>
        </w:rPr>
        <w:t>的偏导数</w:t>
      </w:r>
      <w:r>
        <w:rPr>
          <w:rFonts w:hint="eastAsia"/>
          <w:lang w:eastAsia="zh-CN"/>
        </w:rPr>
        <w:t>。</w:t>
      </w:r>
      <w:r>
        <w:rPr>
          <w:lang w:eastAsia="zh-CN"/>
        </w:rPr>
        <w:t xml:space="preserve"> </w:t>
      </w:r>
    </w:p>
    <w:p w14:paraId="73EB9CCB" w14:textId="77777777" w:rsidR="00D662EA" w:rsidRDefault="00D662EA" w:rsidP="00D662EA">
      <w:pPr>
        <w:pStyle w:val="aff8"/>
        <w:rPr>
          <w:lang w:eastAsia="zh-CN"/>
        </w:rPr>
      </w:pPr>
      <w:r>
        <w:rPr>
          <w:lang w:eastAsia="zh-CN"/>
        </w:rPr>
        <w:t>3)利用微分形式不变性</w:t>
      </w:r>
    </w:p>
    <w:p w14:paraId="30EB14A7" w14:textId="77777777" w:rsidR="00D662EA" w:rsidRPr="00E94F2C" w:rsidRDefault="00D662EA" w:rsidP="00D662EA">
      <w:pPr>
        <w:pStyle w:val="aff8"/>
        <w:rPr>
          <w:sz w:val="24"/>
          <w:lang w:eastAsia="zh-CN"/>
        </w:rPr>
      </w:pPr>
      <w:r w:rsidRPr="00E94F2C">
        <w:rPr>
          <w:b/>
          <w:sz w:val="24"/>
          <w:lang w:eastAsia="zh-CN"/>
        </w:rPr>
        <w:t>8.</w:t>
      </w:r>
      <w:r w:rsidRPr="00E94F2C">
        <w:rPr>
          <w:rFonts w:hint="eastAsia"/>
          <w:b/>
          <w:sz w:val="24"/>
          <w:lang w:eastAsia="zh-CN"/>
        </w:rPr>
        <w:t>常用高阶导数公式</w:t>
      </w:r>
    </w:p>
    <w:p w14:paraId="45841CB7" w14:textId="77777777" w:rsidR="00D662EA" w:rsidRDefault="00D662EA" w:rsidP="00D662EA">
      <w:pPr>
        <w:pStyle w:val="aff8"/>
      </w:pPr>
      <w:r>
        <w:t>（1）</w:t>
      </w:r>
      <m:oMath>
        <m:r>
          <m:rPr>
            <m:sty m:val="p"/>
          </m:rP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x</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 </m:t>
            </m:r>
          </m:e>
          <m:sup>
            <m:r>
              <m:rPr>
                <m:sty m:val="p"/>
              </m:rPr>
              <w:rPr>
                <w:rFonts w:ascii="Cambria Math" w:hAnsi="Cambria Math"/>
              </w:rPr>
              <m:t>(</m:t>
            </m:r>
            <m:r>
              <w:rPr>
                <w:rFonts w:ascii="Cambria Math" w:hAnsi="Cambria Math"/>
              </w:rPr>
              <m:t>n</m:t>
            </m:r>
            <m:r>
              <m:rPr>
                <m:sty m:val="p"/>
              </m:rPr>
              <w:rPr>
                <w:rFonts w:ascii="Cambria Math" w:hAnsi="Cambria Math"/>
              </w:rPr>
              <m:t>)</m:t>
            </m:r>
          </m:sup>
        </m:sSup>
        <m:r>
          <m:rPr>
            <m:sty m:val="p"/>
          </m:rP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x</m:t>
            </m:r>
          </m:sup>
        </m:sSup>
        <m:sSup>
          <m:sSupPr>
            <m:ctrlPr>
              <w:rPr>
                <w:rFonts w:ascii="Cambria Math" w:hAnsi="Cambria Math"/>
              </w:rPr>
            </m:ctrlPr>
          </m:sSupPr>
          <m:e>
            <m:r>
              <m:rPr>
                <m:sty m:val="p"/>
              </m:rPr>
              <w:rPr>
                <w:rFonts w:ascii="Cambria Math" w:hAnsi="Cambria Math"/>
              </w:rPr>
              <m:t>ln</m:t>
            </m:r>
          </m:e>
          <m:sup>
            <m:r>
              <w:rPr>
                <w:rFonts w:ascii="Cambria Math" w:hAnsi="Cambria Math"/>
              </w:rPr>
              <m:t>n</m:t>
            </m:r>
          </m:sup>
        </m:sSup>
        <m:r>
          <w:rPr>
            <w:rFonts w:ascii="Cambria Math" w:hAnsi="Cambria Math"/>
          </w:rPr>
          <m:t>a</m:t>
        </m:r>
        <m:r>
          <m:rPr>
            <m:sty m:val="p"/>
          </m:rPr>
          <w:rPr>
            <w:rFonts w:ascii="Cambria Math" w:hAnsi="Cambria Math"/>
          </w:rPr>
          <m:t> (</m:t>
        </m:r>
        <m:r>
          <w:rPr>
            <w:rFonts w:ascii="Cambria Math" w:hAnsi="Cambria Math"/>
          </w:rPr>
          <m:t>a</m:t>
        </m:r>
        <m:r>
          <m:rPr>
            <m:sty m:val="p"/>
          </m:rPr>
          <w:rPr>
            <w:rFonts w:ascii="Cambria Math" w:hAnsi="Cambria Math"/>
          </w:rPr>
          <m:t>&gt;0)  (</m:t>
        </m:r>
        <m:sSup>
          <m:sSupPr>
            <m:ctrlPr>
              <w:rPr>
                <w:rFonts w:ascii="Cambria Math" w:hAnsi="Cambria Math"/>
              </w:rPr>
            </m:ctrlPr>
          </m:sSupPr>
          <m:e>
            <m:r>
              <m:rPr>
                <m:sty m:val="p"/>
              </m:rPr>
              <w:rPr>
                <w:rFonts w:ascii="Cambria Math" w:hAnsi="Cambria Math"/>
              </w:rPr>
              <m:t>e</m:t>
            </m:r>
          </m:e>
          <m:sup>
            <m:r>
              <w:rPr>
                <w:rFonts w:ascii="Cambria Math" w:hAnsi="Cambria Math"/>
              </w:rPr>
              <m:t>x</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 </m:t>
            </m:r>
          </m:e>
          <m:sup>
            <m:r>
              <m:rPr>
                <m:sty m:val="p"/>
              </m:rPr>
              <w:rPr>
                <w:rFonts w:ascii="Cambria Math" w:hAnsi="Cambria Math"/>
              </w:rPr>
              <m:t>(</m:t>
            </m:r>
            <m:r>
              <w:rPr>
                <w:rFonts w:ascii="Cambria Math" w:hAnsi="Cambria Math"/>
              </w:rPr>
              <m:t>n</m:t>
            </m:r>
            <m:r>
              <m:rPr>
                <m:sty m:val="p"/>
              </m:rPr>
              <w:rPr>
                <w:rFonts w:ascii="Cambria Math" w:hAnsi="Cambria Math"/>
              </w:rPr>
              <m:t>)</m:t>
            </m:r>
          </m:sup>
        </m:sSup>
        <m:r>
          <m:rPr>
            <m:sty m:val="p"/>
          </m:rPr>
          <w:rPr>
            <w:rFonts w:ascii="Cambria Math" w:hAnsi="Cambria Math"/>
          </w:rPr>
          <m:t>=e</m:t>
        </m:r>
        <m:sSup>
          <m:sSupPr>
            <m:ctrlPr>
              <w:rPr>
                <w:rFonts w:ascii="Cambria Math" w:hAnsi="Cambria Math"/>
              </w:rPr>
            </m:ctrlPr>
          </m:sSupPr>
          <m:e>
            <m:r>
              <m:rPr>
                <m:sty m:val="p"/>
              </m:rPr>
              <w:rPr>
                <w:rFonts w:ascii="Cambria Math" w:hAnsi="Cambria Math"/>
              </w:rPr>
              <m:t> </m:t>
            </m:r>
          </m:e>
          <m:sup>
            <m:r>
              <w:rPr>
                <w:rFonts w:ascii="Cambria Math" w:hAnsi="Cambria Math"/>
              </w:rPr>
              <m:t>x</m:t>
            </m:r>
          </m:sup>
        </m:sSup>
      </m:oMath>
      <w:r>
        <w:t xml:space="preserve"> </w:t>
      </w:r>
    </w:p>
    <w:p w14:paraId="784E6E58" w14:textId="77777777" w:rsidR="00D662EA" w:rsidRDefault="00D662EA" w:rsidP="00D662EA">
      <w:pPr>
        <w:pStyle w:val="aff8"/>
      </w:pPr>
      <w:r>
        <w:t>（2）</w:t>
      </w:r>
      <m:oMath>
        <m:r>
          <m:rPr>
            <m:sty m:val="p"/>
          </m:rPr>
          <w:rPr>
            <w:rFonts w:ascii="Cambria Math" w:hAnsi="Cambria Math"/>
          </w:rPr>
          <m:t>(sin</m:t>
        </m:r>
        <m:r>
          <w:rPr>
            <w:rFonts w:ascii="Cambria Math" w:hAnsi="Cambria Math"/>
          </w:rPr>
          <m:t>kx</m:t>
        </m:r>
        <m:r>
          <m:rPr>
            <m:sty m:val="p"/>
          </m:rPr>
          <w:rPr>
            <w:rFonts w:ascii="Cambria Math" w:hAnsi="Cambria Math"/>
          </w:rPr>
          <m:t>)</m:t>
        </m:r>
        <m:sSup>
          <m:sSupPr>
            <m:ctrlPr>
              <w:rPr>
                <w:rFonts w:ascii="Cambria Math" w:hAnsi="Cambria Math"/>
              </w:rPr>
            </m:ctrlPr>
          </m:sSupPr>
          <m:e>
            <m:r>
              <m:rPr>
                <m:sty m:val="p"/>
              </m:rPr>
              <w:rPr>
                <w:rFonts w:ascii="Cambria Math" w:hAnsi="Cambria Math"/>
              </w:rPr>
              <m:t> </m:t>
            </m:r>
          </m:e>
          <m:sup>
            <m:r>
              <m:rPr>
                <m:sty m:val="p"/>
              </m:rPr>
              <w:rPr>
                <w:rFonts w:ascii="Cambria Math" w:hAnsi="Cambria Math"/>
              </w:rPr>
              <m:t>(</m:t>
            </m:r>
            <m:r>
              <w:rPr>
                <w:rFonts w:ascii="Cambria Math" w:hAnsi="Cambria Math"/>
              </w:rPr>
              <m:t>n</m:t>
            </m:r>
            <m:r>
              <m:rPr>
                <m:sty m:val="p"/>
              </m:rPr>
              <w:rPr>
                <w:rFonts w:ascii="Cambria Math" w:hAnsi="Cambria Math"/>
              </w:rPr>
              <m:t>)</m:t>
            </m:r>
          </m:sup>
        </m:sSup>
        <m:r>
          <m:rPr>
            <m:sty m:val="p"/>
          </m:rPr>
          <w:rPr>
            <w:rFonts w:ascii="Cambria Math" w:hAnsi="Cambria Math"/>
          </w:rPr>
          <m:t>=</m:t>
        </m:r>
        <m:sSup>
          <m:sSupPr>
            <m:ctrlPr>
              <w:rPr>
                <w:rFonts w:ascii="Cambria Math" w:hAnsi="Cambria Math"/>
              </w:rPr>
            </m:ctrlPr>
          </m:sSupPr>
          <m:e>
            <m:r>
              <w:rPr>
                <w:rFonts w:ascii="Cambria Math" w:hAnsi="Cambria Math"/>
              </w:rPr>
              <m:t>k</m:t>
            </m:r>
          </m:e>
          <m:sup>
            <m:r>
              <w:rPr>
                <w:rFonts w:ascii="Cambria Math" w:hAnsi="Cambria Math"/>
              </w:rPr>
              <m:t>n</m:t>
            </m:r>
          </m:sup>
        </m:sSup>
        <m:r>
          <m:rPr>
            <m:sty m:val="p"/>
          </m:rPr>
          <w:rPr>
            <w:rFonts w:ascii="Cambria Math" w:hAnsi="Cambria Math"/>
          </w:rPr>
          <m:t>sin(</m:t>
        </m:r>
        <m:r>
          <w:rPr>
            <w:rFonts w:ascii="Cambria Math" w:hAnsi="Cambria Math"/>
          </w:rPr>
          <m:t>kx</m:t>
        </m:r>
        <m:r>
          <m:rPr>
            <m:sty m:val="p"/>
          </m:rPr>
          <w:rPr>
            <w:rFonts w:ascii="Cambria Math" w:hAnsi="Cambria Math"/>
          </w:rPr>
          <m:t>+</m:t>
        </m:r>
        <m:r>
          <w:rPr>
            <w:rFonts w:ascii="Cambria Math" w:hAnsi="Cambria Math"/>
          </w:rPr>
          <m:t>n</m:t>
        </m:r>
        <m:r>
          <m:rPr>
            <m:sty m:val="p"/>
          </m:rPr>
          <w:rPr>
            <w:rFonts w:ascii="Cambria Math" w:hAnsi="Cambria Math"/>
          </w:rPr>
          <m:t>⋅</m:t>
        </m:r>
        <m:f>
          <m:fPr>
            <m:ctrlPr>
              <w:rPr>
                <w:rFonts w:ascii="Cambria Math" w:hAnsi="Cambria Math"/>
              </w:rPr>
            </m:ctrlPr>
          </m:fPr>
          <m:num>
            <m:r>
              <w:rPr>
                <w:rFonts w:ascii="Cambria Math" w:hAnsi="Cambria Math"/>
              </w:rPr>
              <m:t>π</m:t>
            </m:r>
          </m:num>
          <m:den>
            <m:r>
              <m:rPr>
                <m:sty m:val="p"/>
              </m:rPr>
              <w:rPr>
                <w:rFonts w:ascii="Cambria Math" w:hAnsi="Cambria Math"/>
              </w:rPr>
              <m:t>2</m:t>
            </m:r>
          </m:den>
        </m:f>
        <m:r>
          <m:rPr>
            <m:sty m:val="p"/>
          </m:rPr>
          <w:rPr>
            <w:rFonts w:ascii="Cambria Math" w:hAnsi="Cambria Math"/>
          </w:rPr>
          <m:t>)</m:t>
        </m:r>
      </m:oMath>
      <w:r>
        <w:t xml:space="preserve"> </w:t>
      </w:r>
    </w:p>
    <w:p w14:paraId="73EC2C50" w14:textId="77777777" w:rsidR="00D662EA" w:rsidRDefault="00D662EA" w:rsidP="00D662EA">
      <w:pPr>
        <w:pStyle w:val="aff8"/>
      </w:pPr>
      <w:r>
        <w:t>（3）</w:t>
      </w:r>
      <m:oMath>
        <m:r>
          <m:rPr>
            <m:sty m:val="p"/>
          </m:rPr>
          <w:rPr>
            <w:rFonts w:ascii="Cambria Math" w:hAnsi="Cambria Math"/>
          </w:rPr>
          <m:t>(cos</m:t>
        </m:r>
        <m:r>
          <w:rPr>
            <w:rFonts w:ascii="Cambria Math" w:hAnsi="Cambria Math"/>
          </w:rPr>
          <m:t>kx</m:t>
        </m:r>
        <m:r>
          <m:rPr>
            <m:sty m:val="p"/>
          </m:rPr>
          <w:rPr>
            <w:rFonts w:ascii="Cambria Math" w:hAnsi="Cambria Math"/>
          </w:rPr>
          <m:t>)</m:t>
        </m:r>
        <m:sSup>
          <m:sSupPr>
            <m:ctrlPr>
              <w:rPr>
                <w:rFonts w:ascii="Cambria Math" w:hAnsi="Cambria Math"/>
              </w:rPr>
            </m:ctrlPr>
          </m:sSupPr>
          <m:e>
            <m:r>
              <m:rPr>
                <m:sty m:val="p"/>
              </m:rPr>
              <w:rPr>
                <w:rFonts w:ascii="Cambria Math" w:hAnsi="Cambria Math"/>
              </w:rPr>
              <m:t> </m:t>
            </m:r>
          </m:e>
          <m:sup>
            <m:r>
              <m:rPr>
                <m:sty m:val="p"/>
              </m:rPr>
              <w:rPr>
                <w:rFonts w:ascii="Cambria Math" w:hAnsi="Cambria Math"/>
              </w:rPr>
              <m:t>(</m:t>
            </m:r>
            <m:r>
              <w:rPr>
                <w:rFonts w:ascii="Cambria Math" w:hAnsi="Cambria Math"/>
              </w:rPr>
              <m:t>n</m:t>
            </m:r>
            <m:r>
              <m:rPr>
                <m:sty m:val="p"/>
              </m:rPr>
              <w:rPr>
                <w:rFonts w:ascii="Cambria Math" w:hAnsi="Cambria Math"/>
              </w:rPr>
              <m:t>)</m:t>
            </m:r>
          </m:sup>
        </m:sSup>
        <m:r>
          <m:rPr>
            <m:sty m:val="p"/>
          </m:rPr>
          <w:rPr>
            <w:rFonts w:ascii="Cambria Math" w:hAnsi="Cambria Math"/>
          </w:rPr>
          <m:t>=</m:t>
        </m:r>
        <m:sSup>
          <m:sSupPr>
            <m:ctrlPr>
              <w:rPr>
                <w:rFonts w:ascii="Cambria Math" w:hAnsi="Cambria Math"/>
              </w:rPr>
            </m:ctrlPr>
          </m:sSupPr>
          <m:e>
            <m:r>
              <w:rPr>
                <w:rFonts w:ascii="Cambria Math" w:hAnsi="Cambria Math"/>
              </w:rPr>
              <m:t>k</m:t>
            </m:r>
          </m:e>
          <m:sup>
            <m:r>
              <w:rPr>
                <w:rFonts w:ascii="Cambria Math" w:hAnsi="Cambria Math"/>
              </w:rPr>
              <m:t>n</m:t>
            </m:r>
          </m:sup>
        </m:sSup>
        <m:r>
          <m:rPr>
            <m:sty m:val="p"/>
          </m:rPr>
          <w:rPr>
            <w:rFonts w:ascii="Cambria Math" w:hAnsi="Cambria Math"/>
          </w:rPr>
          <m:t>cos(</m:t>
        </m:r>
        <m:r>
          <w:rPr>
            <w:rFonts w:ascii="Cambria Math" w:hAnsi="Cambria Math"/>
          </w:rPr>
          <m:t>kx</m:t>
        </m:r>
        <m:r>
          <m:rPr>
            <m:sty m:val="p"/>
          </m:rPr>
          <w:rPr>
            <w:rFonts w:ascii="Cambria Math" w:hAnsi="Cambria Math"/>
          </w:rPr>
          <m:t>+</m:t>
        </m:r>
        <m:r>
          <w:rPr>
            <w:rFonts w:ascii="Cambria Math" w:hAnsi="Cambria Math"/>
          </w:rPr>
          <m:t>n</m:t>
        </m:r>
        <m:r>
          <m:rPr>
            <m:sty m:val="p"/>
          </m:rPr>
          <w:rPr>
            <w:rFonts w:ascii="Cambria Math" w:hAnsi="Cambria Math"/>
          </w:rPr>
          <m:t>⋅</m:t>
        </m:r>
        <m:f>
          <m:fPr>
            <m:ctrlPr>
              <w:rPr>
                <w:rFonts w:ascii="Cambria Math" w:hAnsi="Cambria Math"/>
              </w:rPr>
            </m:ctrlPr>
          </m:fPr>
          <m:num>
            <m:r>
              <w:rPr>
                <w:rFonts w:ascii="Cambria Math" w:hAnsi="Cambria Math"/>
              </w:rPr>
              <m:t>π</m:t>
            </m:r>
          </m:num>
          <m:den>
            <m:r>
              <m:rPr>
                <m:sty m:val="p"/>
              </m:rPr>
              <w:rPr>
                <w:rFonts w:ascii="Cambria Math" w:hAnsi="Cambria Math"/>
              </w:rPr>
              <m:t>2</m:t>
            </m:r>
          </m:den>
        </m:f>
        <m:r>
          <m:rPr>
            <m:sty m:val="p"/>
          </m:rPr>
          <w:rPr>
            <w:rFonts w:ascii="Cambria Math" w:hAnsi="Cambria Math"/>
          </w:rPr>
          <m:t>)</m:t>
        </m:r>
      </m:oMath>
      <w:r>
        <w:t xml:space="preserve"> </w:t>
      </w:r>
    </w:p>
    <w:p w14:paraId="466CED20" w14:textId="77777777" w:rsidR="00D662EA" w:rsidRDefault="00D662EA" w:rsidP="00D662EA">
      <w:pPr>
        <w:pStyle w:val="aff8"/>
      </w:pPr>
      <w:r>
        <w:t>（4）</w:t>
      </w:r>
      <m:oMath>
        <m:r>
          <m:rPr>
            <m:sty m:val="p"/>
          </m:rP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 </m:t>
            </m:r>
          </m:e>
          <m:sup>
            <m:r>
              <m:rPr>
                <m:sty m:val="p"/>
              </m:rPr>
              <w:rPr>
                <w:rFonts w:ascii="Cambria Math" w:hAnsi="Cambria Math"/>
              </w:rPr>
              <m:t>(</m:t>
            </m:r>
            <m:r>
              <w:rPr>
                <w:rFonts w:ascii="Cambria Math" w:hAnsi="Cambria Math"/>
              </w:rPr>
              <m:t>n</m:t>
            </m:r>
            <m:r>
              <m:rPr>
                <m:sty m:val="p"/>
              </m:rPr>
              <w:rPr>
                <w:rFonts w:ascii="Cambria Math" w:hAnsi="Cambria Math"/>
              </w:rPr>
              <m:t>)</m:t>
            </m:r>
          </m:sup>
        </m:sSup>
        <m:r>
          <m:rPr>
            <m:sty m:val="p"/>
          </m:rPr>
          <w:rPr>
            <w:rFonts w:ascii="Cambria Math" w:hAnsi="Cambria Math"/>
          </w:rPr>
          <m:t>=</m:t>
        </m:r>
        <m:r>
          <w:rPr>
            <w:rFonts w:ascii="Cambria Math" w:hAnsi="Cambria Math"/>
          </w:rPr>
          <m:t>m</m:t>
        </m:r>
        <m:r>
          <m:rPr>
            <m:sty m:val="p"/>
          </m:rPr>
          <w:rPr>
            <w:rFonts w:ascii="Cambria Math" w:hAnsi="Cambria Math"/>
          </w:rPr>
          <m:t>(</m:t>
        </m:r>
        <m:r>
          <w:rPr>
            <w:rFonts w:ascii="Cambria Math" w:hAnsi="Cambria Math"/>
          </w:rPr>
          <m:t>m</m:t>
        </m:r>
        <m:r>
          <m:rPr>
            <m:sty m:val="p"/>
          </m:rPr>
          <w:rPr>
            <w:rFonts w:ascii="Cambria Math" w:hAnsi="Cambria Math"/>
          </w:rPr>
          <m:t>-1)⋯(</m:t>
        </m:r>
        <m:r>
          <w:rPr>
            <w:rFonts w:ascii="Cambria Math" w:hAnsi="Cambria Math"/>
          </w:rPr>
          <m:t>m</m:t>
        </m:r>
        <m:r>
          <m:rPr>
            <m:sty m:val="p"/>
          </m:rPr>
          <w:rPr>
            <w:rFonts w:ascii="Cambria Math" w:hAnsi="Cambria Math"/>
          </w:rPr>
          <m:t>-</m:t>
        </m:r>
        <m:r>
          <w:rPr>
            <w:rFonts w:ascii="Cambria Math" w:hAnsi="Cambria Math"/>
          </w:rPr>
          <m:t>n</m:t>
        </m:r>
        <m:r>
          <m:rPr>
            <m:sty m:val="p"/>
          </m:rPr>
          <w:rPr>
            <w:rFonts w:ascii="Cambria Math" w:hAnsi="Cambria Math"/>
          </w:rPr>
          <m:t>+1)</m:t>
        </m:r>
        <m:sSup>
          <m:sSupPr>
            <m:ctrlPr>
              <w:rPr>
                <w:rFonts w:ascii="Cambria Math" w:hAnsi="Cambria Math"/>
              </w:rPr>
            </m:ctrlPr>
          </m:sSupPr>
          <m:e>
            <m:r>
              <w:rPr>
                <w:rFonts w:ascii="Cambria Math" w:hAnsi="Cambria Math"/>
              </w:rPr>
              <m:t>x</m:t>
            </m:r>
          </m:e>
          <m:sup>
            <m:r>
              <w:rPr>
                <w:rFonts w:ascii="Cambria Math" w:hAnsi="Cambria Math"/>
              </w:rPr>
              <m:t>m</m:t>
            </m:r>
            <m:r>
              <m:rPr>
                <m:sty m:val="p"/>
              </m:rPr>
              <w:rPr>
                <w:rFonts w:ascii="Cambria Math" w:hAnsi="Cambria Math"/>
              </w:rPr>
              <m:t>-</m:t>
            </m:r>
            <m:r>
              <w:rPr>
                <w:rFonts w:ascii="Cambria Math" w:hAnsi="Cambria Math"/>
              </w:rPr>
              <m:t>n</m:t>
            </m:r>
          </m:sup>
        </m:sSup>
      </m:oMath>
      <w:r>
        <w:t xml:space="preserve"> </w:t>
      </w:r>
    </w:p>
    <w:p w14:paraId="5BD1CC66" w14:textId="77777777" w:rsidR="00D662EA" w:rsidRDefault="00D662EA" w:rsidP="00D662EA">
      <w:pPr>
        <w:pStyle w:val="aff8"/>
      </w:pPr>
      <w:r>
        <w:t>（5）</w:t>
      </w:r>
      <m:oMath>
        <m:r>
          <m:rPr>
            <m:sty m:val="p"/>
          </m:rPr>
          <w:rPr>
            <w:rFonts w:ascii="Cambria Math" w:hAnsi="Cambria Math"/>
            <w:sz w:val="22"/>
          </w:rPr>
          <m:t>(ln</m:t>
        </m:r>
        <m:r>
          <w:rPr>
            <w:rFonts w:ascii="Cambria Math" w:hAnsi="Cambria Math"/>
            <w:sz w:val="22"/>
          </w:rPr>
          <m:t>x</m:t>
        </m:r>
        <m:r>
          <m:rPr>
            <m:sty m:val="p"/>
          </m:rPr>
          <w:rPr>
            <w:rFonts w:ascii="Cambria Math" w:hAnsi="Cambria Math"/>
            <w:sz w:val="22"/>
          </w:rPr>
          <m:t>)</m:t>
        </m:r>
        <m:sSup>
          <m:sSupPr>
            <m:ctrlPr>
              <w:rPr>
                <w:rFonts w:ascii="Cambria Math" w:hAnsi="Cambria Math"/>
                <w:sz w:val="22"/>
              </w:rPr>
            </m:ctrlPr>
          </m:sSupPr>
          <m:e>
            <m:r>
              <m:rPr>
                <m:sty m:val="p"/>
              </m:rPr>
              <w:rPr>
                <w:rFonts w:ascii="Cambria Math" w:hAnsi="Cambria Math"/>
                <w:sz w:val="22"/>
              </w:rPr>
              <m:t> </m:t>
            </m:r>
          </m:e>
          <m:sup>
            <m:r>
              <m:rPr>
                <m:sty m:val="p"/>
              </m:rPr>
              <w:rPr>
                <w:rFonts w:ascii="Cambria Math" w:hAnsi="Cambria Math"/>
                <w:sz w:val="22"/>
              </w:rPr>
              <m:t>(</m:t>
            </m:r>
            <m:r>
              <w:rPr>
                <w:rFonts w:ascii="Cambria Math" w:hAnsi="Cambria Math"/>
                <w:sz w:val="22"/>
              </w:rPr>
              <m:t>n</m:t>
            </m:r>
            <m:r>
              <m:rPr>
                <m:sty m:val="p"/>
              </m:rPr>
              <w:rPr>
                <w:rFonts w:ascii="Cambria Math" w:hAnsi="Cambria Math"/>
                <w:sz w:val="22"/>
              </w:rPr>
              <m:t>)</m:t>
            </m:r>
          </m:sup>
        </m:sSup>
        <m:r>
          <m:rPr>
            <m:sty m:val="p"/>
          </m:rPr>
          <w:rPr>
            <w:rFonts w:ascii="Cambria Math" w:hAnsi="Cambria Math"/>
            <w:sz w:val="22"/>
          </w:rPr>
          <m:t>=</m:t>
        </m:r>
        <m:sSup>
          <m:sSupPr>
            <m:ctrlPr>
              <w:rPr>
                <w:rFonts w:ascii="Cambria Math" w:hAnsi="Cambria Math"/>
                <w:sz w:val="22"/>
              </w:rPr>
            </m:ctrlPr>
          </m:sSupPr>
          <m:e>
            <m:r>
              <m:rPr>
                <m:sty m:val="p"/>
              </m:rPr>
              <w:rPr>
                <w:rFonts w:ascii="Cambria Math" w:hAnsi="Cambria Math"/>
                <w:sz w:val="22"/>
              </w:rPr>
              <m:t>(-1)</m:t>
            </m:r>
          </m:e>
          <m:sup>
            <m:r>
              <m:rPr>
                <m:sty m:val="p"/>
              </m:rPr>
              <w:rPr>
                <w:rFonts w:ascii="Cambria Math" w:hAnsi="Cambria Math"/>
                <w:sz w:val="22"/>
              </w:rPr>
              <m:t>(</m:t>
            </m:r>
            <m:r>
              <w:rPr>
                <w:rFonts w:ascii="Cambria Math" w:hAnsi="Cambria Math"/>
                <w:sz w:val="22"/>
              </w:rPr>
              <m:t>n</m:t>
            </m:r>
            <m:r>
              <m:rPr>
                <m:sty m:val="p"/>
              </m:rPr>
              <w:rPr>
                <w:rFonts w:ascii="Cambria Math" w:hAnsi="Cambria Math"/>
                <w:sz w:val="22"/>
              </w:rPr>
              <m:t>-1)</m:t>
            </m:r>
          </m:sup>
        </m:sSup>
        <m:f>
          <m:fPr>
            <m:ctrlPr>
              <w:rPr>
                <w:rFonts w:ascii="Cambria Math" w:hAnsi="Cambria Math"/>
                <w:sz w:val="22"/>
              </w:rPr>
            </m:ctrlPr>
          </m:fPr>
          <m:num>
            <m:r>
              <m:rPr>
                <m:sty m:val="p"/>
              </m:rPr>
              <w:rPr>
                <w:rFonts w:ascii="Cambria Math" w:hAnsi="Cambria Math"/>
                <w:sz w:val="22"/>
              </w:rPr>
              <m:t>(</m:t>
            </m:r>
            <m:r>
              <w:rPr>
                <w:rFonts w:ascii="Cambria Math" w:hAnsi="Cambria Math"/>
                <w:sz w:val="22"/>
              </w:rPr>
              <m:t>n</m:t>
            </m:r>
            <m:r>
              <m:rPr>
                <m:sty m:val="p"/>
              </m:rPr>
              <w:rPr>
                <w:rFonts w:ascii="Cambria Math" w:hAnsi="Cambria Math"/>
                <w:sz w:val="22"/>
              </w:rPr>
              <m:t>-1)!</m:t>
            </m:r>
          </m:num>
          <m:den>
            <m:sSup>
              <m:sSupPr>
                <m:ctrlPr>
                  <w:rPr>
                    <w:rFonts w:ascii="Cambria Math" w:hAnsi="Cambria Math"/>
                    <w:sz w:val="22"/>
                  </w:rPr>
                </m:ctrlPr>
              </m:sSupPr>
              <m:e>
                <m:r>
                  <w:rPr>
                    <w:rFonts w:ascii="Cambria Math" w:hAnsi="Cambria Math"/>
                    <w:sz w:val="22"/>
                  </w:rPr>
                  <m:t>x</m:t>
                </m:r>
              </m:e>
              <m:sup>
                <m:r>
                  <w:rPr>
                    <w:rFonts w:ascii="Cambria Math" w:hAnsi="Cambria Math"/>
                    <w:sz w:val="22"/>
                  </w:rPr>
                  <m:t>n</m:t>
                </m:r>
              </m:sup>
            </m:sSup>
          </m:den>
        </m:f>
      </m:oMath>
      <w:r>
        <w:t xml:space="preserve"> </w:t>
      </w:r>
    </w:p>
    <w:p w14:paraId="1A9B54DA" w14:textId="77777777" w:rsidR="00D662EA" w:rsidRDefault="00D662EA" w:rsidP="00D662EA">
      <w:pPr>
        <w:pStyle w:val="aff8"/>
        <w:rPr>
          <w:lang w:eastAsia="zh-CN"/>
        </w:rPr>
      </w:pPr>
      <w:r>
        <w:rPr>
          <w:lang w:eastAsia="zh-CN"/>
        </w:rPr>
        <w:t>（6）莱布尼兹公式：若</w:t>
      </w:r>
      <m:oMath>
        <m:r>
          <w:rPr>
            <w:rFonts w:ascii="Cambria Math" w:hAnsi="Cambria Math"/>
            <w:lang w:eastAsia="zh-CN"/>
          </w:rPr>
          <m:t>u</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 ,</m:t>
        </m:r>
        <m:r>
          <w:rPr>
            <w:rFonts w:ascii="Cambria Math" w:hAnsi="Cambria Math"/>
            <w:lang w:eastAsia="zh-CN"/>
          </w:rPr>
          <m:t>v</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均</w:t>
      </w:r>
      <m:oMath>
        <m:r>
          <w:rPr>
            <w:rFonts w:ascii="Cambria Math" w:hAnsi="Cambria Math"/>
            <w:lang w:eastAsia="zh-CN"/>
          </w:rPr>
          <m:t>n</m:t>
        </m:r>
      </m:oMath>
      <w:r>
        <w:rPr>
          <w:lang w:eastAsia="zh-CN"/>
        </w:rPr>
        <w:t>阶可导，则</w:t>
      </w:r>
      <w:r>
        <w:rPr>
          <w:rFonts w:hint="eastAsia"/>
          <w:lang w:eastAsia="zh-CN"/>
        </w:rPr>
        <w:t>：</w:t>
      </w:r>
      <w:r>
        <w:rPr>
          <w:lang w:eastAsia="zh-CN"/>
        </w:rPr>
        <w:t xml:space="preserve">  </w:t>
      </w:r>
      <m:oMath>
        <m:sSup>
          <m:sSupPr>
            <m:ctrlPr>
              <w:rPr>
                <w:rFonts w:ascii="Cambria Math" w:hAnsi="Cambria Math"/>
              </w:rPr>
            </m:ctrlPr>
          </m:sSupPr>
          <m:e>
            <m:r>
              <m:rPr>
                <m:sty m:val="p"/>
              </m:rPr>
              <w:rPr>
                <w:rFonts w:ascii="Cambria Math" w:hAnsi="Cambria Math"/>
                <w:lang w:eastAsia="zh-CN"/>
              </w:rPr>
              <m:t>(</m:t>
            </m:r>
            <m:r>
              <w:rPr>
                <w:rFonts w:ascii="Cambria Math" w:hAnsi="Cambria Math"/>
                <w:lang w:eastAsia="zh-CN"/>
              </w:rPr>
              <m:t>uv</m:t>
            </m:r>
            <m:r>
              <m:rPr>
                <m:sty m:val="p"/>
              </m:rPr>
              <w:rPr>
                <w:rFonts w:ascii="Cambria Math" w:hAnsi="Cambria Math"/>
                <w:lang w:eastAsia="zh-CN"/>
              </w:rPr>
              <m:t>)</m:t>
            </m:r>
          </m:e>
          <m:sup>
            <m:r>
              <m:rPr>
                <m:sty m:val="p"/>
              </m:rPr>
              <w:rPr>
                <w:rFonts w:ascii="Cambria Math" w:hAnsi="Cambria Math"/>
                <w:lang w:eastAsia="zh-CN"/>
              </w:rPr>
              <m:t>(</m:t>
            </m:r>
            <m:r>
              <w:rPr>
                <w:rFonts w:ascii="Cambria Math" w:hAnsi="Cambria Math"/>
                <w:lang w:eastAsia="zh-CN"/>
              </w:rPr>
              <m:t>n</m:t>
            </m:r>
            <m:r>
              <m:rPr>
                <m:sty m:val="p"/>
              </m:rPr>
              <w:rPr>
                <w:rFonts w:ascii="Cambria Math" w:hAnsi="Cambria Math"/>
                <w:lang w:eastAsia="zh-CN"/>
              </w:rPr>
              <m:t>)</m:t>
            </m:r>
          </m:sup>
        </m:sSup>
        <m:r>
          <m:rPr>
            <m:sty m:val="p"/>
          </m:rP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i</m:t>
            </m:r>
            <m:r>
              <m:rPr>
                <m:sty m:val="p"/>
              </m:rPr>
              <w:rPr>
                <w:rFonts w:ascii="Cambria Math" w:hAnsi="Cambria Math"/>
                <w:lang w:eastAsia="zh-CN"/>
              </w:rPr>
              <m:t>=0</m:t>
            </m:r>
          </m:sub>
          <m:sup>
            <m:r>
              <w:rPr>
                <w:rFonts w:ascii="Cambria Math" w:hAnsi="Cambria Math"/>
                <w:lang w:eastAsia="zh-CN"/>
              </w:rPr>
              <m:t>n</m:t>
            </m:r>
          </m:sup>
          <m:e>
            <m:sSubSup>
              <m:sSubSupPr>
                <m:ctrlPr>
                  <w:rPr>
                    <w:rFonts w:ascii="Cambria Math" w:hAnsi="Cambria Math"/>
                  </w:rPr>
                </m:ctrlPr>
              </m:sSubSupPr>
              <m:e>
                <m:r>
                  <w:rPr>
                    <w:rFonts w:ascii="Cambria Math" w:hAnsi="Cambria Math"/>
                    <w:lang w:eastAsia="zh-CN"/>
                  </w:rPr>
                  <m:t>c</m:t>
                </m:r>
              </m:e>
              <m:sub>
                <m:r>
                  <w:rPr>
                    <w:rFonts w:ascii="Cambria Math" w:hAnsi="Cambria Math"/>
                    <w:lang w:eastAsia="zh-CN"/>
                  </w:rPr>
                  <m:t>n</m:t>
                </m:r>
              </m:sub>
              <m:sup>
                <m:r>
                  <w:rPr>
                    <w:rFonts w:ascii="Cambria Math" w:hAnsi="Cambria Math"/>
                    <w:lang w:eastAsia="zh-CN"/>
                  </w:rPr>
                  <m:t>i</m:t>
                </m:r>
              </m:sup>
            </m:sSubSup>
            <m:sSup>
              <m:sSupPr>
                <m:ctrlPr>
                  <w:rPr>
                    <w:rFonts w:ascii="Cambria Math" w:hAnsi="Cambria Math"/>
                  </w:rPr>
                </m:ctrlPr>
              </m:sSupPr>
              <m:e>
                <m:r>
                  <w:rPr>
                    <w:rFonts w:ascii="Cambria Math" w:hAnsi="Cambria Math"/>
                    <w:lang w:eastAsia="zh-CN"/>
                  </w:rPr>
                  <m:t>u</m:t>
                </m:r>
              </m:e>
              <m:sup>
                <m:r>
                  <m:rPr>
                    <m:sty m:val="p"/>
                  </m:rPr>
                  <w:rPr>
                    <w:rFonts w:ascii="Cambria Math" w:hAnsi="Cambria Math"/>
                    <w:lang w:eastAsia="zh-CN"/>
                  </w:rPr>
                  <m:t>(</m:t>
                </m:r>
                <m:r>
                  <w:rPr>
                    <w:rFonts w:ascii="Cambria Math" w:hAnsi="Cambria Math"/>
                    <w:lang w:eastAsia="zh-CN"/>
                  </w:rPr>
                  <m:t>i</m:t>
                </m:r>
                <m:r>
                  <m:rPr>
                    <m:sty m:val="p"/>
                  </m:rPr>
                  <w:rPr>
                    <w:rFonts w:ascii="Cambria Math" w:hAnsi="Cambria Math"/>
                    <w:lang w:eastAsia="zh-CN"/>
                  </w:rPr>
                  <m:t>)</m:t>
                </m:r>
              </m:sup>
            </m:sSup>
            <m:sSup>
              <m:sSupPr>
                <m:ctrlPr>
                  <w:rPr>
                    <w:rFonts w:ascii="Cambria Math" w:hAnsi="Cambria Math"/>
                  </w:rPr>
                </m:ctrlPr>
              </m:sSupPr>
              <m:e>
                <m:r>
                  <w:rPr>
                    <w:rFonts w:ascii="Cambria Math" w:hAnsi="Cambria Math"/>
                    <w:lang w:eastAsia="zh-CN"/>
                  </w:rPr>
                  <m:t>v</m:t>
                </m:r>
              </m:e>
              <m:sup>
                <m:r>
                  <m:rPr>
                    <m:sty m:val="p"/>
                  </m:rPr>
                  <w:rPr>
                    <w:rFonts w:ascii="Cambria Math" w:hAnsi="Cambria Math"/>
                    <w:lang w:eastAsia="zh-CN"/>
                  </w:rPr>
                  <m:t>(</m:t>
                </m:r>
                <m:r>
                  <w:rPr>
                    <w:rFonts w:ascii="Cambria Math" w:hAnsi="Cambria Math"/>
                    <w:lang w:eastAsia="zh-CN"/>
                  </w:rPr>
                  <m:t>n</m:t>
                </m:r>
                <m:r>
                  <m:rPr>
                    <m:sty m:val="p"/>
                  </m:rPr>
                  <w:rPr>
                    <w:rFonts w:ascii="Cambria Math" w:hAnsi="Cambria Math"/>
                    <w:lang w:eastAsia="zh-CN"/>
                  </w:rPr>
                  <m:t>-</m:t>
                </m:r>
                <m:r>
                  <w:rPr>
                    <w:rFonts w:ascii="Cambria Math" w:hAnsi="Cambria Math"/>
                    <w:lang w:eastAsia="zh-CN"/>
                  </w:rPr>
                  <m:t>i</m:t>
                </m:r>
                <m:r>
                  <m:rPr>
                    <m:sty m:val="p"/>
                  </m:rPr>
                  <w:rPr>
                    <w:rFonts w:ascii="Cambria Math" w:hAnsi="Cambria Math"/>
                    <w:lang w:eastAsia="zh-CN"/>
                  </w:rPr>
                  <m:t>)</m:t>
                </m:r>
              </m:sup>
            </m:sSup>
          </m:e>
        </m:nary>
      </m:oMath>
      <w:r>
        <w:rPr>
          <w:lang w:eastAsia="zh-CN"/>
        </w:rPr>
        <w:t>，其中</w:t>
      </w:r>
      <m:oMath>
        <m:sSup>
          <m:sSupPr>
            <m:ctrlPr>
              <w:rPr>
                <w:rFonts w:ascii="Cambria Math" w:hAnsi="Cambria Math"/>
              </w:rPr>
            </m:ctrlPr>
          </m:sSupPr>
          <m:e>
            <m:r>
              <w:rPr>
                <w:rFonts w:ascii="Cambria Math" w:hAnsi="Cambria Math"/>
                <w:lang w:eastAsia="zh-CN"/>
              </w:rPr>
              <m:t>u</m:t>
            </m:r>
          </m:e>
          <m:sup>
            <m:r>
              <m:rPr>
                <m:sty m:val="p"/>
              </m:rPr>
              <w:rPr>
                <w:rFonts w:ascii="Cambria Math" w:hAnsi="Cambria Math"/>
                <w:lang w:eastAsia="zh-CN"/>
              </w:rPr>
              <m:t>(0)</m:t>
            </m:r>
          </m:sup>
        </m:sSup>
        <m:r>
          <m:rPr>
            <m:sty m:val="p"/>
          </m:rPr>
          <w:rPr>
            <w:rFonts w:ascii="Cambria Math" w:hAnsi="Cambria Math"/>
            <w:lang w:eastAsia="zh-CN"/>
          </w:rPr>
          <m:t>=</m:t>
        </m:r>
        <m:r>
          <w:rPr>
            <w:rFonts w:ascii="Cambria Math" w:hAnsi="Cambria Math"/>
            <w:lang w:eastAsia="zh-CN"/>
          </w:rPr>
          <m:t>u</m:t>
        </m:r>
      </m:oMath>
      <w:r>
        <w:rPr>
          <w:lang w:eastAsia="zh-CN"/>
        </w:rPr>
        <w:t>，</w:t>
      </w:r>
      <m:oMath>
        <m:sSup>
          <m:sSupPr>
            <m:ctrlPr>
              <w:rPr>
                <w:rFonts w:ascii="Cambria Math" w:hAnsi="Cambria Math"/>
              </w:rPr>
            </m:ctrlPr>
          </m:sSupPr>
          <m:e>
            <m:r>
              <w:rPr>
                <w:rFonts w:ascii="Cambria Math" w:hAnsi="Cambria Math"/>
                <w:lang w:eastAsia="zh-CN"/>
              </w:rPr>
              <m:t>v</m:t>
            </m:r>
          </m:e>
          <m:sup>
            <m:r>
              <m:rPr>
                <m:sty m:val="p"/>
              </m:rPr>
              <w:rPr>
                <w:rFonts w:ascii="Cambria Math" w:hAnsi="Cambria Math"/>
                <w:lang w:eastAsia="zh-CN"/>
              </w:rPr>
              <m:t>(0)</m:t>
            </m:r>
          </m:sup>
        </m:sSup>
        <m:r>
          <m:rPr>
            <m:sty m:val="p"/>
          </m:rPr>
          <w:rPr>
            <w:rFonts w:ascii="Cambria Math" w:hAnsi="Cambria Math"/>
            <w:lang w:eastAsia="zh-CN"/>
          </w:rPr>
          <m:t>=</m:t>
        </m:r>
        <m:r>
          <w:rPr>
            <w:rFonts w:ascii="Cambria Math" w:hAnsi="Cambria Math"/>
            <w:lang w:eastAsia="zh-CN"/>
          </w:rPr>
          <m:t>v</m:t>
        </m:r>
      </m:oMath>
    </w:p>
    <w:p w14:paraId="5412E2F8" w14:textId="77777777" w:rsidR="00D662EA" w:rsidRPr="00E94F2C" w:rsidRDefault="00D662EA" w:rsidP="00D662EA">
      <w:pPr>
        <w:pStyle w:val="aff8"/>
        <w:rPr>
          <w:sz w:val="22"/>
        </w:rPr>
      </w:pPr>
      <w:r w:rsidRPr="00E94F2C">
        <w:rPr>
          <w:b/>
          <w:sz w:val="22"/>
        </w:rPr>
        <w:t>9.</w:t>
      </w:r>
      <w:r w:rsidRPr="00E94F2C">
        <w:rPr>
          <w:rFonts w:hint="eastAsia"/>
          <w:b/>
          <w:sz w:val="22"/>
        </w:rPr>
        <w:t>微分中值定理</w:t>
      </w:r>
      <w:r>
        <w:rPr>
          <w:rFonts w:hint="eastAsia"/>
          <w:b/>
          <w:sz w:val="22"/>
        </w:rPr>
        <w:t>，</w:t>
      </w:r>
      <w:r w:rsidRPr="00E94F2C">
        <w:rPr>
          <w:rFonts w:hint="eastAsia"/>
          <w:b/>
          <w:sz w:val="22"/>
        </w:rPr>
        <w:t>泰勒公式</w:t>
      </w:r>
    </w:p>
    <w:p w14:paraId="739A31A3" w14:textId="77777777" w:rsidR="00D662EA" w:rsidRDefault="00D662EA" w:rsidP="00D662EA">
      <w:pPr>
        <w:pStyle w:val="aff8"/>
        <w:rPr>
          <w:lang w:eastAsia="zh-CN"/>
        </w:rPr>
      </w:pPr>
      <w:r>
        <w:rPr>
          <w:b/>
          <w:lang w:eastAsia="zh-CN"/>
        </w:rPr>
        <w:lastRenderedPageBreak/>
        <w:t>Th1:</w:t>
      </w:r>
      <w:r>
        <w:rPr>
          <w:lang w:eastAsia="zh-CN"/>
        </w:rPr>
        <w:t>(费马定理)</w:t>
      </w:r>
    </w:p>
    <w:p w14:paraId="7D6F297B" w14:textId="77777777" w:rsidR="00D662EA" w:rsidRDefault="00D662EA" w:rsidP="00D662EA">
      <w:pPr>
        <w:pStyle w:val="aff8"/>
        <w:rPr>
          <w:lang w:eastAsia="zh-CN"/>
        </w:rPr>
      </w:pPr>
      <w:r>
        <w:rPr>
          <w:lang w:eastAsia="zh-CN"/>
        </w:rPr>
        <w:t>若函数</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满足条件：</w:t>
      </w:r>
    </w:p>
    <w:p w14:paraId="2C9749D9" w14:textId="77777777" w:rsidR="00D662EA" w:rsidRDefault="00D662EA" w:rsidP="00D662EA">
      <w:pPr>
        <w:pStyle w:val="aff8"/>
        <w:rPr>
          <w:lang w:eastAsia="zh-CN"/>
        </w:rPr>
      </w:pPr>
      <w:r>
        <w:rPr>
          <w:lang w:eastAsia="zh-CN"/>
        </w:rPr>
        <w:t>(1)函数</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Pr>
          <w:lang w:eastAsia="zh-CN"/>
        </w:rPr>
        <w:t>的某邻域内有定义，并且在此</w:t>
      </w:r>
      <w:proofErr w:type="gramStart"/>
      <w:r>
        <w:rPr>
          <w:lang w:eastAsia="zh-CN"/>
        </w:rPr>
        <w:t>邻域内恒有</w:t>
      </w:r>
      <w:proofErr w:type="gramEnd"/>
      <w:r>
        <w:rPr>
          <w:lang w:eastAsia="zh-CN"/>
        </w:rPr>
        <w:t xml:space="preserve"> </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oMath>
      <w:r>
        <w:rPr>
          <w:lang w:eastAsia="zh-CN"/>
        </w:rPr>
        <w:t>或</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oMath>
      <w:r>
        <w:rPr>
          <w:lang w:eastAsia="zh-CN"/>
        </w:rPr>
        <w:t xml:space="preserve">, </w:t>
      </w:r>
    </w:p>
    <w:p w14:paraId="42F8CE8B" w14:textId="77777777" w:rsidR="00D662EA" w:rsidRDefault="00D662EA" w:rsidP="00D662EA">
      <w:pPr>
        <w:pStyle w:val="aff8"/>
        <w:rPr>
          <w:lang w:eastAsia="zh-CN"/>
        </w:rPr>
      </w:pPr>
      <w:r>
        <w:rPr>
          <w:lang w:eastAsia="zh-CN"/>
        </w:rPr>
        <w:t xml:space="preserve">(2) </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Pr>
          <w:lang w:eastAsia="zh-CN"/>
        </w:rPr>
        <w:t xml:space="preserve">处可导,则有 </w:t>
      </w:r>
      <m:oMath>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)=0</m:t>
        </m:r>
      </m:oMath>
      <w:r>
        <w:rPr>
          <w:lang w:eastAsia="zh-CN"/>
        </w:rPr>
        <w:t xml:space="preserve"> </w:t>
      </w:r>
    </w:p>
    <w:p w14:paraId="5E1873A0" w14:textId="77777777" w:rsidR="00D662EA" w:rsidRDefault="00D662EA" w:rsidP="00D662EA">
      <w:pPr>
        <w:pStyle w:val="aff8"/>
        <w:rPr>
          <w:lang w:eastAsia="zh-CN"/>
        </w:rPr>
      </w:pPr>
      <w:r>
        <w:rPr>
          <w:b/>
          <w:lang w:eastAsia="zh-CN"/>
        </w:rPr>
        <w:t>Th2:</w:t>
      </w:r>
      <w:r>
        <w:rPr>
          <w:lang w:eastAsia="zh-CN"/>
        </w:rPr>
        <w:t xml:space="preserve">(罗尔定理) </w:t>
      </w:r>
    </w:p>
    <w:p w14:paraId="6B18A5C0" w14:textId="77777777" w:rsidR="00D662EA" w:rsidRDefault="00D662EA" w:rsidP="00D662EA">
      <w:pPr>
        <w:pStyle w:val="aff8"/>
        <w:rPr>
          <w:lang w:eastAsia="zh-CN"/>
        </w:rPr>
      </w:pPr>
      <w:r>
        <w:rPr>
          <w:lang w:eastAsia="zh-CN"/>
        </w:rPr>
        <w:t>设函数</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 xml:space="preserve">满足条件： </w:t>
      </w:r>
    </w:p>
    <w:p w14:paraId="2B9BB4C8" w14:textId="721A83E2" w:rsidR="00D662EA" w:rsidRPr="00834BA9" w:rsidRDefault="00D662EA" w:rsidP="00D662EA">
      <w:pPr>
        <w:pStyle w:val="aff8"/>
        <w:rPr>
          <w:lang w:eastAsia="zh-CN"/>
        </w:rPr>
      </w:pPr>
      <w:bookmarkStart w:id="872" w:name="_Hlk518993389"/>
      <w:r>
        <w:rPr>
          <w:lang w:eastAsia="zh-CN"/>
        </w:rPr>
        <w:t>(1)在闭区间</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Pr>
          <w:lang w:eastAsia="zh-CN"/>
        </w:rPr>
        <w:t>上连续； (2)在</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Pr>
          <w:lang w:eastAsia="zh-CN"/>
        </w:rPr>
        <w:t>内可导</w:t>
      </w:r>
      <w:r w:rsidR="00834BA9">
        <w:rPr>
          <w:rFonts w:hint="eastAsia"/>
          <w:lang w:eastAsia="zh-CN"/>
        </w:rPr>
        <w:t>；(3)</w:t>
      </w:r>
      <m:oMath>
        <m:r>
          <w:rPr>
            <w:rFonts w:ascii="Cambria Math" w:hAnsi="Cambria Math"/>
            <w:lang w:eastAsia="zh-CN"/>
          </w:rPr>
          <m:t>f</m:t>
        </m:r>
        <m:d>
          <m:dPr>
            <m:ctrlPr>
              <w:rPr>
                <w:rFonts w:ascii="Cambria Math" w:hAnsi="Cambria Math"/>
                <w:lang w:eastAsia="zh-CN"/>
              </w:rPr>
            </m:ctrlPr>
          </m:dPr>
          <m:e>
            <m:r>
              <m:rPr>
                <m:sty m:val="p"/>
              </m:rPr>
              <w:rPr>
                <w:rFonts w:ascii="Cambria Math" w:hAnsi="Cambria Math" w:hint="eastAsia"/>
                <w:lang w:eastAsia="zh-CN"/>
              </w:rPr>
              <m:t>a</m:t>
            </m:r>
          </m:e>
        </m:d>
        <m:r>
          <m:rPr>
            <m:sty m:val="p"/>
          </m:rPr>
          <w:rPr>
            <w:rFonts w:ascii="Cambria Math" w:hAnsi="Cambria Math" w:hint="eastAsia"/>
            <w:lang w:eastAsia="zh-CN"/>
          </w:rPr>
          <m:t>=</m:t>
        </m:r>
        <m:r>
          <w:rPr>
            <w:rFonts w:ascii="Cambria Math" w:hAnsi="Cambria Math"/>
            <w:lang w:eastAsia="zh-CN"/>
          </w:rPr>
          <m:t>f</m:t>
        </m:r>
        <m:d>
          <m:dPr>
            <m:ctrlPr>
              <w:rPr>
                <w:rFonts w:ascii="Cambria Math" w:hAnsi="Cambria Math"/>
                <w:lang w:eastAsia="zh-CN"/>
              </w:rPr>
            </m:ctrlPr>
          </m:dPr>
          <m:e>
            <m:r>
              <w:rPr>
                <w:rFonts w:ascii="Cambria Math" w:hAnsi="Cambria Math" w:hint="eastAsia"/>
                <w:lang w:eastAsia="zh-CN"/>
              </w:rPr>
              <m:t>b</m:t>
            </m:r>
          </m:e>
        </m:d>
      </m:oMath>
    </w:p>
    <w:bookmarkEnd w:id="872"/>
    <w:p w14:paraId="0F732437" w14:textId="77777777" w:rsidR="00D662EA" w:rsidRDefault="00D662EA" w:rsidP="00D662EA">
      <w:pPr>
        <w:pStyle w:val="aff8"/>
        <w:rPr>
          <w:lang w:eastAsia="zh-CN"/>
        </w:rPr>
      </w:pPr>
      <w:r>
        <w:rPr>
          <w:lang w:eastAsia="zh-CN"/>
        </w:rPr>
        <w:t>则在</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Pr>
          <w:lang w:eastAsia="zh-CN"/>
        </w:rPr>
        <w:t>内</w:t>
      </w:r>
      <m:oMath>
        <m:r>
          <m:rPr>
            <m:sty m:val="p"/>
          </m:rPr>
          <w:rPr>
            <w:rFonts w:ascii="Cambria Math" w:hAnsi="Cambria Math"/>
            <w:lang w:eastAsia="zh-CN"/>
          </w:rPr>
          <m:t>∃</m:t>
        </m:r>
      </m:oMath>
      <w:r>
        <w:rPr>
          <w:lang w:eastAsia="zh-CN"/>
        </w:rPr>
        <w:t>一个</w:t>
      </w:r>
      <m:oMath>
        <m:r>
          <w:rPr>
            <w:rFonts w:ascii="Cambria Math" w:hAnsi="Cambria Math"/>
            <w:lang w:eastAsia="zh-CN"/>
          </w:rPr>
          <m:t>ξ</m:t>
        </m:r>
      </m:oMath>
      <w:r>
        <w:rPr>
          <w:lang w:eastAsia="zh-CN"/>
        </w:rPr>
        <w:t xml:space="preserve">，使 </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ξ</m:t>
        </m:r>
        <m:r>
          <m:rPr>
            <m:sty m:val="p"/>
          </m:rPr>
          <w:rPr>
            <w:rFonts w:ascii="Cambria Math" w:hAnsi="Cambria Math"/>
            <w:lang w:eastAsia="zh-CN"/>
          </w:rPr>
          <m:t>)=0</m:t>
        </m:r>
      </m:oMath>
      <w:r>
        <w:rPr>
          <w:lang w:eastAsia="zh-CN"/>
        </w:rPr>
        <w:t xml:space="preserve"> </w:t>
      </w:r>
    </w:p>
    <w:p w14:paraId="4F41175D" w14:textId="77777777" w:rsidR="00D662EA" w:rsidRDefault="00D662EA" w:rsidP="00D662EA">
      <w:pPr>
        <w:pStyle w:val="aff8"/>
        <w:rPr>
          <w:lang w:eastAsia="zh-CN"/>
        </w:rPr>
      </w:pPr>
      <w:r>
        <w:rPr>
          <w:b/>
          <w:lang w:eastAsia="zh-CN"/>
        </w:rPr>
        <w:t>Th3:</w:t>
      </w:r>
      <w:r>
        <w:rPr>
          <w:lang w:eastAsia="zh-CN"/>
        </w:rPr>
        <w:t xml:space="preserve"> (拉格朗日中值定理) </w:t>
      </w:r>
    </w:p>
    <w:p w14:paraId="0F2A2C45" w14:textId="77777777" w:rsidR="00D662EA" w:rsidRDefault="00D662EA" w:rsidP="00D662EA">
      <w:pPr>
        <w:pStyle w:val="aff8"/>
        <w:rPr>
          <w:lang w:eastAsia="zh-CN"/>
        </w:rPr>
      </w:pPr>
      <w:r>
        <w:rPr>
          <w:lang w:eastAsia="zh-CN"/>
        </w:rPr>
        <w:t>设函数</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满足条件：</w:t>
      </w:r>
    </w:p>
    <w:p w14:paraId="5FF1129B" w14:textId="77777777" w:rsidR="00D662EA" w:rsidRDefault="00D662EA" w:rsidP="00D662EA">
      <w:pPr>
        <w:pStyle w:val="aff8"/>
        <w:rPr>
          <w:lang w:eastAsia="zh-CN"/>
        </w:rPr>
      </w:pPr>
      <w:r>
        <w:rPr>
          <w:lang w:eastAsia="zh-CN"/>
        </w:rPr>
        <w:t>(1)在</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Pr>
          <w:lang w:eastAsia="zh-CN"/>
        </w:rPr>
        <w:t>上连续；(2)在</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Pr>
          <w:lang w:eastAsia="zh-CN"/>
        </w:rPr>
        <w:t>内可导；</w:t>
      </w:r>
    </w:p>
    <w:p w14:paraId="3E639F59" w14:textId="77777777" w:rsidR="00D662EA" w:rsidRDefault="00D662EA" w:rsidP="00D662EA">
      <w:pPr>
        <w:pStyle w:val="aff8"/>
        <w:rPr>
          <w:lang w:eastAsia="zh-CN"/>
        </w:rPr>
      </w:pPr>
      <w:r>
        <w:rPr>
          <w:lang w:eastAsia="zh-CN"/>
        </w:rPr>
        <w:t>则在</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Pr>
          <w:lang w:eastAsia="zh-CN"/>
        </w:rPr>
        <w:t>内</w:t>
      </w:r>
      <w:r>
        <w:rPr>
          <w:rFonts w:hint="eastAsia"/>
          <w:lang w:eastAsia="zh-CN"/>
        </w:rPr>
        <w:t>存在</w:t>
      </w:r>
      <w:r>
        <w:rPr>
          <w:lang w:eastAsia="zh-CN"/>
        </w:rPr>
        <w:t>一个</w:t>
      </w:r>
      <m:oMath>
        <m:r>
          <w:rPr>
            <w:rFonts w:ascii="Cambria Math" w:hAnsi="Cambria Math"/>
            <w:lang w:eastAsia="zh-CN"/>
          </w:rPr>
          <m:t>ξ</m:t>
        </m:r>
      </m:oMath>
      <w:r>
        <w:rPr>
          <w:lang w:eastAsia="zh-CN"/>
        </w:rPr>
        <w:t xml:space="preserve">，使 </w:t>
      </w:r>
      <m:oMath>
        <m:f>
          <m:fPr>
            <m:ctrlPr>
              <w:rPr>
                <w:rFonts w:ascii="Cambria Math" w:hAnsi="Cambria Math"/>
                <w:sz w:val="22"/>
              </w:rPr>
            </m:ctrlPr>
          </m:fPr>
          <m:num>
            <m:r>
              <w:rPr>
                <w:rFonts w:ascii="Cambria Math" w:hAnsi="Cambria Math"/>
                <w:sz w:val="22"/>
                <w:lang w:eastAsia="zh-CN"/>
              </w:rPr>
              <m:t>f</m:t>
            </m:r>
            <m:r>
              <m:rPr>
                <m:sty m:val="p"/>
              </m:rPr>
              <w:rPr>
                <w:rFonts w:ascii="Cambria Math" w:hAnsi="Cambria Math"/>
                <w:sz w:val="22"/>
                <w:lang w:eastAsia="zh-CN"/>
              </w:rPr>
              <m:t>(</m:t>
            </m:r>
            <m:r>
              <w:rPr>
                <w:rFonts w:ascii="Cambria Math" w:hAnsi="Cambria Math"/>
                <w:sz w:val="22"/>
                <w:lang w:eastAsia="zh-CN"/>
              </w:rPr>
              <m:t>b</m:t>
            </m:r>
            <m:r>
              <m:rPr>
                <m:sty m:val="p"/>
              </m:rPr>
              <w:rPr>
                <w:rFonts w:ascii="Cambria Math" w:hAnsi="Cambria Math"/>
                <w:sz w:val="22"/>
                <w:lang w:eastAsia="zh-CN"/>
              </w:rPr>
              <m:t>)-</m:t>
            </m:r>
            <m:r>
              <w:rPr>
                <w:rFonts w:ascii="Cambria Math" w:hAnsi="Cambria Math"/>
                <w:sz w:val="22"/>
                <w:lang w:eastAsia="zh-CN"/>
              </w:rPr>
              <m:t>f</m:t>
            </m:r>
            <m:r>
              <m:rPr>
                <m:sty m:val="p"/>
              </m:rPr>
              <w:rPr>
                <w:rFonts w:ascii="Cambria Math" w:hAnsi="Cambria Math"/>
                <w:sz w:val="22"/>
                <w:lang w:eastAsia="zh-CN"/>
              </w:rPr>
              <m:t>(</m:t>
            </m:r>
            <m:r>
              <w:rPr>
                <w:rFonts w:ascii="Cambria Math" w:hAnsi="Cambria Math"/>
                <w:sz w:val="22"/>
                <w:lang w:eastAsia="zh-CN"/>
              </w:rPr>
              <m:t>a</m:t>
            </m:r>
            <m:r>
              <m:rPr>
                <m:sty m:val="p"/>
              </m:rPr>
              <w:rPr>
                <w:rFonts w:ascii="Cambria Math" w:hAnsi="Cambria Math"/>
                <w:sz w:val="22"/>
                <w:lang w:eastAsia="zh-CN"/>
              </w:rPr>
              <m:t>)</m:t>
            </m:r>
          </m:num>
          <m:den>
            <m:r>
              <w:rPr>
                <w:rFonts w:ascii="Cambria Math" w:hAnsi="Cambria Math"/>
                <w:sz w:val="22"/>
                <w:lang w:eastAsia="zh-CN"/>
              </w:rPr>
              <m:t>b</m:t>
            </m:r>
            <m:r>
              <m:rPr>
                <m:sty m:val="p"/>
              </m:rPr>
              <w:rPr>
                <w:rFonts w:ascii="Cambria Math" w:hAnsi="Cambria Math"/>
                <w:sz w:val="22"/>
                <w:lang w:eastAsia="zh-CN"/>
              </w:rPr>
              <m:t>-</m:t>
            </m:r>
            <m:r>
              <w:rPr>
                <w:rFonts w:ascii="Cambria Math" w:hAnsi="Cambria Math"/>
                <w:sz w:val="22"/>
                <w:lang w:eastAsia="zh-CN"/>
              </w:rPr>
              <m:t>a</m:t>
            </m:r>
          </m:den>
        </m:f>
        <m:r>
          <m:rPr>
            <m:sty m:val="p"/>
          </m:rPr>
          <w:rPr>
            <w:rFonts w:ascii="Cambria Math" w:hAnsi="Cambria Math"/>
            <w:sz w:val="22"/>
            <w:lang w:eastAsia="zh-CN"/>
          </w:rPr>
          <m:t>=</m:t>
        </m:r>
        <m:r>
          <w:rPr>
            <w:rFonts w:ascii="Cambria Math" w:hAnsi="Cambria Math"/>
            <w:sz w:val="22"/>
            <w:lang w:eastAsia="zh-CN"/>
          </w:rPr>
          <m:t>f</m:t>
        </m:r>
        <m:r>
          <m:rPr>
            <m:sty m:val="p"/>
          </m:rPr>
          <w:rPr>
            <w:rFonts w:ascii="Cambria Math" w:hAnsi="Cambria Math"/>
            <w:sz w:val="22"/>
            <w:lang w:eastAsia="zh-CN"/>
          </w:rPr>
          <m:t>'(</m:t>
        </m:r>
        <m:r>
          <w:rPr>
            <w:rFonts w:ascii="Cambria Math" w:hAnsi="Cambria Math"/>
            <w:sz w:val="22"/>
            <w:lang w:eastAsia="zh-CN"/>
          </w:rPr>
          <m:t>ξ</m:t>
        </m:r>
        <m:r>
          <m:rPr>
            <m:sty m:val="p"/>
          </m:rPr>
          <w:rPr>
            <w:rFonts w:ascii="Cambria Math" w:hAnsi="Cambria Math"/>
            <w:sz w:val="22"/>
            <w:lang w:eastAsia="zh-CN"/>
          </w:rPr>
          <m:t>)</m:t>
        </m:r>
      </m:oMath>
      <w:r w:rsidRPr="00C004E5">
        <w:rPr>
          <w:sz w:val="22"/>
          <w:lang w:eastAsia="zh-CN"/>
        </w:rPr>
        <w:t xml:space="preserve"> </w:t>
      </w:r>
    </w:p>
    <w:p w14:paraId="0EE4E769" w14:textId="77777777" w:rsidR="00D662EA" w:rsidRDefault="00D662EA" w:rsidP="00D662EA">
      <w:pPr>
        <w:pStyle w:val="aff8"/>
        <w:rPr>
          <w:lang w:eastAsia="zh-CN"/>
        </w:rPr>
      </w:pPr>
      <w:r>
        <w:rPr>
          <w:b/>
          <w:lang w:eastAsia="zh-CN"/>
        </w:rPr>
        <w:t>Th4:</w:t>
      </w:r>
      <w:r>
        <w:rPr>
          <w:lang w:eastAsia="zh-CN"/>
        </w:rPr>
        <w:t xml:space="preserve"> (柯西中值定理)</w:t>
      </w:r>
    </w:p>
    <w:p w14:paraId="7E8E64F5" w14:textId="77777777" w:rsidR="00D662EA" w:rsidRDefault="00D662EA" w:rsidP="00D662EA">
      <w:pPr>
        <w:pStyle w:val="aff8"/>
        <w:rPr>
          <w:lang w:eastAsia="zh-CN"/>
        </w:rPr>
      </w:pPr>
      <w:r>
        <w:rPr>
          <w:lang w:eastAsia="zh-CN"/>
        </w:rPr>
        <w:t>设函数</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w:t>
      </w:r>
      <m:oMath>
        <m:r>
          <w:rPr>
            <w:rFonts w:ascii="Cambria Math" w:hAnsi="Cambria Math"/>
            <w:lang w:eastAsia="zh-CN"/>
          </w:rPr>
          <m:t>g</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 xml:space="preserve">满足条件： </w:t>
      </w:r>
    </w:p>
    <w:p w14:paraId="37C40596" w14:textId="77777777" w:rsidR="00D662EA" w:rsidRDefault="00D662EA" w:rsidP="00D662EA">
      <w:pPr>
        <w:pStyle w:val="aff8"/>
        <w:rPr>
          <w:lang w:eastAsia="zh-CN"/>
        </w:rPr>
      </w:pPr>
      <w:r>
        <w:rPr>
          <w:lang w:eastAsia="zh-CN"/>
        </w:rPr>
        <w:t>(1) 在</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Pr>
          <w:lang w:eastAsia="zh-CN"/>
        </w:rPr>
        <w:t>上连续；(2) 在</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Pr>
          <w:lang w:eastAsia="zh-CN"/>
        </w:rPr>
        <w:t>内可导且</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w:t>
      </w:r>
      <m:oMath>
        <m:r>
          <w:rPr>
            <w:rFonts w:ascii="Cambria Math" w:hAnsi="Cambria Math"/>
            <w:lang w:eastAsia="zh-CN"/>
          </w:rPr>
          <m:t>g</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均存在，且</w:t>
      </w:r>
      <m:oMath>
        <m:r>
          <w:rPr>
            <w:rFonts w:ascii="Cambria Math" w:hAnsi="Cambria Math"/>
            <w:lang w:eastAsia="zh-CN"/>
          </w:rPr>
          <m:t>g</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)≠0</m:t>
        </m:r>
      </m:oMath>
    </w:p>
    <w:p w14:paraId="76172B9F" w14:textId="77777777" w:rsidR="00D662EA" w:rsidRDefault="00D662EA" w:rsidP="00D662EA">
      <w:pPr>
        <w:pStyle w:val="aff8"/>
        <w:rPr>
          <w:lang w:eastAsia="zh-CN"/>
        </w:rPr>
      </w:pPr>
      <w:r>
        <w:rPr>
          <w:lang w:eastAsia="zh-CN"/>
        </w:rPr>
        <w:t>则在</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Pr>
          <w:lang w:eastAsia="zh-CN"/>
        </w:rPr>
        <w:t>内</w:t>
      </w:r>
      <w:r>
        <w:rPr>
          <w:rFonts w:hint="eastAsia"/>
          <w:lang w:eastAsia="zh-CN"/>
        </w:rPr>
        <w:t>存在</w:t>
      </w:r>
      <w:r>
        <w:rPr>
          <w:lang w:eastAsia="zh-CN"/>
        </w:rPr>
        <w:t>一个</w:t>
      </w:r>
      <m:oMath>
        <m:r>
          <w:rPr>
            <w:rFonts w:ascii="Cambria Math" w:hAnsi="Cambria Math"/>
            <w:lang w:eastAsia="zh-CN"/>
          </w:rPr>
          <m:t>ξ</m:t>
        </m:r>
      </m:oMath>
      <w:r>
        <w:rPr>
          <w:lang w:eastAsia="zh-CN"/>
        </w:rPr>
        <w:t xml:space="preserve">，使 </w:t>
      </w:r>
      <m:oMath>
        <m:f>
          <m:fPr>
            <m:ctrlPr>
              <w:rPr>
                <w:rFonts w:ascii="Cambria Math" w:hAnsi="Cambria Math"/>
              </w:rPr>
            </m:ctrlPr>
          </m:fPr>
          <m:num>
            <m:r>
              <w:rPr>
                <w:rFonts w:ascii="Cambria Math" w:hAnsi="Cambria Math"/>
                <w:lang w:eastAsia="zh-CN"/>
              </w:rPr>
              <m:t>f</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num>
          <m:den>
            <m:r>
              <w:rPr>
                <w:rFonts w:ascii="Cambria Math" w:hAnsi="Cambria Math"/>
                <w:lang w:eastAsia="zh-CN"/>
              </w:rPr>
              <m:t>g</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g</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den>
        </m:f>
        <m:r>
          <m:rPr>
            <m:sty m:val="p"/>
          </m:rPr>
          <w:rPr>
            <w:rFonts w:ascii="Cambria Math" w:hAnsi="Cambria Math"/>
            <w:lang w:eastAsia="zh-CN"/>
          </w:rPr>
          <m:t>=</m:t>
        </m:r>
        <m:f>
          <m:fPr>
            <m:ctrlPr>
              <w:rPr>
                <w:rFonts w:ascii="Cambria Math" w:hAnsi="Cambria Math"/>
              </w:rPr>
            </m:ctrlPr>
          </m:fPr>
          <m:num>
            <m:r>
              <w:rPr>
                <w:rFonts w:ascii="Cambria Math" w:hAnsi="Cambria Math"/>
                <w:lang w:eastAsia="zh-CN"/>
              </w:rPr>
              <m:t>f</m:t>
            </m:r>
            <m:r>
              <m:rPr>
                <m:sty m:val="p"/>
              </m:rPr>
              <w:rPr>
                <w:rFonts w:ascii="Cambria Math" w:hAnsi="Cambria Math"/>
                <w:lang w:eastAsia="zh-CN"/>
              </w:rPr>
              <m:t>'(</m:t>
            </m:r>
            <m:r>
              <w:rPr>
                <w:rFonts w:ascii="Cambria Math" w:hAnsi="Cambria Math"/>
                <w:lang w:eastAsia="zh-CN"/>
              </w:rPr>
              <m:t>ξ</m:t>
            </m:r>
            <m:r>
              <m:rPr>
                <m:sty m:val="p"/>
              </m:rPr>
              <w:rPr>
                <w:rFonts w:ascii="Cambria Math" w:hAnsi="Cambria Math"/>
                <w:lang w:eastAsia="zh-CN"/>
              </w:rPr>
              <m:t>)</m:t>
            </m:r>
          </m:num>
          <m:den>
            <m:r>
              <w:rPr>
                <w:rFonts w:ascii="Cambria Math" w:hAnsi="Cambria Math"/>
                <w:lang w:eastAsia="zh-CN"/>
              </w:rPr>
              <m:t>g</m:t>
            </m:r>
            <m:r>
              <m:rPr>
                <m:sty m:val="p"/>
              </m:rPr>
              <w:rPr>
                <w:rFonts w:ascii="Cambria Math" w:hAnsi="Cambria Math"/>
                <w:lang w:eastAsia="zh-CN"/>
              </w:rPr>
              <m:t>'(</m:t>
            </m:r>
            <m:r>
              <w:rPr>
                <w:rFonts w:ascii="Cambria Math" w:hAnsi="Cambria Math"/>
                <w:lang w:eastAsia="zh-CN"/>
              </w:rPr>
              <m:t>ξ</m:t>
            </m:r>
            <m:r>
              <m:rPr>
                <m:sty m:val="p"/>
              </m:rPr>
              <w:rPr>
                <w:rFonts w:ascii="Cambria Math" w:hAnsi="Cambria Math"/>
                <w:lang w:eastAsia="zh-CN"/>
              </w:rPr>
              <m:t>)</m:t>
            </m:r>
          </m:den>
        </m:f>
      </m:oMath>
      <w:r>
        <w:rPr>
          <w:lang w:eastAsia="zh-CN"/>
        </w:rPr>
        <w:t xml:space="preserve"> </w:t>
      </w:r>
    </w:p>
    <w:p w14:paraId="71F174AF" w14:textId="77777777" w:rsidR="00D662EA" w:rsidRPr="00E94F2C" w:rsidRDefault="00D662EA" w:rsidP="00D662EA">
      <w:pPr>
        <w:pStyle w:val="aff8"/>
        <w:rPr>
          <w:sz w:val="24"/>
          <w:lang w:eastAsia="zh-CN"/>
        </w:rPr>
      </w:pPr>
      <w:r w:rsidRPr="00E94F2C">
        <w:rPr>
          <w:b/>
          <w:sz w:val="24"/>
          <w:lang w:eastAsia="zh-CN"/>
        </w:rPr>
        <w:t>10.</w:t>
      </w:r>
      <w:r w:rsidRPr="00E94F2C">
        <w:rPr>
          <w:rFonts w:hint="eastAsia"/>
          <w:b/>
          <w:sz w:val="24"/>
          <w:lang w:eastAsia="zh-CN"/>
        </w:rPr>
        <w:t>洛必达法则</w:t>
      </w:r>
      <w:r w:rsidRPr="00E94F2C">
        <w:rPr>
          <w:sz w:val="24"/>
          <w:lang w:eastAsia="zh-CN"/>
        </w:rPr>
        <w:t xml:space="preserve"> </w:t>
      </w:r>
    </w:p>
    <w:p w14:paraId="57165C94" w14:textId="77777777" w:rsidR="00D662EA" w:rsidRPr="00E94F2C" w:rsidRDefault="00D662EA" w:rsidP="00D662EA">
      <w:pPr>
        <w:pStyle w:val="aff8"/>
        <w:rPr>
          <w:b/>
          <w:lang w:eastAsia="zh-CN"/>
        </w:rPr>
      </w:pPr>
      <w:r w:rsidRPr="00E94F2C">
        <w:rPr>
          <w:b/>
          <w:lang w:eastAsia="zh-CN"/>
        </w:rPr>
        <w:t>法则</w:t>
      </w:r>
      <w:r w:rsidRPr="00E94F2C">
        <w:rPr>
          <w:rFonts w:hint="eastAsia"/>
          <w:b/>
          <w:lang w:eastAsia="zh-CN"/>
        </w:rPr>
        <w:t>Ⅰ</w:t>
      </w:r>
      <w:r w:rsidRPr="00E94F2C">
        <w:rPr>
          <w:b/>
          <w:lang w:eastAsia="zh-CN"/>
        </w:rPr>
        <w:t>(</w:t>
      </w:r>
      <m:oMath>
        <m:f>
          <m:fPr>
            <m:ctrlPr>
              <w:rPr>
                <w:rFonts w:ascii="Cambria Math" w:hAnsi="Cambria Math"/>
                <w:b/>
                <w:sz w:val="24"/>
              </w:rPr>
            </m:ctrlPr>
          </m:fPr>
          <m:num>
            <m:r>
              <m:rPr>
                <m:sty m:val="b"/>
              </m:rPr>
              <w:rPr>
                <w:rFonts w:ascii="Cambria Math" w:hAnsi="Cambria Math"/>
                <w:sz w:val="24"/>
                <w:lang w:eastAsia="zh-CN"/>
              </w:rPr>
              <m:t>0</m:t>
            </m:r>
          </m:num>
          <m:den>
            <m:r>
              <m:rPr>
                <m:sty m:val="b"/>
              </m:rPr>
              <w:rPr>
                <w:rFonts w:ascii="Cambria Math" w:hAnsi="Cambria Math"/>
                <w:sz w:val="24"/>
                <w:lang w:eastAsia="zh-CN"/>
              </w:rPr>
              <m:t>0</m:t>
            </m:r>
          </m:den>
        </m:f>
      </m:oMath>
      <w:r w:rsidRPr="00E94F2C">
        <w:rPr>
          <w:b/>
          <w:lang w:eastAsia="zh-CN"/>
        </w:rPr>
        <w:t>型</w:t>
      </w:r>
      <w:r w:rsidRPr="00E94F2C">
        <w:rPr>
          <w:rFonts w:hint="eastAsia"/>
          <w:b/>
          <w:color w:val="333333"/>
          <w:szCs w:val="21"/>
          <w:shd w:val="clear" w:color="auto" w:fill="FFFFFF"/>
          <w:lang w:eastAsia="zh-CN"/>
        </w:rPr>
        <w:t>不定式极限</w:t>
      </w:r>
      <w:r w:rsidRPr="00E94F2C">
        <w:rPr>
          <w:b/>
          <w:lang w:eastAsia="zh-CN"/>
        </w:rPr>
        <w:t>)</w:t>
      </w:r>
    </w:p>
    <w:p w14:paraId="0FEA6F1D" w14:textId="77777777" w:rsidR="00D662EA" w:rsidRDefault="00D662EA" w:rsidP="00D662EA">
      <w:pPr>
        <w:pStyle w:val="aff8"/>
        <w:rPr>
          <w:lang w:eastAsia="zh-CN"/>
        </w:rPr>
      </w:pPr>
      <w:r>
        <w:rPr>
          <w:lang w:eastAsia="zh-CN"/>
        </w:rPr>
        <w:t>设函数</w:t>
      </w:r>
      <m:oMath>
        <m:r>
          <w:rPr>
            <w:rFonts w:ascii="Cambria Math" w:hAnsi="Cambria Math"/>
            <w:lang w:eastAsia="zh-CN"/>
          </w:rPr>
          <m:t>f</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m:t>
        </m:r>
        <m:r>
          <w:rPr>
            <w:rFonts w:ascii="Cambria Math" w:hAnsi="Cambria Math"/>
            <w:lang w:eastAsia="zh-CN"/>
          </w:rPr>
          <m:t>g</m:t>
        </m:r>
        <m:d>
          <m:dPr>
            <m:ctrlPr>
              <w:rPr>
                <w:rFonts w:ascii="Cambria Math" w:hAnsi="Cambria Math"/>
              </w:rPr>
            </m:ctrlPr>
          </m:dPr>
          <m:e>
            <m:r>
              <w:rPr>
                <w:rFonts w:ascii="Cambria Math" w:hAnsi="Cambria Math"/>
                <w:lang w:eastAsia="zh-CN"/>
              </w:rPr>
              <m:t>x</m:t>
            </m:r>
          </m:e>
        </m:d>
      </m:oMath>
      <w:r>
        <w:rPr>
          <w:lang w:eastAsia="zh-CN"/>
        </w:rPr>
        <w:t xml:space="preserve">满足条件：  </w:t>
      </w:r>
      <m:oMath>
        <m:limLow>
          <m:limLowPr>
            <m:ctrlPr>
              <w:rPr>
                <w:rFonts w:ascii="Cambria Math" w:hAnsi="Cambria Math"/>
              </w:rPr>
            </m:ctrlPr>
          </m:limLowPr>
          <m:e>
            <m:r>
              <m:rPr>
                <m:sty m:val="p"/>
              </m:rPr>
              <w:rPr>
                <w:rFonts w:ascii="Cambria Math" w:hAnsi="Cambria Math"/>
                <w:lang w:eastAsia="zh-CN"/>
              </w:rPr>
              <m:t>lim</m:t>
            </m:r>
          </m:e>
          <m:lim>
            <m:r>
              <w:rPr>
                <w:rFonts w:ascii="Cambria Math" w:hAnsi="Cambria Math"/>
                <w:lang w:eastAsia="zh-CN"/>
              </w:rPr>
              <m:t>x</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lim>
        </m:limLow>
        <m:r>
          <m:rPr>
            <m:sty m:val="p"/>
          </m:rPr>
          <w:rPr>
            <w:rFonts w:ascii="Cambria Math" w:hAnsi="Cambria Math"/>
            <w:lang w:eastAsia="zh-CN"/>
          </w:rPr>
          <m:t> </m:t>
        </m:r>
        <m:r>
          <w:rPr>
            <w:rFonts w:ascii="Cambria Math" w:hAnsi="Cambria Math"/>
            <w:lang w:eastAsia="zh-CN"/>
          </w:rPr>
          <m:t>f</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=0,</m:t>
        </m:r>
        <m:limLow>
          <m:limLowPr>
            <m:ctrlPr>
              <w:rPr>
                <w:rFonts w:ascii="Cambria Math" w:hAnsi="Cambria Math"/>
              </w:rPr>
            </m:ctrlPr>
          </m:limLowPr>
          <m:e>
            <m:r>
              <m:rPr>
                <m:sty m:val="p"/>
              </m:rPr>
              <w:rPr>
                <w:rFonts w:ascii="Cambria Math" w:hAnsi="Cambria Math"/>
                <w:lang w:eastAsia="zh-CN"/>
              </w:rPr>
              <m:t>lim</m:t>
            </m:r>
          </m:e>
          <m:lim>
            <m:r>
              <w:rPr>
                <w:rFonts w:ascii="Cambria Math" w:hAnsi="Cambria Math"/>
                <w:lang w:eastAsia="zh-CN"/>
              </w:rPr>
              <m:t>x</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lim>
        </m:limLow>
        <m:r>
          <m:rPr>
            <m:sty m:val="p"/>
          </m:rPr>
          <w:rPr>
            <w:rFonts w:ascii="Cambria Math" w:hAnsi="Cambria Math"/>
            <w:lang w:eastAsia="zh-CN"/>
          </w:rPr>
          <m:t> </m:t>
        </m:r>
        <m:r>
          <w:rPr>
            <w:rFonts w:ascii="Cambria Math" w:hAnsi="Cambria Math"/>
            <w:lang w:eastAsia="zh-CN"/>
          </w:rPr>
          <m:t>g</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=0</m:t>
        </m:r>
      </m:oMath>
      <w:r>
        <w:rPr>
          <w:lang w:eastAsia="zh-CN"/>
        </w:rPr>
        <w:t xml:space="preserve">; </w:t>
      </w:r>
      <m:oMath>
        <m:r>
          <w:rPr>
            <w:rFonts w:ascii="Cambria Math" w:hAnsi="Cambria Math"/>
            <w:lang w:eastAsia="zh-CN"/>
          </w:rPr>
          <m:t>f</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m:t>
        </m:r>
        <m:r>
          <w:rPr>
            <w:rFonts w:ascii="Cambria Math" w:hAnsi="Cambria Math"/>
            <w:lang w:eastAsia="zh-CN"/>
          </w:rPr>
          <m:t>g</m:t>
        </m:r>
        <m:d>
          <m:dPr>
            <m:ctrlPr>
              <w:rPr>
                <w:rFonts w:ascii="Cambria Math" w:hAnsi="Cambria Math"/>
              </w:rPr>
            </m:ctrlPr>
          </m:dPr>
          <m:e>
            <m:r>
              <w:rPr>
                <w:rFonts w:ascii="Cambria Math" w:hAnsi="Cambria Math"/>
                <w:lang w:eastAsia="zh-CN"/>
              </w:rPr>
              <m:t>x</m:t>
            </m:r>
          </m:e>
        </m:d>
      </m:oMath>
      <w:r>
        <w:rPr>
          <w:lang w:eastAsia="zh-CN"/>
        </w:rPr>
        <w:t>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Pr>
          <w:lang w:eastAsia="zh-CN"/>
        </w:rPr>
        <w:t>的邻域内可导 (在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proofErr w:type="gramStart"/>
      <w:r>
        <w:rPr>
          <w:lang w:eastAsia="zh-CN"/>
        </w:rPr>
        <w:t>处可除外)且</w:t>
      </w:r>
      <w:proofErr w:type="gramEnd"/>
      <m:oMath>
        <m:r>
          <w:rPr>
            <w:rFonts w:ascii="Cambria Math" w:hAnsi="Cambria Math"/>
            <w:lang w:eastAsia="zh-CN"/>
          </w:rPr>
          <m:t>g</m:t>
        </m:r>
        <m:r>
          <m:rPr>
            <m:sty m:val="p"/>
          </m:rPr>
          <w:rPr>
            <w:rFonts w:ascii="Cambria Math" w:hAnsi="Cambria Math"/>
            <w:lang w:eastAsia="zh-CN"/>
          </w:rPr>
          <m:t>'</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≠0</m:t>
        </m:r>
      </m:oMath>
      <w:r>
        <w:rPr>
          <w:lang w:eastAsia="zh-CN"/>
        </w:rPr>
        <w:t>;</w:t>
      </w:r>
    </w:p>
    <w:p w14:paraId="2FB55ABE" w14:textId="77777777" w:rsidR="00D662EA" w:rsidRDefault="00000000" w:rsidP="00D662EA">
      <w:pPr>
        <w:pStyle w:val="aff8"/>
      </w:pPr>
      <m:oMath>
        <m:limLow>
          <m:limLowPr>
            <m:ctrlPr>
              <w:rPr>
                <w:rFonts w:ascii="Cambria Math" w:hAnsi="Cambria Math"/>
                <w:sz w:val="24"/>
              </w:rPr>
            </m:ctrlPr>
          </m:limLowPr>
          <m:e>
            <m:r>
              <m:rPr>
                <m:sty m:val="p"/>
              </m:rPr>
              <w:rPr>
                <w:rFonts w:ascii="Cambria Math" w:hAnsi="Cambria Math"/>
                <w:sz w:val="24"/>
              </w:rPr>
              <m:t>lim</m:t>
            </m:r>
          </m:e>
          <m:lim>
            <m:r>
              <w:rPr>
                <w:rFonts w:ascii="Cambria Math" w:hAnsi="Cambria Math"/>
                <w:sz w:val="24"/>
              </w:rPr>
              <m:t>x</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x</m:t>
                </m:r>
              </m:e>
              <m:sub>
                <m:r>
                  <m:rPr>
                    <m:sty m:val="p"/>
                  </m:rPr>
                  <w:rPr>
                    <w:rFonts w:ascii="Cambria Math" w:hAnsi="Cambria Math"/>
                    <w:sz w:val="24"/>
                  </w:rPr>
                  <m:t>0</m:t>
                </m:r>
              </m:sub>
            </m:sSub>
          </m:lim>
        </m:limLow>
        <m:r>
          <m:rPr>
            <m:sty m:val="p"/>
          </m:rPr>
          <w:rPr>
            <w:rFonts w:ascii="Cambria Math" w:hAnsi="Cambria Math"/>
            <w:sz w:val="24"/>
          </w:rPr>
          <m:t> </m:t>
        </m:r>
        <m:f>
          <m:fPr>
            <m:ctrlPr>
              <w:rPr>
                <w:rFonts w:ascii="Cambria Math" w:hAnsi="Cambria Math"/>
                <w:sz w:val="24"/>
              </w:rPr>
            </m:ctrlPr>
          </m:fPr>
          <m:num>
            <m:r>
              <w:rPr>
                <w:rFonts w:ascii="Cambria Math" w:hAnsi="Cambria Math"/>
                <w:sz w:val="24"/>
              </w:rPr>
              <m:t>f</m:t>
            </m:r>
            <m:r>
              <m:rPr>
                <m:sty m:val="p"/>
              </m:rPr>
              <w:rPr>
                <w:rFonts w:ascii="Cambria Math" w:hAnsi="Cambria Math"/>
                <w:sz w:val="24"/>
              </w:rPr>
              <m:t>'</m:t>
            </m:r>
            <m:d>
              <m:dPr>
                <m:ctrlPr>
                  <w:rPr>
                    <w:rFonts w:ascii="Cambria Math" w:hAnsi="Cambria Math"/>
                    <w:sz w:val="24"/>
                  </w:rPr>
                </m:ctrlPr>
              </m:dPr>
              <m:e>
                <m:r>
                  <w:rPr>
                    <w:rFonts w:ascii="Cambria Math" w:hAnsi="Cambria Math"/>
                    <w:sz w:val="24"/>
                  </w:rPr>
                  <m:t>x</m:t>
                </m:r>
              </m:e>
            </m:d>
          </m:num>
          <m:den>
            <m:r>
              <w:rPr>
                <w:rFonts w:ascii="Cambria Math" w:hAnsi="Cambria Math"/>
                <w:sz w:val="24"/>
              </w:rPr>
              <m:t>g</m:t>
            </m:r>
            <m:r>
              <m:rPr>
                <m:sty m:val="p"/>
              </m:rPr>
              <w:rPr>
                <w:rFonts w:ascii="Cambria Math" w:hAnsi="Cambria Math"/>
                <w:sz w:val="24"/>
              </w:rPr>
              <m:t>'</m:t>
            </m:r>
            <m:d>
              <m:dPr>
                <m:ctrlPr>
                  <w:rPr>
                    <w:rFonts w:ascii="Cambria Math" w:hAnsi="Cambria Math"/>
                    <w:sz w:val="24"/>
                  </w:rPr>
                </m:ctrlPr>
              </m:dPr>
              <m:e>
                <m:r>
                  <w:rPr>
                    <w:rFonts w:ascii="Cambria Math" w:hAnsi="Cambria Math"/>
                    <w:sz w:val="24"/>
                  </w:rPr>
                  <m:t>x</m:t>
                </m:r>
              </m:e>
            </m:d>
          </m:den>
        </m:f>
      </m:oMath>
      <w:r w:rsidR="00D662EA">
        <w:t>存在(或</w:t>
      </w:r>
      <m:oMath>
        <m:r>
          <m:rPr>
            <m:sty m:val="p"/>
          </m:rPr>
          <w:rPr>
            <w:rFonts w:ascii="Cambria Math" w:hAnsi="Cambria Math"/>
          </w:rPr>
          <m:t>∞</m:t>
        </m:r>
      </m:oMath>
      <w:r w:rsidR="00D662EA">
        <w:t>)</w:t>
      </w:r>
      <w:r w:rsidR="00D662EA">
        <w:rPr>
          <w:rFonts w:hint="eastAsia"/>
        </w:rPr>
        <w:t>。</w:t>
      </w:r>
    </w:p>
    <w:p w14:paraId="5B66EF22" w14:textId="77777777" w:rsidR="00D662EA" w:rsidRDefault="00D662EA" w:rsidP="00D662EA">
      <w:pPr>
        <w:pStyle w:val="aff8"/>
        <w:rPr>
          <w:lang w:eastAsia="zh-CN"/>
        </w:rPr>
      </w:pPr>
      <w:r>
        <w:rPr>
          <w:lang w:eastAsia="zh-CN"/>
        </w:rPr>
        <w:t>则</w:t>
      </w:r>
      <w:r>
        <w:rPr>
          <w:rFonts w:hint="eastAsia"/>
          <w:lang w:eastAsia="zh-CN"/>
        </w:rPr>
        <w:t>：</w:t>
      </w:r>
      <w:r>
        <w:rPr>
          <w:lang w:eastAsia="zh-CN"/>
        </w:rPr>
        <w:t xml:space="preserve"> </w:t>
      </w:r>
      <m:oMath>
        <m:limLow>
          <m:limLowPr>
            <m:ctrlPr>
              <w:rPr>
                <w:rFonts w:ascii="Cambria Math" w:hAnsi="Cambria Math"/>
                <w:sz w:val="24"/>
              </w:rPr>
            </m:ctrlPr>
          </m:limLowPr>
          <m:e>
            <m:r>
              <m:rPr>
                <m:sty m:val="p"/>
              </m:rPr>
              <w:rPr>
                <w:rFonts w:ascii="Cambria Math" w:hAnsi="Cambria Math"/>
                <w:sz w:val="24"/>
                <w:lang w:eastAsia="zh-CN"/>
              </w:rPr>
              <m:t>lim</m:t>
            </m:r>
          </m:e>
          <m:lim>
            <m:r>
              <w:rPr>
                <w:rFonts w:ascii="Cambria Math" w:hAnsi="Cambria Math"/>
                <w:sz w:val="24"/>
                <w:lang w:eastAsia="zh-CN"/>
              </w:rPr>
              <m:t>x</m:t>
            </m:r>
            <m:r>
              <m:rPr>
                <m:sty m:val="p"/>
              </m:rP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m:rPr>
                    <m:sty m:val="p"/>
                  </m:rPr>
                  <w:rPr>
                    <w:rFonts w:ascii="Cambria Math" w:hAnsi="Cambria Math"/>
                    <w:sz w:val="24"/>
                    <w:lang w:eastAsia="zh-CN"/>
                  </w:rPr>
                  <m:t>0</m:t>
                </m:r>
              </m:sub>
            </m:sSub>
          </m:lim>
        </m:limLow>
        <m:r>
          <m:rPr>
            <m:sty m:val="p"/>
          </m:rPr>
          <w:rPr>
            <w:rFonts w:ascii="Cambria Math" w:hAnsi="Cambria Math"/>
            <w:sz w:val="24"/>
            <w:lang w:eastAsia="zh-CN"/>
          </w:rPr>
          <m:t> </m:t>
        </m:r>
        <m:f>
          <m:fPr>
            <m:ctrlPr>
              <w:rPr>
                <w:rFonts w:ascii="Cambria Math" w:hAnsi="Cambria Math"/>
                <w:sz w:val="24"/>
              </w:rPr>
            </m:ctrlPr>
          </m:fPr>
          <m:num>
            <m:r>
              <w:rPr>
                <w:rFonts w:ascii="Cambria Math" w:hAnsi="Cambria Math"/>
                <w:sz w:val="24"/>
                <w:lang w:eastAsia="zh-CN"/>
              </w:rPr>
              <m:t>f</m:t>
            </m:r>
            <m:d>
              <m:dPr>
                <m:ctrlPr>
                  <w:rPr>
                    <w:rFonts w:ascii="Cambria Math" w:hAnsi="Cambria Math"/>
                    <w:sz w:val="24"/>
                  </w:rPr>
                </m:ctrlPr>
              </m:dPr>
              <m:e>
                <m:r>
                  <w:rPr>
                    <w:rFonts w:ascii="Cambria Math" w:hAnsi="Cambria Math"/>
                    <w:sz w:val="24"/>
                    <w:lang w:eastAsia="zh-CN"/>
                  </w:rPr>
                  <m:t>x</m:t>
                </m:r>
              </m:e>
            </m:d>
          </m:num>
          <m:den>
            <m:r>
              <w:rPr>
                <w:rFonts w:ascii="Cambria Math" w:hAnsi="Cambria Math"/>
                <w:sz w:val="24"/>
                <w:lang w:eastAsia="zh-CN"/>
              </w:rPr>
              <m:t>g</m:t>
            </m:r>
            <m:d>
              <m:dPr>
                <m:ctrlPr>
                  <w:rPr>
                    <w:rFonts w:ascii="Cambria Math" w:hAnsi="Cambria Math"/>
                    <w:sz w:val="24"/>
                  </w:rPr>
                </m:ctrlPr>
              </m:dPr>
              <m:e>
                <m:r>
                  <w:rPr>
                    <w:rFonts w:ascii="Cambria Math" w:hAnsi="Cambria Math"/>
                    <w:sz w:val="24"/>
                    <w:lang w:eastAsia="zh-CN"/>
                  </w:rPr>
                  <m:t>x</m:t>
                </m:r>
              </m:e>
            </m:d>
          </m:den>
        </m:f>
        <m:r>
          <m:rPr>
            <m:sty m:val="p"/>
          </m:rPr>
          <w:rPr>
            <w:rFonts w:ascii="Cambria Math" w:hAnsi="Cambria Math"/>
            <w:sz w:val="24"/>
            <w:lang w:eastAsia="zh-CN"/>
          </w:rPr>
          <m:t>=</m:t>
        </m:r>
        <m:limLow>
          <m:limLowPr>
            <m:ctrlPr>
              <w:rPr>
                <w:rFonts w:ascii="Cambria Math" w:hAnsi="Cambria Math"/>
                <w:sz w:val="24"/>
              </w:rPr>
            </m:ctrlPr>
          </m:limLowPr>
          <m:e>
            <m:r>
              <m:rPr>
                <m:sty m:val="p"/>
              </m:rPr>
              <w:rPr>
                <w:rFonts w:ascii="Cambria Math" w:hAnsi="Cambria Math"/>
                <w:sz w:val="24"/>
                <w:lang w:eastAsia="zh-CN"/>
              </w:rPr>
              <m:t>lim</m:t>
            </m:r>
          </m:e>
          <m:lim>
            <m:r>
              <w:rPr>
                <w:rFonts w:ascii="Cambria Math" w:hAnsi="Cambria Math"/>
                <w:sz w:val="24"/>
                <w:lang w:eastAsia="zh-CN"/>
              </w:rPr>
              <m:t>x</m:t>
            </m:r>
            <m:r>
              <m:rPr>
                <m:sty m:val="p"/>
              </m:rP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m:rPr>
                    <m:sty m:val="p"/>
                  </m:rPr>
                  <w:rPr>
                    <w:rFonts w:ascii="Cambria Math" w:hAnsi="Cambria Math"/>
                    <w:sz w:val="24"/>
                    <w:lang w:eastAsia="zh-CN"/>
                  </w:rPr>
                  <m:t>0</m:t>
                </m:r>
              </m:sub>
            </m:sSub>
          </m:lim>
        </m:limLow>
        <m:r>
          <m:rPr>
            <m:sty m:val="p"/>
          </m:rPr>
          <w:rPr>
            <w:rFonts w:ascii="Cambria Math" w:hAnsi="Cambria Math"/>
            <w:sz w:val="24"/>
            <w:lang w:eastAsia="zh-CN"/>
          </w:rPr>
          <m:t> </m:t>
        </m:r>
        <m:f>
          <m:fPr>
            <m:ctrlPr>
              <w:rPr>
                <w:rFonts w:ascii="Cambria Math" w:hAnsi="Cambria Math"/>
                <w:sz w:val="24"/>
              </w:rPr>
            </m:ctrlPr>
          </m:fPr>
          <m:num>
            <m:r>
              <w:rPr>
                <w:rFonts w:ascii="Cambria Math" w:hAnsi="Cambria Math"/>
                <w:sz w:val="24"/>
                <w:lang w:eastAsia="zh-CN"/>
              </w:rPr>
              <m:t>f</m:t>
            </m:r>
            <m:r>
              <m:rPr>
                <m:sty m:val="p"/>
              </m:rPr>
              <w:rPr>
                <w:rFonts w:ascii="Cambria Math" w:hAnsi="Cambria Math"/>
                <w:sz w:val="24"/>
                <w:lang w:eastAsia="zh-CN"/>
              </w:rPr>
              <m:t>'</m:t>
            </m:r>
            <m:d>
              <m:dPr>
                <m:ctrlPr>
                  <w:rPr>
                    <w:rFonts w:ascii="Cambria Math" w:hAnsi="Cambria Math"/>
                    <w:sz w:val="24"/>
                  </w:rPr>
                </m:ctrlPr>
              </m:dPr>
              <m:e>
                <m:r>
                  <w:rPr>
                    <w:rFonts w:ascii="Cambria Math" w:hAnsi="Cambria Math"/>
                    <w:sz w:val="24"/>
                    <w:lang w:eastAsia="zh-CN"/>
                  </w:rPr>
                  <m:t>x</m:t>
                </m:r>
              </m:e>
            </m:d>
          </m:num>
          <m:den>
            <m:r>
              <w:rPr>
                <w:rFonts w:ascii="Cambria Math" w:hAnsi="Cambria Math"/>
                <w:sz w:val="24"/>
                <w:lang w:eastAsia="zh-CN"/>
              </w:rPr>
              <m:t>g</m:t>
            </m:r>
            <m:r>
              <m:rPr>
                <m:sty m:val="p"/>
              </m:rPr>
              <w:rPr>
                <w:rFonts w:ascii="Cambria Math" w:hAnsi="Cambria Math"/>
                <w:sz w:val="24"/>
                <w:lang w:eastAsia="zh-CN"/>
              </w:rPr>
              <m:t>'</m:t>
            </m:r>
            <m:d>
              <m:dPr>
                <m:ctrlPr>
                  <w:rPr>
                    <w:rFonts w:ascii="Cambria Math" w:hAnsi="Cambria Math"/>
                    <w:sz w:val="24"/>
                  </w:rPr>
                </m:ctrlPr>
              </m:dPr>
              <m:e>
                <m:r>
                  <w:rPr>
                    <w:rFonts w:ascii="Cambria Math" w:hAnsi="Cambria Math"/>
                    <w:sz w:val="24"/>
                    <w:lang w:eastAsia="zh-CN"/>
                  </w:rPr>
                  <m:t>x</m:t>
                </m:r>
              </m:e>
            </m:d>
          </m:den>
        </m:f>
      </m:oMath>
      <w:r>
        <w:rPr>
          <w:lang w:eastAsia="zh-CN"/>
        </w:rPr>
        <w:t xml:space="preserve"> </w:t>
      </w:r>
    </w:p>
    <w:p w14:paraId="16F0C977" w14:textId="77777777" w:rsidR="00D662EA" w:rsidRPr="00E94F2C" w:rsidRDefault="00D662EA" w:rsidP="00D662EA">
      <w:pPr>
        <w:pStyle w:val="aff8"/>
        <w:rPr>
          <w:b/>
          <w:lang w:eastAsia="zh-CN"/>
        </w:rPr>
      </w:pPr>
      <w:r w:rsidRPr="00E94F2C">
        <w:rPr>
          <w:b/>
          <w:lang w:eastAsia="zh-CN"/>
        </w:rPr>
        <w:t>法则</w:t>
      </w:r>
      <m:oMath>
        <m:r>
          <m:rPr>
            <m:sty m:val="b"/>
          </m:rPr>
          <w:rPr>
            <w:rFonts w:ascii="Cambria Math" w:hAnsi="Cambria Math"/>
            <w:lang w:eastAsia="zh-CN"/>
          </w:rPr>
          <m:t>I’</m:t>
        </m:r>
      </m:oMath>
      <w:r w:rsidRPr="00E94F2C">
        <w:rPr>
          <w:b/>
          <w:lang w:eastAsia="zh-CN"/>
        </w:rPr>
        <w:t xml:space="preserve"> (</w:t>
      </w:r>
      <m:oMath>
        <m:f>
          <m:fPr>
            <m:ctrlPr>
              <w:rPr>
                <w:rFonts w:ascii="Cambria Math" w:hAnsi="Cambria Math"/>
                <w:b/>
                <w:sz w:val="24"/>
              </w:rPr>
            </m:ctrlPr>
          </m:fPr>
          <m:num>
            <m:r>
              <m:rPr>
                <m:sty m:val="b"/>
              </m:rPr>
              <w:rPr>
                <w:rFonts w:ascii="Cambria Math" w:hAnsi="Cambria Math"/>
                <w:sz w:val="24"/>
                <w:lang w:eastAsia="zh-CN"/>
              </w:rPr>
              <m:t>0</m:t>
            </m:r>
          </m:num>
          <m:den>
            <m:r>
              <m:rPr>
                <m:sty m:val="b"/>
              </m:rPr>
              <w:rPr>
                <w:rFonts w:ascii="Cambria Math" w:hAnsi="Cambria Math"/>
                <w:sz w:val="24"/>
                <w:lang w:eastAsia="zh-CN"/>
              </w:rPr>
              <m:t>0</m:t>
            </m:r>
          </m:den>
        </m:f>
      </m:oMath>
      <w:r w:rsidRPr="00E94F2C">
        <w:rPr>
          <w:b/>
          <w:lang w:eastAsia="zh-CN"/>
        </w:rPr>
        <w:t>型</w:t>
      </w:r>
      <w:r w:rsidRPr="00E94F2C">
        <w:rPr>
          <w:rFonts w:hint="eastAsia"/>
          <w:b/>
          <w:color w:val="333333"/>
          <w:szCs w:val="21"/>
          <w:shd w:val="clear" w:color="auto" w:fill="FFFFFF"/>
          <w:lang w:eastAsia="zh-CN"/>
        </w:rPr>
        <w:t>不定式极限</w:t>
      </w:r>
      <w:r w:rsidRPr="00E94F2C">
        <w:rPr>
          <w:b/>
          <w:lang w:eastAsia="zh-CN"/>
        </w:rPr>
        <w:t>)</w:t>
      </w:r>
    </w:p>
    <w:p w14:paraId="2E6D931A" w14:textId="77777777" w:rsidR="00D662EA" w:rsidRDefault="00D662EA" w:rsidP="00D662EA">
      <w:pPr>
        <w:pStyle w:val="aff8"/>
        <w:rPr>
          <w:lang w:eastAsia="zh-CN"/>
        </w:rPr>
      </w:pPr>
      <w:r>
        <w:rPr>
          <w:lang w:eastAsia="zh-CN"/>
        </w:rPr>
        <w:t>设函数</w:t>
      </w:r>
      <m:oMath>
        <m:r>
          <w:rPr>
            <w:rFonts w:ascii="Cambria Math" w:hAnsi="Cambria Math"/>
            <w:lang w:eastAsia="zh-CN"/>
          </w:rPr>
          <m:t>f</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m:t>
        </m:r>
        <m:r>
          <w:rPr>
            <w:rFonts w:ascii="Cambria Math" w:hAnsi="Cambria Math"/>
            <w:lang w:eastAsia="zh-CN"/>
          </w:rPr>
          <m:t>g</m:t>
        </m:r>
        <m:d>
          <m:dPr>
            <m:ctrlPr>
              <w:rPr>
                <w:rFonts w:ascii="Cambria Math" w:hAnsi="Cambria Math"/>
              </w:rPr>
            </m:ctrlPr>
          </m:dPr>
          <m:e>
            <m:r>
              <w:rPr>
                <w:rFonts w:ascii="Cambria Math" w:hAnsi="Cambria Math"/>
                <w:lang w:eastAsia="zh-CN"/>
              </w:rPr>
              <m:t>x</m:t>
            </m:r>
          </m:e>
        </m:d>
      </m:oMath>
      <w:r>
        <w:rPr>
          <w:lang w:eastAsia="zh-CN"/>
        </w:rPr>
        <w:t xml:space="preserve">满足条件： </w:t>
      </w:r>
      <m:oMath>
        <m:limLow>
          <m:limLowPr>
            <m:ctrlPr>
              <w:rPr>
                <w:rFonts w:ascii="Cambria Math" w:hAnsi="Cambria Math"/>
              </w:rPr>
            </m:ctrlPr>
          </m:limLowPr>
          <m:e>
            <m:r>
              <m:rPr>
                <m:sty m:val="p"/>
              </m:rPr>
              <w:rPr>
                <w:rFonts w:ascii="Cambria Math" w:hAnsi="Cambria Math"/>
                <w:lang w:eastAsia="zh-CN"/>
              </w:rPr>
              <m:t>lim</m:t>
            </m:r>
          </m:e>
          <m:lim>
            <m:r>
              <w:rPr>
                <w:rFonts w:ascii="Cambria Math" w:hAnsi="Cambria Math"/>
                <w:lang w:eastAsia="zh-CN"/>
              </w:rPr>
              <m:t>x</m:t>
            </m:r>
            <m:r>
              <m:rPr>
                <m:sty m:val="p"/>
              </m:rPr>
              <w:rPr>
                <w:rFonts w:ascii="Cambria Math" w:hAnsi="Cambria Math"/>
                <w:lang w:eastAsia="zh-CN"/>
              </w:rPr>
              <m:t>→∞</m:t>
            </m:r>
          </m:lim>
        </m:limLow>
        <m:r>
          <m:rPr>
            <m:sty m:val="p"/>
          </m:rPr>
          <w:rPr>
            <w:rFonts w:ascii="Cambria Math" w:hAnsi="Cambria Math"/>
            <w:lang w:eastAsia="zh-CN"/>
          </w:rPr>
          <m:t> </m:t>
        </m:r>
        <m:r>
          <w:rPr>
            <w:rFonts w:ascii="Cambria Math" w:hAnsi="Cambria Math"/>
            <w:lang w:eastAsia="zh-CN"/>
          </w:rPr>
          <m:t>f</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=0,</m:t>
        </m:r>
        <m:limLow>
          <m:limLowPr>
            <m:ctrlPr>
              <w:rPr>
                <w:rFonts w:ascii="Cambria Math" w:hAnsi="Cambria Math"/>
              </w:rPr>
            </m:ctrlPr>
          </m:limLowPr>
          <m:e>
            <m:r>
              <m:rPr>
                <m:sty m:val="p"/>
              </m:rPr>
              <w:rPr>
                <w:rFonts w:ascii="Cambria Math" w:hAnsi="Cambria Math"/>
                <w:lang w:eastAsia="zh-CN"/>
              </w:rPr>
              <m:t>lim</m:t>
            </m:r>
          </m:e>
          <m:lim>
            <m:r>
              <w:rPr>
                <w:rFonts w:ascii="Cambria Math" w:hAnsi="Cambria Math"/>
                <w:lang w:eastAsia="zh-CN"/>
              </w:rPr>
              <m:t>x</m:t>
            </m:r>
            <m:r>
              <m:rPr>
                <m:sty m:val="p"/>
              </m:rPr>
              <w:rPr>
                <w:rFonts w:ascii="Cambria Math" w:hAnsi="Cambria Math"/>
                <w:lang w:eastAsia="zh-CN"/>
              </w:rPr>
              <m:t>→∞</m:t>
            </m:r>
          </m:lim>
        </m:limLow>
        <m:r>
          <m:rPr>
            <m:sty m:val="p"/>
          </m:rPr>
          <w:rPr>
            <w:rFonts w:ascii="Cambria Math" w:hAnsi="Cambria Math"/>
            <w:lang w:eastAsia="zh-CN"/>
          </w:rPr>
          <m:t> </m:t>
        </m:r>
        <m:r>
          <w:rPr>
            <w:rFonts w:ascii="Cambria Math" w:hAnsi="Cambria Math"/>
            <w:lang w:eastAsia="zh-CN"/>
          </w:rPr>
          <m:t>g</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=0</m:t>
        </m:r>
      </m:oMath>
      <w:r>
        <w:rPr>
          <w:lang w:eastAsia="zh-CN"/>
        </w:rPr>
        <w:t>;</w:t>
      </w:r>
      <w:r>
        <w:rPr>
          <w:rFonts w:hint="eastAsia"/>
          <w:lang w:eastAsia="zh-CN"/>
        </w:rPr>
        <w:t>存在</w:t>
      </w:r>
      <w:r>
        <w:rPr>
          <w:lang w:eastAsia="zh-CN"/>
        </w:rPr>
        <w:t>一个</w:t>
      </w:r>
      <m:oMath>
        <m:r>
          <w:rPr>
            <w:rFonts w:ascii="Cambria Math" w:hAnsi="Cambria Math"/>
            <w:lang w:eastAsia="zh-CN"/>
          </w:rPr>
          <m:t>X</m:t>
        </m:r>
        <m:r>
          <m:rPr>
            <m:sty m:val="p"/>
          </m:rPr>
          <w:rPr>
            <w:rFonts w:ascii="Cambria Math" w:hAnsi="Cambria Math"/>
            <w:lang w:eastAsia="zh-CN"/>
          </w:rPr>
          <m:t>&gt;0</m:t>
        </m:r>
      </m:oMath>
      <w:r>
        <w:rPr>
          <w:lang w:eastAsia="zh-CN"/>
        </w:rPr>
        <w:t>,当</w:t>
      </w:r>
      <m:oMath>
        <m:d>
          <m:dPr>
            <m:begChr m:val="|"/>
            <m:endChr m:val="|"/>
            <m:ctrlPr>
              <w:rPr>
                <w:rFonts w:ascii="Cambria Math" w:hAnsi="Cambria Math"/>
              </w:rPr>
            </m:ctrlPr>
          </m:dPr>
          <m:e>
            <m:r>
              <w:rPr>
                <w:rFonts w:ascii="Cambria Math" w:hAnsi="Cambria Math"/>
                <w:lang w:eastAsia="zh-CN"/>
              </w:rPr>
              <m:t>x</m:t>
            </m:r>
          </m:e>
        </m:d>
        <m:r>
          <m:rPr>
            <m:sty m:val="p"/>
          </m:rPr>
          <w:rPr>
            <w:rFonts w:ascii="Cambria Math" w:hAnsi="Cambria Math"/>
            <w:lang w:eastAsia="zh-CN"/>
          </w:rPr>
          <m:t>&gt;</m:t>
        </m:r>
        <m:r>
          <w:rPr>
            <w:rFonts w:ascii="Cambria Math" w:hAnsi="Cambria Math"/>
            <w:lang w:eastAsia="zh-CN"/>
          </w:rPr>
          <m:t>X</m:t>
        </m:r>
      </m:oMath>
      <w:r>
        <w:rPr>
          <w:lang w:eastAsia="zh-CN"/>
        </w:rPr>
        <w:t>时,</w:t>
      </w:r>
      <m:oMath>
        <m:r>
          <w:rPr>
            <w:rFonts w:ascii="Cambria Math" w:hAnsi="Cambria Math"/>
            <w:lang w:eastAsia="zh-CN"/>
          </w:rPr>
          <m:t>f</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m:t>
        </m:r>
        <m:r>
          <w:rPr>
            <w:rFonts w:ascii="Cambria Math" w:hAnsi="Cambria Math"/>
            <w:lang w:eastAsia="zh-CN"/>
          </w:rPr>
          <m:t>g</m:t>
        </m:r>
        <m:d>
          <m:dPr>
            <m:ctrlPr>
              <w:rPr>
                <w:rFonts w:ascii="Cambria Math" w:hAnsi="Cambria Math"/>
              </w:rPr>
            </m:ctrlPr>
          </m:dPr>
          <m:e>
            <m:r>
              <w:rPr>
                <w:rFonts w:ascii="Cambria Math" w:hAnsi="Cambria Math"/>
                <w:lang w:eastAsia="zh-CN"/>
              </w:rPr>
              <m:t>x</m:t>
            </m:r>
          </m:e>
        </m:d>
      </m:oMath>
      <w:r>
        <w:rPr>
          <w:lang w:eastAsia="zh-CN"/>
        </w:rPr>
        <w:t>可导,且</w:t>
      </w:r>
      <m:oMath>
        <m:r>
          <w:rPr>
            <w:rFonts w:ascii="Cambria Math" w:hAnsi="Cambria Math"/>
            <w:lang w:eastAsia="zh-CN"/>
          </w:rPr>
          <m:t>g</m:t>
        </m:r>
        <m:r>
          <m:rPr>
            <m:sty m:val="p"/>
          </m:rPr>
          <w:rPr>
            <w:rFonts w:ascii="Cambria Math" w:hAnsi="Cambria Math"/>
            <w:lang w:eastAsia="zh-CN"/>
          </w:rPr>
          <m:t>'</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≠0</m:t>
        </m:r>
      </m:oMath>
      <w:r>
        <w:rPr>
          <w:lang w:eastAsia="zh-CN"/>
        </w:rPr>
        <w:t>;</w:t>
      </w:r>
      <m:oMath>
        <m:limLow>
          <m:limLowPr>
            <m:ctrlPr>
              <w:rPr>
                <w:rFonts w:ascii="Cambria Math" w:hAnsi="Cambria Math"/>
                <w:sz w:val="24"/>
              </w:rPr>
            </m:ctrlPr>
          </m:limLowPr>
          <m:e>
            <m:r>
              <m:rPr>
                <m:sty m:val="p"/>
              </m:rPr>
              <w:rPr>
                <w:rFonts w:ascii="Cambria Math" w:hAnsi="Cambria Math"/>
                <w:sz w:val="24"/>
                <w:lang w:eastAsia="zh-CN"/>
              </w:rPr>
              <m:t>lim</m:t>
            </m:r>
          </m:e>
          <m:lim>
            <m:r>
              <w:rPr>
                <w:rFonts w:ascii="Cambria Math" w:hAnsi="Cambria Math"/>
                <w:sz w:val="24"/>
                <w:lang w:eastAsia="zh-CN"/>
              </w:rPr>
              <m:t>x</m:t>
            </m:r>
            <m:r>
              <m:rPr>
                <m:sty m:val="p"/>
              </m:rP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m:rPr>
                    <m:sty m:val="p"/>
                  </m:rPr>
                  <w:rPr>
                    <w:rFonts w:ascii="Cambria Math" w:hAnsi="Cambria Math"/>
                    <w:sz w:val="24"/>
                    <w:lang w:eastAsia="zh-CN"/>
                  </w:rPr>
                  <m:t>0</m:t>
                </m:r>
              </m:sub>
            </m:sSub>
          </m:lim>
        </m:limLow>
        <m:r>
          <m:rPr>
            <m:sty m:val="p"/>
          </m:rPr>
          <w:rPr>
            <w:rFonts w:ascii="Cambria Math" w:hAnsi="Cambria Math"/>
            <w:sz w:val="24"/>
            <w:lang w:eastAsia="zh-CN"/>
          </w:rPr>
          <m:t> </m:t>
        </m:r>
        <m:f>
          <m:fPr>
            <m:ctrlPr>
              <w:rPr>
                <w:rFonts w:ascii="Cambria Math" w:hAnsi="Cambria Math"/>
                <w:sz w:val="24"/>
              </w:rPr>
            </m:ctrlPr>
          </m:fPr>
          <m:num>
            <m:r>
              <w:rPr>
                <w:rFonts w:ascii="Cambria Math" w:hAnsi="Cambria Math"/>
                <w:sz w:val="24"/>
                <w:lang w:eastAsia="zh-CN"/>
              </w:rPr>
              <m:t>f</m:t>
            </m:r>
            <m:r>
              <m:rPr>
                <m:sty m:val="p"/>
              </m:rPr>
              <w:rPr>
                <w:rFonts w:ascii="Cambria Math" w:hAnsi="Cambria Math"/>
                <w:sz w:val="24"/>
                <w:lang w:eastAsia="zh-CN"/>
              </w:rPr>
              <m:t>'</m:t>
            </m:r>
            <m:d>
              <m:dPr>
                <m:ctrlPr>
                  <w:rPr>
                    <w:rFonts w:ascii="Cambria Math" w:hAnsi="Cambria Math"/>
                    <w:sz w:val="24"/>
                  </w:rPr>
                </m:ctrlPr>
              </m:dPr>
              <m:e>
                <m:r>
                  <w:rPr>
                    <w:rFonts w:ascii="Cambria Math" w:hAnsi="Cambria Math"/>
                    <w:sz w:val="24"/>
                    <w:lang w:eastAsia="zh-CN"/>
                  </w:rPr>
                  <m:t>x</m:t>
                </m:r>
              </m:e>
            </m:d>
          </m:num>
          <m:den>
            <m:r>
              <w:rPr>
                <w:rFonts w:ascii="Cambria Math" w:hAnsi="Cambria Math"/>
                <w:sz w:val="24"/>
                <w:lang w:eastAsia="zh-CN"/>
              </w:rPr>
              <m:t>g</m:t>
            </m:r>
            <m:r>
              <m:rPr>
                <m:sty m:val="p"/>
              </m:rPr>
              <w:rPr>
                <w:rFonts w:ascii="Cambria Math" w:hAnsi="Cambria Math"/>
                <w:sz w:val="24"/>
                <w:lang w:eastAsia="zh-CN"/>
              </w:rPr>
              <m:t>'</m:t>
            </m:r>
            <m:d>
              <m:dPr>
                <m:ctrlPr>
                  <w:rPr>
                    <w:rFonts w:ascii="Cambria Math" w:hAnsi="Cambria Math"/>
                    <w:sz w:val="24"/>
                  </w:rPr>
                </m:ctrlPr>
              </m:dPr>
              <m:e>
                <m:r>
                  <w:rPr>
                    <w:rFonts w:ascii="Cambria Math" w:hAnsi="Cambria Math"/>
                    <w:sz w:val="24"/>
                    <w:lang w:eastAsia="zh-CN"/>
                  </w:rPr>
                  <m:t>x</m:t>
                </m:r>
              </m:e>
            </m:d>
          </m:den>
        </m:f>
      </m:oMath>
      <w:r>
        <w:rPr>
          <w:lang w:eastAsia="zh-CN"/>
        </w:rPr>
        <w:t>存在(或</w:t>
      </w:r>
      <m:oMath>
        <m:r>
          <m:rPr>
            <m:sty m:val="p"/>
          </m:rPr>
          <w:rPr>
            <w:rFonts w:ascii="Cambria Math" w:hAnsi="Cambria Math"/>
            <w:lang w:eastAsia="zh-CN"/>
          </w:rPr>
          <m:t>∞</m:t>
        </m:r>
      </m:oMath>
      <w:r>
        <w:rPr>
          <w:lang w:eastAsia="zh-CN"/>
        </w:rPr>
        <w:t>)</w:t>
      </w:r>
      <w:r>
        <w:rPr>
          <w:rFonts w:hint="eastAsia"/>
          <w:lang w:eastAsia="zh-CN"/>
        </w:rPr>
        <w:t>。</w:t>
      </w:r>
    </w:p>
    <w:p w14:paraId="3CB1211D" w14:textId="77777777" w:rsidR="00D662EA" w:rsidRDefault="00D662EA" w:rsidP="00D662EA">
      <w:pPr>
        <w:pStyle w:val="aff8"/>
        <w:rPr>
          <w:lang w:eastAsia="zh-CN"/>
        </w:rPr>
      </w:pPr>
      <w:r>
        <w:rPr>
          <w:lang w:eastAsia="zh-CN"/>
        </w:rPr>
        <w:t>则</w:t>
      </w:r>
      <w:r>
        <w:rPr>
          <w:rFonts w:hint="eastAsia"/>
          <w:lang w:eastAsia="zh-CN"/>
        </w:rPr>
        <w:t>：</w:t>
      </w:r>
      <w:r>
        <w:rPr>
          <w:lang w:eastAsia="zh-CN"/>
        </w:rPr>
        <w:t xml:space="preserve"> </w:t>
      </w:r>
      <m:oMath>
        <m:limLow>
          <m:limLowPr>
            <m:ctrlPr>
              <w:rPr>
                <w:rFonts w:ascii="Cambria Math" w:hAnsi="Cambria Math"/>
                <w:sz w:val="24"/>
              </w:rPr>
            </m:ctrlPr>
          </m:limLowPr>
          <m:e>
            <m:r>
              <m:rPr>
                <m:sty m:val="p"/>
              </m:rPr>
              <w:rPr>
                <w:rFonts w:ascii="Cambria Math" w:hAnsi="Cambria Math"/>
                <w:sz w:val="24"/>
                <w:lang w:eastAsia="zh-CN"/>
              </w:rPr>
              <m:t>lim</m:t>
            </m:r>
          </m:e>
          <m:lim>
            <m:r>
              <w:rPr>
                <w:rFonts w:ascii="Cambria Math" w:hAnsi="Cambria Math"/>
                <w:sz w:val="24"/>
                <w:lang w:eastAsia="zh-CN"/>
              </w:rPr>
              <m:t>x</m:t>
            </m:r>
            <m:r>
              <m:rPr>
                <m:sty m:val="p"/>
              </m:rP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m:rPr>
                    <m:sty m:val="p"/>
                  </m:rPr>
                  <w:rPr>
                    <w:rFonts w:ascii="Cambria Math" w:hAnsi="Cambria Math"/>
                    <w:sz w:val="24"/>
                    <w:lang w:eastAsia="zh-CN"/>
                  </w:rPr>
                  <m:t>0</m:t>
                </m:r>
              </m:sub>
            </m:sSub>
          </m:lim>
        </m:limLow>
        <m:r>
          <m:rPr>
            <m:sty m:val="p"/>
          </m:rPr>
          <w:rPr>
            <w:rFonts w:ascii="Cambria Math" w:hAnsi="Cambria Math"/>
            <w:sz w:val="24"/>
            <w:lang w:eastAsia="zh-CN"/>
          </w:rPr>
          <m:t> </m:t>
        </m:r>
        <m:f>
          <m:fPr>
            <m:ctrlPr>
              <w:rPr>
                <w:rFonts w:ascii="Cambria Math" w:hAnsi="Cambria Math"/>
                <w:sz w:val="24"/>
              </w:rPr>
            </m:ctrlPr>
          </m:fPr>
          <m:num>
            <m:r>
              <w:rPr>
                <w:rFonts w:ascii="Cambria Math" w:hAnsi="Cambria Math"/>
                <w:sz w:val="24"/>
                <w:lang w:eastAsia="zh-CN"/>
              </w:rPr>
              <m:t>f</m:t>
            </m:r>
            <m:d>
              <m:dPr>
                <m:ctrlPr>
                  <w:rPr>
                    <w:rFonts w:ascii="Cambria Math" w:hAnsi="Cambria Math"/>
                    <w:sz w:val="24"/>
                  </w:rPr>
                </m:ctrlPr>
              </m:dPr>
              <m:e>
                <m:r>
                  <w:rPr>
                    <w:rFonts w:ascii="Cambria Math" w:hAnsi="Cambria Math"/>
                    <w:sz w:val="24"/>
                    <w:lang w:eastAsia="zh-CN"/>
                  </w:rPr>
                  <m:t>x</m:t>
                </m:r>
              </m:e>
            </m:d>
          </m:num>
          <m:den>
            <m:r>
              <w:rPr>
                <w:rFonts w:ascii="Cambria Math" w:hAnsi="Cambria Math"/>
                <w:sz w:val="24"/>
                <w:lang w:eastAsia="zh-CN"/>
              </w:rPr>
              <m:t>g</m:t>
            </m:r>
            <m:d>
              <m:dPr>
                <m:ctrlPr>
                  <w:rPr>
                    <w:rFonts w:ascii="Cambria Math" w:hAnsi="Cambria Math"/>
                    <w:sz w:val="24"/>
                  </w:rPr>
                </m:ctrlPr>
              </m:dPr>
              <m:e>
                <m:r>
                  <w:rPr>
                    <w:rFonts w:ascii="Cambria Math" w:hAnsi="Cambria Math"/>
                    <w:sz w:val="24"/>
                    <w:lang w:eastAsia="zh-CN"/>
                  </w:rPr>
                  <m:t>x</m:t>
                </m:r>
              </m:e>
            </m:d>
          </m:den>
        </m:f>
        <m:r>
          <m:rPr>
            <m:sty m:val="p"/>
          </m:rPr>
          <w:rPr>
            <w:rFonts w:ascii="Cambria Math" w:hAnsi="Cambria Math"/>
            <w:sz w:val="24"/>
            <w:lang w:eastAsia="zh-CN"/>
          </w:rPr>
          <m:t>=</m:t>
        </m:r>
        <m:limLow>
          <m:limLowPr>
            <m:ctrlPr>
              <w:rPr>
                <w:rFonts w:ascii="Cambria Math" w:hAnsi="Cambria Math"/>
                <w:sz w:val="24"/>
              </w:rPr>
            </m:ctrlPr>
          </m:limLowPr>
          <m:e>
            <m:r>
              <m:rPr>
                <m:sty m:val="p"/>
              </m:rPr>
              <w:rPr>
                <w:rFonts w:ascii="Cambria Math" w:hAnsi="Cambria Math"/>
                <w:sz w:val="24"/>
                <w:lang w:eastAsia="zh-CN"/>
              </w:rPr>
              <m:t>lim</m:t>
            </m:r>
          </m:e>
          <m:lim>
            <m:r>
              <w:rPr>
                <w:rFonts w:ascii="Cambria Math" w:hAnsi="Cambria Math"/>
                <w:sz w:val="24"/>
                <w:lang w:eastAsia="zh-CN"/>
              </w:rPr>
              <m:t>x</m:t>
            </m:r>
            <m:r>
              <m:rPr>
                <m:sty m:val="p"/>
              </m:rP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m:rPr>
                    <m:sty m:val="p"/>
                  </m:rPr>
                  <w:rPr>
                    <w:rFonts w:ascii="Cambria Math" w:hAnsi="Cambria Math"/>
                    <w:sz w:val="24"/>
                    <w:lang w:eastAsia="zh-CN"/>
                  </w:rPr>
                  <m:t>0</m:t>
                </m:r>
              </m:sub>
            </m:sSub>
          </m:lim>
        </m:limLow>
        <m:r>
          <m:rPr>
            <m:sty m:val="p"/>
          </m:rPr>
          <w:rPr>
            <w:rFonts w:ascii="Cambria Math" w:hAnsi="Cambria Math"/>
            <w:sz w:val="24"/>
            <w:lang w:eastAsia="zh-CN"/>
          </w:rPr>
          <m:t> </m:t>
        </m:r>
        <m:f>
          <m:fPr>
            <m:ctrlPr>
              <w:rPr>
                <w:rFonts w:ascii="Cambria Math" w:hAnsi="Cambria Math"/>
                <w:sz w:val="24"/>
              </w:rPr>
            </m:ctrlPr>
          </m:fPr>
          <m:num>
            <m:r>
              <w:rPr>
                <w:rFonts w:ascii="Cambria Math" w:hAnsi="Cambria Math"/>
                <w:sz w:val="24"/>
                <w:lang w:eastAsia="zh-CN"/>
              </w:rPr>
              <m:t>f</m:t>
            </m:r>
            <m:r>
              <m:rPr>
                <m:sty m:val="p"/>
              </m:rPr>
              <w:rPr>
                <w:rFonts w:ascii="Cambria Math" w:hAnsi="Cambria Math"/>
                <w:sz w:val="24"/>
                <w:lang w:eastAsia="zh-CN"/>
              </w:rPr>
              <m:t>'</m:t>
            </m:r>
            <m:d>
              <m:dPr>
                <m:ctrlPr>
                  <w:rPr>
                    <w:rFonts w:ascii="Cambria Math" w:hAnsi="Cambria Math"/>
                    <w:sz w:val="24"/>
                  </w:rPr>
                </m:ctrlPr>
              </m:dPr>
              <m:e>
                <m:r>
                  <w:rPr>
                    <w:rFonts w:ascii="Cambria Math" w:hAnsi="Cambria Math"/>
                    <w:sz w:val="24"/>
                    <w:lang w:eastAsia="zh-CN"/>
                  </w:rPr>
                  <m:t>x</m:t>
                </m:r>
              </m:e>
            </m:d>
          </m:num>
          <m:den>
            <m:r>
              <w:rPr>
                <w:rFonts w:ascii="Cambria Math" w:hAnsi="Cambria Math"/>
                <w:sz w:val="24"/>
                <w:lang w:eastAsia="zh-CN"/>
              </w:rPr>
              <m:t>g</m:t>
            </m:r>
            <m:r>
              <m:rPr>
                <m:sty m:val="p"/>
              </m:rPr>
              <w:rPr>
                <w:rFonts w:ascii="Cambria Math" w:hAnsi="Cambria Math"/>
                <w:sz w:val="24"/>
                <w:lang w:eastAsia="zh-CN"/>
              </w:rPr>
              <m:t>'</m:t>
            </m:r>
            <m:d>
              <m:dPr>
                <m:ctrlPr>
                  <w:rPr>
                    <w:rFonts w:ascii="Cambria Math" w:hAnsi="Cambria Math"/>
                    <w:sz w:val="24"/>
                  </w:rPr>
                </m:ctrlPr>
              </m:dPr>
              <m:e>
                <m:r>
                  <w:rPr>
                    <w:rFonts w:ascii="Cambria Math" w:hAnsi="Cambria Math"/>
                    <w:sz w:val="24"/>
                    <w:lang w:eastAsia="zh-CN"/>
                  </w:rPr>
                  <m:t>x</m:t>
                </m:r>
              </m:e>
            </m:d>
          </m:den>
        </m:f>
        <m:r>
          <m:rPr>
            <m:sty m:val="p"/>
          </m:rPr>
          <w:rPr>
            <w:rFonts w:ascii="Cambria Math" w:hAnsi="Cambria Math"/>
            <w:sz w:val="24"/>
            <w:lang w:eastAsia="zh-CN"/>
          </w:rPr>
          <m:t>.</m:t>
        </m:r>
      </m:oMath>
      <w:r>
        <w:rPr>
          <w:lang w:eastAsia="zh-CN"/>
        </w:rPr>
        <w:t xml:space="preserve"> </w:t>
      </w:r>
    </w:p>
    <w:p w14:paraId="7250391D" w14:textId="77777777" w:rsidR="00D662EA" w:rsidRPr="00E94F2C" w:rsidRDefault="00D662EA" w:rsidP="00D662EA">
      <w:pPr>
        <w:pStyle w:val="aff8"/>
        <w:rPr>
          <w:b/>
          <w:lang w:eastAsia="zh-CN"/>
        </w:rPr>
      </w:pPr>
      <w:r w:rsidRPr="00E94F2C">
        <w:rPr>
          <w:b/>
          <w:lang w:eastAsia="zh-CN"/>
        </w:rPr>
        <w:t>法则</w:t>
      </w:r>
      <w:r w:rsidRPr="00E94F2C">
        <w:rPr>
          <w:rFonts w:hint="eastAsia"/>
          <w:b/>
          <w:lang w:eastAsia="zh-CN"/>
        </w:rPr>
        <w:t>Ⅱ</w:t>
      </w:r>
      <w:r w:rsidRPr="00E94F2C">
        <w:rPr>
          <w:b/>
          <w:lang w:eastAsia="zh-CN"/>
        </w:rPr>
        <w:t>(</w:t>
      </w:r>
      <m:oMath>
        <m:f>
          <m:fPr>
            <m:ctrlPr>
              <w:rPr>
                <w:rFonts w:ascii="Cambria Math" w:hAnsi="Cambria Math"/>
                <w:b/>
                <w:sz w:val="24"/>
              </w:rPr>
            </m:ctrlPr>
          </m:fPr>
          <m:num>
            <m:r>
              <m:rPr>
                <m:sty m:val="b"/>
              </m:rPr>
              <w:rPr>
                <w:rFonts w:ascii="Cambria Math" w:hAnsi="Cambria Math"/>
                <w:sz w:val="24"/>
                <w:lang w:eastAsia="zh-CN"/>
              </w:rPr>
              <m:t>∞</m:t>
            </m:r>
          </m:num>
          <m:den>
            <m:r>
              <m:rPr>
                <m:sty m:val="b"/>
              </m:rPr>
              <w:rPr>
                <w:rFonts w:ascii="Cambria Math" w:hAnsi="Cambria Math"/>
                <w:sz w:val="24"/>
                <w:lang w:eastAsia="zh-CN"/>
              </w:rPr>
              <m:t>∞</m:t>
            </m:r>
          </m:den>
        </m:f>
      </m:oMath>
      <w:r w:rsidRPr="00E94F2C">
        <w:rPr>
          <w:b/>
          <w:lang w:eastAsia="zh-CN"/>
        </w:rPr>
        <w:t>型</w:t>
      </w:r>
      <w:r w:rsidRPr="00E94F2C">
        <w:rPr>
          <w:rFonts w:hint="eastAsia"/>
          <w:b/>
          <w:color w:val="333333"/>
          <w:szCs w:val="21"/>
          <w:shd w:val="clear" w:color="auto" w:fill="FFFFFF"/>
          <w:lang w:eastAsia="zh-CN"/>
        </w:rPr>
        <w:t>不定式极限</w:t>
      </w:r>
      <w:r w:rsidRPr="00E94F2C">
        <w:rPr>
          <w:b/>
          <w:lang w:eastAsia="zh-CN"/>
        </w:rPr>
        <w:t xml:space="preserve">) </w:t>
      </w:r>
    </w:p>
    <w:p w14:paraId="0AABF6BD" w14:textId="77777777" w:rsidR="00D662EA" w:rsidRDefault="00D662EA" w:rsidP="00D662EA">
      <w:pPr>
        <w:pStyle w:val="aff8"/>
        <w:rPr>
          <w:lang w:eastAsia="zh-CN"/>
        </w:rPr>
      </w:pPr>
      <w:r>
        <w:rPr>
          <w:lang w:eastAsia="zh-CN"/>
        </w:rPr>
        <w:t>设函数</w:t>
      </w:r>
      <m:oMath>
        <m:r>
          <w:rPr>
            <w:rFonts w:ascii="Cambria Math" w:hAnsi="Cambria Math"/>
            <w:lang w:eastAsia="zh-CN"/>
          </w:rPr>
          <m:t>f</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m:t>
        </m:r>
        <m:r>
          <w:rPr>
            <w:rFonts w:ascii="Cambria Math" w:hAnsi="Cambria Math"/>
            <w:lang w:eastAsia="zh-CN"/>
          </w:rPr>
          <m:t>g</m:t>
        </m:r>
        <m:d>
          <m:dPr>
            <m:ctrlPr>
              <w:rPr>
                <w:rFonts w:ascii="Cambria Math" w:hAnsi="Cambria Math"/>
              </w:rPr>
            </m:ctrlPr>
          </m:dPr>
          <m:e>
            <m:r>
              <w:rPr>
                <w:rFonts w:ascii="Cambria Math" w:hAnsi="Cambria Math"/>
                <w:lang w:eastAsia="zh-CN"/>
              </w:rPr>
              <m:t>x</m:t>
            </m:r>
          </m:e>
        </m:d>
      </m:oMath>
      <w:r>
        <w:rPr>
          <w:lang w:eastAsia="zh-CN"/>
        </w:rPr>
        <w:t xml:space="preserve">满足条件： </w:t>
      </w:r>
      <m:oMath>
        <m:limLow>
          <m:limLowPr>
            <m:ctrlPr>
              <w:rPr>
                <w:rFonts w:ascii="Cambria Math" w:hAnsi="Cambria Math"/>
              </w:rPr>
            </m:ctrlPr>
          </m:limLowPr>
          <m:e>
            <m:r>
              <m:rPr>
                <m:sty m:val="p"/>
              </m:rPr>
              <w:rPr>
                <w:rFonts w:ascii="Cambria Math" w:hAnsi="Cambria Math"/>
                <w:lang w:eastAsia="zh-CN"/>
              </w:rPr>
              <m:t>lim</m:t>
            </m:r>
          </m:e>
          <m:lim>
            <m:r>
              <w:rPr>
                <w:rFonts w:ascii="Cambria Math" w:hAnsi="Cambria Math"/>
                <w:lang w:eastAsia="zh-CN"/>
              </w:rPr>
              <m:t>x</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lim>
        </m:limLow>
        <m:r>
          <m:rPr>
            <m:sty m:val="p"/>
          </m:rPr>
          <w:rPr>
            <w:rFonts w:ascii="Cambria Math" w:hAnsi="Cambria Math"/>
            <w:lang w:eastAsia="zh-CN"/>
          </w:rPr>
          <m:t> </m:t>
        </m:r>
        <m:r>
          <w:rPr>
            <w:rFonts w:ascii="Cambria Math" w:hAnsi="Cambria Math"/>
            <w:lang w:eastAsia="zh-CN"/>
          </w:rPr>
          <m:t>f</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m:t>
        </m:r>
        <m:limLow>
          <m:limLowPr>
            <m:ctrlPr>
              <w:rPr>
                <w:rFonts w:ascii="Cambria Math" w:hAnsi="Cambria Math"/>
              </w:rPr>
            </m:ctrlPr>
          </m:limLowPr>
          <m:e>
            <m:r>
              <m:rPr>
                <m:sty m:val="p"/>
              </m:rPr>
              <w:rPr>
                <w:rFonts w:ascii="Cambria Math" w:hAnsi="Cambria Math"/>
                <w:lang w:eastAsia="zh-CN"/>
              </w:rPr>
              <m:t>lim</m:t>
            </m:r>
          </m:e>
          <m:lim>
            <m:r>
              <w:rPr>
                <w:rFonts w:ascii="Cambria Math" w:hAnsi="Cambria Math"/>
                <w:lang w:eastAsia="zh-CN"/>
              </w:rPr>
              <m:t>x</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lim>
        </m:limLow>
        <m:r>
          <m:rPr>
            <m:sty m:val="p"/>
          </m:rPr>
          <w:rPr>
            <w:rFonts w:ascii="Cambria Math" w:hAnsi="Cambria Math"/>
            <w:lang w:eastAsia="zh-CN"/>
          </w:rPr>
          <m:t> </m:t>
        </m:r>
        <m:r>
          <w:rPr>
            <w:rFonts w:ascii="Cambria Math" w:hAnsi="Cambria Math"/>
            <w:lang w:eastAsia="zh-CN"/>
          </w:rPr>
          <m:t>g</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m:t>
        </m:r>
      </m:oMath>
      <w:r>
        <w:rPr>
          <w:lang w:eastAsia="zh-CN"/>
        </w:rPr>
        <w:t xml:space="preserve">; </w:t>
      </w:r>
      <m:oMath>
        <m:r>
          <w:rPr>
            <w:rFonts w:ascii="Cambria Math" w:hAnsi="Cambria Math"/>
            <w:lang w:eastAsia="zh-CN"/>
          </w:rPr>
          <m:t>f</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m:t>
        </m:r>
        <m:r>
          <w:rPr>
            <w:rFonts w:ascii="Cambria Math" w:hAnsi="Cambria Math"/>
            <w:lang w:eastAsia="zh-CN"/>
          </w:rPr>
          <m:t>g</m:t>
        </m:r>
        <m:d>
          <m:dPr>
            <m:ctrlPr>
              <w:rPr>
                <w:rFonts w:ascii="Cambria Math" w:hAnsi="Cambria Math"/>
              </w:rPr>
            </m:ctrlPr>
          </m:dPr>
          <m:e>
            <m:r>
              <w:rPr>
                <w:rFonts w:ascii="Cambria Math" w:hAnsi="Cambria Math"/>
                <w:lang w:eastAsia="zh-CN"/>
              </w:rPr>
              <m:t>x</m:t>
            </m:r>
          </m:e>
        </m:d>
      </m:oMath>
      <w:r>
        <w:rPr>
          <w:lang w:eastAsia="zh-CN"/>
        </w:rPr>
        <w:t>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Pr>
          <w:lang w:eastAsia="zh-CN"/>
        </w:rPr>
        <w:t xml:space="preserve"> 的邻域内可 导(在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proofErr w:type="gramStart"/>
      <w:r>
        <w:rPr>
          <w:lang w:eastAsia="zh-CN"/>
        </w:rPr>
        <w:t>处可除外)且</w:t>
      </w:r>
      <w:proofErr w:type="gramEnd"/>
      <m:oMath>
        <m:r>
          <w:rPr>
            <w:rFonts w:ascii="Cambria Math" w:hAnsi="Cambria Math"/>
            <w:lang w:eastAsia="zh-CN"/>
          </w:rPr>
          <m:t>g</m:t>
        </m:r>
        <m:r>
          <m:rPr>
            <m:sty m:val="p"/>
          </m:rPr>
          <w:rPr>
            <w:rFonts w:ascii="Cambria Math" w:hAnsi="Cambria Math"/>
            <w:lang w:eastAsia="zh-CN"/>
          </w:rPr>
          <m:t>'</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≠0</m:t>
        </m:r>
      </m:oMath>
      <w:r>
        <w:rPr>
          <w:lang w:eastAsia="zh-CN"/>
        </w:rPr>
        <w:t>;</w:t>
      </w:r>
      <m:oMath>
        <m:limLow>
          <m:limLowPr>
            <m:ctrlPr>
              <w:rPr>
                <w:rFonts w:ascii="Cambria Math" w:hAnsi="Cambria Math"/>
                <w:sz w:val="24"/>
              </w:rPr>
            </m:ctrlPr>
          </m:limLowPr>
          <m:e>
            <m:r>
              <m:rPr>
                <m:sty m:val="p"/>
              </m:rPr>
              <w:rPr>
                <w:rFonts w:ascii="Cambria Math" w:hAnsi="Cambria Math"/>
                <w:sz w:val="24"/>
                <w:lang w:eastAsia="zh-CN"/>
              </w:rPr>
              <m:t>lim</m:t>
            </m:r>
          </m:e>
          <m:lim>
            <m:r>
              <w:rPr>
                <w:rFonts w:ascii="Cambria Math" w:hAnsi="Cambria Math"/>
                <w:sz w:val="24"/>
                <w:lang w:eastAsia="zh-CN"/>
              </w:rPr>
              <m:t>x</m:t>
            </m:r>
            <m:r>
              <m:rPr>
                <m:sty m:val="p"/>
              </m:rP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m:rPr>
                    <m:sty m:val="p"/>
                  </m:rPr>
                  <w:rPr>
                    <w:rFonts w:ascii="Cambria Math" w:hAnsi="Cambria Math"/>
                    <w:sz w:val="24"/>
                    <w:lang w:eastAsia="zh-CN"/>
                  </w:rPr>
                  <m:t>0</m:t>
                </m:r>
              </m:sub>
            </m:sSub>
          </m:lim>
        </m:limLow>
        <m:r>
          <m:rPr>
            <m:sty m:val="p"/>
          </m:rPr>
          <w:rPr>
            <w:rFonts w:ascii="Cambria Math" w:hAnsi="Cambria Math"/>
            <w:sz w:val="24"/>
            <w:lang w:eastAsia="zh-CN"/>
          </w:rPr>
          <m:t> </m:t>
        </m:r>
        <m:f>
          <m:fPr>
            <m:ctrlPr>
              <w:rPr>
                <w:rFonts w:ascii="Cambria Math" w:hAnsi="Cambria Math"/>
                <w:sz w:val="24"/>
              </w:rPr>
            </m:ctrlPr>
          </m:fPr>
          <m:num>
            <m:r>
              <w:rPr>
                <w:rFonts w:ascii="Cambria Math" w:hAnsi="Cambria Math"/>
                <w:sz w:val="24"/>
                <w:lang w:eastAsia="zh-CN"/>
              </w:rPr>
              <m:t>f</m:t>
            </m:r>
            <m:r>
              <m:rPr>
                <m:sty m:val="p"/>
              </m:rPr>
              <w:rPr>
                <w:rFonts w:ascii="Cambria Math" w:hAnsi="Cambria Math"/>
                <w:sz w:val="24"/>
                <w:lang w:eastAsia="zh-CN"/>
              </w:rPr>
              <m:t>'</m:t>
            </m:r>
            <m:d>
              <m:dPr>
                <m:ctrlPr>
                  <w:rPr>
                    <w:rFonts w:ascii="Cambria Math" w:hAnsi="Cambria Math"/>
                    <w:sz w:val="24"/>
                  </w:rPr>
                </m:ctrlPr>
              </m:dPr>
              <m:e>
                <m:r>
                  <w:rPr>
                    <w:rFonts w:ascii="Cambria Math" w:hAnsi="Cambria Math"/>
                    <w:sz w:val="24"/>
                    <w:lang w:eastAsia="zh-CN"/>
                  </w:rPr>
                  <m:t>x</m:t>
                </m:r>
              </m:e>
            </m:d>
          </m:num>
          <m:den>
            <m:r>
              <w:rPr>
                <w:rFonts w:ascii="Cambria Math" w:hAnsi="Cambria Math"/>
                <w:sz w:val="24"/>
                <w:lang w:eastAsia="zh-CN"/>
              </w:rPr>
              <m:t>g</m:t>
            </m:r>
            <m:r>
              <m:rPr>
                <m:sty m:val="p"/>
              </m:rPr>
              <w:rPr>
                <w:rFonts w:ascii="Cambria Math" w:hAnsi="Cambria Math"/>
                <w:sz w:val="24"/>
                <w:lang w:eastAsia="zh-CN"/>
              </w:rPr>
              <m:t>'</m:t>
            </m:r>
            <m:d>
              <m:dPr>
                <m:ctrlPr>
                  <w:rPr>
                    <w:rFonts w:ascii="Cambria Math" w:hAnsi="Cambria Math"/>
                    <w:sz w:val="24"/>
                  </w:rPr>
                </m:ctrlPr>
              </m:dPr>
              <m:e>
                <m:r>
                  <w:rPr>
                    <w:rFonts w:ascii="Cambria Math" w:hAnsi="Cambria Math"/>
                    <w:sz w:val="24"/>
                    <w:lang w:eastAsia="zh-CN"/>
                  </w:rPr>
                  <m:t>x</m:t>
                </m:r>
              </m:e>
            </m:d>
          </m:den>
        </m:f>
      </m:oMath>
      <w:r>
        <w:rPr>
          <w:lang w:eastAsia="zh-CN"/>
        </w:rPr>
        <w:t>存在(或</w:t>
      </w:r>
      <m:oMath>
        <m:r>
          <m:rPr>
            <m:sty m:val="p"/>
          </m:rPr>
          <w:rPr>
            <w:rFonts w:ascii="Cambria Math" w:hAnsi="Cambria Math"/>
            <w:lang w:eastAsia="zh-CN"/>
          </w:rPr>
          <m:t>∞</m:t>
        </m:r>
      </m:oMath>
      <w:r>
        <w:rPr>
          <w:lang w:eastAsia="zh-CN"/>
        </w:rPr>
        <w:t>)</w:t>
      </w:r>
      <w:r>
        <w:rPr>
          <w:rFonts w:hint="eastAsia"/>
          <w:lang w:eastAsia="zh-CN"/>
        </w:rPr>
        <w:t>。</w:t>
      </w:r>
    </w:p>
    <w:p w14:paraId="0225650A" w14:textId="77777777" w:rsidR="00D662EA" w:rsidRDefault="00D662EA" w:rsidP="00D662EA">
      <w:pPr>
        <w:pStyle w:val="aff8"/>
        <w:rPr>
          <w:lang w:eastAsia="zh-CN"/>
        </w:rPr>
      </w:pPr>
      <w:r>
        <w:rPr>
          <w:lang w:eastAsia="zh-CN"/>
        </w:rPr>
        <w:t>则</w:t>
      </w:r>
      <w:r>
        <w:rPr>
          <w:rFonts w:hint="eastAsia"/>
          <w:lang w:eastAsia="zh-CN"/>
        </w:rPr>
        <w:t>：</w:t>
      </w:r>
      <w:r>
        <w:rPr>
          <w:lang w:eastAsia="zh-CN"/>
        </w:rPr>
        <w:t xml:space="preserve"> </w:t>
      </w:r>
      <m:oMath>
        <m:limLow>
          <m:limLowPr>
            <m:ctrlPr>
              <w:rPr>
                <w:rFonts w:ascii="Cambria Math" w:hAnsi="Cambria Math"/>
                <w:sz w:val="24"/>
              </w:rPr>
            </m:ctrlPr>
          </m:limLowPr>
          <m:e>
            <m:r>
              <m:rPr>
                <m:sty m:val="p"/>
              </m:rPr>
              <w:rPr>
                <w:rFonts w:ascii="Cambria Math" w:hAnsi="Cambria Math"/>
                <w:sz w:val="24"/>
                <w:lang w:eastAsia="zh-CN"/>
              </w:rPr>
              <m:t>lim</m:t>
            </m:r>
          </m:e>
          <m:lim>
            <m:r>
              <w:rPr>
                <w:rFonts w:ascii="Cambria Math" w:hAnsi="Cambria Math"/>
                <w:sz w:val="24"/>
                <w:lang w:eastAsia="zh-CN"/>
              </w:rPr>
              <m:t>x</m:t>
            </m:r>
            <m:r>
              <m:rPr>
                <m:sty m:val="p"/>
              </m:rP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m:rPr>
                    <m:sty m:val="p"/>
                  </m:rPr>
                  <w:rPr>
                    <w:rFonts w:ascii="Cambria Math" w:hAnsi="Cambria Math"/>
                    <w:sz w:val="24"/>
                    <w:lang w:eastAsia="zh-CN"/>
                  </w:rPr>
                  <m:t>0</m:t>
                </m:r>
              </m:sub>
            </m:sSub>
          </m:lim>
        </m:limLow>
        <m:r>
          <m:rPr>
            <m:sty m:val="p"/>
          </m:rPr>
          <w:rPr>
            <w:rFonts w:ascii="Cambria Math" w:hAnsi="Cambria Math"/>
            <w:sz w:val="24"/>
            <w:lang w:eastAsia="zh-CN"/>
          </w:rPr>
          <m:t> </m:t>
        </m:r>
        <m:f>
          <m:fPr>
            <m:ctrlPr>
              <w:rPr>
                <w:rFonts w:ascii="Cambria Math" w:hAnsi="Cambria Math"/>
                <w:sz w:val="24"/>
              </w:rPr>
            </m:ctrlPr>
          </m:fPr>
          <m:num>
            <m:r>
              <w:rPr>
                <w:rFonts w:ascii="Cambria Math" w:hAnsi="Cambria Math"/>
                <w:sz w:val="24"/>
                <w:lang w:eastAsia="zh-CN"/>
              </w:rPr>
              <m:t>f</m:t>
            </m:r>
            <m:d>
              <m:dPr>
                <m:ctrlPr>
                  <w:rPr>
                    <w:rFonts w:ascii="Cambria Math" w:hAnsi="Cambria Math"/>
                    <w:sz w:val="24"/>
                  </w:rPr>
                </m:ctrlPr>
              </m:dPr>
              <m:e>
                <m:r>
                  <w:rPr>
                    <w:rFonts w:ascii="Cambria Math" w:hAnsi="Cambria Math"/>
                    <w:sz w:val="24"/>
                    <w:lang w:eastAsia="zh-CN"/>
                  </w:rPr>
                  <m:t>x</m:t>
                </m:r>
              </m:e>
            </m:d>
          </m:num>
          <m:den>
            <m:r>
              <w:rPr>
                <w:rFonts w:ascii="Cambria Math" w:hAnsi="Cambria Math"/>
                <w:sz w:val="24"/>
                <w:lang w:eastAsia="zh-CN"/>
              </w:rPr>
              <m:t>g</m:t>
            </m:r>
            <m:d>
              <m:dPr>
                <m:ctrlPr>
                  <w:rPr>
                    <w:rFonts w:ascii="Cambria Math" w:hAnsi="Cambria Math"/>
                    <w:sz w:val="24"/>
                  </w:rPr>
                </m:ctrlPr>
              </m:dPr>
              <m:e>
                <m:r>
                  <w:rPr>
                    <w:rFonts w:ascii="Cambria Math" w:hAnsi="Cambria Math"/>
                    <w:sz w:val="24"/>
                    <w:lang w:eastAsia="zh-CN"/>
                  </w:rPr>
                  <m:t>x</m:t>
                </m:r>
              </m:e>
            </m:d>
          </m:den>
        </m:f>
        <m:r>
          <m:rPr>
            <m:sty m:val="p"/>
          </m:rPr>
          <w:rPr>
            <w:rFonts w:ascii="Cambria Math" w:hAnsi="Cambria Math"/>
            <w:sz w:val="24"/>
            <w:lang w:eastAsia="zh-CN"/>
          </w:rPr>
          <m:t>=</m:t>
        </m:r>
        <m:limLow>
          <m:limLowPr>
            <m:ctrlPr>
              <w:rPr>
                <w:rFonts w:ascii="Cambria Math" w:hAnsi="Cambria Math"/>
                <w:sz w:val="24"/>
              </w:rPr>
            </m:ctrlPr>
          </m:limLowPr>
          <m:e>
            <m:r>
              <m:rPr>
                <m:sty m:val="p"/>
              </m:rPr>
              <w:rPr>
                <w:rFonts w:ascii="Cambria Math" w:hAnsi="Cambria Math"/>
                <w:sz w:val="24"/>
                <w:lang w:eastAsia="zh-CN"/>
              </w:rPr>
              <m:t>lim</m:t>
            </m:r>
          </m:e>
          <m:lim>
            <m:r>
              <w:rPr>
                <w:rFonts w:ascii="Cambria Math" w:hAnsi="Cambria Math"/>
                <w:sz w:val="24"/>
                <w:lang w:eastAsia="zh-CN"/>
              </w:rPr>
              <m:t>x</m:t>
            </m:r>
            <m:r>
              <m:rPr>
                <m:sty m:val="p"/>
              </m:rP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m:rPr>
                    <m:sty m:val="p"/>
                  </m:rPr>
                  <w:rPr>
                    <w:rFonts w:ascii="Cambria Math" w:hAnsi="Cambria Math"/>
                    <w:sz w:val="24"/>
                    <w:lang w:eastAsia="zh-CN"/>
                  </w:rPr>
                  <m:t>0</m:t>
                </m:r>
              </m:sub>
            </m:sSub>
          </m:lim>
        </m:limLow>
        <m:r>
          <m:rPr>
            <m:sty m:val="p"/>
          </m:rPr>
          <w:rPr>
            <w:rFonts w:ascii="Cambria Math" w:hAnsi="Cambria Math"/>
            <w:sz w:val="24"/>
            <w:lang w:eastAsia="zh-CN"/>
          </w:rPr>
          <m:t> </m:t>
        </m:r>
        <m:f>
          <m:fPr>
            <m:ctrlPr>
              <w:rPr>
                <w:rFonts w:ascii="Cambria Math" w:hAnsi="Cambria Math"/>
                <w:sz w:val="24"/>
              </w:rPr>
            </m:ctrlPr>
          </m:fPr>
          <m:num>
            <m:r>
              <w:rPr>
                <w:rFonts w:ascii="Cambria Math" w:hAnsi="Cambria Math"/>
                <w:sz w:val="24"/>
                <w:lang w:eastAsia="zh-CN"/>
              </w:rPr>
              <m:t>f</m:t>
            </m:r>
            <m:r>
              <m:rPr>
                <m:sty m:val="p"/>
              </m:rPr>
              <w:rPr>
                <w:rFonts w:ascii="Cambria Math" w:hAnsi="Cambria Math"/>
                <w:sz w:val="24"/>
                <w:lang w:eastAsia="zh-CN"/>
              </w:rPr>
              <m:t>'</m:t>
            </m:r>
            <m:d>
              <m:dPr>
                <m:ctrlPr>
                  <w:rPr>
                    <w:rFonts w:ascii="Cambria Math" w:hAnsi="Cambria Math"/>
                    <w:sz w:val="24"/>
                  </w:rPr>
                </m:ctrlPr>
              </m:dPr>
              <m:e>
                <m:r>
                  <w:rPr>
                    <w:rFonts w:ascii="Cambria Math" w:hAnsi="Cambria Math"/>
                    <w:sz w:val="24"/>
                    <w:lang w:eastAsia="zh-CN"/>
                  </w:rPr>
                  <m:t>x</m:t>
                </m:r>
              </m:e>
            </m:d>
          </m:num>
          <m:den>
            <m:r>
              <w:rPr>
                <w:rFonts w:ascii="Cambria Math" w:hAnsi="Cambria Math"/>
                <w:sz w:val="24"/>
                <w:lang w:eastAsia="zh-CN"/>
              </w:rPr>
              <m:t>g</m:t>
            </m:r>
            <m:r>
              <m:rPr>
                <m:sty m:val="p"/>
              </m:rPr>
              <w:rPr>
                <w:rFonts w:ascii="Cambria Math" w:hAnsi="Cambria Math"/>
                <w:sz w:val="24"/>
                <w:lang w:eastAsia="zh-CN"/>
              </w:rPr>
              <m:t>'</m:t>
            </m:r>
            <m:d>
              <m:dPr>
                <m:ctrlPr>
                  <w:rPr>
                    <w:rFonts w:ascii="Cambria Math" w:hAnsi="Cambria Math"/>
                    <w:sz w:val="24"/>
                  </w:rPr>
                </m:ctrlPr>
              </m:dPr>
              <m:e>
                <m:r>
                  <w:rPr>
                    <w:rFonts w:ascii="Cambria Math" w:hAnsi="Cambria Math"/>
                    <w:sz w:val="24"/>
                    <w:lang w:eastAsia="zh-CN"/>
                  </w:rPr>
                  <m:t>x</m:t>
                </m:r>
              </m:e>
            </m:d>
          </m:den>
        </m:f>
        <m:r>
          <m:rPr>
            <m:sty m:val="p"/>
          </m:rPr>
          <w:rPr>
            <w:rFonts w:ascii="Cambria Math" w:hAnsi="Cambria Math"/>
            <w:sz w:val="24"/>
            <w:lang w:eastAsia="zh-CN"/>
          </w:rPr>
          <m:t>.</m:t>
        </m:r>
      </m:oMath>
    </w:p>
    <w:p w14:paraId="6FA1E2D5" w14:textId="77777777" w:rsidR="00D662EA" w:rsidRDefault="00D662EA" w:rsidP="00D662EA">
      <w:pPr>
        <w:pStyle w:val="aff8"/>
        <w:rPr>
          <w:lang w:eastAsia="zh-CN"/>
        </w:rPr>
      </w:pPr>
      <w:r>
        <w:rPr>
          <w:lang w:eastAsia="zh-CN"/>
        </w:rPr>
        <w:t>同理法则</w:t>
      </w:r>
      <m:oMath>
        <m:r>
          <m:rPr>
            <m:sty m:val="p"/>
          </m:rPr>
          <w:rPr>
            <w:rFonts w:ascii="Cambria Math" w:hAnsi="Cambria Math"/>
            <w:lang w:eastAsia="zh-CN"/>
          </w:rPr>
          <m:t>II’</m:t>
        </m:r>
      </m:oMath>
      <w:r>
        <w:rPr>
          <w:lang w:eastAsia="zh-CN"/>
        </w:rPr>
        <w:t>(</w:t>
      </w:r>
      <m:oMath>
        <m:f>
          <m:fPr>
            <m:ctrlPr>
              <w:rPr>
                <w:rFonts w:ascii="Cambria Math" w:hAnsi="Cambria Math"/>
              </w:rPr>
            </m:ctrlPr>
          </m:fPr>
          <m:num>
            <m:r>
              <m:rPr>
                <m:sty m:val="p"/>
              </m:rPr>
              <w:rPr>
                <w:rFonts w:ascii="Cambria Math" w:hAnsi="Cambria Math"/>
                <w:lang w:eastAsia="zh-CN"/>
              </w:rPr>
              <m:t>∞</m:t>
            </m:r>
          </m:num>
          <m:den>
            <m:r>
              <m:rPr>
                <m:sty m:val="p"/>
              </m:rPr>
              <w:rPr>
                <w:rFonts w:ascii="Cambria Math" w:hAnsi="Cambria Math"/>
                <w:lang w:eastAsia="zh-CN"/>
              </w:rPr>
              <m:t>∞</m:t>
            </m:r>
          </m:den>
        </m:f>
      </m:oMath>
      <w:r>
        <w:rPr>
          <w:lang w:eastAsia="zh-CN"/>
        </w:rPr>
        <w:t>型</w:t>
      </w:r>
      <w:r>
        <w:rPr>
          <w:rFonts w:hint="eastAsia"/>
          <w:color w:val="333333"/>
          <w:szCs w:val="21"/>
          <w:shd w:val="clear" w:color="auto" w:fill="FFFFFF"/>
          <w:lang w:eastAsia="zh-CN"/>
        </w:rPr>
        <w:t>不定式极限</w:t>
      </w:r>
      <w:r>
        <w:rPr>
          <w:lang w:eastAsia="zh-CN"/>
        </w:rPr>
        <w:t>)仿法则</w:t>
      </w:r>
      <m:oMath>
        <m:r>
          <m:rPr>
            <m:sty m:val="p"/>
          </m:rPr>
          <w:rPr>
            <w:rFonts w:ascii="Cambria Math" w:hAnsi="Cambria Math"/>
            <w:lang w:eastAsia="zh-CN"/>
          </w:rPr>
          <m:t>I’</m:t>
        </m:r>
      </m:oMath>
      <w:r>
        <w:rPr>
          <w:lang w:eastAsia="zh-CN"/>
        </w:rPr>
        <w:t>可写出</w:t>
      </w:r>
    </w:p>
    <w:p w14:paraId="3087FA0C" w14:textId="77777777" w:rsidR="00D662EA" w:rsidRPr="00E94F2C" w:rsidRDefault="00D662EA" w:rsidP="00D662EA">
      <w:pPr>
        <w:pStyle w:val="aff8"/>
        <w:rPr>
          <w:sz w:val="24"/>
          <w:lang w:eastAsia="zh-CN"/>
        </w:rPr>
      </w:pPr>
      <w:r w:rsidRPr="00E94F2C">
        <w:rPr>
          <w:b/>
          <w:sz w:val="24"/>
          <w:lang w:eastAsia="zh-CN"/>
        </w:rPr>
        <w:t>11.</w:t>
      </w:r>
      <w:r w:rsidRPr="00E94F2C">
        <w:rPr>
          <w:rFonts w:hint="eastAsia"/>
          <w:b/>
          <w:sz w:val="24"/>
          <w:lang w:eastAsia="zh-CN"/>
        </w:rPr>
        <w:t>泰勒公式</w:t>
      </w:r>
    </w:p>
    <w:p w14:paraId="6B9061B8" w14:textId="77777777" w:rsidR="00D662EA" w:rsidRDefault="00D662EA" w:rsidP="00D662EA">
      <w:pPr>
        <w:pStyle w:val="aff8"/>
        <w:rPr>
          <w:lang w:eastAsia="zh-CN"/>
        </w:rPr>
      </w:pPr>
      <w:r>
        <w:rPr>
          <w:lang w:eastAsia="zh-CN"/>
        </w:rPr>
        <w:t>设函数</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在点</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Pr>
          <w:lang w:eastAsia="zh-CN"/>
        </w:rPr>
        <w:t>处的某邻域内具有</w:t>
      </w:r>
      <m:oMath>
        <m:r>
          <w:rPr>
            <w:rFonts w:ascii="Cambria Math" w:hAnsi="Cambria Math"/>
            <w:lang w:eastAsia="zh-CN"/>
          </w:rPr>
          <m:t>n</m:t>
        </m:r>
        <m:r>
          <m:rPr>
            <m:sty m:val="p"/>
          </m:rPr>
          <w:rPr>
            <w:rFonts w:ascii="Cambria Math" w:hAnsi="Cambria Math"/>
            <w:lang w:eastAsia="zh-CN"/>
          </w:rPr>
          <m:t>+1</m:t>
        </m:r>
      </m:oMath>
      <w:r>
        <w:rPr>
          <w:lang w:eastAsia="zh-CN"/>
        </w:rPr>
        <w:t>阶导数，则对该邻域内异于</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Pr>
          <w:lang w:eastAsia="zh-CN"/>
        </w:rPr>
        <w:t>的任意点</w:t>
      </w:r>
      <m:oMath>
        <m:r>
          <w:rPr>
            <w:rFonts w:ascii="Cambria Math" w:hAnsi="Cambria Math"/>
            <w:lang w:eastAsia="zh-CN"/>
          </w:rPr>
          <m:t>x</m:t>
        </m:r>
      </m:oMath>
      <w:r>
        <w:rPr>
          <w:lang w:eastAsia="zh-CN"/>
        </w:rPr>
        <w:t>，在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Pr>
          <w:lang w:eastAsia="zh-CN"/>
        </w:rPr>
        <w:t>与</w:t>
      </w:r>
      <m:oMath>
        <m:r>
          <w:rPr>
            <w:rFonts w:ascii="Cambria Math" w:hAnsi="Cambria Math"/>
            <w:lang w:eastAsia="zh-CN"/>
          </w:rPr>
          <m:t>x</m:t>
        </m:r>
      </m:oMath>
      <w:r>
        <w:rPr>
          <w:lang w:eastAsia="zh-CN"/>
        </w:rPr>
        <w:t>之间至少</w:t>
      </w:r>
      <w:r>
        <w:rPr>
          <w:rFonts w:hint="eastAsia"/>
          <w:lang w:eastAsia="zh-CN"/>
        </w:rPr>
        <w:t>存在</w:t>
      </w:r>
      <w:r>
        <w:rPr>
          <w:lang w:eastAsia="zh-CN"/>
        </w:rPr>
        <w:t>一个</w:t>
      </w:r>
      <m:oMath>
        <m:r>
          <w:rPr>
            <w:rFonts w:ascii="Cambria Math" w:hAnsi="Cambria Math"/>
            <w:lang w:eastAsia="zh-CN"/>
          </w:rPr>
          <m:t>ξ</m:t>
        </m:r>
      </m:oMath>
      <w:r>
        <w:rPr>
          <w:lang w:eastAsia="zh-CN"/>
        </w:rPr>
        <w:t>，使得</w:t>
      </w:r>
      <w:r>
        <w:rPr>
          <w:rFonts w:hint="eastAsia"/>
          <w:lang w:eastAsia="zh-CN"/>
        </w:rPr>
        <w:t>：</w:t>
      </w:r>
    </w:p>
    <w:p w14:paraId="1D01B500" w14:textId="77777777" w:rsidR="00D662EA" w:rsidRDefault="00D662EA" w:rsidP="00D662EA">
      <w:pPr>
        <w:pStyle w:val="aff8"/>
      </w:pPr>
      <w:r>
        <w:rPr>
          <w:lang w:eastAsia="zh-CN"/>
        </w:rPr>
        <w:t xml:space="preserve"> </w:t>
      </w:r>
      <m:oMath>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f</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r>
          <w:rPr>
            <w:rFonts w:ascii="Cambria Math" w:hAnsi="Cambria Math"/>
          </w:rPr>
          <m:t>f</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w:rPr>
            <w:rFonts w:ascii="Cambria Math" w:hAnsi="Cambria Math"/>
          </w:rPr>
          <m:t>f</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sSup>
          <m:sSupPr>
            <m:ctrlPr>
              <w:rPr>
                <w:rFonts w:ascii="Cambria Math" w:hAnsi="Cambria Math"/>
              </w:rPr>
            </m:ctrlPr>
          </m:sSupPr>
          <m:e>
            <m:r>
              <m:rPr>
                <m:sty m:val="p"/>
              </m:rPr>
              <w:rPr>
                <w:rFonts w:ascii="Cambria Math" w:hAnsi="Cambria Math"/>
              </w:rPr>
              <m:t>(</m:t>
            </m:r>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e>
          <m:sup>
            <m:r>
              <m:rPr>
                <m:sty m:val="p"/>
              </m:rPr>
              <w:rPr>
                <w:rFonts w:ascii="Cambria Math" w:hAnsi="Cambria Math"/>
              </w:rPr>
              <m:t>2</m:t>
            </m:r>
          </m:sup>
        </m:sSup>
        <m:r>
          <m:rPr>
            <m:sty m:val="p"/>
          </m:rPr>
          <w:rPr>
            <w:rFonts w:ascii="Cambria Math" w:hAnsi="Cambria Math"/>
          </w:rPr>
          <m:t>+⋯</m:t>
        </m:r>
      </m:oMath>
      <w:r>
        <w:t xml:space="preserve">  </w:t>
      </w:r>
      <m:oMath>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f</m:t>
                </m:r>
              </m:e>
              <m:sup>
                <m:r>
                  <m:rPr>
                    <m:sty m:val="p"/>
                  </m:rPr>
                  <w:rPr>
                    <w:rFonts w:ascii="Cambria Math" w:hAnsi="Cambria Math"/>
                  </w:rPr>
                  <m:t>(</m:t>
                </m:r>
                <m:r>
                  <w:rPr>
                    <w:rFonts w:ascii="Cambria Math" w:hAnsi="Cambria Math"/>
                  </w:rPr>
                  <m:t>n</m:t>
                </m:r>
                <m:r>
                  <m:rPr>
                    <m:sty m:val="p"/>
                  </m:rPr>
                  <w:rPr>
                    <w:rFonts w:ascii="Cambria Math" w:hAnsi="Cambria Math"/>
                  </w:rPr>
                  <m:t>)</m:t>
                </m:r>
              </m:sup>
            </m:sSup>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num>
          <m:den>
            <m:r>
              <w:rPr>
                <w:rFonts w:ascii="Cambria Math" w:hAnsi="Cambria Math"/>
              </w:rPr>
              <m:t>n</m:t>
            </m:r>
            <m:r>
              <m:rPr>
                <m:sty m:val="p"/>
              </m:rPr>
              <w:rPr>
                <w:rFonts w:ascii="Cambria Math" w:hAnsi="Cambria Math"/>
              </w:rPr>
              <m:t>!</m:t>
            </m:r>
          </m:den>
        </m:f>
        <m:sSup>
          <m:sSupPr>
            <m:ctrlPr>
              <w:rPr>
                <w:rFonts w:ascii="Cambria Math" w:hAnsi="Cambria Math"/>
              </w:rPr>
            </m:ctrlPr>
          </m:sSupPr>
          <m:e>
            <m:r>
              <m:rPr>
                <m:sty m:val="p"/>
              </m:rPr>
              <w:rPr>
                <w:rFonts w:ascii="Cambria Math" w:hAnsi="Cambria Math"/>
              </w:rPr>
              <m:t>(</m:t>
            </m:r>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e>
          <m:sup>
            <m:r>
              <w:rPr>
                <w:rFonts w:ascii="Cambria Math" w:hAnsi="Cambria Math"/>
              </w:rPr>
              <m:t>n</m:t>
            </m:r>
          </m:sup>
        </m:sSup>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n</m:t>
            </m:r>
          </m:sub>
        </m:sSub>
        <m:r>
          <m:rPr>
            <m:sty m:val="p"/>
          </m:rPr>
          <w:rPr>
            <w:rFonts w:ascii="Cambria Math" w:hAnsi="Cambria Math"/>
          </w:rPr>
          <m:t>(</m:t>
        </m:r>
        <m:r>
          <w:rPr>
            <w:rFonts w:ascii="Cambria Math" w:hAnsi="Cambria Math"/>
          </w:rPr>
          <m:t>x</m:t>
        </m:r>
        <m:r>
          <m:rPr>
            <m:sty m:val="p"/>
          </m:rPr>
          <w:rPr>
            <w:rFonts w:ascii="Cambria Math" w:hAnsi="Cambria Math"/>
          </w:rPr>
          <m:t>)</m:t>
        </m:r>
      </m:oMath>
      <w:r>
        <w:t xml:space="preserve">  </w:t>
      </w:r>
    </w:p>
    <w:p w14:paraId="65897CDE" w14:textId="77777777" w:rsidR="00D662EA" w:rsidRDefault="00D662EA" w:rsidP="00D662EA">
      <w:pPr>
        <w:pStyle w:val="aff8"/>
        <w:rPr>
          <w:lang w:eastAsia="zh-CN"/>
        </w:rPr>
      </w:pPr>
      <w:r>
        <w:rPr>
          <w:lang w:eastAsia="zh-CN"/>
        </w:rPr>
        <w:t xml:space="preserve">其中 </w:t>
      </w:r>
      <m:oMath>
        <m:sSub>
          <m:sSubPr>
            <m:ctrlPr>
              <w:rPr>
                <w:rFonts w:ascii="Cambria Math" w:hAnsi="Cambria Math"/>
              </w:rPr>
            </m:ctrlPr>
          </m:sSubPr>
          <m:e>
            <m:r>
              <w:rPr>
                <w:rFonts w:ascii="Cambria Math" w:hAnsi="Cambria Math"/>
                <w:lang w:eastAsia="zh-CN"/>
              </w:rPr>
              <m:t>R</m:t>
            </m:r>
          </m:e>
          <m:sub>
            <m:r>
              <w:rPr>
                <w:rFonts w:ascii="Cambria Math" w:hAnsi="Cambria Math"/>
                <w:lang w:eastAsia="zh-CN"/>
              </w:rPr>
              <m:t>n</m:t>
            </m:r>
          </m:sub>
        </m:sSub>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f>
          <m:fPr>
            <m:ctrlPr>
              <w:rPr>
                <w:rFonts w:ascii="Cambria Math" w:hAnsi="Cambria Math"/>
              </w:rPr>
            </m:ctrlPr>
          </m:fPr>
          <m:num>
            <m:sSup>
              <m:sSupPr>
                <m:ctrlPr>
                  <w:rPr>
                    <w:rFonts w:ascii="Cambria Math" w:hAnsi="Cambria Math"/>
                  </w:rPr>
                </m:ctrlPr>
              </m:sSupPr>
              <m:e>
                <m:r>
                  <w:rPr>
                    <w:rFonts w:ascii="Cambria Math" w:hAnsi="Cambria Math"/>
                    <w:lang w:eastAsia="zh-CN"/>
                  </w:rPr>
                  <m:t>f</m:t>
                </m:r>
              </m:e>
              <m:sup>
                <m:r>
                  <m:rPr>
                    <m:sty m:val="p"/>
                  </m:rPr>
                  <w:rPr>
                    <w:rFonts w:ascii="Cambria Math" w:hAnsi="Cambria Math"/>
                    <w:lang w:eastAsia="zh-CN"/>
                  </w:rPr>
                  <m:t>(</m:t>
                </m:r>
                <m:r>
                  <w:rPr>
                    <w:rFonts w:ascii="Cambria Math" w:hAnsi="Cambria Math"/>
                    <w:lang w:eastAsia="zh-CN"/>
                  </w:rPr>
                  <m:t>n</m:t>
                </m:r>
                <m:r>
                  <m:rPr>
                    <m:sty m:val="p"/>
                  </m:rPr>
                  <w:rPr>
                    <w:rFonts w:ascii="Cambria Math" w:hAnsi="Cambria Math"/>
                    <w:lang w:eastAsia="zh-CN"/>
                  </w:rPr>
                  <m:t>+1)</m:t>
                </m:r>
              </m:sup>
            </m:sSup>
            <m:r>
              <m:rPr>
                <m:sty m:val="p"/>
              </m:rPr>
              <w:rPr>
                <w:rFonts w:ascii="Cambria Math" w:hAnsi="Cambria Math"/>
                <w:lang w:eastAsia="zh-CN"/>
              </w:rPr>
              <m:t>(</m:t>
            </m:r>
            <m:r>
              <w:rPr>
                <w:rFonts w:ascii="Cambria Math" w:hAnsi="Cambria Math"/>
                <w:lang w:eastAsia="zh-CN"/>
              </w:rPr>
              <m:t>ξ</m:t>
            </m:r>
            <m:r>
              <m:rPr>
                <m:sty m:val="p"/>
              </m:rPr>
              <w:rPr>
                <w:rFonts w:ascii="Cambria Math" w:hAnsi="Cambria Math"/>
                <w:lang w:eastAsia="zh-CN"/>
              </w:rPr>
              <m:t>)</m:t>
            </m:r>
          </m:num>
          <m:den>
            <m:r>
              <m:rPr>
                <m:sty m:val="p"/>
              </m:rPr>
              <w:rPr>
                <w:rFonts w:ascii="Cambria Math" w:hAnsi="Cambria Math"/>
                <w:lang w:eastAsia="zh-CN"/>
              </w:rPr>
              <m:t>(</m:t>
            </m:r>
            <m:r>
              <w:rPr>
                <w:rFonts w:ascii="Cambria Math" w:hAnsi="Cambria Math"/>
                <w:lang w:eastAsia="zh-CN"/>
              </w:rPr>
              <m:t>n</m:t>
            </m:r>
            <m:r>
              <m:rPr>
                <m:sty m:val="p"/>
              </m:rPr>
              <w:rPr>
                <w:rFonts w:ascii="Cambria Math" w:hAnsi="Cambria Math"/>
                <w:lang w:eastAsia="zh-CN"/>
              </w:rPr>
              <m:t>+1)!</m:t>
            </m:r>
          </m:den>
        </m:f>
        <m:sSup>
          <m:sSupPr>
            <m:ctrlPr>
              <w:rPr>
                <w:rFonts w:ascii="Cambria Math" w:hAnsi="Cambria Math"/>
              </w:rPr>
            </m:ctrlPr>
          </m:sSupPr>
          <m:e>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e>
          <m:sup>
            <m:r>
              <w:rPr>
                <w:rFonts w:ascii="Cambria Math" w:hAnsi="Cambria Math"/>
                <w:lang w:eastAsia="zh-CN"/>
              </w:rPr>
              <m:t>n</m:t>
            </m:r>
            <m:r>
              <m:rPr>
                <m:sty m:val="p"/>
              </m:rPr>
              <w:rPr>
                <w:rFonts w:ascii="Cambria Math" w:hAnsi="Cambria Math"/>
                <w:lang w:eastAsia="zh-CN"/>
              </w:rPr>
              <m:t>+1</m:t>
            </m:r>
          </m:sup>
        </m:sSup>
      </m:oMath>
      <w:r>
        <w:rPr>
          <w:lang w:eastAsia="zh-CN"/>
        </w:rPr>
        <w:t>称为</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在点</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Pr>
          <w:lang w:eastAsia="zh-CN"/>
        </w:rPr>
        <w:t>处的</w:t>
      </w:r>
      <m:oMath>
        <m:r>
          <w:rPr>
            <w:rFonts w:ascii="Cambria Math" w:hAnsi="Cambria Math"/>
            <w:lang w:eastAsia="zh-CN"/>
          </w:rPr>
          <m:t>n</m:t>
        </m:r>
      </m:oMath>
      <w:proofErr w:type="gramStart"/>
      <w:r>
        <w:rPr>
          <w:lang w:eastAsia="zh-CN"/>
        </w:rPr>
        <w:t>阶泰勒余项</w:t>
      </w:r>
      <w:proofErr w:type="gramEnd"/>
      <w:r>
        <w:rPr>
          <w:rFonts w:hint="eastAsia"/>
          <w:lang w:eastAsia="zh-CN"/>
        </w:rPr>
        <w:t>。</w:t>
      </w:r>
    </w:p>
    <w:p w14:paraId="66882F81" w14:textId="77777777" w:rsidR="00D662EA" w:rsidRDefault="00D662EA" w:rsidP="00D662EA">
      <w:pPr>
        <w:pStyle w:val="aff8"/>
        <w:rPr>
          <w:lang w:eastAsia="zh-CN"/>
        </w:rPr>
      </w:pPr>
      <w:r>
        <w:rPr>
          <w:lang w:eastAsia="zh-CN"/>
        </w:rPr>
        <w:t>令</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=0</m:t>
        </m:r>
      </m:oMath>
      <w:r>
        <w:rPr>
          <w:lang w:eastAsia="zh-CN"/>
        </w:rPr>
        <w:t>，则</w:t>
      </w:r>
      <m:oMath>
        <m:r>
          <w:rPr>
            <w:rFonts w:ascii="Cambria Math" w:hAnsi="Cambria Math"/>
            <w:lang w:eastAsia="zh-CN"/>
          </w:rPr>
          <m:t>n</m:t>
        </m:r>
      </m:oMath>
      <w:r>
        <w:rPr>
          <w:lang w:eastAsia="zh-CN"/>
        </w:rPr>
        <w:t>阶泰勒公式</w:t>
      </w:r>
      <w:r>
        <w:rPr>
          <w:rFonts w:hint="eastAsia"/>
          <w:lang w:eastAsia="zh-CN"/>
        </w:rPr>
        <w:t>：</w:t>
      </w:r>
    </w:p>
    <w:p w14:paraId="1193666C" w14:textId="77777777" w:rsidR="00D662EA" w:rsidRDefault="00D662EA" w:rsidP="00D662EA">
      <w:pPr>
        <w:pStyle w:val="aff8"/>
      </w:pPr>
      <w:r>
        <w:rPr>
          <w:lang w:eastAsia="zh-CN"/>
        </w:rPr>
        <w:t xml:space="preserve"> </w:t>
      </w:r>
      <m:oMath>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f</m:t>
        </m:r>
        <m:r>
          <m:rPr>
            <m:sty m:val="p"/>
          </m:rPr>
          <w:rPr>
            <w:rFonts w:ascii="Cambria Math" w:hAnsi="Cambria Math"/>
          </w:rPr>
          <m:t>(0)+</m:t>
        </m:r>
        <m:r>
          <w:rPr>
            <w:rFonts w:ascii="Cambria Math" w:hAnsi="Cambria Math"/>
          </w:rPr>
          <m:t>f</m:t>
        </m:r>
        <m:r>
          <m:rPr>
            <m:sty m:val="p"/>
          </m:rPr>
          <w:rPr>
            <w:rFonts w:ascii="Cambria Math" w:hAnsi="Cambria Math"/>
          </w:rPr>
          <m:t>'(0)</m:t>
        </m:r>
        <m:r>
          <w:rPr>
            <w:rFonts w:ascii="Cambria Math" w:hAnsi="Cambria Math"/>
          </w:rPr>
          <m:t>x</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w:rPr>
            <w:rFonts w:ascii="Cambria Math" w:hAnsi="Cambria Math"/>
          </w:rPr>
          <m:t>f</m:t>
        </m:r>
        <m:r>
          <m:rPr>
            <m:sty m:val="p"/>
          </m:rPr>
          <w:rPr>
            <w:rFonts w:ascii="Cambria Math" w:hAnsi="Cambria Math"/>
          </w:rPr>
          <m:t>″(0)</m:t>
        </m:r>
        <m:sSup>
          <m:sSupPr>
            <m:ctrlPr>
              <w:rPr>
                <w:rFonts w:ascii="Cambria Math" w:hAnsi="Cambria Math"/>
              </w:rPr>
            </m:ctrlPr>
          </m:sSupPr>
          <m:e>
            <m:r>
              <w:rPr>
                <w:rFonts w:ascii="Cambria Math" w:hAnsi="Cambria Math"/>
              </w:rPr>
              <m:t>x</m:t>
            </m:r>
          </m:e>
          <m:sup>
            <m:r>
              <m:rPr>
                <m:sty m:val="p"/>
              </m:rPr>
              <w:rPr>
                <w:rFonts w:ascii="Cambria Math" w:hAnsi="Cambria Math"/>
              </w:rPr>
              <m:t>2</m:t>
            </m:r>
          </m:sup>
        </m:sSup>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f</m:t>
                </m:r>
              </m:e>
              <m:sup>
                <m:r>
                  <m:rPr>
                    <m:sty m:val="p"/>
                  </m:rPr>
                  <w:rPr>
                    <w:rFonts w:ascii="Cambria Math" w:hAnsi="Cambria Math"/>
                  </w:rPr>
                  <m:t>(</m:t>
                </m:r>
                <m:r>
                  <w:rPr>
                    <w:rFonts w:ascii="Cambria Math" w:hAnsi="Cambria Math"/>
                  </w:rPr>
                  <m:t>n</m:t>
                </m:r>
                <m:r>
                  <m:rPr>
                    <m:sty m:val="p"/>
                  </m:rPr>
                  <w:rPr>
                    <w:rFonts w:ascii="Cambria Math" w:hAnsi="Cambria Math"/>
                  </w:rPr>
                  <m:t>)</m:t>
                </m:r>
              </m:sup>
            </m:sSup>
            <m:r>
              <m:rPr>
                <m:sty m:val="p"/>
              </m:rPr>
              <w:rPr>
                <w:rFonts w:ascii="Cambria Math" w:hAnsi="Cambria Math"/>
              </w:rPr>
              <m:t>(0)</m:t>
            </m:r>
          </m:num>
          <m:den>
            <m:r>
              <w:rPr>
                <w:rFonts w:ascii="Cambria Math" w:hAnsi="Cambria Math"/>
              </w:rPr>
              <m:t>n</m:t>
            </m:r>
            <m:r>
              <m:rPr>
                <m:sty m:val="p"/>
              </m:rPr>
              <w:rPr>
                <w:rFonts w:ascii="Cambria Math" w:hAnsi="Cambria Math"/>
              </w:rPr>
              <m:t>!</m:t>
            </m:r>
          </m:den>
        </m:f>
        <m:sSup>
          <m:sSupPr>
            <m:ctrlPr>
              <w:rPr>
                <w:rFonts w:ascii="Cambria Math" w:hAnsi="Cambria Math"/>
              </w:rPr>
            </m:ctrlPr>
          </m:sSupPr>
          <m:e>
            <m:r>
              <w:rPr>
                <w:rFonts w:ascii="Cambria Math" w:hAnsi="Cambria Math"/>
              </w:rPr>
              <m:t>x</m:t>
            </m:r>
          </m:e>
          <m:sup>
            <m:r>
              <w:rPr>
                <w:rFonts w:ascii="Cambria Math" w:hAnsi="Cambria Math"/>
              </w:rPr>
              <m:t>n</m:t>
            </m:r>
          </m:sup>
        </m:sSup>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n</m:t>
            </m:r>
          </m:sub>
        </m:sSub>
        <m:r>
          <m:rPr>
            <m:sty m:val="p"/>
          </m:rPr>
          <w:rPr>
            <w:rFonts w:ascii="Cambria Math" w:hAnsi="Cambria Math"/>
          </w:rPr>
          <m:t>(</m:t>
        </m:r>
        <m:r>
          <w:rPr>
            <w:rFonts w:ascii="Cambria Math" w:hAnsi="Cambria Math"/>
          </w:rPr>
          <m:t>x</m:t>
        </m:r>
        <m:r>
          <m:rPr>
            <m:sty m:val="p"/>
          </m:rPr>
          <w:rPr>
            <w:rFonts w:ascii="Cambria Math" w:hAnsi="Cambria Math"/>
          </w:rPr>
          <m:t>)</m:t>
        </m:r>
      </m:oMath>
      <w:r>
        <w:t>……</w:t>
      </w:r>
    </w:p>
    <w:p w14:paraId="5ECCE8B1" w14:textId="77777777" w:rsidR="00D662EA" w:rsidRDefault="00D662EA" w:rsidP="00D662EA">
      <w:pPr>
        <w:pStyle w:val="aff8"/>
        <w:numPr>
          <w:ilvl w:val="0"/>
          <w:numId w:val="14"/>
        </w:numPr>
      </w:pPr>
      <w:r>
        <w:rPr>
          <w:lang w:eastAsia="zh-CN"/>
        </w:rPr>
        <w:t xml:space="preserve">其中 </w:t>
      </w:r>
      <m:oMath>
        <m:sSub>
          <m:sSubPr>
            <m:ctrlPr>
              <w:rPr>
                <w:rFonts w:ascii="Cambria Math" w:hAnsi="Cambria Math"/>
                <w:sz w:val="24"/>
              </w:rPr>
            </m:ctrlPr>
          </m:sSubPr>
          <m:e>
            <m:r>
              <w:rPr>
                <w:rFonts w:ascii="Cambria Math" w:hAnsi="Cambria Math"/>
                <w:sz w:val="24"/>
                <w:lang w:eastAsia="zh-CN"/>
              </w:rPr>
              <m:t>R</m:t>
            </m:r>
          </m:e>
          <m:sub>
            <m:r>
              <w:rPr>
                <w:rFonts w:ascii="Cambria Math" w:hAnsi="Cambria Math"/>
                <w:sz w:val="24"/>
                <w:lang w:eastAsia="zh-CN"/>
              </w:rPr>
              <m:t>n</m:t>
            </m:r>
          </m:sub>
        </m:sSub>
        <m:r>
          <m:rPr>
            <m:sty m:val="p"/>
          </m:rPr>
          <w:rPr>
            <w:rFonts w:ascii="Cambria Math" w:hAnsi="Cambria Math"/>
            <w:sz w:val="24"/>
            <w:lang w:eastAsia="zh-CN"/>
          </w:rPr>
          <m:t>(</m:t>
        </m:r>
        <m:r>
          <w:rPr>
            <w:rFonts w:ascii="Cambria Math" w:hAnsi="Cambria Math"/>
            <w:sz w:val="24"/>
            <w:lang w:eastAsia="zh-CN"/>
          </w:rPr>
          <m:t>x</m:t>
        </m:r>
        <m:r>
          <m:rPr>
            <m:sty m:val="p"/>
          </m:rPr>
          <w:rPr>
            <w:rFonts w:ascii="Cambria Math" w:hAnsi="Cambria Math"/>
            <w:sz w:val="24"/>
            <w:lang w:eastAsia="zh-CN"/>
          </w:rPr>
          <m:t>)=</m:t>
        </m:r>
        <m:f>
          <m:fPr>
            <m:ctrlPr>
              <w:rPr>
                <w:rFonts w:ascii="Cambria Math" w:hAnsi="Cambria Math"/>
                <w:sz w:val="24"/>
              </w:rPr>
            </m:ctrlPr>
          </m:fPr>
          <m:num>
            <m:sSup>
              <m:sSupPr>
                <m:ctrlPr>
                  <w:rPr>
                    <w:rFonts w:ascii="Cambria Math" w:hAnsi="Cambria Math"/>
                    <w:sz w:val="24"/>
                  </w:rPr>
                </m:ctrlPr>
              </m:sSupPr>
              <m:e>
                <m:r>
                  <w:rPr>
                    <w:rFonts w:ascii="Cambria Math" w:hAnsi="Cambria Math"/>
                    <w:sz w:val="24"/>
                    <w:lang w:eastAsia="zh-CN"/>
                  </w:rPr>
                  <m:t>f</m:t>
                </m:r>
              </m:e>
              <m:sup>
                <m:r>
                  <m:rPr>
                    <m:sty m:val="p"/>
                  </m:rPr>
                  <w:rPr>
                    <w:rFonts w:ascii="Cambria Math" w:hAnsi="Cambria Math"/>
                    <w:sz w:val="24"/>
                    <w:lang w:eastAsia="zh-CN"/>
                  </w:rPr>
                  <m:t>(</m:t>
                </m:r>
                <m:r>
                  <w:rPr>
                    <w:rFonts w:ascii="Cambria Math" w:hAnsi="Cambria Math"/>
                    <w:sz w:val="24"/>
                    <w:lang w:eastAsia="zh-CN"/>
                  </w:rPr>
                  <m:t>n</m:t>
                </m:r>
                <m:r>
                  <m:rPr>
                    <m:sty m:val="p"/>
                  </m:rPr>
                  <w:rPr>
                    <w:rFonts w:ascii="Cambria Math" w:hAnsi="Cambria Math"/>
                    <w:sz w:val="24"/>
                    <w:lang w:eastAsia="zh-CN"/>
                  </w:rPr>
                  <m:t>+1)</m:t>
                </m:r>
              </m:sup>
            </m:sSup>
            <m:r>
              <m:rPr>
                <m:sty m:val="p"/>
              </m:rPr>
              <w:rPr>
                <w:rFonts w:ascii="Cambria Math" w:hAnsi="Cambria Math"/>
                <w:sz w:val="24"/>
                <w:lang w:eastAsia="zh-CN"/>
              </w:rPr>
              <m:t>(</m:t>
            </m:r>
            <m:r>
              <w:rPr>
                <w:rFonts w:ascii="Cambria Math" w:hAnsi="Cambria Math"/>
                <w:sz w:val="24"/>
                <w:lang w:eastAsia="zh-CN"/>
              </w:rPr>
              <m:t>ξ</m:t>
            </m:r>
            <m:r>
              <m:rPr>
                <m:sty m:val="p"/>
              </m:rPr>
              <w:rPr>
                <w:rFonts w:ascii="Cambria Math" w:hAnsi="Cambria Math"/>
                <w:sz w:val="24"/>
                <w:lang w:eastAsia="zh-CN"/>
              </w:rPr>
              <m:t>)</m:t>
            </m:r>
          </m:num>
          <m:den>
            <m:r>
              <m:rPr>
                <m:sty m:val="p"/>
              </m:rPr>
              <w:rPr>
                <w:rFonts w:ascii="Cambria Math" w:hAnsi="Cambria Math"/>
                <w:sz w:val="24"/>
                <w:lang w:eastAsia="zh-CN"/>
              </w:rPr>
              <m:t>(</m:t>
            </m:r>
            <m:r>
              <w:rPr>
                <w:rFonts w:ascii="Cambria Math" w:hAnsi="Cambria Math"/>
                <w:sz w:val="24"/>
                <w:lang w:eastAsia="zh-CN"/>
              </w:rPr>
              <m:t>n</m:t>
            </m:r>
            <m:r>
              <m:rPr>
                <m:sty m:val="p"/>
              </m:rPr>
              <w:rPr>
                <w:rFonts w:ascii="Cambria Math" w:hAnsi="Cambria Math"/>
                <w:sz w:val="24"/>
                <w:lang w:eastAsia="zh-CN"/>
              </w:rPr>
              <m:t>+1)!</m:t>
            </m:r>
          </m:den>
        </m:f>
        <m:sSup>
          <m:sSupPr>
            <m:ctrlPr>
              <w:rPr>
                <w:rFonts w:ascii="Cambria Math" w:hAnsi="Cambria Math"/>
                <w:sz w:val="24"/>
              </w:rPr>
            </m:ctrlPr>
          </m:sSupPr>
          <m:e>
            <m:r>
              <w:rPr>
                <w:rFonts w:ascii="Cambria Math" w:hAnsi="Cambria Math"/>
                <w:sz w:val="24"/>
                <w:lang w:eastAsia="zh-CN"/>
              </w:rPr>
              <m:t>x</m:t>
            </m:r>
          </m:e>
          <m:sup>
            <m:r>
              <w:rPr>
                <w:rFonts w:ascii="Cambria Math" w:hAnsi="Cambria Math"/>
                <w:sz w:val="24"/>
                <w:lang w:eastAsia="zh-CN"/>
              </w:rPr>
              <m:t>n</m:t>
            </m:r>
            <m:r>
              <m:rPr>
                <m:sty m:val="p"/>
              </m:rPr>
              <w:rPr>
                <w:rFonts w:ascii="Cambria Math" w:hAnsi="Cambria Math"/>
                <w:sz w:val="24"/>
                <w:lang w:eastAsia="zh-CN"/>
              </w:rPr>
              <m:t>+1</m:t>
            </m:r>
          </m:sup>
        </m:sSup>
      </m:oMath>
      <w:r>
        <w:rPr>
          <w:lang w:eastAsia="zh-CN"/>
        </w:rPr>
        <w:t>，</w:t>
      </w:r>
      <m:oMath>
        <m:r>
          <w:rPr>
            <w:rFonts w:ascii="Cambria Math" w:hAnsi="Cambria Math"/>
            <w:lang w:eastAsia="zh-CN"/>
          </w:rPr>
          <m:t>ξ</m:t>
        </m:r>
      </m:oMath>
      <w:r>
        <w:rPr>
          <w:lang w:eastAsia="zh-CN"/>
        </w:rPr>
        <w:t>在0与</w:t>
      </w:r>
      <m:oMath>
        <m:r>
          <w:rPr>
            <w:rFonts w:ascii="Cambria Math" w:hAnsi="Cambria Math"/>
            <w:lang w:eastAsia="zh-CN"/>
          </w:rPr>
          <m:t>x</m:t>
        </m:r>
      </m:oMath>
      <w:r>
        <w:rPr>
          <w:lang w:eastAsia="zh-CN"/>
        </w:rPr>
        <w:t>之间</w:t>
      </w:r>
      <w:r>
        <w:rPr>
          <w:rFonts w:hint="eastAsia"/>
          <w:lang w:eastAsia="zh-CN"/>
        </w:rPr>
        <w:t>。</w:t>
      </w:r>
      <w:r>
        <w:t>(</w:t>
      </w:r>
      <w:proofErr w:type="gramStart"/>
      <w:r>
        <w:t>1)</w:t>
      </w:r>
      <w:proofErr w:type="spellStart"/>
      <w:r>
        <w:t>式称为麦克劳林公式</w:t>
      </w:r>
      <w:proofErr w:type="spellEnd"/>
      <w:proofErr w:type="gramEnd"/>
      <w:r>
        <w:t xml:space="preserve"> </w:t>
      </w:r>
    </w:p>
    <w:p w14:paraId="7607B5A0" w14:textId="77777777" w:rsidR="00D662EA" w:rsidRDefault="00D662EA" w:rsidP="00D662EA">
      <w:pPr>
        <w:pStyle w:val="aff8"/>
        <w:rPr>
          <w:lang w:eastAsia="zh-CN"/>
        </w:rPr>
      </w:pPr>
      <w:r>
        <w:rPr>
          <w:lang w:eastAsia="zh-CN"/>
        </w:rPr>
        <w:lastRenderedPageBreak/>
        <w:t>常用五种函数在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=0</m:t>
        </m:r>
      </m:oMath>
      <w:r>
        <w:rPr>
          <w:lang w:eastAsia="zh-CN"/>
        </w:rPr>
        <w:t xml:space="preserve">处的泰勒公式 </w:t>
      </w:r>
      <w:r>
        <w:rPr>
          <w:rFonts w:hint="eastAsia"/>
          <w:lang w:eastAsia="zh-CN"/>
        </w:rPr>
        <w:t>：</w:t>
      </w:r>
    </w:p>
    <w:p w14:paraId="20CFA779" w14:textId="77777777" w:rsidR="00D662EA" w:rsidRDefault="00D662EA" w:rsidP="00D662EA">
      <w:pPr>
        <w:pStyle w:val="aff8"/>
      </w:pPr>
      <w:r>
        <w:t xml:space="preserve">1) </w:t>
      </w:r>
      <m:oMath>
        <m:sSup>
          <m:sSupPr>
            <m:ctrlPr>
              <w:rPr>
                <w:rFonts w:ascii="Cambria Math" w:hAnsi="Cambria Math"/>
                <w:sz w:val="24"/>
              </w:rPr>
            </m:ctrlPr>
          </m:sSupPr>
          <m:e>
            <m:r>
              <m:rPr>
                <m:sty m:val="p"/>
              </m:rPr>
              <w:rPr>
                <w:rFonts w:ascii="Cambria Math" w:hAnsi="Cambria Math"/>
                <w:sz w:val="24"/>
              </w:rPr>
              <m:t>e</m:t>
            </m:r>
          </m:e>
          <m:sup>
            <m:r>
              <w:rPr>
                <w:rFonts w:ascii="Cambria Math" w:hAnsi="Cambria Math"/>
                <w:sz w:val="24"/>
              </w:rPr>
              <m:t>x</m:t>
            </m:r>
          </m:sup>
        </m:sSup>
        <m:r>
          <m:rPr>
            <m:sty m:val="p"/>
          </m:rPr>
          <w:rPr>
            <w:rFonts w:ascii="Cambria Math" w:hAnsi="Cambria Math"/>
            <w:sz w:val="24"/>
          </w:rPr>
          <m:t>=1+</m:t>
        </m:r>
        <m:r>
          <w:rPr>
            <w:rFonts w:ascii="Cambria Math" w:hAnsi="Cambria Math"/>
            <w:sz w:val="24"/>
          </w:rPr>
          <m:t>x</m:t>
        </m:r>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num>
          <m:den>
            <m:r>
              <m:rPr>
                <m:sty m:val="p"/>
              </m:rPr>
              <w:rPr>
                <w:rFonts w:ascii="Cambria Math" w:hAnsi="Cambria Math"/>
                <w:sz w:val="24"/>
              </w:rPr>
              <m:t>2!</m:t>
            </m:r>
          </m:den>
        </m:f>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2</m:t>
            </m:r>
          </m:sup>
        </m:sSup>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num>
          <m:den>
            <m:r>
              <w:rPr>
                <w:rFonts w:ascii="Cambria Math" w:hAnsi="Cambria Math"/>
                <w:sz w:val="24"/>
              </w:rPr>
              <m:t>n</m:t>
            </m:r>
            <m:r>
              <m:rPr>
                <m:sty m:val="p"/>
              </m:rPr>
              <w:rPr>
                <w:rFonts w:ascii="Cambria Math" w:hAnsi="Cambria Math"/>
                <w:sz w:val="24"/>
              </w:rPr>
              <m:t>!</m:t>
            </m:r>
          </m:den>
        </m:f>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r>
          <m:rPr>
            <m:sty m:val="p"/>
          </m:rPr>
          <w:rPr>
            <w:rFonts w:ascii="Cambria Math" w:hAnsi="Cambria Math"/>
            <w:sz w:val="24"/>
          </w:rPr>
          <m:t>+</m:t>
        </m:r>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x</m:t>
                </m:r>
              </m:e>
              <m:sup>
                <m:r>
                  <w:rPr>
                    <w:rFonts w:ascii="Cambria Math" w:hAnsi="Cambria Math"/>
                    <w:sz w:val="24"/>
                  </w:rPr>
                  <m:t>n</m:t>
                </m:r>
                <m:r>
                  <m:rPr>
                    <m:sty m:val="p"/>
                  </m:rPr>
                  <w:rPr>
                    <w:rFonts w:ascii="Cambria Math" w:hAnsi="Cambria Math"/>
                    <w:sz w:val="24"/>
                  </w:rPr>
                  <m:t>+1</m:t>
                </m:r>
              </m:sup>
            </m:sSup>
          </m:num>
          <m:den>
            <m:r>
              <m:rPr>
                <m:sty m:val="p"/>
              </m:rPr>
              <w:rPr>
                <w:rFonts w:ascii="Cambria Math" w:hAnsi="Cambria Math"/>
                <w:sz w:val="24"/>
              </w:rPr>
              <m:t>(</m:t>
            </m:r>
            <m:r>
              <w:rPr>
                <w:rFonts w:ascii="Cambria Math" w:hAnsi="Cambria Math"/>
                <w:sz w:val="24"/>
              </w:rPr>
              <m:t>n</m:t>
            </m:r>
            <m:r>
              <m:rPr>
                <m:sty m:val="p"/>
              </m:rPr>
              <w:rPr>
                <w:rFonts w:ascii="Cambria Math" w:hAnsi="Cambria Math"/>
                <w:sz w:val="24"/>
              </w:rPr>
              <m:t>+1)!</m:t>
            </m:r>
          </m:den>
        </m:f>
        <m:sSup>
          <m:sSupPr>
            <m:ctrlPr>
              <w:rPr>
                <w:rFonts w:ascii="Cambria Math" w:hAnsi="Cambria Math"/>
                <w:sz w:val="24"/>
              </w:rPr>
            </m:ctrlPr>
          </m:sSupPr>
          <m:e>
            <m:r>
              <w:rPr>
                <w:rFonts w:ascii="Cambria Math" w:hAnsi="Cambria Math"/>
                <w:sz w:val="24"/>
              </w:rPr>
              <m:t>e</m:t>
            </m:r>
          </m:e>
          <m:sup>
            <m:r>
              <w:rPr>
                <w:rFonts w:ascii="Cambria Math" w:hAnsi="Cambria Math"/>
                <w:sz w:val="24"/>
              </w:rPr>
              <m:t>ξ</m:t>
            </m:r>
          </m:sup>
        </m:sSup>
      </m:oMath>
      <w:r>
        <w:t xml:space="preserve"> </w:t>
      </w:r>
      <w:r>
        <w:br/>
        <w:t xml:space="preserve"> 或 </w:t>
      </w:r>
      <m:oMath>
        <m:r>
          <m:rPr>
            <m:sty m:val="p"/>
          </m:rPr>
          <w:rPr>
            <w:rFonts w:ascii="Cambria Math" w:hAnsi="Cambria Math"/>
            <w:sz w:val="24"/>
          </w:rPr>
          <m:t>=1+</m:t>
        </m:r>
        <m:r>
          <w:rPr>
            <w:rFonts w:ascii="Cambria Math" w:hAnsi="Cambria Math"/>
            <w:sz w:val="24"/>
          </w:rPr>
          <m:t>x</m:t>
        </m:r>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num>
          <m:den>
            <m:r>
              <m:rPr>
                <m:sty m:val="p"/>
              </m:rPr>
              <w:rPr>
                <w:rFonts w:ascii="Cambria Math" w:hAnsi="Cambria Math"/>
                <w:sz w:val="24"/>
              </w:rPr>
              <m:t>2!</m:t>
            </m:r>
          </m:den>
        </m:f>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2</m:t>
            </m:r>
          </m:sup>
        </m:sSup>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num>
          <m:den>
            <m:r>
              <w:rPr>
                <w:rFonts w:ascii="Cambria Math" w:hAnsi="Cambria Math"/>
                <w:sz w:val="24"/>
              </w:rPr>
              <m:t>n</m:t>
            </m:r>
            <m:r>
              <m:rPr>
                <m:sty m:val="p"/>
              </m:rPr>
              <w:rPr>
                <w:rFonts w:ascii="Cambria Math" w:hAnsi="Cambria Math"/>
                <w:sz w:val="24"/>
              </w:rPr>
              <m:t>!</m:t>
            </m:r>
          </m:den>
        </m:f>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r>
          <m:rPr>
            <m:sty m:val="p"/>
          </m:rPr>
          <w:rPr>
            <w:rFonts w:ascii="Cambria Math" w:hAnsi="Cambria Math"/>
            <w:sz w:val="24"/>
          </w:rPr>
          <m:t>+</m:t>
        </m:r>
        <m:r>
          <w:rPr>
            <w:rFonts w:ascii="Cambria Math" w:hAnsi="Cambria Math"/>
            <w:sz w:val="24"/>
          </w:rPr>
          <m:t>o</m:t>
        </m:r>
        <m:r>
          <m:rPr>
            <m:sty m:val="p"/>
          </m:rPr>
          <w:rPr>
            <w:rFonts w:ascii="Cambria Math" w:hAnsi="Cambria Math"/>
            <w:sz w:val="24"/>
          </w:rPr>
          <m:t>(</m:t>
        </m:r>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r>
          <m:rPr>
            <m:sty m:val="p"/>
          </m:rPr>
          <w:rPr>
            <w:rFonts w:ascii="Cambria Math" w:hAnsi="Cambria Math"/>
            <w:sz w:val="24"/>
          </w:rPr>
          <m:t>)</m:t>
        </m:r>
      </m:oMath>
      <w:r>
        <w:t xml:space="preserve"> </w:t>
      </w:r>
    </w:p>
    <w:p w14:paraId="5958999C" w14:textId="77777777" w:rsidR="00D662EA" w:rsidRDefault="00D662EA" w:rsidP="00D662EA">
      <w:pPr>
        <w:pStyle w:val="aff8"/>
      </w:pPr>
      <w:r>
        <w:t xml:space="preserve">2) </w:t>
      </w:r>
      <m:oMath>
        <m:r>
          <m:rPr>
            <m:sty m:val="p"/>
          </m:rPr>
          <w:rPr>
            <w:rFonts w:ascii="Cambria Math" w:hAnsi="Cambria Math"/>
            <w:sz w:val="24"/>
          </w:rPr>
          <m:t>sin</m:t>
        </m:r>
        <m:r>
          <w:rPr>
            <w:rFonts w:ascii="Cambria Math" w:hAnsi="Cambria Math"/>
            <w:sz w:val="24"/>
          </w:rPr>
          <m:t>x</m:t>
        </m:r>
        <m:r>
          <m:rPr>
            <m:sty m:val="p"/>
          </m:rPr>
          <w:rPr>
            <w:rFonts w:ascii="Cambria Math" w:hAnsi="Cambria Math"/>
            <w:sz w:val="24"/>
          </w:rPr>
          <m:t>=</m:t>
        </m:r>
        <m:r>
          <w:rPr>
            <w:rFonts w:ascii="Cambria Math" w:hAnsi="Cambria Math"/>
            <w:sz w:val="24"/>
          </w:rPr>
          <m:t>x</m:t>
        </m:r>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num>
          <m:den>
            <m:r>
              <m:rPr>
                <m:sty m:val="p"/>
              </m:rPr>
              <w:rPr>
                <w:rFonts w:ascii="Cambria Math" w:hAnsi="Cambria Math"/>
                <w:sz w:val="24"/>
              </w:rPr>
              <m:t>3!</m:t>
            </m:r>
          </m:den>
        </m:f>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3</m:t>
            </m:r>
          </m:sup>
        </m:sSup>
        <m:r>
          <m:rPr>
            <m:sty m:val="p"/>
          </m:rPr>
          <w:rPr>
            <w:rFonts w:ascii="Cambria Math" w:hAnsi="Cambria Math"/>
            <w:sz w:val="24"/>
          </w:rPr>
          <m:t>+⋯+</m:t>
        </m:r>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num>
          <m:den>
            <m:r>
              <w:rPr>
                <w:rFonts w:ascii="Cambria Math" w:hAnsi="Cambria Math"/>
                <w:sz w:val="24"/>
              </w:rPr>
              <m:t>n</m:t>
            </m:r>
            <m:r>
              <m:rPr>
                <m:sty m:val="p"/>
              </m:rPr>
              <w:rPr>
                <w:rFonts w:ascii="Cambria Math" w:hAnsi="Cambria Math"/>
                <w:sz w:val="24"/>
              </w:rPr>
              <m:t>!</m:t>
            </m:r>
          </m:den>
        </m:f>
        <m:r>
          <m:rPr>
            <m:sty m:val="p"/>
          </m:rPr>
          <w:rPr>
            <w:rFonts w:ascii="Cambria Math" w:hAnsi="Cambria Math"/>
            <w:sz w:val="24"/>
          </w:rPr>
          <m:t>sin</m:t>
        </m:r>
        <m:f>
          <m:fPr>
            <m:ctrlPr>
              <w:rPr>
                <w:rFonts w:ascii="Cambria Math" w:hAnsi="Cambria Math"/>
                <w:sz w:val="24"/>
              </w:rPr>
            </m:ctrlPr>
          </m:fPr>
          <m:num>
            <m:r>
              <w:rPr>
                <w:rFonts w:ascii="Cambria Math" w:hAnsi="Cambria Math"/>
                <w:sz w:val="24"/>
              </w:rPr>
              <m:t>nπ</m:t>
            </m:r>
          </m:num>
          <m:den>
            <m:r>
              <m:rPr>
                <m:sty m:val="p"/>
              </m:rPr>
              <w:rPr>
                <w:rFonts w:ascii="Cambria Math" w:hAnsi="Cambria Math"/>
                <w:sz w:val="24"/>
              </w:rPr>
              <m:t>2</m:t>
            </m:r>
          </m:den>
        </m:f>
        <m:r>
          <m:rPr>
            <m:sty m:val="p"/>
          </m:rPr>
          <w:rPr>
            <w:rFonts w:ascii="Cambria Math" w:hAnsi="Cambria Math"/>
            <w:sz w:val="24"/>
          </w:rPr>
          <m:t>+</m:t>
        </m:r>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x</m:t>
                </m:r>
              </m:e>
              <m:sup>
                <m:r>
                  <w:rPr>
                    <w:rFonts w:ascii="Cambria Math" w:hAnsi="Cambria Math"/>
                    <w:sz w:val="24"/>
                  </w:rPr>
                  <m:t>n</m:t>
                </m:r>
                <m:r>
                  <m:rPr>
                    <m:sty m:val="p"/>
                  </m:rPr>
                  <w:rPr>
                    <w:rFonts w:ascii="Cambria Math" w:hAnsi="Cambria Math"/>
                    <w:sz w:val="24"/>
                  </w:rPr>
                  <m:t>+1</m:t>
                </m:r>
              </m:sup>
            </m:sSup>
          </m:num>
          <m:den>
            <m:d>
              <m:dPr>
                <m:ctrlPr>
                  <w:rPr>
                    <w:rFonts w:ascii="Cambria Math" w:hAnsi="Cambria Math"/>
                    <w:sz w:val="24"/>
                  </w:rPr>
                </m:ctrlPr>
              </m:dPr>
              <m:e>
                <m:r>
                  <w:rPr>
                    <w:rFonts w:ascii="Cambria Math" w:hAnsi="Cambria Math"/>
                    <w:sz w:val="24"/>
                  </w:rPr>
                  <m:t>n</m:t>
                </m:r>
                <m:r>
                  <m:rPr>
                    <m:sty m:val="p"/>
                  </m:rPr>
                  <w:rPr>
                    <w:rFonts w:ascii="Cambria Math" w:hAnsi="Cambria Math"/>
                    <w:sz w:val="24"/>
                  </w:rPr>
                  <m:t>+1</m:t>
                </m:r>
              </m:e>
            </m:d>
            <m:r>
              <m:rPr>
                <m:sty m:val="p"/>
              </m:rPr>
              <w:rPr>
                <w:rFonts w:ascii="Cambria Math" w:hAnsi="Cambria Math"/>
                <w:sz w:val="24"/>
              </w:rPr>
              <m:t>!</m:t>
            </m:r>
          </m:den>
        </m:f>
        <m:func>
          <m:funcPr>
            <m:ctrlPr>
              <w:rPr>
                <w:rFonts w:ascii="Cambria Math" w:hAnsi="Cambria Math"/>
                <w:sz w:val="24"/>
              </w:rPr>
            </m:ctrlPr>
          </m:funcPr>
          <m:fName>
            <m:r>
              <m:rPr>
                <m:sty m:val="p"/>
              </m:rPr>
              <w:rPr>
                <w:rFonts w:ascii="Cambria Math" w:hAnsi="Cambria Math"/>
                <w:sz w:val="24"/>
              </w:rPr>
              <m:t>sin</m:t>
            </m:r>
          </m:fName>
          <m:e>
            <m:d>
              <m:dPr>
                <m:ctrlPr>
                  <w:rPr>
                    <w:rFonts w:ascii="Cambria Math" w:hAnsi="Cambria Math"/>
                    <w:sz w:val="24"/>
                  </w:rPr>
                </m:ctrlPr>
              </m:dPr>
              <m:e>
                <m:r>
                  <w:rPr>
                    <w:rFonts w:ascii="Cambria Math" w:hAnsi="Cambria Math"/>
                    <w:sz w:val="24"/>
                  </w:rPr>
                  <m:t>ξ</m:t>
                </m:r>
                <m:r>
                  <m:rPr>
                    <m:sty m:val="p"/>
                  </m:rPr>
                  <w:rPr>
                    <w:rFonts w:ascii="Cambria Math" w:hAnsi="Cambria Math"/>
                    <w:sz w:val="24"/>
                  </w:rPr>
                  <m:t>+</m:t>
                </m:r>
                <m:f>
                  <m:fPr>
                    <m:ctrlPr>
                      <w:rPr>
                        <w:rFonts w:ascii="Cambria Math" w:hAnsi="Cambria Math"/>
                        <w:sz w:val="24"/>
                      </w:rPr>
                    </m:ctrlPr>
                  </m:fPr>
                  <m:num>
                    <m:r>
                      <w:rPr>
                        <w:rFonts w:ascii="Cambria Math" w:hAnsi="Cambria Math"/>
                        <w:sz w:val="24"/>
                      </w:rPr>
                      <m:t>n</m:t>
                    </m:r>
                    <m:r>
                      <m:rPr>
                        <m:sty m:val="p"/>
                      </m:rPr>
                      <w:rPr>
                        <w:rFonts w:ascii="Cambria Math" w:hAnsi="Cambria Math"/>
                        <w:sz w:val="24"/>
                      </w:rPr>
                      <m:t>+1</m:t>
                    </m:r>
                  </m:num>
                  <m:den>
                    <m:r>
                      <m:rPr>
                        <m:sty m:val="p"/>
                      </m:rPr>
                      <w:rPr>
                        <w:rFonts w:ascii="Cambria Math" w:hAnsi="Cambria Math"/>
                        <w:sz w:val="24"/>
                      </w:rPr>
                      <m:t>2</m:t>
                    </m:r>
                  </m:den>
                </m:f>
                <m:r>
                  <w:rPr>
                    <w:rFonts w:ascii="Cambria Math" w:hAnsi="Cambria Math"/>
                    <w:sz w:val="24"/>
                  </w:rPr>
                  <m:t>π</m:t>
                </m:r>
              </m:e>
            </m:d>
          </m:e>
        </m:func>
      </m:oMath>
      <w:r>
        <w:t xml:space="preserve">  </w:t>
      </w:r>
    </w:p>
    <w:p w14:paraId="3709C88B" w14:textId="77777777" w:rsidR="00D662EA" w:rsidRPr="00C91D85" w:rsidRDefault="00D662EA" w:rsidP="00D662EA">
      <w:pPr>
        <w:pStyle w:val="aff8"/>
      </w:pPr>
      <w:r>
        <w:t xml:space="preserve">或 </w:t>
      </w:r>
      <m:oMath>
        <m:r>
          <m:rPr>
            <m:sty m:val="p"/>
          </m:rPr>
          <w:rPr>
            <w:rFonts w:ascii="Cambria Math" w:hAnsi="Cambria Math"/>
            <w:sz w:val="24"/>
          </w:rPr>
          <m:t>=</m:t>
        </m:r>
        <m:r>
          <w:rPr>
            <w:rFonts w:ascii="Cambria Math" w:hAnsi="Cambria Math"/>
            <w:sz w:val="24"/>
          </w:rPr>
          <m:t>x</m:t>
        </m:r>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num>
          <m:den>
            <m:r>
              <m:rPr>
                <m:sty m:val="p"/>
              </m:rPr>
              <w:rPr>
                <w:rFonts w:ascii="Cambria Math" w:hAnsi="Cambria Math"/>
                <w:sz w:val="24"/>
              </w:rPr>
              <m:t>3!</m:t>
            </m:r>
          </m:den>
        </m:f>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3</m:t>
            </m:r>
          </m:sup>
        </m:sSup>
        <m:r>
          <m:rPr>
            <m:sty m:val="p"/>
          </m:rPr>
          <w:rPr>
            <w:rFonts w:ascii="Cambria Math" w:hAnsi="Cambria Math"/>
            <w:sz w:val="24"/>
          </w:rPr>
          <m:t>+⋯+</m:t>
        </m:r>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num>
          <m:den>
            <m:r>
              <w:rPr>
                <w:rFonts w:ascii="Cambria Math" w:hAnsi="Cambria Math"/>
                <w:sz w:val="24"/>
              </w:rPr>
              <m:t>n</m:t>
            </m:r>
            <m:r>
              <m:rPr>
                <m:sty m:val="p"/>
              </m:rPr>
              <w:rPr>
                <w:rFonts w:ascii="Cambria Math" w:hAnsi="Cambria Math"/>
                <w:sz w:val="24"/>
              </w:rPr>
              <m:t>!</m:t>
            </m:r>
          </m:den>
        </m:f>
        <m:r>
          <m:rPr>
            <m:sty m:val="p"/>
          </m:rPr>
          <w:rPr>
            <w:rFonts w:ascii="Cambria Math" w:hAnsi="Cambria Math"/>
            <w:sz w:val="24"/>
          </w:rPr>
          <m:t>sin</m:t>
        </m:r>
        <m:f>
          <m:fPr>
            <m:ctrlPr>
              <w:rPr>
                <w:rFonts w:ascii="Cambria Math" w:hAnsi="Cambria Math"/>
                <w:sz w:val="24"/>
              </w:rPr>
            </m:ctrlPr>
          </m:fPr>
          <m:num>
            <m:r>
              <w:rPr>
                <w:rFonts w:ascii="Cambria Math" w:hAnsi="Cambria Math"/>
                <w:sz w:val="24"/>
              </w:rPr>
              <m:t>nπ</m:t>
            </m:r>
          </m:num>
          <m:den>
            <m:r>
              <m:rPr>
                <m:sty m:val="p"/>
              </m:rPr>
              <w:rPr>
                <w:rFonts w:ascii="Cambria Math" w:hAnsi="Cambria Math"/>
                <w:sz w:val="24"/>
              </w:rPr>
              <m:t>2</m:t>
            </m:r>
          </m:den>
        </m:f>
        <m:r>
          <m:rPr>
            <m:sty m:val="p"/>
          </m:rPr>
          <w:rPr>
            <w:rFonts w:ascii="Cambria Math" w:hAnsi="Cambria Math"/>
            <w:sz w:val="24"/>
          </w:rPr>
          <m:t>+</m:t>
        </m:r>
        <m:r>
          <w:rPr>
            <w:rFonts w:ascii="Cambria Math" w:hAnsi="Cambria Math"/>
            <w:sz w:val="24"/>
          </w:rPr>
          <m:t>o</m:t>
        </m:r>
        <m:d>
          <m:dPr>
            <m:ctrlPr>
              <w:rPr>
                <w:rFonts w:ascii="Cambria Math" w:hAnsi="Cambria Math"/>
                <w:sz w:val="24"/>
              </w:rPr>
            </m:ctrlPr>
          </m:dPr>
          <m:e>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e>
        </m:d>
      </m:oMath>
    </w:p>
    <w:p w14:paraId="0D5F524B" w14:textId="77777777" w:rsidR="00D662EA" w:rsidRDefault="00D662EA" w:rsidP="00D662EA">
      <w:pPr>
        <w:pStyle w:val="aff8"/>
      </w:pPr>
      <w:r>
        <w:t xml:space="preserve">3) </w:t>
      </w:r>
      <m:oMath>
        <m:r>
          <m:rPr>
            <m:sty m:val="p"/>
          </m:rPr>
          <w:rPr>
            <w:rFonts w:ascii="Cambria Math" w:hAnsi="Cambria Math"/>
            <w:sz w:val="24"/>
          </w:rPr>
          <m:t>cos</m:t>
        </m:r>
        <m:r>
          <w:rPr>
            <w:rFonts w:ascii="Cambria Math" w:hAnsi="Cambria Math"/>
            <w:sz w:val="24"/>
          </w:rPr>
          <m:t>x</m:t>
        </m:r>
        <m:r>
          <m:rPr>
            <m:sty m:val="p"/>
          </m:rPr>
          <w:rPr>
            <w:rFonts w:ascii="Cambria Math" w:hAnsi="Cambria Math"/>
            <w:sz w:val="24"/>
          </w:rPr>
          <m:t>=1-</m:t>
        </m:r>
        <m:f>
          <m:fPr>
            <m:ctrlPr>
              <w:rPr>
                <w:rFonts w:ascii="Cambria Math" w:hAnsi="Cambria Math"/>
                <w:sz w:val="24"/>
              </w:rPr>
            </m:ctrlPr>
          </m:fPr>
          <m:num>
            <m:r>
              <m:rPr>
                <m:sty m:val="p"/>
              </m:rPr>
              <w:rPr>
                <w:rFonts w:ascii="Cambria Math" w:hAnsi="Cambria Math"/>
                <w:sz w:val="24"/>
              </w:rPr>
              <m:t>1</m:t>
            </m:r>
          </m:num>
          <m:den>
            <m:r>
              <m:rPr>
                <m:sty m:val="p"/>
              </m:rPr>
              <w:rPr>
                <w:rFonts w:ascii="Cambria Math" w:hAnsi="Cambria Math"/>
                <w:sz w:val="24"/>
              </w:rPr>
              <m:t>2!</m:t>
            </m:r>
          </m:den>
        </m:f>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2</m:t>
            </m:r>
          </m:sup>
        </m:sSup>
        <m:r>
          <m:rPr>
            <m:sty m:val="p"/>
          </m:rPr>
          <w:rPr>
            <w:rFonts w:ascii="Cambria Math" w:hAnsi="Cambria Math"/>
            <w:sz w:val="24"/>
          </w:rPr>
          <m:t>+⋯+</m:t>
        </m:r>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num>
          <m:den>
            <m:r>
              <w:rPr>
                <w:rFonts w:ascii="Cambria Math" w:hAnsi="Cambria Math"/>
                <w:sz w:val="24"/>
              </w:rPr>
              <m:t>n</m:t>
            </m:r>
            <m:r>
              <m:rPr>
                <m:sty m:val="p"/>
              </m:rPr>
              <w:rPr>
                <w:rFonts w:ascii="Cambria Math" w:hAnsi="Cambria Math"/>
                <w:sz w:val="24"/>
              </w:rPr>
              <m:t>!</m:t>
            </m:r>
          </m:den>
        </m:f>
        <m:r>
          <m:rPr>
            <m:sty m:val="p"/>
          </m:rPr>
          <w:rPr>
            <w:rFonts w:ascii="Cambria Math" w:hAnsi="Cambria Math"/>
            <w:sz w:val="24"/>
          </w:rPr>
          <m:t>cos</m:t>
        </m:r>
        <m:f>
          <m:fPr>
            <m:ctrlPr>
              <w:rPr>
                <w:rFonts w:ascii="Cambria Math" w:hAnsi="Cambria Math"/>
                <w:sz w:val="24"/>
              </w:rPr>
            </m:ctrlPr>
          </m:fPr>
          <m:num>
            <m:r>
              <w:rPr>
                <w:rFonts w:ascii="Cambria Math" w:hAnsi="Cambria Math"/>
                <w:sz w:val="24"/>
              </w:rPr>
              <m:t>nπ</m:t>
            </m:r>
          </m:num>
          <m:den>
            <m:r>
              <m:rPr>
                <m:sty m:val="p"/>
              </m:rPr>
              <w:rPr>
                <w:rFonts w:ascii="Cambria Math" w:hAnsi="Cambria Math"/>
                <w:sz w:val="24"/>
              </w:rPr>
              <m:t>2</m:t>
            </m:r>
          </m:den>
        </m:f>
        <m:r>
          <m:rPr>
            <m:sty m:val="p"/>
          </m:rPr>
          <w:rPr>
            <w:rFonts w:ascii="Cambria Math" w:hAnsi="Cambria Math"/>
            <w:sz w:val="24"/>
          </w:rPr>
          <m:t>+</m:t>
        </m:r>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x</m:t>
                </m:r>
              </m:e>
              <m:sup>
                <m:r>
                  <w:rPr>
                    <w:rFonts w:ascii="Cambria Math" w:hAnsi="Cambria Math"/>
                    <w:sz w:val="24"/>
                  </w:rPr>
                  <m:t>n</m:t>
                </m:r>
                <m:r>
                  <m:rPr>
                    <m:sty m:val="p"/>
                  </m:rPr>
                  <w:rPr>
                    <w:rFonts w:ascii="Cambria Math" w:hAnsi="Cambria Math"/>
                    <w:sz w:val="24"/>
                  </w:rPr>
                  <m:t>+1</m:t>
                </m:r>
              </m:sup>
            </m:sSup>
          </m:num>
          <m:den>
            <m:r>
              <m:rPr>
                <m:sty m:val="p"/>
              </m:rPr>
              <w:rPr>
                <w:rFonts w:ascii="Cambria Math" w:hAnsi="Cambria Math"/>
                <w:sz w:val="24"/>
              </w:rPr>
              <m:t>(</m:t>
            </m:r>
            <m:r>
              <w:rPr>
                <w:rFonts w:ascii="Cambria Math" w:hAnsi="Cambria Math"/>
                <w:sz w:val="24"/>
              </w:rPr>
              <m:t>n</m:t>
            </m:r>
            <m:r>
              <m:rPr>
                <m:sty m:val="p"/>
              </m:rPr>
              <w:rPr>
                <w:rFonts w:ascii="Cambria Math" w:hAnsi="Cambria Math"/>
                <w:sz w:val="24"/>
              </w:rPr>
              <m:t>+1)!</m:t>
            </m:r>
          </m:den>
        </m:f>
        <m:r>
          <m:rPr>
            <m:sty m:val="p"/>
          </m:rPr>
          <w:rPr>
            <w:rFonts w:ascii="Cambria Math" w:hAnsi="Cambria Math"/>
            <w:sz w:val="24"/>
          </w:rPr>
          <m:t>cos(</m:t>
        </m:r>
        <m:r>
          <w:rPr>
            <w:rFonts w:ascii="Cambria Math" w:hAnsi="Cambria Math"/>
            <w:sz w:val="24"/>
          </w:rPr>
          <m:t>ξ</m:t>
        </m:r>
        <m:r>
          <m:rPr>
            <m:sty m:val="p"/>
          </m:rPr>
          <w:rPr>
            <w:rFonts w:ascii="Cambria Math" w:hAnsi="Cambria Math"/>
            <w:sz w:val="24"/>
          </w:rPr>
          <m:t>+</m:t>
        </m:r>
        <m:f>
          <m:fPr>
            <m:ctrlPr>
              <w:rPr>
                <w:rFonts w:ascii="Cambria Math" w:hAnsi="Cambria Math"/>
                <w:sz w:val="24"/>
              </w:rPr>
            </m:ctrlPr>
          </m:fPr>
          <m:num>
            <m:r>
              <w:rPr>
                <w:rFonts w:ascii="Cambria Math" w:hAnsi="Cambria Math"/>
                <w:sz w:val="24"/>
              </w:rPr>
              <m:t>n</m:t>
            </m:r>
            <m:r>
              <m:rPr>
                <m:sty m:val="p"/>
              </m:rPr>
              <w:rPr>
                <w:rFonts w:ascii="Cambria Math" w:hAnsi="Cambria Math"/>
                <w:sz w:val="24"/>
              </w:rPr>
              <m:t>+1</m:t>
            </m:r>
          </m:num>
          <m:den>
            <m:r>
              <m:rPr>
                <m:sty m:val="p"/>
              </m:rPr>
              <w:rPr>
                <w:rFonts w:ascii="Cambria Math" w:hAnsi="Cambria Math"/>
                <w:sz w:val="24"/>
              </w:rPr>
              <m:t>2</m:t>
            </m:r>
          </m:den>
        </m:f>
        <m:r>
          <w:rPr>
            <w:rFonts w:ascii="Cambria Math" w:hAnsi="Cambria Math"/>
            <w:sz w:val="24"/>
          </w:rPr>
          <m:t>π</m:t>
        </m:r>
        <m:r>
          <m:rPr>
            <m:sty m:val="p"/>
          </m:rPr>
          <w:rPr>
            <w:rFonts w:ascii="Cambria Math" w:hAnsi="Cambria Math"/>
            <w:sz w:val="24"/>
          </w:rPr>
          <m:t>)</m:t>
        </m:r>
      </m:oMath>
      <w:r>
        <w:t xml:space="preserve">  </w:t>
      </w:r>
    </w:p>
    <w:p w14:paraId="1CE4B9E6" w14:textId="77777777" w:rsidR="00D662EA" w:rsidRDefault="00D662EA" w:rsidP="00D662EA">
      <w:pPr>
        <w:pStyle w:val="aff8"/>
      </w:pPr>
      <w:r>
        <w:t xml:space="preserve">或 </w:t>
      </w:r>
      <m:oMath>
        <m:r>
          <m:rPr>
            <m:sty m:val="p"/>
          </m:rPr>
          <w:rPr>
            <w:rFonts w:ascii="Cambria Math" w:hAnsi="Cambria Math"/>
            <w:sz w:val="24"/>
          </w:rPr>
          <m:t>=1-</m:t>
        </m:r>
        <m:f>
          <m:fPr>
            <m:ctrlPr>
              <w:rPr>
                <w:rFonts w:ascii="Cambria Math" w:hAnsi="Cambria Math"/>
                <w:sz w:val="24"/>
              </w:rPr>
            </m:ctrlPr>
          </m:fPr>
          <m:num>
            <m:r>
              <m:rPr>
                <m:sty m:val="p"/>
              </m:rPr>
              <w:rPr>
                <w:rFonts w:ascii="Cambria Math" w:hAnsi="Cambria Math"/>
                <w:sz w:val="24"/>
              </w:rPr>
              <m:t>1</m:t>
            </m:r>
          </m:num>
          <m:den>
            <m:r>
              <m:rPr>
                <m:sty m:val="p"/>
              </m:rPr>
              <w:rPr>
                <w:rFonts w:ascii="Cambria Math" w:hAnsi="Cambria Math"/>
                <w:sz w:val="24"/>
              </w:rPr>
              <m:t>2!</m:t>
            </m:r>
          </m:den>
        </m:f>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2</m:t>
            </m:r>
          </m:sup>
        </m:sSup>
        <m:r>
          <m:rPr>
            <m:sty m:val="p"/>
          </m:rPr>
          <w:rPr>
            <w:rFonts w:ascii="Cambria Math" w:hAnsi="Cambria Math"/>
            <w:sz w:val="24"/>
          </w:rPr>
          <m:t>+⋯+</m:t>
        </m:r>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num>
          <m:den>
            <m:r>
              <w:rPr>
                <w:rFonts w:ascii="Cambria Math" w:hAnsi="Cambria Math"/>
                <w:sz w:val="24"/>
              </w:rPr>
              <m:t>n</m:t>
            </m:r>
            <m:r>
              <m:rPr>
                <m:sty m:val="p"/>
              </m:rPr>
              <w:rPr>
                <w:rFonts w:ascii="Cambria Math" w:hAnsi="Cambria Math"/>
                <w:sz w:val="24"/>
              </w:rPr>
              <m:t>!</m:t>
            </m:r>
          </m:den>
        </m:f>
        <m:r>
          <m:rPr>
            <m:sty m:val="p"/>
          </m:rPr>
          <w:rPr>
            <w:rFonts w:ascii="Cambria Math" w:hAnsi="Cambria Math"/>
            <w:sz w:val="24"/>
          </w:rPr>
          <m:t>cos</m:t>
        </m:r>
        <m:f>
          <m:fPr>
            <m:ctrlPr>
              <w:rPr>
                <w:rFonts w:ascii="Cambria Math" w:hAnsi="Cambria Math"/>
                <w:sz w:val="24"/>
              </w:rPr>
            </m:ctrlPr>
          </m:fPr>
          <m:num>
            <m:r>
              <w:rPr>
                <w:rFonts w:ascii="Cambria Math" w:hAnsi="Cambria Math"/>
                <w:sz w:val="24"/>
              </w:rPr>
              <m:t>nπ</m:t>
            </m:r>
          </m:num>
          <m:den>
            <m:r>
              <m:rPr>
                <m:sty m:val="p"/>
              </m:rPr>
              <w:rPr>
                <w:rFonts w:ascii="Cambria Math" w:hAnsi="Cambria Math"/>
                <w:sz w:val="24"/>
              </w:rPr>
              <m:t>2</m:t>
            </m:r>
          </m:den>
        </m:f>
        <m:r>
          <m:rPr>
            <m:sty m:val="p"/>
          </m:rPr>
          <w:rPr>
            <w:rFonts w:ascii="Cambria Math" w:hAnsi="Cambria Math"/>
            <w:sz w:val="24"/>
          </w:rPr>
          <m:t>+</m:t>
        </m:r>
        <m:r>
          <w:rPr>
            <w:rFonts w:ascii="Cambria Math" w:hAnsi="Cambria Math"/>
            <w:sz w:val="24"/>
          </w:rPr>
          <m:t>o</m:t>
        </m:r>
        <m:r>
          <m:rPr>
            <m:sty m:val="p"/>
          </m:rPr>
          <w:rPr>
            <w:rFonts w:ascii="Cambria Math" w:hAnsi="Cambria Math"/>
            <w:sz w:val="24"/>
          </w:rPr>
          <m:t>(</m:t>
        </m:r>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r>
          <m:rPr>
            <m:sty m:val="p"/>
          </m:rPr>
          <w:rPr>
            <w:rFonts w:ascii="Cambria Math" w:hAnsi="Cambria Math"/>
            <w:sz w:val="24"/>
          </w:rPr>
          <m:t>)</m:t>
        </m:r>
      </m:oMath>
      <w:r>
        <w:t xml:space="preserve"> </w:t>
      </w:r>
    </w:p>
    <w:p w14:paraId="0DBC7E4E" w14:textId="77777777" w:rsidR="00D662EA" w:rsidRDefault="00D662EA" w:rsidP="00D662EA">
      <w:pPr>
        <w:pStyle w:val="aff8"/>
      </w:pPr>
      <w:r>
        <w:t xml:space="preserve">4) </w:t>
      </w:r>
      <m:oMath>
        <m:r>
          <m:rPr>
            <m:sty m:val="p"/>
          </m:rPr>
          <w:rPr>
            <w:rFonts w:ascii="Cambria Math" w:hAnsi="Cambria Math"/>
            <w:sz w:val="24"/>
          </w:rPr>
          <m:t>ln(1+</m:t>
        </m:r>
        <m:r>
          <w:rPr>
            <w:rFonts w:ascii="Cambria Math" w:hAnsi="Cambria Math"/>
            <w:sz w:val="24"/>
          </w:rPr>
          <m:t>x</m:t>
        </m:r>
        <m:r>
          <m:rPr>
            <m:sty m:val="p"/>
          </m:rPr>
          <w:rPr>
            <w:rFonts w:ascii="Cambria Math" w:hAnsi="Cambria Math"/>
            <w:sz w:val="24"/>
          </w:rPr>
          <m:t>)=</m:t>
        </m:r>
        <m:r>
          <w:rPr>
            <w:rFonts w:ascii="Cambria Math" w:hAnsi="Cambria Math"/>
            <w:sz w:val="24"/>
          </w:rPr>
          <m:t>x</m:t>
        </m:r>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num>
          <m:den>
            <m:r>
              <m:rPr>
                <m:sty m:val="p"/>
              </m:rPr>
              <w:rPr>
                <w:rFonts w:ascii="Cambria Math" w:hAnsi="Cambria Math"/>
                <w:sz w:val="24"/>
              </w:rPr>
              <m:t>2</m:t>
            </m:r>
          </m:den>
        </m:f>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2</m:t>
            </m:r>
          </m:sup>
        </m:sSup>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num>
          <m:den>
            <m:r>
              <m:rPr>
                <m:sty m:val="p"/>
              </m:rPr>
              <w:rPr>
                <w:rFonts w:ascii="Cambria Math" w:hAnsi="Cambria Math"/>
                <w:sz w:val="24"/>
              </w:rPr>
              <m:t>3</m:t>
            </m:r>
          </m:den>
        </m:f>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3</m:t>
            </m:r>
          </m:sup>
        </m:sSup>
        <m:r>
          <m:rPr>
            <m:sty m:val="p"/>
          </m:rPr>
          <w:rPr>
            <w:rFonts w:ascii="Cambria Math" w:hAnsi="Cambria Math"/>
            <w:sz w:val="24"/>
          </w:rPr>
          <m:t>-⋯+</m:t>
        </m:r>
        <m:sSup>
          <m:sSupPr>
            <m:ctrlPr>
              <w:rPr>
                <w:rFonts w:ascii="Cambria Math" w:hAnsi="Cambria Math"/>
                <w:sz w:val="24"/>
              </w:rPr>
            </m:ctrlPr>
          </m:sSupPr>
          <m:e>
            <m:r>
              <m:rPr>
                <m:sty m:val="p"/>
              </m:rPr>
              <w:rPr>
                <w:rFonts w:ascii="Cambria Math" w:hAnsi="Cambria Math"/>
                <w:sz w:val="24"/>
              </w:rPr>
              <m:t>(-1)</m:t>
            </m:r>
          </m:e>
          <m:sup>
            <m:r>
              <w:rPr>
                <w:rFonts w:ascii="Cambria Math" w:hAnsi="Cambria Math"/>
                <w:sz w:val="24"/>
              </w:rPr>
              <m:t>n</m:t>
            </m:r>
            <m:r>
              <m:rPr>
                <m:sty m:val="p"/>
              </m:rPr>
              <w:rPr>
                <w:rFonts w:ascii="Cambria Math" w:hAnsi="Cambria Math"/>
                <w:sz w:val="24"/>
              </w:rPr>
              <m:t>-1</m:t>
            </m:r>
          </m:sup>
        </m:sSup>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num>
          <m:den>
            <m:r>
              <w:rPr>
                <w:rFonts w:ascii="Cambria Math" w:hAnsi="Cambria Math"/>
                <w:sz w:val="24"/>
              </w:rPr>
              <m:t>n</m:t>
            </m:r>
          </m:den>
        </m:f>
        <m:r>
          <m:rPr>
            <m:sty m:val="p"/>
          </m:rPr>
          <w:rPr>
            <w:rFonts w:ascii="Cambria Math" w:hAnsi="Cambria Math"/>
            <w:sz w:val="24"/>
          </w:rPr>
          <m:t>+</m:t>
        </m:r>
        <m:f>
          <m:fPr>
            <m:ctrlPr>
              <w:rPr>
                <w:rFonts w:ascii="Cambria Math" w:hAnsi="Cambria Math"/>
                <w:sz w:val="24"/>
              </w:rPr>
            </m:ctrlPr>
          </m:fPr>
          <m:num>
            <m:sSup>
              <m:sSupPr>
                <m:ctrlPr>
                  <w:rPr>
                    <w:rFonts w:ascii="Cambria Math" w:hAnsi="Cambria Math"/>
                    <w:sz w:val="24"/>
                  </w:rPr>
                </m:ctrlPr>
              </m:sSupPr>
              <m:e>
                <m:r>
                  <m:rPr>
                    <m:sty m:val="p"/>
                  </m:rPr>
                  <w:rPr>
                    <w:rFonts w:ascii="Cambria Math" w:hAnsi="Cambria Math"/>
                    <w:sz w:val="24"/>
                  </w:rPr>
                  <m:t>(-1)</m:t>
                </m:r>
              </m:e>
              <m:sup>
                <m:r>
                  <w:rPr>
                    <w:rFonts w:ascii="Cambria Math" w:hAnsi="Cambria Math"/>
                    <w:sz w:val="24"/>
                  </w:rPr>
                  <m:t>n</m:t>
                </m:r>
              </m:sup>
            </m:sSup>
            <m:sSup>
              <m:sSupPr>
                <m:ctrlPr>
                  <w:rPr>
                    <w:rFonts w:ascii="Cambria Math" w:hAnsi="Cambria Math"/>
                    <w:sz w:val="24"/>
                  </w:rPr>
                </m:ctrlPr>
              </m:sSupPr>
              <m:e>
                <m:r>
                  <w:rPr>
                    <w:rFonts w:ascii="Cambria Math" w:hAnsi="Cambria Math"/>
                    <w:sz w:val="24"/>
                  </w:rPr>
                  <m:t>x</m:t>
                </m:r>
              </m:e>
              <m:sup>
                <m:r>
                  <w:rPr>
                    <w:rFonts w:ascii="Cambria Math" w:hAnsi="Cambria Math"/>
                    <w:sz w:val="24"/>
                  </w:rPr>
                  <m:t>n</m:t>
                </m:r>
                <m:r>
                  <m:rPr>
                    <m:sty m:val="p"/>
                  </m:rPr>
                  <w:rPr>
                    <w:rFonts w:ascii="Cambria Math" w:hAnsi="Cambria Math"/>
                    <w:sz w:val="24"/>
                  </w:rPr>
                  <m:t>+1</m:t>
                </m:r>
              </m:sup>
            </m:sSup>
          </m:num>
          <m:den>
            <m:r>
              <m:rPr>
                <m:sty m:val="p"/>
              </m:rPr>
              <w:rPr>
                <w:rFonts w:ascii="Cambria Math" w:hAnsi="Cambria Math"/>
                <w:sz w:val="24"/>
              </w:rPr>
              <m:t>(</m:t>
            </m:r>
            <m:r>
              <w:rPr>
                <w:rFonts w:ascii="Cambria Math" w:hAnsi="Cambria Math"/>
                <w:sz w:val="24"/>
              </w:rPr>
              <m:t>n</m:t>
            </m:r>
            <m:r>
              <m:rPr>
                <m:sty m:val="p"/>
              </m:rPr>
              <w:rPr>
                <w:rFonts w:ascii="Cambria Math" w:hAnsi="Cambria Math"/>
                <w:sz w:val="24"/>
              </w:rPr>
              <m:t>+1)</m:t>
            </m:r>
            <m:sSup>
              <m:sSupPr>
                <m:ctrlPr>
                  <w:rPr>
                    <w:rFonts w:ascii="Cambria Math" w:hAnsi="Cambria Math"/>
                    <w:sz w:val="24"/>
                  </w:rPr>
                </m:ctrlPr>
              </m:sSupPr>
              <m:e>
                <m:r>
                  <m:rPr>
                    <m:sty m:val="p"/>
                  </m:rPr>
                  <w:rPr>
                    <w:rFonts w:ascii="Cambria Math" w:hAnsi="Cambria Math"/>
                    <w:sz w:val="24"/>
                  </w:rPr>
                  <m:t>(1+</m:t>
                </m:r>
                <m:r>
                  <w:rPr>
                    <w:rFonts w:ascii="Cambria Math" w:hAnsi="Cambria Math"/>
                    <w:sz w:val="24"/>
                  </w:rPr>
                  <m:t>ξ</m:t>
                </m:r>
                <m:r>
                  <m:rPr>
                    <m:sty m:val="p"/>
                  </m:rPr>
                  <w:rPr>
                    <w:rFonts w:ascii="Cambria Math" w:hAnsi="Cambria Math"/>
                    <w:sz w:val="24"/>
                  </w:rPr>
                  <m:t>)</m:t>
                </m:r>
              </m:e>
              <m:sup>
                <m:r>
                  <w:rPr>
                    <w:rFonts w:ascii="Cambria Math" w:hAnsi="Cambria Math"/>
                    <w:sz w:val="24"/>
                  </w:rPr>
                  <m:t>n</m:t>
                </m:r>
                <m:r>
                  <m:rPr>
                    <m:sty m:val="p"/>
                  </m:rPr>
                  <w:rPr>
                    <w:rFonts w:ascii="Cambria Math" w:hAnsi="Cambria Math"/>
                    <w:sz w:val="24"/>
                  </w:rPr>
                  <m:t>+1</m:t>
                </m:r>
              </m:sup>
            </m:sSup>
          </m:den>
        </m:f>
      </m:oMath>
      <w:r>
        <w:t xml:space="preserve">  </w:t>
      </w:r>
    </w:p>
    <w:p w14:paraId="13463055" w14:textId="77777777" w:rsidR="00D662EA" w:rsidRDefault="00D662EA" w:rsidP="00D662EA">
      <w:pPr>
        <w:pStyle w:val="aff8"/>
      </w:pPr>
      <w:r>
        <w:t xml:space="preserve">或 </w:t>
      </w:r>
      <m:oMath>
        <m:r>
          <m:rPr>
            <m:sty m:val="p"/>
          </m:rPr>
          <w:rPr>
            <w:rFonts w:ascii="Cambria Math" w:hAnsi="Cambria Math"/>
            <w:sz w:val="24"/>
          </w:rPr>
          <m:t>=</m:t>
        </m:r>
        <m:r>
          <w:rPr>
            <w:rFonts w:ascii="Cambria Math" w:hAnsi="Cambria Math"/>
            <w:sz w:val="24"/>
          </w:rPr>
          <m:t>x</m:t>
        </m:r>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num>
          <m:den>
            <m:r>
              <m:rPr>
                <m:sty m:val="p"/>
              </m:rPr>
              <w:rPr>
                <w:rFonts w:ascii="Cambria Math" w:hAnsi="Cambria Math"/>
                <w:sz w:val="24"/>
              </w:rPr>
              <m:t>2</m:t>
            </m:r>
          </m:den>
        </m:f>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2</m:t>
            </m:r>
          </m:sup>
        </m:sSup>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num>
          <m:den>
            <m:r>
              <m:rPr>
                <m:sty m:val="p"/>
              </m:rPr>
              <w:rPr>
                <w:rFonts w:ascii="Cambria Math" w:hAnsi="Cambria Math"/>
                <w:sz w:val="24"/>
              </w:rPr>
              <m:t>3</m:t>
            </m:r>
          </m:den>
        </m:f>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3</m:t>
            </m:r>
          </m:sup>
        </m:sSup>
        <m:r>
          <m:rPr>
            <m:sty m:val="p"/>
          </m:rPr>
          <w:rPr>
            <w:rFonts w:ascii="Cambria Math" w:hAnsi="Cambria Math"/>
            <w:sz w:val="24"/>
          </w:rPr>
          <m:t>-⋯+</m:t>
        </m:r>
        <m:sSup>
          <m:sSupPr>
            <m:ctrlPr>
              <w:rPr>
                <w:rFonts w:ascii="Cambria Math" w:hAnsi="Cambria Math"/>
                <w:sz w:val="24"/>
              </w:rPr>
            </m:ctrlPr>
          </m:sSupPr>
          <m:e>
            <m:r>
              <m:rPr>
                <m:sty m:val="p"/>
              </m:rPr>
              <w:rPr>
                <w:rFonts w:ascii="Cambria Math" w:hAnsi="Cambria Math"/>
                <w:sz w:val="24"/>
              </w:rPr>
              <m:t>(-1)</m:t>
            </m:r>
          </m:e>
          <m:sup>
            <m:r>
              <w:rPr>
                <w:rFonts w:ascii="Cambria Math" w:hAnsi="Cambria Math"/>
                <w:sz w:val="24"/>
              </w:rPr>
              <m:t>n</m:t>
            </m:r>
            <m:r>
              <m:rPr>
                <m:sty m:val="p"/>
              </m:rPr>
              <w:rPr>
                <w:rFonts w:ascii="Cambria Math" w:hAnsi="Cambria Math"/>
                <w:sz w:val="24"/>
              </w:rPr>
              <m:t>-1</m:t>
            </m:r>
          </m:sup>
        </m:sSup>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num>
          <m:den>
            <m:r>
              <w:rPr>
                <w:rFonts w:ascii="Cambria Math" w:hAnsi="Cambria Math"/>
                <w:sz w:val="24"/>
              </w:rPr>
              <m:t>n</m:t>
            </m:r>
          </m:den>
        </m:f>
        <m:r>
          <m:rPr>
            <m:sty m:val="p"/>
          </m:rPr>
          <w:rPr>
            <w:rFonts w:ascii="Cambria Math" w:hAnsi="Cambria Math"/>
            <w:sz w:val="24"/>
          </w:rPr>
          <m:t>+</m:t>
        </m:r>
        <m:r>
          <w:rPr>
            <w:rFonts w:ascii="Cambria Math" w:hAnsi="Cambria Math"/>
            <w:sz w:val="24"/>
          </w:rPr>
          <m:t>o</m:t>
        </m:r>
        <m:r>
          <m:rPr>
            <m:sty m:val="p"/>
          </m:rPr>
          <w:rPr>
            <w:rFonts w:ascii="Cambria Math" w:hAnsi="Cambria Math"/>
            <w:sz w:val="24"/>
          </w:rPr>
          <m:t>(</m:t>
        </m:r>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r>
          <m:rPr>
            <m:sty m:val="p"/>
          </m:rPr>
          <w:rPr>
            <w:rFonts w:ascii="Cambria Math" w:hAnsi="Cambria Math"/>
            <w:sz w:val="24"/>
          </w:rPr>
          <m:t>)</m:t>
        </m:r>
      </m:oMath>
      <w:r>
        <w:t xml:space="preserve"> </w:t>
      </w:r>
    </w:p>
    <w:p w14:paraId="06B8F6FD" w14:textId="77777777" w:rsidR="00D662EA" w:rsidRPr="00C91D85" w:rsidRDefault="00D662EA" w:rsidP="00D662EA">
      <w:pPr>
        <w:pStyle w:val="aff8"/>
      </w:pPr>
      <w:r>
        <w:t xml:space="preserve">5) </w:t>
      </w:r>
      <m:oMath>
        <m:sSup>
          <m:sSupPr>
            <m:ctrlPr>
              <w:rPr>
                <w:rFonts w:ascii="Cambria Math" w:hAnsi="Cambria Math"/>
                <w:sz w:val="24"/>
              </w:rPr>
            </m:ctrlPr>
          </m:sSupPr>
          <m:e>
            <m:r>
              <m:rPr>
                <m:sty m:val="p"/>
              </m:rPr>
              <w:rPr>
                <w:rFonts w:ascii="Cambria Math" w:hAnsi="Cambria Math"/>
                <w:sz w:val="24"/>
              </w:rPr>
              <m:t>(1+</m:t>
            </m:r>
            <m:r>
              <w:rPr>
                <w:rFonts w:ascii="Cambria Math" w:hAnsi="Cambria Math"/>
                <w:sz w:val="24"/>
              </w:rPr>
              <m:t>x</m:t>
            </m:r>
            <m:r>
              <m:rPr>
                <m:sty m:val="p"/>
              </m:rPr>
              <w:rPr>
                <w:rFonts w:ascii="Cambria Math" w:hAnsi="Cambria Math"/>
                <w:sz w:val="24"/>
              </w:rPr>
              <m:t>)</m:t>
            </m:r>
          </m:e>
          <m:sup>
            <m:r>
              <w:rPr>
                <w:rFonts w:ascii="Cambria Math" w:hAnsi="Cambria Math"/>
                <w:sz w:val="24"/>
              </w:rPr>
              <m:t>m</m:t>
            </m:r>
          </m:sup>
        </m:sSup>
        <m:r>
          <m:rPr>
            <m:sty m:val="p"/>
          </m:rPr>
          <w:rPr>
            <w:rFonts w:ascii="Cambria Math" w:hAnsi="Cambria Math"/>
            <w:sz w:val="24"/>
          </w:rPr>
          <m:t>=1+</m:t>
        </m:r>
        <m:r>
          <w:rPr>
            <w:rFonts w:ascii="Cambria Math" w:hAnsi="Cambria Math"/>
            <w:sz w:val="24"/>
          </w:rPr>
          <m:t>mx</m:t>
        </m:r>
        <m:r>
          <m:rPr>
            <m:sty m:val="p"/>
          </m:rPr>
          <w:rPr>
            <w:rFonts w:ascii="Cambria Math" w:hAnsi="Cambria Math"/>
            <w:sz w:val="24"/>
          </w:rPr>
          <m:t>+</m:t>
        </m:r>
        <m:f>
          <m:fPr>
            <m:ctrlPr>
              <w:rPr>
                <w:rFonts w:ascii="Cambria Math" w:hAnsi="Cambria Math"/>
                <w:sz w:val="24"/>
              </w:rPr>
            </m:ctrlPr>
          </m:fPr>
          <m:num>
            <m:r>
              <w:rPr>
                <w:rFonts w:ascii="Cambria Math" w:hAnsi="Cambria Math"/>
                <w:sz w:val="24"/>
              </w:rPr>
              <m:t>m</m:t>
            </m:r>
            <m:r>
              <m:rPr>
                <m:sty m:val="p"/>
              </m:rPr>
              <w:rPr>
                <w:rFonts w:ascii="Cambria Math" w:hAnsi="Cambria Math"/>
                <w:sz w:val="24"/>
              </w:rPr>
              <m:t>(</m:t>
            </m:r>
            <m:r>
              <w:rPr>
                <w:rFonts w:ascii="Cambria Math" w:hAnsi="Cambria Math"/>
                <w:sz w:val="24"/>
              </w:rPr>
              <m:t>m</m:t>
            </m:r>
            <m:r>
              <m:rPr>
                <m:sty m:val="p"/>
              </m:rPr>
              <w:rPr>
                <w:rFonts w:ascii="Cambria Math" w:hAnsi="Cambria Math"/>
                <w:sz w:val="24"/>
              </w:rPr>
              <m:t>-1)</m:t>
            </m:r>
          </m:num>
          <m:den>
            <m:r>
              <m:rPr>
                <m:sty m:val="p"/>
              </m:rPr>
              <w:rPr>
                <w:rFonts w:ascii="Cambria Math" w:hAnsi="Cambria Math"/>
                <w:sz w:val="24"/>
              </w:rPr>
              <m:t>2!</m:t>
            </m:r>
          </m:den>
        </m:f>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2</m:t>
            </m:r>
          </m:sup>
        </m:sSup>
        <m:r>
          <m:rPr>
            <m:sty m:val="p"/>
          </m:rPr>
          <w:rPr>
            <w:rFonts w:ascii="Cambria Math" w:hAnsi="Cambria Math"/>
            <w:sz w:val="24"/>
          </w:rPr>
          <m:t>+⋯+</m:t>
        </m:r>
        <m:f>
          <m:fPr>
            <m:ctrlPr>
              <w:rPr>
                <w:rFonts w:ascii="Cambria Math" w:hAnsi="Cambria Math"/>
                <w:sz w:val="24"/>
              </w:rPr>
            </m:ctrlPr>
          </m:fPr>
          <m:num>
            <m:r>
              <w:rPr>
                <w:rFonts w:ascii="Cambria Math" w:hAnsi="Cambria Math"/>
                <w:sz w:val="24"/>
              </w:rPr>
              <m:t>m</m:t>
            </m:r>
            <m:r>
              <m:rPr>
                <m:sty m:val="p"/>
              </m:rPr>
              <w:rPr>
                <w:rFonts w:ascii="Cambria Math" w:hAnsi="Cambria Math"/>
                <w:sz w:val="24"/>
              </w:rPr>
              <m:t>(</m:t>
            </m:r>
            <m:r>
              <w:rPr>
                <w:rFonts w:ascii="Cambria Math" w:hAnsi="Cambria Math"/>
                <w:sz w:val="24"/>
              </w:rPr>
              <m:t>m</m:t>
            </m:r>
            <m:r>
              <m:rPr>
                <m:sty m:val="p"/>
              </m:rPr>
              <w:rPr>
                <w:rFonts w:ascii="Cambria Math" w:hAnsi="Cambria Math"/>
                <w:sz w:val="24"/>
              </w:rPr>
              <m:t>-1)⋯(</m:t>
            </m:r>
            <m:r>
              <w:rPr>
                <w:rFonts w:ascii="Cambria Math" w:hAnsi="Cambria Math"/>
                <w:sz w:val="24"/>
              </w:rPr>
              <m:t>m</m:t>
            </m:r>
            <m:r>
              <m:rPr>
                <m:sty m:val="p"/>
              </m:rPr>
              <w:rPr>
                <w:rFonts w:ascii="Cambria Math" w:hAnsi="Cambria Math"/>
                <w:sz w:val="24"/>
              </w:rPr>
              <m:t>-</m:t>
            </m:r>
            <m:r>
              <w:rPr>
                <w:rFonts w:ascii="Cambria Math" w:hAnsi="Cambria Math"/>
                <w:sz w:val="24"/>
              </w:rPr>
              <m:t>n</m:t>
            </m:r>
            <m:r>
              <m:rPr>
                <m:sty m:val="p"/>
              </m:rPr>
              <w:rPr>
                <w:rFonts w:ascii="Cambria Math" w:hAnsi="Cambria Math"/>
                <w:sz w:val="24"/>
              </w:rPr>
              <m:t>+1)</m:t>
            </m:r>
          </m:num>
          <m:den>
            <m:r>
              <w:rPr>
                <w:rFonts w:ascii="Cambria Math" w:hAnsi="Cambria Math"/>
                <w:sz w:val="24"/>
              </w:rPr>
              <m:t>n</m:t>
            </m:r>
            <m:r>
              <m:rPr>
                <m:sty m:val="p"/>
              </m:rPr>
              <w:rPr>
                <w:rFonts w:ascii="Cambria Math" w:hAnsi="Cambria Math"/>
                <w:sz w:val="24"/>
              </w:rPr>
              <m:t>!</m:t>
            </m:r>
          </m:den>
        </m:f>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oMath>
      <w:r>
        <w:t xml:space="preserve">  </w:t>
      </w:r>
      <m:oMath>
        <m:r>
          <m:rPr>
            <m:sty m:val="p"/>
          </m:rPr>
          <w:rPr>
            <w:rFonts w:ascii="Cambria Math" w:hAnsi="Cambria Math"/>
            <w:sz w:val="24"/>
          </w:rPr>
          <m:t>+</m:t>
        </m:r>
        <m:f>
          <m:fPr>
            <m:ctrlPr>
              <w:rPr>
                <w:rFonts w:ascii="Cambria Math" w:hAnsi="Cambria Math"/>
                <w:sz w:val="24"/>
              </w:rPr>
            </m:ctrlPr>
          </m:fPr>
          <m:num>
            <m:r>
              <w:rPr>
                <w:rFonts w:ascii="Cambria Math" w:hAnsi="Cambria Math"/>
                <w:sz w:val="24"/>
              </w:rPr>
              <m:t>m</m:t>
            </m:r>
            <m:r>
              <m:rPr>
                <m:sty m:val="p"/>
              </m:rPr>
              <w:rPr>
                <w:rFonts w:ascii="Cambria Math" w:hAnsi="Cambria Math"/>
                <w:sz w:val="24"/>
              </w:rPr>
              <m:t>(</m:t>
            </m:r>
            <m:r>
              <w:rPr>
                <w:rFonts w:ascii="Cambria Math" w:hAnsi="Cambria Math"/>
                <w:sz w:val="24"/>
              </w:rPr>
              <m:t>m</m:t>
            </m:r>
            <m:r>
              <m:rPr>
                <m:sty m:val="p"/>
              </m:rPr>
              <w:rPr>
                <w:rFonts w:ascii="Cambria Math" w:hAnsi="Cambria Math"/>
                <w:sz w:val="24"/>
              </w:rPr>
              <m:t>-1)⋯(</m:t>
            </m:r>
            <m:r>
              <w:rPr>
                <w:rFonts w:ascii="Cambria Math" w:hAnsi="Cambria Math"/>
                <w:sz w:val="24"/>
              </w:rPr>
              <m:t>m</m:t>
            </m:r>
            <m:r>
              <m:rPr>
                <m:sty m:val="p"/>
              </m:rPr>
              <w:rPr>
                <w:rFonts w:ascii="Cambria Math" w:hAnsi="Cambria Math"/>
                <w:sz w:val="24"/>
              </w:rPr>
              <m:t>-</m:t>
            </m:r>
            <m:r>
              <w:rPr>
                <w:rFonts w:ascii="Cambria Math" w:hAnsi="Cambria Math"/>
                <w:sz w:val="24"/>
              </w:rPr>
              <m:t>n</m:t>
            </m:r>
            <m:r>
              <m:rPr>
                <m:sty m:val="p"/>
              </m:rPr>
              <w:rPr>
                <w:rFonts w:ascii="Cambria Math" w:hAnsi="Cambria Math"/>
                <w:sz w:val="24"/>
              </w:rPr>
              <m:t>+1)</m:t>
            </m:r>
          </m:num>
          <m:den>
            <m:r>
              <m:rPr>
                <m:sty m:val="p"/>
              </m:rPr>
              <w:rPr>
                <w:rFonts w:ascii="Cambria Math" w:hAnsi="Cambria Math"/>
                <w:sz w:val="24"/>
              </w:rPr>
              <m:t>(</m:t>
            </m:r>
            <m:r>
              <w:rPr>
                <w:rFonts w:ascii="Cambria Math" w:hAnsi="Cambria Math"/>
                <w:sz w:val="24"/>
              </w:rPr>
              <m:t>n</m:t>
            </m:r>
            <m:r>
              <m:rPr>
                <m:sty m:val="p"/>
              </m:rPr>
              <w:rPr>
                <w:rFonts w:ascii="Cambria Math" w:hAnsi="Cambria Math"/>
                <w:sz w:val="24"/>
              </w:rPr>
              <m:t>+1)!</m:t>
            </m:r>
          </m:den>
        </m:f>
        <m:sSup>
          <m:sSupPr>
            <m:ctrlPr>
              <w:rPr>
                <w:rFonts w:ascii="Cambria Math" w:hAnsi="Cambria Math"/>
                <w:sz w:val="24"/>
              </w:rPr>
            </m:ctrlPr>
          </m:sSupPr>
          <m:e>
            <m:r>
              <w:rPr>
                <w:rFonts w:ascii="Cambria Math" w:hAnsi="Cambria Math"/>
                <w:sz w:val="24"/>
              </w:rPr>
              <m:t>x</m:t>
            </m:r>
          </m:e>
          <m:sup>
            <m:r>
              <w:rPr>
                <w:rFonts w:ascii="Cambria Math" w:hAnsi="Cambria Math"/>
                <w:sz w:val="24"/>
              </w:rPr>
              <m:t>n</m:t>
            </m:r>
            <m:r>
              <m:rPr>
                <m:sty m:val="p"/>
              </m:rPr>
              <w:rPr>
                <w:rFonts w:ascii="Cambria Math" w:hAnsi="Cambria Math"/>
                <w:sz w:val="24"/>
              </w:rPr>
              <m:t>+1</m:t>
            </m:r>
          </m:sup>
        </m:sSup>
        <m:sSup>
          <m:sSupPr>
            <m:ctrlPr>
              <w:rPr>
                <w:rFonts w:ascii="Cambria Math" w:hAnsi="Cambria Math"/>
                <w:sz w:val="24"/>
              </w:rPr>
            </m:ctrlPr>
          </m:sSupPr>
          <m:e>
            <m:r>
              <m:rPr>
                <m:sty m:val="p"/>
              </m:rPr>
              <w:rPr>
                <w:rFonts w:ascii="Cambria Math" w:hAnsi="Cambria Math"/>
                <w:sz w:val="24"/>
              </w:rPr>
              <m:t>(1+</m:t>
            </m:r>
            <m:r>
              <w:rPr>
                <w:rFonts w:ascii="Cambria Math" w:hAnsi="Cambria Math"/>
                <w:sz w:val="24"/>
              </w:rPr>
              <m:t>ξ</m:t>
            </m:r>
            <m:r>
              <m:rPr>
                <m:sty m:val="p"/>
              </m:rPr>
              <w:rPr>
                <w:rFonts w:ascii="Cambria Math" w:hAnsi="Cambria Math"/>
                <w:sz w:val="24"/>
              </w:rPr>
              <m:t>)</m:t>
            </m:r>
          </m:e>
          <m:sup>
            <m:r>
              <w:rPr>
                <w:rFonts w:ascii="Cambria Math" w:hAnsi="Cambria Math"/>
                <w:sz w:val="24"/>
              </w:rPr>
              <m:t>m</m:t>
            </m:r>
            <m:r>
              <m:rPr>
                <m:sty m:val="p"/>
              </m:rPr>
              <w:rPr>
                <w:rFonts w:ascii="Cambria Math" w:hAnsi="Cambria Math"/>
                <w:sz w:val="24"/>
              </w:rPr>
              <m:t>-</m:t>
            </m:r>
            <m:r>
              <w:rPr>
                <w:rFonts w:ascii="Cambria Math" w:hAnsi="Cambria Math"/>
                <w:sz w:val="24"/>
              </w:rPr>
              <m:t>n</m:t>
            </m:r>
            <m:r>
              <m:rPr>
                <m:sty m:val="p"/>
              </m:rPr>
              <w:rPr>
                <w:rFonts w:ascii="Cambria Math" w:hAnsi="Cambria Math"/>
                <w:sz w:val="24"/>
              </w:rPr>
              <m:t>-1</m:t>
            </m:r>
          </m:sup>
        </m:sSup>
      </m:oMath>
      <w:r>
        <w:t xml:space="preserve"> </w:t>
      </w:r>
    </w:p>
    <w:p w14:paraId="00E7EDAE" w14:textId="77777777" w:rsidR="00D662EA" w:rsidRDefault="00D662EA" w:rsidP="00D662EA">
      <w:pPr>
        <w:pStyle w:val="aff8"/>
      </w:pPr>
      <w:r>
        <w:t xml:space="preserve">或 </w:t>
      </w:r>
      <m:oMath>
        <m:sSup>
          <m:sSupPr>
            <m:ctrlPr>
              <w:rPr>
                <w:rFonts w:ascii="Cambria Math" w:hAnsi="Cambria Math"/>
                <w:sz w:val="24"/>
              </w:rPr>
            </m:ctrlPr>
          </m:sSupPr>
          <m:e>
            <m:r>
              <m:rPr>
                <m:sty m:val="p"/>
              </m:rPr>
              <w:rPr>
                <w:rFonts w:ascii="Cambria Math" w:hAnsi="Cambria Math"/>
                <w:sz w:val="24"/>
              </w:rPr>
              <m:t>(1+</m:t>
            </m:r>
            <m:r>
              <w:rPr>
                <w:rFonts w:ascii="Cambria Math" w:hAnsi="Cambria Math"/>
                <w:sz w:val="24"/>
              </w:rPr>
              <m:t>x</m:t>
            </m:r>
            <m:r>
              <m:rPr>
                <m:sty m:val="p"/>
              </m:rPr>
              <w:rPr>
                <w:rFonts w:ascii="Cambria Math" w:hAnsi="Cambria Math"/>
                <w:sz w:val="24"/>
              </w:rPr>
              <m:t>)</m:t>
            </m:r>
          </m:e>
          <m:sup>
            <m:r>
              <w:rPr>
                <w:rFonts w:ascii="Cambria Math" w:hAnsi="Cambria Math"/>
                <w:sz w:val="24"/>
              </w:rPr>
              <m:t>m</m:t>
            </m:r>
          </m:sup>
        </m:sSup>
        <m:r>
          <m:rPr>
            <m:sty m:val="p"/>
          </m:rPr>
          <w:rPr>
            <w:rFonts w:ascii="Cambria Math" w:hAnsi="Cambria Math"/>
            <w:sz w:val="24"/>
          </w:rPr>
          <m:t>=1+</m:t>
        </m:r>
        <m:r>
          <w:rPr>
            <w:rFonts w:ascii="Cambria Math" w:hAnsi="Cambria Math"/>
            <w:sz w:val="24"/>
          </w:rPr>
          <m:t>mx</m:t>
        </m:r>
        <m:r>
          <m:rPr>
            <m:sty m:val="p"/>
          </m:rPr>
          <w:rPr>
            <w:rFonts w:ascii="Cambria Math" w:hAnsi="Cambria Math"/>
            <w:sz w:val="24"/>
          </w:rPr>
          <m:t>+</m:t>
        </m:r>
        <m:f>
          <m:fPr>
            <m:ctrlPr>
              <w:rPr>
                <w:rFonts w:ascii="Cambria Math" w:hAnsi="Cambria Math"/>
                <w:sz w:val="24"/>
              </w:rPr>
            </m:ctrlPr>
          </m:fPr>
          <m:num>
            <m:r>
              <w:rPr>
                <w:rFonts w:ascii="Cambria Math" w:hAnsi="Cambria Math"/>
                <w:sz w:val="24"/>
              </w:rPr>
              <m:t>m</m:t>
            </m:r>
            <m:r>
              <m:rPr>
                <m:sty m:val="p"/>
              </m:rPr>
              <w:rPr>
                <w:rFonts w:ascii="Cambria Math" w:hAnsi="Cambria Math"/>
                <w:sz w:val="24"/>
              </w:rPr>
              <m:t>(</m:t>
            </m:r>
            <m:r>
              <w:rPr>
                <w:rFonts w:ascii="Cambria Math" w:hAnsi="Cambria Math"/>
                <w:sz w:val="24"/>
              </w:rPr>
              <m:t>m</m:t>
            </m:r>
            <m:r>
              <m:rPr>
                <m:sty m:val="p"/>
              </m:rPr>
              <w:rPr>
                <w:rFonts w:ascii="Cambria Math" w:hAnsi="Cambria Math"/>
                <w:sz w:val="24"/>
              </w:rPr>
              <m:t>-1)</m:t>
            </m:r>
          </m:num>
          <m:den>
            <m:r>
              <m:rPr>
                <m:sty m:val="p"/>
              </m:rPr>
              <w:rPr>
                <w:rFonts w:ascii="Cambria Math" w:hAnsi="Cambria Math"/>
                <w:sz w:val="24"/>
              </w:rPr>
              <m:t>2!</m:t>
            </m:r>
          </m:den>
        </m:f>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2</m:t>
            </m:r>
          </m:sup>
        </m:sSup>
        <m:r>
          <m:rPr>
            <m:sty m:val="p"/>
          </m:rPr>
          <w:rPr>
            <w:rFonts w:ascii="Cambria Math" w:hAnsi="Cambria Math"/>
            <w:sz w:val="24"/>
          </w:rPr>
          <m:t>+⋯+</m:t>
        </m:r>
        <m:f>
          <m:fPr>
            <m:ctrlPr>
              <w:rPr>
                <w:rFonts w:ascii="Cambria Math" w:hAnsi="Cambria Math"/>
                <w:sz w:val="24"/>
              </w:rPr>
            </m:ctrlPr>
          </m:fPr>
          <m:num>
            <m:r>
              <w:rPr>
                <w:rFonts w:ascii="Cambria Math" w:hAnsi="Cambria Math"/>
                <w:sz w:val="24"/>
              </w:rPr>
              <m:t>m</m:t>
            </m:r>
            <m:r>
              <m:rPr>
                <m:sty m:val="p"/>
              </m:rPr>
              <w:rPr>
                <w:rFonts w:ascii="Cambria Math" w:hAnsi="Cambria Math"/>
                <w:sz w:val="24"/>
              </w:rPr>
              <m:t>(</m:t>
            </m:r>
            <m:r>
              <w:rPr>
                <w:rFonts w:ascii="Cambria Math" w:hAnsi="Cambria Math"/>
                <w:sz w:val="24"/>
              </w:rPr>
              <m:t>m</m:t>
            </m:r>
            <m:r>
              <m:rPr>
                <m:sty m:val="p"/>
              </m:rPr>
              <w:rPr>
                <w:rFonts w:ascii="Cambria Math" w:hAnsi="Cambria Math"/>
                <w:sz w:val="24"/>
              </w:rPr>
              <m:t>-1)⋯(</m:t>
            </m:r>
            <m:r>
              <w:rPr>
                <w:rFonts w:ascii="Cambria Math" w:hAnsi="Cambria Math"/>
                <w:sz w:val="24"/>
              </w:rPr>
              <m:t>m</m:t>
            </m:r>
            <m:r>
              <m:rPr>
                <m:sty m:val="p"/>
              </m:rPr>
              <w:rPr>
                <w:rFonts w:ascii="Cambria Math" w:hAnsi="Cambria Math"/>
                <w:sz w:val="24"/>
              </w:rPr>
              <m:t>-</m:t>
            </m:r>
            <m:r>
              <w:rPr>
                <w:rFonts w:ascii="Cambria Math" w:hAnsi="Cambria Math"/>
                <w:sz w:val="24"/>
              </w:rPr>
              <m:t>n</m:t>
            </m:r>
            <m:r>
              <m:rPr>
                <m:sty m:val="p"/>
              </m:rPr>
              <w:rPr>
                <w:rFonts w:ascii="Cambria Math" w:hAnsi="Cambria Math"/>
                <w:sz w:val="24"/>
              </w:rPr>
              <m:t>+1)</m:t>
            </m:r>
          </m:num>
          <m:den>
            <m:r>
              <w:rPr>
                <w:rFonts w:ascii="Cambria Math" w:hAnsi="Cambria Math"/>
                <w:sz w:val="24"/>
              </w:rPr>
              <m:t>n</m:t>
            </m:r>
            <m:r>
              <m:rPr>
                <m:sty m:val="p"/>
              </m:rPr>
              <w:rPr>
                <w:rFonts w:ascii="Cambria Math" w:hAnsi="Cambria Math"/>
                <w:sz w:val="24"/>
              </w:rPr>
              <m:t>!</m:t>
            </m:r>
          </m:den>
        </m:f>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r>
          <m:rPr>
            <m:sty m:val="p"/>
          </m:rPr>
          <w:rPr>
            <w:rFonts w:ascii="Cambria Math" w:hAnsi="Cambria Math"/>
            <w:sz w:val="24"/>
          </w:rPr>
          <m:t>+</m:t>
        </m:r>
        <m:r>
          <w:rPr>
            <w:rFonts w:ascii="Cambria Math" w:hAnsi="Cambria Math"/>
            <w:sz w:val="24"/>
          </w:rPr>
          <m:t>o</m:t>
        </m:r>
        <m:r>
          <m:rPr>
            <m:sty m:val="p"/>
          </m:rPr>
          <w:rPr>
            <w:rFonts w:ascii="Cambria Math" w:hAnsi="Cambria Math"/>
            <w:sz w:val="24"/>
          </w:rPr>
          <m:t>(</m:t>
        </m:r>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r>
          <m:rPr>
            <m:sty m:val="p"/>
          </m:rPr>
          <w:rPr>
            <w:rFonts w:ascii="Cambria Math" w:hAnsi="Cambria Math"/>
            <w:sz w:val="24"/>
          </w:rPr>
          <m:t>)</m:t>
        </m:r>
      </m:oMath>
      <w:r>
        <w:t xml:space="preserve"> </w:t>
      </w:r>
    </w:p>
    <w:p w14:paraId="5C95CE4D" w14:textId="77777777" w:rsidR="00D662EA" w:rsidRPr="00193B14" w:rsidRDefault="00D662EA" w:rsidP="00D662EA">
      <w:pPr>
        <w:pStyle w:val="aff8"/>
        <w:rPr>
          <w:sz w:val="24"/>
          <w:lang w:eastAsia="zh-CN"/>
        </w:rPr>
      </w:pPr>
      <w:r w:rsidRPr="00193B14">
        <w:rPr>
          <w:b/>
          <w:sz w:val="24"/>
          <w:lang w:eastAsia="zh-CN"/>
        </w:rPr>
        <w:t>12.</w:t>
      </w:r>
      <w:r w:rsidRPr="00193B14">
        <w:rPr>
          <w:rFonts w:hint="eastAsia"/>
          <w:b/>
          <w:sz w:val="24"/>
          <w:lang w:eastAsia="zh-CN"/>
        </w:rPr>
        <w:t>函数单调性的判断</w:t>
      </w:r>
      <w:r w:rsidRPr="00193B14">
        <w:rPr>
          <w:sz w:val="24"/>
          <w:lang w:eastAsia="zh-CN"/>
        </w:rPr>
        <w:t xml:space="preserve"> </w:t>
      </w:r>
    </w:p>
    <w:p w14:paraId="7A18529C" w14:textId="77777777" w:rsidR="00D662EA" w:rsidRPr="00A01DFD" w:rsidRDefault="00D662EA" w:rsidP="00D662EA">
      <w:pPr>
        <w:pStyle w:val="aff8"/>
        <w:rPr>
          <w:lang w:eastAsia="zh-CN"/>
        </w:rPr>
      </w:pPr>
      <w:r w:rsidRPr="00A01DFD">
        <w:rPr>
          <w:b/>
          <w:lang w:eastAsia="zh-CN"/>
        </w:rPr>
        <w:t>Th1:</w:t>
      </w:r>
      <w:r w:rsidRPr="00A01DFD">
        <w:rPr>
          <w:lang w:eastAsia="zh-CN"/>
        </w:rPr>
        <w:t xml:space="preserve"> 设函数</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sidRPr="00A01DFD">
        <w:rPr>
          <w:lang w:eastAsia="zh-CN"/>
        </w:rPr>
        <w:t>在</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sidRPr="00A01DFD">
        <w:rPr>
          <w:lang w:eastAsia="zh-CN"/>
        </w:rPr>
        <w:t>区间内可导，如果对</w:t>
      </w:r>
      <m:oMath>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sidRPr="00A01DFD">
        <w:rPr>
          <w:lang w:eastAsia="zh-CN"/>
        </w:rPr>
        <w:t>，都有</w:t>
      </w:r>
      <m:oMath>
        <m:r>
          <w:rPr>
            <w:rFonts w:ascii="Cambria Math" w:hAnsi="Cambria Math"/>
            <w:lang w:eastAsia="zh-CN"/>
          </w:rPr>
          <m:t>f</m:t>
        </m:r>
        <m:r>
          <m:rPr>
            <m:sty m:val="p"/>
          </m:rPr>
          <w:rPr>
            <w:rFonts w:ascii="Cambria Math" w:hAnsi="Cambria Math"/>
            <w:lang w:eastAsia="zh-CN"/>
          </w:rPr>
          <m:t> '(</m:t>
        </m:r>
        <m:r>
          <w:rPr>
            <w:rFonts w:ascii="Cambria Math" w:hAnsi="Cambria Math"/>
            <w:lang w:eastAsia="zh-CN"/>
          </w:rPr>
          <m:t>x</m:t>
        </m:r>
        <m:r>
          <m:rPr>
            <m:sty m:val="p"/>
          </m:rPr>
          <w:rPr>
            <w:rFonts w:ascii="Cambria Math" w:hAnsi="Cambria Math"/>
            <w:lang w:eastAsia="zh-CN"/>
          </w:rPr>
          <m:t>)&gt;0</m:t>
        </m:r>
      </m:oMath>
      <w:r w:rsidRPr="00A01DFD">
        <w:rPr>
          <w:lang w:eastAsia="zh-CN"/>
        </w:rPr>
        <w:t>（或</w:t>
      </w:r>
      <m:oMath>
        <m:r>
          <w:rPr>
            <w:rFonts w:ascii="Cambria Math" w:hAnsi="Cambria Math"/>
            <w:lang w:eastAsia="zh-CN"/>
          </w:rPr>
          <m:t>f</m:t>
        </m:r>
        <m:r>
          <m:rPr>
            <m:sty m:val="p"/>
          </m:rPr>
          <w:rPr>
            <w:rFonts w:ascii="Cambria Math" w:hAnsi="Cambria Math"/>
            <w:lang w:eastAsia="zh-CN"/>
          </w:rPr>
          <m:t> '(</m:t>
        </m:r>
        <m:r>
          <w:rPr>
            <w:rFonts w:ascii="Cambria Math" w:hAnsi="Cambria Math"/>
            <w:lang w:eastAsia="zh-CN"/>
          </w:rPr>
          <m:t>x</m:t>
        </m:r>
        <m:r>
          <m:rPr>
            <m:sty m:val="p"/>
          </m:rPr>
          <w:rPr>
            <w:rFonts w:ascii="Cambria Math" w:hAnsi="Cambria Math"/>
            <w:lang w:eastAsia="zh-CN"/>
          </w:rPr>
          <m:t>)&lt;0</m:t>
        </m:r>
      </m:oMath>
      <w:r w:rsidRPr="00A01DFD">
        <w:rPr>
          <w:lang w:eastAsia="zh-CN"/>
        </w:rPr>
        <w:t>），则函数</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sidRPr="00A01DFD">
        <w:rPr>
          <w:lang w:eastAsia="zh-CN"/>
        </w:rPr>
        <w:t>在</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sidRPr="00A01DFD">
        <w:rPr>
          <w:lang w:eastAsia="zh-CN"/>
        </w:rPr>
        <w:t>内是单调增加的（或单调减少）</w:t>
      </w:r>
      <w:r>
        <w:rPr>
          <w:rFonts w:hint="eastAsia"/>
          <w:lang w:eastAsia="zh-CN"/>
        </w:rPr>
        <w:t>。</w:t>
      </w:r>
    </w:p>
    <w:p w14:paraId="122632E5" w14:textId="77777777" w:rsidR="00D662EA" w:rsidRPr="00A01DFD" w:rsidRDefault="00D662EA" w:rsidP="00D662EA">
      <w:pPr>
        <w:pStyle w:val="aff8"/>
        <w:rPr>
          <w:lang w:eastAsia="zh-CN"/>
        </w:rPr>
      </w:pPr>
      <w:r w:rsidRPr="00A01DFD">
        <w:rPr>
          <w:b/>
          <w:lang w:eastAsia="zh-CN"/>
        </w:rPr>
        <w:t>Th2:</w:t>
      </w:r>
      <w:r w:rsidRPr="00A01DFD">
        <w:rPr>
          <w:lang w:eastAsia="zh-CN"/>
        </w:rPr>
        <w:t xml:space="preserve"> （取极值的必要条件）设函数</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sidRPr="00A01DFD">
        <w:rPr>
          <w:lang w:eastAsia="zh-CN"/>
        </w:rPr>
        <w:t>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sidRPr="00A01DFD">
        <w:rPr>
          <w:lang w:eastAsia="zh-CN"/>
        </w:rPr>
        <w:t>处可导，且在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sidRPr="00A01DFD">
        <w:rPr>
          <w:lang w:eastAsia="zh-CN"/>
        </w:rPr>
        <w:t>处取极值，则</w:t>
      </w:r>
      <m:oMath>
        <m:r>
          <w:rPr>
            <w:rFonts w:ascii="Cambria Math" w:hAnsi="Cambria Math"/>
            <w:lang w:eastAsia="zh-CN"/>
          </w:rPr>
          <m:t>f</m:t>
        </m:r>
        <m:r>
          <m:rPr>
            <m:sty m:val="p"/>
          </m:rPr>
          <w:rPr>
            <w:rFonts w:ascii="Cambria Math" w:hAnsi="Cambria Math"/>
            <w:lang w:eastAsia="zh-CN"/>
          </w:rPr>
          <m:t> '(</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)=0</m:t>
        </m:r>
      </m:oMath>
      <w:r w:rsidRPr="00A01DFD">
        <w:rPr>
          <w:lang w:eastAsia="zh-CN"/>
        </w:rPr>
        <w:t xml:space="preserve">. </w:t>
      </w:r>
    </w:p>
    <w:p w14:paraId="5E7B375B" w14:textId="77777777" w:rsidR="00D662EA" w:rsidRDefault="00D662EA" w:rsidP="00D662EA">
      <w:pPr>
        <w:pStyle w:val="aff8"/>
        <w:rPr>
          <w:lang w:eastAsia="zh-CN"/>
        </w:rPr>
      </w:pPr>
      <w:r w:rsidRPr="00A01DFD">
        <w:rPr>
          <w:b/>
          <w:lang w:eastAsia="zh-CN"/>
        </w:rPr>
        <w:t>Th3:</w:t>
      </w:r>
      <w:r w:rsidRPr="00A01DFD">
        <w:rPr>
          <w:lang w:eastAsia="zh-CN"/>
        </w:rPr>
        <w:t xml:space="preserve"> （取极值的第一充分条件）设函数</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sidRPr="00A01DFD">
        <w:rPr>
          <w:lang w:eastAsia="zh-CN"/>
        </w:rPr>
        <w:t>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sidRPr="00A01DFD">
        <w:rPr>
          <w:lang w:eastAsia="zh-CN"/>
        </w:rPr>
        <w:t>的某一邻域内可微，且</w:t>
      </w:r>
      <m:oMath>
        <m:r>
          <w:rPr>
            <w:rFonts w:ascii="Cambria Math" w:hAnsi="Cambria Math"/>
            <w:lang w:eastAsia="zh-CN"/>
          </w:rPr>
          <m:t>f</m:t>
        </m:r>
        <m:r>
          <m:rPr>
            <m:sty m:val="p"/>
          </m:rPr>
          <w:rPr>
            <w:rFonts w:ascii="Cambria Math" w:hAnsi="Cambria Math"/>
            <w:lang w:eastAsia="zh-CN"/>
          </w:rPr>
          <m:t> '(</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)=0</m:t>
        </m:r>
      </m:oMath>
      <w:r w:rsidRPr="00A01DFD">
        <w:rPr>
          <w:lang w:eastAsia="zh-CN"/>
        </w:rPr>
        <w:t>（或</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sidRPr="00A01DFD">
        <w:rPr>
          <w:lang w:eastAsia="zh-CN"/>
        </w:rPr>
        <w:t>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sidRPr="00A01DFD">
        <w:rPr>
          <w:lang w:eastAsia="zh-CN"/>
        </w:rPr>
        <w:t>处连续，但</w:t>
      </w:r>
      <m:oMath>
        <m:r>
          <w:rPr>
            <w:rFonts w:ascii="Cambria Math" w:hAnsi="Cambria Math"/>
            <w:lang w:eastAsia="zh-CN"/>
          </w:rPr>
          <m:t>f</m:t>
        </m:r>
        <m:r>
          <m:rPr>
            <m:sty m:val="p"/>
          </m:rPr>
          <w:rPr>
            <w:rFonts w:ascii="Cambria Math" w:hAnsi="Cambria Math"/>
            <w:lang w:eastAsia="zh-CN"/>
          </w:rPr>
          <m:t> '(</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oMath>
      <w:r w:rsidRPr="00A01DFD">
        <w:rPr>
          <w:lang w:eastAsia="zh-CN"/>
        </w:rPr>
        <w:t>不存在.）</w:t>
      </w:r>
      <w:r>
        <w:rPr>
          <w:rFonts w:hint="eastAsia"/>
          <w:lang w:eastAsia="zh-CN"/>
        </w:rPr>
        <w:t>。</w:t>
      </w:r>
      <w:r w:rsidRPr="00A01DFD">
        <w:rPr>
          <w:lang w:eastAsia="zh-CN"/>
        </w:rPr>
        <w:t xml:space="preserve"> </w:t>
      </w:r>
    </w:p>
    <w:p w14:paraId="380798CB" w14:textId="77777777" w:rsidR="00D662EA" w:rsidRDefault="00D662EA" w:rsidP="00D662EA">
      <w:pPr>
        <w:pStyle w:val="aff8"/>
        <w:rPr>
          <w:lang w:eastAsia="zh-CN"/>
        </w:rPr>
      </w:pPr>
      <w:r w:rsidRPr="00A01DFD">
        <w:rPr>
          <w:lang w:eastAsia="zh-CN"/>
        </w:rPr>
        <w:t>(1)若当</w:t>
      </w:r>
      <m:oMath>
        <m:r>
          <w:rPr>
            <w:rFonts w:ascii="Cambria Math" w:hAnsi="Cambria Math"/>
            <w:lang w:eastAsia="zh-CN"/>
          </w:rPr>
          <m:t>x</m:t>
        </m:r>
      </m:oMath>
      <w:r w:rsidRPr="00A01DFD">
        <w:rPr>
          <w:lang w:eastAsia="zh-CN"/>
        </w:rPr>
        <w:t>经过</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sidRPr="00A01DFD">
        <w:rPr>
          <w:lang w:eastAsia="zh-CN"/>
        </w:rPr>
        <w:t>时，</w:t>
      </w:r>
      <m:oMath>
        <m:r>
          <w:rPr>
            <w:rFonts w:ascii="Cambria Math" w:hAnsi="Cambria Math"/>
            <w:lang w:eastAsia="zh-CN"/>
          </w:rPr>
          <m:t>f</m:t>
        </m:r>
        <m:r>
          <m:rPr>
            <m:sty m:val="p"/>
          </m:rPr>
          <w:rPr>
            <w:rFonts w:ascii="Cambria Math" w:hAnsi="Cambria Math"/>
            <w:lang w:eastAsia="zh-CN"/>
          </w:rPr>
          <m:t> '(</m:t>
        </m:r>
        <m:r>
          <w:rPr>
            <w:rFonts w:ascii="Cambria Math" w:hAnsi="Cambria Math"/>
            <w:lang w:eastAsia="zh-CN"/>
          </w:rPr>
          <m:t>x</m:t>
        </m:r>
        <m:r>
          <m:rPr>
            <m:sty m:val="p"/>
          </m:rPr>
          <w:rPr>
            <w:rFonts w:ascii="Cambria Math" w:hAnsi="Cambria Math"/>
            <w:lang w:eastAsia="zh-CN"/>
          </w:rPr>
          <m:t>)</m:t>
        </m:r>
      </m:oMath>
      <w:r w:rsidRPr="00A01DFD">
        <w:rPr>
          <w:lang w:eastAsia="zh-CN"/>
        </w:rPr>
        <w:t>由“+”变“-”，则</w:t>
      </w:r>
      <m:oMath>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oMath>
      <w:r w:rsidRPr="00A01DFD">
        <w:rPr>
          <w:lang w:eastAsia="zh-CN"/>
        </w:rPr>
        <w:t xml:space="preserve">为极大值； </w:t>
      </w:r>
    </w:p>
    <w:p w14:paraId="167D6B75" w14:textId="77777777" w:rsidR="00D662EA" w:rsidRDefault="00D662EA" w:rsidP="00D662EA">
      <w:pPr>
        <w:pStyle w:val="aff8"/>
        <w:rPr>
          <w:lang w:eastAsia="zh-CN"/>
        </w:rPr>
      </w:pPr>
      <w:r w:rsidRPr="00A01DFD">
        <w:rPr>
          <w:lang w:eastAsia="zh-CN"/>
        </w:rPr>
        <w:t>(2)若当</w:t>
      </w:r>
      <m:oMath>
        <m:r>
          <w:rPr>
            <w:rFonts w:ascii="Cambria Math" w:hAnsi="Cambria Math"/>
            <w:lang w:eastAsia="zh-CN"/>
          </w:rPr>
          <m:t>x</m:t>
        </m:r>
      </m:oMath>
      <w:r w:rsidRPr="00A01DFD">
        <w:rPr>
          <w:lang w:eastAsia="zh-CN"/>
        </w:rPr>
        <w:t>经过</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sidRPr="00A01DFD">
        <w:rPr>
          <w:lang w:eastAsia="zh-CN"/>
        </w:rPr>
        <w:t>时，</w:t>
      </w:r>
      <m:oMath>
        <m:r>
          <w:rPr>
            <w:rFonts w:ascii="Cambria Math" w:hAnsi="Cambria Math"/>
            <w:lang w:eastAsia="zh-CN"/>
          </w:rPr>
          <m:t>f</m:t>
        </m:r>
        <m:r>
          <m:rPr>
            <m:sty m:val="p"/>
          </m:rPr>
          <w:rPr>
            <w:rFonts w:ascii="Cambria Math" w:hAnsi="Cambria Math"/>
            <w:lang w:eastAsia="zh-CN"/>
          </w:rPr>
          <m:t> '(</m:t>
        </m:r>
        <m:r>
          <w:rPr>
            <w:rFonts w:ascii="Cambria Math" w:hAnsi="Cambria Math"/>
            <w:lang w:eastAsia="zh-CN"/>
          </w:rPr>
          <m:t>x</m:t>
        </m:r>
        <m:r>
          <m:rPr>
            <m:sty m:val="p"/>
          </m:rPr>
          <w:rPr>
            <w:rFonts w:ascii="Cambria Math" w:hAnsi="Cambria Math"/>
            <w:lang w:eastAsia="zh-CN"/>
          </w:rPr>
          <m:t>)</m:t>
        </m:r>
      </m:oMath>
      <w:r w:rsidRPr="00A01DFD">
        <w:rPr>
          <w:lang w:eastAsia="zh-CN"/>
        </w:rPr>
        <w:t>由“-”变“+”，则</w:t>
      </w:r>
      <m:oMath>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oMath>
      <w:r w:rsidRPr="00A01DFD">
        <w:rPr>
          <w:lang w:eastAsia="zh-CN"/>
        </w:rPr>
        <w:t xml:space="preserve">为极小值； </w:t>
      </w:r>
    </w:p>
    <w:p w14:paraId="64901475" w14:textId="77777777" w:rsidR="00D662EA" w:rsidRPr="00A01DFD" w:rsidRDefault="00D662EA" w:rsidP="00D662EA">
      <w:pPr>
        <w:pStyle w:val="aff8"/>
        <w:rPr>
          <w:lang w:eastAsia="zh-CN"/>
        </w:rPr>
      </w:pPr>
      <w:r w:rsidRPr="00A01DFD">
        <w:rPr>
          <w:lang w:eastAsia="zh-CN"/>
        </w:rPr>
        <w:lastRenderedPageBreak/>
        <w:t>(3)若</w:t>
      </w:r>
      <m:oMath>
        <m:r>
          <w:rPr>
            <w:rFonts w:ascii="Cambria Math" w:hAnsi="Cambria Math"/>
            <w:lang w:eastAsia="zh-CN"/>
          </w:rPr>
          <m:t>f</m:t>
        </m:r>
        <m:r>
          <m:rPr>
            <m:sty m:val="p"/>
          </m:rPr>
          <w:rPr>
            <w:rFonts w:ascii="Cambria Math" w:hAnsi="Cambria Math"/>
            <w:lang w:eastAsia="zh-CN"/>
          </w:rPr>
          <m:t> '(</m:t>
        </m:r>
        <m:r>
          <w:rPr>
            <w:rFonts w:ascii="Cambria Math" w:hAnsi="Cambria Math"/>
            <w:lang w:eastAsia="zh-CN"/>
          </w:rPr>
          <m:t>x</m:t>
        </m:r>
        <m:r>
          <m:rPr>
            <m:sty m:val="p"/>
          </m:rPr>
          <w:rPr>
            <w:rFonts w:ascii="Cambria Math" w:hAnsi="Cambria Math"/>
            <w:lang w:eastAsia="zh-CN"/>
          </w:rPr>
          <m:t>)</m:t>
        </m:r>
      </m:oMath>
      <w:r w:rsidRPr="00A01DFD">
        <w:rPr>
          <w:lang w:eastAsia="zh-CN"/>
        </w:rPr>
        <w:t>经过</w:t>
      </w:r>
      <m:oMath>
        <m:r>
          <w:rPr>
            <w:rFonts w:ascii="Cambria Math" w:hAnsi="Cambria Math"/>
            <w:lang w:eastAsia="zh-CN"/>
          </w:rPr>
          <m:t>x</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sidRPr="00A01DFD">
        <w:rPr>
          <w:lang w:eastAsia="zh-CN"/>
        </w:rPr>
        <w:t>的两侧不变号，则</w:t>
      </w:r>
      <m:oMath>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oMath>
      <w:r w:rsidRPr="00A01DFD">
        <w:rPr>
          <w:lang w:eastAsia="zh-CN"/>
        </w:rPr>
        <w:t>不是极值</w:t>
      </w:r>
      <w:r>
        <w:rPr>
          <w:rFonts w:hint="eastAsia"/>
          <w:lang w:eastAsia="zh-CN"/>
        </w:rPr>
        <w:t>。</w:t>
      </w:r>
      <w:r w:rsidRPr="00A01DFD">
        <w:rPr>
          <w:lang w:eastAsia="zh-CN"/>
        </w:rPr>
        <w:t xml:space="preserve"> </w:t>
      </w:r>
    </w:p>
    <w:p w14:paraId="066DCC1C" w14:textId="77777777" w:rsidR="00D662EA" w:rsidRDefault="00D662EA" w:rsidP="00D662EA">
      <w:pPr>
        <w:pStyle w:val="aff8"/>
        <w:rPr>
          <w:lang w:eastAsia="zh-CN"/>
        </w:rPr>
      </w:pPr>
      <w:r w:rsidRPr="00A01DFD">
        <w:rPr>
          <w:lang w:eastAsia="zh-CN"/>
        </w:rPr>
        <w:t>Th4: (取极值的第二充分条件)设</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sidRPr="00A01DFD">
        <w:rPr>
          <w:lang w:eastAsia="zh-CN"/>
        </w:rPr>
        <w:t>在点</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sidRPr="00A01DFD">
        <w:rPr>
          <w:lang w:eastAsia="zh-CN"/>
        </w:rPr>
        <w:t>处有</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)≠0</m:t>
        </m:r>
      </m:oMath>
      <w:r w:rsidRPr="00A01DFD">
        <w:rPr>
          <w:lang w:eastAsia="zh-CN"/>
        </w:rPr>
        <w:t>，且</w:t>
      </w:r>
      <m:oMath>
        <m:r>
          <w:rPr>
            <w:rFonts w:ascii="Cambria Math" w:hAnsi="Cambria Math"/>
            <w:lang w:eastAsia="zh-CN"/>
          </w:rPr>
          <m:t>f</m:t>
        </m:r>
        <m:r>
          <m:rPr>
            <m:sty m:val="p"/>
          </m:rPr>
          <w:rPr>
            <w:rFonts w:ascii="Cambria Math" w:hAnsi="Cambria Math"/>
            <w:lang w:eastAsia="zh-CN"/>
          </w:rPr>
          <m:t> '(</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)=0</m:t>
        </m:r>
      </m:oMath>
      <w:r w:rsidRPr="00A01DFD">
        <w:rPr>
          <w:lang w:eastAsia="zh-CN"/>
        </w:rPr>
        <w:t>，则</w:t>
      </w:r>
      <w:r>
        <w:rPr>
          <w:rFonts w:hint="eastAsia"/>
          <w:lang w:eastAsia="zh-CN"/>
        </w:rPr>
        <w:t>：</w:t>
      </w:r>
    </w:p>
    <w:p w14:paraId="3D3C0E76" w14:textId="77777777" w:rsidR="00D662EA" w:rsidRPr="00A01DFD" w:rsidRDefault="00D662EA" w:rsidP="00D662EA">
      <w:pPr>
        <w:pStyle w:val="aff8"/>
        <w:rPr>
          <w:lang w:eastAsia="zh-CN"/>
        </w:rPr>
      </w:pPr>
      <w:r w:rsidRPr="00A01DFD">
        <w:rPr>
          <w:lang w:eastAsia="zh-CN"/>
        </w:rPr>
        <w:t>当</w:t>
      </w:r>
      <m:oMath>
        <m:r>
          <w:rPr>
            <w:rFonts w:ascii="Cambria Math" w:hAnsi="Cambria Math"/>
            <w:lang w:eastAsia="zh-CN"/>
          </w:rPr>
          <m:t>f</m:t>
        </m:r>
        <m:r>
          <m:rPr>
            <m:sty m:val="p"/>
          </m:rPr>
          <w:rPr>
            <w:rFonts w:ascii="Cambria Math" w:hAnsi="Cambria Math"/>
            <w:lang w:eastAsia="zh-CN"/>
          </w:rPr>
          <m:t>' '(</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)&lt;0</m:t>
        </m:r>
      </m:oMath>
      <w:r w:rsidRPr="00A01DFD">
        <w:rPr>
          <w:lang w:eastAsia="zh-CN"/>
        </w:rPr>
        <w:t>时，</w:t>
      </w:r>
      <m:oMath>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oMath>
      <w:r w:rsidRPr="00A01DFD">
        <w:rPr>
          <w:lang w:eastAsia="zh-CN"/>
        </w:rPr>
        <w:t>为极大值； 当</w:t>
      </w:r>
      <m:oMath>
        <m:r>
          <w:rPr>
            <w:rFonts w:ascii="Cambria Math" w:hAnsi="Cambria Math"/>
            <w:lang w:eastAsia="zh-CN"/>
          </w:rPr>
          <m:t>f</m:t>
        </m:r>
        <m:r>
          <m:rPr>
            <m:sty m:val="p"/>
          </m:rPr>
          <w:rPr>
            <w:rFonts w:ascii="Cambria Math" w:hAnsi="Cambria Math"/>
            <w:lang w:eastAsia="zh-CN"/>
          </w:rPr>
          <m:t>' '(</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)&gt;0</m:t>
        </m:r>
      </m:oMath>
      <w:r w:rsidRPr="00A01DFD">
        <w:rPr>
          <w:lang w:eastAsia="zh-CN"/>
        </w:rPr>
        <w:t>时，</w:t>
      </w:r>
      <m:oMath>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oMath>
      <w:r w:rsidRPr="00A01DFD">
        <w:rPr>
          <w:lang w:eastAsia="zh-CN"/>
        </w:rPr>
        <w:t>为极小值. 注：如果</w:t>
      </w:r>
      <m:oMath>
        <m:r>
          <w:rPr>
            <w:rFonts w:ascii="Cambria Math" w:hAnsi="Cambria Math"/>
            <w:lang w:eastAsia="zh-CN"/>
          </w:rPr>
          <m:t>f</m:t>
        </m:r>
        <m:r>
          <m:rPr>
            <m:sty m:val="p"/>
          </m:rPr>
          <w:rPr>
            <w:rFonts w:ascii="Cambria Math" w:hAnsi="Cambria Math"/>
            <w:lang w:eastAsia="zh-CN"/>
          </w:rPr>
          <m:t>' '(</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)0</m:t>
        </m:r>
      </m:oMath>
      <w:r w:rsidRPr="00A01DFD">
        <w:rPr>
          <w:lang w:eastAsia="zh-CN"/>
        </w:rPr>
        <w:t>，此方法失效</w:t>
      </w:r>
      <w:r>
        <w:rPr>
          <w:rFonts w:hint="eastAsia"/>
          <w:lang w:eastAsia="zh-CN"/>
        </w:rPr>
        <w:t>。</w:t>
      </w:r>
    </w:p>
    <w:p w14:paraId="440398DD" w14:textId="77777777" w:rsidR="00D662EA" w:rsidRPr="00193B14" w:rsidRDefault="00D662EA" w:rsidP="00D662EA">
      <w:pPr>
        <w:pStyle w:val="aff8"/>
        <w:rPr>
          <w:sz w:val="24"/>
          <w:lang w:eastAsia="zh-CN"/>
        </w:rPr>
      </w:pPr>
      <w:r w:rsidRPr="00193B14">
        <w:rPr>
          <w:b/>
          <w:sz w:val="24"/>
          <w:lang w:eastAsia="zh-CN"/>
        </w:rPr>
        <w:t>13.</w:t>
      </w:r>
      <w:r w:rsidRPr="00193B14">
        <w:rPr>
          <w:rFonts w:hint="eastAsia"/>
          <w:b/>
          <w:sz w:val="24"/>
          <w:lang w:eastAsia="zh-CN"/>
        </w:rPr>
        <w:t>渐近线的求法</w:t>
      </w:r>
      <w:r w:rsidRPr="00193B14">
        <w:rPr>
          <w:sz w:val="24"/>
          <w:lang w:eastAsia="zh-CN"/>
        </w:rPr>
        <w:t xml:space="preserve"> </w:t>
      </w:r>
    </w:p>
    <w:p w14:paraId="590C2183" w14:textId="77777777" w:rsidR="00D662EA" w:rsidRDefault="00D662EA" w:rsidP="00D662EA">
      <w:pPr>
        <w:pStyle w:val="aff8"/>
        <w:rPr>
          <w:lang w:eastAsia="zh-CN"/>
        </w:rPr>
      </w:pPr>
      <w:r>
        <w:rPr>
          <w:lang w:eastAsia="zh-CN"/>
        </w:rPr>
        <w:t xml:space="preserve">(1)水平渐近线 </w:t>
      </w:r>
    </w:p>
    <w:p w14:paraId="416E8684" w14:textId="77777777" w:rsidR="00D662EA" w:rsidRDefault="00D662EA" w:rsidP="00D662EA">
      <w:pPr>
        <w:pStyle w:val="aff8"/>
        <w:rPr>
          <w:lang w:eastAsia="zh-CN"/>
        </w:rPr>
      </w:pPr>
      <w:r>
        <w:rPr>
          <w:lang w:eastAsia="zh-CN"/>
        </w:rPr>
        <w:t>若</w:t>
      </w:r>
      <m:oMath>
        <m:limLow>
          <m:limLowPr>
            <m:ctrlPr>
              <w:rPr>
                <w:rFonts w:ascii="Cambria Math" w:hAnsi="Cambria Math"/>
              </w:rPr>
            </m:ctrlPr>
          </m:limLowPr>
          <m:e>
            <m:r>
              <m:rPr>
                <m:sty m:val="p"/>
              </m:rPr>
              <w:rPr>
                <w:rFonts w:ascii="Cambria Math" w:hAnsi="Cambria Math"/>
                <w:lang w:eastAsia="zh-CN"/>
              </w:rPr>
              <m:t>lim</m:t>
            </m:r>
          </m:e>
          <m:lim>
            <m:r>
              <w:rPr>
                <w:rFonts w:ascii="Cambria Math" w:hAnsi="Cambria Math"/>
                <w:lang w:eastAsia="zh-CN"/>
              </w:rPr>
              <m:t>x</m:t>
            </m:r>
            <m:r>
              <m:rPr>
                <m:sty m:val="p"/>
              </m:rPr>
              <w:rPr>
                <w:rFonts w:ascii="Cambria Math" w:hAnsi="Cambria Math"/>
                <w:lang w:eastAsia="zh-CN"/>
              </w:rPr>
              <m:t>→+∞</m:t>
            </m:r>
          </m:lim>
        </m:limLow>
        <m:r>
          <m:rPr>
            <m:sty m:val="p"/>
          </m:rPr>
          <w:rPr>
            <w:rFonts w:ascii="Cambria Math" w:hAnsi="Cambria Math"/>
            <w:lang w:eastAsia="zh-CN"/>
          </w:rPr>
          <m:t> </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b</m:t>
        </m:r>
      </m:oMath>
      <w:r>
        <w:rPr>
          <w:lang w:eastAsia="zh-CN"/>
        </w:rPr>
        <w:t>，或</w:t>
      </w:r>
      <m:oMath>
        <m:limLow>
          <m:limLowPr>
            <m:ctrlPr>
              <w:rPr>
                <w:rFonts w:ascii="Cambria Math" w:hAnsi="Cambria Math"/>
              </w:rPr>
            </m:ctrlPr>
          </m:limLowPr>
          <m:e>
            <m:r>
              <m:rPr>
                <m:sty m:val="p"/>
              </m:rPr>
              <w:rPr>
                <w:rFonts w:ascii="Cambria Math" w:hAnsi="Cambria Math"/>
                <w:lang w:eastAsia="zh-CN"/>
              </w:rPr>
              <m:t>lim</m:t>
            </m:r>
          </m:e>
          <m:lim>
            <m:r>
              <w:rPr>
                <w:rFonts w:ascii="Cambria Math" w:hAnsi="Cambria Math"/>
                <w:lang w:eastAsia="zh-CN"/>
              </w:rPr>
              <m:t>x</m:t>
            </m:r>
            <m:r>
              <m:rPr>
                <m:sty m:val="p"/>
              </m:rPr>
              <w:rPr>
                <w:rFonts w:ascii="Cambria Math" w:hAnsi="Cambria Math"/>
                <w:lang w:eastAsia="zh-CN"/>
              </w:rPr>
              <m:t>→-∞</m:t>
            </m:r>
          </m:lim>
        </m:limLow>
        <m:r>
          <m:rPr>
            <m:sty m:val="p"/>
          </m:rPr>
          <w:rPr>
            <w:rFonts w:ascii="Cambria Math" w:hAnsi="Cambria Math"/>
            <w:lang w:eastAsia="zh-CN"/>
          </w:rPr>
          <m:t> </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b</m:t>
        </m:r>
      </m:oMath>
      <w:r>
        <w:rPr>
          <w:lang w:eastAsia="zh-CN"/>
        </w:rPr>
        <w:t>，则</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b</m:t>
        </m:r>
      </m:oMath>
      <w:r>
        <w:rPr>
          <w:lang w:eastAsia="zh-CN"/>
        </w:rPr>
        <w:t xml:space="preserve"> 称为函数</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的水平渐近线</w:t>
      </w:r>
      <w:r>
        <w:rPr>
          <w:rFonts w:hint="eastAsia"/>
          <w:lang w:eastAsia="zh-CN"/>
        </w:rPr>
        <w:t>。</w:t>
      </w:r>
      <w:r>
        <w:rPr>
          <w:lang w:eastAsia="zh-CN"/>
        </w:rPr>
        <w:t xml:space="preserve"> </w:t>
      </w:r>
    </w:p>
    <w:p w14:paraId="482B4D52" w14:textId="77777777" w:rsidR="00D662EA" w:rsidRDefault="00D662EA" w:rsidP="00D662EA">
      <w:pPr>
        <w:pStyle w:val="aff8"/>
        <w:rPr>
          <w:lang w:eastAsia="zh-CN"/>
        </w:rPr>
      </w:pPr>
      <w:r>
        <w:rPr>
          <w:lang w:eastAsia="zh-CN"/>
        </w:rPr>
        <w:t xml:space="preserve">(2)铅直渐近线 </w:t>
      </w:r>
    </w:p>
    <w:p w14:paraId="404214B0" w14:textId="77777777" w:rsidR="00D662EA" w:rsidRDefault="00D662EA" w:rsidP="00D662EA">
      <w:pPr>
        <w:pStyle w:val="aff8"/>
        <w:rPr>
          <w:lang w:eastAsia="zh-CN"/>
        </w:rPr>
      </w:pPr>
      <w:r>
        <w:rPr>
          <w:lang w:eastAsia="zh-CN"/>
        </w:rPr>
        <w:t>若</w:t>
      </w:r>
      <m:oMath>
        <m:limLow>
          <m:limLowPr>
            <m:ctrlPr>
              <w:rPr>
                <w:rFonts w:ascii="Cambria Math" w:hAnsi="Cambria Math"/>
              </w:rPr>
            </m:ctrlPr>
          </m:limLowPr>
          <m:e>
            <m:r>
              <m:rPr>
                <m:sty m:val="p"/>
              </m:rPr>
              <w:rPr>
                <w:rFonts w:ascii="Cambria Math" w:hAnsi="Cambria Math"/>
                <w:lang w:eastAsia="zh-CN"/>
              </w:rPr>
              <m:t>lim</m:t>
            </m:r>
          </m:e>
          <m:lim>
            <m:r>
              <w:rPr>
                <w:rFonts w:ascii="Cambria Math" w:hAnsi="Cambria Math"/>
                <w:lang w:eastAsia="zh-CN"/>
              </w:rPr>
              <m:t>x</m:t>
            </m:r>
            <m:r>
              <m:rPr>
                <m:sty m:val="p"/>
              </m:rPr>
              <w:rPr>
                <w:rFonts w:ascii="Cambria Math" w:hAnsi="Cambria Math"/>
                <w:lang w:eastAsia="zh-CN"/>
              </w:rPr>
              <m:t>→</m:t>
            </m:r>
            <m:sSubSup>
              <m:sSubSupPr>
                <m:ctrlPr>
                  <w:rPr>
                    <w:rFonts w:ascii="Cambria Math" w:hAnsi="Cambria Math"/>
                  </w:rPr>
                </m:ctrlPr>
              </m:sSubSupPr>
              <m:e>
                <m:r>
                  <w:rPr>
                    <w:rFonts w:ascii="Cambria Math" w:hAnsi="Cambria Math"/>
                    <w:lang w:eastAsia="zh-CN"/>
                  </w:rPr>
                  <m:t>x</m:t>
                </m:r>
              </m:e>
              <m:sub>
                <m:r>
                  <m:rPr>
                    <m:sty m:val="p"/>
                  </m:rPr>
                  <w:rPr>
                    <w:rFonts w:ascii="Cambria Math" w:hAnsi="Cambria Math"/>
                    <w:lang w:eastAsia="zh-CN"/>
                  </w:rPr>
                  <m:t>0</m:t>
                </m:r>
              </m:sub>
              <m:sup>
                <m:r>
                  <m:rPr>
                    <m:sty m:val="p"/>
                  </m:rPr>
                  <w:rPr>
                    <w:rFonts w:ascii="Cambria Math" w:hAnsi="Cambria Math"/>
                    <w:lang w:eastAsia="zh-CN"/>
                  </w:rPr>
                  <m:t>-</m:t>
                </m:r>
              </m:sup>
            </m:sSubSup>
          </m:lim>
        </m:limLow>
        <m:r>
          <m:rPr>
            <m:sty m:val="p"/>
          </m:rPr>
          <w:rPr>
            <w:rFonts w:ascii="Cambria Math" w:hAnsi="Cambria Math"/>
            <w:lang w:eastAsia="zh-CN"/>
          </w:rPr>
          <m:t> </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，或</w:t>
      </w:r>
      <m:oMath>
        <m:limLow>
          <m:limLowPr>
            <m:ctrlPr>
              <w:rPr>
                <w:rFonts w:ascii="Cambria Math" w:hAnsi="Cambria Math"/>
              </w:rPr>
            </m:ctrlPr>
          </m:limLowPr>
          <m:e>
            <m:r>
              <m:rPr>
                <m:sty m:val="p"/>
              </m:rPr>
              <w:rPr>
                <w:rFonts w:ascii="Cambria Math" w:hAnsi="Cambria Math"/>
                <w:lang w:eastAsia="zh-CN"/>
              </w:rPr>
              <m:t>lim</m:t>
            </m:r>
          </m:e>
          <m:lim>
            <m:r>
              <w:rPr>
                <w:rFonts w:ascii="Cambria Math" w:hAnsi="Cambria Math"/>
                <w:lang w:eastAsia="zh-CN"/>
              </w:rPr>
              <m:t>x</m:t>
            </m:r>
            <m:r>
              <m:rPr>
                <m:sty m:val="p"/>
              </m:rPr>
              <w:rPr>
                <w:rFonts w:ascii="Cambria Math" w:hAnsi="Cambria Math"/>
                <w:lang w:eastAsia="zh-CN"/>
              </w:rPr>
              <m:t>→</m:t>
            </m:r>
            <m:sSubSup>
              <m:sSubSupPr>
                <m:ctrlPr>
                  <w:rPr>
                    <w:rFonts w:ascii="Cambria Math" w:hAnsi="Cambria Math"/>
                  </w:rPr>
                </m:ctrlPr>
              </m:sSubSupPr>
              <m:e>
                <m:r>
                  <w:rPr>
                    <w:rFonts w:ascii="Cambria Math" w:hAnsi="Cambria Math"/>
                    <w:lang w:eastAsia="zh-CN"/>
                  </w:rPr>
                  <m:t>x</m:t>
                </m:r>
              </m:e>
              <m:sub>
                <m:r>
                  <m:rPr>
                    <m:sty m:val="p"/>
                  </m:rPr>
                  <w:rPr>
                    <w:rFonts w:ascii="Cambria Math" w:hAnsi="Cambria Math"/>
                    <w:lang w:eastAsia="zh-CN"/>
                  </w:rPr>
                  <m:t>0</m:t>
                </m:r>
              </m:sub>
              <m:sup>
                <m:r>
                  <m:rPr>
                    <m:sty m:val="p"/>
                  </m:rPr>
                  <w:rPr>
                    <w:rFonts w:ascii="Cambria Math" w:hAnsi="Cambria Math"/>
                    <w:lang w:eastAsia="zh-CN"/>
                  </w:rPr>
                  <m:t>+</m:t>
                </m:r>
              </m:sup>
            </m:sSubSup>
          </m:lim>
        </m:limLow>
        <m:r>
          <m:rPr>
            <m:sty m:val="p"/>
          </m:rPr>
          <w:rPr>
            <w:rFonts w:ascii="Cambria Math" w:hAnsi="Cambria Math"/>
            <w:lang w:eastAsia="zh-CN"/>
          </w:rPr>
          <m:t> </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，则</w:t>
      </w:r>
      <m:oMath>
        <m:r>
          <w:rPr>
            <w:rFonts w:ascii="Cambria Math" w:hAnsi="Cambria Math"/>
            <w:lang w:eastAsia="zh-CN"/>
          </w:rPr>
          <m:t>x</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Pr>
          <w:lang w:eastAsia="zh-CN"/>
        </w:rPr>
        <w:t xml:space="preserve"> 称为</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的铅直渐近线</w:t>
      </w:r>
      <w:r>
        <w:rPr>
          <w:rFonts w:hint="eastAsia"/>
          <w:lang w:eastAsia="zh-CN"/>
        </w:rPr>
        <w:t>。</w:t>
      </w:r>
      <w:r>
        <w:rPr>
          <w:lang w:eastAsia="zh-CN"/>
        </w:rPr>
        <w:t xml:space="preserve"> </w:t>
      </w:r>
    </w:p>
    <w:p w14:paraId="42206BDE" w14:textId="77777777" w:rsidR="00D662EA" w:rsidRDefault="00D662EA" w:rsidP="00D662EA">
      <w:pPr>
        <w:pStyle w:val="aff8"/>
        <w:rPr>
          <w:lang w:eastAsia="zh-CN"/>
        </w:rPr>
      </w:pPr>
      <w:r>
        <w:rPr>
          <w:lang w:eastAsia="zh-CN"/>
        </w:rPr>
        <w:t>(3)斜渐近线 若</w:t>
      </w:r>
      <m:oMath>
        <m:r>
          <w:rPr>
            <w:rFonts w:ascii="Cambria Math" w:hAnsi="Cambria Math"/>
            <w:lang w:eastAsia="zh-CN"/>
          </w:rPr>
          <m:t>a</m:t>
        </m:r>
        <m:r>
          <m:rPr>
            <m:sty m:val="p"/>
          </m:rPr>
          <w:rPr>
            <w:rFonts w:ascii="Cambria Math" w:hAnsi="Cambria Math"/>
            <w:lang w:eastAsia="zh-CN"/>
          </w:rPr>
          <m:t>=</m:t>
        </m:r>
        <m:limLow>
          <m:limLowPr>
            <m:ctrlPr>
              <w:rPr>
                <w:rFonts w:ascii="Cambria Math" w:hAnsi="Cambria Math"/>
              </w:rPr>
            </m:ctrlPr>
          </m:limLowPr>
          <m:e>
            <m:r>
              <m:rPr>
                <m:sty m:val="p"/>
              </m:rPr>
              <w:rPr>
                <w:rFonts w:ascii="Cambria Math" w:hAnsi="Cambria Math"/>
                <w:lang w:eastAsia="zh-CN"/>
              </w:rPr>
              <m:t>lim</m:t>
            </m:r>
          </m:e>
          <m:lim>
            <m:r>
              <w:rPr>
                <w:rFonts w:ascii="Cambria Math" w:hAnsi="Cambria Math"/>
                <w:lang w:eastAsia="zh-CN"/>
              </w:rPr>
              <m:t>x</m:t>
            </m:r>
            <m:r>
              <m:rPr>
                <m:sty m:val="p"/>
              </m:rPr>
              <w:rPr>
                <w:rFonts w:ascii="Cambria Math" w:hAnsi="Cambria Math"/>
                <w:lang w:eastAsia="zh-CN"/>
              </w:rPr>
              <m:t>→∞</m:t>
            </m:r>
          </m:lim>
        </m:limLow>
        <m:r>
          <m:rPr>
            <m:sty m:val="p"/>
          </m:rPr>
          <w:rPr>
            <w:rFonts w:ascii="Cambria Math" w:hAnsi="Cambria Math"/>
            <w:lang w:eastAsia="zh-CN"/>
          </w:rPr>
          <m:t> </m:t>
        </m:r>
        <m:f>
          <m:fPr>
            <m:ctrlPr>
              <w:rPr>
                <w:rFonts w:ascii="Cambria Math" w:hAnsi="Cambria Math"/>
              </w:rPr>
            </m:ctrlPr>
          </m:fPr>
          <m:num>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num>
          <m:den>
            <m:r>
              <w:rPr>
                <w:rFonts w:ascii="Cambria Math" w:hAnsi="Cambria Math"/>
                <w:lang w:eastAsia="zh-CN"/>
              </w:rPr>
              <m:t>x</m:t>
            </m:r>
          </m:den>
        </m:f>
        <m:r>
          <m:rPr>
            <m:sty m:val="p"/>
          </m:rPr>
          <w:rPr>
            <w:rFonts w:ascii="Cambria Math" w:hAnsi="Cambria Math"/>
            <w:lang w:eastAsia="zh-CN"/>
          </w:rPr>
          <m:t>, </m:t>
        </m:r>
        <m:r>
          <w:rPr>
            <w:rFonts w:ascii="Cambria Math" w:hAnsi="Cambria Math"/>
            <w:lang w:eastAsia="zh-CN"/>
          </w:rPr>
          <m:t>b</m:t>
        </m:r>
        <m:r>
          <m:rPr>
            <m:sty m:val="p"/>
          </m:rPr>
          <w:rPr>
            <w:rFonts w:ascii="Cambria Math" w:hAnsi="Cambria Math"/>
            <w:lang w:eastAsia="zh-CN"/>
          </w:rPr>
          <m:t>=</m:t>
        </m:r>
        <m:limLow>
          <m:limLowPr>
            <m:ctrlPr>
              <w:rPr>
                <w:rFonts w:ascii="Cambria Math" w:hAnsi="Cambria Math"/>
              </w:rPr>
            </m:ctrlPr>
          </m:limLowPr>
          <m:e>
            <m:r>
              <m:rPr>
                <m:sty m:val="p"/>
              </m:rPr>
              <w:rPr>
                <w:rFonts w:ascii="Cambria Math" w:hAnsi="Cambria Math"/>
                <w:lang w:eastAsia="zh-CN"/>
              </w:rPr>
              <m:t>lim</m:t>
            </m:r>
          </m:e>
          <m:lim>
            <m:r>
              <w:rPr>
                <w:rFonts w:ascii="Cambria Math" w:hAnsi="Cambria Math"/>
                <w:lang w:eastAsia="zh-CN"/>
              </w:rPr>
              <m:t>x</m:t>
            </m:r>
            <m:r>
              <m:rPr>
                <m:sty m:val="p"/>
              </m:rPr>
              <w:rPr>
                <w:rFonts w:ascii="Cambria Math" w:hAnsi="Cambria Math"/>
                <w:lang w:eastAsia="zh-CN"/>
              </w:rPr>
              <m:t>→∞</m:t>
            </m:r>
          </m:lim>
        </m:limLow>
        <m:r>
          <m:rPr>
            <m:sty m:val="p"/>
          </m:rPr>
          <w:rPr>
            <w:rFonts w:ascii="Cambria Math" w:hAnsi="Cambria Math"/>
            <w:lang w:eastAsia="zh-CN"/>
          </w:rPr>
          <m:t> [</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ax</m:t>
        </m:r>
        <m:r>
          <m:rPr>
            <m:sty m:val="p"/>
          </m:rPr>
          <w:rPr>
            <w:rFonts w:ascii="Cambria Math" w:hAnsi="Cambria Math"/>
            <w:lang w:eastAsia="zh-CN"/>
          </w:rPr>
          <m:t>]</m:t>
        </m:r>
      </m:oMath>
      <w:r>
        <w:rPr>
          <w:lang w:eastAsia="zh-CN"/>
        </w:rPr>
        <w:t xml:space="preserve">，则 </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ax</m:t>
        </m:r>
        <m:r>
          <m:rPr>
            <m:sty m:val="p"/>
          </m:rPr>
          <w:rPr>
            <w:rFonts w:ascii="Cambria Math" w:hAnsi="Cambria Math"/>
            <w:lang w:eastAsia="zh-CN"/>
          </w:rPr>
          <m:t>+</m:t>
        </m:r>
        <m:r>
          <w:rPr>
            <w:rFonts w:ascii="Cambria Math" w:hAnsi="Cambria Math"/>
            <w:lang w:eastAsia="zh-CN"/>
          </w:rPr>
          <m:t>b</m:t>
        </m:r>
      </m:oMath>
      <w:r>
        <w:rPr>
          <w:lang w:eastAsia="zh-CN"/>
        </w:rPr>
        <w:t>称为</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的斜渐近线</w:t>
      </w:r>
      <w:r>
        <w:rPr>
          <w:rFonts w:hint="eastAsia"/>
          <w:lang w:eastAsia="zh-CN"/>
        </w:rPr>
        <w:t>。</w:t>
      </w:r>
    </w:p>
    <w:p w14:paraId="70D70BDF" w14:textId="77777777" w:rsidR="00D662EA" w:rsidRPr="00193B14" w:rsidRDefault="00D662EA" w:rsidP="00D662EA">
      <w:pPr>
        <w:pStyle w:val="aff8"/>
        <w:rPr>
          <w:sz w:val="24"/>
          <w:lang w:eastAsia="zh-CN"/>
        </w:rPr>
      </w:pPr>
      <w:r w:rsidRPr="00193B14">
        <w:rPr>
          <w:b/>
          <w:sz w:val="24"/>
          <w:lang w:eastAsia="zh-CN"/>
        </w:rPr>
        <w:t>14.</w:t>
      </w:r>
      <w:r w:rsidRPr="00193B14">
        <w:rPr>
          <w:rFonts w:hint="eastAsia"/>
          <w:b/>
          <w:sz w:val="24"/>
          <w:lang w:eastAsia="zh-CN"/>
        </w:rPr>
        <w:t>函数凹凸性的判断</w:t>
      </w:r>
      <w:r w:rsidRPr="00193B14">
        <w:rPr>
          <w:sz w:val="24"/>
          <w:lang w:eastAsia="zh-CN"/>
        </w:rPr>
        <w:t xml:space="preserve"> </w:t>
      </w:r>
    </w:p>
    <w:p w14:paraId="04EF5D41" w14:textId="77777777" w:rsidR="00D662EA" w:rsidRDefault="00D662EA" w:rsidP="00D662EA">
      <w:pPr>
        <w:pStyle w:val="aff8"/>
        <w:rPr>
          <w:lang w:eastAsia="zh-CN"/>
        </w:rPr>
      </w:pPr>
      <w:r>
        <w:rPr>
          <w:b/>
          <w:lang w:eastAsia="zh-CN"/>
        </w:rPr>
        <w:t>Th1:</w:t>
      </w:r>
      <w:r>
        <w:rPr>
          <w:lang w:eastAsia="zh-CN"/>
        </w:rPr>
        <w:t xml:space="preserve"> (凹凸性的判别定理）若在I上</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)&lt;0</m:t>
        </m:r>
      </m:oMath>
      <w:r>
        <w:rPr>
          <w:lang w:eastAsia="zh-CN"/>
        </w:rPr>
        <w:t>（或</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)&gt;0</m:t>
        </m:r>
      </m:oMath>
      <w:r>
        <w:rPr>
          <w:lang w:eastAsia="zh-CN"/>
        </w:rPr>
        <w:t>）， 则</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在I上是</w:t>
      </w:r>
      <w:proofErr w:type="gramStart"/>
      <w:r>
        <w:rPr>
          <w:lang w:eastAsia="zh-CN"/>
        </w:rPr>
        <w:t>凸</w:t>
      </w:r>
      <w:proofErr w:type="gramEnd"/>
      <w:r>
        <w:rPr>
          <w:lang w:eastAsia="zh-CN"/>
        </w:rPr>
        <w:t>的（或</w:t>
      </w:r>
      <w:proofErr w:type="gramStart"/>
      <w:r>
        <w:rPr>
          <w:lang w:eastAsia="zh-CN"/>
        </w:rPr>
        <w:t>凹</w:t>
      </w:r>
      <w:proofErr w:type="gramEnd"/>
      <w:r>
        <w:rPr>
          <w:lang w:eastAsia="zh-CN"/>
        </w:rPr>
        <w:t>的）</w:t>
      </w:r>
      <w:r>
        <w:rPr>
          <w:rFonts w:hint="eastAsia"/>
          <w:lang w:eastAsia="zh-CN"/>
        </w:rPr>
        <w:t>。</w:t>
      </w:r>
    </w:p>
    <w:p w14:paraId="6DD9482C" w14:textId="77777777" w:rsidR="00D662EA" w:rsidRDefault="00D662EA" w:rsidP="00D662EA">
      <w:pPr>
        <w:pStyle w:val="aff8"/>
        <w:rPr>
          <w:lang w:eastAsia="zh-CN"/>
        </w:rPr>
      </w:pPr>
      <w:r>
        <w:rPr>
          <w:b/>
          <w:lang w:eastAsia="zh-CN"/>
        </w:rPr>
        <w:t>Th2:</w:t>
      </w:r>
      <w:r>
        <w:rPr>
          <w:lang w:eastAsia="zh-CN"/>
        </w:rPr>
        <w:t xml:space="preserve"> (拐点的判别定理1)若在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Pr>
          <w:lang w:eastAsia="zh-CN"/>
        </w:rPr>
        <w:t>处</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)=0</m:t>
        </m:r>
      </m:oMath>
      <w:r>
        <w:rPr>
          <w:lang w:eastAsia="zh-CN"/>
        </w:rPr>
        <w:t>，（或</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不存在），当</w:t>
      </w:r>
      <m:oMath>
        <m:r>
          <w:rPr>
            <w:rFonts w:ascii="Cambria Math" w:hAnsi="Cambria Math"/>
            <w:lang w:eastAsia="zh-CN"/>
          </w:rPr>
          <m:t>x</m:t>
        </m:r>
      </m:oMath>
      <w:r>
        <w:rPr>
          <w:lang w:eastAsia="zh-CN"/>
        </w:rPr>
        <w:t>变动经过</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Pr>
          <w:lang w:eastAsia="zh-CN"/>
        </w:rPr>
        <w:t>时，</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变号，则</w:t>
      </w:r>
      <m:oMath>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oMath>
      <w:r>
        <w:rPr>
          <w:lang w:eastAsia="zh-CN"/>
        </w:rPr>
        <w:t>为拐点</w:t>
      </w:r>
      <w:r>
        <w:rPr>
          <w:rFonts w:hint="eastAsia"/>
          <w:lang w:eastAsia="zh-CN"/>
        </w:rPr>
        <w:t>。</w:t>
      </w:r>
      <w:r>
        <w:rPr>
          <w:lang w:eastAsia="zh-CN"/>
        </w:rPr>
        <w:t xml:space="preserve"> </w:t>
      </w:r>
    </w:p>
    <w:p w14:paraId="43B2BDB7" w14:textId="77777777" w:rsidR="00D662EA" w:rsidRDefault="00D662EA" w:rsidP="00D662EA">
      <w:pPr>
        <w:pStyle w:val="aff8"/>
        <w:rPr>
          <w:lang w:eastAsia="zh-CN"/>
        </w:rPr>
      </w:pPr>
      <w:r>
        <w:rPr>
          <w:b/>
          <w:lang w:eastAsia="zh-CN"/>
        </w:rPr>
        <w:t>Th3:</w:t>
      </w:r>
      <w:r>
        <w:rPr>
          <w:lang w:eastAsia="zh-CN"/>
        </w:rPr>
        <w:t xml:space="preserve"> (拐点的判别定理2)设</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Pr>
          <w:lang w:eastAsia="zh-CN"/>
        </w:rPr>
        <w:t>点的某邻域内有三阶导数，且</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)=0</m:t>
        </m:r>
      </m:oMath>
      <w:r>
        <w:rPr>
          <w:lang w:eastAsia="zh-CN"/>
        </w:rPr>
        <w:t>，</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)≠0</m:t>
        </m:r>
      </m:oMath>
      <w:r>
        <w:rPr>
          <w:lang w:eastAsia="zh-CN"/>
        </w:rPr>
        <w:t>，则</w:t>
      </w:r>
      <m:oMath>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oMath>
      <w:r>
        <w:rPr>
          <w:lang w:eastAsia="zh-CN"/>
        </w:rPr>
        <w:t>为拐点</w:t>
      </w:r>
      <w:r>
        <w:rPr>
          <w:rFonts w:hint="eastAsia"/>
          <w:lang w:eastAsia="zh-CN"/>
        </w:rPr>
        <w:t>。</w:t>
      </w:r>
    </w:p>
    <w:p w14:paraId="3B24E787" w14:textId="77777777" w:rsidR="00D662EA" w:rsidRPr="00193B14" w:rsidRDefault="00D662EA" w:rsidP="00D662EA">
      <w:pPr>
        <w:pStyle w:val="aff8"/>
        <w:rPr>
          <w:sz w:val="24"/>
        </w:rPr>
      </w:pPr>
      <w:r w:rsidRPr="00193B14">
        <w:rPr>
          <w:b/>
          <w:sz w:val="24"/>
        </w:rPr>
        <w:t>15.</w:t>
      </w:r>
      <w:r w:rsidRPr="00193B14">
        <w:rPr>
          <w:rFonts w:hint="eastAsia"/>
          <w:b/>
          <w:sz w:val="24"/>
        </w:rPr>
        <w:t>弧微分</w:t>
      </w:r>
    </w:p>
    <w:p w14:paraId="11D2FBEA" w14:textId="77777777" w:rsidR="00D662EA" w:rsidRDefault="00D662EA" w:rsidP="00D662EA">
      <w:pPr>
        <w:pStyle w:val="aff8"/>
      </w:pPr>
      <m:oMath>
        <m:r>
          <w:rPr>
            <w:rFonts w:ascii="Cambria Math" w:hAnsi="Cambria Math"/>
          </w:rPr>
          <m:t>dS</m:t>
        </m:r>
        <m:r>
          <m:rPr>
            <m:sty m:val="p"/>
          </m:rPr>
          <w:rPr>
            <w:rFonts w:ascii="Cambria Math" w:hAnsi="Cambria Math"/>
          </w:rPr>
          <m:t>=</m:t>
        </m:r>
        <m:rad>
          <m:radPr>
            <m:degHide m:val="1"/>
            <m:ctrlPr>
              <w:rPr>
                <w:rFonts w:ascii="Cambria Math" w:hAnsi="Cambria Math"/>
              </w:rPr>
            </m:ctrlPr>
          </m:radPr>
          <m:deg/>
          <m:e>
            <m:r>
              <m:rPr>
                <m:sty m:val="p"/>
              </m:rPr>
              <w:rPr>
                <w:rFonts w:ascii="Cambria Math" w:hAnsi="Cambria Math"/>
              </w:rPr>
              <m:t>1+</m:t>
            </m:r>
            <m:r>
              <w:rPr>
                <w:rFonts w:ascii="Cambria Math" w:hAnsi="Cambria Math"/>
              </w:rPr>
              <m:t>y</m:t>
            </m:r>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e>
        </m:rad>
        <m:r>
          <w:rPr>
            <w:rFonts w:ascii="Cambria Math" w:hAnsi="Cambria Math"/>
          </w:rPr>
          <m:t>dx</m:t>
        </m:r>
      </m:oMath>
      <w:r>
        <w:t xml:space="preserve"> </w:t>
      </w:r>
    </w:p>
    <w:p w14:paraId="6616F9A0" w14:textId="77777777" w:rsidR="00D662EA" w:rsidRPr="00193B14" w:rsidRDefault="00D662EA" w:rsidP="00D662EA">
      <w:pPr>
        <w:pStyle w:val="aff8"/>
        <w:rPr>
          <w:sz w:val="24"/>
          <w:lang w:eastAsia="zh-CN"/>
        </w:rPr>
      </w:pPr>
      <w:r w:rsidRPr="00193B14">
        <w:rPr>
          <w:b/>
          <w:sz w:val="24"/>
          <w:lang w:eastAsia="zh-CN"/>
        </w:rPr>
        <w:t>16.</w:t>
      </w:r>
      <w:r w:rsidRPr="00193B14">
        <w:rPr>
          <w:rFonts w:hint="eastAsia"/>
          <w:b/>
          <w:sz w:val="24"/>
          <w:lang w:eastAsia="zh-CN"/>
        </w:rPr>
        <w:t>曲率</w:t>
      </w:r>
    </w:p>
    <w:p w14:paraId="1A73631E" w14:textId="77777777" w:rsidR="00D662EA" w:rsidRPr="00193B14" w:rsidRDefault="00D662EA" w:rsidP="00D662EA">
      <w:pPr>
        <w:pStyle w:val="aff8"/>
        <w:rPr>
          <w:lang w:eastAsia="zh-CN"/>
        </w:rPr>
      </w:pPr>
      <w:r>
        <w:rPr>
          <w:lang w:eastAsia="zh-CN"/>
        </w:rPr>
        <w:t>曲线</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在点</w:t>
      </w:r>
      <m:oMath>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y</m:t>
        </m:r>
        <m:r>
          <m:rPr>
            <m:sty m:val="p"/>
          </m:rPr>
          <w:rPr>
            <w:rFonts w:ascii="Cambria Math" w:hAnsi="Cambria Math"/>
            <w:lang w:eastAsia="zh-CN"/>
          </w:rPr>
          <m:t>)</m:t>
        </m:r>
      </m:oMath>
      <w:r>
        <w:rPr>
          <w:lang w:eastAsia="zh-CN"/>
        </w:rPr>
        <w:t>处的曲率</w:t>
      </w:r>
      <m:oMath>
        <m:r>
          <w:rPr>
            <w:rFonts w:ascii="Cambria Math" w:hAnsi="Cambria Math"/>
            <w:sz w:val="24"/>
            <w:lang w:eastAsia="zh-CN"/>
          </w:rPr>
          <m:t>k</m:t>
        </m:r>
        <m:r>
          <m:rPr>
            <m:sty m:val="p"/>
          </m:rPr>
          <w:rPr>
            <w:rFonts w:ascii="Cambria Math" w:hAnsi="Cambria Math"/>
            <w:sz w:val="24"/>
            <w:lang w:eastAsia="zh-CN"/>
          </w:rPr>
          <m:t>=</m:t>
        </m:r>
        <m:f>
          <m:fPr>
            <m:ctrlPr>
              <w:rPr>
                <w:rFonts w:ascii="Cambria Math" w:hAnsi="Cambria Math"/>
                <w:sz w:val="24"/>
              </w:rPr>
            </m:ctrlPr>
          </m:fPr>
          <m:num>
            <m:d>
              <m:dPr>
                <m:begChr m:val="|"/>
                <m:endChr m:val="|"/>
                <m:ctrlPr>
                  <w:rPr>
                    <w:rFonts w:ascii="Cambria Math" w:hAnsi="Cambria Math"/>
                    <w:sz w:val="24"/>
                  </w:rPr>
                </m:ctrlPr>
              </m:dPr>
              <m:e>
                <m:r>
                  <w:rPr>
                    <w:rFonts w:ascii="Cambria Math" w:hAnsi="Cambria Math"/>
                    <w:sz w:val="24"/>
                    <w:lang w:eastAsia="zh-CN"/>
                  </w:rPr>
                  <m:t>y</m:t>
                </m:r>
                <m:r>
                  <m:rPr>
                    <m:sty m:val="p"/>
                  </m:rPr>
                  <w:rPr>
                    <w:rFonts w:ascii="Cambria Math" w:hAnsi="Cambria Math"/>
                    <w:sz w:val="24"/>
                    <w:lang w:eastAsia="zh-CN"/>
                  </w:rPr>
                  <m:t>″</m:t>
                </m:r>
              </m:e>
            </m:d>
          </m:num>
          <m:den>
            <m:sSup>
              <m:sSupPr>
                <m:ctrlPr>
                  <w:rPr>
                    <w:rFonts w:ascii="Cambria Math" w:hAnsi="Cambria Math"/>
                    <w:sz w:val="24"/>
                  </w:rPr>
                </m:ctrlPr>
              </m:sSupPr>
              <m:e>
                <m:r>
                  <m:rPr>
                    <m:sty m:val="p"/>
                  </m:rPr>
                  <w:rPr>
                    <w:rFonts w:ascii="Cambria Math" w:hAnsi="Cambria Math"/>
                    <w:sz w:val="24"/>
                    <w:lang w:eastAsia="zh-CN"/>
                  </w:rPr>
                  <m:t>(1+</m:t>
                </m:r>
                <m:r>
                  <w:rPr>
                    <w:rFonts w:ascii="Cambria Math" w:hAnsi="Cambria Math"/>
                    <w:sz w:val="24"/>
                    <w:lang w:eastAsia="zh-CN"/>
                  </w:rPr>
                  <m:t>y</m:t>
                </m:r>
                <m:sSup>
                  <m:sSupPr>
                    <m:ctrlPr>
                      <w:rPr>
                        <w:rFonts w:ascii="Cambria Math" w:hAnsi="Cambria Math"/>
                        <w:sz w:val="24"/>
                      </w:rPr>
                    </m:ctrlPr>
                  </m:sSupPr>
                  <m:e>
                    <m:r>
                      <m:rPr>
                        <m:sty m:val="p"/>
                      </m:rPr>
                      <w:rPr>
                        <w:rFonts w:ascii="Cambria Math" w:hAnsi="Cambria Math"/>
                        <w:sz w:val="24"/>
                        <w:lang w:eastAsia="zh-CN"/>
                      </w:rPr>
                      <m:t>'</m:t>
                    </m:r>
                  </m:e>
                  <m:sup>
                    <m:r>
                      <m:rPr>
                        <m:sty m:val="p"/>
                      </m:rPr>
                      <w:rPr>
                        <w:rFonts w:ascii="Cambria Math" w:hAnsi="Cambria Math"/>
                        <w:sz w:val="24"/>
                        <w:lang w:eastAsia="zh-CN"/>
                      </w:rPr>
                      <m:t>2</m:t>
                    </m:r>
                  </m:sup>
                </m:sSup>
                <m:r>
                  <m:rPr>
                    <m:sty m:val="p"/>
                  </m:rPr>
                  <w:rPr>
                    <w:rFonts w:ascii="Cambria Math" w:hAnsi="Cambria Math"/>
                    <w:sz w:val="24"/>
                    <w:lang w:eastAsia="zh-CN"/>
                  </w:rPr>
                  <m:t>)</m:t>
                </m:r>
              </m:e>
              <m:sup>
                <m:f>
                  <m:fPr>
                    <m:type m:val="lin"/>
                    <m:ctrlPr>
                      <w:rPr>
                        <w:rFonts w:ascii="Cambria Math" w:hAnsi="Cambria Math"/>
                        <w:sz w:val="24"/>
                      </w:rPr>
                    </m:ctrlPr>
                  </m:fPr>
                  <m:num>
                    <m:r>
                      <m:rPr>
                        <m:sty m:val="p"/>
                      </m:rPr>
                      <w:rPr>
                        <w:rFonts w:ascii="Cambria Math" w:hAnsi="Cambria Math"/>
                        <w:sz w:val="24"/>
                        <w:lang w:eastAsia="zh-CN"/>
                      </w:rPr>
                      <m:t>3</m:t>
                    </m:r>
                  </m:num>
                  <m:den>
                    <m:r>
                      <m:rPr>
                        <m:sty m:val="p"/>
                      </m:rPr>
                      <w:rPr>
                        <w:rFonts w:ascii="Cambria Math" w:hAnsi="Cambria Math"/>
                        <w:sz w:val="24"/>
                        <w:lang w:eastAsia="zh-CN"/>
                      </w:rPr>
                      <m:t>2</m:t>
                    </m:r>
                  </m:den>
                </m:f>
              </m:sup>
            </m:sSup>
          </m:den>
        </m:f>
        <m:r>
          <m:rPr>
            <m:sty m:val="p"/>
          </m:rPr>
          <w:rPr>
            <w:rFonts w:ascii="Cambria Math" w:hAnsi="Cambria Math"/>
            <w:sz w:val="24"/>
            <w:lang w:eastAsia="zh-CN"/>
          </w:rPr>
          <m:t>.</m:t>
        </m:r>
      </m:oMath>
      <w:r>
        <w:rPr>
          <w:lang w:eastAsia="zh-CN"/>
        </w:rPr>
        <w:t xml:space="preserve"> 对于参数方程</w:t>
      </w:r>
      <w:r>
        <w:rPr>
          <w:rFonts w:hint="eastAsia"/>
          <w:lang w:eastAsia="zh-CN"/>
        </w:rPr>
        <w:t>：</w:t>
      </w:r>
    </w:p>
    <w:p w14:paraId="57AE3044" w14:textId="77777777" w:rsidR="00D662EA" w:rsidRDefault="00000000" w:rsidP="00D662EA">
      <w:pPr>
        <w:pStyle w:val="aff8"/>
      </w:pPr>
      <m:oMath>
        <m:d>
          <m:dPr>
            <m:begChr m:val="{"/>
            <m:endChr m:val=""/>
            <m:ctrlPr>
              <w:rPr>
                <w:rFonts w:ascii="Cambria Math" w:hAnsi="Cambria Math"/>
                <w:sz w:val="24"/>
              </w:rPr>
            </m:ctrlPr>
          </m:dPr>
          <m:e>
            <m:m>
              <m:mPr>
                <m:plcHide m:val="1"/>
                <m:mcs>
                  <m:mc>
                    <m:mcPr>
                      <m:count m:val="1"/>
                      <m:mcJc m:val="right"/>
                    </m:mcPr>
                  </m:mc>
                  <m:mc>
                    <m:mcPr>
                      <m:count m:val="1"/>
                      <m:mcJc m:val="left"/>
                    </m:mcPr>
                  </m:mc>
                </m:mcs>
                <m:ctrlPr>
                  <w:rPr>
                    <w:rFonts w:ascii="Cambria Math" w:hAnsi="Cambria Math"/>
                    <w:sz w:val="24"/>
                  </w:rPr>
                </m:ctrlPr>
              </m:mPr>
              <m:mr>
                <m:e/>
                <m:e>
                  <m:r>
                    <w:rPr>
                      <w:rFonts w:ascii="Cambria Math" w:hAnsi="Cambria Math"/>
                      <w:sz w:val="24"/>
                    </w:rPr>
                    <m:t>x</m:t>
                  </m:r>
                  <m:r>
                    <m:rPr>
                      <m:sty m:val="p"/>
                    </m:rPr>
                    <w:rPr>
                      <w:rFonts w:ascii="Cambria Math" w:hAnsi="Cambria Math"/>
                      <w:sz w:val="24"/>
                    </w:rPr>
                    <m:t>=</m:t>
                  </m:r>
                  <m:r>
                    <w:rPr>
                      <w:rFonts w:ascii="Cambria Math" w:hAnsi="Cambria Math"/>
                      <w:sz w:val="24"/>
                    </w:rPr>
                    <m:t>φ</m:t>
                  </m:r>
                  <m:r>
                    <m:rPr>
                      <m:sty m:val="p"/>
                    </m:rPr>
                    <w:rPr>
                      <w:rFonts w:ascii="Cambria Math" w:hAnsi="Cambria Math"/>
                      <w:sz w:val="24"/>
                    </w:rPr>
                    <m:t>(</m:t>
                  </m:r>
                  <m:r>
                    <w:rPr>
                      <w:rFonts w:ascii="Cambria Math" w:hAnsi="Cambria Math"/>
                      <w:sz w:val="24"/>
                    </w:rPr>
                    <m:t>t</m:t>
                  </m:r>
                  <m:r>
                    <m:rPr>
                      <m:sty m:val="p"/>
                    </m:rPr>
                    <w:rPr>
                      <w:rFonts w:ascii="Cambria Math" w:hAnsi="Cambria Math"/>
                      <w:sz w:val="24"/>
                    </w:rPr>
                    <m:t>)</m:t>
                  </m:r>
                </m:e>
              </m:mr>
              <m:mr>
                <m:e/>
                <m:e>
                  <m:r>
                    <w:rPr>
                      <w:rFonts w:ascii="Cambria Math" w:hAnsi="Cambria Math"/>
                      <w:sz w:val="24"/>
                    </w:rPr>
                    <m:t>y</m:t>
                  </m:r>
                  <m:r>
                    <m:rPr>
                      <m:sty m:val="p"/>
                    </m:rPr>
                    <w:rPr>
                      <w:rFonts w:ascii="Cambria Math" w:hAnsi="Cambria Math"/>
                      <w:sz w:val="24"/>
                    </w:rPr>
                    <m:t>=</m:t>
                  </m:r>
                  <m:r>
                    <w:rPr>
                      <w:rFonts w:ascii="Cambria Math" w:hAnsi="Cambria Math"/>
                      <w:sz w:val="24"/>
                    </w:rPr>
                    <m:t>ψ</m:t>
                  </m:r>
                  <m:r>
                    <m:rPr>
                      <m:sty m:val="p"/>
                    </m:rPr>
                    <w:rPr>
                      <w:rFonts w:ascii="Cambria Math" w:hAnsi="Cambria Math"/>
                      <w:sz w:val="24"/>
                    </w:rPr>
                    <m:t>(</m:t>
                  </m:r>
                  <m:r>
                    <w:rPr>
                      <w:rFonts w:ascii="Cambria Math" w:hAnsi="Cambria Math"/>
                      <w:sz w:val="24"/>
                    </w:rPr>
                    <m:t>t</m:t>
                  </m:r>
                  <m:r>
                    <m:rPr>
                      <m:sty m:val="p"/>
                    </m:rPr>
                    <w:rPr>
                      <w:rFonts w:ascii="Cambria Math" w:hAnsi="Cambria Math"/>
                      <w:sz w:val="24"/>
                    </w:rPr>
                    <m:t>)</m:t>
                  </m:r>
                </m:e>
              </m:mr>
            </m:m>
          </m:e>
        </m:d>
        <m:r>
          <m:rPr>
            <m:sty m:val="p"/>
          </m:rPr>
          <w:rPr>
            <w:rFonts w:ascii="Cambria Math" w:hAnsi="Cambria Math"/>
            <w:sz w:val="24"/>
          </w:rPr>
          <m:t>,</m:t>
        </m:r>
        <m:r>
          <w:rPr>
            <w:rFonts w:ascii="Cambria Math" w:hAnsi="Cambria Math"/>
            <w:sz w:val="24"/>
          </w:rPr>
          <m:t>k</m:t>
        </m:r>
        <m:r>
          <m:rPr>
            <m:sty m:val="p"/>
          </m:rPr>
          <w:rPr>
            <w:rFonts w:ascii="Cambria Math" w:hAnsi="Cambria Math"/>
            <w:sz w:val="24"/>
          </w:rPr>
          <m:t>=</m:t>
        </m:r>
        <m:f>
          <m:fPr>
            <m:ctrlPr>
              <w:rPr>
                <w:rFonts w:ascii="Cambria Math" w:hAnsi="Cambria Math"/>
                <w:sz w:val="24"/>
              </w:rPr>
            </m:ctrlPr>
          </m:fPr>
          <m:num>
            <m:d>
              <m:dPr>
                <m:begChr m:val="|"/>
                <m:endChr m:val="|"/>
                <m:ctrlPr>
                  <w:rPr>
                    <w:rFonts w:ascii="Cambria Math" w:hAnsi="Cambria Math"/>
                    <w:sz w:val="24"/>
                  </w:rPr>
                </m:ctrlPr>
              </m:dPr>
              <m:e>
                <m:r>
                  <w:rPr>
                    <w:rFonts w:ascii="Cambria Math" w:hAnsi="Cambria Math"/>
                    <w:sz w:val="24"/>
                  </w:rPr>
                  <m:t>φ</m:t>
                </m:r>
                <m:r>
                  <m:rPr>
                    <m:sty m:val="p"/>
                  </m:rPr>
                  <w:rPr>
                    <w:rFonts w:ascii="Cambria Math" w:hAnsi="Cambria Math"/>
                    <w:sz w:val="24"/>
                  </w:rPr>
                  <m:t>'(</m:t>
                </m:r>
                <m:r>
                  <w:rPr>
                    <w:rFonts w:ascii="Cambria Math" w:hAnsi="Cambria Math"/>
                    <w:sz w:val="24"/>
                  </w:rPr>
                  <m:t>t</m:t>
                </m:r>
                <m:r>
                  <m:rPr>
                    <m:sty m:val="p"/>
                  </m:rPr>
                  <w:rPr>
                    <w:rFonts w:ascii="Cambria Math" w:hAnsi="Cambria Math"/>
                    <w:sz w:val="24"/>
                  </w:rPr>
                  <m:t>)</m:t>
                </m:r>
                <m:r>
                  <w:rPr>
                    <w:rFonts w:ascii="Cambria Math" w:hAnsi="Cambria Math"/>
                    <w:sz w:val="24"/>
                  </w:rPr>
                  <m:t>ψ</m:t>
                </m:r>
                <m:r>
                  <m:rPr>
                    <m:sty m:val="p"/>
                  </m:rPr>
                  <w:rPr>
                    <w:rFonts w:ascii="Cambria Math" w:hAnsi="Cambria Math"/>
                    <w:sz w:val="24"/>
                  </w:rPr>
                  <m:t>″(</m:t>
                </m:r>
                <m:r>
                  <w:rPr>
                    <w:rFonts w:ascii="Cambria Math" w:hAnsi="Cambria Math"/>
                    <w:sz w:val="24"/>
                  </w:rPr>
                  <m:t>t</m:t>
                </m:r>
                <m:r>
                  <m:rPr>
                    <m:sty m:val="p"/>
                  </m:rPr>
                  <w:rPr>
                    <w:rFonts w:ascii="Cambria Math" w:hAnsi="Cambria Math"/>
                    <w:sz w:val="24"/>
                  </w:rPr>
                  <m:t>)-</m:t>
                </m:r>
                <m:r>
                  <w:rPr>
                    <w:rFonts w:ascii="Cambria Math" w:hAnsi="Cambria Math"/>
                    <w:sz w:val="24"/>
                  </w:rPr>
                  <m:t>φ</m:t>
                </m:r>
                <m:r>
                  <m:rPr>
                    <m:sty m:val="p"/>
                  </m:rPr>
                  <w:rPr>
                    <w:rFonts w:ascii="Cambria Math" w:hAnsi="Cambria Math"/>
                    <w:sz w:val="24"/>
                  </w:rPr>
                  <m:t>″(</m:t>
                </m:r>
                <m:r>
                  <w:rPr>
                    <w:rFonts w:ascii="Cambria Math" w:hAnsi="Cambria Math"/>
                    <w:sz w:val="24"/>
                  </w:rPr>
                  <m:t>t</m:t>
                </m:r>
                <m:r>
                  <m:rPr>
                    <m:sty m:val="p"/>
                  </m:rPr>
                  <w:rPr>
                    <w:rFonts w:ascii="Cambria Math" w:hAnsi="Cambria Math"/>
                    <w:sz w:val="24"/>
                  </w:rPr>
                  <m:t>)</m:t>
                </m:r>
                <m:r>
                  <w:rPr>
                    <w:rFonts w:ascii="Cambria Math" w:hAnsi="Cambria Math"/>
                    <w:sz w:val="24"/>
                  </w:rPr>
                  <m:t>ψ</m:t>
                </m:r>
                <m:r>
                  <m:rPr>
                    <m:sty m:val="p"/>
                  </m:rPr>
                  <w:rPr>
                    <w:rFonts w:ascii="Cambria Math" w:hAnsi="Cambria Math"/>
                    <w:sz w:val="24"/>
                  </w:rPr>
                  <m:t>'(</m:t>
                </m:r>
                <m:r>
                  <w:rPr>
                    <w:rFonts w:ascii="Cambria Math" w:hAnsi="Cambria Math"/>
                    <w:sz w:val="24"/>
                  </w:rPr>
                  <m:t>t</m:t>
                </m:r>
                <m:r>
                  <m:rPr>
                    <m:sty m:val="p"/>
                  </m:rPr>
                  <w:rPr>
                    <w:rFonts w:ascii="Cambria Math" w:hAnsi="Cambria Math"/>
                    <w:sz w:val="24"/>
                  </w:rPr>
                  <m:t>)</m:t>
                </m:r>
              </m:e>
            </m:d>
          </m:num>
          <m:den>
            <m:sSup>
              <m:sSupPr>
                <m:ctrlPr>
                  <w:rPr>
                    <w:rFonts w:ascii="Cambria Math" w:hAnsi="Cambria Math"/>
                    <w:sz w:val="24"/>
                  </w:rPr>
                </m:ctrlPr>
              </m:sSupPr>
              <m:e>
                <m:r>
                  <m:rPr>
                    <m:sty m:val="p"/>
                  </m:rPr>
                  <w:rPr>
                    <w:rFonts w:ascii="Cambria Math" w:hAnsi="Cambria Math"/>
                    <w:sz w:val="24"/>
                  </w:rPr>
                  <m:t>[</m:t>
                </m:r>
                <m:r>
                  <w:rPr>
                    <w:rFonts w:ascii="Cambria Math" w:hAnsi="Cambria Math"/>
                    <w:sz w:val="24"/>
                  </w:rPr>
                  <m:t>φ</m:t>
                </m:r>
                <m:sSup>
                  <m:sSupPr>
                    <m:ctrlPr>
                      <w:rPr>
                        <w:rFonts w:ascii="Cambria Math" w:hAnsi="Cambria Math"/>
                        <w:sz w:val="24"/>
                      </w:rPr>
                    </m:ctrlPr>
                  </m:sSupPr>
                  <m:e>
                    <m:r>
                      <m:rPr>
                        <m:sty m:val="p"/>
                      </m:rPr>
                      <w:rPr>
                        <w:rFonts w:ascii="Cambria Math" w:hAnsi="Cambria Math"/>
                        <w:sz w:val="24"/>
                      </w:rPr>
                      <m:t>'</m:t>
                    </m:r>
                  </m:e>
                  <m:sup>
                    <m:r>
                      <m:rPr>
                        <m:sty m:val="p"/>
                      </m:rPr>
                      <w:rPr>
                        <w:rFonts w:ascii="Cambria Math" w:hAnsi="Cambria Math"/>
                        <w:sz w:val="24"/>
                      </w:rPr>
                      <m:t>2</m:t>
                    </m:r>
                  </m:sup>
                </m:sSup>
                <m:r>
                  <m:rPr>
                    <m:sty m:val="p"/>
                  </m:rPr>
                  <w:rPr>
                    <w:rFonts w:ascii="Cambria Math" w:hAnsi="Cambria Math"/>
                    <w:sz w:val="24"/>
                  </w:rPr>
                  <m:t>(</m:t>
                </m:r>
                <m:r>
                  <w:rPr>
                    <w:rFonts w:ascii="Cambria Math" w:hAnsi="Cambria Math"/>
                    <w:sz w:val="24"/>
                  </w:rPr>
                  <m:t>t</m:t>
                </m:r>
                <m:r>
                  <m:rPr>
                    <m:sty m:val="p"/>
                  </m:rPr>
                  <w:rPr>
                    <w:rFonts w:ascii="Cambria Math" w:hAnsi="Cambria Math"/>
                    <w:sz w:val="24"/>
                  </w:rPr>
                  <m:t>)+</m:t>
                </m:r>
                <m:r>
                  <w:rPr>
                    <w:rFonts w:ascii="Cambria Math" w:hAnsi="Cambria Math"/>
                    <w:sz w:val="24"/>
                  </w:rPr>
                  <m:t>ψ</m:t>
                </m:r>
                <m:sSup>
                  <m:sSupPr>
                    <m:ctrlPr>
                      <w:rPr>
                        <w:rFonts w:ascii="Cambria Math" w:hAnsi="Cambria Math"/>
                        <w:sz w:val="24"/>
                      </w:rPr>
                    </m:ctrlPr>
                  </m:sSupPr>
                  <m:e>
                    <m:r>
                      <m:rPr>
                        <m:sty m:val="p"/>
                      </m:rPr>
                      <w:rPr>
                        <w:rFonts w:ascii="Cambria Math" w:hAnsi="Cambria Math"/>
                        <w:sz w:val="24"/>
                      </w:rPr>
                      <m:t>'</m:t>
                    </m:r>
                  </m:e>
                  <m:sup>
                    <m:r>
                      <m:rPr>
                        <m:sty m:val="p"/>
                      </m:rPr>
                      <w:rPr>
                        <w:rFonts w:ascii="Cambria Math" w:hAnsi="Cambria Math"/>
                        <w:sz w:val="24"/>
                      </w:rPr>
                      <m:t>2</m:t>
                    </m:r>
                  </m:sup>
                </m:sSup>
                <m:r>
                  <m:rPr>
                    <m:sty m:val="p"/>
                  </m:rPr>
                  <w:rPr>
                    <w:rFonts w:ascii="Cambria Math" w:hAnsi="Cambria Math"/>
                    <w:sz w:val="24"/>
                  </w:rPr>
                  <m:t>(</m:t>
                </m:r>
                <m:r>
                  <w:rPr>
                    <w:rFonts w:ascii="Cambria Math" w:hAnsi="Cambria Math"/>
                    <w:sz w:val="24"/>
                  </w:rPr>
                  <m:t>t</m:t>
                </m:r>
                <m:r>
                  <m:rPr>
                    <m:sty m:val="p"/>
                  </m:rPr>
                  <w:rPr>
                    <w:rFonts w:ascii="Cambria Math" w:hAnsi="Cambria Math"/>
                    <w:sz w:val="24"/>
                  </w:rPr>
                  <m:t>)]</m:t>
                </m:r>
              </m:e>
              <m:sup>
                <m:f>
                  <m:fPr>
                    <m:type m:val="lin"/>
                    <m:ctrlPr>
                      <w:rPr>
                        <w:rFonts w:ascii="Cambria Math" w:hAnsi="Cambria Math"/>
                        <w:sz w:val="24"/>
                      </w:rPr>
                    </m:ctrlPr>
                  </m:fPr>
                  <m:num>
                    <m:r>
                      <m:rPr>
                        <m:sty m:val="p"/>
                      </m:rPr>
                      <w:rPr>
                        <w:rFonts w:ascii="Cambria Math" w:hAnsi="Cambria Math"/>
                        <w:sz w:val="24"/>
                      </w:rPr>
                      <m:t>3</m:t>
                    </m:r>
                  </m:num>
                  <m:den>
                    <m:r>
                      <m:rPr>
                        <m:sty m:val="p"/>
                      </m:rPr>
                      <w:rPr>
                        <w:rFonts w:ascii="Cambria Math" w:hAnsi="Cambria Math"/>
                        <w:sz w:val="24"/>
                      </w:rPr>
                      <m:t>2</m:t>
                    </m:r>
                  </m:den>
                </m:f>
              </m:sup>
            </m:sSup>
          </m:den>
        </m:f>
      </m:oMath>
      <w:r w:rsidR="00D662EA">
        <w:t xml:space="preserve"> </w:t>
      </w:r>
    </w:p>
    <w:p w14:paraId="507E8DA6" w14:textId="77777777" w:rsidR="00D662EA" w:rsidRPr="00193B14" w:rsidRDefault="00D662EA" w:rsidP="00D662EA">
      <w:pPr>
        <w:pStyle w:val="aff8"/>
        <w:rPr>
          <w:b/>
          <w:sz w:val="24"/>
          <w:lang w:eastAsia="zh-CN"/>
        </w:rPr>
      </w:pPr>
      <w:r w:rsidRPr="00193B14">
        <w:rPr>
          <w:b/>
          <w:sz w:val="24"/>
          <w:lang w:eastAsia="zh-CN"/>
        </w:rPr>
        <w:t>17.曲率半径</w:t>
      </w:r>
    </w:p>
    <w:p w14:paraId="220CF731" w14:textId="77777777" w:rsidR="00D662EA" w:rsidRDefault="00D662EA" w:rsidP="00D662EA">
      <w:pPr>
        <w:pStyle w:val="aff8"/>
        <w:rPr>
          <w:lang w:eastAsia="zh-CN"/>
        </w:rPr>
      </w:pPr>
      <w:r>
        <w:rPr>
          <w:lang w:eastAsia="zh-CN"/>
        </w:rPr>
        <w:t>曲线在点</w:t>
      </w:r>
      <m:oMath>
        <m:r>
          <w:rPr>
            <w:rFonts w:ascii="Cambria Math" w:hAnsi="Cambria Math"/>
            <w:lang w:eastAsia="zh-CN"/>
          </w:rPr>
          <m:t>M</m:t>
        </m:r>
      </m:oMath>
      <w:r>
        <w:rPr>
          <w:lang w:eastAsia="zh-CN"/>
        </w:rPr>
        <w:t>处的曲率</w:t>
      </w:r>
      <m:oMath>
        <m:r>
          <w:rPr>
            <w:rFonts w:ascii="Cambria Math" w:hAnsi="Cambria Math"/>
            <w:lang w:eastAsia="zh-CN"/>
          </w:rPr>
          <m:t>k</m:t>
        </m:r>
        <m:r>
          <m:rPr>
            <m:sty m:val="p"/>
          </m:rPr>
          <w:rPr>
            <w:rFonts w:ascii="Cambria Math" w:hAnsi="Cambria Math"/>
            <w:lang w:eastAsia="zh-CN"/>
          </w:rPr>
          <m:t>(</m:t>
        </m:r>
        <m:r>
          <w:rPr>
            <w:rFonts w:ascii="Cambria Math" w:hAnsi="Cambria Math"/>
            <w:lang w:eastAsia="zh-CN"/>
          </w:rPr>
          <m:t>k</m:t>
        </m:r>
        <m:r>
          <m:rPr>
            <m:sty m:val="p"/>
          </m:rPr>
          <w:rPr>
            <w:rFonts w:ascii="Cambria Math" w:hAnsi="Cambria Math"/>
            <w:lang w:eastAsia="zh-CN"/>
          </w:rPr>
          <m:t>≠0)</m:t>
        </m:r>
      </m:oMath>
      <w:r>
        <w:rPr>
          <w:lang w:eastAsia="zh-CN"/>
        </w:rPr>
        <w:t>与曲线在点</w:t>
      </w:r>
      <m:oMath>
        <m:r>
          <w:rPr>
            <w:rFonts w:ascii="Cambria Math" w:hAnsi="Cambria Math"/>
            <w:lang w:eastAsia="zh-CN"/>
          </w:rPr>
          <m:t>M</m:t>
        </m:r>
      </m:oMath>
      <w:r>
        <w:rPr>
          <w:lang w:eastAsia="zh-CN"/>
        </w:rPr>
        <w:t>处的曲率半径</w:t>
      </w:r>
      <m:oMath>
        <m:r>
          <w:rPr>
            <w:rFonts w:ascii="Cambria Math" w:hAnsi="Cambria Math"/>
            <w:lang w:eastAsia="zh-CN"/>
          </w:rPr>
          <m:t>ρ</m:t>
        </m:r>
      </m:oMath>
      <w:r>
        <w:rPr>
          <w:lang w:eastAsia="zh-CN"/>
        </w:rPr>
        <w:t>有如下关系：</w:t>
      </w:r>
      <m:oMath>
        <m:r>
          <w:rPr>
            <w:rFonts w:ascii="Cambria Math" w:hAnsi="Cambria Math"/>
            <w:sz w:val="24"/>
            <w:lang w:eastAsia="zh-CN"/>
          </w:rPr>
          <m:t>ρ</m:t>
        </m:r>
        <m:r>
          <m:rPr>
            <m:sty m:val="p"/>
          </m:rPr>
          <w:rPr>
            <w:rFonts w:ascii="Cambria Math" w:hAnsi="Cambria Math"/>
            <w:sz w:val="24"/>
            <w:lang w:eastAsia="zh-CN"/>
          </w:rPr>
          <m:t>=</m:t>
        </m:r>
        <m:f>
          <m:fPr>
            <m:ctrlPr>
              <w:rPr>
                <w:rFonts w:ascii="Cambria Math" w:hAnsi="Cambria Math"/>
                <w:sz w:val="24"/>
              </w:rPr>
            </m:ctrlPr>
          </m:fPr>
          <m:num>
            <m:r>
              <m:rPr>
                <m:sty m:val="p"/>
              </m:rPr>
              <w:rPr>
                <w:rFonts w:ascii="Cambria Math" w:hAnsi="Cambria Math"/>
                <w:sz w:val="24"/>
                <w:lang w:eastAsia="zh-CN"/>
              </w:rPr>
              <m:t>1</m:t>
            </m:r>
          </m:num>
          <m:den>
            <m:r>
              <w:rPr>
                <w:rFonts w:ascii="Cambria Math" w:hAnsi="Cambria Math"/>
                <w:sz w:val="24"/>
                <w:lang w:eastAsia="zh-CN"/>
              </w:rPr>
              <m:t>k</m:t>
            </m:r>
          </m:den>
        </m:f>
      </m:oMath>
      <w:r>
        <w:rPr>
          <w:rFonts w:hint="eastAsia"/>
          <w:lang w:eastAsia="zh-CN"/>
        </w:rPr>
        <w:t xml:space="preserve">   </w:t>
      </w:r>
    </w:p>
    <w:p w14:paraId="6673DD21" w14:textId="77777777" w:rsidR="00D662EA" w:rsidRDefault="00D662EA" w:rsidP="00D662EA">
      <w:pPr>
        <w:widowControl/>
        <w:jc w:val="left"/>
        <w:rPr>
          <w:b/>
          <w:bCs/>
          <w:sz w:val="32"/>
          <w:szCs w:val="32"/>
        </w:rPr>
      </w:pPr>
      <w:bookmarkStart w:id="873" w:name="header-n246"/>
      <w:bookmarkEnd w:id="873"/>
      <w:r>
        <w:br w:type="page"/>
      </w:r>
    </w:p>
    <w:p w14:paraId="05F71C06" w14:textId="77777777" w:rsidR="00D662EA" w:rsidRPr="003A6485" w:rsidRDefault="00D662EA" w:rsidP="00D662EA">
      <w:pPr>
        <w:pStyle w:val="3"/>
      </w:pPr>
      <w:bookmarkStart w:id="874" w:name="_Toc511915284"/>
      <w:bookmarkStart w:id="875" w:name="_Toc38636930"/>
      <w:r w:rsidRPr="003A6485">
        <w:lastRenderedPageBreak/>
        <w:t>线性代数</w:t>
      </w:r>
      <w:bookmarkEnd w:id="874"/>
      <w:bookmarkEnd w:id="875"/>
    </w:p>
    <w:p w14:paraId="73FACE45" w14:textId="77777777" w:rsidR="00D662EA" w:rsidRPr="006961C2" w:rsidRDefault="00D662EA" w:rsidP="00D662EA">
      <w:pPr>
        <w:pStyle w:val="4"/>
      </w:pPr>
      <w:r w:rsidRPr="006961C2">
        <w:t>行列式</w:t>
      </w:r>
    </w:p>
    <w:p w14:paraId="77C820D4" w14:textId="77777777" w:rsidR="00D662EA" w:rsidRPr="003A6485" w:rsidRDefault="00D662EA" w:rsidP="00D662EA">
      <w:pPr>
        <w:pStyle w:val="aff8"/>
        <w:rPr>
          <w:b/>
          <w:sz w:val="24"/>
          <w:lang w:eastAsia="zh-CN"/>
        </w:rPr>
      </w:pPr>
      <w:r w:rsidRPr="003A6485">
        <w:rPr>
          <w:rFonts w:hint="eastAsia"/>
          <w:b/>
          <w:sz w:val="24"/>
          <w:lang w:eastAsia="zh-CN"/>
        </w:rPr>
        <w:t>1</w:t>
      </w:r>
      <w:r w:rsidRPr="003A6485">
        <w:rPr>
          <w:b/>
          <w:sz w:val="24"/>
          <w:lang w:eastAsia="zh-CN"/>
        </w:rPr>
        <w:t>.</w:t>
      </w:r>
      <w:r w:rsidRPr="003A6485">
        <w:rPr>
          <w:rFonts w:hint="eastAsia"/>
          <w:b/>
          <w:sz w:val="24"/>
          <w:lang w:eastAsia="zh-CN"/>
        </w:rPr>
        <w:t>行列式按行（列）</w:t>
      </w:r>
      <w:r w:rsidRPr="003A6485">
        <w:rPr>
          <w:b/>
          <w:sz w:val="24"/>
          <w:lang w:eastAsia="zh-CN"/>
        </w:rPr>
        <w:t>展开定理</w:t>
      </w:r>
    </w:p>
    <w:p w14:paraId="53A05748" w14:textId="77777777" w:rsidR="00D662EA" w:rsidRDefault="00D662EA" w:rsidP="00D662EA">
      <w:pPr>
        <w:pStyle w:val="aff8"/>
        <w:rPr>
          <w:lang w:eastAsia="zh-CN"/>
        </w:rPr>
      </w:pPr>
      <w:r>
        <w:rPr>
          <w:lang w:eastAsia="zh-CN"/>
        </w:rPr>
        <w:t xml:space="preserve">(1) </w:t>
      </w:r>
      <w:r>
        <w:rPr>
          <w:rFonts w:hint="eastAsia"/>
          <w:lang w:eastAsia="zh-CN"/>
        </w:rPr>
        <w:t>设</w:t>
      </w:r>
      <m:oMath>
        <m:r>
          <w:rPr>
            <w:rFonts w:ascii="Cambria Math" w:hAnsi="Cambria Math"/>
            <w:lang w:eastAsia="zh-CN"/>
          </w:rPr>
          <m:t>A=</m:t>
        </m:r>
        <m:sSub>
          <m:sSubPr>
            <m:ctrlPr>
              <w:rPr>
                <w:rFonts w:ascii="Cambria Math" w:hAnsi="Cambria Math"/>
              </w:rPr>
            </m:ctrlPr>
          </m:sSubPr>
          <m:e>
            <m:d>
              <m:dPr>
                <m:ctrlPr>
                  <w:rPr>
                    <w:rFonts w:ascii="Cambria Math" w:hAnsi="Cambria Math"/>
                    <w:i/>
                  </w:rPr>
                </m:ctrlPr>
              </m:dPr>
              <m:e>
                <m:sSub>
                  <m:sSubPr>
                    <m:ctrlPr>
                      <w:rPr>
                        <w:rFonts w:ascii="Cambria Math" w:hAnsi="Cambria Math"/>
                      </w:rPr>
                    </m:ctrlPr>
                  </m:sSubPr>
                  <m:e>
                    <m:r>
                      <w:rPr>
                        <w:rFonts w:ascii="Cambria Math" w:hAnsi="Cambria Math"/>
                        <w:lang w:eastAsia="zh-CN"/>
                      </w:rPr>
                      <m:t>a</m:t>
                    </m:r>
                  </m:e>
                  <m:sub>
                    <m:r>
                      <w:rPr>
                        <w:rFonts w:ascii="Cambria Math" w:hAnsi="Cambria Math"/>
                        <w:lang w:eastAsia="zh-CN"/>
                      </w:rPr>
                      <m:t>ij</m:t>
                    </m:r>
                  </m:sub>
                </m:sSub>
              </m:e>
            </m:d>
          </m:e>
          <m:sub>
            <m:r>
              <w:rPr>
                <w:rFonts w:ascii="Cambria Math" w:hAnsi="Cambria Math"/>
                <w:lang w:eastAsia="zh-CN"/>
              </w:rPr>
              <m:t>n×n</m:t>
            </m:r>
          </m:sub>
        </m:sSub>
      </m:oMath>
      <w:r>
        <w:rPr>
          <w:rFonts w:hint="eastAsia"/>
          <w:lang w:eastAsia="zh-CN"/>
        </w:rPr>
        <w:t>，则：</w:t>
      </w:r>
      <m:oMath>
        <m:sSub>
          <m:sSubPr>
            <m:ctrlPr>
              <w:rPr>
                <w:rFonts w:ascii="Cambria Math" w:hAnsi="Cambria Math"/>
              </w:rPr>
            </m:ctrlPr>
          </m:sSubPr>
          <m:e>
            <m:r>
              <w:rPr>
                <w:rFonts w:ascii="Cambria Math" w:hAnsi="Cambria Math"/>
                <w:lang w:eastAsia="zh-CN"/>
              </w:rPr>
              <m:t>a</m:t>
            </m:r>
          </m:e>
          <m:sub>
            <m:r>
              <w:rPr>
                <w:rFonts w:ascii="Cambria Math" w:hAnsi="Cambria Math"/>
                <w:lang w:eastAsia="zh-CN"/>
              </w:rPr>
              <m:t>i1</m:t>
            </m:r>
          </m:sub>
        </m:sSub>
        <m:sSub>
          <m:sSubPr>
            <m:ctrlPr>
              <w:rPr>
                <w:rFonts w:ascii="Cambria Math" w:hAnsi="Cambria Math"/>
              </w:rPr>
            </m:ctrlPr>
          </m:sSubPr>
          <m:e>
            <m:r>
              <w:rPr>
                <w:rFonts w:ascii="Cambria Math" w:hAnsi="Cambria Math"/>
                <w:lang w:eastAsia="zh-CN"/>
              </w:rPr>
              <m:t>A</m:t>
            </m:r>
          </m:e>
          <m:sub>
            <m:r>
              <w:rPr>
                <w:rFonts w:ascii="Cambria Math" w:hAnsi="Cambria Math"/>
                <w:lang w:eastAsia="zh-CN"/>
              </w:rPr>
              <m:t>j1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i2</m:t>
            </m:r>
          </m:sub>
        </m:sSub>
        <m:sSub>
          <m:sSubPr>
            <m:ctrlPr>
              <w:rPr>
                <w:rFonts w:ascii="Cambria Math" w:hAnsi="Cambria Math"/>
              </w:rPr>
            </m:ctrlPr>
          </m:sSubPr>
          <m:e>
            <m:r>
              <w:rPr>
                <w:rFonts w:ascii="Cambria Math" w:hAnsi="Cambria Math"/>
                <w:lang w:eastAsia="zh-CN"/>
              </w:rPr>
              <m:t>A</m:t>
            </m:r>
          </m:e>
          <m:sub>
            <m:r>
              <w:rPr>
                <w:rFonts w:ascii="Cambria Math" w:hAnsi="Cambria Math"/>
                <w:lang w:eastAsia="zh-CN"/>
              </w:rPr>
              <m:t>j2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in</m:t>
            </m:r>
          </m:sub>
        </m:sSub>
        <m:sSub>
          <m:sSubPr>
            <m:ctrlPr>
              <w:rPr>
                <w:rFonts w:ascii="Cambria Math" w:hAnsi="Cambria Math"/>
              </w:rPr>
            </m:ctrlPr>
          </m:sSubPr>
          <m:e>
            <m:r>
              <w:rPr>
                <w:rFonts w:ascii="Cambria Math" w:hAnsi="Cambria Math"/>
                <w:lang w:eastAsia="zh-CN"/>
              </w:rPr>
              <m:t>A</m:t>
            </m:r>
          </m:e>
          <m:sub>
            <m:r>
              <w:rPr>
                <w:rFonts w:ascii="Cambria Math" w:hAnsi="Cambria Math"/>
                <w:lang w:eastAsia="zh-CN"/>
              </w:rPr>
              <m:t>jn</m:t>
            </m:r>
          </m:sub>
        </m:sSub>
        <m:r>
          <w:rPr>
            <w:rFonts w:ascii="Cambria Math" w:hAnsi="Cambria Math"/>
            <w:lang w:eastAsia="zh-CN"/>
          </w:rPr>
          <m:t>=</m:t>
        </m:r>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d>
                    <m:dPr>
                      <m:begChr m:val="|"/>
                      <m:endChr m:val="|"/>
                      <m:ctrlPr>
                        <w:rPr>
                          <w:rFonts w:ascii="Cambria Math" w:hAnsi="Cambria Math"/>
                        </w:rPr>
                      </m:ctrlPr>
                    </m:dPr>
                    <m:e>
                      <m:r>
                        <w:rPr>
                          <w:rFonts w:ascii="Cambria Math" w:hAnsi="Cambria Math"/>
                          <w:lang w:eastAsia="zh-CN"/>
                        </w:rPr>
                        <m:t>A</m:t>
                      </m:r>
                    </m:e>
                  </m:d>
                  <m:r>
                    <w:rPr>
                      <w:rFonts w:ascii="Cambria Math" w:hAnsi="Cambria Math"/>
                      <w:lang w:eastAsia="zh-CN"/>
                    </w:rPr>
                    <m:t>,i=j</m:t>
                  </m:r>
                </m:e>
              </m:mr>
              <m:mr>
                <m:e/>
                <m:e>
                  <m:r>
                    <w:rPr>
                      <w:rFonts w:ascii="Cambria Math" w:hAnsi="Cambria Math"/>
                      <w:lang w:eastAsia="zh-CN"/>
                    </w:rPr>
                    <m:t>0,i≠j</m:t>
                  </m:r>
                </m:e>
              </m:mr>
            </m:m>
          </m:e>
        </m:d>
      </m:oMath>
      <w:r>
        <w:rPr>
          <w:lang w:eastAsia="zh-CN"/>
        </w:rPr>
        <w:t xml:space="preserve"> </w:t>
      </w:r>
    </w:p>
    <w:p w14:paraId="49413F25" w14:textId="77777777" w:rsidR="00D662EA" w:rsidRDefault="00D662EA" w:rsidP="00D662EA">
      <w:pPr>
        <w:pStyle w:val="aff8"/>
      </w:pPr>
      <w:r>
        <w:t>或</w:t>
      </w:r>
      <m:oMath>
        <m:sSub>
          <m:sSubPr>
            <m:ctrlPr>
              <w:rPr>
                <w:rFonts w:ascii="Cambria Math" w:hAnsi="Cambria Math"/>
              </w:rPr>
            </m:ctrlPr>
          </m:sSubPr>
          <m:e>
            <m:r>
              <w:rPr>
                <w:rFonts w:ascii="Cambria Math" w:hAnsi="Cambria Math"/>
              </w:rPr>
              <m:t>a</m:t>
            </m:r>
          </m:e>
          <m:sub>
            <m:r>
              <w:rPr>
                <w:rFonts w:ascii="Cambria Math" w:hAnsi="Cambria Math"/>
              </w:rPr>
              <m:t>1i</m:t>
            </m:r>
          </m:sub>
        </m:sSub>
        <m:sSub>
          <m:sSubPr>
            <m:ctrlPr>
              <w:rPr>
                <w:rFonts w:ascii="Cambria Math" w:hAnsi="Cambria Math"/>
              </w:rPr>
            </m:ctrlPr>
          </m:sSubPr>
          <m:e>
            <m:r>
              <w:rPr>
                <w:rFonts w:ascii="Cambria Math" w:hAnsi="Cambria Math"/>
              </w:rPr>
              <m:t>A</m:t>
            </m:r>
          </m:e>
          <m:sub>
            <m:r>
              <w:rPr>
                <w:rFonts w:ascii="Cambria Math" w:hAnsi="Cambria Math"/>
              </w:rPr>
              <m:t>1j</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2i</m:t>
            </m:r>
          </m:sub>
        </m:sSub>
        <m:sSub>
          <m:sSubPr>
            <m:ctrlPr>
              <w:rPr>
                <w:rFonts w:ascii="Cambria Math" w:hAnsi="Cambria Math"/>
              </w:rPr>
            </m:ctrlPr>
          </m:sSubPr>
          <m:e>
            <m:r>
              <w:rPr>
                <w:rFonts w:ascii="Cambria Math" w:hAnsi="Cambria Math"/>
              </w:rPr>
              <m:t>A</m:t>
            </m:r>
          </m:e>
          <m:sub>
            <m:r>
              <w:rPr>
                <w:rFonts w:ascii="Cambria Math" w:hAnsi="Cambria Math"/>
              </w:rPr>
              <m:t>2j</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ni</m:t>
            </m:r>
          </m:sub>
        </m:sSub>
        <m:sSub>
          <m:sSubPr>
            <m:ctrlPr>
              <w:rPr>
                <w:rFonts w:ascii="Cambria Math" w:hAnsi="Cambria Math"/>
              </w:rPr>
            </m:ctrlPr>
          </m:sSubPr>
          <m:e>
            <m:r>
              <w:rPr>
                <w:rFonts w:ascii="Cambria Math" w:hAnsi="Cambria Math"/>
              </w:rPr>
              <m:t>A</m:t>
            </m:r>
          </m:e>
          <m:sub>
            <m:r>
              <w:rPr>
                <w:rFonts w:ascii="Cambria Math" w:hAnsi="Cambria Math"/>
              </w:rPr>
              <m:t>nj</m:t>
            </m:r>
          </m:sub>
        </m:sSub>
        <m:r>
          <w:rPr>
            <w:rFonts w:ascii="Cambria Math" w:hAnsi="Cambria Math"/>
          </w:rPr>
          <m:t>=</m:t>
        </m:r>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d>
                    <m:dPr>
                      <m:begChr m:val="|"/>
                      <m:endChr m:val="|"/>
                      <m:ctrlPr>
                        <w:rPr>
                          <w:rFonts w:ascii="Cambria Math" w:hAnsi="Cambria Math"/>
                        </w:rPr>
                      </m:ctrlPr>
                    </m:dPr>
                    <m:e>
                      <m:r>
                        <w:rPr>
                          <w:rFonts w:ascii="Cambria Math" w:hAnsi="Cambria Math"/>
                        </w:rPr>
                        <m:t>A</m:t>
                      </m:r>
                    </m:e>
                  </m:d>
                  <m:r>
                    <w:rPr>
                      <w:rFonts w:ascii="Cambria Math" w:hAnsi="Cambria Math"/>
                    </w:rPr>
                    <m:t>,i=j</m:t>
                  </m:r>
                </m:e>
              </m:mr>
              <m:mr>
                <m:e/>
                <m:e>
                  <m:r>
                    <w:rPr>
                      <w:rFonts w:ascii="Cambria Math" w:hAnsi="Cambria Math"/>
                    </w:rPr>
                    <m:t>0,i≠j</m:t>
                  </m:r>
                </m:e>
              </m:mr>
            </m:m>
          </m:e>
        </m:d>
      </m:oMath>
      <w:r>
        <w:t xml:space="preserve"> </w:t>
      </w:r>
    </w:p>
    <w:p w14:paraId="67204E0C" w14:textId="77777777" w:rsidR="00D662EA" w:rsidRDefault="00D662EA" w:rsidP="00D662EA">
      <w:pPr>
        <w:pStyle w:val="aff8"/>
      </w:pPr>
      <w:r w:rsidRPr="00480259">
        <w:t xml:space="preserve">即 </w:t>
      </w:r>
      <m:oMath>
        <m:r>
          <w:rPr>
            <w:rFonts w:ascii="Cambria Math" w:hAnsi="Cambria Math"/>
          </w:rPr>
          <m:t>A</m:t>
        </m:r>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A=</m:t>
        </m:r>
        <m:d>
          <m:dPr>
            <m:begChr m:val="|"/>
            <m:endChr m:val="|"/>
            <m:ctrlPr>
              <w:rPr>
                <w:rFonts w:ascii="Cambria Math" w:hAnsi="Cambria Math"/>
              </w:rPr>
            </m:ctrlPr>
          </m:dPr>
          <m:e>
            <m:r>
              <w:rPr>
                <w:rFonts w:ascii="Cambria Math" w:hAnsi="Cambria Math"/>
              </w:rPr>
              <m:t>A</m:t>
            </m:r>
          </m:e>
        </m:d>
        <m:r>
          <w:rPr>
            <w:rFonts w:ascii="Cambria Math" w:hAnsi="Cambria Math"/>
          </w:rPr>
          <m:t>E,</m:t>
        </m:r>
      </m:oMath>
      <w:r w:rsidRPr="00480259">
        <w:t>其中</w:t>
      </w:r>
      <w:r w:rsidRPr="00480259">
        <w:rPr>
          <w:rFonts w:hint="eastAsia"/>
        </w:rPr>
        <w:t>：</w:t>
      </w:r>
      <m:oMath>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m:t>
        </m:r>
        <m:d>
          <m:dPr>
            <m:ctrlPr>
              <w:rPr>
                <w:rFonts w:ascii="Cambria Math" w:hAnsi="Cambria Math"/>
              </w:rPr>
            </m:ctrlPr>
          </m:dPr>
          <m:e>
            <m:m>
              <m:mPr>
                <m:plcHide m:val="1"/>
                <m:mcs>
                  <m:mc>
                    <m:mcPr>
                      <m:count m:val="4"/>
                      <m:mcJc m:val="center"/>
                    </m:mcPr>
                  </m:mc>
                </m:mcs>
                <m:ctrlPr>
                  <w:rPr>
                    <w:rFonts w:ascii="Cambria Math" w:hAnsi="Cambria Math"/>
                  </w:rPr>
                </m:ctrlPr>
              </m:mPr>
              <m:mr>
                <m:e>
                  <m:sSub>
                    <m:sSubPr>
                      <m:ctrlPr>
                        <w:rPr>
                          <w:rFonts w:ascii="Cambria Math" w:hAnsi="Cambria Math"/>
                        </w:rPr>
                      </m:ctrlPr>
                    </m:sSubPr>
                    <m:e>
                      <m:r>
                        <w:rPr>
                          <w:rFonts w:ascii="Cambria Math" w:hAnsi="Cambria Math"/>
                        </w:rPr>
                        <m:t>A</m:t>
                      </m:r>
                    </m:e>
                    <m:sub>
                      <m:r>
                        <w:rPr>
                          <w:rFonts w:ascii="Cambria Math" w:hAnsi="Cambria Math"/>
                        </w:rPr>
                        <m:t>11</m:t>
                      </m:r>
                    </m:sub>
                  </m:sSub>
                </m:e>
                <m:e>
                  <m:sSub>
                    <m:sSubPr>
                      <m:ctrlPr>
                        <w:rPr>
                          <w:rFonts w:ascii="Cambria Math" w:hAnsi="Cambria Math"/>
                        </w:rPr>
                      </m:ctrlPr>
                    </m:sSubPr>
                    <m:e>
                      <m:r>
                        <w:rPr>
                          <w:rFonts w:ascii="Cambria Math" w:hAnsi="Cambria Math"/>
                        </w:rPr>
                        <m:t>A</m:t>
                      </m:r>
                    </m:e>
                    <m:sub>
                      <m:r>
                        <w:rPr>
                          <w:rFonts w:ascii="Cambria Math" w:hAnsi="Cambria Math"/>
                        </w:rPr>
                        <m:t>12</m:t>
                      </m:r>
                    </m:sub>
                  </m:sSub>
                </m:e>
                <m:e>
                  <m:r>
                    <w:rPr>
                      <w:rFonts w:ascii="Cambria Math" w:hAnsi="Cambria Math"/>
                    </w:rPr>
                    <m:t>…</m:t>
                  </m:r>
                </m:e>
                <m:e>
                  <m:sSub>
                    <m:sSubPr>
                      <m:ctrlPr>
                        <w:rPr>
                          <w:rFonts w:ascii="Cambria Math" w:hAnsi="Cambria Math"/>
                        </w:rPr>
                      </m:ctrlPr>
                    </m:sSubPr>
                    <m:e>
                      <m:r>
                        <w:rPr>
                          <w:rFonts w:ascii="Cambria Math" w:hAnsi="Cambria Math"/>
                        </w:rPr>
                        <m:t>A</m:t>
                      </m:r>
                    </m:e>
                    <m:sub>
                      <m:r>
                        <w:rPr>
                          <w:rFonts w:ascii="Cambria Math" w:hAnsi="Cambria Math"/>
                        </w:rPr>
                        <m:t>1n</m:t>
                      </m:r>
                    </m:sub>
                  </m:sSub>
                </m:e>
              </m:mr>
              <m:mr>
                <m:e>
                  <m:sSub>
                    <m:sSubPr>
                      <m:ctrlPr>
                        <w:rPr>
                          <w:rFonts w:ascii="Cambria Math" w:hAnsi="Cambria Math"/>
                        </w:rPr>
                      </m:ctrlPr>
                    </m:sSubPr>
                    <m:e>
                      <m:r>
                        <w:rPr>
                          <w:rFonts w:ascii="Cambria Math" w:hAnsi="Cambria Math"/>
                        </w:rPr>
                        <m:t>A</m:t>
                      </m:r>
                    </m:e>
                    <m:sub>
                      <m:r>
                        <w:rPr>
                          <w:rFonts w:ascii="Cambria Math" w:hAnsi="Cambria Math"/>
                        </w:rPr>
                        <m:t>21</m:t>
                      </m:r>
                    </m:sub>
                  </m:sSub>
                </m:e>
                <m:e>
                  <m:sSub>
                    <m:sSubPr>
                      <m:ctrlPr>
                        <w:rPr>
                          <w:rFonts w:ascii="Cambria Math" w:hAnsi="Cambria Math"/>
                        </w:rPr>
                      </m:ctrlPr>
                    </m:sSubPr>
                    <m:e>
                      <m:r>
                        <w:rPr>
                          <w:rFonts w:ascii="Cambria Math" w:hAnsi="Cambria Math"/>
                        </w:rPr>
                        <m:t>A</m:t>
                      </m:r>
                    </m:e>
                    <m:sub>
                      <m:r>
                        <w:rPr>
                          <w:rFonts w:ascii="Cambria Math" w:hAnsi="Cambria Math"/>
                        </w:rPr>
                        <m:t>22</m:t>
                      </m:r>
                    </m:sub>
                  </m:sSub>
                </m:e>
                <m:e>
                  <m:r>
                    <w:rPr>
                      <w:rFonts w:ascii="Cambria Math" w:hAnsi="Cambria Math"/>
                    </w:rPr>
                    <m:t>…</m:t>
                  </m:r>
                </m:e>
                <m:e>
                  <m:sSub>
                    <m:sSubPr>
                      <m:ctrlPr>
                        <w:rPr>
                          <w:rFonts w:ascii="Cambria Math" w:hAnsi="Cambria Math"/>
                        </w:rPr>
                      </m:ctrlPr>
                    </m:sSubPr>
                    <m:e>
                      <m:r>
                        <w:rPr>
                          <w:rFonts w:ascii="Cambria Math" w:hAnsi="Cambria Math"/>
                        </w:rPr>
                        <m:t>A</m:t>
                      </m:r>
                    </m:e>
                    <m:sub>
                      <m:r>
                        <w:rPr>
                          <w:rFonts w:ascii="Cambria Math" w:hAnsi="Cambria Math"/>
                        </w:rPr>
                        <m:t>2n</m:t>
                      </m:r>
                    </m:sub>
                  </m:sSub>
                </m:e>
              </m:mr>
              <m:mr>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mr>
              <m:mr>
                <m:e>
                  <m:sSub>
                    <m:sSubPr>
                      <m:ctrlPr>
                        <w:rPr>
                          <w:rFonts w:ascii="Cambria Math" w:hAnsi="Cambria Math"/>
                        </w:rPr>
                      </m:ctrlPr>
                    </m:sSubPr>
                    <m:e>
                      <m:r>
                        <w:rPr>
                          <w:rFonts w:ascii="Cambria Math" w:hAnsi="Cambria Math"/>
                        </w:rPr>
                        <m:t>A</m:t>
                      </m:r>
                    </m:e>
                    <m:sub>
                      <m:r>
                        <w:rPr>
                          <w:rFonts w:ascii="Cambria Math" w:hAnsi="Cambria Math"/>
                        </w:rPr>
                        <m:t>n1</m:t>
                      </m:r>
                    </m:sub>
                  </m:sSub>
                </m:e>
                <m:e>
                  <m:sSub>
                    <m:sSubPr>
                      <m:ctrlPr>
                        <w:rPr>
                          <w:rFonts w:ascii="Cambria Math" w:hAnsi="Cambria Math"/>
                        </w:rPr>
                      </m:ctrlPr>
                    </m:sSubPr>
                    <m:e>
                      <m:r>
                        <w:rPr>
                          <w:rFonts w:ascii="Cambria Math" w:hAnsi="Cambria Math"/>
                        </w:rPr>
                        <m:t>A</m:t>
                      </m:r>
                    </m:e>
                    <m:sub>
                      <m:r>
                        <w:rPr>
                          <w:rFonts w:ascii="Cambria Math" w:hAnsi="Cambria Math"/>
                        </w:rPr>
                        <m:t>n2</m:t>
                      </m:r>
                    </m:sub>
                  </m:sSub>
                </m:e>
                <m:e>
                  <m:r>
                    <w:rPr>
                      <w:rFonts w:ascii="Cambria Math" w:hAnsi="Cambria Math"/>
                    </w:rPr>
                    <m:t>…</m:t>
                  </m:r>
                </m:e>
                <m:e>
                  <m:sSub>
                    <m:sSubPr>
                      <m:ctrlPr>
                        <w:rPr>
                          <w:rFonts w:ascii="Cambria Math" w:hAnsi="Cambria Math"/>
                        </w:rPr>
                      </m:ctrlPr>
                    </m:sSubPr>
                    <m:e>
                      <m:r>
                        <w:rPr>
                          <w:rFonts w:ascii="Cambria Math" w:hAnsi="Cambria Math"/>
                        </w:rPr>
                        <m:t>A</m:t>
                      </m:r>
                    </m:e>
                    <m:sub>
                      <m:r>
                        <w:rPr>
                          <w:rFonts w:ascii="Cambria Math" w:hAnsi="Cambria Math"/>
                        </w:rPr>
                        <m:t>nn</m:t>
                      </m:r>
                    </m:sub>
                  </m:sSub>
                </m:e>
              </m:mr>
            </m:m>
          </m:e>
        </m:d>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ji</m:t>
            </m:r>
          </m:sub>
        </m:sSub>
        <m:r>
          <w:rPr>
            <w:rFonts w:ascii="Cambria Math" w:hAnsi="Cambria Math"/>
          </w:rPr>
          <m:t>)=</m:t>
        </m:r>
        <m:sSup>
          <m:sSupPr>
            <m:ctrlPr>
              <w:rPr>
                <w:rFonts w:ascii="Cambria Math" w:hAnsi="Cambria Math"/>
              </w:rPr>
            </m:ctrlPr>
          </m:sSupPr>
          <m:e>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ij</m:t>
                </m:r>
              </m:sub>
            </m:sSub>
            <m:r>
              <w:rPr>
                <w:rFonts w:ascii="Cambria Math" w:hAnsi="Cambria Math"/>
              </w:rPr>
              <m:t>)</m:t>
            </m:r>
          </m:e>
          <m:sup>
            <m:r>
              <w:rPr>
                <w:rFonts w:ascii="Cambria Math" w:hAnsi="Cambria Math"/>
              </w:rPr>
              <m:t>T</m:t>
            </m:r>
          </m:sup>
        </m:sSup>
      </m:oMath>
      <w:r>
        <w:t xml:space="preserve"> </w:t>
      </w:r>
    </w:p>
    <w:p w14:paraId="5D5F19DE" w14:textId="77777777" w:rsidR="00D662EA" w:rsidRDefault="00000000" w:rsidP="00D662EA">
      <w:pPr>
        <w:pStyle w:val="aff8"/>
      </w:pPr>
      <m:oMath>
        <m:sSub>
          <m:sSubPr>
            <m:ctrlPr>
              <w:rPr>
                <w:rFonts w:ascii="Cambria Math" w:hAnsi="Cambria Math"/>
              </w:rPr>
            </m:ctrlPr>
          </m:sSubPr>
          <m:e>
            <m:r>
              <w:rPr>
                <w:rFonts w:ascii="Cambria Math" w:hAnsi="Cambria Math"/>
              </w:rPr>
              <m:t>D</m:t>
            </m:r>
          </m:e>
          <m:sub>
            <m:r>
              <w:rPr>
                <w:rFonts w:ascii="Cambria Math" w:hAnsi="Cambria Math"/>
              </w:rPr>
              <m:t>n</m:t>
            </m:r>
          </m:sub>
        </m:sSub>
        <m:r>
          <w:rPr>
            <w:rFonts w:ascii="Cambria Math" w:hAnsi="Cambria Math"/>
          </w:rPr>
          <m:t>=</m:t>
        </m:r>
        <m:d>
          <m:dPr>
            <m:begChr m:val="∣"/>
            <m:endChr m:val="∣"/>
            <m:ctrlPr>
              <w:rPr>
                <w:rFonts w:ascii="Cambria Math" w:hAnsi="Cambria Math"/>
              </w:rPr>
            </m:ctrlPr>
          </m:dPr>
          <m:e>
            <m:m>
              <m:mPr>
                <m:plcHide m:val="1"/>
                <m:mcs>
                  <m:mc>
                    <m:mcPr>
                      <m:count m:val="4"/>
                      <m:mcJc m:val="center"/>
                    </m:mcPr>
                  </m:mc>
                </m:mcs>
                <m:ctrlPr>
                  <w:rPr>
                    <w:rFonts w:ascii="Cambria Math" w:hAnsi="Cambria Math"/>
                  </w:rPr>
                </m:ctrlPr>
              </m:mPr>
              <m:mr>
                <m:e>
                  <m:r>
                    <w:rPr>
                      <w:rFonts w:ascii="Cambria Math" w:hAnsi="Cambria Math"/>
                    </w:rPr>
                    <m:t>1</m:t>
                  </m:r>
                </m:e>
                <m:e>
                  <m:r>
                    <w:rPr>
                      <w:rFonts w:ascii="Cambria Math" w:hAnsi="Cambria Math"/>
                    </w:rPr>
                    <m:t>1</m:t>
                  </m:r>
                </m:e>
                <m:e>
                  <m:r>
                    <w:rPr>
                      <w:rFonts w:ascii="Cambria Math" w:hAnsi="Cambria Math"/>
                    </w:rPr>
                    <m:t>…</m:t>
                  </m:r>
                </m:e>
                <m:e>
                  <m:r>
                    <w:rPr>
                      <w:rFonts w:ascii="Cambria Math" w:hAnsi="Cambria Math"/>
                    </w:rPr>
                    <m:t>1</m:t>
                  </m:r>
                </m:e>
              </m:mr>
              <m:mr>
                <m:e>
                  <m:sSub>
                    <m:sSubPr>
                      <m:ctrlPr>
                        <w:rPr>
                          <w:rFonts w:ascii="Cambria Math" w:hAnsi="Cambria Math"/>
                        </w:rPr>
                      </m:ctrlPr>
                    </m:sSubPr>
                    <m:e>
                      <m:r>
                        <w:rPr>
                          <w:rFonts w:ascii="Cambria Math" w:hAnsi="Cambria Math"/>
                        </w:rPr>
                        <m:t>x</m:t>
                      </m:r>
                    </m:e>
                    <m:sub>
                      <m:r>
                        <w:rPr>
                          <w:rFonts w:ascii="Cambria Math" w:hAnsi="Cambria Math"/>
                        </w:rPr>
                        <m:t>1</m:t>
                      </m:r>
                    </m:sub>
                  </m:sSub>
                </m:e>
                <m:e>
                  <m:sSub>
                    <m:sSubPr>
                      <m:ctrlPr>
                        <w:rPr>
                          <w:rFonts w:ascii="Cambria Math" w:hAnsi="Cambria Math"/>
                        </w:rPr>
                      </m:ctrlPr>
                    </m:sSubPr>
                    <m:e>
                      <m:r>
                        <w:rPr>
                          <w:rFonts w:ascii="Cambria Math" w:hAnsi="Cambria Math"/>
                        </w:rPr>
                        <m:t>x</m:t>
                      </m:r>
                    </m:e>
                    <m:sub>
                      <m:r>
                        <w:rPr>
                          <w:rFonts w:ascii="Cambria Math" w:hAnsi="Cambria Math"/>
                        </w:rPr>
                        <m:t>2</m:t>
                      </m:r>
                    </m:sub>
                  </m:sSub>
                </m:e>
                <m:e>
                  <m:r>
                    <w:rPr>
                      <w:rFonts w:ascii="Cambria Math" w:hAnsi="Cambria Math"/>
                    </w:rPr>
                    <m:t>…</m:t>
                  </m:r>
                </m:e>
                <m:e>
                  <m:sSub>
                    <m:sSubPr>
                      <m:ctrlPr>
                        <w:rPr>
                          <w:rFonts w:ascii="Cambria Math" w:hAnsi="Cambria Math"/>
                        </w:rPr>
                      </m:ctrlPr>
                    </m:sSubPr>
                    <m:e>
                      <m:r>
                        <w:rPr>
                          <w:rFonts w:ascii="Cambria Math" w:hAnsi="Cambria Math"/>
                        </w:rPr>
                        <m:t>x</m:t>
                      </m:r>
                    </m:e>
                    <m:sub>
                      <m:r>
                        <w:rPr>
                          <w:rFonts w:ascii="Cambria Math" w:hAnsi="Cambria Math"/>
                        </w:rPr>
                        <m:t>n</m:t>
                      </m:r>
                    </m:sub>
                  </m:sSub>
                </m:e>
              </m:mr>
              <m:mr>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mr>
              <m:mr>
                <m:e>
                  <m:sSubSup>
                    <m:sSubSupPr>
                      <m:ctrlPr>
                        <w:rPr>
                          <w:rFonts w:ascii="Cambria Math" w:hAnsi="Cambria Math"/>
                        </w:rPr>
                      </m:ctrlPr>
                    </m:sSubSupPr>
                    <m:e>
                      <m:r>
                        <w:rPr>
                          <w:rFonts w:ascii="Cambria Math" w:hAnsi="Cambria Math"/>
                        </w:rPr>
                        <m:t>x</m:t>
                      </m:r>
                    </m:e>
                    <m:sub>
                      <m:r>
                        <w:rPr>
                          <w:rFonts w:ascii="Cambria Math" w:hAnsi="Cambria Math"/>
                        </w:rPr>
                        <m:t>1</m:t>
                      </m:r>
                    </m:sub>
                    <m:sup>
                      <m:r>
                        <w:rPr>
                          <w:rFonts w:ascii="Cambria Math" w:hAnsi="Cambria Math"/>
                        </w:rPr>
                        <m:t>n-1</m:t>
                      </m:r>
                    </m:sup>
                  </m:sSubSup>
                </m:e>
                <m:e>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n-1</m:t>
                      </m:r>
                    </m:sup>
                  </m:sSubSup>
                </m:e>
                <m:e>
                  <m:r>
                    <w:rPr>
                      <w:rFonts w:ascii="Cambria Math" w:hAnsi="Cambria Math"/>
                    </w:rPr>
                    <m:t>…</m:t>
                  </m:r>
                </m:e>
                <m:e>
                  <m:sSubSup>
                    <m:sSubSupPr>
                      <m:ctrlPr>
                        <w:rPr>
                          <w:rFonts w:ascii="Cambria Math" w:hAnsi="Cambria Math"/>
                        </w:rPr>
                      </m:ctrlPr>
                    </m:sSubSupPr>
                    <m:e>
                      <m:r>
                        <w:rPr>
                          <w:rFonts w:ascii="Cambria Math" w:hAnsi="Cambria Math"/>
                        </w:rPr>
                        <m:t>x</m:t>
                      </m:r>
                    </m:e>
                    <m:sub>
                      <m:r>
                        <w:rPr>
                          <w:rFonts w:ascii="Cambria Math" w:hAnsi="Cambria Math"/>
                        </w:rPr>
                        <m:t>n</m:t>
                      </m:r>
                    </m:sub>
                    <m:sup>
                      <m:r>
                        <w:rPr>
                          <w:rFonts w:ascii="Cambria Math" w:hAnsi="Cambria Math"/>
                        </w:rPr>
                        <m:t>n-1</m:t>
                      </m:r>
                    </m:sup>
                  </m:sSubSup>
                </m:e>
              </m:mr>
            </m:m>
          </m:e>
        </m:d>
        <m:r>
          <w:rPr>
            <w:rFonts w:ascii="Cambria Math" w:hAnsi="Cambria Math"/>
          </w:rPr>
          <m:t>==</m:t>
        </m:r>
        <m:nary>
          <m:naryPr>
            <m:chr m:val="∏"/>
            <m:limLoc m:val="undOvr"/>
            <m:supHide m:val="1"/>
            <m:ctrlPr>
              <w:rPr>
                <w:rFonts w:ascii="Cambria Math" w:hAnsi="Cambria Math"/>
              </w:rPr>
            </m:ctrlPr>
          </m:naryPr>
          <m:sub>
            <m:r>
              <w:rPr>
                <w:rFonts w:ascii="Cambria Math" w:hAnsi="Cambria Math"/>
              </w:rPr>
              <m:t>1≤j&lt;i≤n</m:t>
            </m:r>
          </m:sub>
          <m:sup/>
          <m:e>
            <m:r>
              <w:rPr>
                <w:rFonts w:ascii="Cambria Math" w:hAnsi="Cambria Math"/>
              </w:rPr>
              <m:t> </m:t>
            </m:r>
          </m:e>
        </m:nary>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m:t>
        </m:r>
      </m:oMath>
      <w:r w:rsidR="00D662EA">
        <w:t xml:space="preserve"> </w:t>
      </w:r>
    </w:p>
    <w:p w14:paraId="24704EFD" w14:textId="77777777" w:rsidR="00D662EA" w:rsidRDefault="00D662EA" w:rsidP="00D662EA">
      <w:pPr>
        <w:pStyle w:val="aff8"/>
        <w:rPr>
          <w:lang w:eastAsia="zh-CN"/>
        </w:rPr>
      </w:pPr>
      <w:r>
        <w:rPr>
          <w:lang w:eastAsia="zh-CN"/>
        </w:rPr>
        <w:t>(2) 设</w:t>
      </w:r>
      <m:oMath>
        <m:r>
          <w:rPr>
            <w:rFonts w:ascii="Cambria Math" w:hAnsi="Cambria Math"/>
            <w:lang w:eastAsia="zh-CN"/>
          </w:rPr>
          <m:t>A,B</m:t>
        </m:r>
      </m:oMath>
      <w:r>
        <w:rPr>
          <w:lang w:eastAsia="zh-CN"/>
        </w:rPr>
        <w:t>为</w:t>
      </w:r>
      <m:oMath>
        <m:r>
          <w:rPr>
            <w:rFonts w:ascii="Cambria Math" w:hAnsi="Cambria Math"/>
            <w:lang w:eastAsia="zh-CN"/>
          </w:rPr>
          <m:t>n</m:t>
        </m:r>
      </m:oMath>
      <w:r>
        <w:rPr>
          <w:lang w:eastAsia="zh-CN"/>
        </w:rPr>
        <w:t>阶方阵，则</w:t>
      </w:r>
      <m:oMath>
        <m:d>
          <m:dPr>
            <m:begChr m:val="|"/>
            <m:endChr m:val="|"/>
            <m:ctrlPr>
              <w:rPr>
                <w:rFonts w:ascii="Cambria Math" w:hAnsi="Cambria Math"/>
              </w:rPr>
            </m:ctrlPr>
          </m:dPr>
          <m:e>
            <m:r>
              <w:rPr>
                <w:rFonts w:ascii="Cambria Math" w:hAnsi="Cambria Math"/>
                <w:lang w:eastAsia="zh-CN"/>
              </w:rPr>
              <m:t>AB</m:t>
            </m:r>
          </m:e>
        </m:d>
        <m:r>
          <w:rPr>
            <w:rFonts w:ascii="Cambria Math" w:hAnsi="Cambria Math"/>
            <w:lang w:eastAsia="zh-CN"/>
          </w:rPr>
          <m:t>=</m:t>
        </m:r>
        <m:d>
          <m:dPr>
            <m:begChr m:val="|"/>
            <m:endChr m:val="|"/>
            <m:ctrlPr>
              <w:rPr>
                <w:rFonts w:ascii="Cambria Math" w:hAnsi="Cambria Math"/>
              </w:rPr>
            </m:ctrlPr>
          </m:dPr>
          <m:e>
            <m:r>
              <w:rPr>
                <w:rFonts w:ascii="Cambria Math" w:hAnsi="Cambria Math"/>
                <w:lang w:eastAsia="zh-CN"/>
              </w:rPr>
              <m:t>A</m:t>
            </m:r>
          </m:e>
        </m:d>
        <m:d>
          <m:dPr>
            <m:begChr m:val="|"/>
            <m:endChr m:val="|"/>
            <m:ctrlPr>
              <w:rPr>
                <w:rFonts w:ascii="Cambria Math" w:hAnsi="Cambria Math"/>
              </w:rPr>
            </m:ctrlPr>
          </m:dPr>
          <m:e>
            <m:r>
              <w:rPr>
                <w:rFonts w:ascii="Cambria Math" w:hAnsi="Cambria Math"/>
                <w:lang w:eastAsia="zh-CN"/>
              </w:rPr>
              <m:t>B</m:t>
            </m:r>
          </m:e>
        </m:d>
        <m:r>
          <w:rPr>
            <w:rFonts w:ascii="Cambria Math" w:hAnsi="Cambria Math"/>
            <w:lang w:eastAsia="zh-CN"/>
          </w:rPr>
          <m:t>=</m:t>
        </m:r>
        <m:d>
          <m:dPr>
            <m:begChr m:val="|"/>
            <m:endChr m:val="|"/>
            <m:ctrlPr>
              <w:rPr>
                <w:rFonts w:ascii="Cambria Math" w:hAnsi="Cambria Math"/>
              </w:rPr>
            </m:ctrlPr>
          </m:dPr>
          <m:e>
            <m:r>
              <w:rPr>
                <w:rFonts w:ascii="Cambria Math" w:hAnsi="Cambria Math"/>
                <w:lang w:eastAsia="zh-CN"/>
              </w:rPr>
              <m:t>B</m:t>
            </m:r>
          </m:e>
        </m:d>
        <m:d>
          <m:dPr>
            <m:begChr m:val="|"/>
            <m:endChr m:val="|"/>
            <m:ctrlPr>
              <w:rPr>
                <w:rFonts w:ascii="Cambria Math" w:hAnsi="Cambria Math"/>
              </w:rPr>
            </m:ctrlPr>
          </m:dPr>
          <m:e>
            <m:r>
              <w:rPr>
                <w:rFonts w:ascii="Cambria Math" w:hAnsi="Cambria Math"/>
                <w:lang w:eastAsia="zh-CN"/>
              </w:rPr>
              <m:t>A</m:t>
            </m:r>
          </m:e>
        </m:d>
        <m:r>
          <w:rPr>
            <w:rFonts w:ascii="Cambria Math" w:hAnsi="Cambria Math"/>
            <w:lang w:eastAsia="zh-CN"/>
          </w:rPr>
          <m:t>=</m:t>
        </m:r>
        <m:d>
          <m:dPr>
            <m:begChr m:val="|"/>
            <m:endChr m:val="|"/>
            <m:ctrlPr>
              <w:rPr>
                <w:rFonts w:ascii="Cambria Math" w:hAnsi="Cambria Math"/>
              </w:rPr>
            </m:ctrlPr>
          </m:dPr>
          <m:e>
            <m:r>
              <w:rPr>
                <w:rFonts w:ascii="Cambria Math" w:hAnsi="Cambria Math"/>
                <w:lang w:eastAsia="zh-CN"/>
              </w:rPr>
              <m:t>BA</m:t>
            </m:r>
          </m:e>
        </m:d>
      </m:oMath>
      <w:r>
        <w:rPr>
          <w:rFonts w:hint="eastAsia"/>
          <w:lang w:eastAsia="zh-CN"/>
        </w:rPr>
        <w:t>，</w:t>
      </w:r>
      <w:r>
        <w:rPr>
          <w:lang w:eastAsia="zh-CN"/>
        </w:rPr>
        <w:t>但</w:t>
      </w:r>
      <m:oMath>
        <m:d>
          <m:dPr>
            <m:begChr m:val="|"/>
            <m:endChr m:val="|"/>
            <m:ctrlPr>
              <w:rPr>
                <w:rFonts w:ascii="Cambria Math" w:hAnsi="Cambria Math"/>
              </w:rPr>
            </m:ctrlPr>
          </m:dPr>
          <m:e>
            <m:r>
              <w:rPr>
                <w:rFonts w:ascii="Cambria Math" w:hAnsi="Cambria Math"/>
                <w:lang w:eastAsia="zh-CN"/>
              </w:rPr>
              <m:t>A±B</m:t>
            </m:r>
          </m:e>
        </m:d>
        <m:r>
          <w:rPr>
            <w:rFonts w:ascii="Cambria Math" w:hAnsi="Cambria Math"/>
            <w:lang w:eastAsia="zh-CN"/>
          </w:rPr>
          <m:t>=</m:t>
        </m:r>
        <m:d>
          <m:dPr>
            <m:begChr m:val="|"/>
            <m:endChr m:val="|"/>
            <m:ctrlPr>
              <w:rPr>
                <w:rFonts w:ascii="Cambria Math" w:hAnsi="Cambria Math"/>
              </w:rPr>
            </m:ctrlPr>
          </m:dPr>
          <m:e>
            <m:r>
              <w:rPr>
                <w:rFonts w:ascii="Cambria Math" w:hAnsi="Cambria Math"/>
                <w:lang w:eastAsia="zh-CN"/>
              </w:rPr>
              <m:t>A</m:t>
            </m:r>
          </m:e>
        </m:d>
        <m:r>
          <w:rPr>
            <w:rFonts w:ascii="Cambria Math" w:hAnsi="Cambria Math"/>
            <w:lang w:eastAsia="zh-CN"/>
          </w:rPr>
          <m:t>±</m:t>
        </m:r>
        <m:d>
          <m:dPr>
            <m:begChr m:val="|"/>
            <m:endChr m:val="|"/>
            <m:ctrlPr>
              <w:rPr>
                <w:rFonts w:ascii="Cambria Math" w:hAnsi="Cambria Math"/>
              </w:rPr>
            </m:ctrlPr>
          </m:dPr>
          <m:e>
            <m:r>
              <w:rPr>
                <w:rFonts w:ascii="Cambria Math" w:hAnsi="Cambria Math"/>
                <w:lang w:eastAsia="zh-CN"/>
              </w:rPr>
              <m:t>B</m:t>
            </m:r>
          </m:e>
        </m:d>
      </m:oMath>
      <w:r>
        <w:rPr>
          <w:lang w:eastAsia="zh-CN"/>
        </w:rPr>
        <w:t>不一定成立</w:t>
      </w:r>
      <w:r>
        <w:rPr>
          <w:rFonts w:hint="eastAsia"/>
          <w:lang w:eastAsia="zh-CN"/>
        </w:rPr>
        <w:t>。</w:t>
      </w:r>
    </w:p>
    <w:p w14:paraId="039304A0" w14:textId="77777777" w:rsidR="00D662EA" w:rsidRDefault="00D662EA" w:rsidP="00D662EA">
      <w:pPr>
        <w:pStyle w:val="aff8"/>
        <w:rPr>
          <w:lang w:eastAsia="zh-CN"/>
        </w:rPr>
      </w:pPr>
      <w:r>
        <w:rPr>
          <w:rFonts w:hint="eastAsia"/>
          <w:lang w:eastAsia="zh-CN"/>
        </w:rPr>
        <w:t>(</w:t>
      </w:r>
      <w:r>
        <w:rPr>
          <w:lang w:eastAsia="zh-CN"/>
        </w:rPr>
        <w:t xml:space="preserve">3) </w:t>
      </w:r>
      <m:oMath>
        <m:d>
          <m:dPr>
            <m:begChr m:val="|"/>
            <m:endChr m:val="|"/>
            <m:ctrlPr>
              <w:rPr>
                <w:rFonts w:ascii="Cambria Math" w:hAnsi="Cambria Math"/>
                <w:i/>
              </w:rPr>
            </m:ctrlPr>
          </m:dPr>
          <m:e>
            <m:r>
              <w:rPr>
                <w:rFonts w:ascii="Cambria Math" w:hAnsi="Cambria Math"/>
                <w:lang w:eastAsia="zh-CN"/>
              </w:rPr>
              <m:t>kA</m:t>
            </m:r>
          </m:e>
        </m:d>
        <m:r>
          <w:rPr>
            <w:rFonts w:ascii="Cambria Math" w:hAnsi="Cambria Math"/>
            <w:lang w:eastAsia="zh-CN"/>
          </w:rPr>
          <m:t>=</m:t>
        </m:r>
        <m:sSup>
          <m:sSupPr>
            <m:ctrlPr>
              <w:rPr>
                <w:rFonts w:ascii="Cambria Math" w:hAnsi="Cambria Math"/>
              </w:rPr>
            </m:ctrlPr>
          </m:sSupPr>
          <m:e>
            <m:r>
              <w:rPr>
                <w:rFonts w:ascii="Cambria Math" w:hAnsi="Cambria Math"/>
                <w:lang w:eastAsia="zh-CN"/>
              </w:rPr>
              <m:t>k</m:t>
            </m:r>
          </m:e>
          <m:sup>
            <m:r>
              <w:rPr>
                <w:rFonts w:ascii="Cambria Math" w:hAnsi="Cambria Math"/>
                <w:lang w:eastAsia="zh-CN"/>
              </w:rPr>
              <m:t>n</m:t>
            </m:r>
          </m:sup>
        </m:sSup>
        <m:d>
          <m:dPr>
            <m:begChr m:val="|"/>
            <m:endChr m:val="|"/>
            <m:ctrlPr>
              <w:rPr>
                <w:rFonts w:ascii="Cambria Math" w:hAnsi="Cambria Math"/>
                <w:i/>
              </w:rPr>
            </m:ctrlPr>
          </m:dPr>
          <m:e>
            <m:r>
              <w:rPr>
                <w:rFonts w:ascii="Cambria Math" w:hAnsi="Cambria Math"/>
                <w:lang w:eastAsia="zh-CN"/>
              </w:rPr>
              <m:t>A</m:t>
            </m:r>
          </m:e>
        </m:d>
      </m:oMath>
      <w:r>
        <w:rPr>
          <w:rFonts w:hint="eastAsia"/>
          <w:lang w:eastAsia="zh-CN"/>
        </w:rPr>
        <w:t>,</w:t>
      </w:r>
      <m:oMath>
        <m:r>
          <w:rPr>
            <w:rFonts w:ascii="Cambria Math" w:hAnsi="Cambria Math"/>
            <w:lang w:eastAsia="zh-CN"/>
          </w:rPr>
          <m:t>A</m:t>
        </m:r>
      </m:oMath>
      <w:r>
        <w:rPr>
          <w:rFonts w:hint="eastAsia"/>
          <w:lang w:eastAsia="zh-CN"/>
        </w:rPr>
        <w:t>为</w:t>
      </w:r>
      <m:oMath>
        <m:r>
          <w:rPr>
            <w:rFonts w:ascii="Cambria Math" w:hAnsi="Cambria Math"/>
            <w:lang w:eastAsia="zh-CN"/>
          </w:rPr>
          <m:t>n</m:t>
        </m:r>
      </m:oMath>
      <w:r>
        <w:rPr>
          <w:rFonts w:hint="eastAsia"/>
          <w:lang w:eastAsia="zh-CN"/>
        </w:rPr>
        <w:t>阶方阵。</w:t>
      </w:r>
    </w:p>
    <w:p w14:paraId="3A2510E4" w14:textId="77777777" w:rsidR="00D662EA" w:rsidRPr="00480259" w:rsidRDefault="00D662EA" w:rsidP="00D662EA">
      <w:pPr>
        <w:pStyle w:val="aff8"/>
        <w:rPr>
          <w:lang w:eastAsia="zh-CN"/>
        </w:rPr>
      </w:pPr>
      <w:r>
        <w:rPr>
          <w:lang w:eastAsia="zh-CN"/>
        </w:rPr>
        <w:t xml:space="preserve">(4) </w:t>
      </w:r>
      <w:r>
        <w:rPr>
          <w:rFonts w:hint="eastAsia"/>
          <w:lang w:eastAsia="zh-CN"/>
        </w:rPr>
        <w:t>设</w:t>
      </w:r>
      <m:oMath>
        <m:r>
          <w:rPr>
            <w:rFonts w:ascii="Cambria Math" w:hAnsi="Cambria Math"/>
            <w:lang w:eastAsia="zh-CN"/>
          </w:rPr>
          <m:t>A</m:t>
        </m:r>
      </m:oMath>
      <w:r>
        <w:rPr>
          <w:rFonts w:hint="eastAsia"/>
          <w:lang w:eastAsia="zh-CN"/>
        </w:rPr>
        <w:t>为</w:t>
      </w:r>
      <m:oMath>
        <m:r>
          <w:rPr>
            <w:rFonts w:ascii="Cambria Math" w:hAnsi="Cambria Math"/>
            <w:lang w:eastAsia="zh-CN"/>
          </w:rPr>
          <m:t>n</m:t>
        </m:r>
      </m:oMath>
      <w:r>
        <w:rPr>
          <w:rFonts w:hint="eastAsia"/>
          <w:lang w:eastAsia="zh-CN"/>
        </w:rPr>
        <w:t>阶方阵，</w:t>
      </w:r>
      <m:oMath>
        <m: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T</m:t>
            </m:r>
          </m:sup>
        </m:sSup>
        <m:r>
          <w:rPr>
            <w:rFonts w:ascii="Cambria Math" w:hAnsi="Cambria Math"/>
            <w:lang w:eastAsia="zh-CN"/>
          </w:rPr>
          <m:t>|=|A|;|</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-1</m:t>
            </m:r>
          </m:sup>
        </m:sSup>
        <m:r>
          <w:rPr>
            <w:rFonts w:ascii="Cambria Math" w:hAnsi="Cambria Math"/>
            <w:lang w:eastAsia="zh-CN"/>
          </w:rPr>
          <m:t>|=|A</m:t>
        </m:r>
        <m:sSup>
          <m:sSupPr>
            <m:ctrlPr>
              <w:rPr>
                <w:rFonts w:ascii="Cambria Math" w:hAnsi="Cambria Math"/>
              </w:rPr>
            </m:ctrlPr>
          </m:sSupPr>
          <m:e>
            <m:r>
              <w:rPr>
                <w:rFonts w:ascii="Cambria Math" w:hAnsi="Cambria Math"/>
                <w:lang w:eastAsia="zh-CN"/>
              </w:rPr>
              <m:t>|</m:t>
            </m:r>
          </m:e>
          <m:sup>
            <m:r>
              <w:rPr>
                <w:rFonts w:ascii="Cambria Math" w:hAnsi="Cambria Math"/>
                <w:lang w:eastAsia="zh-CN"/>
              </w:rPr>
              <m:t>-1</m:t>
            </m:r>
          </m:sup>
        </m:sSup>
      </m:oMath>
      <w:r>
        <w:rPr>
          <w:rFonts w:hint="eastAsia"/>
          <w:lang w:eastAsia="zh-CN"/>
        </w:rPr>
        <w:t>（若</w:t>
      </w:r>
      <m:oMath>
        <m:r>
          <w:rPr>
            <w:rFonts w:ascii="Cambria Math" w:hAnsi="Cambria Math"/>
            <w:lang w:eastAsia="zh-CN"/>
          </w:rPr>
          <m:t>A</m:t>
        </m:r>
      </m:oMath>
      <w:r>
        <w:rPr>
          <w:rFonts w:hint="eastAsia"/>
          <w:lang w:eastAsia="zh-CN"/>
        </w:rPr>
        <w:t>可逆），</w:t>
      </w:r>
      <m:oMath>
        <m: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m:t>
            </m:r>
          </m:sup>
        </m:sSup>
        <m:r>
          <w:rPr>
            <w:rFonts w:ascii="Cambria Math" w:hAnsi="Cambria Math"/>
            <w:lang w:eastAsia="zh-CN"/>
          </w:rPr>
          <m:t>|=|A</m:t>
        </m:r>
        <m:sSup>
          <m:sSupPr>
            <m:ctrlPr>
              <w:rPr>
                <w:rFonts w:ascii="Cambria Math" w:hAnsi="Cambria Math"/>
              </w:rPr>
            </m:ctrlPr>
          </m:sSupPr>
          <m:e>
            <m:r>
              <w:rPr>
                <w:rFonts w:ascii="Cambria Math" w:hAnsi="Cambria Math"/>
                <w:lang w:eastAsia="zh-CN"/>
              </w:rPr>
              <m:t>|</m:t>
            </m:r>
          </m:e>
          <m:sup>
            <m:r>
              <w:rPr>
                <w:rFonts w:ascii="Cambria Math" w:hAnsi="Cambria Math"/>
                <w:lang w:eastAsia="zh-CN"/>
              </w:rPr>
              <m:t>n-1</m:t>
            </m:r>
          </m:sup>
        </m:sSup>
      </m:oMath>
    </w:p>
    <w:p w14:paraId="3B05DF75" w14:textId="77777777" w:rsidR="00D662EA" w:rsidRDefault="00D662EA" w:rsidP="00D662EA">
      <w:pPr>
        <w:pStyle w:val="aff8"/>
        <w:rPr>
          <w:lang w:eastAsia="zh-CN"/>
        </w:rPr>
      </w:pPr>
      <m:oMath>
        <m:r>
          <w:rPr>
            <w:rFonts w:ascii="Cambria Math" w:hAnsi="Cambria Math"/>
            <w:lang w:eastAsia="zh-CN"/>
          </w:rPr>
          <m:t>n≥2</m:t>
        </m:r>
      </m:oMath>
      <w:r>
        <w:rPr>
          <w:lang w:eastAsia="zh-CN"/>
        </w:rPr>
        <w:t xml:space="preserve"> </w:t>
      </w:r>
    </w:p>
    <w:p w14:paraId="6B5A632B" w14:textId="77777777" w:rsidR="00D662EA" w:rsidRPr="008461BD" w:rsidRDefault="00D662EA" w:rsidP="00D662EA">
      <w:pPr>
        <w:pStyle w:val="aff8"/>
        <w:rPr>
          <w:color w:val="FF0000"/>
          <w:lang w:eastAsia="zh-CN"/>
        </w:rPr>
      </w:pPr>
      <w:r w:rsidRPr="00A7080F">
        <w:rPr>
          <w:rFonts w:hint="eastAsia"/>
          <w:lang w:eastAsia="zh-CN"/>
        </w:rPr>
        <w:t>(</w:t>
      </w:r>
      <w:r w:rsidRPr="00A7080F">
        <w:rPr>
          <w:lang w:eastAsia="zh-CN"/>
        </w:rPr>
        <w:t xml:space="preserve">5) </w:t>
      </w:r>
      <m:oMath>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r>
                    <w:rPr>
                      <w:rFonts w:ascii="Cambria Math" w:hAnsi="Cambria Math"/>
                      <w:lang w:eastAsia="zh-CN"/>
                    </w:rPr>
                    <m:t>A O</m:t>
                  </m:r>
                </m:e>
              </m:mr>
              <m:mr>
                <m:e/>
                <m:e>
                  <m:r>
                    <w:rPr>
                      <w:rFonts w:ascii="Cambria Math" w:hAnsi="Cambria Math"/>
                      <w:lang w:eastAsia="zh-CN"/>
                    </w:rPr>
                    <m:t>O B</m:t>
                  </m:r>
                </m:e>
              </m:mr>
            </m:m>
          </m:e>
        </m:d>
        <m:r>
          <w:rPr>
            <w:rFonts w:ascii="Cambria Math" w:hAnsi="Cambria Math"/>
            <w:lang w:eastAsia="zh-CN"/>
          </w:rPr>
          <m:t>=</m:t>
        </m:r>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r>
                    <w:rPr>
                      <w:rFonts w:ascii="Cambria Math" w:hAnsi="Cambria Math"/>
                      <w:lang w:eastAsia="zh-CN"/>
                    </w:rPr>
                    <m:t>A C</m:t>
                  </m:r>
                </m:e>
              </m:mr>
              <m:mr>
                <m:e/>
                <m:e>
                  <m:r>
                    <w:rPr>
                      <w:rFonts w:ascii="Cambria Math" w:hAnsi="Cambria Math"/>
                      <w:lang w:eastAsia="zh-CN"/>
                    </w:rPr>
                    <m:t>O B</m:t>
                  </m:r>
                </m:e>
              </m:mr>
            </m:m>
          </m:e>
        </m:d>
        <m:r>
          <w:rPr>
            <w:rFonts w:ascii="Cambria Math" w:hAnsi="Cambria Math"/>
            <w:lang w:eastAsia="zh-CN"/>
          </w:rPr>
          <m:t>=</m:t>
        </m:r>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r>
                    <w:rPr>
                      <w:rFonts w:ascii="Cambria Math" w:hAnsi="Cambria Math"/>
                      <w:lang w:eastAsia="zh-CN"/>
                    </w:rPr>
                    <m:t>A O</m:t>
                  </m:r>
                </m:e>
              </m:mr>
              <m:mr>
                <m:e/>
                <m:e>
                  <m:r>
                    <w:rPr>
                      <w:rFonts w:ascii="Cambria Math" w:hAnsi="Cambria Math"/>
                      <w:lang w:eastAsia="zh-CN"/>
                    </w:rPr>
                    <m:t>C B</m:t>
                  </m:r>
                </m:e>
              </m:mr>
            </m:m>
          </m:e>
        </m:d>
        <m:r>
          <w:rPr>
            <w:rFonts w:ascii="Cambria Math" w:hAnsi="Cambria Math"/>
            <w:lang w:eastAsia="zh-CN"/>
          </w:rPr>
          <m:t>=</m:t>
        </m:r>
        <m:d>
          <m:dPr>
            <m:begChr m:val="|"/>
            <m:endChr m:val=""/>
            <m:ctrlPr>
              <w:rPr>
                <w:rFonts w:ascii="Cambria Math" w:hAnsi="Cambria Math"/>
              </w:rPr>
            </m:ctrlPr>
          </m:dPr>
          <m:e>
            <m:r>
              <w:rPr>
                <w:rFonts w:ascii="Cambria Math" w:hAnsi="Cambria Math"/>
                <w:lang w:eastAsia="zh-CN"/>
              </w:rPr>
              <m:t>A||B|</m:t>
            </m:r>
          </m:e>
        </m:d>
      </m:oMath>
      <w:r w:rsidRPr="00A7080F">
        <w:rPr>
          <w:lang w:eastAsia="zh-CN"/>
        </w:rPr>
        <w:t xml:space="preserve"> </w:t>
      </w:r>
      <w:r w:rsidRPr="00A7080F">
        <w:rPr>
          <w:rFonts w:hint="eastAsia"/>
          <w:lang w:eastAsia="zh-CN"/>
        </w:rPr>
        <w:t>，</w:t>
      </w:r>
      <m:oMath>
        <m:r>
          <w:rPr>
            <w:rFonts w:ascii="Cambria Math" w:hAnsi="Cambria Math"/>
            <w:lang w:eastAsia="zh-CN"/>
          </w:rPr>
          <m:t>A,B</m:t>
        </m:r>
      </m:oMath>
      <w:r w:rsidRPr="00A7080F">
        <w:rPr>
          <w:rFonts w:hint="eastAsia"/>
          <w:lang w:eastAsia="zh-CN"/>
        </w:rPr>
        <w:t>为方阵，</w:t>
      </w:r>
      <w:r w:rsidRPr="00A7080F">
        <w:rPr>
          <w:lang w:eastAsia="zh-CN"/>
        </w:rPr>
        <w:t>但</w:t>
      </w:r>
      <m:oMath>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r>
                    <w:rPr>
                      <w:rFonts w:ascii="Cambria Math" w:hAnsi="Cambria Math"/>
                      <w:lang w:eastAsia="zh-CN"/>
                    </w:rPr>
                    <m:t>O  </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m×m</m:t>
                      </m:r>
                    </m:sub>
                  </m:sSub>
                </m:e>
              </m:mr>
              <m:mr>
                <m:e/>
                <m:e>
                  <m:sSub>
                    <m:sSubPr>
                      <m:ctrlPr>
                        <w:rPr>
                          <w:rFonts w:ascii="Cambria Math" w:hAnsi="Cambria Math"/>
                        </w:rPr>
                      </m:ctrlPr>
                    </m:sSubPr>
                    <m:e>
                      <m:r>
                        <w:rPr>
                          <w:rFonts w:ascii="Cambria Math" w:hAnsi="Cambria Math"/>
                          <w:lang w:eastAsia="zh-CN"/>
                        </w:rPr>
                        <m:t>B</m:t>
                      </m:r>
                    </m:e>
                    <m:sub>
                      <m:r>
                        <w:rPr>
                          <w:rFonts w:ascii="Cambria Math" w:hAnsi="Cambria Math"/>
                          <w:lang w:eastAsia="zh-CN"/>
                        </w:rPr>
                        <m:t>n×n</m:t>
                      </m:r>
                    </m:sub>
                  </m:sSub>
                  <m:r>
                    <w:rPr>
                      <w:rFonts w:ascii="Cambria Math" w:hAnsi="Cambria Math"/>
                      <w:lang w:eastAsia="zh-CN"/>
                    </w:rPr>
                    <m:t> O</m:t>
                  </m:r>
                </m:e>
              </m:mr>
            </m:m>
          </m:e>
        </m:d>
        <m:r>
          <w:rPr>
            <w:rFonts w:ascii="Cambria Math" w:hAnsi="Cambria Math"/>
            <w:lang w:eastAsia="zh-CN"/>
          </w:rPr>
          <m:t>=(</m:t>
        </m:r>
        <m:sSup>
          <m:sSupPr>
            <m:ctrlPr>
              <w:rPr>
                <w:rFonts w:ascii="Cambria Math" w:hAnsi="Cambria Math"/>
              </w:rPr>
            </m:ctrlPr>
          </m:sSupPr>
          <m:e>
            <m:r>
              <w:rPr>
                <w:rFonts w:ascii="微软雅黑" w:eastAsia="微软雅黑" w:hAnsi="微软雅黑" w:cs="微软雅黑" w:hint="eastAsia"/>
                <w:lang w:eastAsia="zh-CN"/>
              </w:rPr>
              <m:t>-</m:t>
            </m:r>
            <m:r>
              <w:rPr>
                <w:rFonts w:ascii="Cambria Math" w:hAnsi="Cambria Math"/>
                <w:lang w:eastAsia="zh-CN"/>
              </w:rPr>
              <m:t>1)</m:t>
            </m:r>
          </m:e>
          <m:sup>
            <m:r>
              <w:rPr>
                <w:rFonts w:ascii="Cambria Math" w:hAnsi="Cambria Math"/>
                <w:lang w:eastAsia="zh-CN"/>
              </w:rPr>
              <m:t>mn</m:t>
            </m:r>
          </m:sup>
        </m:sSup>
        <m:r>
          <w:rPr>
            <w:rFonts w:ascii="Segoe UI Symbol" w:hAnsi="Segoe UI Symbol" w:cs="Segoe UI Symbol"/>
            <w:lang w:eastAsia="zh-CN"/>
          </w:rPr>
          <m:t>⬝</m:t>
        </m:r>
        <m:r>
          <w:rPr>
            <w:rFonts w:ascii="Cambria Math" w:hAnsi="Cambria Math"/>
            <w:lang w:eastAsia="zh-CN"/>
          </w:rPr>
          <m:t>|A||B|</m:t>
        </m:r>
      </m:oMath>
      <w:r w:rsidRPr="00A7080F">
        <w:rPr>
          <w:lang w:eastAsia="zh-CN"/>
        </w:rPr>
        <w:t xml:space="preserve"> </w:t>
      </w:r>
      <w:r w:rsidRPr="00A7080F">
        <w:rPr>
          <w:rFonts w:hint="eastAsia"/>
          <w:color w:val="000000" w:themeColor="text1"/>
          <w:lang w:eastAsia="zh-CN"/>
        </w:rPr>
        <w:t>。</w:t>
      </w:r>
    </w:p>
    <w:p w14:paraId="059B5665" w14:textId="77777777" w:rsidR="00D662EA" w:rsidRDefault="00D662EA" w:rsidP="00D662EA">
      <w:pPr>
        <w:pStyle w:val="aff8"/>
      </w:pPr>
      <w:r>
        <w:t xml:space="preserve">(6) </w:t>
      </w:r>
      <w:proofErr w:type="spellStart"/>
      <w:r>
        <w:t>范德蒙行列式</w:t>
      </w:r>
      <w:proofErr w:type="spellEnd"/>
      <m:oMath>
        <m:sSub>
          <m:sSubPr>
            <m:ctrlPr>
              <w:rPr>
                <w:rFonts w:ascii="Cambria Math" w:hAnsi="Cambria Math"/>
              </w:rPr>
            </m:ctrlPr>
          </m:sSubPr>
          <m:e>
            <m:r>
              <w:rPr>
                <w:rFonts w:ascii="Cambria Math" w:hAnsi="Cambria Math"/>
              </w:rPr>
              <m:t>D</m:t>
            </m:r>
          </m:e>
          <m:sub>
            <m:r>
              <w:rPr>
                <w:rFonts w:ascii="Cambria Math" w:hAnsi="Cambria Math"/>
              </w:rPr>
              <m:t>n</m:t>
            </m:r>
          </m:sub>
        </m:sSub>
        <m:r>
          <w:rPr>
            <w:rFonts w:ascii="Cambria Math" w:hAnsi="Cambria Math"/>
          </w:rPr>
          <m:t>=</m:t>
        </m:r>
        <m:d>
          <m:dPr>
            <m:begChr m:val="∣"/>
            <m:endChr m:val="∣"/>
            <m:ctrlPr>
              <w:rPr>
                <w:rFonts w:ascii="Cambria Math" w:hAnsi="Cambria Math"/>
              </w:rPr>
            </m:ctrlPr>
          </m:dPr>
          <m:e>
            <m:m>
              <m:mPr>
                <m:plcHide m:val="1"/>
                <m:mcs>
                  <m:mc>
                    <m:mcPr>
                      <m:count m:val="4"/>
                      <m:mcJc m:val="center"/>
                    </m:mcPr>
                  </m:mc>
                </m:mcs>
                <m:ctrlPr>
                  <w:rPr>
                    <w:rFonts w:ascii="Cambria Math" w:hAnsi="Cambria Math"/>
                  </w:rPr>
                </m:ctrlPr>
              </m:mPr>
              <m:mr>
                <m:e>
                  <m:r>
                    <w:rPr>
                      <w:rFonts w:ascii="Cambria Math" w:hAnsi="Cambria Math"/>
                    </w:rPr>
                    <m:t>1</m:t>
                  </m:r>
                </m:e>
                <m:e>
                  <m:r>
                    <w:rPr>
                      <w:rFonts w:ascii="Cambria Math" w:hAnsi="Cambria Math"/>
                    </w:rPr>
                    <m:t>1</m:t>
                  </m:r>
                </m:e>
                <m:e>
                  <m:r>
                    <w:rPr>
                      <w:rFonts w:ascii="Cambria Math" w:hAnsi="Cambria Math"/>
                    </w:rPr>
                    <m:t>…</m:t>
                  </m:r>
                </m:e>
                <m:e>
                  <m:r>
                    <w:rPr>
                      <w:rFonts w:ascii="Cambria Math" w:hAnsi="Cambria Math"/>
                    </w:rPr>
                    <m:t>1</m:t>
                  </m:r>
                </m:e>
              </m:mr>
              <m:mr>
                <m:e>
                  <m:sSub>
                    <m:sSubPr>
                      <m:ctrlPr>
                        <w:rPr>
                          <w:rFonts w:ascii="Cambria Math" w:hAnsi="Cambria Math"/>
                        </w:rPr>
                      </m:ctrlPr>
                    </m:sSubPr>
                    <m:e>
                      <m:r>
                        <w:rPr>
                          <w:rFonts w:ascii="Cambria Math" w:hAnsi="Cambria Math"/>
                        </w:rPr>
                        <m:t>x</m:t>
                      </m:r>
                    </m:e>
                    <m:sub>
                      <m:r>
                        <w:rPr>
                          <w:rFonts w:ascii="Cambria Math" w:hAnsi="Cambria Math"/>
                        </w:rPr>
                        <m:t>1</m:t>
                      </m:r>
                    </m:sub>
                  </m:sSub>
                </m:e>
                <m:e>
                  <m:sSub>
                    <m:sSubPr>
                      <m:ctrlPr>
                        <w:rPr>
                          <w:rFonts w:ascii="Cambria Math" w:hAnsi="Cambria Math"/>
                        </w:rPr>
                      </m:ctrlPr>
                    </m:sSubPr>
                    <m:e>
                      <m:r>
                        <w:rPr>
                          <w:rFonts w:ascii="Cambria Math" w:hAnsi="Cambria Math"/>
                        </w:rPr>
                        <m:t>x</m:t>
                      </m:r>
                    </m:e>
                    <m:sub>
                      <m:r>
                        <w:rPr>
                          <w:rFonts w:ascii="Cambria Math" w:hAnsi="Cambria Math"/>
                        </w:rPr>
                        <m:t>2</m:t>
                      </m:r>
                    </m:sub>
                  </m:sSub>
                </m:e>
                <m:e>
                  <m:r>
                    <w:rPr>
                      <w:rFonts w:ascii="Cambria Math" w:hAnsi="Cambria Math"/>
                    </w:rPr>
                    <m:t>…</m:t>
                  </m:r>
                </m:e>
                <m:e>
                  <m:sSub>
                    <m:sSubPr>
                      <m:ctrlPr>
                        <w:rPr>
                          <w:rFonts w:ascii="Cambria Math" w:hAnsi="Cambria Math"/>
                        </w:rPr>
                      </m:ctrlPr>
                    </m:sSubPr>
                    <m:e>
                      <m:r>
                        <w:rPr>
                          <w:rFonts w:ascii="Cambria Math" w:hAnsi="Cambria Math"/>
                        </w:rPr>
                        <m:t>x</m:t>
                      </m:r>
                    </m:e>
                    <m:sub>
                      <m:r>
                        <w:rPr>
                          <w:rFonts w:ascii="Cambria Math" w:hAnsi="Cambria Math"/>
                        </w:rPr>
                        <m:t>n</m:t>
                      </m:r>
                    </m:sub>
                  </m:sSub>
                </m:e>
              </m:mr>
              <m:mr>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mr>
              <m:mr>
                <m:e>
                  <m:sSubSup>
                    <m:sSubSupPr>
                      <m:ctrlPr>
                        <w:rPr>
                          <w:rFonts w:ascii="Cambria Math" w:hAnsi="Cambria Math"/>
                        </w:rPr>
                      </m:ctrlPr>
                    </m:sSubSupPr>
                    <m:e>
                      <m:r>
                        <w:rPr>
                          <w:rFonts w:ascii="Cambria Math" w:hAnsi="Cambria Math"/>
                        </w:rPr>
                        <m:t>x</m:t>
                      </m:r>
                    </m:e>
                    <m:sub>
                      <m:r>
                        <w:rPr>
                          <w:rFonts w:ascii="Cambria Math" w:hAnsi="Cambria Math"/>
                        </w:rPr>
                        <m:t>1</m:t>
                      </m:r>
                    </m:sub>
                    <m:sup>
                      <m:r>
                        <w:rPr>
                          <w:rFonts w:ascii="Cambria Math" w:hAnsi="Cambria Math"/>
                        </w:rPr>
                        <m:t>n-1</m:t>
                      </m:r>
                    </m:sup>
                  </m:sSubSup>
                </m:e>
                <m:e>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n-1</m:t>
                      </m:r>
                    </m:sup>
                  </m:sSubSup>
                </m:e>
                <m:e>
                  <m:r>
                    <w:rPr>
                      <w:rFonts w:ascii="Cambria Math" w:hAnsi="Cambria Math"/>
                    </w:rPr>
                    <m:t>…</m:t>
                  </m:r>
                </m:e>
                <m:e>
                  <m:sSubSup>
                    <m:sSubSupPr>
                      <m:ctrlPr>
                        <w:rPr>
                          <w:rFonts w:ascii="Cambria Math" w:hAnsi="Cambria Math"/>
                        </w:rPr>
                      </m:ctrlPr>
                    </m:sSubSupPr>
                    <m:e>
                      <m:r>
                        <w:rPr>
                          <w:rFonts w:ascii="Cambria Math" w:hAnsi="Cambria Math"/>
                        </w:rPr>
                        <m:t>x</m:t>
                      </m:r>
                    </m:e>
                    <m:sub>
                      <m:r>
                        <w:rPr>
                          <w:rFonts w:ascii="Cambria Math" w:hAnsi="Cambria Math"/>
                        </w:rPr>
                        <m:t>n</m:t>
                      </m:r>
                    </m:sub>
                    <m:sup>
                      <m:r>
                        <w:rPr>
                          <w:rFonts w:ascii="Cambria Math" w:hAnsi="Cambria Math"/>
                        </w:rPr>
                        <m:t>n-1</m:t>
                      </m:r>
                    </m:sup>
                  </m:sSubSup>
                </m:e>
              </m:mr>
            </m:m>
          </m:e>
        </m:d>
        <m:r>
          <w:rPr>
            <w:rFonts w:ascii="Cambria Math" w:hAnsi="Cambria Math"/>
          </w:rPr>
          <m:t>==</m:t>
        </m:r>
        <m:nary>
          <m:naryPr>
            <m:chr m:val="∏"/>
            <m:limLoc m:val="undOvr"/>
            <m:supHide m:val="1"/>
            <m:ctrlPr>
              <w:rPr>
                <w:rFonts w:ascii="Cambria Math" w:hAnsi="Cambria Math"/>
              </w:rPr>
            </m:ctrlPr>
          </m:naryPr>
          <m:sub>
            <m:r>
              <w:rPr>
                <w:rFonts w:ascii="Cambria Math" w:hAnsi="Cambria Math"/>
              </w:rPr>
              <m:t>1≤j&lt;i≤n</m:t>
            </m:r>
          </m:sub>
          <m:sup/>
          <m:e>
            <m:r>
              <w:rPr>
                <w:rFonts w:ascii="Cambria Math" w:hAnsi="Cambria Math"/>
              </w:rPr>
              <m:t> </m:t>
            </m:r>
          </m:e>
        </m:nary>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m:t>
        </m:r>
      </m:oMath>
    </w:p>
    <w:p w14:paraId="334E1837" w14:textId="77777777" w:rsidR="00D662EA" w:rsidRDefault="00D662EA" w:rsidP="00D662EA">
      <w:pPr>
        <w:pStyle w:val="aff8"/>
        <w:rPr>
          <w:lang w:eastAsia="zh-CN"/>
        </w:rPr>
      </w:pPr>
      <w:r>
        <w:rPr>
          <w:lang w:eastAsia="zh-CN"/>
        </w:rPr>
        <w:t>设</w:t>
      </w:r>
      <m:oMath>
        <m:r>
          <w:rPr>
            <w:rFonts w:ascii="Cambria Math" w:hAnsi="Cambria Math"/>
            <w:lang w:eastAsia="zh-CN"/>
          </w:rPr>
          <m:t>A</m:t>
        </m:r>
      </m:oMath>
      <w:r>
        <w:rPr>
          <w:lang w:eastAsia="zh-CN"/>
        </w:rPr>
        <w:t>是</w:t>
      </w:r>
      <m:oMath>
        <m:r>
          <w:rPr>
            <w:rFonts w:ascii="Cambria Math" w:hAnsi="Cambria Math"/>
            <w:lang w:eastAsia="zh-CN"/>
          </w:rPr>
          <m:t>n</m:t>
        </m:r>
      </m:oMath>
      <w:r>
        <w:rPr>
          <w:lang w:eastAsia="zh-CN"/>
        </w:rPr>
        <w:t>阶方阵，</w:t>
      </w:r>
      <m:oMath>
        <m:sSub>
          <m:sSubPr>
            <m:ctrlPr>
              <w:rPr>
                <w:rFonts w:ascii="Cambria Math" w:hAnsi="Cambria Math"/>
              </w:rPr>
            </m:ctrlPr>
          </m:sSubPr>
          <m:e>
            <m:r>
              <w:rPr>
                <w:rFonts w:ascii="Cambria Math" w:hAnsi="Cambria Math"/>
                <w:lang w:eastAsia="zh-CN"/>
              </w:rPr>
              <m:t>λ</m:t>
            </m:r>
          </m:e>
          <m:sub>
            <m:r>
              <w:rPr>
                <w:rFonts w:ascii="Cambria Math" w:hAnsi="Cambria Math"/>
                <w:lang w:eastAsia="zh-CN"/>
              </w:rPr>
              <m:t>i</m:t>
            </m:r>
          </m:sub>
        </m:sSub>
        <m:r>
          <w:rPr>
            <w:rFonts w:ascii="Cambria Math" w:hAnsi="Cambria Math"/>
            <w:lang w:eastAsia="zh-CN"/>
          </w:rPr>
          <m:t>(i=1,2⋯,n)</m:t>
        </m:r>
      </m:oMath>
      <w:r>
        <w:rPr>
          <w:lang w:eastAsia="zh-CN"/>
        </w:rPr>
        <w:t>是</w:t>
      </w:r>
      <m:oMath>
        <m:r>
          <w:rPr>
            <w:rFonts w:ascii="Cambria Math" w:hAnsi="Cambria Math"/>
            <w:lang w:eastAsia="zh-CN"/>
          </w:rPr>
          <m:t>A</m:t>
        </m:r>
      </m:oMath>
      <w:r>
        <w:rPr>
          <w:lang w:eastAsia="zh-CN"/>
        </w:rPr>
        <w:t>的</w:t>
      </w:r>
      <m:oMath>
        <m:r>
          <w:rPr>
            <w:rFonts w:ascii="Cambria Math" w:hAnsi="Cambria Math"/>
            <w:lang w:eastAsia="zh-CN"/>
          </w:rPr>
          <m:t>n</m:t>
        </m:r>
      </m:oMath>
      <w:proofErr w:type="gramStart"/>
      <w:r>
        <w:rPr>
          <w:lang w:eastAsia="zh-CN"/>
        </w:rPr>
        <w:t>个</w:t>
      </w:r>
      <w:proofErr w:type="gramEnd"/>
      <w:r>
        <w:rPr>
          <w:lang w:eastAsia="zh-CN"/>
        </w:rPr>
        <w:t xml:space="preserve">特征值，则 </w:t>
      </w:r>
      <m:oMath>
        <m:r>
          <w:rPr>
            <w:rFonts w:ascii="Cambria Math" w:hAnsi="Cambria Math"/>
            <w:lang w:eastAsia="zh-CN"/>
          </w:rPr>
          <m:t>|A|=</m:t>
        </m:r>
        <m:nary>
          <m:naryPr>
            <m:chr m:val="∏"/>
            <m:limLoc m:val="undOvr"/>
            <m:ctrlPr>
              <w:rPr>
                <w:rFonts w:ascii="Cambria Math" w:hAnsi="Cambria Math"/>
              </w:rPr>
            </m:ctrlPr>
          </m:naryPr>
          <m:sub>
            <m:r>
              <w:rPr>
                <w:rFonts w:ascii="Cambria Math" w:hAnsi="Cambria Math"/>
                <w:lang w:eastAsia="zh-CN"/>
              </w:rPr>
              <m:t>i=1</m:t>
            </m:r>
          </m:sub>
          <m:sup>
            <m:r>
              <w:rPr>
                <w:rFonts w:ascii="Cambria Math" w:hAnsi="Cambria Math"/>
                <w:lang w:eastAsia="zh-CN"/>
              </w:rPr>
              <m:t>n</m:t>
            </m:r>
          </m:sup>
          <m:e>
            <m:sSub>
              <m:sSubPr>
                <m:ctrlPr>
                  <w:rPr>
                    <w:rFonts w:ascii="Cambria Math" w:hAnsi="Cambria Math"/>
                  </w:rPr>
                </m:ctrlPr>
              </m:sSubPr>
              <m:e>
                <m:r>
                  <w:rPr>
                    <w:rFonts w:ascii="Cambria Math" w:hAnsi="Cambria Math"/>
                    <w:lang w:eastAsia="zh-CN"/>
                  </w:rPr>
                  <m:t>λ</m:t>
                </m:r>
              </m:e>
              <m:sub>
                <m:r>
                  <w:rPr>
                    <w:rFonts w:ascii="Cambria Math" w:hAnsi="Cambria Math"/>
                    <w:lang w:eastAsia="zh-CN"/>
                  </w:rPr>
                  <m:t>i</m:t>
                </m:r>
              </m:sub>
            </m:sSub>
          </m:e>
        </m:nary>
      </m:oMath>
    </w:p>
    <w:p w14:paraId="5603C04F" w14:textId="77777777" w:rsidR="00D662EA" w:rsidRDefault="00D662EA" w:rsidP="00D662EA">
      <w:pPr>
        <w:pStyle w:val="aff8"/>
        <w:rPr>
          <w:b/>
          <w:lang w:eastAsia="zh-CN"/>
        </w:rPr>
      </w:pPr>
    </w:p>
    <w:p w14:paraId="68F577BB" w14:textId="77777777" w:rsidR="00D662EA" w:rsidRPr="00070E63" w:rsidRDefault="00D662EA" w:rsidP="00D662EA">
      <w:pPr>
        <w:pStyle w:val="4"/>
      </w:pPr>
      <w:r w:rsidRPr="00070E63">
        <w:lastRenderedPageBreak/>
        <w:t>矩阵</w:t>
      </w:r>
    </w:p>
    <w:p w14:paraId="2BFF2364" w14:textId="77777777" w:rsidR="00D662EA" w:rsidRDefault="00D662EA" w:rsidP="00D662EA">
      <w:pPr>
        <w:pStyle w:val="aff8"/>
        <w:rPr>
          <w:lang w:eastAsia="zh-CN"/>
        </w:rPr>
      </w:pPr>
      <w:r>
        <w:rPr>
          <w:lang w:eastAsia="zh-CN"/>
        </w:rPr>
        <w:t>矩阵：</w:t>
      </w:r>
      <m:oMath>
        <m:r>
          <w:rPr>
            <w:rFonts w:ascii="Cambria Math" w:hAnsi="Cambria Math"/>
            <w:lang w:eastAsia="zh-CN"/>
          </w:rPr>
          <m:t>m×n</m:t>
        </m:r>
      </m:oMath>
      <w:r>
        <w:rPr>
          <w:rFonts w:hint="eastAsia"/>
          <w:lang w:eastAsia="zh-CN"/>
        </w:rPr>
        <w:t>个数</w:t>
      </w:r>
      <m:oMath>
        <m:sSub>
          <m:sSubPr>
            <m:ctrlPr>
              <w:rPr>
                <w:rFonts w:ascii="Cambria Math" w:hAnsi="Cambria Math"/>
              </w:rPr>
            </m:ctrlPr>
          </m:sSubPr>
          <m:e>
            <m:r>
              <w:rPr>
                <w:rFonts w:ascii="Cambria Math" w:hAnsi="Cambria Math"/>
                <w:lang w:eastAsia="zh-CN"/>
              </w:rPr>
              <m:t>a</m:t>
            </m:r>
          </m:e>
          <m:sub>
            <m:r>
              <w:rPr>
                <w:rFonts w:ascii="Cambria Math" w:hAnsi="Cambria Math"/>
                <w:lang w:eastAsia="zh-CN"/>
              </w:rPr>
              <m:t>ij</m:t>
            </m:r>
          </m:sub>
        </m:sSub>
      </m:oMath>
      <w:r>
        <w:rPr>
          <w:rFonts w:hint="eastAsia"/>
          <w:lang w:eastAsia="zh-CN"/>
        </w:rPr>
        <w:t>排成</w:t>
      </w:r>
      <m:oMath>
        <m:r>
          <w:rPr>
            <w:rFonts w:ascii="Cambria Math" w:hAnsi="Cambria Math"/>
            <w:lang w:eastAsia="zh-CN"/>
          </w:rPr>
          <m:t>m</m:t>
        </m:r>
      </m:oMath>
      <w:r>
        <w:rPr>
          <w:rFonts w:hint="eastAsia"/>
          <w:lang w:eastAsia="zh-CN"/>
        </w:rPr>
        <w:t>行</w:t>
      </w:r>
      <m:oMath>
        <m:r>
          <w:rPr>
            <w:rFonts w:ascii="Cambria Math" w:hAnsi="Cambria Math"/>
            <w:lang w:eastAsia="zh-CN"/>
          </w:rPr>
          <m:t>n</m:t>
        </m:r>
      </m:oMath>
      <w:r>
        <w:rPr>
          <w:rFonts w:hint="eastAsia"/>
          <w:lang w:eastAsia="zh-CN"/>
        </w:rPr>
        <w:t>列的表格</w:t>
      </w:r>
      <m:oMath>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sSub>
                    <m:sSubPr>
                      <m:ctrlPr>
                        <w:rPr>
                          <w:rFonts w:ascii="Cambria Math" w:hAnsi="Cambria Math"/>
                        </w:rPr>
                      </m:ctrlPr>
                    </m:sSubPr>
                    <m:e>
                      <m:r>
                        <w:rPr>
                          <w:rFonts w:ascii="Cambria Math" w:hAnsi="Cambria Math"/>
                          <w:lang w:eastAsia="zh-CN"/>
                        </w:rPr>
                        <m:t>a</m:t>
                      </m:r>
                    </m:e>
                    <m:sub>
                      <m:r>
                        <w:rPr>
                          <w:rFonts w:ascii="Cambria Math" w:hAnsi="Cambria Math"/>
                          <w:lang w:eastAsia="zh-CN"/>
                        </w:rPr>
                        <m:t>11</m:t>
                      </m:r>
                    </m:sub>
                  </m:sSub>
                  <m:r>
                    <w:rPr>
                      <w:rFonts w:ascii="Cambria Math" w:hAnsi="Cambria Math"/>
                      <w:lang w:eastAsia="zh-CN"/>
                    </w:rPr>
                    <m:t> </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12</m:t>
                      </m:r>
                    </m:sub>
                  </m:sSub>
                  <m:r>
                    <w:rPr>
                      <w:rFonts w:ascii="Cambria Math" w:hAnsi="Cambria Math"/>
                      <w:lang w:eastAsia="zh-CN"/>
                    </w:rPr>
                    <m:t> ⋯ </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1n</m:t>
                      </m:r>
                    </m:sub>
                  </m:sSub>
                </m:e>
              </m:mr>
              <m:mr>
                <m:e/>
                <m:e>
                  <m:sSub>
                    <m:sSubPr>
                      <m:ctrlPr>
                        <w:rPr>
                          <w:rFonts w:ascii="Cambria Math" w:hAnsi="Cambria Math"/>
                        </w:rPr>
                      </m:ctrlPr>
                    </m:sSubPr>
                    <m:e>
                      <m:r>
                        <w:rPr>
                          <w:rFonts w:ascii="Cambria Math" w:hAnsi="Cambria Math"/>
                          <w:lang w:eastAsia="zh-CN"/>
                        </w:rPr>
                        <m:t>a</m:t>
                      </m:r>
                    </m:e>
                    <m:sub>
                      <m:r>
                        <w:rPr>
                          <w:rFonts w:ascii="Cambria Math" w:hAnsi="Cambria Math"/>
                          <w:lang w:eastAsia="zh-CN"/>
                        </w:rPr>
                        <m:t>21</m:t>
                      </m:r>
                    </m:sub>
                  </m:sSub>
                  <m:r>
                    <w:rPr>
                      <w:rFonts w:ascii="Cambria Math" w:hAnsi="Cambria Math"/>
                      <w:lang w:eastAsia="zh-CN"/>
                    </w:rPr>
                    <m:t> </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22</m:t>
                      </m:r>
                    </m:sub>
                  </m:sSub>
                  <m:r>
                    <w:rPr>
                      <w:rFonts w:ascii="Cambria Math" w:hAnsi="Cambria Math"/>
                      <w:lang w:eastAsia="zh-CN"/>
                    </w:rPr>
                    <m:t> ⋯ </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2n</m:t>
                      </m:r>
                    </m:sub>
                  </m:sSub>
                </m:e>
              </m:mr>
              <m:mr>
                <m:e/>
                <m:e>
                  <m:r>
                    <w:rPr>
                      <w:rFonts w:ascii="Cambria Math" w:hAnsi="Cambria Math"/>
                      <w:lang w:eastAsia="zh-CN"/>
                    </w:rPr>
                    <m:t> ⋯⋯⋯⋯⋯</m:t>
                  </m:r>
                </m:e>
              </m:mr>
              <m:mr>
                <m:e/>
                <m:e>
                  <m:sSub>
                    <m:sSubPr>
                      <m:ctrlPr>
                        <w:rPr>
                          <w:rFonts w:ascii="Cambria Math" w:hAnsi="Cambria Math"/>
                        </w:rPr>
                      </m:ctrlPr>
                    </m:sSubPr>
                    <m:e>
                      <m:r>
                        <w:rPr>
                          <w:rFonts w:ascii="Cambria Math" w:hAnsi="Cambria Math"/>
                          <w:lang w:eastAsia="zh-CN"/>
                        </w:rPr>
                        <m:t>a</m:t>
                      </m:r>
                    </m:e>
                    <m:sub>
                      <m:r>
                        <w:rPr>
                          <w:rFonts w:ascii="Cambria Math" w:hAnsi="Cambria Math"/>
                          <w:lang w:eastAsia="zh-CN"/>
                        </w:rPr>
                        <m:t>m1</m:t>
                      </m:r>
                    </m:sub>
                  </m:sSub>
                  <m:r>
                    <w:rPr>
                      <w:rFonts w:ascii="Cambria Math" w:hAnsi="Cambria Math"/>
                      <w:lang w:eastAsia="zh-CN"/>
                    </w:rPr>
                    <m:t> </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m2</m:t>
                      </m:r>
                    </m:sub>
                  </m:sSub>
                  <m:r>
                    <w:rPr>
                      <w:rFonts w:ascii="Cambria Math" w:hAnsi="Cambria Math"/>
                      <w:lang w:eastAsia="zh-CN"/>
                    </w:rPr>
                    <m:t> ⋯ </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mn</m:t>
                      </m:r>
                    </m:sub>
                  </m:sSub>
                </m:e>
              </m:mr>
            </m:m>
          </m:e>
        </m:d>
      </m:oMath>
      <w:r>
        <w:rPr>
          <w:lang w:eastAsia="zh-CN"/>
        </w:rPr>
        <w:t>称为矩阵，简记为</w:t>
      </w:r>
      <m:oMath>
        <m:r>
          <w:rPr>
            <w:rFonts w:ascii="Cambria Math" w:hAnsi="Cambria Math"/>
            <w:lang w:eastAsia="zh-CN"/>
          </w:rPr>
          <m:t>A</m:t>
        </m:r>
      </m:oMath>
      <w:r>
        <w:rPr>
          <w:rFonts w:hint="eastAsia"/>
          <w:lang w:eastAsia="zh-CN"/>
        </w:rPr>
        <w:t>，或者</w:t>
      </w:r>
      <m:oMath>
        <m:sSub>
          <m:sSubPr>
            <m:ctrlPr>
              <w:rPr>
                <w:rFonts w:ascii="Cambria Math" w:hAnsi="Cambria Math"/>
              </w:rPr>
            </m:ctrlPr>
          </m:sSubPr>
          <m:e>
            <m:d>
              <m:dPr>
                <m:ctrlPr>
                  <w:rPr>
                    <w:rFonts w:ascii="Cambria Math" w:hAnsi="Cambria Math"/>
                    <w:i/>
                  </w:rPr>
                </m:ctrlPr>
              </m:dPr>
              <m:e>
                <m:sSub>
                  <m:sSubPr>
                    <m:ctrlPr>
                      <w:rPr>
                        <w:rFonts w:ascii="Cambria Math" w:hAnsi="Cambria Math"/>
                      </w:rPr>
                    </m:ctrlPr>
                  </m:sSubPr>
                  <m:e>
                    <m:r>
                      <w:rPr>
                        <w:rFonts w:ascii="Cambria Math" w:hAnsi="Cambria Math"/>
                        <w:lang w:eastAsia="zh-CN"/>
                      </w:rPr>
                      <m:t>a</m:t>
                    </m:r>
                  </m:e>
                  <m:sub>
                    <m:r>
                      <w:rPr>
                        <w:rFonts w:ascii="Cambria Math" w:hAnsi="Cambria Math"/>
                        <w:lang w:eastAsia="zh-CN"/>
                      </w:rPr>
                      <m:t>ij</m:t>
                    </m:r>
                  </m:sub>
                </m:sSub>
              </m:e>
            </m:d>
          </m:e>
          <m:sub>
            <m:r>
              <w:rPr>
                <w:rFonts w:ascii="Cambria Math" w:hAnsi="Cambria Math"/>
                <w:lang w:eastAsia="zh-CN"/>
              </w:rPr>
              <m:t>m×n</m:t>
            </m:r>
          </m:sub>
        </m:sSub>
      </m:oMath>
      <w:r>
        <w:rPr>
          <w:rFonts w:hint="eastAsia"/>
          <w:lang w:eastAsia="zh-CN"/>
        </w:rPr>
        <w:t xml:space="preserve"> 。若</w:t>
      </w:r>
      <m:oMath>
        <m:r>
          <w:rPr>
            <w:rFonts w:ascii="Cambria Math" w:hAnsi="Cambria Math"/>
            <w:lang w:eastAsia="zh-CN"/>
          </w:rPr>
          <m:t>m=n</m:t>
        </m:r>
      </m:oMath>
      <w:r>
        <w:rPr>
          <w:rFonts w:hint="eastAsia"/>
          <w:lang w:eastAsia="zh-CN"/>
        </w:rPr>
        <w:t>，</w:t>
      </w:r>
      <w:r>
        <w:rPr>
          <w:lang w:eastAsia="zh-CN"/>
        </w:rPr>
        <w:t>则称</w:t>
      </w:r>
      <m:oMath>
        <m:r>
          <w:rPr>
            <w:rFonts w:ascii="Cambria Math" w:hAnsi="Cambria Math"/>
            <w:lang w:eastAsia="zh-CN"/>
          </w:rPr>
          <m:t>A</m:t>
        </m:r>
      </m:oMath>
      <w:r>
        <w:rPr>
          <w:lang w:eastAsia="zh-CN"/>
        </w:rPr>
        <w:t>是</w:t>
      </w:r>
      <m:oMath>
        <m:r>
          <w:rPr>
            <w:rFonts w:ascii="Cambria Math" w:hAnsi="Cambria Math"/>
            <w:lang w:eastAsia="zh-CN"/>
          </w:rPr>
          <m:t>n</m:t>
        </m:r>
      </m:oMath>
      <w:r>
        <w:rPr>
          <w:lang w:eastAsia="zh-CN"/>
        </w:rPr>
        <w:t>阶矩阵或</w:t>
      </w:r>
      <m:oMath>
        <m:r>
          <w:rPr>
            <w:rFonts w:ascii="Cambria Math" w:hAnsi="Cambria Math"/>
            <w:lang w:eastAsia="zh-CN"/>
          </w:rPr>
          <m:t>n</m:t>
        </m:r>
      </m:oMath>
      <w:r>
        <w:rPr>
          <w:lang w:eastAsia="zh-CN"/>
        </w:rPr>
        <w:t>阶方阵</w:t>
      </w:r>
      <w:r>
        <w:rPr>
          <w:rFonts w:hint="eastAsia"/>
          <w:lang w:eastAsia="zh-CN"/>
        </w:rPr>
        <w:t>。</w:t>
      </w:r>
      <w:r>
        <w:rPr>
          <w:lang w:eastAsia="zh-CN"/>
        </w:rPr>
        <w:t xml:space="preserve"> </w:t>
      </w:r>
    </w:p>
    <w:p w14:paraId="75FD80BA" w14:textId="77777777" w:rsidR="00D662EA" w:rsidRPr="00B77489" w:rsidRDefault="00D662EA" w:rsidP="00D662EA">
      <w:pPr>
        <w:pStyle w:val="aff8"/>
        <w:rPr>
          <w:b/>
          <w:sz w:val="24"/>
          <w:lang w:eastAsia="zh-CN"/>
        </w:rPr>
      </w:pPr>
      <w:r w:rsidRPr="00B77489">
        <w:rPr>
          <w:b/>
          <w:sz w:val="24"/>
          <w:lang w:eastAsia="zh-CN"/>
        </w:rPr>
        <w:t xml:space="preserve">矩阵的线性运算 </w:t>
      </w:r>
    </w:p>
    <w:p w14:paraId="194051C4" w14:textId="77777777" w:rsidR="00D662EA" w:rsidRPr="00480259" w:rsidRDefault="00D662EA" w:rsidP="00D662EA">
      <w:pPr>
        <w:pStyle w:val="aff8"/>
        <w:rPr>
          <w:b/>
          <w:sz w:val="24"/>
          <w:lang w:eastAsia="zh-CN"/>
        </w:rPr>
      </w:pPr>
      <w:r w:rsidRPr="00480259">
        <w:rPr>
          <w:b/>
          <w:sz w:val="24"/>
          <w:lang w:eastAsia="zh-CN"/>
        </w:rPr>
        <w:t xml:space="preserve">1.矩阵的加法 </w:t>
      </w:r>
    </w:p>
    <w:p w14:paraId="538D78C9" w14:textId="77777777" w:rsidR="00D662EA" w:rsidRDefault="00D662EA" w:rsidP="00D662EA">
      <w:pPr>
        <w:pStyle w:val="aff8"/>
        <w:rPr>
          <w:lang w:eastAsia="zh-CN"/>
        </w:rPr>
      </w:pPr>
      <w:r>
        <w:rPr>
          <w:lang w:eastAsia="zh-CN"/>
        </w:rPr>
        <w:t>设</w:t>
      </w:r>
      <m:oMath>
        <m:r>
          <w:rPr>
            <w:rFonts w:ascii="Cambria Math" w:hAnsi="Cambria Math"/>
            <w:lang w:eastAsia="zh-CN"/>
          </w:rPr>
          <m:t>A=(</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ij</m:t>
            </m:r>
          </m:sub>
        </m:sSub>
        <m:r>
          <w:rPr>
            <w:rFonts w:ascii="Cambria Math" w:hAnsi="Cambria Math"/>
            <w:lang w:eastAsia="zh-CN"/>
          </w:rPr>
          <m:t>),B=(</m:t>
        </m:r>
        <m:sSub>
          <m:sSubPr>
            <m:ctrlPr>
              <w:rPr>
                <w:rFonts w:ascii="Cambria Math" w:hAnsi="Cambria Math"/>
              </w:rPr>
            </m:ctrlPr>
          </m:sSubPr>
          <m:e>
            <m:r>
              <w:rPr>
                <w:rFonts w:ascii="Cambria Math" w:hAnsi="Cambria Math"/>
                <w:lang w:eastAsia="zh-CN"/>
              </w:rPr>
              <m:t>b</m:t>
            </m:r>
          </m:e>
          <m:sub>
            <m:r>
              <w:rPr>
                <w:rFonts w:ascii="Cambria Math" w:hAnsi="Cambria Math"/>
                <w:lang w:eastAsia="zh-CN"/>
              </w:rPr>
              <m:t>ij</m:t>
            </m:r>
          </m:sub>
        </m:sSub>
        <m:r>
          <w:rPr>
            <w:rFonts w:ascii="Cambria Math" w:hAnsi="Cambria Math"/>
            <w:lang w:eastAsia="zh-CN"/>
          </w:rPr>
          <m:t>)</m:t>
        </m:r>
      </m:oMath>
      <w:r>
        <w:rPr>
          <w:lang w:eastAsia="zh-CN"/>
        </w:rPr>
        <w:t>是两个</w:t>
      </w:r>
      <m:oMath>
        <m:r>
          <w:rPr>
            <w:rFonts w:ascii="Cambria Math" w:hAnsi="Cambria Math"/>
            <w:lang w:eastAsia="zh-CN"/>
          </w:rPr>
          <m:t>m×n</m:t>
        </m:r>
      </m:oMath>
      <w:r>
        <w:rPr>
          <w:lang w:eastAsia="zh-CN"/>
        </w:rPr>
        <w:t>矩阵，则</w:t>
      </w:r>
      <m:oMath>
        <m:r>
          <w:rPr>
            <w:rFonts w:ascii="Cambria Math" w:hAnsi="Cambria Math"/>
            <w:lang w:eastAsia="zh-CN"/>
          </w:rPr>
          <m:t>m×n</m:t>
        </m:r>
      </m:oMath>
      <w:r>
        <w:rPr>
          <w:lang w:eastAsia="zh-CN"/>
        </w:rPr>
        <w:t xml:space="preserve"> 矩阵</w:t>
      </w:r>
      <m:oMath>
        <m:r>
          <w:rPr>
            <w:rFonts w:ascii="Cambria Math" w:hAnsi="Cambria Math"/>
            <w:lang w:eastAsia="zh-CN"/>
          </w:rPr>
          <m:t>C=(</m:t>
        </m:r>
        <m:sSub>
          <m:sSubPr>
            <m:ctrlPr>
              <w:rPr>
                <w:rFonts w:ascii="Cambria Math" w:hAnsi="Cambria Math"/>
              </w:rPr>
            </m:ctrlPr>
          </m:sSubPr>
          <m:e>
            <m:r>
              <w:rPr>
                <w:rFonts w:ascii="Cambria Math" w:hAnsi="Cambria Math"/>
                <w:lang w:eastAsia="zh-CN"/>
              </w:rPr>
              <m:t>c</m:t>
            </m:r>
          </m:e>
          <m:sub>
            <m:r>
              <w:rPr>
                <w:rFonts w:ascii="Cambria Math" w:hAnsi="Cambria Math"/>
                <w:lang w:eastAsia="zh-CN"/>
              </w:rPr>
              <m:t>ij</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ij</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b</m:t>
            </m:r>
          </m:e>
          <m:sub>
            <m:r>
              <w:rPr>
                <w:rFonts w:ascii="Cambria Math" w:hAnsi="Cambria Math"/>
                <w:lang w:eastAsia="zh-CN"/>
              </w:rPr>
              <m:t>ij</m:t>
            </m:r>
          </m:sub>
        </m:sSub>
      </m:oMath>
      <w:r>
        <w:rPr>
          <w:lang w:eastAsia="zh-CN"/>
        </w:rPr>
        <w:t>称为矩阵</w:t>
      </w:r>
      <m:oMath>
        <m:r>
          <w:rPr>
            <w:rFonts w:ascii="Cambria Math" w:hAnsi="Cambria Math"/>
            <w:lang w:eastAsia="zh-CN"/>
          </w:rPr>
          <m:t>A</m:t>
        </m:r>
      </m:oMath>
      <w:r>
        <w:rPr>
          <w:lang w:eastAsia="zh-CN"/>
        </w:rPr>
        <w:t>与</w:t>
      </w:r>
      <m:oMath>
        <m:r>
          <w:rPr>
            <w:rFonts w:ascii="Cambria Math" w:hAnsi="Cambria Math"/>
            <w:lang w:eastAsia="zh-CN"/>
          </w:rPr>
          <m:t>B</m:t>
        </m:r>
      </m:oMath>
      <w:r>
        <w:rPr>
          <w:lang w:eastAsia="zh-CN"/>
        </w:rPr>
        <w:t>的和，记为</w:t>
      </w:r>
      <m:oMath>
        <m:r>
          <w:rPr>
            <w:rFonts w:ascii="Cambria Math" w:hAnsi="Cambria Math"/>
            <w:lang w:eastAsia="zh-CN"/>
          </w:rPr>
          <m:t>A+B=C</m:t>
        </m:r>
      </m:oMath>
      <w:r>
        <w:rPr>
          <w:lang w:eastAsia="zh-CN"/>
        </w:rPr>
        <w:t xml:space="preserve"> </w:t>
      </w:r>
      <w:r>
        <w:rPr>
          <w:rFonts w:hint="eastAsia"/>
          <w:lang w:eastAsia="zh-CN"/>
        </w:rPr>
        <w:t>。</w:t>
      </w:r>
    </w:p>
    <w:p w14:paraId="755F93C7" w14:textId="77777777" w:rsidR="00D662EA" w:rsidRPr="00480259" w:rsidRDefault="00D662EA" w:rsidP="00D662EA">
      <w:pPr>
        <w:pStyle w:val="aff8"/>
        <w:rPr>
          <w:b/>
          <w:sz w:val="24"/>
          <w:lang w:eastAsia="zh-CN"/>
        </w:rPr>
      </w:pPr>
      <w:r w:rsidRPr="00480259">
        <w:rPr>
          <w:b/>
          <w:sz w:val="24"/>
          <w:lang w:eastAsia="zh-CN"/>
        </w:rPr>
        <w:t xml:space="preserve">2.矩阵的数乘 </w:t>
      </w:r>
    </w:p>
    <w:p w14:paraId="6EB5348C" w14:textId="77777777" w:rsidR="00D662EA" w:rsidRDefault="00D662EA" w:rsidP="00D662EA">
      <w:pPr>
        <w:pStyle w:val="aff8"/>
        <w:rPr>
          <w:lang w:eastAsia="zh-CN"/>
        </w:rPr>
      </w:pPr>
      <w:r>
        <w:rPr>
          <w:lang w:eastAsia="zh-CN"/>
        </w:rPr>
        <w:t>设</w:t>
      </w:r>
      <m:oMath>
        <m:r>
          <w:rPr>
            <w:rFonts w:ascii="Cambria Math" w:hAnsi="Cambria Math"/>
            <w:lang w:eastAsia="zh-CN"/>
          </w:rPr>
          <m:t>A=(</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ij</m:t>
            </m:r>
          </m:sub>
        </m:sSub>
        <m:r>
          <w:rPr>
            <w:rFonts w:ascii="Cambria Math" w:hAnsi="Cambria Math"/>
            <w:lang w:eastAsia="zh-CN"/>
          </w:rPr>
          <m:t>)</m:t>
        </m:r>
      </m:oMath>
      <w:r>
        <w:rPr>
          <w:lang w:eastAsia="zh-CN"/>
        </w:rPr>
        <w:t>是</w:t>
      </w:r>
      <m:oMath>
        <m:r>
          <w:rPr>
            <w:rFonts w:ascii="Cambria Math" w:hAnsi="Cambria Math"/>
            <w:lang w:eastAsia="zh-CN"/>
          </w:rPr>
          <m:t>m×n</m:t>
        </m:r>
      </m:oMath>
      <w:r>
        <w:rPr>
          <w:lang w:eastAsia="zh-CN"/>
        </w:rPr>
        <w:t>矩阵，</w:t>
      </w:r>
      <m:oMath>
        <m:r>
          <w:rPr>
            <w:rFonts w:ascii="Cambria Math" w:hAnsi="Cambria Math"/>
            <w:lang w:eastAsia="zh-CN"/>
          </w:rPr>
          <m:t>k</m:t>
        </m:r>
      </m:oMath>
      <w:r>
        <w:rPr>
          <w:lang w:eastAsia="zh-CN"/>
        </w:rPr>
        <w:t>是一个常数，则</w:t>
      </w:r>
      <m:oMath>
        <m:r>
          <w:rPr>
            <w:rFonts w:ascii="Cambria Math" w:hAnsi="Cambria Math"/>
            <w:lang w:eastAsia="zh-CN"/>
          </w:rPr>
          <m:t>m×n</m:t>
        </m:r>
      </m:oMath>
      <w:r>
        <w:rPr>
          <w:lang w:eastAsia="zh-CN"/>
        </w:rPr>
        <w:t>矩阵</w:t>
      </w:r>
      <m:oMath>
        <m:r>
          <w:rPr>
            <w:rFonts w:ascii="Cambria Math" w:hAnsi="Cambria Math"/>
            <w:lang w:eastAsia="zh-CN"/>
          </w:rPr>
          <m:t>(k</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ij</m:t>
            </m:r>
          </m:sub>
        </m:sSub>
        <m:r>
          <w:rPr>
            <w:rFonts w:ascii="Cambria Math" w:hAnsi="Cambria Math"/>
            <w:lang w:eastAsia="zh-CN"/>
          </w:rPr>
          <m:t>)</m:t>
        </m:r>
      </m:oMath>
      <w:r>
        <w:rPr>
          <w:lang w:eastAsia="zh-CN"/>
        </w:rPr>
        <w:t>称为数</w:t>
      </w:r>
      <m:oMath>
        <m:r>
          <w:rPr>
            <w:rFonts w:ascii="Cambria Math" w:hAnsi="Cambria Math"/>
            <w:lang w:eastAsia="zh-CN"/>
          </w:rPr>
          <m:t>k</m:t>
        </m:r>
      </m:oMath>
      <w:r>
        <w:rPr>
          <w:lang w:eastAsia="zh-CN"/>
        </w:rPr>
        <w:t>与矩阵</w:t>
      </w:r>
      <m:oMath>
        <m:r>
          <w:rPr>
            <w:rFonts w:ascii="Cambria Math" w:hAnsi="Cambria Math"/>
            <w:lang w:eastAsia="zh-CN"/>
          </w:rPr>
          <m:t>A</m:t>
        </m:r>
      </m:oMath>
      <w:r>
        <w:rPr>
          <w:lang w:eastAsia="zh-CN"/>
        </w:rPr>
        <w:t>的数乘，记为</w:t>
      </w:r>
      <m:oMath>
        <m:r>
          <w:rPr>
            <w:rFonts w:ascii="Cambria Math" w:hAnsi="Cambria Math"/>
            <w:lang w:eastAsia="zh-CN"/>
          </w:rPr>
          <m:t>kA</m:t>
        </m:r>
      </m:oMath>
      <w:r>
        <w:rPr>
          <w:rFonts w:hint="eastAsia"/>
          <w:lang w:eastAsia="zh-CN"/>
        </w:rPr>
        <w:t>。</w:t>
      </w:r>
    </w:p>
    <w:p w14:paraId="38ADD76B" w14:textId="77777777" w:rsidR="00D662EA" w:rsidRPr="00480259" w:rsidRDefault="00D662EA" w:rsidP="00D662EA">
      <w:pPr>
        <w:pStyle w:val="aff8"/>
        <w:rPr>
          <w:b/>
          <w:sz w:val="24"/>
          <w:lang w:eastAsia="zh-CN"/>
        </w:rPr>
      </w:pPr>
      <w:r w:rsidRPr="00480259">
        <w:rPr>
          <w:b/>
          <w:sz w:val="24"/>
          <w:lang w:eastAsia="zh-CN"/>
        </w:rPr>
        <w:t xml:space="preserve">3.矩阵的乘法 </w:t>
      </w:r>
    </w:p>
    <w:p w14:paraId="002E07C1" w14:textId="77777777" w:rsidR="00D662EA" w:rsidRDefault="00D662EA" w:rsidP="00D662EA">
      <w:pPr>
        <w:pStyle w:val="aff8"/>
        <w:rPr>
          <w:lang w:eastAsia="zh-CN"/>
        </w:rPr>
      </w:pPr>
      <w:r>
        <w:rPr>
          <w:lang w:eastAsia="zh-CN"/>
        </w:rPr>
        <w:t>设</w:t>
      </w:r>
      <m:oMath>
        <m:r>
          <w:rPr>
            <w:rFonts w:ascii="Cambria Math" w:hAnsi="Cambria Math"/>
            <w:lang w:eastAsia="zh-CN"/>
          </w:rPr>
          <m:t>A=(</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ij</m:t>
            </m:r>
          </m:sub>
        </m:sSub>
        <m:r>
          <w:rPr>
            <w:rFonts w:ascii="Cambria Math" w:hAnsi="Cambria Math"/>
            <w:lang w:eastAsia="zh-CN"/>
          </w:rPr>
          <m:t>)</m:t>
        </m:r>
      </m:oMath>
      <w:r>
        <w:rPr>
          <w:lang w:eastAsia="zh-CN"/>
        </w:rPr>
        <w:t>是</w:t>
      </w:r>
      <m:oMath>
        <m:r>
          <w:rPr>
            <w:rFonts w:ascii="Cambria Math" w:hAnsi="Cambria Math"/>
            <w:lang w:eastAsia="zh-CN"/>
          </w:rPr>
          <m:t>m×n</m:t>
        </m:r>
      </m:oMath>
      <w:r>
        <w:rPr>
          <w:lang w:eastAsia="zh-CN"/>
        </w:rPr>
        <w:t>矩阵，</w:t>
      </w:r>
      <m:oMath>
        <m:r>
          <w:rPr>
            <w:rFonts w:ascii="Cambria Math" w:hAnsi="Cambria Math"/>
            <w:lang w:eastAsia="zh-CN"/>
          </w:rPr>
          <m:t>B=(</m:t>
        </m:r>
        <m:sSub>
          <m:sSubPr>
            <m:ctrlPr>
              <w:rPr>
                <w:rFonts w:ascii="Cambria Math" w:hAnsi="Cambria Math"/>
              </w:rPr>
            </m:ctrlPr>
          </m:sSubPr>
          <m:e>
            <m:r>
              <w:rPr>
                <w:rFonts w:ascii="Cambria Math" w:hAnsi="Cambria Math"/>
                <w:lang w:eastAsia="zh-CN"/>
              </w:rPr>
              <m:t>b</m:t>
            </m:r>
          </m:e>
          <m:sub>
            <m:r>
              <w:rPr>
                <w:rFonts w:ascii="Cambria Math" w:hAnsi="Cambria Math"/>
                <w:lang w:eastAsia="zh-CN"/>
              </w:rPr>
              <m:t>ij</m:t>
            </m:r>
          </m:sub>
        </m:sSub>
        <m:r>
          <w:rPr>
            <w:rFonts w:ascii="Cambria Math" w:hAnsi="Cambria Math"/>
            <w:lang w:eastAsia="zh-CN"/>
          </w:rPr>
          <m:t>)</m:t>
        </m:r>
      </m:oMath>
      <w:r>
        <w:rPr>
          <w:lang w:eastAsia="zh-CN"/>
        </w:rPr>
        <w:t>是</w:t>
      </w:r>
      <m:oMath>
        <m:r>
          <w:rPr>
            <w:rFonts w:ascii="Cambria Math" w:hAnsi="Cambria Math"/>
            <w:lang w:eastAsia="zh-CN"/>
          </w:rPr>
          <m:t>n×s</m:t>
        </m:r>
      </m:oMath>
      <w:r>
        <w:rPr>
          <w:lang w:eastAsia="zh-CN"/>
        </w:rPr>
        <w:t>矩阵，那么</w:t>
      </w:r>
      <m:oMath>
        <m:r>
          <w:rPr>
            <w:rFonts w:ascii="Cambria Math" w:hAnsi="Cambria Math"/>
            <w:lang w:eastAsia="zh-CN"/>
          </w:rPr>
          <m:t>m×s</m:t>
        </m:r>
      </m:oMath>
      <w:r>
        <w:rPr>
          <w:lang w:eastAsia="zh-CN"/>
        </w:rPr>
        <w:t>矩阵</w:t>
      </w:r>
      <m:oMath>
        <m:r>
          <w:rPr>
            <w:rFonts w:ascii="Cambria Math" w:hAnsi="Cambria Math"/>
            <w:lang w:eastAsia="zh-CN"/>
          </w:rPr>
          <m:t>C=(</m:t>
        </m:r>
        <m:sSub>
          <m:sSubPr>
            <m:ctrlPr>
              <w:rPr>
                <w:rFonts w:ascii="Cambria Math" w:hAnsi="Cambria Math"/>
              </w:rPr>
            </m:ctrlPr>
          </m:sSubPr>
          <m:e>
            <m:r>
              <w:rPr>
                <w:rFonts w:ascii="Cambria Math" w:hAnsi="Cambria Math"/>
                <w:lang w:eastAsia="zh-CN"/>
              </w:rPr>
              <m:t>c</m:t>
            </m:r>
          </m:e>
          <m:sub>
            <m:r>
              <w:rPr>
                <w:rFonts w:ascii="Cambria Math" w:hAnsi="Cambria Math"/>
                <w:lang w:eastAsia="zh-CN"/>
              </w:rPr>
              <m:t>ij</m:t>
            </m:r>
          </m:sub>
        </m:sSub>
        <m:r>
          <w:rPr>
            <w:rFonts w:ascii="Cambria Math" w:hAnsi="Cambria Math"/>
            <w:lang w:eastAsia="zh-CN"/>
          </w:rPr>
          <m:t>)</m:t>
        </m:r>
      </m:oMath>
      <w:r>
        <w:rPr>
          <w:lang w:eastAsia="zh-CN"/>
        </w:rPr>
        <w:t xml:space="preserve">，其中 </w:t>
      </w:r>
      <m:oMath>
        <m:sSub>
          <m:sSubPr>
            <m:ctrlPr>
              <w:rPr>
                <w:rFonts w:ascii="Cambria Math" w:hAnsi="Cambria Math"/>
              </w:rPr>
            </m:ctrlPr>
          </m:sSubPr>
          <m:e>
            <m:r>
              <w:rPr>
                <w:rFonts w:ascii="Cambria Math" w:hAnsi="Cambria Math"/>
                <w:lang w:eastAsia="zh-CN"/>
              </w:rPr>
              <m:t>c</m:t>
            </m:r>
          </m:e>
          <m:sub>
            <m:r>
              <w:rPr>
                <w:rFonts w:ascii="Cambria Math" w:hAnsi="Cambria Math"/>
                <w:lang w:eastAsia="zh-CN"/>
              </w:rPr>
              <m:t>ij</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i1</m:t>
            </m:r>
          </m:sub>
        </m:sSub>
        <m:sSub>
          <m:sSubPr>
            <m:ctrlPr>
              <w:rPr>
                <w:rFonts w:ascii="Cambria Math" w:hAnsi="Cambria Math"/>
              </w:rPr>
            </m:ctrlPr>
          </m:sSubPr>
          <m:e>
            <m:r>
              <w:rPr>
                <w:rFonts w:ascii="Cambria Math" w:hAnsi="Cambria Math"/>
                <w:lang w:eastAsia="zh-CN"/>
              </w:rPr>
              <m:t>b</m:t>
            </m:r>
          </m:e>
          <m:sub>
            <m:r>
              <w:rPr>
                <w:rFonts w:ascii="Cambria Math" w:hAnsi="Cambria Math"/>
                <w:lang w:eastAsia="zh-CN"/>
              </w:rPr>
              <m:t>1j</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i2</m:t>
            </m:r>
          </m:sub>
        </m:sSub>
        <m:sSub>
          <m:sSubPr>
            <m:ctrlPr>
              <w:rPr>
                <w:rFonts w:ascii="Cambria Math" w:hAnsi="Cambria Math"/>
              </w:rPr>
            </m:ctrlPr>
          </m:sSubPr>
          <m:e>
            <m:r>
              <w:rPr>
                <w:rFonts w:ascii="Cambria Math" w:hAnsi="Cambria Math"/>
                <w:lang w:eastAsia="zh-CN"/>
              </w:rPr>
              <m:t>b</m:t>
            </m:r>
          </m:e>
          <m:sub>
            <m:r>
              <w:rPr>
                <w:rFonts w:ascii="Cambria Math" w:hAnsi="Cambria Math"/>
                <w:lang w:eastAsia="zh-CN"/>
              </w:rPr>
              <m:t>2j</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in</m:t>
            </m:r>
          </m:sub>
        </m:sSub>
        <m:sSub>
          <m:sSubPr>
            <m:ctrlPr>
              <w:rPr>
                <w:rFonts w:ascii="Cambria Math" w:hAnsi="Cambria Math"/>
              </w:rPr>
            </m:ctrlPr>
          </m:sSubPr>
          <m:e>
            <m:r>
              <w:rPr>
                <w:rFonts w:ascii="Cambria Math" w:hAnsi="Cambria Math"/>
                <w:lang w:eastAsia="zh-CN"/>
              </w:rPr>
              <m:t>b</m:t>
            </m:r>
          </m:e>
          <m:sub>
            <m:r>
              <w:rPr>
                <w:rFonts w:ascii="Cambria Math" w:hAnsi="Cambria Math"/>
                <w:lang w:eastAsia="zh-CN"/>
              </w:rPr>
              <m:t>nj</m:t>
            </m:r>
          </m:sub>
        </m:sSub>
        <m: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k=1</m:t>
            </m:r>
          </m:sub>
          <m:sup>
            <m:r>
              <w:rPr>
                <w:rFonts w:ascii="Cambria Math" w:hAnsi="Cambria Math"/>
                <w:lang w:eastAsia="zh-CN"/>
              </w:rPr>
              <m:t>n</m:t>
            </m:r>
          </m:sup>
          <m:e>
            <m:sSub>
              <m:sSubPr>
                <m:ctrlPr>
                  <w:rPr>
                    <w:rFonts w:ascii="Cambria Math" w:hAnsi="Cambria Math"/>
                  </w:rPr>
                </m:ctrlPr>
              </m:sSubPr>
              <m:e>
                <m:r>
                  <w:rPr>
                    <w:rFonts w:ascii="Cambria Math" w:hAnsi="Cambria Math"/>
                    <w:lang w:eastAsia="zh-CN"/>
                  </w:rPr>
                  <m:t>a</m:t>
                </m:r>
              </m:e>
              <m:sub>
                <m:r>
                  <w:rPr>
                    <w:rFonts w:ascii="Cambria Math" w:hAnsi="Cambria Math"/>
                    <w:lang w:eastAsia="zh-CN"/>
                  </w:rPr>
                  <m:t>ik</m:t>
                </m:r>
              </m:sub>
            </m:sSub>
            <m:sSub>
              <m:sSubPr>
                <m:ctrlPr>
                  <w:rPr>
                    <w:rFonts w:ascii="Cambria Math" w:hAnsi="Cambria Math"/>
                  </w:rPr>
                </m:ctrlPr>
              </m:sSubPr>
              <m:e>
                <m:r>
                  <w:rPr>
                    <w:rFonts w:ascii="Cambria Math" w:hAnsi="Cambria Math"/>
                    <w:lang w:eastAsia="zh-CN"/>
                  </w:rPr>
                  <m:t>b</m:t>
                </m:r>
              </m:e>
              <m:sub>
                <m:r>
                  <w:rPr>
                    <w:rFonts w:ascii="Cambria Math" w:hAnsi="Cambria Math"/>
                    <w:lang w:eastAsia="zh-CN"/>
                  </w:rPr>
                  <m:t>kj</m:t>
                </m:r>
              </m:sub>
            </m:sSub>
          </m:e>
        </m:nary>
      </m:oMath>
      <w:r>
        <w:rPr>
          <w:lang w:eastAsia="zh-CN"/>
        </w:rPr>
        <w:t>称为</w:t>
      </w:r>
      <m:oMath>
        <m:r>
          <w:rPr>
            <w:rFonts w:ascii="Cambria Math" w:hAnsi="Cambria Math"/>
            <w:lang w:eastAsia="zh-CN"/>
          </w:rPr>
          <m:t>AB</m:t>
        </m:r>
      </m:oMath>
      <w:r>
        <w:rPr>
          <w:lang w:eastAsia="zh-CN"/>
        </w:rPr>
        <w:t>的乘积，记为</w:t>
      </w:r>
      <m:oMath>
        <m:r>
          <w:rPr>
            <w:rFonts w:ascii="Cambria Math" w:hAnsi="Cambria Math"/>
            <w:lang w:eastAsia="zh-CN"/>
          </w:rPr>
          <m:t>C=AB</m:t>
        </m:r>
      </m:oMath>
      <w:r>
        <w:rPr>
          <w:lang w:eastAsia="zh-CN"/>
        </w:rPr>
        <w:t xml:space="preserve"> </w:t>
      </w:r>
      <w:r>
        <w:rPr>
          <w:rFonts w:hint="eastAsia"/>
          <w:lang w:eastAsia="zh-CN"/>
        </w:rPr>
        <w:t>。</w:t>
      </w:r>
    </w:p>
    <w:p w14:paraId="00EC2F77" w14:textId="77777777" w:rsidR="00D662EA" w:rsidRPr="008B4134" w:rsidRDefault="00D662EA" w:rsidP="00D662EA">
      <w:pPr>
        <w:pStyle w:val="aff8"/>
        <w:rPr>
          <w:b/>
          <w:sz w:val="24"/>
          <w:lang w:eastAsia="zh-CN"/>
        </w:rPr>
      </w:pPr>
      <w:r w:rsidRPr="008B4134">
        <w:rPr>
          <w:b/>
          <w:sz w:val="24"/>
          <w:lang w:eastAsia="zh-CN"/>
        </w:rPr>
        <w:t xml:space="preserve">4. </w:t>
      </w:r>
      <m:oMath>
        <m:sSup>
          <m:sSupPr>
            <m:ctrlPr>
              <w:rPr>
                <w:rFonts w:ascii="Cambria Math" w:hAnsi="Cambria Math"/>
                <w:b/>
                <w:sz w:val="24"/>
              </w:rPr>
            </m:ctrlPr>
          </m:sSupPr>
          <m:e>
            <m:r>
              <m:rPr>
                <m:sty m:val="bi"/>
              </m:rPr>
              <w:rPr>
                <w:rFonts w:ascii="Cambria Math" w:hAnsi="Cambria Math"/>
                <w:sz w:val="24"/>
                <w:lang w:eastAsia="zh-CN"/>
              </w:rPr>
              <m:t>A</m:t>
            </m:r>
          </m:e>
          <m:sup>
            <m:r>
              <m:rPr>
                <m:sty m:val="bi"/>
              </m:rPr>
              <w:rPr>
                <w:rFonts w:ascii="Cambria Math" w:hAnsi="Cambria Math"/>
                <w:sz w:val="24"/>
                <w:lang w:eastAsia="zh-CN"/>
              </w:rPr>
              <m:t>T</m:t>
            </m:r>
          </m:sup>
        </m:sSup>
      </m:oMath>
      <w:r w:rsidRPr="008B4134">
        <w:rPr>
          <w:rFonts w:hint="eastAsia"/>
          <w:b/>
          <w:sz w:val="24"/>
          <w:lang w:eastAsia="zh-CN"/>
        </w:rPr>
        <w:t>、</w:t>
      </w:r>
      <m:oMath>
        <m:sSup>
          <m:sSupPr>
            <m:ctrlPr>
              <w:rPr>
                <w:rFonts w:ascii="Cambria Math" w:hAnsi="Cambria Math"/>
                <w:b/>
                <w:sz w:val="24"/>
              </w:rPr>
            </m:ctrlPr>
          </m:sSupPr>
          <m:e>
            <m:r>
              <m:rPr>
                <m:sty m:val="bi"/>
              </m:rPr>
              <w:rPr>
                <w:rFonts w:ascii="Cambria Math" w:hAnsi="Cambria Math"/>
                <w:sz w:val="24"/>
                <w:lang w:eastAsia="zh-CN"/>
              </w:rPr>
              <m:t>A</m:t>
            </m:r>
          </m:e>
          <m:sup>
            <m:r>
              <m:rPr>
                <m:sty m:val="bi"/>
              </m:rPr>
              <w:rPr>
                <w:rFonts w:ascii="Cambria Math" w:hAnsi="Cambria Math"/>
                <w:sz w:val="24"/>
                <w:lang w:eastAsia="zh-CN"/>
              </w:rPr>
              <m:t>-1</m:t>
            </m:r>
          </m:sup>
        </m:sSup>
      </m:oMath>
      <w:r w:rsidRPr="008B4134">
        <w:rPr>
          <w:rFonts w:hint="eastAsia"/>
          <w:b/>
          <w:sz w:val="24"/>
          <w:lang w:eastAsia="zh-CN"/>
        </w:rPr>
        <w:t>、</w:t>
      </w:r>
      <m:oMath>
        <m:sSup>
          <m:sSupPr>
            <m:ctrlPr>
              <w:rPr>
                <w:rFonts w:ascii="Cambria Math" w:hAnsi="Cambria Math"/>
                <w:b/>
                <w:sz w:val="24"/>
              </w:rPr>
            </m:ctrlPr>
          </m:sSupPr>
          <m:e>
            <m:r>
              <m:rPr>
                <m:sty m:val="bi"/>
              </m:rPr>
              <w:rPr>
                <w:rFonts w:ascii="Cambria Math" w:hAnsi="Cambria Math"/>
                <w:sz w:val="24"/>
                <w:lang w:eastAsia="zh-CN"/>
              </w:rPr>
              <m:t>A</m:t>
            </m:r>
          </m:e>
          <m:sup>
            <m:r>
              <m:rPr>
                <m:sty m:val="bi"/>
              </m:rPr>
              <w:rPr>
                <w:rFonts w:ascii="Cambria Math" w:hAnsi="Cambria Math"/>
                <w:sz w:val="24"/>
                <w:lang w:eastAsia="zh-CN"/>
              </w:rPr>
              <m:t>*</m:t>
            </m:r>
          </m:sup>
        </m:sSup>
      </m:oMath>
      <w:r w:rsidRPr="008B4134">
        <w:rPr>
          <w:b/>
          <w:sz w:val="24"/>
          <w:lang w:eastAsia="zh-CN"/>
        </w:rPr>
        <w:t xml:space="preserve">三者之间的关系 </w:t>
      </w:r>
    </w:p>
    <w:p w14:paraId="7FE58C1E" w14:textId="77777777" w:rsidR="00D662EA" w:rsidRPr="00365F2C" w:rsidRDefault="00D662EA" w:rsidP="00D662EA">
      <w:pPr>
        <w:pStyle w:val="aff8"/>
      </w:pPr>
      <w:r>
        <w:rPr>
          <w:rFonts w:hint="eastAsia"/>
        </w:rPr>
        <w:t>(</w:t>
      </w:r>
      <w:r>
        <w:t>1</w:t>
      </w:r>
      <w:r>
        <w:rPr>
          <w:rFonts w:hint="eastAsia"/>
        </w:rPr>
        <w:t>)</w:t>
      </w:r>
      <w:r>
        <w:t xml:space="preserve"> </w:t>
      </w:r>
      <m:oMath>
        <m:sSup>
          <m:sSupPr>
            <m:ctrlPr>
              <w:rPr>
                <w:rFonts w:ascii="Cambria Math" w:hAnsi="Cambria Math"/>
              </w:rPr>
            </m:ctrlPr>
          </m:sSupPr>
          <m:e>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m:t>
            </m:r>
          </m:e>
          <m:sup>
            <m:r>
              <w:rPr>
                <w:rFonts w:ascii="Cambria Math" w:hAnsi="Cambria Math"/>
              </w:rPr>
              <m:t>T</m:t>
            </m:r>
          </m:sup>
        </m:sSup>
        <m:r>
          <w:rPr>
            <w:rFonts w:ascii="Cambria Math" w:hAnsi="Cambria Math"/>
          </w:rPr>
          <m:t>=A,</m:t>
        </m:r>
        <m:sSup>
          <m:sSupPr>
            <m:ctrlPr>
              <w:rPr>
                <w:rFonts w:ascii="Cambria Math" w:hAnsi="Cambria Math"/>
              </w:rPr>
            </m:ctrlPr>
          </m:sSupPr>
          <m:e>
            <m:r>
              <w:rPr>
                <w:rFonts w:ascii="Cambria Math" w:hAnsi="Cambria Math"/>
              </w:rPr>
              <m:t>(AB)</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T</m:t>
            </m:r>
          </m:sup>
        </m:sSup>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(kA)</m:t>
            </m:r>
          </m:e>
          <m:sup>
            <m:r>
              <w:rPr>
                <w:rFonts w:ascii="Cambria Math" w:hAnsi="Cambria Math"/>
              </w:rPr>
              <m:t>T</m:t>
            </m:r>
          </m:sup>
        </m:sSup>
        <m:r>
          <w:rPr>
            <w:rFonts w:ascii="Cambria Math" w:hAnsi="Cambria Math"/>
          </w:rPr>
          <m:t>=k</m:t>
        </m:r>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(A±B)</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T</m:t>
            </m:r>
          </m:sup>
        </m:sSup>
      </m:oMath>
      <w:r>
        <w:t xml:space="preserve"> </w:t>
      </w:r>
    </w:p>
    <w:p w14:paraId="243D69B3" w14:textId="77777777" w:rsidR="00D662EA" w:rsidRPr="008B4134" w:rsidRDefault="00D662EA" w:rsidP="00D662EA">
      <w:pPr>
        <w:pStyle w:val="aff8"/>
      </w:pPr>
      <w:r>
        <w:rPr>
          <w:rFonts w:hint="eastAsia"/>
        </w:rPr>
        <w:t>(</w:t>
      </w:r>
      <w:r>
        <w:t>2</w:t>
      </w:r>
      <w:r>
        <w:rPr>
          <w:rFonts w:hint="eastAsia"/>
        </w:rPr>
        <w:t>)</w:t>
      </w:r>
      <w:r>
        <w:t xml:space="preserve"> </w:t>
      </w:r>
      <m:oMath>
        <m:sSup>
          <m:sSupPr>
            <m:ctrlPr>
              <w:rPr>
                <w:rFonts w:ascii="Cambria Math" w:hAnsi="Cambria Math"/>
              </w:rPr>
            </m:ctrlPr>
          </m:sSupPr>
          <m:e>
            <m:d>
              <m:dPr>
                <m:ctrlPr>
                  <w:rPr>
                    <w:rFonts w:ascii="Cambria Math" w:hAnsi="Cambria Math"/>
                    <w:i/>
                  </w:rPr>
                </m:ctrlPr>
              </m:dPr>
              <m:e>
                <m:sSup>
                  <m:sSupPr>
                    <m:ctrlPr>
                      <w:rPr>
                        <w:rFonts w:ascii="Cambria Math" w:hAnsi="Cambria Math"/>
                      </w:rPr>
                    </m:ctrlPr>
                  </m:sSupPr>
                  <m:e>
                    <m:r>
                      <w:rPr>
                        <w:rFonts w:ascii="Cambria Math" w:hAnsi="Cambria Math"/>
                      </w:rPr>
                      <m:t>A</m:t>
                    </m:r>
                  </m:e>
                  <m:sup>
                    <m:r>
                      <w:rPr>
                        <w:rFonts w:ascii="Cambria Math" w:hAnsi="Cambria Math"/>
                      </w:rPr>
                      <m:t>-1</m:t>
                    </m:r>
                  </m:sup>
                </m:sSup>
              </m:e>
            </m:d>
          </m:e>
          <m:sup>
            <m:r>
              <w:rPr>
                <w:rFonts w:ascii="Cambria Math" w:hAnsi="Cambria Math"/>
              </w:rPr>
              <m:t>-1</m:t>
            </m:r>
          </m:sup>
        </m:sSup>
        <m:r>
          <w:rPr>
            <w:rFonts w:ascii="Cambria Math" w:hAnsi="Cambria Math"/>
          </w:rPr>
          <m:t>=A,</m:t>
        </m:r>
        <m:sSup>
          <m:sSupPr>
            <m:ctrlPr>
              <w:rPr>
                <w:rFonts w:ascii="Cambria Math" w:hAnsi="Cambria Math"/>
              </w:rPr>
            </m:ctrlPr>
          </m:sSupPr>
          <m:e>
            <m:d>
              <m:dPr>
                <m:ctrlPr>
                  <w:rPr>
                    <w:rFonts w:ascii="Cambria Math" w:hAnsi="Cambria Math"/>
                    <w:i/>
                  </w:rPr>
                </m:ctrlPr>
              </m:dPr>
              <m:e>
                <m:r>
                  <w:rPr>
                    <w:rFonts w:ascii="Cambria Math" w:hAnsi="Cambria Math"/>
                  </w:rPr>
                  <m:t>AB</m:t>
                </m:r>
              </m:e>
            </m:d>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-1</m:t>
            </m:r>
          </m:sup>
        </m:sSup>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m:t>
        </m:r>
        <m:sSup>
          <m:sSupPr>
            <m:ctrlPr>
              <w:rPr>
                <w:rFonts w:ascii="Cambria Math" w:hAnsi="Cambria Math"/>
              </w:rPr>
            </m:ctrlPr>
          </m:sSupPr>
          <m:e>
            <m:d>
              <m:dPr>
                <m:ctrlPr>
                  <w:rPr>
                    <w:rFonts w:ascii="Cambria Math" w:hAnsi="Cambria Math"/>
                    <w:i/>
                  </w:rPr>
                </m:ctrlPr>
              </m:dPr>
              <m:e>
                <m:r>
                  <w:rPr>
                    <w:rFonts w:ascii="Cambria Math" w:hAnsi="Cambria Math"/>
                  </w:rPr>
                  <m:t>kA</m:t>
                </m:r>
              </m:e>
            </m:d>
          </m:e>
          <m:sup>
            <m:r>
              <w:rPr>
                <w:rFonts w:ascii="Cambria Math" w:hAnsi="Cambria Math"/>
              </w:rPr>
              <m:t>-1</m:t>
            </m:r>
          </m:sup>
        </m:s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k</m:t>
            </m:r>
          </m:den>
        </m:f>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m:t>
        </m:r>
      </m:oMath>
    </w:p>
    <w:p w14:paraId="630CCE91" w14:textId="77777777" w:rsidR="00D662EA" w:rsidRPr="008B4134" w:rsidRDefault="00D662EA" w:rsidP="00D662EA">
      <w:pPr>
        <w:pStyle w:val="aff8"/>
      </w:pPr>
      <w:r>
        <w:t xml:space="preserve">但 </w:t>
      </w:r>
      <m:oMath>
        <m:sSup>
          <m:sSupPr>
            <m:ctrlPr>
              <w:rPr>
                <w:rFonts w:ascii="Cambria Math" w:hAnsi="Cambria Math"/>
              </w:rPr>
            </m:ctrlPr>
          </m:sSupPr>
          <m:e>
            <m:r>
              <w:rPr>
                <w:rFonts w:ascii="Cambria Math" w:hAnsi="Cambria Math"/>
              </w:rPr>
              <m:t>(A±B)</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-1</m:t>
            </m:r>
          </m:sup>
        </m:sSup>
      </m:oMath>
      <w:r>
        <w:t>不一定成立</w:t>
      </w:r>
      <w:r>
        <w:rPr>
          <w:rFonts w:hint="eastAsia"/>
        </w:rPr>
        <w:t>。</w:t>
      </w:r>
    </w:p>
    <w:p w14:paraId="7D5D8902" w14:textId="77777777" w:rsidR="00D662EA" w:rsidRPr="008B4134" w:rsidRDefault="00D662EA" w:rsidP="00D662EA">
      <w:pPr>
        <w:pStyle w:val="aff8"/>
      </w:pPr>
      <w:r>
        <w:rPr>
          <w:rFonts w:hint="eastAsia"/>
        </w:rPr>
        <w:t>(</w:t>
      </w:r>
      <w:r>
        <w:t>3</w:t>
      </w:r>
      <w:r>
        <w:rPr>
          <w:rFonts w:hint="eastAsia"/>
        </w:rPr>
        <w:t>)</w:t>
      </w:r>
      <w:r>
        <w:t xml:space="preserve"> </w:t>
      </w:r>
      <m:oMath>
        <m:sSup>
          <m:sSupPr>
            <m:ctrlPr>
              <w:rPr>
                <w:rFonts w:ascii="Cambria Math" w:hAnsi="Cambria Math"/>
              </w:rPr>
            </m:ctrlPr>
          </m:sSupPr>
          <m:e>
            <m:d>
              <m:dPr>
                <m:ctrlPr>
                  <w:rPr>
                    <w:rFonts w:ascii="Cambria Math" w:hAnsi="Cambria Math"/>
                    <w:i/>
                  </w:rPr>
                </m:ctrlPr>
              </m:dPr>
              <m:e>
                <m:sSup>
                  <m:sSupPr>
                    <m:ctrlPr>
                      <w:rPr>
                        <w:rFonts w:ascii="Cambria Math" w:hAnsi="Cambria Math"/>
                      </w:rPr>
                    </m:ctrlPr>
                  </m:sSupPr>
                  <m:e>
                    <m:r>
                      <w:rPr>
                        <w:rFonts w:ascii="Cambria Math" w:hAnsi="Cambria Math"/>
                      </w:rPr>
                      <m:t>A</m:t>
                    </m:r>
                  </m:e>
                  <m:sup>
                    <m:r>
                      <w:rPr>
                        <w:rFonts w:ascii="Cambria Math" w:hAnsi="Cambria Math"/>
                      </w:rPr>
                      <m:t>*</m:t>
                    </m:r>
                  </m:sup>
                </m:sSup>
              </m:e>
            </m:d>
          </m:e>
          <m:sup>
            <m:r>
              <w:rPr>
                <w:rFonts w:ascii="Cambria Math" w:hAnsi="Cambria Math"/>
              </w:rPr>
              <m:t>*</m:t>
            </m:r>
          </m:sup>
        </m:sSup>
        <m:r>
          <w:rPr>
            <w:rFonts w:ascii="Cambria Math" w:hAnsi="Cambria Math"/>
          </w:rPr>
          <m:t>=|A</m:t>
        </m:r>
        <m:sSup>
          <m:sSupPr>
            <m:ctrlPr>
              <w:rPr>
                <w:rFonts w:ascii="Cambria Math" w:hAnsi="Cambria Math"/>
              </w:rPr>
            </m:ctrlPr>
          </m:sSupPr>
          <m:e>
            <m:r>
              <w:rPr>
                <w:rFonts w:ascii="Cambria Math" w:hAnsi="Cambria Math"/>
              </w:rPr>
              <m:t>|</m:t>
            </m:r>
          </m:e>
          <m:sup>
            <m:r>
              <w:rPr>
                <w:rFonts w:ascii="Cambria Math" w:hAnsi="Cambria Math"/>
              </w:rPr>
              <m:t>n-2</m:t>
            </m:r>
          </m:sup>
        </m:sSup>
        <m:r>
          <w:rPr>
            <w:rFonts w:ascii="Cambria Math" w:hAnsi="Cambria Math"/>
          </w:rPr>
          <m:t xml:space="preserve"> A  (n≥3)</m:t>
        </m:r>
      </m:oMath>
      <w:r>
        <w:t>，</w:t>
      </w:r>
      <m:oMath>
        <m:sSup>
          <m:sSupPr>
            <m:ctrlPr>
              <w:rPr>
                <w:rFonts w:ascii="Cambria Math" w:hAnsi="Cambria Math"/>
              </w:rPr>
            </m:ctrlPr>
          </m:sSupPr>
          <m:e>
            <m:d>
              <m:dPr>
                <m:ctrlPr>
                  <w:rPr>
                    <w:rFonts w:ascii="Cambria Math" w:hAnsi="Cambria Math"/>
                    <w:i/>
                  </w:rPr>
                </m:ctrlPr>
              </m:dPr>
              <m:e>
                <m:r>
                  <w:rPr>
                    <w:rFonts w:ascii="Cambria Math" w:hAnsi="Cambria Math"/>
                  </w:rPr>
                  <m:t>AB</m:t>
                </m:r>
              </m:e>
            </m:d>
          </m:e>
          <m:sup>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m:t>
            </m:r>
          </m:sup>
        </m:sSup>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m:t>
        </m:r>
      </m:oMath>
      <w:r>
        <w:t xml:space="preserve">  </w:t>
      </w:r>
      <m:oMath>
        <m:sSup>
          <m:sSupPr>
            <m:ctrlPr>
              <w:rPr>
                <w:rFonts w:ascii="Cambria Math" w:hAnsi="Cambria Math"/>
              </w:rPr>
            </m:ctrlPr>
          </m:sSupPr>
          <m:e>
            <m:d>
              <m:dPr>
                <m:ctrlPr>
                  <w:rPr>
                    <w:rFonts w:ascii="Cambria Math" w:hAnsi="Cambria Math"/>
                    <w:i/>
                  </w:rPr>
                </m:ctrlPr>
              </m:dPr>
              <m:e>
                <m:r>
                  <w:rPr>
                    <w:rFonts w:ascii="Cambria Math" w:hAnsi="Cambria Math"/>
                  </w:rPr>
                  <m:t>kA</m:t>
                </m:r>
              </m:e>
            </m:d>
          </m:e>
          <m:sup>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k</m:t>
            </m:r>
          </m:e>
          <m:sup>
            <m:r>
              <w:rPr>
                <w:rFonts w:ascii="Cambria Math" w:hAnsi="Cambria Math"/>
              </w:rPr>
              <m:t>n-1</m:t>
            </m:r>
          </m:sup>
        </m:sSup>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 xml:space="preserve">  </m:t>
        </m:r>
        <m:d>
          <m:dPr>
            <m:ctrlPr>
              <w:rPr>
                <w:rFonts w:ascii="Cambria Math" w:hAnsi="Cambria Math"/>
                <w:i/>
              </w:rPr>
            </m:ctrlPr>
          </m:dPr>
          <m:e>
            <m:r>
              <w:rPr>
                <w:rFonts w:ascii="Cambria Math" w:hAnsi="Cambria Math"/>
              </w:rPr>
              <m:t>n≥2</m:t>
            </m:r>
          </m:e>
        </m:d>
      </m:oMath>
    </w:p>
    <w:p w14:paraId="085E06FE" w14:textId="77777777" w:rsidR="00D662EA" w:rsidRDefault="00D662EA" w:rsidP="00D662EA">
      <w:pPr>
        <w:pStyle w:val="aff8"/>
      </w:pPr>
      <w:r>
        <w:t>但</w:t>
      </w:r>
      <m:oMath>
        <m:sSup>
          <m:sSupPr>
            <m:ctrlPr>
              <w:rPr>
                <w:rFonts w:ascii="Cambria Math" w:hAnsi="Cambria Math"/>
              </w:rPr>
            </m:ctrlPr>
          </m:sSupPr>
          <m:e>
            <m:d>
              <m:dPr>
                <m:ctrlPr>
                  <w:rPr>
                    <w:rFonts w:ascii="Cambria Math" w:hAnsi="Cambria Math"/>
                    <w:i/>
                  </w:rPr>
                </m:ctrlPr>
              </m:dPr>
              <m:e>
                <m:r>
                  <w:rPr>
                    <w:rFonts w:ascii="Cambria Math" w:hAnsi="Cambria Math"/>
                  </w:rPr>
                  <m:t>A±B</m:t>
                </m:r>
              </m:e>
            </m:d>
          </m:e>
          <m:sup>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m:t>
            </m:r>
          </m:sup>
        </m:sSup>
      </m:oMath>
      <w:r>
        <w:t>不一定成立</w:t>
      </w:r>
      <w:r>
        <w:rPr>
          <w:rFonts w:hint="eastAsia"/>
        </w:rPr>
        <w:t>。</w:t>
      </w:r>
      <w:r>
        <w:t xml:space="preserve"> </w:t>
      </w:r>
    </w:p>
    <w:p w14:paraId="1A3EFC18" w14:textId="77777777" w:rsidR="00D662EA" w:rsidRDefault="00D662EA" w:rsidP="00D662EA">
      <w:pPr>
        <w:pStyle w:val="aff8"/>
      </w:pPr>
      <w:r>
        <w:rPr>
          <w:rFonts w:hint="eastAsia"/>
        </w:rPr>
        <w:t>(</w:t>
      </w:r>
      <w:r>
        <w:t>4</w:t>
      </w:r>
      <w:r>
        <w:rPr>
          <w:rFonts w:hint="eastAsia"/>
        </w:rPr>
        <w:t>)</w:t>
      </w:r>
      <w:r>
        <w:t xml:space="preserve"> </w:t>
      </w:r>
      <m:oMath>
        <m:sSup>
          <m:sSupPr>
            <m:ctrlPr>
              <w:rPr>
                <w:rFonts w:ascii="Cambria Math" w:hAnsi="Cambria Math"/>
              </w:rPr>
            </m:ctrlPr>
          </m:sSupPr>
          <m:e>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m:t>
            </m:r>
          </m:e>
          <m:sup>
            <m:r>
              <w:rPr>
                <w:rFonts w:ascii="Cambria Math" w:hAnsi="Cambria Math"/>
              </w:rPr>
              <m:t>-1</m:t>
            </m:r>
          </m:sup>
        </m:sSup>
        <m:r>
          <w:rPr>
            <w:rFonts w:ascii="Cambria Math" w:hAnsi="Cambria Math"/>
          </w:rPr>
          <m:t xml:space="preserve">, </m:t>
        </m:r>
        <m:sSup>
          <m:sSupPr>
            <m:ctrlPr>
              <w:rPr>
                <w:rFonts w:ascii="Cambria Math" w:hAnsi="Cambria Math"/>
              </w:rPr>
            </m:ctrlPr>
          </m:sSupPr>
          <m:e>
            <m:d>
              <m:dPr>
                <m:ctrlPr>
                  <w:rPr>
                    <w:rFonts w:ascii="Cambria Math" w:hAnsi="Cambria Math"/>
                    <w:i/>
                  </w:rPr>
                </m:ctrlPr>
              </m:dPr>
              <m:e>
                <m:sSup>
                  <m:sSupPr>
                    <m:ctrlPr>
                      <w:rPr>
                        <w:rFonts w:ascii="Cambria Math" w:hAnsi="Cambria Math"/>
                      </w:rPr>
                    </m:ctrlPr>
                  </m:sSupPr>
                  <m:e>
                    <m:r>
                      <w:rPr>
                        <w:rFonts w:ascii="Cambria Math" w:hAnsi="Cambria Math"/>
                      </w:rPr>
                      <m:t>A</m:t>
                    </m:r>
                  </m:e>
                  <m:sup>
                    <m:r>
                      <w:rPr>
                        <w:rFonts w:ascii="Cambria Math" w:hAnsi="Cambria Math"/>
                      </w:rPr>
                      <m:t>-1</m:t>
                    </m:r>
                  </m:sup>
                </m:sSup>
              </m:e>
            </m:d>
          </m:e>
          <m:sup>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(A</m:t>
            </m:r>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m:t>
            </m:r>
          </m:e>
          <m:sup>
            <m:r>
              <w:rPr>
                <w:rFonts w:ascii="Cambria Math" w:hAnsi="Cambria Math"/>
              </w:rPr>
              <m:t>T</m:t>
            </m:r>
          </m:sup>
        </m:sSup>
        <m:r>
          <w:rPr>
            <w:rFonts w:ascii="Cambria Math" w:hAnsi="Cambria Math"/>
          </w:rPr>
          <m:t>=</m:t>
        </m:r>
        <m:sSup>
          <m:sSupPr>
            <m:ctrlPr>
              <w:rPr>
                <w:rFonts w:ascii="Cambria Math" w:hAnsi="Cambria Math"/>
              </w:rPr>
            </m:ctrlPr>
          </m:sSupPr>
          <m:e>
            <m:d>
              <m:dPr>
                <m:ctrlPr>
                  <w:rPr>
                    <w:rFonts w:ascii="Cambria Math" w:hAnsi="Cambria Math"/>
                    <w:i/>
                  </w:rPr>
                </m:ctrlPr>
              </m:dPr>
              <m:e>
                <m:sSup>
                  <m:sSupPr>
                    <m:ctrlPr>
                      <w:rPr>
                        <w:rFonts w:ascii="Cambria Math" w:hAnsi="Cambria Math"/>
                      </w:rPr>
                    </m:ctrlPr>
                  </m:sSupPr>
                  <m:e>
                    <m:r>
                      <w:rPr>
                        <w:rFonts w:ascii="Cambria Math" w:hAnsi="Cambria Math"/>
                      </w:rPr>
                      <m:t>A</m:t>
                    </m:r>
                  </m:e>
                  <m:sup>
                    <m:r>
                      <w:rPr>
                        <w:rFonts w:ascii="Cambria Math" w:hAnsi="Cambria Math"/>
                      </w:rPr>
                      <m:t>T</m:t>
                    </m:r>
                  </m:sup>
                </m:sSup>
              </m:e>
            </m:d>
          </m:e>
          <m:sup>
            <m:r>
              <w:rPr>
                <w:rFonts w:ascii="Cambria Math" w:hAnsi="Cambria Math"/>
              </w:rPr>
              <m:t>*</m:t>
            </m:r>
          </m:sup>
        </m:sSup>
      </m:oMath>
      <w:r>
        <w:t xml:space="preserve"> </w:t>
      </w:r>
    </w:p>
    <w:p w14:paraId="7D59D292" w14:textId="77777777" w:rsidR="00D662EA" w:rsidRPr="008B4134" w:rsidRDefault="00D662EA" w:rsidP="00D662EA">
      <w:pPr>
        <w:pStyle w:val="aff8"/>
        <w:rPr>
          <w:b/>
          <w:sz w:val="24"/>
          <w:lang w:eastAsia="zh-CN"/>
        </w:rPr>
      </w:pPr>
      <w:r w:rsidRPr="008B4134">
        <w:rPr>
          <w:b/>
          <w:sz w:val="24"/>
          <w:lang w:eastAsia="zh-CN"/>
        </w:rPr>
        <w:lastRenderedPageBreak/>
        <w:t>5.有关</w:t>
      </w:r>
      <m:oMath>
        <m:sSup>
          <m:sSupPr>
            <m:ctrlPr>
              <w:rPr>
                <w:rFonts w:ascii="Cambria Math" w:hAnsi="Cambria Math"/>
                <w:b/>
                <w:sz w:val="24"/>
              </w:rPr>
            </m:ctrlPr>
          </m:sSupPr>
          <m:e>
            <m:r>
              <m:rPr>
                <m:sty m:val="bi"/>
              </m:rPr>
              <w:rPr>
                <w:rFonts w:ascii="Cambria Math" w:hAnsi="Cambria Math"/>
                <w:sz w:val="24"/>
                <w:lang w:eastAsia="zh-CN"/>
              </w:rPr>
              <m:t>A</m:t>
            </m:r>
          </m:e>
          <m:sup>
            <m:r>
              <m:rPr>
                <m:sty m:val="bi"/>
              </m:rPr>
              <w:rPr>
                <w:rFonts w:ascii="Cambria Math" w:hAnsi="Cambria Math"/>
                <w:sz w:val="24"/>
                <w:lang w:eastAsia="zh-CN"/>
              </w:rPr>
              <m:t>*</m:t>
            </m:r>
          </m:sup>
        </m:sSup>
      </m:oMath>
      <w:r w:rsidRPr="008B4134">
        <w:rPr>
          <w:b/>
          <w:sz w:val="24"/>
          <w:lang w:eastAsia="zh-CN"/>
        </w:rPr>
        <w:t xml:space="preserve">的结论 </w:t>
      </w:r>
    </w:p>
    <w:p w14:paraId="79F03188" w14:textId="77777777" w:rsidR="00D662EA" w:rsidRPr="00365F2C" w:rsidRDefault="00D662EA" w:rsidP="00D662EA">
      <w:pPr>
        <w:pStyle w:val="aff8"/>
        <w:rPr>
          <w:lang w:eastAsia="zh-CN"/>
        </w:rPr>
      </w:pPr>
      <w:r>
        <w:rPr>
          <w:rFonts w:hint="eastAsia"/>
          <w:lang w:eastAsia="zh-CN"/>
        </w:rPr>
        <w:t>(</w:t>
      </w:r>
      <w:r>
        <w:rPr>
          <w:lang w:eastAsia="zh-CN"/>
        </w:rPr>
        <w:t>1</w:t>
      </w:r>
      <w:r>
        <w:rPr>
          <w:rFonts w:hint="eastAsia"/>
          <w:lang w:eastAsia="zh-CN"/>
        </w:rPr>
        <w:t>)</w:t>
      </w:r>
      <w:r>
        <w:rPr>
          <w:lang w:eastAsia="zh-CN"/>
        </w:rPr>
        <w:t xml:space="preserve"> </w:t>
      </w:r>
      <m:oMath>
        <m:r>
          <w:rPr>
            <w:rFonts w:ascii="Cambria Math" w:hAnsi="Cambria Math"/>
            <w:lang w:eastAsia="zh-CN"/>
          </w:rPr>
          <m:t>A</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m:t>
            </m:r>
          </m:sup>
        </m:sSup>
        <m: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m:t>
            </m:r>
          </m:sup>
        </m:sSup>
        <m:r>
          <w:rPr>
            <w:rFonts w:ascii="Cambria Math" w:hAnsi="Cambria Math"/>
            <w:lang w:eastAsia="zh-CN"/>
          </w:rPr>
          <m:t>A=|A|E</m:t>
        </m:r>
      </m:oMath>
      <w:r>
        <w:rPr>
          <w:lang w:eastAsia="zh-CN"/>
        </w:rPr>
        <w:t xml:space="preserve"> </w:t>
      </w:r>
    </w:p>
    <w:p w14:paraId="0EA93069" w14:textId="77777777" w:rsidR="00D662EA" w:rsidRDefault="00D662EA" w:rsidP="00D662EA">
      <w:pPr>
        <w:pStyle w:val="aff8"/>
      </w:pPr>
      <w:r>
        <w:rPr>
          <w:rFonts w:hint="eastAsia"/>
        </w:rPr>
        <w:t>(</w:t>
      </w:r>
      <w:r>
        <w:t>2</w:t>
      </w:r>
      <w:r>
        <w:rPr>
          <w:rFonts w:hint="eastAsia"/>
        </w:rPr>
        <w:t>)</w:t>
      </w:r>
      <w:r>
        <w:t xml:space="preserve"> </w:t>
      </w:r>
      <m:oMath>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|=|A</m:t>
        </m:r>
        <m:sSup>
          <m:sSupPr>
            <m:ctrlPr>
              <w:rPr>
                <w:rFonts w:ascii="Cambria Math" w:hAnsi="Cambria Math"/>
              </w:rPr>
            </m:ctrlPr>
          </m:sSupPr>
          <m:e>
            <m:r>
              <w:rPr>
                <w:rFonts w:ascii="Cambria Math" w:hAnsi="Cambria Math"/>
              </w:rPr>
              <m:t>|</m:t>
            </m:r>
          </m:e>
          <m:sup>
            <m:r>
              <w:rPr>
                <w:rFonts w:ascii="Cambria Math" w:hAnsi="Cambria Math"/>
              </w:rPr>
              <m:t>n-1</m:t>
            </m:r>
          </m:sup>
        </m:sSup>
        <m:r>
          <w:rPr>
            <w:rFonts w:ascii="Cambria Math" w:hAnsi="Cambria Math"/>
          </w:rPr>
          <m:t xml:space="preserve"> (n≥2),    </m:t>
        </m:r>
        <m:sSup>
          <m:sSupPr>
            <m:ctrlPr>
              <w:rPr>
                <w:rFonts w:ascii="Cambria Math" w:hAnsi="Cambria Math"/>
              </w:rPr>
            </m:ctrlPr>
          </m:sSupPr>
          <m:e>
            <m:r>
              <w:rPr>
                <w:rFonts w:ascii="Cambria Math" w:hAnsi="Cambria Math"/>
              </w:rPr>
              <m:t>(kA)</m:t>
            </m:r>
          </m:e>
          <m:sup>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k</m:t>
            </m:r>
          </m:e>
          <m:sup>
            <m:r>
              <w:rPr>
                <w:rFonts w:ascii="Cambria Math" w:hAnsi="Cambria Math"/>
              </w:rPr>
              <m:t>n-1</m:t>
            </m:r>
          </m:sup>
        </m:sSup>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 xml:space="preserve">  </m:t>
            </m:r>
            <m:d>
              <m:dPr>
                <m:ctrlPr>
                  <w:rPr>
                    <w:rFonts w:ascii="Cambria Math" w:hAnsi="Cambria Math"/>
                    <w:i/>
                  </w:rPr>
                </m:ctrlPr>
              </m:dPr>
              <m:e>
                <m:sSup>
                  <m:sSupPr>
                    <m:ctrlPr>
                      <w:rPr>
                        <w:rFonts w:ascii="Cambria Math" w:hAnsi="Cambria Math"/>
                      </w:rPr>
                    </m:ctrlPr>
                  </m:sSupPr>
                  <m:e>
                    <m:r>
                      <w:rPr>
                        <w:rFonts w:ascii="Cambria Math" w:hAnsi="Cambria Math"/>
                      </w:rPr>
                      <m:t>A</m:t>
                    </m:r>
                  </m:e>
                  <m:sup>
                    <m:r>
                      <w:rPr>
                        <w:rFonts w:ascii="Cambria Math" w:hAnsi="Cambria Math"/>
                      </w:rPr>
                      <m:t>*</m:t>
                    </m:r>
                  </m:sup>
                </m:sSup>
              </m:e>
            </m:d>
          </m:e>
          <m:sup>
            <m:r>
              <w:rPr>
                <w:rFonts w:ascii="Cambria Math" w:hAnsi="Cambria Math"/>
              </w:rPr>
              <m:t>*</m:t>
            </m:r>
          </m:sup>
        </m:sSup>
        <m:r>
          <w:rPr>
            <w:rFonts w:ascii="Cambria Math" w:hAnsi="Cambria Math"/>
          </w:rPr>
          <m:t>=|A</m:t>
        </m:r>
        <m:sSup>
          <m:sSupPr>
            <m:ctrlPr>
              <w:rPr>
                <w:rFonts w:ascii="Cambria Math" w:hAnsi="Cambria Math"/>
              </w:rPr>
            </m:ctrlPr>
          </m:sSupPr>
          <m:e>
            <m:r>
              <w:rPr>
                <w:rFonts w:ascii="Cambria Math" w:hAnsi="Cambria Math"/>
              </w:rPr>
              <m:t>|</m:t>
            </m:r>
          </m:e>
          <m:sup>
            <m:r>
              <w:rPr>
                <w:rFonts w:ascii="Cambria Math" w:hAnsi="Cambria Math"/>
              </w:rPr>
              <m:t>n-2</m:t>
            </m:r>
          </m:sup>
        </m:sSup>
        <m:r>
          <w:rPr>
            <w:rFonts w:ascii="Cambria Math" w:hAnsi="Cambria Math"/>
          </w:rPr>
          <m:t>A(n≥3)</m:t>
        </m:r>
      </m:oMath>
      <w:r>
        <w:t xml:space="preserve"> </w:t>
      </w:r>
    </w:p>
    <w:p w14:paraId="0BB2E551" w14:textId="77777777" w:rsidR="00D662EA" w:rsidRDefault="00D662EA" w:rsidP="00D662EA">
      <w:pPr>
        <w:pStyle w:val="aff8"/>
        <w:rPr>
          <w:lang w:eastAsia="zh-CN"/>
        </w:rPr>
      </w:pPr>
      <w:r>
        <w:rPr>
          <w:rFonts w:hint="eastAsia"/>
          <w:lang w:eastAsia="zh-CN"/>
        </w:rPr>
        <w:t>(</w:t>
      </w:r>
      <w:r>
        <w:rPr>
          <w:lang w:eastAsia="zh-CN"/>
        </w:rPr>
        <w:t>3</w:t>
      </w:r>
      <w:r>
        <w:rPr>
          <w:rFonts w:hint="eastAsia"/>
          <w:lang w:eastAsia="zh-CN"/>
        </w:rPr>
        <w:t>)</w:t>
      </w:r>
      <w:r>
        <w:rPr>
          <w:lang w:eastAsia="zh-CN"/>
        </w:rPr>
        <w:t xml:space="preserve"> 若</w:t>
      </w:r>
      <m:oMath>
        <m:r>
          <w:rPr>
            <w:rFonts w:ascii="Cambria Math" w:hAnsi="Cambria Math"/>
            <w:lang w:eastAsia="zh-CN"/>
          </w:rPr>
          <m:t>A</m:t>
        </m:r>
      </m:oMath>
      <w:r>
        <w:rPr>
          <w:lang w:eastAsia="zh-CN"/>
        </w:rPr>
        <w:t>可逆，则</w:t>
      </w:r>
      <m:oMath>
        <m:sSup>
          <m:sSupPr>
            <m:ctrlPr>
              <w:rPr>
                <w:rFonts w:ascii="Cambria Math" w:hAnsi="Cambria Math"/>
              </w:rPr>
            </m:ctrlPr>
          </m:sSupPr>
          <m:e>
            <m:r>
              <w:rPr>
                <w:rFonts w:ascii="Cambria Math" w:hAnsi="Cambria Math"/>
                <w:lang w:eastAsia="zh-CN"/>
              </w:rPr>
              <m:t>A</m:t>
            </m:r>
          </m:e>
          <m:sup>
            <m:r>
              <w:rPr>
                <w:rFonts w:ascii="Cambria Math" w:hAnsi="Cambria Math"/>
                <w:lang w:eastAsia="zh-CN"/>
              </w:rPr>
              <m:t>*</m:t>
            </m:r>
          </m:sup>
        </m:sSup>
        <m:r>
          <w:rPr>
            <w:rFonts w:ascii="Cambria Math" w:hAnsi="Cambria Math"/>
            <w:lang w:eastAsia="zh-CN"/>
          </w:rPr>
          <m:t>=|A|</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-1</m:t>
            </m:r>
          </m:sup>
        </m:sSup>
        <m:r>
          <w:rPr>
            <w:rFonts w:ascii="Cambria Math" w:hAnsi="Cambria Math"/>
            <w:lang w:eastAsia="zh-CN"/>
          </w:rPr>
          <m:t>,</m:t>
        </m:r>
        <m:sSup>
          <m:sSupPr>
            <m:ctrlPr>
              <w:rPr>
                <w:rFonts w:ascii="Cambria Math" w:hAnsi="Cambria Math"/>
              </w:rPr>
            </m:ctrlPr>
          </m:sSupPr>
          <m:e>
            <m: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m:t>
                </m:r>
              </m:sup>
            </m:sSup>
            <m:r>
              <w:rPr>
                <w:rFonts w:ascii="Cambria Math" w:hAnsi="Cambria Math"/>
                <w:lang w:eastAsia="zh-CN"/>
              </w:rPr>
              <m:t>)</m:t>
            </m:r>
          </m:e>
          <m:sup>
            <m:r>
              <w:rPr>
                <w:rFonts w:ascii="Cambria Math" w:hAnsi="Cambria Math"/>
                <w:lang w:eastAsia="zh-CN"/>
              </w:rPr>
              <m:t>*</m:t>
            </m:r>
          </m:sup>
        </m:sSup>
        <m:r>
          <w:rPr>
            <w:rFonts w:ascii="Cambria Math" w:hAnsi="Cambria Math"/>
            <w:lang w:eastAsia="zh-CN"/>
          </w:rPr>
          <m:t>=</m:t>
        </m:r>
        <m:f>
          <m:fPr>
            <m:ctrlPr>
              <w:rPr>
                <w:rFonts w:ascii="Cambria Math" w:hAnsi="Cambria Math"/>
              </w:rPr>
            </m:ctrlPr>
          </m:fPr>
          <m:num>
            <m:r>
              <w:rPr>
                <w:rFonts w:ascii="Cambria Math" w:hAnsi="Cambria Math"/>
                <w:lang w:eastAsia="zh-CN"/>
              </w:rPr>
              <m:t>1</m:t>
            </m:r>
          </m:num>
          <m:den>
            <m:r>
              <w:rPr>
                <w:rFonts w:ascii="Cambria Math" w:hAnsi="Cambria Math"/>
                <w:lang w:eastAsia="zh-CN"/>
              </w:rPr>
              <m:t>|A|</m:t>
            </m:r>
          </m:den>
        </m:f>
        <m:r>
          <w:rPr>
            <w:rFonts w:ascii="Cambria Math" w:hAnsi="Cambria Math"/>
            <w:lang w:eastAsia="zh-CN"/>
          </w:rPr>
          <m:t>A</m:t>
        </m:r>
      </m:oMath>
      <w:r>
        <w:rPr>
          <w:lang w:eastAsia="zh-CN"/>
        </w:rPr>
        <w:t xml:space="preserve"> </w:t>
      </w:r>
    </w:p>
    <w:p w14:paraId="69141E9A" w14:textId="77777777" w:rsidR="00D662EA" w:rsidRPr="00365F2C" w:rsidRDefault="00D662EA" w:rsidP="00D662EA">
      <w:pPr>
        <w:pStyle w:val="aff8"/>
        <w:rPr>
          <w:lang w:eastAsia="zh-CN"/>
        </w:rPr>
      </w:pPr>
      <w:r>
        <w:rPr>
          <w:rFonts w:hint="eastAsia"/>
          <w:lang w:eastAsia="zh-CN"/>
        </w:rPr>
        <w:t>(</w:t>
      </w:r>
      <w:r>
        <w:rPr>
          <w:lang w:eastAsia="zh-CN"/>
        </w:rPr>
        <w:t>4</w:t>
      </w:r>
      <w:r>
        <w:rPr>
          <w:rFonts w:hint="eastAsia"/>
          <w:lang w:eastAsia="zh-CN"/>
        </w:rPr>
        <w:t>)</w:t>
      </w:r>
      <w:r>
        <w:rPr>
          <w:lang w:eastAsia="zh-CN"/>
        </w:rPr>
        <w:t xml:space="preserve"> 若</w:t>
      </w:r>
      <m:oMath>
        <m:r>
          <w:rPr>
            <w:rFonts w:ascii="Cambria Math" w:hAnsi="Cambria Math"/>
            <w:lang w:eastAsia="zh-CN"/>
          </w:rPr>
          <m:t>A</m:t>
        </m:r>
      </m:oMath>
      <w:r>
        <w:rPr>
          <w:lang w:eastAsia="zh-CN"/>
        </w:rPr>
        <w:t>为</w:t>
      </w:r>
      <m:oMath>
        <m:r>
          <w:rPr>
            <w:rFonts w:ascii="Cambria Math" w:hAnsi="Cambria Math"/>
            <w:lang w:eastAsia="zh-CN"/>
          </w:rPr>
          <m:t>n</m:t>
        </m:r>
      </m:oMath>
      <w:r>
        <w:rPr>
          <w:lang w:eastAsia="zh-CN"/>
        </w:rPr>
        <w:t>阶方阵，则</w:t>
      </w:r>
      <w:r>
        <w:rPr>
          <w:rFonts w:hint="eastAsia"/>
          <w:lang w:eastAsia="zh-CN"/>
        </w:rPr>
        <w:t>：</w:t>
      </w:r>
    </w:p>
    <w:p w14:paraId="43E6F367" w14:textId="77777777" w:rsidR="00D662EA" w:rsidRDefault="00D662EA" w:rsidP="00D662EA">
      <w:pPr>
        <w:pStyle w:val="aff8"/>
        <w:rPr>
          <w:lang w:eastAsia="zh-CN"/>
        </w:rPr>
      </w:pPr>
      <m:oMath>
        <m:r>
          <w:rPr>
            <w:rFonts w:ascii="Cambria Math" w:hAnsi="Cambria Math"/>
            <w:lang w:eastAsia="zh-CN"/>
          </w:rPr>
          <m:t>r(</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m:t>
            </m:r>
          </m:sup>
        </m:sSup>
        <m:r>
          <w:rPr>
            <w:rFonts w:ascii="Cambria Math" w:hAnsi="Cambria Math"/>
            <w:lang w:eastAsia="zh-CN"/>
          </w:rPr>
          <m:t>)=</m:t>
        </m:r>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r>
                    <w:rPr>
                      <w:rFonts w:ascii="Cambria Math" w:hAnsi="Cambria Math"/>
                      <w:lang w:eastAsia="zh-CN"/>
                    </w:rPr>
                    <m:t>n, r(A)=n</m:t>
                  </m:r>
                </m:e>
              </m:mr>
              <m:mr>
                <m:e/>
                <m:e>
                  <m:r>
                    <w:rPr>
                      <w:rFonts w:ascii="Cambria Math" w:hAnsi="Cambria Math"/>
                      <w:lang w:eastAsia="zh-CN"/>
                    </w:rPr>
                    <m:t>1, r(A)=n-1</m:t>
                  </m:r>
                </m:e>
              </m:mr>
              <m:mr>
                <m:e/>
                <m:e>
                  <m:r>
                    <w:rPr>
                      <w:rFonts w:ascii="Cambria Math" w:hAnsi="Cambria Math"/>
                      <w:lang w:eastAsia="zh-CN"/>
                    </w:rPr>
                    <m:t>0, r(A)&lt;n-1</m:t>
                  </m:r>
                </m:e>
              </m:mr>
            </m:m>
          </m:e>
        </m:d>
      </m:oMath>
      <w:r>
        <w:rPr>
          <w:lang w:eastAsia="zh-CN"/>
        </w:rPr>
        <w:t xml:space="preserve"> </w:t>
      </w:r>
    </w:p>
    <w:p w14:paraId="0E14A11F" w14:textId="77777777" w:rsidR="00D662EA" w:rsidRPr="006961C2" w:rsidRDefault="00D662EA" w:rsidP="00D662EA">
      <w:pPr>
        <w:pStyle w:val="aff8"/>
        <w:rPr>
          <w:b/>
          <w:sz w:val="24"/>
          <w:lang w:eastAsia="zh-CN"/>
        </w:rPr>
      </w:pPr>
      <w:r w:rsidRPr="006961C2">
        <w:rPr>
          <w:b/>
          <w:sz w:val="24"/>
          <w:lang w:eastAsia="zh-CN"/>
        </w:rPr>
        <w:t>6.有关</w:t>
      </w:r>
      <m:oMath>
        <m:sSup>
          <m:sSupPr>
            <m:ctrlPr>
              <w:rPr>
                <w:rFonts w:ascii="Cambria Math" w:hAnsi="Cambria Math"/>
                <w:b/>
                <w:sz w:val="24"/>
              </w:rPr>
            </m:ctrlPr>
          </m:sSupPr>
          <m:e>
            <m:r>
              <m:rPr>
                <m:sty m:val="bi"/>
              </m:rPr>
              <w:rPr>
                <w:rFonts w:ascii="Cambria Math" w:hAnsi="Cambria Math"/>
                <w:sz w:val="24"/>
                <w:lang w:eastAsia="zh-CN"/>
              </w:rPr>
              <m:t>A</m:t>
            </m:r>
          </m:e>
          <m:sup>
            <m:r>
              <m:rPr>
                <m:sty m:val="bi"/>
              </m:rPr>
              <w:rPr>
                <w:rFonts w:ascii="Cambria Math" w:hAnsi="Cambria Math"/>
                <w:sz w:val="24"/>
                <w:lang w:eastAsia="zh-CN"/>
              </w:rPr>
              <m:t>-1</m:t>
            </m:r>
          </m:sup>
        </m:sSup>
      </m:oMath>
      <w:r w:rsidRPr="006961C2">
        <w:rPr>
          <w:b/>
          <w:sz w:val="24"/>
          <w:lang w:eastAsia="zh-CN"/>
        </w:rPr>
        <w:t>的结论</w:t>
      </w:r>
    </w:p>
    <w:p w14:paraId="4875C88D" w14:textId="77777777" w:rsidR="00D662EA" w:rsidRPr="00E209DF" w:rsidRDefault="00D662EA" w:rsidP="00D662EA">
      <w:pPr>
        <w:pStyle w:val="aff8"/>
        <w:rPr>
          <w:lang w:eastAsia="zh-CN"/>
        </w:rPr>
      </w:pPr>
      <m:oMath>
        <m:r>
          <w:rPr>
            <w:rFonts w:ascii="Cambria Math" w:hAnsi="Cambria Math"/>
            <w:lang w:eastAsia="zh-CN"/>
          </w:rPr>
          <m:t>A</m:t>
        </m:r>
      </m:oMath>
      <w:r>
        <w:rPr>
          <w:rFonts w:hint="eastAsia"/>
          <w:lang w:eastAsia="zh-CN"/>
        </w:rPr>
        <w:t>可逆</w:t>
      </w:r>
      <m:oMath>
        <m:r>
          <w:rPr>
            <w:rFonts w:ascii="Cambria Math" w:hAnsi="Cambria Math"/>
            <w:lang w:eastAsia="zh-CN"/>
          </w:rPr>
          <m:t>⇔AB=E;⇔|A|≠0;⇔r(A)=n;</m:t>
        </m:r>
      </m:oMath>
    </w:p>
    <w:p w14:paraId="699B9C17" w14:textId="77777777" w:rsidR="00D662EA" w:rsidRPr="00E209DF" w:rsidRDefault="00D662EA" w:rsidP="00D662EA">
      <w:pPr>
        <w:pStyle w:val="aff8"/>
        <w:rPr>
          <w:lang w:eastAsia="zh-CN"/>
        </w:rPr>
      </w:pPr>
      <m:oMath>
        <m:r>
          <w:rPr>
            <w:rFonts w:ascii="Cambria Math" w:hAnsi="Cambria Math"/>
            <w:lang w:eastAsia="zh-CN"/>
          </w:rPr>
          <m:t>⇔A</m:t>
        </m:r>
      </m:oMath>
      <w:r w:rsidRPr="006961C2">
        <w:rPr>
          <w:rFonts w:hint="eastAsia"/>
          <w:lang w:eastAsia="zh-CN"/>
        </w:rPr>
        <w:t>可以表示为初等矩阵</w:t>
      </w:r>
      <w:r>
        <w:rPr>
          <w:rFonts w:hint="eastAsia"/>
          <w:lang w:eastAsia="zh-CN"/>
        </w:rPr>
        <w:t>的乘积；</w:t>
      </w:r>
      <m:oMath>
        <m:r>
          <w:rPr>
            <w:rFonts w:ascii="Cambria Math" w:hAnsi="Cambria Math"/>
            <w:lang w:eastAsia="zh-CN"/>
          </w:rPr>
          <m:t>⇔A</m:t>
        </m:r>
        <m:r>
          <m:rPr>
            <m:sty m:val="p"/>
          </m:rPr>
          <w:rPr>
            <w:rFonts w:ascii="Cambria Math" w:hAnsi="Cambria Math" w:hint="eastAsia"/>
            <w:lang w:eastAsia="zh-CN"/>
          </w:rPr>
          <m:t>无零特征值；</m:t>
        </m:r>
        <m:r>
          <m:rPr>
            <m:sty m:val="p"/>
          </m:rPr>
          <w:rPr>
            <w:rFonts w:ascii="Cambria Math" w:hAnsi="Cambria Math"/>
            <w:lang w:eastAsia="zh-CN"/>
          </w:rPr>
          <m:t xml:space="preserve">⇔Ax=0 </m:t>
        </m:r>
        <m:r>
          <m:rPr>
            <m:sty m:val="p"/>
          </m:rPr>
          <w:rPr>
            <w:rFonts w:ascii="Cambria Math" w:hAnsi="Cambria Math" w:hint="eastAsia"/>
            <w:lang w:eastAsia="zh-CN"/>
          </w:rPr>
          <m:t>只有零解</m:t>
        </m:r>
      </m:oMath>
      <w:r>
        <w:rPr>
          <w:rFonts w:hint="eastAsia"/>
          <w:lang w:eastAsia="zh-CN"/>
        </w:rPr>
        <w:t>。</w:t>
      </w:r>
    </w:p>
    <w:p w14:paraId="11C01A84" w14:textId="77777777" w:rsidR="00D662EA" w:rsidRPr="006961C2" w:rsidRDefault="00D662EA" w:rsidP="00D662EA">
      <w:pPr>
        <w:pStyle w:val="aff8"/>
        <w:rPr>
          <w:b/>
          <w:sz w:val="24"/>
          <w:lang w:eastAsia="zh-CN"/>
        </w:rPr>
      </w:pPr>
      <w:r w:rsidRPr="006961C2">
        <w:rPr>
          <w:b/>
          <w:sz w:val="24"/>
          <w:lang w:eastAsia="zh-CN"/>
        </w:rPr>
        <w:t>7.有关矩阵</w:t>
      </w:r>
      <w:proofErr w:type="gramStart"/>
      <w:r w:rsidRPr="006961C2">
        <w:rPr>
          <w:b/>
          <w:sz w:val="24"/>
          <w:lang w:eastAsia="zh-CN"/>
        </w:rPr>
        <w:t>秩</w:t>
      </w:r>
      <w:proofErr w:type="gramEnd"/>
      <w:r w:rsidRPr="006961C2">
        <w:rPr>
          <w:b/>
          <w:sz w:val="24"/>
          <w:lang w:eastAsia="zh-CN"/>
        </w:rPr>
        <w:t>的结论</w:t>
      </w:r>
    </w:p>
    <w:p w14:paraId="11C5EC9C" w14:textId="77777777" w:rsidR="00D662EA" w:rsidRDefault="00D662EA" w:rsidP="00D662EA">
      <w:pPr>
        <w:pStyle w:val="aff8"/>
        <w:rPr>
          <w:lang w:eastAsia="zh-CN"/>
        </w:rPr>
      </w:pPr>
      <w:r>
        <w:rPr>
          <w:rFonts w:hint="eastAsia"/>
          <w:lang w:eastAsia="zh-CN"/>
        </w:rPr>
        <w:t>(</w:t>
      </w:r>
      <w:r>
        <w:rPr>
          <w:lang w:eastAsia="zh-CN"/>
        </w:rPr>
        <w:t xml:space="preserve">1) </w:t>
      </w:r>
      <w:proofErr w:type="gramStart"/>
      <w:r>
        <w:rPr>
          <w:lang w:eastAsia="zh-CN"/>
        </w:rPr>
        <w:t>秩</w:t>
      </w:r>
      <w:proofErr w:type="gramEnd"/>
      <m:oMath>
        <m:r>
          <w:rPr>
            <w:rFonts w:ascii="Cambria Math" w:hAnsi="Cambria Math"/>
            <w:lang w:eastAsia="zh-CN"/>
          </w:rPr>
          <m:t>r(A)</m:t>
        </m:r>
      </m:oMath>
      <w:r>
        <w:rPr>
          <w:lang w:eastAsia="zh-CN"/>
        </w:rPr>
        <w:t xml:space="preserve">=行秩=列秩； </w:t>
      </w:r>
    </w:p>
    <w:p w14:paraId="7112C80D" w14:textId="77777777" w:rsidR="00D662EA" w:rsidRDefault="00D662EA" w:rsidP="00D662EA">
      <w:pPr>
        <w:pStyle w:val="aff8"/>
      </w:pPr>
      <w:r>
        <w:rPr>
          <w:rFonts w:hint="eastAsia"/>
        </w:rPr>
        <w:t>(</w:t>
      </w:r>
      <w:r>
        <w:t xml:space="preserve">2) </w:t>
      </w:r>
      <m:oMath>
        <m:r>
          <w:rPr>
            <w:rFonts w:ascii="Cambria Math" w:hAnsi="Cambria Math"/>
          </w:rPr>
          <m:t>r(</m:t>
        </m:r>
        <m:sSub>
          <m:sSubPr>
            <m:ctrlPr>
              <w:rPr>
                <w:rFonts w:ascii="Cambria Math" w:hAnsi="Cambria Math"/>
              </w:rPr>
            </m:ctrlPr>
          </m:sSubPr>
          <m:e>
            <m:r>
              <w:rPr>
                <w:rFonts w:ascii="Cambria Math" w:hAnsi="Cambria Math"/>
              </w:rPr>
              <m:t>A</m:t>
            </m:r>
          </m:e>
          <m:sub>
            <m:r>
              <w:rPr>
                <w:rFonts w:ascii="Cambria Math" w:hAnsi="Cambria Math"/>
              </w:rPr>
              <m:t>m×n</m:t>
            </m:r>
          </m:sub>
        </m:sSub>
        <m:r>
          <w:rPr>
            <w:rFonts w:ascii="Cambria Math" w:hAnsi="Cambria Math"/>
          </w:rPr>
          <m:t>)≤</m:t>
        </m:r>
        <m:r>
          <m:rPr>
            <m:sty m:val="p"/>
          </m:rPr>
          <w:rPr>
            <w:rFonts w:ascii="Cambria Math" w:hAnsi="Cambria Math"/>
          </w:rPr>
          <m:t>min</m:t>
        </m:r>
        <m:r>
          <w:rPr>
            <w:rFonts w:ascii="Cambria Math" w:hAnsi="Cambria Math"/>
          </w:rPr>
          <m:t>(m,n);</m:t>
        </m:r>
      </m:oMath>
      <w:r>
        <w:t xml:space="preserve"> </w:t>
      </w:r>
    </w:p>
    <w:p w14:paraId="7891A171" w14:textId="77777777" w:rsidR="00D662EA" w:rsidRDefault="00D662EA" w:rsidP="00D662EA">
      <w:pPr>
        <w:pStyle w:val="aff8"/>
      </w:pPr>
      <w:r>
        <w:rPr>
          <w:rFonts w:hint="eastAsia"/>
        </w:rPr>
        <w:t>(</w:t>
      </w:r>
      <w:r>
        <w:t xml:space="preserve">3) </w:t>
      </w:r>
      <m:oMath>
        <m:r>
          <w:rPr>
            <w:rFonts w:ascii="Cambria Math" w:hAnsi="Cambria Math"/>
          </w:rPr>
          <m:t>A≠0⇒r(A)≥1</m:t>
        </m:r>
      </m:oMath>
      <w:r>
        <w:t xml:space="preserve">； </w:t>
      </w:r>
    </w:p>
    <w:p w14:paraId="05EB5CAC" w14:textId="77777777" w:rsidR="00D662EA" w:rsidRDefault="00D662EA" w:rsidP="00D662EA">
      <w:pPr>
        <w:pStyle w:val="aff8"/>
      </w:pPr>
      <w:r>
        <w:rPr>
          <w:rFonts w:hint="eastAsia"/>
        </w:rPr>
        <w:t>(</w:t>
      </w:r>
      <w:r>
        <w:t xml:space="preserve">4) </w:t>
      </w:r>
      <m:oMath>
        <m:r>
          <w:rPr>
            <w:rFonts w:ascii="Cambria Math" w:hAnsi="Cambria Math"/>
          </w:rPr>
          <m:t>r(A±B)≤r(A)+r(B);</m:t>
        </m:r>
      </m:oMath>
      <w:r>
        <w:t xml:space="preserve"> </w:t>
      </w:r>
    </w:p>
    <w:p w14:paraId="314EE643" w14:textId="77777777" w:rsidR="00D662EA" w:rsidRDefault="00D662EA" w:rsidP="00D662EA">
      <w:pPr>
        <w:pStyle w:val="aff8"/>
        <w:rPr>
          <w:lang w:eastAsia="zh-CN"/>
        </w:rPr>
      </w:pPr>
      <w:r>
        <w:rPr>
          <w:rFonts w:hint="eastAsia"/>
          <w:lang w:eastAsia="zh-CN"/>
        </w:rPr>
        <w:t>(</w:t>
      </w:r>
      <w:r>
        <w:rPr>
          <w:lang w:eastAsia="zh-CN"/>
        </w:rPr>
        <w:t xml:space="preserve">5) 初等变换不改变矩阵的秩 </w:t>
      </w:r>
    </w:p>
    <w:p w14:paraId="3AE45F86" w14:textId="77777777" w:rsidR="00D662EA" w:rsidRDefault="00D662EA" w:rsidP="00D662EA">
      <w:pPr>
        <w:pStyle w:val="aff8"/>
        <w:rPr>
          <w:lang w:eastAsia="zh-CN"/>
        </w:rPr>
      </w:pPr>
      <w:r>
        <w:rPr>
          <w:rFonts w:hint="eastAsia"/>
          <w:lang w:eastAsia="zh-CN"/>
        </w:rPr>
        <w:t>(</w:t>
      </w:r>
      <w:r>
        <w:rPr>
          <w:lang w:eastAsia="zh-CN"/>
        </w:rPr>
        <w:t xml:space="preserve">6) </w:t>
      </w:r>
      <m:oMath>
        <m:r>
          <w:rPr>
            <w:rFonts w:ascii="Cambria Math" w:hAnsi="Cambria Math"/>
            <w:lang w:eastAsia="zh-CN"/>
          </w:rPr>
          <m:t>r(A)+r(B)-n≤r(AB)≤</m:t>
        </m:r>
        <m:r>
          <m:rPr>
            <m:sty m:val="p"/>
          </m:rPr>
          <w:rPr>
            <w:rFonts w:ascii="Cambria Math" w:hAnsi="Cambria Math"/>
            <w:lang w:eastAsia="zh-CN"/>
          </w:rPr>
          <m:t>min</m:t>
        </m:r>
        <m:r>
          <w:rPr>
            <w:rFonts w:ascii="Cambria Math" w:hAnsi="Cambria Math"/>
            <w:lang w:eastAsia="zh-CN"/>
          </w:rPr>
          <m:t>(r(A),r(B)),</m:t>
        </m:r>
      </m:oMath>
      <w:r>
        <w:rPr>
          <w:lang w:eastAsia="zh-CN"/>
        </w:rPr>
        <w:t>特别若</w:t>
      </w:r>
      <m:oMath>
        <m:r>
          <w:rPr>
            <w:rFonts w:ascii="Cambria Math" w:hAnsi="Cambria Math"/>
            <w:lang w:eastAsia="zh-CN"/>
          </w:rPr>
          <m:t>AB=O</m:t>
        </m:r>
      </m:oMath>
      <w:r>
        <w:rPr>
          <w:lang w:eastAsia="zh-CN"/>
        </w:rPr>
        <w:t xml:space="preserve">  </w:t>
      </w:r>
    </w:p>
    <w:p w14:paraId="66316095" w14:textId="77777777" w:rsidR="00D662EA" w:rsidRDefault="00D662EA" w:rsidP="00D662EA">
      <w:pPr>
        <w:pStyle w:val="aff8"/>
        <w:rPr>
          <w:lang w:eastAsia="zh-CN"/>
        </w:rPr>
      </w:pPr>
      <w:r>
        <w:rPr>
          <w:lang w:eastAsia="zh-CN"/>
        </w:rPr>
        <w:t>则</w:t>
      </w:r>
      <w:r>
        <w:rPr>
          <w:rFonts w:hint="eastAsia"/>
          <w:lang w:eastAsia="zh-CN"/>
        </w:rPr>
        <w:t>：</w:t>
      </w:r>
      <m:oMath>
        <m:r>
          <w:rPr>
            <w:rFonts w:ascii="Cambria Math" w:hAnsi="Cambria Math"/>
            <w:lang w:eastAsia="zh-CN"/>
          </w:rPr>
          <m:t>r(A)+r(B)≤n</m:t>
        </m:r>
      </m:oMath>
    </w:p>
    <w:p w14:paraId="0F532A38" w14:textId="77777777" w:rsidR="00D662EA" w:rsidRDefault="00D662EA" w:rsidP="00D662EA">
      <w:pPr>
        <w:pStyle w:val="aff8"/>
        <w:rPr>
          <w:lang w:eastAsia="zh-CN"/>
        </w:rPr>
      </w:pPr>
      <w:r>
        <w:rPr>
          <w:rFonts w:hint="eastAsia"/>
          <w:lang w:eastAsia="zh-CN"/>
        </w:rPr>
        <w:t>(</w:t>
      </w:r>
      <w:r>
        <w:rPr>
          <w:lang w:eastAsia="zh-CN"/>
        </w:rPr>
        <w:t>7) 若</w:t>
      </w:r>
      <m:oMath>
        <m:sSup>
          <m:sSupPr>
            <m:ctrlPr>
              <w:rPr>
                <w:rFonts w:ascii="Cambria Math" w:hAnsi="Cambria Math"/>
              </w:rPr>
            </m:ctrlPr>
          </m:sSupPr>
          <m:e>
            <m:r>
              <w:rPr>
                <w:rFonts w:ascii="Cambria Math" w:hAnsi="Cambria Math"/>
                <w:lang w:eastAsia="zh-CN"/>
              </w:rPr>
              <m:t>A</m:t>
            </m:r>
          </m:e>
          <m:sup>
            <m:r>
              <w:rPr>
                <w:rFonts w:ascii="Cambria Math" w:hAnsi="Cambria Math"/>
                <w:lang w:eastAsia="zh-CN"/>
              </w:rPr>
              <m:t>-1</m:t>
            </m:r>
          </m:sup>
        </m:sSup>
      </m:oMath>
      <w:r>
        <w:rPr>
          <w:lang w:eastAsia="zh-CN"/>
        </w:rPr>
        <w:t>存在</w:t>
      </w:r>
      <m:oMath>
        <m:r>
          <w:rPr>
            <w:rFonts w:ascii="Cambria Math" w:hAnsi="Cambria Math"/>
            <w:lang w:eastAsia="zh-CN"/>
          </w:rPr>
          <m:t>⇒r(AB)=r(B);</m:t>
        </m:r>
      </m:oMath>
      <w:r>
        <w:rPr>
          <w:lang w:eastAsia="zh-CN"/>
        </w:rPr>
        <w:t xml:space="preserve"> 若</w:t>
      </w:r>
      <m:oMath>
        <m:sSup>
          <m:sSupPr>
            <m:ctrlPr>
              <w:rPr>
                <w:rFonts w:ascii="Cambria Math" w:hAnsi="Cambria Math"/>
              </w:rPr>
            </m:ctrlPr>
          </m:sSupPr>
          <m:e>
            <m:r>
              <w:rPr>
                <w:rFonts w:ascii="Cambria Math" w:hAnsi="Cambria Math"/>
                <w:lang w:eastAsia="zh-CN"/>
              </w:rPr>
              <m:t>B</m:t>
            </m:r>
          </m:e>
          <m:sup>
            <m:r>
              <w:rPr>
                <w:rFonts w:ascii="Cambria Math" w:hAnsi="Cambria Math"/>
                <w:lang w:eastAsia="zh-CN"/>
              </w:rPr>
              <m:t>-1</m:t>
            </m:r>
          </m:sup>
        </m:sSup>
      </m:oMath>
      <w:r>
        <w:rPr>
          <w:lang w:eastAsia="zh-CN"/>
        </w:rPr>
        <w:t xml:space="preserve">存在 </w:t>
      </w:r>
      <m:oMath>
        <m:r>
          <w:rPr>
            <w:rFonts w:ascii="Cambria Math" w:hAnsi="Cambria Math"/>
            <w:lang w:eastAsia="zh-CN"/>
          </w:rPr>
          <m:t>⇒r(AB)=r(A);</m:t>
        </m:r>
      </m:oMath>
      <w:r>
        <w:rPr>
          <w:lang w:eastAsia="zh-CN"/>
        </w:rPr>
        <w:t xml:space="preserve"> </w:t>
      </w:r>
    </w:p>
    <w:p w14:paraId="04876404" w14:textId="77777777" w:rsidR="00D662EA" w:rsidRDefault="00D662EA" w:rsidP="00D662EA">
      <w:pPr>
        <w:pStyle w:val="aff8"/>
      </w:pPr>
      <w:r>
        <w:t>若</w:t>
      </w:r>
      <m:oMath>
        <m:r>
          <w:rPr>
            <w:rFonts w:ascii="Cambria Math" w:hAnsi="Cambria Math"/>
          </w:rPr>
          <m:t>r(</m:t>
        </m:r>
        <m:sSub>
          <m:sSubPr>
            <m:ctrlPr>
              <w:rPr>
                <w:rFonts w:ascii="Cambria Math" w:hAnsi="Cambria Math"/>
              </w:rPr>
            </m:ctrlPr>
          </m:sSubPr>
          <m:e>
            <m:r>
              <w:rPr>
                <w:rFonts w:ascii="Cambria Math" w:hAnsi="Cambria Math"/>
              </w:rPr>
              <m:t>A</m:t>
            </m:r>
          </m:e>
          <m:sub>
            <m:r>
              <w:rPr>
                <w:rFonts w:ascii="Cambria Math" w:hAnsi="Cambria Math"/>
              </w:rPr>
              <m:t>m×n</m:t>
            </m:r>
          </m:sub>
        </m:sSub>
        <m:r>
          <w:rPr>
            <w:rFonts w:ascii="Cambria Math" w:hAnsi="Cambria Math"/>
          </w:rPr>
          <m:t>)=n⇒r(AB)=r(B);</m:t>
        </m:r>
      </m:oMath>
      <w:r>
        <w:t xml:space="preserve"> </w:t>
      </w:r>
      <w:proofErr w:type="spellStart"/>
      <w:r>
        <w:t>若</w:t>
      </w:r>
      <w:proofErr w:type="spellEnd"/>
      <m:oMath>
        <m:r>
          <w:rPr>
            <w:rFonts w:ascii="Cambria Math" w:hAnsi="Cambria Math"/>
          </w:rPr>
          <m:t>r(</m:t>
        </m:r>
        <m:sSub>
          <m:sSubPr>
            <m:ctrlPr>
              <w:rPr>
                <w:rFonts w:ascii="Cambria Math" w:hAnsi="Cambria Math"/>
              </w:rPr>
            </m:ctrlPr>
          </m:sSubPr>
          <m:e>
            <m:r>
              <w:rPr>
                <w:rFonts w:ascii="Cambria Math" w:hAnsi="Cambria Math"/>
              </w:rPr>
              <m:t>A</m:t>
            </m:r>
          </m:e>
          <m:sub>
            <m:r>
              <w:rPr>
                <w:rFonts w:ascii="Cambria Math" w:hAnsi="Cambria Math"/>
              </w:rPr>
              <m:t>m×s</m:t>
            </m:r>
          </m:sub>
        </m:sSub>
        <m:r>
          <w:rPr>
            <w:rFonts w:ascii="Cambria Math" w:hAnsi="Cambria Math"/>
          </w:rPr>
          <m:t>)=n⇒r(AB)=r</m:t>
        </m:r>
        <m:d>
          <m:dPr>
            <m:ctrlPr>
              <w:rPr>
                <w:rFonts w:ascii="Cambria Math" w:hAnsi="Cambria Math"/>
                <w:i/>
              </w:rPr>
            </m:ctrlPr>
          </m:dPr>
          <m:e>
            <m:r>
              <w:rPr>
                <w:rFonts w:ascii="Cambria Math" w:hAnsi="Cambria Math"/>
              </w:rPr>
              <m:t>A</m:t>
            </m:r>
          </m:e>
        </m:d>
      </m:oMath>
      <w:r>
        <w:rPr>
          <w:rFonts w:hint="eastAsia"/>
        </w:rPr>
        <w:t>。</w:t>
      </w:r>
    </w:p>
    <w:p w14:paraId="59148D5F" w14:textId="77777777" w:rsidR="00D662EA" w:rsidRDefault="00D662EA" w:rsidP="00D662EA">
      <w:pPr>
        <w:pStyle w:val="aff8"/>
      </w:pPr>
      <w:r>
        <w:rPr>
          <w:rFonts w:hint="eastAsia"/>
        </w:rPr>
        <w:t>(</w:t>
      </w:r>
      <w:r>
        <w:t xml:space="preserve">8) </w:t>
      </w:r>
      <m:oMath>
        <m:r>
          <w:rPr>
            <w:rFonts w:ascii="Cambria Math" w:hAnsi="Cambria Math"/>
          </w:rPr>
          <m:t>r(</m:t>
        </m:r>
        <m:sSub>
          <m:sSubPr>
            <m:ctrlPr>
              <w:rPr>
                <w:rFonts w:ascii="Cambria Math" w:hAnsi="Cambria Math"/>
              </w:rPr>
            </m:ctrlPr>
          </m:sSubPr>
          <m:e>
            <m:r>
              <w:rPr>
                <w:rFonts w:ascii="Cambria Math" w:hAnsi="Cambria Math"/>
              </w:rPr>
              <m:t>A</m:t>
            </m:r>
          </m:e>
          <m:sub>
            <m:r>
              <w:rPr>
                <w:rFonts w:ascii="Cambria Math" w:hAnsi="Cambria Math"/>
              </w:rPr>
              <m:t>m×s</m:t>
            </m:r>
          </m:sub>
        </m:sSub>
        <m:r>
          <w:rPr>
            <w:rFonts w:ascii="Cambria Math" w:hAnsi="Cambria Math"/>
          </w:rPr>
          <m:t>)=n⇔Ax=0</m:t>
        </m:r>
      </m:oMath>
      <w:r>
        <w:t xml:space="preserve">只有零解 </w:t>
      </w:r>
    </w:p>
    <w:p w14:paraId="04805DE4" w14:textId="77777777" w:rsidR="00D662EA" w:rsidRPr="006961C2" w:rsidRDefault="00D662EA" w:rsidP="00D662EA">
      <w:pPr>
        <w:pStyle w:val="aff8"/>
        <w:rPr>
          <w:b/>
          <w:sz w:val="24"/>
          <w:lang w:eastAsia="zh-CN"/>
        </w:rPr>
      </w:pPr>
      <w:r w:rsidRPr="006961C2">
        <w:rPr>
          <w:b/>
          <w:sz w:val="24"/>
          <w:lang w:eastAsia="zh-CN"/>
        </w:rPr>
        <w:lastRenderedPageBreak/>
        <w:t>8.分块求逆公式</w:t>
      </w:r>
    </w:p>
    <w:p w14:paraId="4B9EA847" w14:textId="77777777" w:rsidR="00D662EA" w:rsidRDefault="00D662EA" w:rsidP="00D662EA">
      <w:pPr>
        <w:pStyle w:val="aff8"/>
        <w:rPr>
          <w:lang w:eastAsia="zh-CN"/>
        </w:rPr>
      </w:pPr>
      <w:r>
        <w:rPr>
          <w:lang w:eastAsia="zh-CN"/>
        </w:rPr>
        <w:t xml:space="preserve"> </w:t>
      </w:r>
      <m:oMath>
        <m:sSup>
          <m:sSupPr>
            <m:ctrlPr>
              <w:rPr>
                <w:rFonts w:ascii="Cambria Math" w:hAnsi="Cambria Math"/>
              </w:rPr>
            </m:ctrlPr>
          </m:sSupPr>
          <m:e>
            <m:d>
              <m:dPr>
                <m:ctrlPr>
                  <w:rPr>
                    <w:rFonts w:ascii="Cambria Math" w:hAnsi="Cambria Math"/>
                  </w:rPr>
                </m:ctrlPr>
              </m:dPr>
              <m:e>
                <m:m>
                  <m:mPr>
                    <m:plcHide m:val="1"/>
                    <m:mcs>
                      <m:mc>
                        <m:mcPr>
                          <m:count m:val="2"/>
                          <m:mcJc m:val="center"/>
                        </m:mcPr>
                      </m:mc>
                    </m:mcs>
                    <m:ctrlPr>
                      <w:rPr>
                        <w:rFonts w:ascii="Cambria Math" w:hAnsi="Cambria Math"/>
                      </w:rPr>
                    </m:ctrlPr>
                  </m:mPr>
                  <m:mr>
                    <m:e>
                      <m:r>
                        <w:rPr>
                          <w:rFonts w:ascii="Cambria Math" w:hAnsi="Cambria Math"/>
                          <w:lang w:eastAsia="zh-CN"/>
                        </w:rPr>
                        <m:t>A</m:t>
                      </m:r>
                    </m:e>
                    <m:e>
                      <m:r>
                        <w:rPr>
                          <w:rFonts w:ascii="Cambria Math" w:hAnsi="Cambria Math"/>
                          <w:lang w:eastAsia="zh-CN"/>
                        </w:rPr>
                        <m:t>O</m:t>
                      </m:r>
                    </m:e>
                  </m:mr>
                  <m:mr>
                    <m:e>
                      <m:r>
                        <w:rPr>
                          <w:rFonts w:ascii="Cambria Math" w:hAnsi="Cambria Math"/>
                          <w:lang w:eastAsia="zh-CN"/>
                        </w:rPr>
                        <m:t>O</m:t>
                      </m:r>
                    </m:e>
                    <m:e>
                      <m:r>
                        <w:rPr>
                          <w:rFonts w:ascii="Cambria Math" w:hAnsi="Cambria Math"/>
                          <w:lang w:eastAsia="zh-CN"/>
                        </w:rPr>
                        <m:t>B</m:t>
                      </m:r>
                    </m:e>
                  </m:mr>
                </m:m>
              </m:e>
            </m:d>
          </m:e>
          <m:sup>
            <m:r>
              <w:rPr>
                <w:rFonts w:ascii="Cambria Math" w:hAnsi="Cambria Math"/>
                <w:lang w:eastAsia="zh-CN"/>
              </w:rPr>
              <m:t>-1</m:t>
            </m:r>
          </m:sup>
        </m:sSup>
        <m:r>
          <w:rPr>
            <w:rFonts w:ascii="Cambria Math" w:hAnsi="Cambria Math"/>
            <w:lang w:eastAsia="zh-CN"/>
          </w:rPr>
          <m:t>=</m:t>
        </m:r>
        <m:d>
          <m:dPr>
            <m:ctrlPr>
              <w:rPr>
                <w:rFonts w:ascii="Cambria Math" w:hAnsi="Cambria Math"/>
              </w:rPr>
            </m:ctrlPr>
          </m:dPr>
          <m:e>
            <m:m>
              <m:mPr>
                <m:plcHide m:val="1"/>
                <m:mcs>
                  <m:mc>
                    <m:mcPr>
                      <m:count m:val="2"/>
                      <m:mcJc m:val="center"/>
                    </m:mcPr>
                  </m:mc>
                </m:mcs>
                <m:ctrlPr>
                  <w:rPr>
                    <w:rFonts w:ascii="Cambria Math" w:hAnsi="Cambria Math"/>
                  </w:rPr>
                </m:ctrlPr>
              </m:mPr>
              <m:mr>
                <m:e>
                  <m:sSup>
                    <m:sSupPr>
                      <m:ctrlPr>
                        <w:rPr>
                          <w:rFonts w:ascii="Cambria Math" w:hAnsi="Cambria Math"/>
                        </w:rPr>
                      </m:ctrlPr>
                    </m:sSupPr>
                    <m:e>
                      <m:r>
                        <w:rPr>
                          <w:rFonts w:ascii="Cambria Math" w:hAnsi="Cambria Math"/>
                          <w:lang w:eastAsia="zh-CN"/>
                        </w:rPr>
                        <m:t>A</m:t>
                      </m:r>
                    </m:e>
                    <m:sup>
                      <m:r>
                        <w:rPr>
                          <w:rFonts w:ascii="Cambria Math" w:hAnsi="Cambria Math"/>
                          <w:lang w:eastAsia="zh-CN"/>
                        </w:rPr>
                        <m:t>-1</m:t>
                      </m:r>
                    </m:sup>
                  </m:sSup>
                </m:e>
                <m:e>
                  <m:r>
                    <w:rPr>
                      <w:rFonts w:ascii="Cambria Math" w:hAnsi="Cambria Math"/>
                      <w:lang w:eastAsia="zh-CN"/>
                    </w:rPr>
                    <m:t>O</m:t>
                  </m:r>
                </m:e>
              </m:mr>
              <m:mr>
                <m:e>
                  <m:r>
                    <w:rPr>
                      <w:rFonts w:ascii="Cambria Math" w:hAnsi="Cambria Math"/>
                      <w:lang w:eastAsia="zh-CN"/>
                    </w:rPr>
                    <m:t>O</m:t>
                  </m:r>
                </m:e>
                <m:e>
                  <m:sSup>
                    <m:sSupPr>
                      <m:ctrlPr>
                        <w:rPr>
                          <w:rFonts w:ascii="Cambria Math" w:hAnsi="Cambria Math"/>
                        </w:rPr>
                      </m:ctrlPr>
                    </m:sSupPr>
                    <m:e>
                      <m:r>
                        <w:rPr>
                          <w:rFonts w:ascii="Cambria Math" w:hAnsi="Cambria Math"/>
                          <w:lang w:eastAsia="zh-CN"/>
                        </w:rPr>
                        <m:t>B</m:t>
                      </m:r>
                    </m:e>
                    <m:sup>
                      <m:r>
                        <w:rPr>
                          <w:rFonts w:ascii="Cambria Math" w:hAnsi="Cambria Math"/>
                          <w:lang w:eastAsia="zh-CN"/>
                        </w:rPr>
                        <m:t>-1</m:t>
                      </m:r>
                    </m:sup>
                  </m:sSup>
                </m:e>
              </m:mr>
            </m:m>
          </m:e>
        </m:d>
      </m:oMath>
      <w:r>
        <w:rPr>
          <w:lang w:eastAsia="zh-CN"/>
        </w:rPr>
        <w:t>；</w:t>
      </w:r>
      <w:r>
        <w:rPr>
          <w:rFonts w:hint="eastAsia"/>
          <w:lang w:eastAsia="zh-CN"/>
        </w:rPr>
        <w:t xml:space="preserve"> </w:t>
      </w:r>
      <w:r>
        <w:rPr>
          <w:lang w:eastAsia="zh-CN"/>
        </w:rPr>
        <w:t xml:space="preserve">                  </w:t>
      </w:r>
      <m:oMath>
        <m:sSup>
          <m:sSupPr>
            <m:ctrlPr>
              <w:rPr>
                <w:rFonts w:ascii="Cambria Math" w:hAnsi="Cambria Math"/>
              </w:rPr>
            </m:ctrlPr>
          </m:sSupPr>
          <m:e>
            <m:d>
              <m:dPr>
                <m:ctrlPr>
                  <w:rPr>
                    <w:rFonts w:ascii="Cambria Math" w:hAnsi="Cambria Math"/>
                  </w:rPr>
                </m:ctrlPr>
              </m:dPr>
              <m:e>
                <m:m>
                  <m:mPr>
                    <m:plcHide m:val="1"/>
                    <m:mcs>
                      <m:mc>
                        <m:mcPr>
                          <m:count m:val="2"/>
                          <m:mcJc m:val="center"/>
                        </m:mcPr>
                      </m:mc>
                    </m:mcs>
                    <m:ctrlPr>
                      <w:rPr>
                        <w:rFonts w:ascii="Cambria Math" w:hAnsi="Cambria Math"/>
                      </w:rPr>
                    </m:ctrlPr>
                  </m:mPr>
                  <m:mr>
                    <m:e>
                      <m:r>
                        <w:rPr>
                          <w:rFonts w:ascii="Cambria Math" w:hAnsi="Cambria Math"/>
                          <w:lang w:eastAsia="zh-CN"/>
                        </w:rPr>
                        <m:t>A</m:t>
                      </m:r>
                    </m:e>
                    <m:e>
                      <m:r>
                        <w:rPr>
                          <w:rFonts w:ascii="Cambria Math" w:hAnsi="Cambria Math"/>
                          <w:lang w:eastAsia="zh-CN"/>
                        </w:rPr>
                        <m:t>C</m:t>
                      </m:r>
                    </m:e>
                  </m:mr>
                  <m:mr>
                    <m:e>
                      <m:r>
                        <w:rPr>
                          <w:rFonts w:ascii="Cambria Math" w:hAnsi="Cambria Math"/>
                          <w:lang w:eastAsia="zh-CN"/>
                        </w:rPr>
                        <m:t>O</m:t>
                      </m:r>
                    </m:e>
                    <m:e>
                      <m:r>
                        <w:rPr>
                          <w:rFonts w:ascii="Cambria Math" w:hAnsi="Cambria Math"/>
                          <w:lang w:eastAsia="zh-CN"/>
                        </w:rPr>
                        <m:t>B</m:t>
                      </m:r>
                    </m:e>
                  </m:mr>
                </m:m>
              </m:e>
            </m:d>
          </m:e>
          <m:sup>
            <m:r>
              <w:rPr>
                <w:rFonts w:ascii="Cambria Math" w:hAnsi="Cambria Math"/>
                <w:lang w:eastAsia="zh-CN"/>
              </w:rPr>
              <m:t>-1</m:t>
            </m:r>
          </m:sup>
        </m:sSup>
        <m:r>
          <w:rPr>
            <w:rFonts w:ascii="Cambria Math" w:hAnsi="Cambria Math"/>
            <w:lang w:eastAsia="zh-CN"/>
          </w:rPr>
          <m:t>=</m:t>
        </m:r>
        <m:d>
          <m:dPr>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sSup>
                    <m:sSupPr>
                      <m:ctrlPr>
                        <w:rPr>
                          <w:rFonts w:ascii="Cambria Math" w:hAnsi="Cambria Math"/>
                        </w:rPr>
                      </m:ctrlPr>
                    </m:sSupPr>
                    <m:e>
                      <m:r>
                        <w:rPr>
                          <w:rFonts w:ascii="Cambria Math" w:hAnsi="Cambria Math"/>
                          <w:lang w:eastAsia="zh-CN"/>
                        </w:rPr>
                        <m:t>A</m:t>
                      </m:r>
                    </m:e>
                    <m:sup>
                      <m:r>
                        <w:rPr>
                          <w:rFonts w:ascii="Cambria Math" w:hAnsi="Cambria Math"/>
                          <w:lang w:eastAsia="zh-CN"/>
                        </w:rPr>
                        <m:t>-1</m:t>
                      </m:r>
                    </m:sup>
                  </m:sSup>
                  <m:r>
                    <w:rPr>
                      <w:rFonts w:ascii="Cambria Math" w:hAnsi="Cambria Math"/>
                      <w:lang w:eastAsia="zh-CN"/>
                    </w:rPr>
                    <m:t> -</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-1</m:t>
                      </m:r>
                    </m:sup>
                  </m:sSup>
                  <m:r>
                    <w:rPr>
                      <w:rFonts w:ascii="Cambria Math" w:hAnsi="Cambria Math"/>
                      <w:lang w:eastAsia="zh-CN"/>
                    </w:rPr>
                    <m:t>C</m:t>
                  </m:r>
                  <m:sSup>
                    <m:sSupPr>
                      <m:ctrlPr>
                        <w:rPr>
                          <w:rFonts w:ascii="Cambria Math" w:hAnsi="Cambria Math"/>
                        </w:rPr>
                      </m:ctrlPr>
                    </m:sSupPr>
                    <m:e>
                      <m:r>
                        <w:rPr>
                          <w:rFonts w:ascii="Cambria Math" w:hAnsi="Cambria Math"/>
                          <w:lang w:eastAsia="zh-CN"/>
                        </w:rPr>
                        <m:t>B</m:t>
                      </m:r>
                    </m:e>
                    <m:sup>
                      <m:r>
                        <w:rPr>
                          <w:rFonts w:ascii="Cambria Math" w:hAnsi="Cambria Math"/>
                          <w:lang w:eastAsia="zh-CN"/>
                        </w:rPr>
                        <m:t>-1</m:t>
                      </m:r>
                    </m:sup>
                  </m:sSup>
                </m:e>
              </m:mr>
              <m:mr>
                <m:e/>
                <m:e>
                  <m:r>
                    <w:rPr>
                      <w:rFonts w:ascii="Cambria Math" w:hAnsi="Cambria Math"/>
                      <w:lang w:eastAsia="zh-CN"/>
                    </w:rPr>
                    <m:t>O   </m:t>
                  </m:r>
                  <m:sSup>
                    <m:sSupPr>
                      <m:ctrlPr>
                        <w:rPr>
                          <w:rFonts w:ascii="Cambria Math" w:hAnsi="Cambria Math"/>
                        </w:rPr>
                      </m:ctrlPr>
                    </m:sSupPr>
                    <m:e>
                      <m:r>
                        <w:rPr>
                          <w:rFonts w:ascii="Cambria Math" w:hAnsi="Cambria Math"/>
                          <w:lang w:eastAsia="zh-CN"/>
                        </w:rPr>
                        <m:t>B</m:t>
                      </m:r>
                    </m:e>
                    <m:sup>
                      <m:r>
                        <w:rPr>
                          <w:rFonts w:ascii="Cambria Math" w:hAnsi="Cambria Math"/>
                          <w:lang w:eastAsia="zh-CN"/>
                        </w:rPr>
                        <m:t>-1</m:t>
                      </m:r>
                    </m:sup>
                  </m:sSup>
                </m:e>
              </m:mr>
            </m:m>
          </m:e>
        </m:d>
      </m:oMath>
      <w:r>
        <w:rPr>
          <w:lang w:eastAsia="zh-CN"/>
        </w:rPr>
        <w:t>；</w:t>
      </w:r>
    </w:p>
    <w:p w14:paraId="20AA8B54" w14:textId="77777777" w:rsidR="00D662EA" w:rsidRDefault="00D662EA" w:rsidP="00D662EA">
      <w:pPr>
        <w:pStyle w:val="aff8"/>
      </w:pPr>
      <w:r>
        <w:rPr>
          <w:lang w:eastAsia="zh-CN"/>
        </w:rPr>
        <w:t xml:space="preserve"> </w:t>
      </w:r>
      <m:oMath>
        <m:sSup>
          <m:sSupPr>
            <m:ctrlPr>
              <w:rPr>
                <w:rFonts w:ascii="Cambria Math" w:hAnsi="Cambria Math"/>
              </w:rPr>
            </m:ctrlPr>
          </m:sSupPr>
          <m:e>
            <m:d>
              <m:dPr>
                <m:ctrlPr>
                  <w:rPr>
                    <w:rFonts w:ascii="Cambria Math" w:hAnsi="Cambria Math"/>
                  </w:rPr>
                </m:ctrlPr>
              </m:dPr>
              <m:e>
                <m:m>
                  <m:mPr>
                    <m:plcHide m:val="1"/>
                    <m:mcs>
                      <m:mc>
                        <m:mcPr>
                          <m:count m:val="2"/>
                          <m:mcJc m:val="center"/>
                        </m:mcPr>
                      </m:mc>
                    </m:mcs>
                    <m:ctrlPr>
                      <w:rPr>
                        <w:rFonts w:ascii="Cambria Math" w:hAnsi="Cambria Math"/>
                      </w:rPr>
                    </m:ctrlPr>
                  </m:mPr>
                  <m:mr>
                    <m:e>
                      <m:r>
                        <w:rPr>
                          <w:rFonts w:ascii="Cambria Math" w:hAnsi="Cambria Math"/>
                        </w:rPr>
                        <m:t>A</m:t>
                      </m:r>
                    </m:e>
                    <m:e>
                      <m:r>
                        <w:rPr>
                          <w:rFonts w:ascii="Cambria Math" w:hAnsi="Cambria Math"/>
                        </w:rPr>
                        <m:t>O</m:t>
                      </m:r>
                    </m:e>
                  </m:mr>
                  <m:mr>
                    <m:e>
                      <m:r>
                        <w:rPr>
                          <w:rFonts w:ascii="Cambria Math" w:hAnsi="Cambria Math"/>
                        </w:rPr>
                        <m:t>C</m:t>
                      </m:r>
                    </m:e>
                    <m:e>
                      <m:r>
                        <w:rPr>
                          <w:rFonts w:ascii="Cambria Math" w:hAnsi="Cambria Math"/>
                        </w:rPr>
                        <m:t>B</m:t>
                      </m:r>
                    </m:e>
                  </m:mr>
                </m:m>
              </m:e>
            </m:d>
          </m:e>
          <m:sup>
            <m:r>
              <w:rPr>
                <w:rFonts w:ascii="Cambria Math" w:hAnsi="Cambria Math"/>
              </w:rPr>
              <m:t>-1</m:t>
            </m:r>
          </m:sup>
        </m:sSup>
        <m:r>
          <w:rPr>
            <w:rFonts w:ascii="Cambria Math" w:hAnsi="Cambria Math"/>
          </w:rPr>
          <m:t>=</m:t>
        </m:r>
        <m:d>
          <m:dPr>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     O</m:t>
                  </m:r>
                </m:e>
              </m:mr>
              <m:mr>
                <m:e/>
                <m:e>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-1</m:t>
                      </m:r>
                    </m:sup>
                  </m:sSup>
                  <m:r>
                    <w:rPr>
                      <w:rFonts w:ascii="Cambria Math" w:hAnsi="Cambria Math"/>
                    </w:rPr>
                    <m:t>C</m:t>
                  </m:r>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 </m:t>
                  </m:r>
                  <m:sSup>
                    <m:sSupPr>
                      <m:ctrlPr>
                        <w:rPr>
                          <w:rFonts w:ascii="Cambria Math" w:hAnsi="Cambria Math"/>
                        </w:rPr>
                      </m:ctrlPr>
                    </m:sSupPr>
                    <m:e>
                      <m:r>
                        <w:rPr>
                          <w:rFonts w:ascii="Cambria Math" w:hAnsi="Cambria Math"/>
                        </w:rPr>
                        <m:t>B</m:t>
                      </m:r>
                    </m:e>
                    <m:sup>
                      <m:r>
                        <w:rPr>
                          <w:rFonts w:ascii="Cambria Math" w:hAnsi="Cambria Math"/>
                        </w:rPr>
                        <m:t>-1</m:t>
                      </m:r>
                    </m:sup>
                  </m:sSup>
                </m:e>
              </m:mr>
            </m:m>
          </m:e>
        </m:d>
      </m:oMath>
      <w:r>
        <w:t>；</w:t>
      </w:r>
      <w:r>
        <w:rPr>
          <w:rFonts w:hint="eastAsia"/>
        </w:rPr>
        <w:t xml:space="preserve"> </w:t>
      </w:r>
      <w:r>
        <w:t xml:space="preserve">        </w:t>
      </w:r>
      <m:oMath>
        <m:sSup>
          <m:sSupPr>
            <m:ctrlPr>
              <w:rPr>
                <w:rFonts w:ascii="Cambria Math" w:hAnsi="Cambria Math"/>
              </w:rPr>
            </m:ctrlPr>
          </m:sSupPr>
          <m:e>
            <m:d>
              <m:dPr>
                <m:ctrlPr>
                  <w:rPr>
                    <w:rFonts w:ascii="Cambria Math" w:hAnsi="Cambria Math"/>
                  </w:rPr>
                </m:ctrlPr>
              </m:dPr>
              <m:e>
                <m:m>
                  <m:mPr>
                    <m:plcHide m:val="1"/>
                    <m:mcs>
                      <m:mc>
                        <m:mcPr>
                          <m:count m:val="2"/>
                          <m:mcJc m:val="center"/>
                        </m:mcPr>
                      </m:mc>
                    </m:mcs>
                    <m:ctrlPr>
                      <w:rPr>
                        <w:rFonts w:ascii="Cambria Math" w:hAnsi="Cambria Math"/>
                      </w:rPr>
                    </m:ctrlPr>
                  </m:mPr>
                  <m:mr>
                    <m:e>
                      <m:r>
                        <w:rPr>
                          <w:rFonts w:ascii="Cambria Math" w:hAnsi="Cambria Math"/>
                        </w:rPr>
                        <m:t>O</m:t>
                      </m:r>
                    </m:e>
                    <m:e>
                      <m:r>
                        <w:rPr>
                          <w:rFonts w:ascii="Cambria Math" w:hAnsi="Cambria Math"/>
                        </w:rPr>
                        <m:t>A</m:t>
                      </m:r>
                    </m:e>
                  </m:mr>
                  <m:mr>
                    <m:e>
                      <m:r>
                        <w:rPr>
                          <w:rFonts w:ascii="Cambria Math" w:hAnsi="Cambria Math"/>
                        </w:rPr>
                        <m:t>B</m:t>
                      </m:r>
                    </m:e>
                    <m:e>
                      <m:r>
                        <w:rPr>
                          <w:rFonts w:ascii="Cambria Math" w:hAnsi="Cambria Math"/>
                        </w:rPr>
                        <m:t>O</m:t>
                      </m:r>
                    </m:e>
                  </m:mr>
                </m:m>
              </m:e>
            </m:d>
          </m:e>
          <m:sup>
            <m:r>
              <w:rPr>
                <w:rFonts w:ascii="Cambria Math" w:hAnsi="Cambria Math"/>
              </w:rPr>
              <m:t>-1</m:t>
            </m:r>
          </m:sup>
        </m:sSup>
        <m:r>
          <w:rPr>
            <w:rFonts w:ascii="Cambria Math" w:hAnsi="Cambria Math"/>
          </w:rPr>
          <m:t>=</m:t>
        </m:r>
        <m:d>
          <m:dPr>
            <m:ctrlPr>
              <w:rPr>
                <w:rFonts w:ascii="Cambria Math" w:hAnsi="Cambria Math"/>
              </w:rPr>
            </m:ctrlPr>
          </m:dPr>
          <m:e>
            <m:m>
              <m:mPr>
                <m:plcHide m:val="1"/>
                <m:mcs>
                  <m:mc>
                    <m:mcPr>
                      <m:count m:val="2"/>
                      <m:mcJc m:val="center"/>
                    </m:mcPr>
                  </m:mc>
                </m:mcs>
                <m:ctrlPr>
                  <w:rPr>
                    <w:rFonts w:ascii="Cambria Math" w:hAnsi="Cambria Math"/>
                  </w:rPr>
                </m:ctrlPr>
              </m:mPr>
              <m:mr>
                <m:e>
                  <m:r>
                    <w:rPr>
                      <w:rFonts w:ascii="Cambria Math" w:hAnsi="Cambria Math"/>
                    </w:rPr>
                    <m:t>O</m:t>
                  </m:r>
                </m:e>
                <m:e>
                  <m:sSup>
                    <m:sSupPr>
                      <m:ctrlPr>
                        <w:rPr>
                          <w:rFonts w:ascii="Cambria Math" w:hAnsi="Cambria Math"/>
                        </w:rPr>
                      </m:ctrlPr>
                    </m:sSupPr>
                    <m:e>
                      <m:r>
                        <w:rPr>
                          <w:rFonts w:ascii="Cambria Math" w:hAnsi="Cambria Math"/>
                        </w:rPr>
                        <m:t>B</m:t>
                      </m:r>
                    </m:e>
                    <m:sup>
                      <m:r>
                        <w:rPr>
                          <w:rFonts w:ascii="Cambria Math" w:hAnsi="Cambria Math"/>
                        </w:rPr>
                        <m:t>-1</m:t>
                      </m:r>
                    </m:sup>
                  </m:sSup>
                </m:e>
              </m:mr>
              <m:mr>
                <m:e>
                  <m:sSup>
                    <m:sSupPr>
                      <m:ctrlPr>
                        <w:rPr>
                          <w:rFonts w:ascii="Cambria Math" w:hAnsi="Cambria Math"/>
                        </w:rPr>
                      </m:ctrlPr>
                    </m:sSupPr>
                    <m:e>
                      <m:r>
                        <w:rPr>
                          <w:rFonts w:ascii="Cambria Math" w:hAnsi="Cambria Math"/>
                        </w:rPr>
                        <m:t>A</m:t>
                      </m:r>
                    </m:e>
                    <m:sup>
                      <m:r>
                        <w:rPr>
                          <w:rFonts w:ascii="Cambria Math" w:hAnsi="Cambria Math"/>
                        </w:rPr>
                        <m:t>-1</m:t>
                      </m:r>
                    </m:sup>
                  </m:sSup>
                </m:e>
                <m:e>
                  <m:r>
                    <w:rPr>
                      <w:rFonts w:ascii="Cambria Math" w:hAnsi="Cambria Math"/>
                    </w:rPr>
                    <m:t>O</m:t>
                  </m:r>
                </m:e>
              </m:mr>
            </m:m>
          </m:e>
        </m:d>
      </m:oMath>
      <w:r>
        <w:t xml:space="preserve"> </w:t>
      </w:r>
    </w:p>
    <w:p w14:paraId="49AFDFB2" w14:textId="77777777" w:rsidR="00D662EA" w:rsidRDefault="00D662EA" w:rsidP="00D662EA">
      <w:pPr>
        <w:pStyle w:val="aff8"/>
        <w:rPr>
          <w:lang w:eastAsia="zh-CN"/>
        </w:rPr>
      </w:pPr>
      <w:r>
        <w:rPr>
          <w:lang w:eastAsia="zh-CN"/>
        </w:rPr>
        <w:t>这里</w:t>
      </w:r>
      <m:oMath>
        <m:r>
          <w:rPr>
            <w:rFonts w:ascii="Cambria Math" w:hAnsi="Cambria Math"/>
            <w:lang w:eastAsia="zh-CN"/>
          </w:rPr>
          <m:t>A</m:t>
        </m:r>
      </m:oMath>
      <w:r>
        <w:rPr>
          <w:lang w:eastAsia="zh-CN"/>
        </w:rPr>
        <w:t>，</w:t>
      </w:r>
      <m:oMath>
        <m:r>
          <w:rPr>
            <w:rFonts w:ascii="Cambria Math" w:hAnsi="Cambria Math"/>
            <w:lang w:eastAsia="zh-CN"/>
          </w:rPr>
          <m:t>B</m:t>
        </m:r>
      </m:oMath>
      <w:r>
        <w:rPr>
          <w:lang w:eastAsia="zh-CN"/>
        </w:rPr>
        <w:t>均为可逆方阵</w:t>
      </w:r>
      <w:r>
        <w:rPr>
          <w:rFonts w:hint="eastAsia"/>
          <w:lang w:eastAsia="zh-CN"/>
        </w:rPr>
        <w:t>。</w:t>
      </w:r>
    </w:p>
    <w:p w14:paraId="7B2582C2" w14:textId="77777777" w:rsidR="00D662EA" w:rsidRPr="00070E63" w:rsidRDefault="00D662EA" w:rsidP="00D662EA">
      <w:pPr>
        <w:pStyle w:val="4"/>
      </w:pPr>
      <w:r w:rsidRPr="00070E63">
        <w:t>向量</w:t>
      </w:r>
    </w:p>
    <w:p w14:paraId="6916372C" w14:textId="77777777" w:rsidR="00D662EA" w:rsidRPr="00E209DF" w:rsidRDefault="00D662EA" w:rsidP="00D662EA">
      <w:pPr>
        <w:pStyle w:val="aff8"/>
        <w:rPr>
          <w:b/>
          <w:sz w:val="24"/>
          <w:lang w:eastAsia="zh-CN"/>
        </w:rPr>
      </w:pPr>
      <w:r w:rsidRPr="00E209DF">
        <w:rPr>
          <w:b/>
          <w:sz w:val="24"/>
          <w:lang w:eastAsia="zh-CN"/>
        </w:rPr>
        <w:t xml:space="preserve">1.有关向量组的线性表示 </w:t>
      </w:r>
    </w:p>
    <w:p w14:paraId="144F8601" w14:textId="77777777" w:rsidR="00D662EA" w:rsidRDefault="00D662EA" w:rsidP="00D662EA">
      <w:pPr>
        <w:pStyle w:val="aff8"/>
        <w:rPr>
          <w:lang w:eastAsia="zh-CN"/>
        </w:rPr>
      </w:pPr>
      <w:r>
        <w:rPr>
          <w:lang w:eastAsia="zh-CN"/>
        </w:rPr>
        <w:t xml:space="preserve">(1) </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Pr>
          <w:lang w:eastAsia="zh-CN"/>
        </w:rPr>
        <w:t>线性相关</w:t>
      </w:r>
      <m:oMath>
        <m:r>
          <w:rPr>
            <w:rFonts w:ascii="Cambria Math" w:hAnsi="Cambria Math"/>
            <w:lang w:eastAsia="zh-CN"/>
          </w:rPr>
          <m:t>⇔</m:t>
        </m:r>
      </m:oMath>
      <w:r>
        <w:rPr>
          <w:lang w:eastAsia="zh-CN"/>
        </w:rPr>
        <w:t>至少有一个向量可以用其余向量线性表示</w:t>
      </w:r>
      <w:r>
        <w:rPr>
          <w:rFonts w:hint="eastAsia"/>
          <w:lang w:eastAsia="zh-CN"/>
        </w:rPr>
        <w:t>。</w:t>
      </w:r>
    </w:p>
    <w:p w14:paraId="49D480DF" w14:textId="77777777" w:rsidR="00D662EA" w:rsidRDefault="00D662EA" w:rsidP="00D662EA">
      <w:pPr>
        <w:pStyle w:val="aff8"/>
        <w:rPr>
          <w:lang w:eastAsia="zh-CN"/>
        </w:rPr>
      </w:pPr>
      <w:r>
        <w:rPr>
          <w:lang w:eastAsia="zh-CN"/>
        </w:rPr>
        <w:t xml:space="preserve">(2) </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Pr>
          <w:lang w:eastAsia="zh-CN"/>
        </w:rPr>
        <w:t>线性无关，</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Pr>
          <w:lang w:eastAsia="zh-CN"/>
        </w:rPr>
        <w:t>，</w:t>
      </w:r>
      <m:oMath>
        <m:r>
          <w:rPr>
            <w:rFonts w:ascii="Cambria Math" w:hAnsi="Cambria Math"/>
            <w:lang w:eastAsia="zh-CN"/>
          </w:rPr>
          <m:t>β</m:t>
        </m:r>
      </m:oMath>
      <w:r>
        <w:rPr>
          <w:lang w:eastAsia="zh-CN"/>
        </w:rPr>
        <w:t>线性相关</w:t>
      </w:r>
      <m:oMath>
        <m:r>
          <w:rPr>
            <w:rFonts w:ascii="Cambria Math" w:hAnsi="Cambria Math"/>
            <w:lang w:eastAsia="zh-CN"/>
          </w:rPr>
          <m:t>⇔β</m:t>
        </m:r>
      </m:oMath>
      <w:r>
        <w:rPr>
          <w:lang w:eastAsia="zh-CN"/>
        </w:rPr>
        <w:t>可以由</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Pr>
          <w:rFonts w:hint="eastAsia"/>
          <w:lang w:eastAsia="zh-CN"/>
        </w:rPr>
        <w:t>唯一</w:t>
      </w:r>
      <w:r>
        <w:rPr>
          <w:lang w:eastAsia="zh-CN"/>
        </w:rPr>
        <w:t>线性表示</w:t>
      </w:r>
      <w:r>
        <w:rPr>
          <w:rFonts w:hint="eastAsia"/>
          <w:lang w:eastAsia="zh-CN"/>
        </w:rPr>
        <w:t>。</w:t>
      </w:r>
    </w:p>
    <w:p w14:paraId="7860C0CD" w14:textId="77777777" w:rsidR="00D662EA" w:rsidRDefault="00D662EA" w:rsidP="00D662EA">
      <w:pPr>
        <w:pStyle w:val="aff8"/>
        <w:rPr>
          <w:lang w:eastAsia="zh-CN"/>
        </w:rPr>
      </w:pPr>
      <w:r>
        <w:rPr>
          <w:lang w:eastAsia="zh-CN"/>
        </w:rPr>
        <w:t xml:space="preserve">(3) </w:t>
      </w:r>
      <m:oMath>
        <m:r>
          <w:rPr>
            <w:rFonts w:ascii="Cambria Math" w:hAnsi="Cambria Math"/>
            <w:lang w:eastAsia="zh-CN"/>
          </w:rPr>
          <m:t>β</m:t>
        </m:r>
      </m:oMath>
      <w:r>
        <w:rPr>
          <w:lang w:eastAsia="zh-CN"/>
        </w:rPr>
        <w:t>可以由</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Pr>
          <w:lang w:eastAsia="zh-CN"/>
        </w:rPr>
        <w:t xml:space="preserve">线性表示 </w:t>
      </w:r>
      <m:oMath>
        <m:r>
          <w:rPr>
            <w:rFonts w:ascii="Cambria Math" w:hAnsi="Cambria Math"/>
            <w:lang w:eastAsia="zh-CN"/>
          </w:rPr>
          <m:t>⇔r(</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r>
          <w:rPr>
            <w:rFonts w:ascii="Cambria Math" w:hAnsi="Cambria Math"/>
            <w:lang w:eastAsia="zh-CN"/>
          </w:rPr>
          <m:t>)=r(</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r>
          <w:rPr>
            <w:rFonts w:ascii="Cambria Math" w:hAnsi="Cambria Math"/>
            <w:lang w:eastAsia="zh-CN"/>
          </w:rPr>
          <m:t>,β</m:t>
        </m:r>
        <m:r>
          <m:rPr>
            <m:sty m:val="p"/>
          </m:rPr>
          <w:rPr>
            <w:rFonts w:ascii="Cambria Math" w:hAnsi="Cambria Math"/>
            <w:lang w:eastAsia="zh-CN"/>
          </w:rPr>
          <m:t>)</m:t>
        </m:r>
      </m:oMath>
      <w:r>
        <w:rPr>
          <w:rFonts w:hint="eastAsia"/>
          <w:lang w:eastAsia="zh-CN"/>
        </w:rPr>
        <w:t xml:space="preserve"> 。</w:t>
      </w:r>
      <w:r>
        <w:rPr>
          <w:lang w:eastAsia="zh-CN"/>
        </w:rPr>
        <w:t xml:space="preserve"> </w:t>
      </w:r>
    </w:p>
    <w:p w14:paraId="32D177DA" w14:textId="77777777" w:rsidR="00D662EA" w:rsidRPr="00E209DF" w:rsidRDefault="00D662EA" w:rsidP="00D662EA">
      <w:pPr>
        <w:pStyle w:val="aff8"/>
        <w:rPr>
          <w:b/>
          <w:lang w:eastAsia="zh-CN"/>
        </w:rPr>
      </w:pPr>
      <w:r w:rsidRPr="00E209DF">
        <w:rPr>
          <w:b/>
          <w:sz w:val="24"/>
          <w:lang w:eastAsia="zh-CN"/>
        </w:rPr>
        <w:t>2.有关向量组的线性相关性</w:t>
      </w:r>
      <w:r w:rsidRPr="00E209DF">
        <w:rPr>
          <w:b/>
          <w:lang w:eastAsia="zh-CN"/>
        </w:rPr>
        <w:t xml:space="preserve"> </w:t>
      </w:r>
    </w:p>
    <w:p w14:paraId="28EFB7F2" w14:textId="77777777" w:rsidR="00D662EA" w:rsidRDefault="00D662EA" w:rsidP="00D662EA">
      <w:pPr>
        <w:pStyle w:val="aff8"/>
        <w:rPr>
          <w:lang w:eastAsia="zh-CN"/>
        </w:rPr>
      </w:pPr>
      <w:r>
        <w:rPr>
          <w:lang w:eastAsia="zh-CN"/>
        </w:rPr>
        <w:t>(1)部分相关，整体相关；整体无关，部分无关.</w:t>
      </w:r>
    </w:p>
    <w:p w14:paraId="0F7078E9" w14:textId="77777777" w:rsidR="00D662EA" w:rsidRPr="00ED0356" w:rsidRDefault="00D662EA" w:rsidP="00D662EA">
      <w:pPr>
        <w:pStyle w:val="aff8"/>
        <w:rPr>
          <w:lang w:eastAsia="zh-CN"/>
        </w:rPr>
      </w:pPr>
      <w:r>
        <w:rPr>
          <w:lang w:eastAsia="zh-CN"/>
        </w:rPr>
        <w:t xml:space="preserve">(2) ① </w:t>
      </w:r>
      <m:oMath>
        <m:r>
          <w:rPr>
            <w:rFonts w:ascii="Cambria Math" w:hAnsi="Cambria Math"/>
            <w:lang w:eastAsia="zh-CN"/>
          </w:rPr>
          <m:t>n</m:t>
        </m:r>
      </m:oMath>
      <w:proofErr w:type="gramStart"/>
      <w:r>
        <w:rPr>
          <w:lang w:eastAsia="zh-CN"/>
        </w:rPr>
        <w:t>个</w:t>
      </w:r>
      <w:proofErr w:type="gramEnd"/>
      <m:oMath>
        <m:r>
          <w:rPr>
            <w:rFonts w:ascii="Cambria Math" w:hAnsi="Cambria Math"/>
            <w:lang w:eastAsia="zh-CN"/>
          </w:rPr>
          <m:t>n</m:t>
        </m:r>
      </m:oMath>
      <w:r>
        <w:rPr>
          <w:lang w:eastAsia="zh-CN"/>
        </w:rPr>
        <w:t xml:space="preserve">维向量 </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n</m:t>
            </m:r>
          </m:sub>
        </m:sSub>
      </m:oMath>
      <w:r>
        <w:rPr>
          <w:rFonts w:hint="eastAsia"/>
          <w:lang w:eastAsia="zh-CN"/>
        </w:rPr>
        <w:t>线性无关</w:t>
      </w:r>
      <m:oMath>
        <m:r>
          <w:rPr>
            <w:rFonts w:ascii="Cambria Math" w:hAnsi="Cambria Math"/>
            <w:lang w:eastAsia="zh-CN"/>
          </w:rPr>
          <m:t>⇔</m:t>
        </m:r>
        <m:d>
          <m:dPr>
            <m:begChr m:val="|"/>
            <m:endChr m:val="|"/>
            <m:ctrlPr>
              <w:rPr>
                <w:rFonts w:ascii="Cambria Math" w:hAnsi="Cambria Math"/>
                <w:i/>
              </w:rPr>
            </m:ctrlPr>
          </m:dPr>
          <m:e>
            <m:d>
              <m:dPr>
                <m:begChr m:val="["/>
                <m:endChr m:val="]"/>
                <m:ctrlPr>
                  <w:rPr>
                    <w:rFonts w:ascii="Cambria Math" w:hAnsi="Cambria Math"/>
                    <w:i/>
                  </w:rPr>
                </m:ctrlPr>
              </m:dPr>
              <m:e>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n</m:t>
                    </m:r>
                  </m:sub>
                </m:sSub>
              </m:e>
            </m:d>
          </m:e>
        </m:d>
        <m:r>
          <w:rPr>
            <w:rFonts w:ascii="Cambria Math" w:hAnsi="Cambria Math"/>
            <w:lang w:eastAsia="zh-CN"/>
          </w:rPr>
          <m:t>≠0</m:t>
        </m:r>
      </m:oMath>
      <w:r>
        <w:rPr>
          <w:rFonts w:hint="eastAsia"/>
          <w:lang w:eastAsia="zh-CN"/>
        </w:rPr>
        <w:t>，</w:t>
      </w:r>
      <w:r>
        <w:rPr>
          <w:lang w:eastAsia="zh-CN"/>
        </w:rPr>
        <w:t xml:space="preserve"> </w:t>
      </w:r>
      <m:oMath>
        <m:r>
          <w:rPr>
            <w:rFonts w:ascii="Cambria Math" w:hAnsi="Cambria Math"/>
            <w:lang w:eastAsia="zh-CN"/>
          </w:rPr>
          <m:t>n</m:t>
        </m:r>
      </m:oMath>
      <w:proofErr w:type="gramStart"/>
      <w:r>
        <w:rPr>
          <w:lang w:eastAsia="zh-CN"/>
        </w:rPr>
        <w:t>个</w:t>
      </w:r>
      <w:proofErr w:type="gramEnd"/>
      <m:oMath>
        <m:r>
          <w:rPr>
            <w:rFonts w:ascii="Cambria Math" w:hAnsi="Cambria Math"/>
            <w:lang w:eastAsia="zh-CN"/>
          </w:rPr>
          <m:t>n</m:t>
        </m:r>
      </m:oMath>
      <w:r>
        <w:rPr>
          <w:lang w:eastAsia="zh-CN"/>
        </w:rPr>
        <w:t>维向量</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n</m:t>
            </m:r>
          </m:sub>
        </m:sSub>
      </m:oMath>
      <w:r>
        <w:rPr>
          <w:lang w:eastAsia="zh-CN"/>
        </w:rPr>
        <w:t xml:space="preserve">线性相关 </w:t>
      </w:r>
      <m:oMath>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n</m:t>
            </m:r>
          </m:sub>
        </m:sSub>
        <m:r>
          <w:rPr>
            <w:rFonts w:ascii="Cambria Math" w:hAnsi="Cambria Math"/>
            <w:lang w:eastAsia="zh-CN"/>
          </w:rPr>
          <m:t>]|=0</m:t>
        </m:r>
      </m:oMath>
      <w:r>
        <w:rPr>
          <w:lang w:eastAsia="zh-CN"/>
        </w:rPr>
        <w:t xml:space="preserve"> </w:t>
      </w:r>
      <w:r>
        <w:rPr>
          <w:rFonts w:hint="eastAsia"/>
          <w:lang w:eastAsia="zh-CN"/>
        </w:rPr>
        <w:t>。</w:t>
      </w:r>
    </w:p>
    <w:p w14:paraId="68DB4CBF" w14:textId="77777777" w:rsidR="00D662EA" w:rsidRDefault="00D662EA" w:rsidP="00D662EA">
      <w:pPr>
        <w:pStyle w:val="aff8"/>
        <w:rPr>
          <w:lang w:eastAsia="zh-CN"/>
        </w:rPr>
      </w:pPr>
      <w:r>
        <w:rPr>
          <w:lang w:eastAsia="zh-CN"/>
        </w:rPr>
        <w:t xml:space="preserve">② </w:t>
      </w:r>
      <m:oMath>
        <m:r>
          <w:rPr>
            <w:rFonts w:ascii="Cambria Math" w:hAnsi="Cambria Math"/>
            <w:lang w:eastAsia="zh-CN"/>
          </w:rPr>
          <m:t>n+1</m:t>
        </m:r>
      </m:oMath>
      <w:proofErr w:type="gramStart"/>
      <w:r>
        <w:rPr>
          <w:lang w:eastAsia="zh-CN"/>
        </w:rPr>
        <w:t>个</w:t>
      </w:r>
      <w:proofErr w:type="gramEnd"/>
      <m:oMath>
        <m:r>
          <w:rPr>
            <w:rFonts w:ascii="Cambria Math" w:hAnsi="Cambria Math"/>
            <w:lang w:eastAsia="zh-CN"/>
          </w:rPr>
          <m:t>n</m:t>
        </m:r>
      </m:oMath>
      <w:r>
        <w:rPr>
          <w:lang w:eastAsia="zh-CN"/>
        </w:rPr>
        <w:t>维向量线性相关</w:t>
      </w:r>
      <w:r>
        <w:rPr>
          <w:rFonts w:hint="eastAsia"/>
          <w:lang w:eastAsia="zh-CN"/>
        </w:rPr>
        <w:t>。</w:t>
      </w:r>
      <w:r>
        <w:rPr>
          <w:lang w:eastAsia="zh-CN"/>
        </w:rPr>
        <w:t xml:space="preserve">  </w:t>
      </w:r>
    </w:p>
    <w:p w14:paraId="401C2DE1" w14:textId="77777777" w:rsidR="00D662EA" w:rsidRDefault="00D662EA" w:rsidP="00D662EA">
      <w:pPr>
        <w:pStyle w:val="aff8"/>
        <w:rPr>
          <w:lang w:eastAsia="zh-CN"/>
        </w:rPr>
      </w:pPr>
      <w:r>
        <w:rPr>
          <w:lang w:eastAsia="zh-CN"/>
        </w:rPr>
        <w:t>③ 若</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Pr>
          <w:lang w:eastAsia="zh-CN"/>
        </w:rPr>
        <w:t>线性无关，则添加分量后仍线性无关；或一组向量线性相关，去掉某些分量后仍线性相关</w:t>
      </w:r>
      <w:r>
        <w:rPr>
          <w:rFonts w:hint="eastAsia"/>
          <w:lang w:eastAsia="zh-CN"/>
        </w:rPr>
        <w:t>。</w:t>
      </w:r>
    </w:p>
    <w:p w14:paraId="1418D932" w14:textId="77777777" w:rsidR="00D662EA" w:rsidRPr="00E209DF" w:rsidRDefault="00D662EA" w:rsidP="00D662EA">
      <w:pPr>
        <w:pStyle w:val="aff8"/>
        <w:rPr>
          <w:b/>
          <w:sz w:val="24"/>
          <w:lang w:eastAsia="zh-CN"/>
        </w:rPr>
      </w:pPr>
      <w:r w:rsidRPr="00E209DF">
        <w:rPr>
          <w:b/>
          <w:sz w:val="24"/>
          <w:lang w:eastAsia="zh-CN"/>
        </w:rPr>
        <w:t>3.有关向量组的线性表示</w:t>
      </w:r>
    </w:p>
    <w:p w14:paraId="18511F72" w14:textId="77777777" w:rsidR="00D662EA" w:rsidRDefault="00D662EA" w:rsidP="00D662EA">
      <w:pPr>
        <w:pStyle w:val="aff8"/>
        <w:rPr>
          <w:lang w:eastAsia="zh-CN"/>
        </w:rPr>
      </w:pPr>
      <w:r>
        <w:rPr>
          <w:lang w:eastAsia="zh-CN"/>
        </w:rPr>
        <w:t xml:space="preserve">(1) </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Pr>
          <w:lang w:eastAsia="zh-CN"/>
        </w:rPr>
        <w:t>线性相关</w:t>
      </w:r>
      <m:oMath>
        <m:r>
          <w:rPr>
            <w:rFonts w:ascii="Cambria Math" w:hAnsi="Cambria Math"/>
            <w:lang w:eastAsia="zh-CN"/>
          </w:rPr>
          <m:t>⇔</m:t>
        </m:r>
      </m:oMath>
      <w:r>
        <w:rPr>
          <w:lang w:eastAsia="zh-CN"/>
        </w:rPr>
        <w:t>至少有一个向量可以用其余向量线性表示</w:t>
      </w:r>
      <w:r>
        <w:rPr>
          <w:rFonts w:hint="eastAsia"/>
          <w:lang w:eastAsia="zh-CN"/>
        </w:rPr>
        <w:t>。</w:t>
      </w:r>
      <w:r>
        <w:rPr>
          <w:lang w:eastAsia="zh-CN"/>
        </w:rPr>
        <w:t xml:space="preserve"> </w:t>
      </w:r>
    </w:p>
    <w:p w14:paraId="7B300871" w14:textId="77777777" w:rsidR="00D662EA" w:rsidRDefault="00D662EA" w:rsidP="00D662EA">
      <w:pPr>
        <w:pStyle w:val="aff8"/>
        <w:rPr>
          <w:lang w:eastAsia="zh-CN"/>
        </w:rPr>
      </w:pPr>
      <w:r>
        <w:rPr>
          <w:lang w:eastAsia="zh-CN"/>
        </w:rPr>
        <w:t xml:space="preserve">(2) </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Pr>
          <w:lang w:eastAsia="zh-CN"/>
        </w:rPr>
        <w:t>线性无关，</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Pr>
          <w:lang w:eastAsia="zh-CN"/>
        </w:rPr>
        <w:t>，</w:t>
      </w:r>
      <m:oMath>
        <m:r>
          <w:rPr>
            <w:rFonts w:ascii="Cambria Math" w:hAnsi="Cambria Math"/>
            <w:lang w:eastAsia="zh-CN"/>
          </w:rPr>
          <m:t>β</m:t>
        </m:r>
      </m:oMath>
      <w:r>
        <w:rPr>
          <w:lang w:eastAsia="zh-CN"/>
        </w:rPr>
        <w:t>线性相关</w:t>
      </w:r>
      <m:oMath>
        <m:r>
          <w:rPr>
            <w:rFonts w:ascii="Cambria Math" w:hAnsi="Cambria Math"/>
            <w:lang w:eastAsia="zh-CN"/>
          </w:rPr>
          <m:t>⇔β</m:t>
        </m:r>
      </m:oMath>
      <w:r>
        <w:rPr>
          <w:lang w:eastAsia="zh-CN"/>
        </w:rPr>
        <w:t xml:space="preserve"> 可以由</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Pr>
          <w:rFonts w:hint="eastAsia"/>
          <w:lang w:eastAsia="zh-CN"/>
        </w:rPr>
        <w:t>唯一</w:t>
      </w:r>
      <w:r>
        <w:rPr>
          <w:lang w:eastAsia="zh-CN"/>
        </w:rPr>
        <w:t>线性表示</w:t>
      </w:r>
      <w:r>
        <w:rPr>
          <w:rFonts w:hint="eastAsia"/>
          <w:lang w:eastAsia="zh-CN"/>
        </w:rPr>
        <w:t>。</w:t>
      </w:r>
    </w:p>
    <w:p w14:paraId="7CC0C172" w14:textId="77777777" w:rsidR="00D662EA" w:rsidRDefault="00D662EA" w:rsidP="00D662EA">
      <w:pPr>
        <w:pStyle w:val="aff8"/>
        <w:rPr>
          <w:lang w:eastAsia="zh-CN"/>
        </w:rPr>
      </w:pPr>
      <w:r>
        <w:rPr>
          <w:lang w:eastAsia="zh-CN"/>
        </w:rPr>
        <w:t xml:space="preserve">(3) </w:t>
      </w:r>
      <m:oMath>
        <m:r>
          <w:rPr>
            <w:rFonts w:ascii="Cambria Math" w:hAnsi="Cambria Math"/>
            <w:lang w:eastAsia="zh-CN"/>
          </w:rPr>
          <m:t>β</m:t>
        </m:r>
      </m:oMath>
      <w:r>
        <w:rPr>
          <w:lang w:eastAsia="zh-CN"/>
        </w:rPr>
        <w:t>可以由</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Pr>
          <w:lang w:eastAsia="zh-CN"/>
        </w:rPr>
        <w:t xml:space="preserve">线性表示 </w:t>
      </w:r>
      <m:oMath>
        <m:r>
          <w:rPr>
            <w:rFonts w:ascii="Cambria Math" w:hAnsi="Cambria Math"/>
            <w:lang w:eastAsia="zh-CN"/>
          </w:rPr>
          <m:t>⇔r(</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r>
          <w:rPr>
            <w:rFonts w:ascii="Cambria Math" w:hAnsi="Cambria Math"/>
            <w:lang w:eastAsia="zh-CN"/>
          </w:rPr>
          <m:t>)=r(</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r>
          <w:rPr>
            <w:rFonts w:ascii="Cambria Math" w:hAnsi="Cambria Math"/>
            <w:lang w:eastAsia="zh-CN"/>
          </w:rPr>
          <m:t>,β)</m:t>
        </m:r>
      </m:oMath>
      <w:r>
        <w:rPr>
          <w:lang w:eastAsia="zh-CN"/>
        </w:rPr>
        <w:t xml:space="preserve"> </w:t>
      </w:r>
    </w:p>
    <w:p w14:paraId="09CA2FEC" w14:textId="77777777" w:rsidR="00D662EA" w:rsidRDefault="00D662EA" w:rsidP="00D662EA">
      <w:pPr>
        <w:pStyle w:val="aff8"/>
        <w:rPr>
          <w:lang w:eastAsia="zh-CN"/>
        </w:rPr>
      </w:pPr>
      <w:r w:rsidRPr="00327197">
        <w:rPr>
          <w:b/>
          <w:sz w:val="24"/>
          <w:lang w:eastAsia="zh-CN"/>
        </w:rPr>
        <w:lastRenderedPageBreak/>
        <w:t>4.向量组的</w:t>
      </w:r>
      <w:proofErr w:type="gramStart"/>
      <w:r w:rsidRPr="00327197">
        <w:rPr>
          <w:b/>
          <w:sz w:val="24"/>
          <w:lang w:eastAsia="zh-CN"/>
        </w:rPr>
        <w:t>秩</w:t>
      </w:r>
      <w:proofErr w:type="gramEnd"/>
      <w:r w:rsidRPr="00327197">
        <w:rPr>
          <w:b/>
          <w:sz w:val="24"/>
          <w:lang w:eastAsia="zh-CN"/>
        </w:rPr>
        <w:t>与矩阵的秩之间的关系</w:t>
      </w:r>
    </w:p>
    <w:p w14:paraId="2C9D2DCD" w14:textId="77777777" w:rsidR="00D662EA" w:rsidRDefault="00D662EA" w:rsidP="00D662EA">
      <w:pPr>
        <w:pStyle w:val="aff8"/>
        <w:rPr>
          <w:lang w:eastAsia="zh-CN"/>
        </w:rPr>
      </w:pPr>
      <w:r>
        <w:rPr>
          <w:lang w:eastAsia="zh-CN"/>
        </w:rPr>
        <w:t>设</w:t>
      </w:r>
      <m:oMath>
        <m:r>
          <w:rPr>
            <w:rFonts w:ascii="Cambria Math" w:hAnsi="Cambria Math"/>
            <w:lang w:eastAsia="zh-CN"/>
          </w:rPr>
          <m:t>r(</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m×n</m:t>
            </m:r>
          </m:sub>
        </m:sSub>
        <m:r>
          <w:rPr>
            <w:rFonts w:ascii="Cambria Math" w:hAnsi="Cambria Math"/>
            <w:lang w:eastAsia="zh-CN"/>
          </w:rPr>
          <m:t>)=r</m:t>
        </m:r>
      </m:oMath>
      <w:r>
        <w:rPr>
          <w:lang w:eastAsia="zh-CN"/>
        </w:rPr>
        <w:t>，则</w:t>
      </w:r>
      <m:oMath>
        <m:r>
          <w:rPr>
            <w:rFonts w:ascii="Cambria Math" w:hAnsi="Cambria Math"/>
            <w:lang w:eastAsia="zh-CN"/>
          </w:rPr>
          <m:t>A</m:t>
        </m:r>
      </m:oMath>
      <w:r>
        <w:rPr>
          <w:lang w:eastAsia="zh-CN"/>
        </w:rPr>
        <w:t>的</w:t>
      </w:r>
      <w:proofErr w:type="gramStart"/>
      <w:r>
        <w:rPr>
          <w:lang w:eastAsia="zh-CN"/>
        </w:rPr>
        <w:t>秩</w:t>
      </w:r>
      <w:proofErr w:type="gramEnd"/>
      <m:oMath>
        <m:r>
          <w:rPr>
            <w:rFonts w:ascii="Cambria Math" w:hAnsi="Cambria Math"/>
            <w:lang w:eastAsia="zh-CN"/>
          </w:rPr>
          <m:t>r(A)</m:t>
        </m:r>
      </m:oMath>
      <w:r>
        <w:rPr>
          <w:lang w:eastAsia="zh-CN"/>
        </w:rPr>
        <w:t>与</w:t>
      </w:r>
      <m:oMath>
        <m:r>
          <w:rPr>
            <w:rFonts w:ascii="Cambria Math" w:hAnsi="Cambria Math"/>
            <w:lang w:eastAsia="zh-CN"/>
          </w:rPr>
          <m:t>A</m:t>
        </m:r>
      </m:oMath>
      <w:r>
        <w:rPr>
          <w:lang w:eastAsia="zh-CN"/>
        </w:rPr>
        <w:t xml:space="preserve">的行列向量组的线性相关性关系为： </w:t>
      </w:r>
    </w:p>
    <w:p w14:paraId="24F2ECBD" w14:textId="77777777" w:rsidR="00D662EA" w:rsidRDefault="00D662EA" w:rsidP="00D662EA">
      <w:pPr>
        <w:pStyle w:val="aff8"/>
        <w:rPr>
          <w:lang w:eastAsia="zh-CN"/>
        </w:rPr>
      </w:pPr>
      <w:r>
        <w:rPr>
          <w:lang w:eastAsia="zh-CN"/>
        </w:rPr>
        <w:t>(1) 若</w:t>
      </w:r>
      <m:oMath>
        <m:r>
          <w:rPr>
            <w:rFonts w:ascii="Cambria Math" w:hAnsi="Cambria Math"/>
            <w:lang w:eastAsia="zh-CN"/>
          </w:rPr>
          <m:t>r(</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m×n</m:t>
            </m:r>
          </m:sub>
        </m:sSub>
        <m:r>
          <w:rPr>
            <w:rFonts w:ascii="Cambria Math" w:hAnsi="Cambria Math"/>
            <w:lang w:eastAsia="zh-CN"/>
          </w:rPr>
          <m:t>)=r=m</m:t>
        </m:r>
      </m:oMath>
      <w:r>
        <w:rPr>
          <w:lang w:eastAsia="zh-CN"/>
        </w:rPr>
        <w:t>，则</w:t>
      </w:r>
      <m:oMath>
        <m:r>
          <w:rPr>
            <w:rFonts w:ascii="Cambria Math" w:hAnsi="Cambria Math"/>
            <w:lang w:eastAsia="zh-CN"/>
          </w:rPr>
          <m:t>A</m:t>
        </m:r>
      </m:oMath>
      <w:r>
        <w:rPr>
          <w:lang w:eastAsia="zh-CN"/>
        </w:rPr>
        <w:t>的行向量组线性无关</w:t>
      </w:r>
      <w:r>
        <w:rPr>
          <w:rFonts w:hint="eastAsia"/>
          <w:lang w:eastAsia="zh-CN"/>
        </w:rPr>
        <w:t>。</w:t>
      </w:r>
      <w:r>
        <w:rPr>
          <w:lang w:eastAsia="zh-CN"/>
        </w:rPr>
        <w:t xml:space="preserve"> </w:t>
      </w:r>
    </w:p>
    <w:p w14:paraId="1670CB48" w14:textId="77777777" w:rsidR="00D662EA" w:rsidRDefault="00D662EA" w:rsidP="00D662EA">
      <w:pPr>
        <w:pStyle w:val="aff8"/>
        <w:rPr>
          <w:lang w:eastAsia="zh-CN"/>
        </w:rPr>
      </w:pPr>
      <w:r>
        <w:rPr>
          <w:lang w:eastAsia="zh-CN"/>
        </w:rPr>
        <w:t>(2) 若</w:t>
      </w:r>
      <m:oMath>
        <m:r>
          <w:rPr>
            <w:rFonts w:ascii="Cambria Math" w:hAnsi="Cambria Math"/>
            <w:lang w:eastAsia="zh-CN"/>
          </w:rPr>
          <m:t>r(</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m×n</m:t>
            </m:r>
          </m:sub>
        </m:sSub>
        <m:r>
          <w:rPr>
            <w:rFonts w:ascii="Cambria Math" w:hAnsi="Cambria Math"/>
            <w:lang w:eastAsia="zh-CN"/>
          </w:rPr>
          <m:t>)=r&lt;m</m:t>
        </m:r>
      </m:oMath>
      <w:r>
        <w:rPr>
          <w:lang w:eastAsia="zh-CN"/>
        </w:rPr>
        <w:t>，则</w:t>
      </w:r>
      <m:oMath>
        <m:r>
          <w:rPr>
            <w:rFonts w:ascii="Cambria Math" w:hAnsi="Cambria Math"/>
            <w:lang w:eastAsia="zh-CN"/>
          </w:rPr>
          <m:t>A</m:t>
        </m:r>
      </m:oMath>
      <w:r>
        <w:rPr>
          <w:lang w:eastAsia="zh-CN"/>
        </w:rPr>
        <w:t>的行向量组线性相关</w:t>
      </w:r>
      <w:r>
        <w:rPr>
          <w:rFonts w:hint="eastAsia"/>
          <w:lang w:eastAsia="zh-CN"/>
        </w:rPr>
        <w:t>。</w:t>
      </w:r>
      <w:r>
        <w:rPr>
          <w:lang w:eastAsia="zh-CN"/>
        </w:rPr>
        <w:t xml:space="preserve"> </w:t>
      </w:r>
    </w:p>
    <w:p w14:paraId="00333A9D" w14:textId="77777777" w:rsidR="00D662EA" w:rsidRDefault="00D662EA" w:rsidP="00D662EA">
      <w:pPr>
        <w:pStyle w:val="aff8"/>
        <w:rPr>
          <w:lang w:eastAsia="zh-CN"/>
        </w:rPr>
      </w:pPr>
      <w:r>
        <w:rPr>
          <w:lang w:eastAsia="zh-CN"/>
        </w:rPr>
        <w:t>(3) 若</w:t>
      </w:r>
      <m:oMath>
        <m:r>
          <w:rPr>
            <w:rFonts w:ascii="Cambria Math" w:hAnsi="Cambria Math"/>
            <w:lang w:eastAsia="zh-CN"/>
          </w:rPr>
          <m:t>r(</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m×n</m:t>
            </m:r>
          </m:sub>
        </m:sSub>
        <m:r>
          <w:rPr>
            <w:rFonts w:ascii="Cambria Math" w:hAnsi="Cambria Math"/>
            <w:lang w:eastAsia="zh-CN"/>
          </w:rPr>
          <m:t>)=r=n</m:t>
        </m:r>
      </m:oMath>
      <w:r>
        <w:rPr>
          <w:lang w:eastAsia="zh-CN"/>
        </w:rPr>
        <w:t>，则</w:t>
      </w:r>
      <m:oMath>
        <m:r>
          <w:rPr>
            <w:rFonts w:ascii="Cambria Math" w:hAnsi="Cambria Math"/>
            <w:lang w:eastAsia="zh-CN"/>
          </w:rPr>
          <m:t>A</m:t>
        </m:r>
      </m:oMath>
      <w:r>
        <w:rPr>
          <w:lang w:eastAsia="zh-CN"/>
        </w:rPr>
        <w:t>的列向量组线性无关</w:t>
      </w:r>
      <w:r>
        <w:rPr>
          <w:rFonts w:hint="eastAsia"/>
          <w:lang w:eastAsia="zh-CN"/>
        </w:rPr>
        <w:t>。</w:t>
      </w:r>
      <w:r>
        <w:rPr>
          <w:lang w:eastAsia="zh-CN"/>
        </w:rPr>
        <w:t xml:space="preserve"> </w:t>
      </w:r>
    </w:p>
    <w:p w14:paraId="485C4804" w14:textId="77777777" w:rsidR="00D662EA" w:rsidRDefault="00D662EA" w:rsidP="00D662EA">
      <w:pPr>
        <w:pStyle w:val="aff8"/>
        <w:rPr>
          <w:lang w:eastAsia="zh-CN"/>
        </w:rPr>
      </w:pPr>
      <w:r>
        <w:rPr>
          <w:lang w:eastAsia="zh-CN"/>
        </w:rPr>
        <w:t>(4) 若</w:t>
      </w:r>
      <m:oMath>
        <m:r>
          <w:rPr>
            <w:rFonts w:ascii="Cambria Math" w:hAnsi="Cambria Math"/>
            <w:lang w:eastAsia="zh-CN"/>
          </w:rPr>
          <m:t>r(</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m×n</m:t>
            </m:r>
          </m:sub>
        </m:sSub>
        <m:r>
          <w:rPr>
            <w:rFonts w:ascii="Cambria Math" w:hAnsi="Cambria Math"/>
            <w:lang w:eastAsia="zh-CN"/>
          </w:rPr>
          <m:t>)=r&lt;n</m:t>
        </m:r>
      </m:oMath>
      <w:r>
        <w:rPr>
          <w:lang w:eastAsia="zh-CN"/>
        </w:rPr>
        <w:t>，则</w:t>
      </w:r>
      <m:oMath>
        <m:r>
          <w:rPr>
            <w:rFonts w:ascii="Cambria Math" w:hAnsi="Cambria Math"/>
            <w:lang w:eastAsia="zh-CN"/>
          </w:rPr>
          <m:t>A</m:t>
        </m:r>
      </m:oMath>
      <w:r>
        <w:rPr>
          <w:lang w:eastAsia="zh-CN"/>
        </w:rPr>
        <w:t>的列向量组线性相关</w:t>
      </w:r>
      <w:r>
        <w:rPr>
          <w:rFonts w:hint="eastAsia"/>
          <w:lang w:eastAsia="zh-CN"/>
        </w:rPr>
        <w:t>。</w:t>
      </w:r>
    </w:p>
    <w:p w14:paraId="17439707" w14:textId="77777777" w:rsidR="00D662EA" w:rsidRPr="00327197" w:rsidRDefault="00D662EA" w:rsidP="00D662EA">
      <w:pPr>
        <w:pStyle w:val="aff8"/>
        <w:rPr>
          <w:b/>
          <w:sz w:val="24"/>
          <w:lang w:eastAsia="zh-CN"/>
        </w:rPr>
      </w:pPr>
      <w:r w:rsidRPr="00327197">
        <w:rPr>
          <w:rFonts w:hint="eastAsia"/>
          <w:b/>
          <w:sz w:val="24"/>
          <w:lang w:eastAsia="zh-CN"/>
        </w:rPr>
        <w:t>5</w:t>
      </w:r>
      <w:r w:rsidRPr="00327197">
        <w:rPr>
          <w:b/>
          <w:sz w:val="24"/>
          <w:lang w:eastAsia="zh-CN"/>
        </w:rPr>
        <w:t>.</w:t>
      </w:r>
      <m:oMath>
        <m:r>
          <m:rPr>
            <m:sty m:val="bi"/>
          </m:rPr>
          <w:rPr>
            <w:rFonts w:ascii="Cambria Math" w:hAnsi="Cambria Math"/>
            <w:sz w:val="24"/>
            <w:lang w:eastAsia="zh-CN"/>
          </w:rPr>
          <m:t>n</m:t>
        </m:r>
      </m:oMath>
      <w:r w:rsidRPr="00327197">
        <w:rPr>
          <w:b/>
          <w:sz w:val="24"/>
          <w:lang w:eastAsia="zh-CN"/>
        </w:rPr>
        <w:t xml:space="preserve">维向量空间的基变换公式及过渡矩阵 </w:t>
      </w:r>
    </w:p>
    <w:p w14:paraId="170593AE" w14:textId="77777777" w:rsidR="00D662EA" w:rsidRDefault="00D662EA" w:rsidP="00D662EA">
      <w:pPr>
        <w:pStyle w:val="aff8"/>
        <w:rPr>
          <w:lang w:eastAsia="zh-CN"/>
        </w:rPr>
      </w:pPr>
      <w:r>
        <w:rPr>
          <w:lang w:eastAsia="zh-CN"/>
        </w:rPr>
        <w:t>若</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n</m:t>
            </m:r>
          </m:sub>
        </m:sSub>
      </m:oMath>
      <w:r>
        <w:rPr>
          <w:lang w:eastAsia="zh-CN"/>
        </w:rPr>
        <w:t>与</w:t>
      </w:r>
      <m:oMath>
        <m:sSub>
          <m:sSubPr>
            <m:ctrlPr>
              <w:rPr>
                <w:rFonts w:ascii="Cambria Math" w:hAnsi="Cambria Math"/>
              </w:rPr>
            </m:ctrlPr>
          </m:sSubPr>
          <m:e>
            <m:r>
              <w:rPr>
                <w:rFonts w:ascii="Cambria Math" w:hAnsi="Cambria Math"/>
                <w:lang w:eastAsia="zh-CN"/>
              </w:rPr>
              <m:t>β</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β</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β</m:t>
            </m:r>
          </m:e>
          <m:sub>
            <m:r>
              <w:rPr>
                <w:rFonts w:ascii="Cambria Math" w:hAnsi="Cambria Math"/>
                <w:lang w:eastAsia="zh-CN"/>
              </w:rPr>
              <m:t>n</m:t>
            </m:r>
          </m:sub>
        </m:sSub>
      </m:oMath>
      <w:r>
        <w:rPr>
          <w:lang w:eastAsia="zh-CN"/>
        </w:rPr>
        <w:t>是向量空间</w:t>
      </w:r>
      <m:oMath>
        <m:r>
          <w:rPr>
            <w:rFonts w:ascii="Cambria Math" w:hAnsi="Cambria Math"/>
            <w:lang w:eastAsia="zh-CN"/>
          </w:rPr>
          <m:t>V</m:t>
        </m:r>
      </m:oMath>
      <w:r>
        <w:rPr>
          <w:lang w:eastAsia="zh-CN"/>
        </w:rPr>
        <w:t>的两组基，则基变换公式为</w:t>
      </w:r>
      <w:r>
        <w:rPr>
          <w:rFonts w:hint="eastAsia"/>
          <w:lang w:eastAsia="zh-CN"/>
        </w:rPr>
        <w:t>：</w:t>
      </w:r>
    </w:p>
    <w:p w14:paraId="4BFF2D29" w14:textId="77777777" w:rsidR="00D662EA" w:rsidRPr="00F67672" w:rsidRDefault="00D662EA" w:rsidP="00D662EA">
      <w:pPr>
        <w:pStyle w:val="aff8"/>
        <w:jc w:val="center"/>
      </w:pPr>
      <m:oMathPara>
        <m:oMathParaPr>
          <m:jc m:val="left"/>
        </m:oMathParaPr>
        <m:oMath>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n</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n</m:t>
              </m:r>
            </m:sub>
          </m:sSub>
          <m:r>
            <w:rPr>
              <w:rFonts w:ascii="Cambria Math" w:hAnsi="Cambria Math"/>
            </w:rPr>
            <m:t>)</m:t>
          </m:r>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sSub>
                      <m:sSubPr>
                        <m:ctrlPr>
                          <w:rPr>
                            <w:rFonts w:ascii="Cambria Math" w:hAnsi="Cambria Math"/>
                          </w:rPr>
                        </m:ctrlPr>
                      </m:sSubPr>
                      <m:e>
                        <m:r>
                          <w:rPr>
                            <w:rFonts w:ascii="Cambria Math" w:hAnsi="Cambria Math"/>
                          </w:rPr>
                          <m:t>c</m:t>
                        </m:r>
                      </m:e>
                      <m:sub>
                        <m:r>
                          <w:rPr>
                            <w:rFonts w:ascii="Cambria Math" w:hAnsi="Cambria Math"/>
                          </w:rPr>
                          <m:t>11</m:t>
                        </m:r>
                      </m:sub>
                    </m:sSub>
                    <m:r>
                      <w:rPr>
                        <w:rFonts w:ascii="Cambria Math" w:hAnsi="Cambria Math"/>
                      </w:rPr>
                      <m:t> </m:t>
                    </m:r>
                    <m:sSub>
                      <m:sSubPr>
                        <m:ctrlPr>
                          <w:rPr>
                            <w:rFonts w:ascii="Cambria Math" w:hAnsi="Cambria Math"/>
                          </w:rPr>
                        </m:ctrlPr>
                      </m:sSubPr>
                      <m:e>
                        <m:r>
                          <w:rPr>
                            <w:rFonts w:ascii="Cambria Math" w:hAnsi="Cambria Math"/>
                          </w:rPr>
                          <m:t>c</m:t>
                        </m:r>
                      </m:e>
                      <m:sub>
                        <m:r>
                          <w:rPr>
                            <w:rFonts w:ascii="Cambria Math" w:hAnsi="Cambria Math"/>
                          </w:rPr>
                          <m:t>12</m:t>
                        </m:r>
                      </m:sub>
                    </m:sSub>
                    <m:r>
                      <w:rPr>
                        <w:rFonts w:ascii="Cambria Math" w:hAnsi="Cambria Math"/>
                      </w:rPr>
                      <m:t> ⋯ </m:t>
                    </m:r>
                    <m:sSub>
                      <m:sSubPr>
                        <m:ctrlPr>
                          <w:rPr>
                            <w:rFonts w:ascii="Cambria Math" w:hAnsi="Cambria Math"/>
                          </w:rPr>
                        </m:ctrlPr>
                      </m:sSubPr>
                      <m:e>
                        <m:r>
                          <w:rPr>
                            <w:rFonts w:ascii="Cambria Math" w:hAnsi="Cambria Math"/>
                          </w:rPr>
                          <m:t>c</m:t>
                        </m:r>
                      </m:e>
                      <m:sub>
                        <m:r>
                          <w:rPr>
                            <w:rFonts w:ascii="Cambria Math" w:hAnsi="Cambria Math"/>
                          </w:rPr>
                          <m:t>1n</m:t>
                        </m:r>
                      </m:sub>
                    </m:sSub>
                  </m:e>
                </m:mr>
                <m:mr>
                  <m:e/>
                  <m:e>
                    <m:sSub>
                      <m:sSubPr>
                        <m:ctrlPr>
                          <w:rPr>
                            <w:rFonts w:ascii="Cambria Math" w:hAnsi="Cambria Math"/>
                          </w:rPr>
                        </m:ctrlPr>
                      </m:sSubPr>
                      <m:e>
                        <m:r>
                          <w:rPr>
                            <w:rFonts w:ascii="Cambria Math" w:hAnsi="Cambria Math"/>
                          </w:rPr>
                          <m:t>c</m:t>
                        </m:r>
                      </m:e>
                      <m:sub>
                        <m:r>
                          <w:rPr>
                            <w:rFonts w:ascii="Cambria Math" w:hAnsi="Cambria Math"/>
                          </w:rPr>
                          <m:t>21</m:t>
                        </m:r>
                      </m:sub>
                    </m:sSub>
                    <m:r>
                      <w:rPr>
                        <w:rFonts w:ascii="Cambria Math" w:hAnsi="Cambria Math"/>
                      </w:rPr>
                      <m:t> </m:t>
                    </m:r>
                    <m:sSub>
                      <m:sSubPr>
                        <m:ctrlPr>
                          <w:rPr>
                            <w:rFonts w:ascii="Cambria Math" w:hAnsi="Cambria Math"/>
                          </w:rPr>
                        </m:ctrlPr>
                      </m:sSubPr>
                      <m:e>
                        <m:r>
                          <w:rPr>
                            <w:rFonts w:ascii="Cambria Math" w:hAnsi="Cambria Math"/>
                          </w:rPr>
                          <m:t>c</m:t>
                        </m:r>
                      </m:e>
                      <m:sub>
                        <m:r>
                          <w:rPr>
                            <w:rFonts w:ascii="Cambria Math" w:hAnsi="Cambria Math"/>
                          </w:rPr>
                          <m:t>22</m:t>
                        </m:r>
                      </m:sub>
                    </m:sSub>
                    <m:r>
                      <w:rPr>
                        <w:rFonts w:ascii="Cambria Math" w:hAnsi="Cambria Math"/>
                      </w:rPr>
                      <m:t> ⋯ </m:t>
                    </m:r>
                    <m:sSub>
                      <m:sSubPr>
                        <m:ctrlPr>
                          <w:rPr>
                            <w:rFonts w:ascii="Cambria Math" w:hAnsi="Cambria Math"/>
                          </w:rPr>
                        </m:ctrlPr>
                      </m:sSubPr>
                      <m:e>
                        <m:r>
                          <w:rPr>
                            <w:rFonts w:ascii="Cambria Math" w:hAnsi="Cambria Math"/>
                          </w:rPr>
                          <m:t>c</m:t>
                        </m:r>
                      </m:e>
                      <m:sub>
                        <m:r>
                          <w:rPr>
                            <w:rFonts w:ascii="Cambria Math" w:hAnsi="Cambria Math"/>
                          </w:rPr>
                          <m:t>2n</m:t>
                        </m:r>
                      </m:sub>
                    </m:sSub>
                  </m:e>
                </m:mr>
                <m:mr>
                  <m:e/>
                  <m:e>
                    <m:r>
                      <w:rPr>
                        <w:rFonts w:ascii="Cambria Math" w:hAnsi="Cambria Math"/>
                      </w:rPr>
                      <m:t> ⋯⋯⋯⋯⋯</m:t>
                    </m:r>
                  </m:e>
                </m:mr>
                <m:mr>
                  <m:e/>
                  <m:e>
                    <m:sSub>
                      <m:sSubPr>
                        <m:ctrlPr>
                          <w:rPr>
                            <w:rFonts w:ascii="Cambria Math" w:hAnsi="Cambria Math"/>
                          </w:rPr>
                        </m:ctrlPr>
                      </m:sSubPr>
                      <m:e>
                        <m:r>
                          <w:rPr>
                            <w:rFonts w:ascii="Cambria Math" w:hAnsi="Cambria Math"/>
                          </w:rPr>
                          <m:t>c</m:t>
                        </m:r>
                      </m:e>
                      <m:sub>
                        <m:r>
                          <w:rPr>
                            <w:rFonts w:ascii="Cambria Math" w:hAnsi="Cambria Math"/>
                          </w:rPr>
                          <m:t>n1</m:t>
                        </m:r>
                      </m:sub>
                    </m:sSub>
                    <m:r>
                      <w:rPr>
                        <w:rFonts w:ascii="Cambria Math" w:hAnsi="Cambria Math"/>
                      </w:rPr>
                      <m:t> </m:t>
                    </m:r>
                    <m:sSub>
                      <m:sSubPr>
                        <m:ctrlPr>
                          <w:rPr>
                            <w:rFonts w:ascii="Cambria Math" w:hAnsi="Cambria Math"/>
                          </w:rPr>
                        </m:ctrlPr>
                      </m:sSubPr>
                      <m:e>
                        <m:r>
                          <w:rPr>
                            <w:rFonts w:ascii="Cambria Math" w:hAnsi="Cambria Math"/>
                          </w:rPr>
                          <m:t>c</m:t>
                        </m:r>
                      </m:e>
                      <m:sub>
                        <m:r>
                          <w:rPr>
                            <w:rFonts w:ascii="Cambria Math" w:hAnsi="Cambria Math"/>
                          </w:rPr>
                          <m:t>n2</m:t>
                        </m:r>
                      </m:sub>
                    </m:sSub>
                    <m:r>
                      <w:rPr>
                        <w:rFonts w:ascii="Cambria Math" w:hAnsi="Cambria Math"/>
                      </w:rPr>
                      <m:t> ⋯ </m:t>
                    </m:r>
                    <m:sSub>
                      <m:sSubPr>
                        <m:ctrlPr>
                          <w:rPr>
                            <w:rFonts w:ascii="Cambria Math" w:hAnsi="Cambria Math"/>
                          </w:rPr>
                        </m:ctrlPr>
                      </m:sSubPr>
                      <m:e>
                        <m:r>
                          <w:rPr>
                            <w:rFonts w:ascii="Cambria Math" w:hAnsi="Cambria Math"/>
                          </w:rPr>
                          <m:t>c</m:t>
                        </m:r>
                      </m:e>
                      <m:sub>
                        <m:r>
                          <w:rPr>
                            <w:rFonts w:ascii="Cambria Math" w:hAnsi="Cambria Math"/>
                          </w:rPr>
                          <m:t>nn</m:t>
                        </m:r>
                      </m:sub>
                    </m:sSub>
                  </m:e>
                </m:mr>
              </m:m>
            </m:e>
          </m:d>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n</m:t>
              </m:r>
            </m:sub>
          </m:sSub>
          <m:r>
            <w:rPr>
              <w:rFonts w:ascii="Cambria Math" w:hAnsi="Cambria Math"/>
            </w:rPr>
            <m:t>)C</m:t>
          </m:r>
        </m:oMath>
      </m:oMathPara>
    </w:p>
    <w:p w14:paraId="17746B84" w14:textId="77777777" w:rsidR="00D662EA" w:rsidRDefault="00D662EA" w:rsidP="00D662EA">
      <w:pPr>
        <w:pStyle w:val="aff8"/>
        <w:rPr>
          <w:lang w:eastAsia="zh-CN"/>
        </w:rPr>
      </w:pPr>
      <w:r>
        <w:rPr>
          <w:lang w:eastAsia="zh-CN"/>
        </w:rPr>
        <w:t>其中</w:t>
      </w:r>
      <m:oMath>
        <m:r>
          <w:rPr>
            <w:rFonts w:ascii="Cambria Math" w:hAnsi="Cambria Math"/>
            <w:lang w:eastAsia="zh-CN"/>
          </w:rPr>
          <m:t>C</m:t>
        </m:r>
      </m:oMath>
      <w:r>
        <w:rPr>
          <w:lang w:eastAsia="zh-CN"/>
        </w:rPr>
        <w:t>是可逆矩阵，称为由基</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n</m:t>
            </m:r>
          </m:sub>
        </m:sSub>
      </m:oMath>
      <w:r>
        <w:rPr>
          <w:lang w:eastAsia="zh-CN"/>
        </w:rPr>
        <w:t>到基</w:t>
      </w:r>
      <m:oMath>
        <m:sSub>
          <m:sSubPr>
            <m:ctrlPr>
              <w:rPr>
                <w:rFonts w:ascii="Cambria Math" w:hAnsi="Cambria Math"/>
              </w:rPr>
            </m:ctrlPr>
          </m:sSubPr>
          <m:e>
            <m:r>
              <w:rPr>
                <w:rFonts w:ascii="Cambria Math" w:hAnsi="Cambria Math"/>
                <w:lang w:eastAsia="zh-CN"/>
              </w:rPr>
              <m:t>β</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β</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β</m:t>
            </m:r>
          </m:e>
          <m:sub>
            <m:r>
              <w:rPr>
                <w:rFonts w:ascii="Cambria Math" w:hAnsi="Cambria Math"/>
                <w:lang w:eastAsia="zh-CN"/>
              </w:rPr>
              <m:t>n</m:t>
            </m:r>
          </m:sub>
        </m:sSub>
      </m:oMath>
      <w:r>
        <w:rPr>
          <w:lang w:eastAsia="zh-CN"/>
        </w:rPr>
        <w:t>的过渡矩阵</w:t>
      </w:r>
      <w:r>
        <w:rPr>
          <w:rFonts w:hint="eastAsia"/>
          <w:lang w:eastAsia="zh-CN"/>
        </w:rPr>
        <w:t>。</w:t>
      </w:r>
    </w:p>
    <w:p w14:paraId="684D76D3" w14:textId="77777777" w:rsidR="00D662EA" w:rsidRPr="00327197" w:rsidRDefault="00D662EA" w:rsidP="00D662EA">
      <w:pPr>
        <w:pStyle w:val="aff8"/>
        <w:rPr>
          <w:b/>
          <w:sz w:val="24"/>
          <w:lang w:eastAsia="zh-CN"/>
        </w:rPr>
      </w:pPr>
      <w:r w:rsidRPr="00327197">
        <w:rPr>
          <w:b/>
          <w:sz w:val="24"/>
          <w:lang w:eastAsia="zh-CN"/>
        </w:rPr>
        <w:t xml:space="preserve">6.坐标变换公式 </w:t>
      </w:r>
    </w:p>
    <w:p w14:paraId="7ED46E9D" w14:textId="77777777" w:rsidR="00D662EA" w:rsidRDefault="00D662EA" w:rsidP="00D662EA">
      <w:pPr>
        <w:pStyle w:val="aff8"/>
        <w:rPr>
          <w:lang w:eastAsia="zh-CN"/>
        </w:rPr>
      </w:pPr>
      <w:r>
        <w:rPr>
          <w:lang w:eastAsia="zh-CN"/>
        </w:rPr>
        <w:t>若向量</w:t>
      </w:r>
      <m:oMath>
        <m:r>
          <w:rPr>
            <w:rFonts w:ascii="Cambria Math" w:hAnsi="Cambria Math"/>
            <w:lang w:eastAsia="zh-CN"/>
          </w:rPr>
          <m:t>γ</m:t>
        </m:r>
      </m:oMath>
      <w:r>
        <w:rPr>
          <w:lang w:eastAsia="zh-CN"/>
        </w:rPr>
        <w:t>在基</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n</m:t>
            </m:r>
          </m:sub>
        </m:sSub>
      </m:oMath>
      <w:r>
        <w:rPr>
          <w:lang w:eastAsia="zh-CN"/>
        </w:rPr>
        <w:t>与基</w:t>
      </w:r>
      <m:oMath>
        <m:sSub>
          <m:sSubPr>
            <m:ctrlPr>
              <w:rPr>
                <w:rFonts w:ascii="Cambria Math" w:hAnsi="Cambria Math"/>
              </w:rPr>
            </m:ctrlPr>
          </m:sSubPr>
          <m:e>
            <m:r>
              <w:rPr>
                <w:rFonts w:ascii="Cambria Math" w:hAnsi="Cambria Math"/>
                <w:lang w:eastAsia="zh-CN"/>
              </w:rPr>
              <m:t>β</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β</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β</m:t>
            </m:r>
          </m:e>
          <m:sub>
            <m:r>
              <w:rPr>
                <w:rFonts w:ascii="Cambria Math" w:hAnsi="Cambria Math"/>
                <w:lang w:eastAsia="zh-CN"/>
              </w:rPr>
              <m:t>n</m:t>
            </m:r>
          </m:sub>
        </m:sSub>
      </m:oMath>
      <w:r>
        <w:rPr>
          <w:lang w:eastAsia="zh-CN"/>
        </w:rPr>
        <w:t xml:space="preserve">的坐标分别是 </w:t>
      </w:r>
      <m:oMath>
        <m:r>
          <w:rPr>
            <w:rFonts w:ascii="Cambria Math" w:hAnsi="Cambria Math"/>
            <w:lang w:eastAsia="zh-CN"/>
          </w:rPr>
          <m:t>X=</m:t>
        </m:r>
        <m:sSup>
          <m:sSupPr>
            <m:ctrlPr>
              <w:rPr>
                <w:rFonts w:ascii="Cambria Math" w:hAnsi="Cambria Math"/>
              </w:rPr>
            </m:ctrlPr>
          </m:sSupPr>
          <m:e>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r>
              <w:rPr>
                <w:rFonts w:ascii="Cambria Math" w:hAnsi="Cambria Math"/>
                <w:lang w:eastAsia="zh-CN"/>
              </w:rPr>
              <m:t>)</m:t>
            </m:r>
          </m:e>
          <m:sup>
            <m:r>
              <w:rPr>
                <w:rFonts w:ascii="Cambria Math" w:hAnsi="Cambria Math"/>
                <w:lang w:eastAsia="zh-CN"/>
              </w:rPr>
              <m:t>T</m:t>
            </m:r>
          </m:sup>
        </m:sSup>
      </m:oMath>
      <w:r>
        <w:rPr>
          <w:lang w:eastAsia="zh-CN"/>
        </w:rPr>
        <w:t>，</w:t>
      </w:r>
    </w:p>
    <w:p w14:paraId="36A487CE" w14:textId="77777777" w:rsidR="00D662EA" w:rsidRDefault="00D662EA" w:rsidP="00D662EA">
      <w:pPr>
        <w:pStyle w:val="aff8"/>
        <w:rPr>
          <w:lang w:eastAsia="zh-CN"/>
        </w:rPr>
      </w:pPr>
      <m:oMath>
        <m:r>
          <w:rPr>
            <w:rFonts w:ascii="Cambria Math" w:hAnsi="Cambria Math"/>
            <w:lang w:eastAsia="zh-CN"/>
          </w:rPr>
          <m:t>Y=</m:t>
        </m:r>
        <m:sSup>
          <m:sSupPr>
            <m:ctrlPr>
              <w:rPr>
                <w:rFonts w:ascii="Cambria Math" w:hAnsi="Cambria Math"/>
              </w:rPr>
            </m:ctrlPr>
          </m:sSupPr>
          <m:e>
            <m:d>
              <m:dPr>
                <m:ctrlPr>
                  <w:rPr>
                    <w:rFonts w:ascii="Cambria Math" w:hAnsi="Cambria Math"/>
                    <w:i/>
                  </w:rPr>
                </m:ctrlPr>
              </m:dPr>
              <m:e>
                <m:sSub>
                  <m:sSubPr>
                    <m:ctrlPr>
                      <w:rPr>
                        <w:rFonts w:ascii="Cambria Math" w:hAnsi="Cambria Math"/>
                      </w:rPr>
                    </m:ctrlPr>
                  </m:sSubPr>
                  <m:e>
                    <m:r>
                      <w:rPr>
                        <w:rFonts w:ascii="Cambria Math" w:hAnsi="Cambria Math"/>
                        <w:lang w:eastAsia="zh-CN"/>
                      </w:rPr>
                      <m:t>y</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y</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y</m:t>
                    </m:r>
                  </m:e>
                  <m:sub>
                    <m:r>
                      <w:rPr>
                        <w:rFonts w:ascii="Cambria Math" w:hAnsi="Cambria Math"/>
                        <w:lang w:eastAsia="zh-CN"/>
                      </w:rPr>
                      <m:t>n</m:t>
                    </m:r>
                  </m:sub>
                </m:sSub>
              </m:e>
            </m:d>
          </m:e>
          <m:sup>
            <m:r>
              <w:rPr>
                <w:rFonts w:ascii="Cambria Math" w:hAnsi="Cambria Math"/>
                <w:lang w:eastAsia="zh-CN"/>
              </w:rPr>
              <m:t>T</m:t>
            </m:r>
          </m:sup>
        </m:sSup>
      </m:oMath>
      <w:r>
        <w:rPr>
          <w:rFonts w:hint="eastAsia"/>
          <w:lang w:eastAsia="zh-CN"/>
        </w:rPr>
        <w:t xml:space="preserve">   </w:t>
      </w:r>
      <w:r>
        <w:rPr>
          <w:lang w:eastAsia="zh-CN"/>
        </w:rPr>
        <w:t>即</w:t>
      </w:r>
      <w:r>
        <w:rPr>
          <w:rFonts w:hint="eastAsia"/>
          <w:lang w:eastAsia="zh-CN"/>
        </w:rPr>
        <w:t>：</w:t>
      </w:r>
      <w:r>
        <w:rPr>
          <w:lang w:eastAsia="zh-CN"/>
        </w:rPr>
        <w:t xml:space="preserve"> </w:t>
      </w:r>
      <m:oMath>
        <m:r>
          <w:rPr>
            <w:rFonts w:ascii="Cambria Math" w:hAnsi="Cambria Math"/>
            <w:lang w:eastAsia="zh-CN"/>
          </w:rPr>
          <m:t>γ=</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sSub>
          <m:sSubPr>
            <m:ctrlPr>
              <w:rPr>
                <w:rFonts w:ascii="Cambria Math" w:hAnsi="Cambria Math"/>
              </w:rPr>
            </m:ctrlPr>
          </m:sSubPr>
          <m:e>
            <m:r>
              <w:rPr>
                <w:rFonts w:ascii="Cambria Math" w:hAnsi="Cambria Math"/>
                <w:lang w:eastAsia="zh-CN"/>
              </w:rPr>
              <m:t>α</m:t>
            </m:r>
          </m:e>
          <m:sub>
            <m:r>
              <w:rPr>
                <w:rFonts w:ascii="Cambria Math" w:hAnsi="Cambria Math"/>
                <w:lang w:eastAsia="zh-CN"/>
              </w:rPr>
              <m:t>n</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y</m:t>
            </m:r>
          </m:e>
          <m:sub>
            <m:r>
              <w:rPr>
                <w:rFonts w:ascii="Cambria Math" w:hAnsi="Cambria Math"/>
                <w:lang w:eastAsia="zh-CN"/>
              </w:rPr>
              <m:t>1</m:t>
            </m:r>
          </m:sub>
        </m:sSub>
        <m:sSub>
          <m:sSubPr>
            <m:ctrlPr>
              <w:rPr>
                <w:rFonts w:ascii="Cambria Math" w:hAnsi="Cambria Math"/>
              </w:rPr>
            </m:ctrlPr>
          </m:sSubPr>
          <m:e>
            <m:r>
              <w:rPr>
                <w:rFonts w:ascii="Cambria Math" w:hAnsi="Cambria Math"/>
                <w:lang w:eastAsia="zh-CN"/>
              </w:rPr>
              <m:t>β</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y</m:t>
            </m:r>
          </m:e>
          <m:sub>
            <m:r>
              <w:rPr>
                <w:rFonts w:ascii="Cambria Math" w:hAnsi="Cambria Math"/>
                <w:lang w:eastAsia="zh-CN"/>
              </w:rPr>
              <m:t>2</m:t>
            </m:r>
          </m:sub>
        </m:sSub>
        <m:sSub>
          <m:sSubPr>
            <m:ctrlPr>
              <w:rPr>
                <w:rFonts w:ascii="Cambria Math" w:hAnsi="Cambria Math"/>
              </w:rPr>
            </m:ctrlPr>
          </m:sSubPr>
          <m:e>
            <m:r>
              <w:rPr>
                <w:rFonts w:ascii="Cambria Math" w:hAnsi="Cambria Math"/>
                <w:lang w:eastAsia="zh-CN"/>
              </w:rPr>
              <m:t>β</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y</m:t>
            </m:r>
          </m:e>
          <m:sub>
            <m:r>
              <w:rPr>
                <w:rFonts w:ascii="Cambria Math" w:hAnsi="Cambria Math"/>
                <w:lang w:eastAsia="zh-CN"/>
              </w:rPr>
              <m:t>n</m:t>
            </m:r>
          </m:sub>
        </m:sSub>
        <m:sSub>
          <m:sSubPr>
            <m:ctrlPr>
              <w:rPr>
                <w:rFonts w:ascii="Cambria Math" w:hAnsi="Cambria Math"/>
              </w:rPr>
            </m:ctrlPr>
          </m:sSubPr>
          <m:e>
            <m:r>
              <w:rPr>
                <w:rFonts w:ascii="Cambria Math" w:hAnsi="Cambria Math"/>
                <w:lang w:eastAsia="zh-CN"/>
              </w:rPr>
              <m:t>β</m:t>
            </m:r>
          </m:e>
          <m:sub>
            <m:r>
              <w:rPr>
                <w:rFonts w:ascii="Cambria Math" w:hAnsi="Cambria Math"/>
                <w:lang w:eastAsia="zh-CN"/>
              </w:rPr>
              <m:t>n</m:t>
            </m:r>
          </m:sub>
        </m:sSub>
      </m:oMath>
      <w:r>
        <w:rPr>
          <w:lang w:eastAsia="zh-CN"/>
        </w:rPr>
        <w:t>，则向量坐标变换公式为</w:t>
      </w:r>
      <m:oMath>
        <m:r>
          <w:rPr>
            <w:rFonts w:ascii="Cambria Math" w:hAnsi="Cambria Math"/>
            <w:lang w:eastAsia="zh-CN"/>
          </w:rPr>
          <m:t>X=CY</m:t>
        </m:r>
      </m:oMath>
      <w:r>
        <w:rPr>
          <w:rFonts w:hint="eastAsia"/>
          <w:lang w:eastAsia="zh-CN"/>
        </w:rPr>
        <w:t xml:space="preserve"> 或 </w:t>
      </w:r>
      <m:oMath>
        <m:r>
          <w:rPr>
            <w:rFonts w:ascii="Cambria Math" w:hAnsi="Cambria Math"/>
            <w:lang w:eastAsia="zh-CN"/>
          </w:rPr>
          <m:t>Y=</m:t>
        </m:r>
        <m:sSup>
          <m:sSupPr>
            <m:ctrlPr>
              <w:rPr>
                <w:rFonts w:ascii="Cambria Math" w:hAnsi="Cambria Math"/>
              </w:rPr>
            </m:ctrlPr>
          </m:sSupPr>
          <m:e>
            <m:r>
              <w:rPr>
                <w:rFonts w:ascii="Cambria Math" w:hAnsi="Cambria Math"/>
                <w:lang w:eastAsia="zh-CN"/>
              </w:rPr>
              <m:t>C</m:t>
            </m:r>
          </m:e>
          <m:sup>
            <m:r>
              <w:rPr>
                <w:rFonts w:ascii="Cambria Math" w:hAnsi="Cambria Math"/>
                <w:lang w:eastAsia="zh-CN"/>
              </w:rPr>
              <m:t>-1</m:t>
            </m:r>
          </m:sup>
        </m:sSup>
        <m:r>
          <w:rPr>
            <w:rFonts w:ascii="Cambria Math" w:hAnsi="Cambria Math"/>
            <w:lang w:eastAsia="zh-CN"/>
          </w:rPr>
          <m:t>X</m:t>
        </m:r>
      </m:oMath>
      <w:r>
        <w:rPr>
          <w:lang w:eastAsia="zh-CN"/>
        </w:rPr>
        <w:t xml:space="preserve"> </w:t>
      </w:r>
      <w:r>
        <w:rPr>
          <w:rFonts w:hint="eastAsia"/>
          <w:lang w:eastAsia="zh-CN"/>
        </w:rPr>
        <w:t>，</w:t>
      </w:r>
      <w:r>
        <w:rPr>
          <w:lang w:eastAsia="zh-CN"/>
        </w:rPr>
        <w:t>其中</w:t>
      </w:r>
      <m:oMath>
        <m:r>
          <w:rPr>
            <w:rFonts w:ascii="Cambria Math" w:hAnsi="Cambria Math"/>
            <w:lang w:eastAsia="zh-CN"/>
          </w:rPr>
          <m:t>C</m:t>
        </m:r>
      </m:oMath>
      <w:r>
        <w:rPr>
          <w:lang w:eastAsia="zh-CN"/>
        </w:rPr>
        <w:t>是从基</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n</m:t>
            </m:r>
          </m:sub>
        </m:sSub>
      </m:oMath>
      <w:r>
        <w:rPr>
          <w:lang w:eastAsia="zh-CN"/>
        </w:rPr>
        <w:t>到基</w:t>
      </w:r>
      <m:oMath>
        <m:sSub>
          <m:sSubPr>
            <m:ctrlPr>
              <w:rPr>
                <w:rFonts w:ascii="Cambria Math" w:hAnsi="Cambria Math"/>
              </w:rPr>
            </m:ctrlPr>
          </m:sSubPr>
          <m:e>
            <m:r>
              <w:rPr>
                <w:rFonts w:ascii="Cambria Math" w:hAnsi="Cambria Math"/>
                <w:lang w:eastAsia="zh-CN"/>
              </w:rPr>
              <m:t>β</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β</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β</m:t>
            </m:r>
          </m:e>
          <m:sub>
            <m:r>
              <w:rPr>
                <w:rFonts w:ascii="Cambria Math" w:hAnsi="Cambria Math"/>
                <w:lang w:eastAsia="zh-CN"/>
              </w:rPr>
              <m:t>n</m:t>
            </m:r>
          </m:sub>
        </m:sSub>
      </m:oMath>
      <w:r>
        <w:rPr>
          <w:lang w:eastAsia="zh-CN"/>
        </w:rPr>
        <w:t>的过渡矩阵</w:t>
      </w:r>
      <w:r>
        <w:rPr>
          <w:rFonts w:hint="eastAsia"/>
          <w:lang w:eastAsia="zh-CN"/>
        </w:rPr>
        <w:t>。</w:t>
      </w:r>
      <w:r>
        <w:rPr>
          <w:lang w:eastAsia="zh-CN"/>
        </w:rPr>
        <w:t xml:space="preserve"> </w:t>
      </w:r>
    </w:p>
    <w:p w14:paraId="60FAAC98" w14:textId="77777777" w:rsidR="00D662EA" w:rsidRDefault="00D662EA" w:rsidP="00D662EA">
      <w:pPr>
        <w:pStyle w:val="aff8"/>
        <w:rPr>
          <w:sz w:val="24"/>
        </w:rPr>
      </w:pPr>
      <w:r w:rsidRPr="00327197">
        <w:rPr>
          <w:b/>
          <w:sz w:val="24"/>
        </w:rPr>
        <w:t>7.向量的内积</w:t>
      </w:r>
    </w:p>
    <w:p w14:paraId="0BBC3D5B" w14:textId="77777777" w:rsidR="00D662EA" w:rsidRPr="00327197" w:rsidRDefault="00D662EA" w:rsidP="00D662EA">
      <w:pPr>
        <w:pStyle w:val="aff8"/>
      </w:pPr>
      <m:oMathPara>
        <m:oMathParaPr>
          <m:jc m:val="left"/>
        </m:oMathParaPr>
        <m:oMath>
          <m:r>
            <w:rPr>
              <w:rFonts w:ascii="Cambria Math" w:hAnsi="Cambria Math"/>
            </w:rPr>
            <m:t>(α,β)=</m:t>
          </m:r>
          <m:sSub>
            <m:sSubPr>
              <m:ctrlPr>
                <w:rPr>
                  <w:rFonts w:ascii="Cambria Math" w:hAnsi="Cambria Math"/>
                </w:rPr>
              </m:ctrlPr>
            </m:sSubPr>
            <m:e>
              <m:r>
                <w:rPr>
                  <w:rFonts w:ascii="Cambria Math" w:hAnsi="Cambria Math"/>
                </w:rPr>
                <m:t>a</m:t>
              </m:r>
            </m:e>
            <m:sub>
              <m:r>
                <w:rPr>
                  <w:rFonts w:ascii="Cambria Math" w:hAnsi="Cambria Math"/>
                </w:rPr>
                <m:t>1</m:t>
              </m:r>
            </m:sub>
          </m:sSub>
          <m:sSub>
            <m:sSubPr>
              <m:ctrlPr>
                <w:rPr>
                  <w:rFonts w:ascii="Cambria Math" w:hAnsi="Cambria Math"/>
                </w:rPr>
              </m:ctrlPr>
            </m:sSubPr>
            <m:e>
              <m:r>
                <w:rPr>
                  <w:rFonts w:ascii="Cambria Math" w:hAnsi="Cambria Math"/>
                </w:rPr>
                <m:t>b</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2</m:t>
              </m:r>
            </m:sub>
          </m:sSub>
          <m:sSub>
            <m:sSubPr>
              <m:ctrlPr>
                <w:rPr>
                  <w:rFonts w:ascii="Cambria Math" w:hAnsi="Cambria Math"/>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n</m:t>
              </m:r>
            </m:sub>
          </m:sSub>
          <m:sSub>
            <m:sSubPr>
              <m:ctrlPr>
                <w:rPr>
                  <w:rFonts w:ascii="Cambria Math" w:hAnsi="Cambria Math"/>
                </w:rPr>
              </m:ctrlPr>
            </m:sSubPr>
            <m:e>
              <m:r>
                <w:rPr>
                  <w:rFonts w:ascii="Cambria Math" w:hAnsi="Cambria Math"/>
                </w:rPr>
                <m:t>b</m:t>
              </m:r>
            </m:e>
            <m:sub>
              <m:r>
                <w:rPr>
                  <w:rFonts w:ascii="Cambria Math" w:hAnsi="Cambria Math"/>
                </w:rPr>
                <m:t>n</m:t>
              </m:r>
            </m:sub>
          </m:sSub>
          <m:r>
            <w:rPr>
              <w:rFonts w:ascii="Cambria Math" w:hAnsi="Cambria Math"/>
            </w:rPr>
            <m:t>=</m:t>
          </m:r>
          <m:sSup>
            <m:sSupPr>
              <m:ctrlPr>
                <w:rPr>
                  <w:rFonts w:ascii="Cambria Math" w:hAnsi="Cambria Math"/>
                </w:rPr>
              </m:ctrlPr>
            </m:sSupPr>
            <m:e>
              <m:r>
                <w:rPr>
                  <w:rFonts w:ascii="Cambria Math" w:hAnsi="Cambria Math"/>
                </w:rPr>
                <m:t>α</m:t>
              </m:r>
            </m:e>
            <m:sup>
              <m:r>
                <w:rPr>
                  <w:rFonts w:ascii="Cambria Math" w:hAnsi="Cambria Math"/>
                </w:rPr>
                <m:t>T</m:t>
              </m:r>
            </m:sup>
          </m:sSup>
          <m:r>
            <w:rPr>
              <w:rFonts w:ascii="Cambria Math" w:hAnsi="Cambria Math"/>
            </w:rPr>
            <m:t>β=</m:t>
          </m:r>
          <m:sSup>
            <m:sSupPr>
              <m:ctrlPr>
                <w:rPr>
                  <w:rFonts w:ascii="Cambria Math" w:hAnsi="Cambria Math"/>
                </w:rPr>
              </m:ctrlPr>
            </m:sSupPr>
            <m:e>
              <m:r>
                <w:rPr>
                  <w:rFonts w:ascii="Cambria Math" w:hAnsi="Cambria Math"/>
                </w:rPr>
                <m:t>β</m:t>
              </m:r>
            </m:e>
            <m:sup>
              <m:r>
                <w:rPr>
                  <w:rFonts w:ascii="Cambria Math" w:hAnsi="Cambria Math"/>
                </w:rPr>
                <m:t>T</m:t>
              </m:r>
            </m:sup>
          </m:sSup>
          <m:r>
            <w:rPr>
              <w:rFonts w:ascii="Cambria Math" w:hAnsi="Cambria Math"/>
            </w:rPr>
            <m:t>α</m:t>
          </m:r>
        </m:oMath>
      </m:oMathPara>
    </w:p>
    <w:p w14:paraId="4F8A8262" w14:textId="77777777" w:rsidR="00D662EA" w:rsidRDefault="00D662EA" w:rsidP="00D662EA">
      <w:pPr>
        <w:pStyle w:val="aff8"/>
        <w:rPr>
          <w:lang w:eastAsia="zh-CN"/>
        </w:rPr>
      </w:pPr>
      <w:r w:rsidRPr="00327197">
        <w:rPr>
          <w:b/>
          <w:sz w:val="24"/>
          <w:lang w:eastAsia="zh-CN"/>
        </w:rPr>
        <w:t>8.Schmidt正交化</w:t>
      </w:r>
      <w:r>
        <w:rPr>
          <w:lang w:eastAsia="zh-CN"/>
        </w:rPr>
        <w:t xml:space="preserve"> </w:t>
      </w:r>
    </w:p>
    <w:p w14:paraId="0FB8B788" w14:textId="77777777" w:rsidR="00D662EA" w:rsidRDefault="00D662EA" w:rsidP="00D662EA">
      <w:pPr>
        <w:pStyle w:val="aff8"/>
        <w:rPr>
          <w:lang w:eastAsia="zh-CN"/>
        </w:rPr>
      </w:pPr>
      <w:r>
        <w:rPr>
          <w:lang w:eastAsia="zh-CN"/>
        </w:rPr>
        <w:t>若</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Pr>
          <w:lang w:eastAsia="zh-CN"/>
        </w:rPr>
        <w:t>线性无关，则可构造</w:t>
      </w:r>
      <m:oMath>
        <m:sSub>
          <m:sSubPr>
            <m:ctrlPr>
              <w:rPr>
                <w:rFonts w:ascii="Cambria Math" w:hAnsi="Cambria Math"/>
              </w:rPr>
            </m:ctrlPr>
          </m:sSubPr>
          <m:e>
            <m:r>
              <w:rPr>
                <w:rFonts w:ascii="Cambria Math" w:hAnsi="Cambria Math"/>
                <w:lang w:eastAsia="zh-CN"/>
              </w:rPr>
              <m:t>β</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β</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β</m:t>
            </m:r>
          </m:e>
          <m:sub>
            <m:r>
              <w:rPr>
                <w:rFonts w:ascii="Cambria Math" w:hAnsi="Cambria Math"/>
                <w:lang w:eastAsia="zh-CN"/>
              </w:rPr>
              <m:t>s</m:t>
            </m:r>
          </m:sub>
        </m:sSub>
      </m:oMath>
      <w:r>
        <w:rPr>
          <w:lang w:eastAsia="zh-CN"/>
        </w:rPr>
        <w:t>使其两两正交，且</w:t>
      </w:r>
      <m:oMath>
        <m:sSub>
          <m:sSubPr>
            <m:ctrlPr>
              <w:rPr>
                <w:rFonts w:ascii="Cambria Math" w:hAnsi="Cambria Math"/>
              </w:rPr>
            </m:ctrlPr>
          </m:sSubPr>
          <m:e>
            <m:r>
              <w:rPr>
                <w:rFonts w:ascii="Cambria Math" w:hAnsi="Cambria Math"/>
                <w:lang w:eastAsia="zh-CN"/>
              </w:rPr>
              <m:t>β</m:t>
            </m:r>
          </m:e>
          <m:sub>
            <m:r>
              <w:rPr>
                <w:rFonts w:ascii="Cambria Math" w:hAnsi="Cambria Math"/>
                <w:lang w:eastAsia="zh-CN"/>
              </w:rPr>
              <m:t>i</m:t>
            </m:r>
          </m:sub>
        </m:sSub>
      </m:oMath>
      <w:r>
        <w:rPr>
          <w:lang w:eastAsia="zh-CN"/>
        </w:rPr>
        <w:t>仅是</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i</m:t>
            </m:r>
          </m:sub>
        </m:sSub>
      </m:oMath>
      <w:r>
        <w:rPr>
          <w:lang w:eastAsia="zh-CN"/>
        </w:rPr>
        <w:t>的线性组合</w:t>
      </w:r>
      <m:oMath>
        <m:r>
          <w:rPr>
            <w:rFonts w:ascii="Cambria Math" w:hAnsi="Cambria Math"/>
            <w:lang w:eastAsia="zh-CN"/>
          </w:rPr>
          <m:t>(i=1,2,⋯,n)</m:t>
        </m:r>
      </m:oMath>
      <w:r>
        <w:rPr>
          <w:lang w:eastAsia="zh-CN"/>
        </w:rPr>
        <w:t>，再把</w:t>
      </w:r>
      <m:oMath>
        <m:sSub>
          <m:sSubPr>
            <m:ctrlPr>
              <w:rPr>
                <w:rFonts w:ascii="Cambria Math" w:hAnsi="Cambria Math"/>
              </w:rPr>
            </m:ctrlPr>
          </m:sSubPr>
          <m:e>
            <m:r>
              <w:rPr>
                <w:rFonts w:ascii="Cambria Math" w:hAnsi="Cambria Math"/>
                <w:lang w:eastAsia="zh-CN"/>
              </w:rPr>
              <m:t>β</m:t>
            </m:r>
          </m:e>
          <m:sub>
            <m:r>
              <w:rPr>
                <w:rFonts w:ascii="Cambria Math" w:hAnsi="Cambria Math"/>
                <w:lang w:eastAsia="zh-CN"/>
              </w:rPr>
              <m:t>i</m:t>
            </m:r>
          </m:sub>
        </m:sSub>
      </m:oMath>
      <w:r>
        <w:rPr>
          <w:lang w:eastAsia="zh-CN"/>
        </w:rPr>
        <w:t>单位化，记</w:t>
      </w:r>
      <m:oMath>
        <m:sSub>
          <m:sSubPr>
            <m:ctrlPr>
              <w:rPr>
                <w:rFonts w:ascii="Cambria Math" w:hAnsi="Cambria Math"/>
                <w:sz w:val="24"/>
              </w:rPr>
            </m:ctrlPr>
          </m:sSubPr>
          <m:e>
            <m:r>
              <w:rPr>
                <w:rFonts w:ascii="Cambria Math" w:hAnsi="Cambria Math"/>
                <w:sz w:val="24"/>
                <w:lang w:eastAsia="zh-CN"/>
              </w:rPr>
              <m:t>γ</m:t>
            </m:r>
          </m:e>
          <m:sub>
            <m:r>
              <w:rPr>
                <w:rFonts w:ascii="Cambria Math" w:hAnsi="Cambria Math"/>
                <w:sz w:val="24"/>
                <w:lang w:eastAsia="zh-CN"/>
              </w:rPr>
              <m:t>i</m:t>
            </m:r>
          </m:sub>
        </m:sSub>
        <m:r>
          <w:rPr>
            <w:rFonts w:ascii="Cambria Math" w:hAnsi="Cambria Math"/>
            <w:sz w:val="24"/>
            <w:lang w:eastAsia="zh-CN"/>
          </w:rPr>
          <m:t>=</m:t>
        </m:r>
        <m:f>
          <m:fPr>
            <m:ctrlPr>
              <w:rPr>
                <w:rFonts w:ascii="Cambria Math" w:hAnsi="Cambria Math"/>
                <w:sz w:val="24"/>
              </w:rPr>
            </m:ctrlPr>
          </m:fPr>
          <m:num>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i</m:t>
                </m:r>
              </m:sub>
            </m:sSub>
          </m:num>
          <m:den>
            <m:d>
              <m:dPr>
                <m:begChr m:val="|"/>
                <m:endChr m:val="|"/>
                <m:ctrlPr>
                  <w:rPr>
                    <w:rFonts w:ascii="Cambria Math" w:hAnsi="Cambria Math"/>
                    <w:sz w:val="24"/>
                  </w:rPr>
                </m:ctrlPr>
              </m:dPr>
              <m:e>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i</m:t>
                    </m:r>
                  </m:sub>
                </m:sSub>
              </m:e>
            </m:d>
          </m:den>
        </m:f>
      </m:oMath>
      <w:r>
        <w:rPr>
          <w:lang w:eastAsia="zh-CN"/>
        </w:rPr>
        <w:t>，则</w:t>
      </w:r>
      <m:oMath>
        <m:sSub>
          <m:sSubPr>
            <m:ctrlPr>
              <w:rPr>
                <w:rFonts w:ascii="Cambria Math" w:hAnsi="Cambria Math"/>
                <w:sz w:val="24"/>
              </w:rPr>
            </m:ctrlPr>
          </m:sSubPr>
          <m:e>
            <m:r>
              <w:rPr>
                <w:rFonts w:ascii="Cambria Math" w:hAnsi="Cambria Math"/>
                <w:sz w:val="24"/>
                <w:lang w:eastAsia="zh-CN"/>
              </w:rPr>
              <m:t>γ</m:t>
            </m:r>
          </m:e>
          <m:sub>
            <m:r>
              <w:rPr>
                <w:rFonts w:ascii="Cambria Math" w:hAnsi="Cambria Math"/>
                <w:sz w:val="24"/>
                <w:lang w:eastAsia="zh-CN"/>
              </w:rPr>
              <m:t>1</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γ</m:t>
            </m:r>
          </m:e>
          <m:sub>
            <m:r>
              <w:rPr>
                <w:rFonts w:ascii="Cambria Math" w:hAnsi="Cambria Math"/>
                <w:sz w:val="24"/>
                <w:lang w:eastAsia="zh-CN"/>
              </w:rPr>
              <m:t>2</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γ</m:t>
            </m:r>
          </m:e>
          <m:sub>
            <m:r>
              <w:rPr>
                <w:rFonts w:ascii="Cambria Math" w:hAnsi="Cambria Math"/>
                <w:sz w:val="24"/>
                <w:lang w:eastAsia="zh-CN"/>
              </w:rPr>
              <m:t>i</m:t>
            </m:r>
          </m:sub>
        </m:sSub>
      </m:oMath>
      <w:r>
        <w:rPr>
          <w:lang w:eastAsia="zh-CN"/>
        </w:rPr>
        <w:t>是规范正交向量组</w:t>
      </w:r>
      <w:r>
        <w:rPr>
          <w:rFonts w:hint="eastAsia"/>
          <w:lang w:eastAsia="zh-CN"/>
        </w:rPr>
        <w:t>。</w:t>
      </w:r>
      <w:r>
        <w:rPr>
          <w:lang w:eastAsia="zh-CN"/>
        </w:rPr>
        <w:t xml:space="preserve">其中 </w:t>
      </w:r>
      <m:oMath>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1</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α</m:t>
            </m:r>
          </m:e>
          <m:sub>
            <m:r>
              <w:rPr>
                <w:rFonts w:ascii="Cambria Math" w:hAnsi="Cambria Math"/>
                <w:sz w:val="24"/>
                <w:lang w:eastAsia="zh-CN"/>
              </w:rPr>
              <m:t>1</m:t>
            </m:r>
          </m:sub>
        </m:sSub>
      </m:oMath>
      <w:r>
        <w:rPr>
          <w:lang w:eastAsia="zh-CN"/>
        </w:rPr>
        <w:t xml:space="preserve">，  </w:t>
      </w:r>
      <m:oMath>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2</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α</m:t>
            </m:r>
          </m:e>
          <m:sub>
            <m:r>
              <w:rPr>
                <w:rFonts w:ascii="Cambria Math" w:hAnsi="Cambria Math"/>
                <w:sz w:val="24"/>
                <w:lang w:eastAsia="zh-CN"/>
              </w:rPr>
              <m:t>2</m:t>
            </m:r>
          </m:sub>
        </m:sSub>
        <m:r>
          <w:rPr>
            <w:rFonts w:ascii="Cambria Math" w:hAnsi="Cambria Math"/>
            <w:sz w:val="24"/>
            <w:lang w:eastAsia="zh-CN"/>
          </w:rPr>
          <m:t>-</m:t>
        </m:r>
        <m:f>
          <m:fPr>
            <m:ctrlPr>
              <w:rPr>
                <w:rFonts w:ascii="Cambria Math" w:hAnsi="Cambria Math"/>
                <w:sz w:val="24"/>
              </w:rPr>
            </m:ctrlPr>
          </m:fPr>
          <m:num>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α</m:t>
                </m:r>
              </m:e>
              <m:sub>
                <m:r>
                  <w:rPr>
                    <w:rFonts w:ascii="Cambria Math" w:hAnsi="Cambria Math"/>
                    <w:sz w:val="24"/>
                    <w:lang w:eastAsia="zh-CN"/>
                  </w:rPr>
                  <m:t>2</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1</m:t>
                </m:r>
              </m:sub>
            </m:sSub>
            <m:r>
              <w:rPr>
                <w:rFonts w:ascii="Cambria Math" w:hAnsi="Cambria Math"/>
                <w:sz w:val="24"/>
                <w:lang w:eastAsia="zh-CN"/>
              </w:rPr>
              <m:t>)</m:t>
            </m:r>
          </m:num>
          <m:den>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1</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1</m:t>
                </m:r>
              </m:sub>
            </m:sSub>
            <m:r>
              <w:rPr>
                <w:rFonts w:ascii="Cambria Math" w:hAnsi="Cambria Math"/>
                <w:sz w:val="24"/>
                <w:lang w:eastAsia="zh-CN"/>
              </w:rPr>
              <m:t>)</m:t>
            </m:r>
          </m:den>
        </m:f>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1</m:t>
            </m:r>
          </m:sub>
        </m:sSub>
      </m:oMath>
      <w:r>
        <w:rPr>
          <w:lang w:eastAsia="zh-CN"/>
        </w:rPr>
        <w:t xml:space="preserve">  </w:t>
      </w:r>
      <w:r>
        <w:rPr>
          <w:rFonts w:hint="eastAsia"/>
          <w:lang w:eastAsia="zh-CN"/>
        </w:rPr>
        <w:t>，</w:t>
      </w:r>
      <w:r>
        <w:rPr>
          <w:lang w:eastAsia="zh-CN"/>
        </w:rPr>
        <w:t xml:space="preserve"> </w:t>
      </w:r>
      <m:oMath>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3</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α</m:t>
            </m:r>
          </m:e>
          <m:sub>
            <m:r>
              <w:rPr>
                <w:rFonts w:ascii="Cambria Math" w:hAnsi="Cambria Math"/>
                <w:sz w:val="24"/>
                <w:lang w:eastAsia="zh-CN"/>
              </w:rPr>
              <m:t>3</m:t>
            </m:r>
          </m:sub>
        </m:sSub>
        <m:r>
          <w:rPr>
            <w:rFonts w:ascii="Cambria Math" w:hAnsi="Cambria Math"/>
            <w:sz w:val="24"/>
            <w:lang w:eastAsia="zh-CN"/>
          </w:rPr>
          <m:t>-</m:t>
        </m:r>
        <m:f>
          <m:fPr>
            <m:ctrlPr>
              <w:rPr>
                <w:rFonts w:ascii="Cambria Math" w:hAnsi="Cambria Math"/>
                <w:sz w:val="24"/>
              </w:rPr>
            </m:ctrlPr>
          </m:fPr>
          <m:num>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α</m:t>
                </m:r>
              </m:e>
              <m:sub>
                <m:r>
                  <w:rPr>
                    <w:rFonts w:ascii="Cambria Math" w:hAnsi="Cambria Math"/>
                    <w:sz w:val="24"/>
                    <w:lang w:eastAsia="zh-CN"/>
                  </w:rPr>
                  <m:t>3</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1</m:t>
                </m:r>
              </m:sub>
            </m:sSub>
            <m:r>
              <w:rPr>
                <w:rFonts w:ascii="Cambria Math" w:hAnsi="Cambria Math"/>
                <w:sz w:val="24"/>
                <w:lang w:eastAsia="zh-CN"/>
              </w:rPr>
              <m:t>)</m:t>
            </m:r>
          </m:num>
          <m:den>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1</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1</m:t>
                </m:r>
              </m:sub>
            </m:sSub>
            <m:r>
              <w:rPr>
                <w:rFonts w:ascii="Cambria Math" w:hAnsi="Cambria Math"/>
                <w:sz w:val="24"/>
                <w:lang w:eastAsia="zh-CN"/>
              </w:rPr>
              <m:t>)</m:t>
            </m:r>
          </m:den>
        </m:f>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1</m:t>
            </m:r>
          </m:sub>
        </m:sSub>
        <m:r>
          <w:rPr>
            <w:rFonts w:ascii="Cambria Math" w:hAnsi="Cambria Math"/>
            <w:sz w:val="24"/>
            <w:lang w:eastAsia="zh-CN"/>
          </w:rPr>
          <m:t>-</m:t>
        </m:r>
        <m:f>
          <m:fPr>
            <m:ctrlPr>
              <w:rPr>
                <w:rFonts w:ascii="Cambria Math" w:hAnsi="Cambria Math"/>
                <w:sz w:val="24"/>
              </w:rPr>
            </m:ctrlPr>
          </m:fPr>
          <m:num>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α</m:t>
                </m:r>
              </m:e>
              <m:sub>
                <m:r>
                  <w:rPr>
                    <w:rFonts w:ascii="Cambria Math" w:hAnsi="Cambria Math"/>
                    <w:sz w:val="24"/>
                    <w:lang w:eastAsia="zh-CN"/>
                  </w:rPr>
                  <m:t>3</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2</m:t>
                </m:r>
              </m:sub>
            </m:sSub>
            <m:r>
              <w:rPr>
                <w:rFonts w:ascii="Cambria Math" w:hAnsi="Cambria Math"/>
                <w:sz w:val="24"/>
                <w:lang w:eastAsia="zh-CN"/>
              </w:rPr>
              <m:t>)</m:t>
            </m:r>
          </m:num>
          <m:den>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2</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2</m:t>
                </m:r>
              </m:sub>
            </m:sSub>
            <m:r>
              <w:rPr>
                <w:rFonts w:ascii="Cambria Math" w:hAnsi="Cambria Math"/>
                <w:sz w:val="24"/>
                <w:lang w:eastAsia="zh-CN"/>
              </w:rPr>
              <m:t>)</m:t>
            </m:r>
          </m:den>
        </m:f>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2</m:t>
            </m:r>
          </m:sub>
        </m:sSub>
      </m:oMath>
      <w:r>
        <w:rPr>
          <w:lang w:eastAsia="zh-CN"/>
        </w:rPr>
        <w:t xml:space="preserve"> </w:t>
      </w:r>
      <w:r>
        <w:rPr>
          <w:rFonts w:hint="eastAsia"/>
          <w:lang w:eastAsia="zh-CN"/>
        </w:rPr>
        <w:t>，</w:t>
      </w:r>
    </w:p>
    <w:p w14:paraId="3C658C49" w14:textId="77777777" w:rsidR="00D662EA" w:rsidRDefault="00D662EA" w:rsidP="00D662EA">
      <w:pPr>
        <w:pStyle w:val="aff8"/>
      </w:pPr>
      <w:r>
        <w:rPr>
          <w:lang w:eastAsia="zh-CN"/>
        </w:rPr>
        <w:lastRenderedPageBreak/>
        <w:t xml:space="preserve"> </w:t>
      </w:r>
      <w:r>
        <w:t xml:space="preserve">............ </w:t>
      </w:r>
    </w:p>
    <w:p w14:paraId="1EC3A8FC" w14:textId="77777777" w:rsidR="00D662EA" w:rsidRPr="00327197" w:rsidRDefault="00000000" w:rsidP="00D662EA">
      <w:pPr>
        <w:pStyle w:val="aff8"/>
      </w:pPr>
      <m:oMathPara>
        <m:oMathParaPr>
          <m:jc m:val="left"/>
        </m:oMathParaPr>
        <m:oMath>
          <m:sSub>
            <m:sSubPr>
              <m:ctrlPr>
                <w:rPr>
                  <w:rFonts w:ascii="Cambria Math" w:hAnsi="Cambria Math"/>
                  <w:sz w:val="24"/>
                </w:rPr>
              </m:ctrlPr>
            </m:sSubPr>
            <m:e>
              <m:r>
                <w:rPr>
                  <w:rFonts w:ascii="Cambria Math" w:hAnsi="Cambria Math"/>
                  <w:sz w:val="24"/>
                </w:rPr>
                <m:t>β</m:t>
              </m:r>
            </m:e>
            <m:sub>
              <m:r>
                <w:rPr>
                  <w:rFonts w:ascii="Cambria Math" w:hAnsi="Cambria Math"/>
                  <w:sz w:val="24"/>
                </w:rPr>
                <m:t>s</m:t>
              </m:r>
            </m:sub>
          </m:sSub>
          <m:r>
            <w:rPr>
              <w:rFonts w:ascii="Cambria Math" w:hAnsi="Cambria Math"/>
              <w:sz w:val="24"/>
            </w:rPr>
            <m:t>=</m:t>
          </m:r>
          <m:sSub>
            <m:sSubPr>
              <m:ctrlPr>
                <w:rPr>
                  <w:rFonts w:ascii="Cambria Math" w:hAnsi="Cambria Math"/>
                  <w:sz w:val="24"/>
                </w:rPr>
              </m:ctrlPr>
            </m:sSubPr>
            <m:e>
              <m:r>
                <w:rPr>
                  <w:rFonts w:ascii="Cambria Math" w:hAnsi="Cambria Math"/>
                  <w:sz w:val="24"/>
                </w:rPr>
                <m:t>α</m:t>
              </m:r>
            </m:e>
            <m:sub>
              <m:r>
                <w:rPr>
                  <w:rFonts w:ascii="Cambria Math" w:hAnsi="Cambria Math"/>
                  <w:sz w:val="24"/>
                </w:rPr>
                <m:t>s</m:t>
              </m:r>
            </m:sub>
          </m:sSub>
          <m:r>
            <w:rPr>
              <w:rFonts w:ascii="Cambria Math" w:hAnsi="Cambria Math"/>
              <w:sz w:val="24"/>
            </w:rPr>
            <m:t>-</m:t>
          </m:r>
          <m:f>
            <m:fPr>
              <m:ctrlPr>
                <w:rPr>
                  <w:rFonts w:ascii="Cambria Math" w:hAnsi="Cambria Math"/>
                  <w:sz w:val="24"/>
                </w:rPr>
              </m:ctrlPr>
            </m:fPr>
            <m:num>
              <m:r>
                <w:rPr>
                  <w:rFonts w:ascii="Cambria Math" w:hAnsi="Cambria Math"/>
                  <w:sz w:val="24"/>
                </w:rPr>
                <m:t>(</m:t>
              </m:r>
              <m:sSub>
                <m:sSubPr>
                  <m:ctrlPr>
                    <w:rPr>
                      <w:rFonts w:ascii="Cambria Math" w:hAnsi="Cambria Math"/>
                      <w:sz w:val="24"/>
                    </w:rPr>
                  </m:ctrlPr>
                </m:sSubPr>
                <m:e>
                  <m:r>
                    <w:rPr>
                      <w:rFonts w:ascii="Cambria Math" w:hAnsi="Cambria Math"/>
                      <w:sz w:val="24"/>
                    </w:rPr>
                    <m:t>α</m:t>
                  </m:r>
                </m:e>
                <m:sub>
                  <m:r>
                    <w:rPr>
                      <w:rFonts w:ascii="Cambria Math" w:hAnsi="Cambria Math"/>
                      <w:sz w:val="24"/>
                    </w:rPr>
                    <m:t>s</m:t>
                  </m:r>
                </m:sub>
              </m:sSub>
              <m:r>
                <w:rPr>
                  <w:rFonts w:ascii="Cambria Math" w:hAnsi="Cambria Math"/>
                  <w:sz w:val="24"/>
                </w:rPr>
                <m:t>,</m:t>
              </m:r>
              <m:sSub>
                <m:sSubPr>
                  <m:ctrlPr>
                    <w:rPr>
                      <w:rFonts w:ascii="Cambria Math" w:hAnsi="Cambria Math"/>
                      <w:sz w:val="24"/>
                    </w:rPr>
                  </m:ctrlPr>
                </m:sSubPr>
                <m:e>
                  <m:r>
                    <w:rPr>
                      <w:rFonts w:ascii="Cambria Math" w:hAnsi="Cambria Math"/>
                      <w:sz w:val="24"/>
                    </w:rPr>
                    <m:t>β</m:t>
                  </m:r>
                </m:e>
                <m:sub>
                  <m:r>
                    <w:rPr>
                      <w:rFonts w:ascii="Cambria Math" w:hAnsi="Cambria Math"/>
                      <w:sz w:val="24"/>
                    </w:rPr>
                    <m:t>1</m:t>
                  </m:r>
                </m:sub>
              </m:sSub>
              <m:r>
                <w:rPr>
                  <w:rFonts w:ascii="Cambria Math" w:hAnsi="Cambria Math"/>
                  <w:sz w:val="24"/>
                </w:rPr>
                <m:t>)</m:t>
              </m:r>
            </m:num>
            <m:den>
              <m:r>
                <w:rPr>
                  <w:rFonts w:ascii="Cambria Math" w:hAnsi="Cambria Math"/>
                  <w:sz w:val="24"/>
                </w:rPr>
                <m:t>(</m:t>
              </m:r>
              <m:sSub>
                <m:sSubPr>
                  <m:ctrlPr>
                    <w:rPr>
                      <w:rFonts w:ascii="Cambria Math" w:hAnsi="Cambria Math"/>
                      <w:sz w:val="24"/>
                    </w:rPr>
                  </m:ctrlPr>
                </m:sSubPr>
                <m:e>
                  <m:r>
                    <w:rPr>
                      <w:rFonts w:ascii="Cambria Math" w:hAnsi="Cambria Math"/>
                      <w:sz w:val="24"/>
                    </w:rPr>
                    <m:t>β</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β</m:t>
                  </m:r>
                </m:e>
                <m:sub>
                  <m:r>
                    <w:rPr>
                      <w:rFonts w:ascii="Cambria Math" w:hAnsi="Cambria Math"/>
                      <w:sz w:val="24"/>
                    </w:rPr>
                    <m:t>1</m:t>
                  </m:r>
                </m:sub>
              </m:sSub>
              <m:r>
                <w:rPr>
                  <w:rFonts w:ascii="Cambria Math" w:hAnsi="Cambria Math"/>
                  <w:sz w:val="24"/>
                </w:rPr>
                <m:t>)</m:t>
              </m:r>
            </m:den>
          </m:f>
          <m:sSub>
            <m:sSubPr>
              <m:ctrlPr>
                <w:rPr>
                  <w:rFonts w:ascii="Cambria Math" w:hAnsi="Cambria Math"/>
                  <w:sz w:val="24"/>
                </w:rPr>
              </m:ctrlPr>
            </m:sSubPr>
            <m:e>
              <m:r>
                <w:rPr>
                  <w:rFonts w:ascii="Cambria Math" w:hAnsi="Cambria Math"/>
                  <w:sz w:val="24"/>
                </w:rPr>
                <m:t>β</m:t>
              </m:r>
            </m:e>
            <m:sub>
              <m:r>
                <w:rPr>
                  <w:rFonts w:ascii="Cambria Math" w:hAnsi="Cambria Math"/>
                  <w:sz w:val="24"/>
                </w:rPr>
                <m:t>1</m:t>
              </m:r>
            </m:sub>
          </m:sSub>
          <m:r>
            <w:rPr>
              <w:rFonts w:ascii="Cambria Math" w:hAnsi="Cambria Math"/>
              <w:sz w:val="24"/>
            </w:rPr>
            <m:t>-</m:t>
          </m:r>
          <m:f>
            <m:fPr>
              <m:ctrlPr>
                <w:rPr>
                  <w:rFonts w:ascii="Cambria Math" w:hAnsi="Cambria Math"/>
                  <w:sz w:val="24"/>
                </w:rPr>
              </m:ctrlPr>
            </m:fPr>
            <m:num>
              <m:r>
                <w:rPr>
                  <w:rFonts w:ascii="Cambria Math" w:hAnsi="Cambria Math"/>
                  <w:sz w:val="24"/>
                </w:rPr>
                <m:t>(</m:t>
              </m:r>
              <m:sSub>
                <m:sSubPr>
                  <m:ctrlPr>
                    <w:rPr>
                      <w:rFonts w:ascii="Cambria Math" w:hAnsi="Cambria Math"/>
                      <w:sz w:val="24"/>
                    </w:rPr>
                  </m:ctrlPr>
                </m:sSubPr>
                <m:e>
                  <m:r>
                    <w:rPr>
                      <w:rFonts w:ascii="Cambria Math" w:hAnsi="Cambria Math"/>
                      <w:sz w:val="24"/>
                    </w:rPr>
                    <m:t>α</m:t>
                  </m:r>
                </m:e>
                <m:sub>
                  <m:r>
                    <w:rPr>
                      <w:rFonts w:ascii="Cambria Math" w:hAnsi="Cambria Math"/>
                      <w:sz w:val="24"/>
                    </w:rPr>
                    <m:t>s</m:t>
                  </m:r>
                </m:sub>
              </m:sSub>
              <m:r>
                <w:rPr>
                  <w:rFonts w:ascii="Cambria Math" w:hAnsi="Cambria Math"/>
                  <w:sz w:val="24"/>
                </w:rPr>
                <m:t>,</m:t>
              </m:r>
              <m:sSub>
                <m:sSubPr>
                  <m:ctrlPr>
                    <w:rPr>
                      <w:rFonts w:ascii="Cambria Math" w:hAnsi="Cambria Math"/>
                      <w:sz w:val="24"/>
                    </w:rPr>
                  </m:ctrlPr>
                </m:sSubPr>
                <m:e>
                  <m:r>
                    <w:rPr>
                      <w:rFonts w:ascii="Cambria Math" w:hAnsi="Cambria Math"/>
                      <w:sz w:val="24"/>
                    </w:rPr>
                    <m:t>β</m:t>
                  </m:r>
                </m:e>
                <m:sub>
                  <m:r>
                    <w:rPr>
                      <w:rFonts w:ascii="Cambria Math" w:hAnsi="Cambria Math"/>
                      <w:sz w:val="24"/>
                    </w:rPr>
                    <m:t>2</m:t>
                  </m:r>
                </m:sub>
              </m:sSub>
              <m:r>
                <w:rPr>
                  <w:rFonts w:ascii="Cambria Math" w:hAnsi="Cambria Math"/>
                  <w:sz w:val="24"/>
                </w:rPr>
                <m:t>)</m:t>
              </m:r>
            </m:num>
            <m:den>
              <m:r>
                <w:rPr>
                  <w:rFonts w:ascii="Cambria Math" w:hAnsi="Cambria Math"/>
                  <w:sz w:val="24"/>
                </w:rPr>
                <m:t>(</m:t>
              </m:r>
              <m:sSub>
                <m:sSubPr>
                  <m:ctrlPr>
                    <w:rPr>
                      <w:rFonts w:ascii="Cambria Math" w:hAnsi="Cambria Math"/>
                      <w:sz w:val="24"/>
                    </w:rPr>
                  </m:ctrlPr>
                </m:sSubPr>
                <m:e>
                  <m:r>
                    <w:rPr>
                      <w:rFonts w:ascii="Cambria Math" w:hAnsi="Cambria Math"/>
                      <w:sz w:val="24"/>
                    </w:rPr>
                    <m:t>β</m:t>
                  </m:r>
                </m:e>
                <m:sub>
                  <m:r>
                    <w:rPr>
                      <w:rFonts w:ascii="Cambria Math" w:hAnsi="Cambria Math"/>
                      <w:sz w:val="24"/>
                    </w:rPr>
                    <m:t>2</m:t>
                  </m:r>
                </m:sub>
              </m:sSub>
              <m:r>
                <w:rPr>
                  <w:rFonts w:ascii="Cambria Math" w:hAnsi="Cambria Math"/>
                  <w:sz w:val="24"/>
                </w:rPr>
                <m:t>,</m:t>
              </m:r>
              <m:sSub>
                <m:sSubPr>
                  <m:ctrlPr>
                    <w:rPr>
                      <w:rFonts w:ascii="Cambria Math" w:hAnsi="Cambria Math"/>
                      <w:sz w:val="24"/>
                    </w:rPr>
                  </m:ctrlPr>
                </m:sSubPr>
                <m:e>
                  <m:r>
                    <w:rPr>
                      <w:rFonts w:ascii="Cambria Math" w:hAnsi="Cambria Math"/>
                      <w:sz w:val="24"/>
                    </w:rPr>
                    <m:t>β</m:t>
                  </m:r>
                </m:e>
                <m:sub>
                  <m:r>
                    <w:rPr>
                      <w:rFonts w:ascii="Cambria Math" w:hAnsi="Cambria Math"/>
                      <w:sz w:val="24"/>
                    </w:rPr>
                    <m:t>2</m:t>
                  </m:r>
                </m:sub>
              </m:sSub>
              <m:r>
                <w:rPr>
                  <w:rFonts w:ascii="Cambria Math" w:hAnsi="Cambria Math"/>
                  <w:sz w:val="24"/>
                </w:rPr>
                <m:t>)</m:t>
              </m:r>
            </m:den>
          </m:f>
          <m:sSub>
            <m:sSubPr>
              <m:ctrlPr>
                <w:rPr>
                  <w:rFonts w:ascii="Cambria Math" w:hAnsi="Cambria Math"/>
                  <w:sz w:val="24"/>
                </w:rPr>
              </m:ctrlPr>
            </m:sSubPr>
            <m:e>
              <m:r>
                <w:rPr>
                  <w:rFonts w:ascii="Cambria Math" w:hAnsi="Cambria Math"/>
                  <w:sz w:val="24"/>
                </w:rPr>
                <m:t>β</m:t>
              </m:r>
            </m:e>
            <m:sub>
              <m:r>
                <w:rPr>
                  <w:rFonts w:ascii="Cambria Math" w:hAnsi="Cambria Math"/>
                  <w:sz w:val="24"/>
                </w:rPr>
                <m:t>2</m:t>
              </m:r>
            </m:sub>
          </m:sSub>
          <m:r>
            <w:rPr>
              <w:rFonts w:ascii="Cambria Math" w:hAnsi="Cambria Math"/>
              <w:sz w:val="24"/>
            </w:rPr>
            <m:t>-⋯-</m:t>
          </m:r>
          <m:f>
            <m:fPr>
              <m:ctrlPr>
                <w:rPr>
                  <w:rFonts w:ascii="Cambria Math" w:hAnsi="Cambria Math"/>
                  <w:sz w:val="24"/>
                </w:rPr>
              </m:ctrlPr>
            </m:fPr>
            <m:num>
              <m:r>
                <w:rPr>
                  <w:rFonts w:ascii="Cambria Math" w:hAnsi="Cambria Math"/>
                  <w:sz w:val="24"/>
                </w:rPr>
                <m:t>(</m:t>
              </m:r>
              <m:sSub>
                <m:sSubPr>
                  <m:ctrlPr>
                    <w:rPr>
                      <w:rFonts w:ascii="Cambria Math" w:hAnsi="Cambria Math"/>
                      <w:sz w:val="24"/>
                    </w:rPr>
                  </m:ctrlPr>
                </m:sSubPr>
                <m:e>
                  <m:r>
                    <w:rPr>
                      <w:rFonts w:ascii="Cambria Math" w:hAnsi="Cambria Math"/>
                      <w:sz w:val="24"/>
                    </w:rPr>
                    <m:t>α</m:t>
                  </m:r>
                </m:e>
                <m:sub>
                  <m:r>
                    <w:rPr>
                      <w:rFonts w:ascii="Cambria Math" w:hAnsi="Cambria Math"/>
                      <w:sz w:val="24"/>
                    </w:rPr>
                    <m:t>s</m:t>
                  </m:r>
                </m:sub>
              </m:sSub>
              <m:r>
                <w:rPr>
                  <w:rFonts w:ascii="Cambria Math" w:hAnsi="Cambria Math"/>
                  <w:sz w:val="24"/>
                </w:rPr>
                <m:t>,</m:t>
              </m:r>
              <m:sSub>
                <m:sSubPr>
                  <m:ctrlPr>
                    <w:rPr>
                      <w:rFonts w:ascii="Cambria Math" w:hAnsi="Cambria Math"/>
                      <w:sz w:val="24"/>
                    </w:rPr>
                  </m:ctrlPr>
                </m:sSubPr>
                <m:e>
                  <m:r>
                    <w:rPr>
                      <w:rFonts w:ascii="Cambria Math" w:hAnsi="Cambria Math"/>
                      <w:sz w:val="24"/>
                    </w:rPr>
                    <m:t>β</m:t>
                  </m:r>
                </m:e>
                <m:sub>
                  <m:r>
                    <w:rPr>
                      <w:rFonts w:ascii="Cambria Math" w:hAnsi="Cambria Math"/>
                      <w:sz w:val="24"/>
                    </w:rPr>
                    <m:t>s-1</m:t>
                  </m:r>
                </m:sub>
              </m:sSub>
              <m:r>
                <w:rPr>
                  <w:rFonts w:ascii="Cambria Math" w:hAnsi="Cambria Math"/>
                  <w:sz w:val="24"/>
                </w:rPr>
                <m:t>)</m:t>
              </m:r>
            </m:num>
            <m:den>
              <m:r>
                <w:rPr>
                  <w:rFonts w:ascii="Cambria Math" w:hAnsi="Cambria Math"/>
                  <w:sz w:val="24"/>
                </w:rPr>
                <m:t>(</m:t>
              </m:r>
              <m:sSub>
                <m:sSubPr>
                  <m:ctrlPr>
                    <w:rPr>
                      <w:rFonts w:ascii="Cambria Math" w:hAnsi="Cambria Math"/>
                      <w:sz w:val="24"/>
                    </w:rPr>
                  </m:ctrlPr>
                </m:sSubPr>
                <m:e>
                  <m:r>
                    <w:rPr>
                      <w:rFonts w:ascii="Cambria Math" w:hAnsi="Cambria Math"/>
                      <w:sz w:val="24"/>
                    </w:rPr>
                    <m:t>β</m:t>
                  </m:r>
                </m:e>
                <m:sub>
                  <m:r>
                    <w:rPr>
                      <w:rFonts w:ascii="Cambria Math" w:hAnsi="Cambria Math"/>
                      <w:sz w:val="24"/>
                    </w:rPr>
                    <m:t>s-1</m:t>
                  </m:r>
                </m:sub>
              </m:sSub>
              <m:r>
                <w:rPr>
                  <w:rFonts w:ascii="Cambria Math" w:hAnsi="Cambria Math"/>
                  <w:sz w:val="24"/>
                </w:rPr>
                <m:t>,</m:t>
              </m:r>
              <m:sSub>
                <m:sSubPr>
                  <m:ctrlPr>
                    <w:rPr>
                      <w:rFonts w:ascii="Cambria Math" w:hAnsi="Cambria Math"/>
                      <w:sz w:val="24"/>
                    </w:rPr>
                  </m:ctrlPr>
                </m:sSubPr>
                <m:e>
                  <m:r>
                    <w:rPr>
                      <w:rFonts w:ascii="Cambria Math" w:hAnsi="Cambria Math"/>
                      <w:sz w:val="24"/>
                    </w:rPr>
                    <m:t>β</m:t>
                  </m:r>
                </m:e>
                <m:sub>
                  <m:r>
                    <w:rPr>
                      <w:rFonts w:ascii="Cambria Math" w:hAnsi="Cambria Math"/>
                      <w:sz w:val="24"/>
                    </w:rPr>
                    <m:t>s-1</m:t>
                  </m:r>
                </m:sub>
              </m:sSub>
              <m:r>
                <w:rPr>
                  <w:rFonts w:ascii="Cambria Math" w:hAnsi="Cambria Math"/>
                  <w:sz w:val="24"/>
                </w:rPr>
                <m:t>)</m:t>
              </m:r>
            </m:den>
          </m:f>
          <m:sSub>
            <m:sSubPr>
              <m:ctrlPr>
                <w:rPr>
                  <w:rFonts w:ascii="Cambria Math" w:hAnsi="Cambria Math"/>
                  <w:sz w:val="24"/>
                </w:rPr>
              </m:ctrlPr>
            </m:sSubPr>
            <m:e>
              <m:r>
                <w:rPr>
                  <w:rFonts w:ascii="Cambria Math" w:hAnsi="Cambria Math"/>
                  <w:sz w:val="24"/>
                </w:rPr>
                <m:t>β</m:t>
              </m:r>
            </m:e>
            <m:sub>
              <m:r>
                <w:rPr>
                  <w:rFonts w:ascii="Cambria Math" w:hAnsi="Cambria Math"/>
                  <w:sz w:val="24"/>
                </w:rPr>
                <m:t>s-1</m:t>
              </m:r>
            </m:sub>
          </m:sSub>
        </m:oMath>
      </m:oMathPara>
    </w:p>
    <w:p w14:paraId="53368491" w14:textId="77777777" w:rsidR="00D662EA" w:rsidRPr="003A318B" w:rsidRDefault="00D662EA" w:rsidP="00D662EA">
      <w:pPr>
        <w:pStyle w:val="aff8"/>
        <w:rPr>
          <w:b/>
          <w:sz w:val="24"/>
          <w:lang w:eastAsia="zh-CN"/>
        </w:rPr>
      </w:pPr>
      <w:r w:rsidRPr="003A318B">
        <w:rPr>
          <w:b/>
          <w:sz w:val="24"/>
          <w:lang w:eastAsia="zh-CN"/>
        </w:rPr>
        <w:t xml:space="preserve">9.正交基及规范正交基 </w:t>
      </w:r>
    </w:p>
    <w:p w14:paraId="6D889147" w14:textId="77777777" w:rsidR="00D662EA" w:rsidRDefault="00D662EA" w:rsidP="00D662EA">
      <w:pPr>
        <w:pStyle w:val="aff8"/>
        <w:rPr>
          <w:lang w:eastAsia="zh-CN"/>
        </w:rPr>
      </w:pPr>
      <w:r>
        <w:rPr>
          <w:lang w:eastAsia="zh-CN"/>
        </w:rPr>
        <w:t>向量空间一组基中的向量如果两两正交，就称为正交基；若正交基中每个向量都是单位向量，就称其为规范正交基</w:t>
      </w:r>
      <w:r>
        <w:rPr>
          <w:rFonts w:hint="eastAsia"/>
          <w:lang w:eastAsia="zh-CN"/>
        </w:rPr>
        <w:t>。</w:t>
      </w:r>
    </w:p>
    <w:p w14:paraId="2B3A527F" w14:textId="77777777" w:rsidR="00D662EA" w:rsidRDefault="00D662EA" w:rsidP="00D662EA">
      <w:pPr>
        <w:pStyle w:val="4"/>
      </w:pPr>
      <w:r>
        <w:t>线性方程组</w:t>
      </w:r>
    </w:p>
    <w:p w14:paraId="777B95CB" w14:textId="77777777" w:rsidR="00D662EA" w:rsidRPr="003A318B" w:rsidRDefault="00D662EA" w:rsidP="00D662EA">
      <w:pPr>
        <w:pStyle w:val="aff8"/>
        <w:rPr>
          <w:b/>
          <w:sz w:val="24"/>
          <w:lang w:eastAsia="zh-CN"/>
        </w:rPr>
      </w:pPr>
      <w:r w:rsidRPr="003A318B">
        <w:rPr>
          <w:b/>
          <w:sz w:val="24"/>
          <w:lang w:eastAsia="zh-CN"/>
        </w:rPr>
        <w:t>1</w:t>
      </w:r>
      <w:r w:rsidRPr="003A318B">
        <w:rPr>
          <w:rFonts w:hint="eastAsia"/>
          <w:b/>
          <w:sz w:val="24"/>
          <w:lang w:eastAsia="zh-CN"/>
        </w:rPr>
        <w:t>．</w:t>
      </w:r>
      <w:r w:rsidRPr="003A318B">
        <w:rPr>
          <w:b/>
          <w:sz w:val="24"/>
          <w:lang w:eastAsia="zh-CN"/>
        </w:rPr>
        <w:t>克</w:t>
      </w:r>
      <w:proofErr w:type="gramStart"/>
      <w:r w:rsidRPr="003A318B">
        <w:rPr>
          <w:b/>
          <w:sz w:val="24"/>
          <w:lang w:eastAsia="zh-CN"/>
        </w:rPr>
        <w:t>莱姆</w:t>
      </w:r>
      <w:proofErr w:type="gramEnd"/>
      <w:r w:rsidRPr="003A318B">
        <w:rPr>
          <w:b/>
          <w:sz w:val="24"/>
          <w:lang w:eastAsia="zh-CN"/>
        </w:rPr>
        <w:t>法则</w:t>
      </w:r>
    </w:p>
    <w:p w14:paraId="5B2E8DC5" w14:textId="77777777" w:rsidR="00D662EA" w:rsidRDefault="00D662EA" w:rsidP="00D662EA">
      <w:pPr>
        <w:pStyle w:val="aff8"/>
        <w:rPr>
          <w:lang w:eastAsia="zh-CN"/>
        </w:rPr>
      </w:pPr>
      <w:r>
        <w:rPr>
          <w:lang w:eastAsia="zh-CN"/>
        </w:rPr>
        <w:t xml:space="preserve"> 线性方程组</w:t>
      </w:r>
      <m:oMath>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sSub>
                    <m:sSubPr>
                      <m:ctrlPr>
                        <w:rPr>
                          <w:rFonts w:ascii="Cambria Math" w:hAnsi="Cambria Math"/>
                        </w:rPr>
                      </m:ctrlPr>
                    </m:sSubPr>
                    <m:e>
                      <m:r>
                        <w:rPr>
                          <w:rFonts w:ascii="Cambria Math" w:hAnsi="Cambria Math"/>
                          <w:lang w:eastAsia="zh-CN"/>
                        </w:rPr>
                        <m:t>a</m:t>
                      </m:r>
                    </m:e>
                    <m:sub>
                      <m:r>
                        <w:rPr>
                          <w:rFonts w:ascii="Cambria Math" w:hAnsi="Cambria Math"/>
                          <w:lang w:eastAsia="zh-CN"/>
                        </w:rPr>
                        <m:t>11</m:t>
                      </m:r>
                    </m:sub>
                  </m:sSub>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12</m:t>
                      </m:r>
                    </m:sub>
                  </m:sSub>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1n</m:t>
                      </m:r>
                    </m:sub>
                  </m:sSub>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b</m:t>
                      </m:r>
                    </m:e>
                    <m:sub>
                      <m:r>
                        <w:rPr>
                          <w:rFonts w:ascii="Cambria Math" w:hAnsi="Cambria Math"/>
                          <w:lang w:eastAsia="zh-CN"/>
                        </w:rPr>
                        <m:t>1</m:t>
                      </m:r>
                    </m:sub>
                  </m:sSub>
                </m:e>
              </m:mr>
              <m:mr>
                <m:e/>
                <m:e>
                  <m:sSub>
                    <m:sSubPr>
                      <m:ctrlPr>
                        <w:rPr>
                          <w:rFonts w:ascii="Cambria Math" w:hAnsi="Cambria Math"/>
                        </w:rPr>
                      </m:ctrlPr>
                    </m:sSubPr>
                    <m:e>
                      <m:r>
                        <w:rPr>
                          <w:rFonts w:ascii="Cambria Math" w:hAnsi="Cambria Math"/>
                          <w:lang w:eastAsia="zh-CN"/>
                        </w:rPr>
                        <m:t>a</m:t>
                      </m:r>
                    </m:e>
                    <m:sub>
                      <m:r>
                        <w:rPr>
                          <w:rFonts w:ascii="Cambria Math" w:hAnsi="Cambria Math"/>
                          <w:lang w:eastAsia="zh-CN"/>
                        </w:rPr>
                        <m:t>21</m:t>
                      </m:r>
                    </m:sub>
                  </m:sSub>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22</m:t>
                      </m:r>
                    </m:sub>
                  </m:sSub>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2n</m:t>
                      </m:r>
                    </m:sub>
                  </m:sSub>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b</m:t>
                      </m:r>
                    </m:e>
                    <m:sub>
                      <m:r>
                        <w:rPr>
                          <w:rFonts w:ascii="Cambria Math" w:hAnsi="Cambria Math"/>
                          <w:lang w:eastAsia="zh-CN"/>
                        </w:rPr>
                        <m:t>2</m:t>
                      </m:r>
                    </m:sub>
                  </m:sSub>
                </m:e>
              </m:mr>
              <m:mr>
                <m:e/>
                <m:e>
                  <m:r>
                    <w:rPr>
                      <w:rFonts w:ascii="Cambria Math" w:hAnsi="Cambria Math"/>
                      <w:lang w:eastAsia="zh-CN"/>
                    </w:rPr>
                    <m:t> ⋯⋯⋯⋯⋯⋯⋯⋯⋯</m:t>
                  </m:r>
                </m:e>
              </m:mr>
              <m:mr>
                <m:e/>
                <m:e>
                  <m:sSub>
                    <m:sSubPr>
                      <m:ctrlPr>
                        <w:rPr>
                          <w:rFonts w:ascii="Cambria Math" w:hAnsi="Cambria Math"/>
                        </w:rPr>
                      </m:ctrlPr>
                    </m:sSubPr>
                    <m:e>
                      <m:r>
                        <w:rPr>
                          <w:rFonts w:ascii="Cambria Math" w:hAnsi="Cambria Math"/>
                          <w:lang w:eastAsia="zh-CN"/>
                        </w:rPr>
                        <m:t>a</m:t>
                      </m:r>
                    </m:e>
                    <m:sub>
                      <m:r>
                        <w:rPr>
                          <w:rFonts w:ascii="Cambria Math" w:hAnsi="Cambria Math"/>
                          <w:lang w:eastAsia="zh-CN"/>
                        </w:rPr>
                        <m:t>n1</m:t>
                      </m:r>
                    </m:sub>
                  </m:sSub>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n2</m:t>
                      </m:r>
                    </m:sub>
                  </m:sSub>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nn</m:t>
                      </m:r>
                    </m:sub>
                  </m:sSub>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b</m:t>
                      </m:r>
                    </m:e>
                    <m:sub>
                      <m:r>
                        <w:rPr>
                          <w:rFonts w:ascii="Cambria Math" w:hAnsi="Cambria Math"/>
                          <w:lang w:eastAsia="zh-CN"/>
                        </w:rPr>
                        <m:t>n</m:t>
                      </m:r>
                    </m:sub>
                  </m:sSub>
                </m:e>
              </m:mr>
            </m:m>
          </m:e>
        </m:d>
      </m:oMath>
      <w:r>
        <w:rPr>
          <w:lang w:eastAsia="zh-CN"/>
        </w:rPr>
        <w:t>，如果系数行列式</w:t>
      </w:r>
      <m:oMath>
        <m:r>
          <w:rPr>
            <w:rFonts w:ascii="Cambria Math" w:hAnsi="Cambria Math"/>
            <w:lang w:eastAsia="zh-CN"/>
          </w:rPr>
          <m:t>D=</m:t>
        </m:r>
        <m:d>
          <m:dPr>
            <m:begChr m:val="|"/>
            <m:endChr m:val="|"/>
            <m:ctrlPr>
              <w:rPr>
                <w:rFonts w:ascii="Cambria Math" w:hAnsi="Cambria Math"/>
              </w:rPr>
            </m:ctrlPr>
          </m:dPr>
          <m:e>
            <m:r>
              <w:rPr>
                <w:rFonts w:ascii="Cambria Math" w:hAnsi="Cambria Math"/>
                <w:lang w:eastAsia="zh-CN"/>
              </w:rPr>
              <m:t>A</m:t>
            </m:r>
          </m:e>
        </m:d>
        <m:r>
          <w:rPr>
            <w:rFonts w:ascii="Cambria Math" w:hAnsi="Cambria Math"/>
            <w:lang w:eastAsia="zh-CN"/>
          </w:rPr>
          <m:t>≠0</m:t>
        </m:r>
      </m:oMath>
      <w:r>
        <w:rPr>
          <w:lang w:eastAsia="zh-CN"/>
        </w:rPr>
        <w:t>，则方程组有唯一解</w:t>
      </w:r>
      <w:r>
        <w:rPr>
          <w:rFonts w:hint="eastAsia"/>
          <w:lang w:eastAsia="zh-CN"/>
        </w:rPr>
        <w:t>，</w:t>
      </w:r>
      <w:r>
        <w:rPr>
          <w:lang w:eastAsia="zh-CN"/>
        </w:rPr>
        <w:t xml:space="preserve"> </w:t>
      </w:r>
      <m:oMath>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1</m:t>
            </m:r>
          </m:sub>
        </m:sSub>
        <m:r>
          <w:rPr>
            <w:rFonts w:ascii="Cambria Math" w:hAnsi="Cambria Math"/>
            <w:sz w:val="24"/>
            <w:lang w:eastAsia="zh-CN"/>
          </w:rPr>
          <m:t>=</m:t>
        </m:r>
        <m:f>
          <m:fPr>
            <m:ctrlPr>
              <w:rPr>
                <w:rFonts w:ascii="Cambria Math" w:hAnsi="Cambria Math"/>
                <w:sz w:val="24"/>
              </w:rPr>
            </m:ctrlPr>
          </m:fPr>
          <m:num>
            <m:sSub>
              <m:sSubPr>
                <m:ctrlPr>
                  <w:rPr>
                    <w:rFonts w:ascii="Cambria Math" w:hAnsi="Cambria Math"/>
                    <w:sz w:val="24"/>
                  </w:rPr>
                </m:ctrlPr>
              </m:sSubPr>
              <m:e>
                <m:r>
                  <w:rPr>
                    <w:rFonts w:ascii="Cambria Math" w:hAnsi="Cambria Math"/>
                    <w:sz w:val="24"/>
                    <w:lang w:eastAsia="zh-CN"/>
                  </w:rPr>
                  <m:t>D</m:t>
                </m:r>
              </m:e>
              <m:sub>
                <m:r>
                  <w:rPr>
                    <w:rFonts w:ascii="Cambria Math" w:hAnsi="Cambria Math"/>
                    <w:sz w:val="24"/>
                    <w:lang w:eastAsia="zh-CN"/>
                  </w:rPr>
                  <m:t>1</m:t>
                </m:r>
              </m:sub>
            </m:sSub>
          </m:num>
          <m:den>
            <m:r>
              <w:rPr>
                <w:rFonts w:ascii="Cambria Math" w:hAnsi="Cambria Math"/>
                <w:sz w:val="24"/>
                <w:lang w:eastAsia="zh-CN"/>
              </w:rPr>
              <m:t>D</m:t>
            </m:r>
          </m:den>
        </m:f>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2</m:t>
            </m:r>
          </m:sub>
        </m:sSub>
        <m:r>
          <w:rPr>
            <w:rFonts w:ascii="Cambria Math" w:hAnsi="Cambria Math"/>
            <w:sz w:val="24"/>
            <w:lang w:eastAsia="zh-CN"/>
          </w:rPr>
          <m:t>=</m:t>
        </m:r>
        <m:f>
          <m:fPr>
            <m:ctrlPr>
              <w:rPr>
                <w:rFonts w:ascii="Cambria Math" w:hAnsi="Cambria Math"/>
                <w:sz w:val="24"/>
              </w:rPr>
            </m:ctrlPr>
          </m:fPr>
          <m:num>
            <m:sSub>
              <m:sSubPr>
                <m:ctrlPr>
                  <w:rPr>
                    <w:rFonts w:ascii="Cambria Math" w:hAnsi="Cambria Math"/>
                    <w:sz w:val="24"/>
                  </w:rPr>
                </m:ctrlPr>
              </m:sSubPr>
              <m:e>
                <m:r>
                  <w:rPr>
                    <w:rFonts w:ascii="Cambria Math" w:hAnsi="Cambria Math"/>
                    <w:sz w:val="24"/>
                    <w:lang w:eastAsia="zh-CN"/>
                  </w:rPr>
                  <m:t>D</m:t>
                </m:r>
              </m:e>
              <m:sub>
                <m:r>
                  <w:rPr>
                    <w:rFonts w:ascii="Cambria Math" w:hAnsi="Cambria Math"/>
                    <w:sz w:val="24"/>
                    <w:lang w:eastAsia="zh-CN"/>
                  </w:rPr>
                  <m:t>2</m:t>
                </m:r>
              </m:sub>
            </m:sSub>
          </m:num>
          <m:den>
            <m:r>
              <w:rPr>
                <w:rFonts w:ascii="Cambria Math" w:hAnsi="Cambria Math"/>
                <w:sz w:val="24"/>
                <w:lang w:eastAsia="zh-CN"/>
              </w:rPr>
              <m:t>D</m:t>
            </m:r>
          </m:den>
        </m:f>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n</m:t>
            </m:r>
          </m:sub>
        </m:sSub>
        <m:r>
          <w:rPr>
            <w:rFonts w:ascii="Cambria Math" w:hAnsi="Cambria Math"/>
            <w:sz w:val="24"/>
            <w:lang w:eastAsia="zh-CN"/>
          </w:rPr>
          <m:t>=</m:t>
        </m:r>
        <m:f>
          <m:fPr>
            <m:ctrlPr>
              <w:rPr>
                <w:rFonts w:ascii="Cambria Math" w:hAnsi="Cambria Math"/>
                <w:sz w:val="24"/>
              </w:rPr>
            </m:ctrlPr>
          </m:fPr>
          <m:num>
            <m:sSub>
              <m:sSubPr>
                <m:ctrlPr>
                  <w:rPr>
                    <w:rFonts w:ascii="Cambria Math" w:hAnsi="Cambria Math"/>
                    <w:sz w:val="24"/>
                  </w:rPr>
                </m:ctrlPr>
              </m:sSubPr>
              <m:e>
                <m:r>
                  <w:rPr>
                    <w:rFonts w:ascii="Cambria Math" w:hAnsi="Cambria Math"/>
                    <w:sz w:val="24"/>
                    <w:lang w:eastAsia="zh-CN"/>
                  </w:rPr>
                  <m:t>D</m:t>
                </m:r>
              </m:e>
              <m:sub>
                <m:r>
                  <w:rPr>
                    <w:rFonts w:ascii="Cambria Math" w:hAnsi="Cambria Math"/>
                    <w:sz w:val="24"/>
                    <w:lang w:eastAsia="zh-CN"/>
                  </w:rPr>
                  <m:t>n</m:t>
                </m:r>
              </m:sub>
            </m:sSub>
          </m:num>
          <m:den>
            <m:r>
              <w:rPr>
                <w:rFonts w:ascii="Cambria Math" w:hAnsi="Cambria Math"/>
                <w:sz w:val="24"/>
                <w:lang w:eastAsia="zh-CN"/>
              </w:rPr>
              <m:t>D</m:t>
            </m:r>
          </m:den>
        </m:f>
      </m:oMath>
      <w:r>
        <w:rPr>
          <w:lang w:eastAsia="zh-CN"/>
        </w:rPr>
        <w:t>，其中</w:t>
      </w:r>
      <m:oMath>
        <m:sSub>
          <m:sSubPr>
            <m:ctrlPr>
              <w:rPr>
                <w:rFonts w:ascii="Cambria Math" w:hAnsi="Cambria Math"/>
              </w:rPr>
            </m:ctrlPr>
          </m:sSubPr>
          <m:e>
            <m:r>
              <w:rPr>
                <w:rFonts w:ascii="Cambria Math" w:hAnsi="Cambria Math"/>
                <w:lang w:eastAsia="zh-CN"/>
              </w:rPr>
              <m:t>D</m:t>
            </m:r>
          </m:e>
          <m:sub>
            <m:r>
              <w:rPr>
                <w:rFonts w:ascii="Cambria Math" w:hAnsi="Cambria Math"/>
                <w:lang w:eastAsia="zh-CN"/>
              </w:rPr>
              <m:t>j</m:t>
            </m:r>
          </m:sub>
        </m:sSub>
      </m:oMath>
      <w:r>
        <w:rPr>
          <w:lang w:eastAsia="zh-CN"/>
        </w:rPr>
        <w:t>是把</w:t>
      </w:r>
      <m:oMath>
        <m:r>
          <w:rPr>
            <w:rFonts w:ascii="Cambria Math" w:hAnsi="Cambria Math"/>
            <w:lang w:eastAsia="zh-CN"/>
          </w:rPr>
          <m:t>D</m:t>
        </m:r>
      </m:oMath>
      <w:r>
        <w:rPr>
          <w:lang w:eastAsia="zh-CN"/>
        </w:rPr>
        <w:t>中第</w:t>
      </w:r>
      <m:oMath>
        <m:r>
          <w:rPr>
            <w:rFonts w:ascii="Cambria Math" w:hAnsi="Cambria Math"/>
            <w:lang w:eastAsia="zh-CN"/>
          </w:rPr>
          <m:t>j</m:t>
        </m:r>
      </m:oMath>
      <w:r>
        <w:rPr>
          <w:lang w:eastAsia="zh-CN"/>
        </w:rPr>
        <w:t>列元素换成方程组右</w:t>
      </w:r>
      <w:proofErr w:type="gramStart"/>
      <w:r>
        <w:rPr>
          <w:lang w:eastAsia="zh-CN"/>
        </w:rPr>
        <w:t>端的常</w:t>
      </w:r>
      <w:proofErr w:type="gramEnd"/>
      <w:r>
        <w:rPr>
          <w:lang w:eastAsia="zh-CN"/>
        </w:rPr>
        <w:t>数列所得的行列式</w:t>
      </w:r>
      <w:r>
        <w:rPr>
          <w:rFonts w:hint="eastAsia"/>
          <w:lang w:eastAsia="zh-CN"/>
        </w:rPr>
        <w:t>。</w:t>
      </w:r>
    </w:p>
    <w:p w14:paraId="2401B6AE" w14:textId="77777777" w:rsidR="00D662EA" w:rsidRDefault="00D662EA" w:rsidP="00D662EA">
      <w:pPr>
        <w:pStyle w:val="aff8"/>
        <w:rPr>
          <w:lang w:eastAsia="zh-CN"/>
        </w:rPr>
      </w:pPr>
      <w:r w:rsidRPr="003A318B">
        <w:rPr>
          <w:b/>
          <w:sz w:val="24"/>
          <w:lang w:eastAsia="zh-CN"/>
        </w:rPr>
        <w:t>2.</w:t>
      </w:r>
      <w:r>
        <w:rPr>
          <w:lang w:eastAsia="zh-CN"/>
        </w:rPr>
        <w:t xml:space="preserve"> </w:t>
      </w:r>
      <m:oMath>
        <m:r>
          <w:rPr>
            <w:rFonts w:ascii="Cambria Math" w:hAnsi="Cambria Math"/>
            <w:lang w:eastAsia="zh-CN"/>
          </w:rPr>
          <m:t>n</m:t>
        </m:r>
      </m:oMath>
      <w:r>
        <w:rPr>
          <w:lang w:eastAsia="zh-CN"/>
        </w:rPr>
        <w:t>阶矩阵</w:t>
      </w:r>
      <m:oMath>
        <m:r>
          <w:rPr>
            <w:rFonts w:ascii="Cambria Math" w:hAnsi="Cambria Math"/>
            <w:lang w:eastAsia="zh-CN"/>
          </w:rPr>
          <m:t>A</m:t>
        </m:r>
      </m:oMath>
      <w:r>
        <w:rPr>
          <w:lang w:eastAsia="zh-CN"/>
        </w:rPr>
        <w:t>可逆</w:t>
      </w:r>
      <m:oMath>
        <m:r>
          <w:rPr>
            <w:rFonts w:ascii="Cambria Math" w:hAnsi="Cambria Math"/>
            <w:lang w:eastAsia="zh-CN"/>
          </w:rPr>
          <m:t>⇔Ax=0</m:t>
        </m:r>
      </m:oMath>
      <w:r>
        <w:rPr>
          <w:lang w:eastAsia="zh-CN"/>
        </w:rPr>
        <w:t>只有零解</w:t>
      </w:r>
      <w:r>
        <w:rPr>
          <w:rFonts w:hint="eastAsia"/>
          <w:lang w:eastAsia="zh-CN"/>
        </w:rPr>
        <w:t>。</w:t>
      </w:r>
      <m:oMath>
        <m:r>
          <w:rPr>
            <w:rFonts w:ascii="Cambria Math" w:hAnsi="Cambria Math"/>
            <w:lang w:eastAsia="zh-CN"/>
          </w:rPr>
          <m:t>⇔∀b,Ax=b</m:t>
        </m:r>
      </m:oMath>
      <w:r>
        <w:rPr>
          <w:lang w:eastAsia="zh-CN"/>
        </w:rPr>
        <w:t>总有唯一解，一般地，</w:t>
      </w:r>
      <m:oMath>
        <m:r>
          <w:rPr>
            <w:rFonts w:ascii="Cambria Math" w:hAnsi="Cambria Math"/>
            <w:lang w:eastAsia="zh-CN"/>
          </w:rPr>
          <m:t>r(</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m×n</m:t>
            </m:r>
          </m:sub>
        </m:sSub>
        <m:r>
          <w:rPr>
            <w:rFonts w:ascii="Cambria Math" w:hAnsi="Cambria Math"/>
            <w:lang w:eastAsia="zh-CN"/>
          </w:rPr>
          <m:t>)=n⇔Ax=0</m:t>
        </m:r>
      </m:oMath>
      <w:r>
        <w:rPr>
          <w:lang w:eastAsia="zh-CN"/>
        </w:rPr>
        <w:t>只有零解</w:t>
      </w:r>
      <w:r>
        <w:rPr>
          <w:rFonts w:hint="eastAsia"/>
          <w:lang w:eastAsia="zh-CN"/>
        </w:rPr>
        <w:t>。</w:t>
      </w:r>
      <w:r>
        <w:rPr>
          <w:lang w:eastAsia="zh-CN"/>
        </w:rPr>
        <w:t xml:space="preserve"> </w:t>
      </w:r>
    </w:p>
    <w:p w14:paraId="70C9EB34" w14:textId="77777777" w:rsidR="00D662EA" w:rsidRDefault="00D662EA" w:rsidP="00D662EA">
      <w:pPr>
        <w:pStyle w:val="aff8"/>
        <w:rPr>
          <w:lang w:eastAsia="zh-CN"/>
        </w:rPr>
      </w:pPr>
      <w:r w:rsidRPr="00F67672">
        <w:rPr>
          <w:rFonts w:hint="eastAsia"/>
          <w:b/>
          <w:sz w:val="24"/>
          <w:lang w:eastAsia="zh-CN"/>
        </w:rPr>
        <w:t>3.</w:t>
      </w:r>
      <w:r w:rsidRPr="00F67672">
        <w:rPr>
          <w:b/>
          <w:sz w:val="24"/>
          <w:lang w:eastAsia="zh-CN"/>
        </w:rPr>
        <w:t>非奇次线性方程组有解的充分必要条件，线性方程组解的性质和解的结构</w:t>
      </w:r>
      <w:r>
        <w:rPr>
          <w:lang w:eastAsia="zh-CN"/>
        </w:rPr>
        <w:t xml:space="preserve"> </w:t>
      </w:r>
    </w:p>
    <w:p w14:paraId="0D511A5D" w14:textId="77777777" w:rsidR="00D662EA" w:rsidRDefault="00D662EA" w:rsidP="00D662EA">
      <w:pPr>
        <w:pStyle w:val="aff8"/>
        <w:rPr>
          <w:lang w:eastAsia="zh-CN"/>
        </w:rPr>
      </w:pPr>
      <w:r>
        <w:rPr>
          <w:lang w:eastAsia="zh-CN"/>
        </w:rPr>
        <w:t>(1) 设</w:t>
      </w:r>
      <m:oMath>
        <m:r>
          <w:rPr>
            <w:rFonts w:ascii="Cambria Math" w:hAnsi="Cambria Math"/>
            <w:lang w:eastAsia="zh-CN"/>
          </w:rPr>
          <m:t>A</m:t>
        </m:r>
      </m:oMath>
      <w:r>
        <w:rPr>
          <w:lang w:eastAsia="zh-CN"/>
        </w:rPr>
        <w:t>为</w:t>
      </w:r>
      <m:oMath>
        <m:r>
          <w:rPr>
            <w:rFonts w:ascii="Cambria Math" w:hAnsi="Cambria Math"/>
            <w:lang w:eastAsia="zh-CN"/>
          </w:rPr>
          <m:t>m×n</m:t>
        </m:r>
      </m:oMath>
      <w:r>
        <w:rPr>
          <w:lang w:eastAsia="zh-CN"/>
        </w:rPr>
        <w:t>矩阵，若</w:t>
      </w:r>
      <m:oMath>
        <m:r>
          <w:rPr>
            <w:rFonts w:ascii="Cambria Math" w:hAnsi="Cambria Math"/>
            <w:lang w:eastAsia="zh-CN"/>
          </w:rPr>
          <m:t>r(</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m×n</m:t>
            </m:r>
          </m:sub>
        </m:sSub>
        <m:r>
          <w:rPr>
            <w:rFonts w:ascii="Cambria Math" w:hAnsi="Cambria Math"/>
            <w:lang w:eastAsia="zh-CN"/>
          </w:rPr>
          <m:t>)=m</m:t>
        </m:r>
      </m:oMath>
      <w:r>
        <w:rPr>
          <w:lang w:eastAsia="zh-CN"/>
        </w:rPr>
        <w:t>，则对</w:t>
      </w:r>
      <m:oMath>
        <m:r>
          <w:rPr>
            <w:rFonts w:ascii="Cambria Math" w:hAnsi="Cambria Math"/>
            <w:lang w:eastAsia="zh-CN"/>
          </w:rPr>
          <m:t>Ax=b</m:t>
        </m:r>
      </m:oMath>
      <w:r>
        <w:rPr>
          <w:lang w:eastAsia="zh-CN"/>
        </w:rPr>
        <w:t>而言必有</w:t>
      </w:r>
      <m:oMath>
        <m:r>
          <w:rPr>
            <w:rFonts w:ascii="Cambria Math" w:hAnsi="Cambria Math"/>
            <w:lang w:eastAsia="zh-CN"/>
          </w:rPr>
          <m:t>r(A)=r(A⋮b)=m</m:t>
        </m:r>
      </m:oMath>
      <w:r>
        <w:rPr>
          <w:rFonts w:hint="eastAsia"/>
          <w:lang w:eastAsia="zh-CN"/>
        </w:rPr>
        <w:t>，</w:t>
      </w:r>
      <w:r>
        <w:rPr>
          <w:lang w:eastAsia="zh-CN"/>
        </w:rPr>
        <w:t>从而</w:t>
      </w:r>
      <m:oMath>
        <m:r>
          <w:rPr>
            <w:rFonts w:ascii="Cambria Math" w:hAnsi="Cambria Math"/>
            <w:lang w:eastAsia="zh-CN"/>
          </w:rPr>
          <m:t>Ax=b</m:t>
        </m:r>
      </m:oMath>
      <w:r>
        <w:rPr>
          <w:lang w:eastAsia="zh-CN"/>
        </w:rPr>
        <w:t>有解</w:t>
      </w:r>
      <w:r>
        <w:rPr>
          <w:rFonts w:hint="eastAsia"/>
          <w:lang w:eastAsia="zh-CN"/>
        </w:rPr>
        <w:t>。</w:t>
      </w:r>
    </w:p>
    <w:p w14:paraId="7B6D079F" w14:textId="77777777" w:rsidR="00D662EA" w:rsidRDefault="00D662EA" w:rsidP="00D662EA">
      <w:pPr>
        <w:pStyle w:val="aff8"/>
        <w:rPr>
          <w:lang w:eastAsia="zh-CN"/>
        </w:rPr>
      </w:pPr>
      <w:r>
        <w:rPr>
          <w:lang w:eastAsia="zh-CN"/>
        </w:rPr>
        <w:t>(2) 设</w:t>
      </w:r>
      <m:oMath>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s</m:t>
            </m:r>
          </m:sub>
        </m:sSub>
      </m:oMath>
      <w:r>
        <w:rPr>
          <w:lang w:eastAsia="zh-CN"/>
        </w:rPr>
        <w:t>为</w:t>
      </w:r>
      <m:oMath>
        <m:r>
          <w:rPr>
            <w:rFonts w:ascii="Cambria Math" w:hAnsi="Cambria Math"/>
            <w:lang w:eastAsia="zh-CN"/>
          </w:rPr>
          <m:t>Ax=b</m:t>
        </m:r>
      </m:oMath>
      <w:r>
        <w:rPr>
          <w:lang w:eastAsia="zh-CN"/>
        </w:rPr>
        <w:t>的解，则</w:t>
      </w:r>
      <m:oMath>
        <m:sSub>
          <m:sSubPr>
            <m:ctrlPr>
              <w:rPr>
                <w:rFonts w:ascii="Cambria Math" w:hAnsi="Cambria Math"/>
              </w:rPr>
            </m:ctrlPr>
          </m:sSubPr>
          <m:e>
            <m:r>
              <w:rPr>
                <w:rFonts w:ascii="Cambria Math" w:hAnsi="Cambria Math"/>
                <w:lang w:eastAsia="zh-CN"/>
              </w:rPr>
              <m:t>k</m:t>
            </m:r>
          </m:e>
          <m:sub>
            <m:r>
              <w:rPr>
                <w:rFonts w:ascii="Cambria Math" w:hAnsi="Cambria Math"/>
                <w:lang w:eastAsia="zh-CN"/>
              </w:rPr>
              <m:t>1</m:t>
            </m:r>
          </m:sub>
        </m:sSub>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w:rPr>
                <w:rFonts w:ascii="Cambria Math" w:hAnsi="Cambria Math"/>
                <w:lang w:eastAsia="zh-CN"/>
              </w:rPr>
              <m:t>2</m:t>
            </m:r>
          </m:sub>
        </m:sSub>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w:rPr>
                <w:rFonts w:ascii="Cambria Math" w:hAnsi="Cambria Math"/>
                <w:lang w:eastAsia="zh-CN"/>
              </w:rPr>
              <m:t>s</m:t>
            </m:r>
          </m:sub>
        </m:sSub>
        <m:sSub>
          <m:sSubPr>
            <m:ctrlPr>
              <w:rPr>
                <w:rFonts w:ascii="Cambria Math" w:hAnsi="Cambria Math"/>
              </w:rPr>
            </m:ctrlPr>
          </m:sSubPr>
          <m:e>
            <m:r>
              <w:rPr>
                <w:rFonts w:ascii="Cambria Math" w:hAnsi="Cambria Math"/>
                <w:lang w:eastAsia="zh-CN"/>
              </w:rPr>
              <m:t>x</m:t>
            </m:r>
          </m:e>
          <m:sub>
            <m:r>
              <w:rPr>
                <w:rFonts w:ascii="Cambria Math" w:hAnsi="Cambria Math"/>
                <w:lang w:eastAsia="zh-CN"/>
              </w:rPr>
              <m:t>s</m:t>
            </m:r>
          </m:sub>
        </m:sSub>
      </m:oMath>
      <w:r>
        <w:rPr>
          <w:lang w:eastAsia="zh-CN"/>
        </w:rPr>
        <w:t>当</w:t>
      </w:r>
      <m:oMath>
        <m:sSub>
          <m:sSubPr>
            <m:ctrlPr>
              <w:rPr>
                <w:rFonts w:ascii="Cambria Math" w:hAnsi="Cambria Math"/>
              </w:rPr>
            </m:ctrlPr>
          </m:sSubPr>
          <m:e>
            <m:r>
              <w:rPr>
                <w:rFonts w:ascii="Cambria Math" w:hAnsi="Cambria Math"/>
                <w:lang w:eastAsia="zh-CN"/>
              </w:rPr>
              <m:t>k</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w:rPr>
                <w:rFonts w:ascii="Cambria Math" w:hAnsi="Cambria Math"/>
                <w:lang w:eastAsia="zh-CN"/>
              </w:rPr>
              <m:t>s</m:t>
            </m:r>
          </m:sub>
        </m:sSub>
        <m:r>
          <w:rPr>
            <w:rFonts w:ascii="Cambria Math" w:hAnsi="Cambria Math"/>
            <w:lang w:eastAsia="zh-CN"/>
          </w:rPr>
          <m:t>=1</m:t>
        </m:r>
      </m:oMath>
      <w:r>
        <w:rPr>
          <w:lang w:eastAsia="zh-CN"/>
        </w:rPr>
        <w:t>时仍为</w:t>
      </w:r>
      <m:oMath>
        <m:r>
          <w:rPr>
            <w:rFonts w:ascii="Cambria Math" w:hAnsi="Cambria Math"/>
            <w:lang w:eastAsia="zh-CN"/>
          </w:rPr>
          <m:t>Ax=b</m:t>
        </m:r>
      </m:oMath>
      <w:r>
        <w:rPr>
          <w:lang w:eastAsia="zh-CN"/>
        </w:rPr>
        <w:t>的解；但当</w:t>
      </w:r>
      <m:oMath>
        <m:sSub>
          <m:sSubPr>
            <m:ctrlPr>
              <w:rPr>
                <w:rFonts w:ascii="Cambria Math" w:hAnsi="Cambria Math"/>
              </w:rPr>
            </m:ctrlPr>
          </m:sSubPr>
          <m:e>
            <m:r>
              <w:rPr>
                <w:rFonts w:ascii="Cambria Math" w:hAnsi="Cambria Math"/>
                <w:lang w:eastAsia="zh-CN"/>
              </w:rPr>
              <m:t>k</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w:rPr>
                <w:rFonts w:ascii="Cambria Math" w:hAnsi="Cambria Math"/>
                <w:lang w:eastAsia="zh-CN"/>
              </w:rPr>
              <m:t>s</m:t>
            </m:r>
          </m:sub>
        </m:sSub>
        <m:r>
          <w:rPr>
            <w:rFonts w:ascii="Cambria Math" w:hAnsi="Cambria Math"/>
            <w:lang w:eastAsia="zh-CN"/>
          </w:rPr>
          <m:t>=0</m:t>
        </m:r>
      </m:oMath>
      <w:r>
        <w:rPr>
          <w:lang w:eastAsia="zh-CN"/>
        </w:rPr>
        <w:t>时，则为</w:t>
      </w:r>
      <m:oMath>
        <m:r>
          <w:rPr>
            <w:rFonts w:ascii="Cambria Math" w:hAnsi="Cambria Math"/>
            <w:lang w:eastAsia="zh-CN"/>
          </w:rPr>
          <m:t>Ax=0</m:t>
        </m:r>
      </m:oMath>
      <w:r>
        <w:rPr>
          <w:lang w:eastAsia="zh-CN"/>
        </w:rPr>
        <w:t>的解</w:t>
      </w:r>
      <w:r>
        <w:rPr>
          <w:rFonts w:hint="eastAsia"/>
          <w:lang w:eastAsia="zh-CN"/>
        </w:rPr>
        <w:t>。</w:t>
      </w:r>
      <w:r>
        <w:rPr>
          <w:lang w:eastAsia="zh-CN"/>
        </w:rPr>
        <w:t>特别</w:t>
      </w:r>
      <m:oMath>
        <m:f>
          <m:fPr>
            <m:ctrlPr>
              <w:rPr>
                <w:rFonts w:ascii="Cambria Math" w:hAnsi="Cambria Math"/>
                <w:sz w:val="24"/>
              </w:rPr>
            </m:ctrlPr>
          </m:fPr>
          <m:num>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1</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2</m:t>
                </m:r>
              </m:sub>
            </m:sSub>
          </m:num>
          <m:den>
            <m:r>
              <w:rPr>
                <w:rFonts w:ascii="Cambria Math" w:hAnsi="Cambria Math"/>
                <w:sz w:val="24"/>
                <w:lang w:eastAsia="zh-CN"/>
              </w:rPr>
              <m:t>2</m:t>
            </m:r>
          </m:den>
        </m:f>
      </m:oMath>
      <w:r>
        <w:rPr>
          <w:lang w:eastAsia="zh-CN"/>
        </w:rPr>
        <w:t>为</w:t>
      </w:r>
      <m:oMath>
        <m:r>
          <w:rPr>
            <w:rFonts w:ascii="Cambria Math" w:hAnsi="Cambria Math"/>
            <w:lang w:eastAsia="zh-CN"/>
          </w:rPr>
          <m:t>Ax=b</m:t>
        </m:r>
      </m:oMath>
      <w:r>
        <w:rPr>
          <w:lang w:eastAsia="zh-CN"/>
        </w:rPr>
        <w:t>的解；</w:t>
      </w:r>
      <m:oMath>
        <m:r>
          <w:rPr>
            <w:rFonts w:ascii="Cambria Math" w:hAnsi="Cambria Math"/>
            <w:lang w:eastAsia="zh-CN"/>
          </w:rPr>
          <m:t>2</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3</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r>
          <w:rPr>
            <w:rFonts w:ascii="Cambria Math" w:hAnsi="Cambria Math"/>
            <w:lang w:eastAsia="zh-CN"/>
          </w:rPr>
          <m:t>)</m:t>
        </m:r>
      </m:oMath>
      <w:r>
        <w:rPr>
          <w:lang w:eastAsia="zh-CN"/>
        </w:rPr>
        <w:t>为</w:t>
      </w:r>
      <m:oMath>
        <m:r>
          <w:rPr>
            <w:rFonts w:ascii="Cambria Math" w:hAnsi="Cambria Math"/>
            <w:lang w:eastAsia="zh-CN"/>
          </w:rPr>
          <m:t>Ax=0</m:t>
        </m:r>
      </m:oMath>
      <w:r>
        <w:rPr>
          <w:lang w:eastAsia="zh-CN"/>
        </w:rPr>
        <w:t>的解</w:t>
      </w:r>
      <w:r>
        <w:rPr>
          <w:rFonts w:hint="eastAsia"/>
          <w:lang w:eastAsia="zh-CN"/>
        </w:rPr>
        <w:t>。</w:t>
      </w:r>
    </w:p>
    <w:p w14:paraId="20CA548D" w14:textId="77777777" w:rsidR="00D662EA" w:rsidRPr="00F67672" w:rsidRDefault="00D662EA" w:rsidP="00D662EA">
      <w:pPr>
        <w:pStyle w:val="aff8"/>
        <w:rPr>
          <w:lang w:eastAsia="zh-CN"/>
        </w:rPr>
      </w:pPr>
      <w:r w:rsidRPr="00F67672">
        <w:rPr>
          <w:lang w:eastAsia="zh-CN"/>
        </w:rPr>
        <w:t>(3) 非齐次线性方程组</w:t>
      </w:r>
      <m:oMath>
        <m:r>
          <w:rPr>
            <w:rFonts w:ascii="Cambria Math" w:hAnsi="Cambria Math"/>
            <w:lang w:eastAsia="zh-CN"/>
          </w:rPr>
          <m:t>Ax</m:t>
        </m:r>
        <m:r>
          <m:rPr>
            <m:sty m:val="p"/>
          </m:rPr>
          <w:rPr>
            <w:rFonts w:ascii="Cambria Math" w:hAnsi="Cambria Math"/>
            <w:lang w:eastAsia="zh-CN"/>
          </w:rPr>
          <m:t>=</m:t>
        </m:r>
        <m:r>
          <w:rPr>
            <w:rFonts w:ascii="Cambria Math" w:hAnsi="Cambria Math"/>
            <w:lang w:eastAsia="zh-CN"/>
          </w:rPr>
          <m:t>b</m:t>
        </m:r>
      </m:oMath>
      <w:r w:rsidRPr="00F67672">
        <w:rPr>
          <w:lang w:eastAsia="zh-CN"/>
        </w:rPr>
        <w:t>无解</w:t>
      </w:r>
      <m:oMath>
        <m:r>
          <m:rPr>
            <m:sty m:val="p"/>
          </m:rPr>
          <w:rPr>
            <w:rFonts w:ascii="Cambria Math" w:hAnsi="Cambria Math"/>
            <w:lang w:eastAsia="zh-CN"/>
          </w:rPr>
          <m:t>⇔</m:t>
        </m:r>
        <m:r>
          <w:rPr>
            <w:rFonts w:ascii="Cambria Math" w:hAnsi="Cambria Math"/>
            <w:lang w:eastAsia="zh-CN"/>
          </w:rPr>
          <m:t>r</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)+1=</m:t>
        </m:r>
        <m:r>
          <w:rPr>
            <w:rFonts w:ascii="Cambria Math" w:hAnsi="Cambria Math"/>
            <w:lang w:eastAsia="zh-CN"/>
          </w:rPr>
          <m:t>r</m:t>
        </m:r>
        <m:r>
          <m:rPr>
            <m:sty m:val="p"/>
          </m:rPr>
          <w:rPr>
            <w:rFonts w:ascii="Cambria Math" w:hAnsi="Cambria Math"/>
            <w:lang w:eastAsia="zh-CN"/>
          </w:rPr>
          <m:t>(</m:t>
        </m:r>
        <m:bar>
          <m:barPr>
            <m:pos m:val="top"/>
            <m:ctrlPr>
              <w:rPr>
                <w:rFonts w:ascii="Cambria Math" w:hAnsi="Cambria Math"/>
              </w:rPr>
            </m:ctrlPr>
          </m:barPr>
          <m:e>
            <m:r>
              <w:rPr>
                <w:rFonts w:ascii="Cambria Math" w:hAnsi="Cambria Math"/>
                <w:lang w:eastAsia="zh-CN"/>
              </w:rPr>
              <m:t>A</m:t>
            </m:r>
          </m:e>
        </m:bar>
        <m:r>
          <m:rPr>
            <m:sty m:val="p"/>
          </m:rPr>
          <w:rPr>
            <w:rFonts w:ascii="Cambria Math" w:hAnsi="Cambria Math"/>
            <w:lang w:eastAsia="zh-CN"/>
          </w:rPr>
          <m:t>)⇔</m:t>
        </m:r>
        <m:r>
          <w:rPr>
            <w:rFonts w:ascii="Cambria Math" w:hAnsi="Cambria Math"/>
            <w:lang w:eastAsia="zh-CN"/>
          </w:rPr>
          <m:t>b</m:t>
        </m:r>
      </m:oMath>
      <w:r w:rsidRPr="00F67672">
        <w:rPr>
          <w:lang w:eastAsia="zh-CN"/>
        </w:rPr>
        <w:t>不能由</w:t>
      </w:r>
      <m:oMath>
        <m:r>
          <w:rPr>
            <w:rFonts w:ascii="Cambria Math" w:hAnsi="Cambria Math"/>
            <w:lang w:eastAsia="zh-CN"/>
          </w:rPr>
          <m:t>A</m:t>
        </m:r>
      </m:oMath>
      <w:r w:rsidRPr="00F67672">
        <w:rPr>
          <w:lang w:eastAsia="zh-CN"/>
        </w:rPr>
        <w:t>的列向量</w:t>
      </w:r>
      <m:oMath>
        <m:sSub>
          <m:sSubPr>
            <m:ctrlPr>
              <w:rPr>
                <w:rFonts w:ascii="Cambria Math" w:hAnsi="Cambria Math"/>
              </w:rPr>
            </m:ctrlPr>
          </m:sSubPr>
          <m:e>
            <m:r>
              <w:rPr>
                <w:rFonts w:ascii="Cambria Math" w:hAnsi="Cambria Math"/>
                <w:lang w:eastAsia="zh-CN"/>
              </w:rPr>
              <m:t>α</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n</m:t>
            </m:r>
          </m:sub>
        </m:sSub>
      </m:oMath>
      <w:r w:rsidRPr="00F67672">
        <w:rPr>
          <w:lang w:eastAsia="zh-CN"/>
        </w:rPr>
        <w:t xml:space="preserve">线性表示。 </w:t>
      </w:r>
    </w:p>
    <w:p w14:paraId="0D1A6D62" w14:textId="77777777" w:rsidR="00D662EA" w:rsidRPr="00F67672" w:rsidRDefault="00D662EA" w:rsidP="00D662EA">
      <w:pPr>
        <w:pStyle w:val="aff8"/>
        <w:rPr>
          <w:b/>
          <w:sz w:val="24"/>
          <w:lang w:eastAsia="zh-CN"/>
        </w:rPr>
      </w:pPr>
      <w:r w:rsidRPr="00F67672">
        <w:rPr>
          <w:rFonts w:hint="eastAsia"/>
          <w:b/>
          <w:sz w:val="24"/>
          <w:lang w:eastAsia="zh-CN"/>
        </w:rPr>
        <w:t>4.</w:t>
      </w:r>
      <w:r w:rsidRPr="00F67672">
        <w:rPr>
          <w:b/>
          <w:sz w:val="24"/>
          <w:lang w:eastAsia="zh-CN"/>
        </w:rPr>
        <w:t>奇次线性方程组的</w:t>
      </w:r>
      <w:proofErr w:type="gramStart"/>
      <w:r w:rsidRPr="00F67672">
        <w:rPr>
          <w:b/>
          <w:sz w:val="24"/>
          <w:lang w:eastAsia="zh-CN"/>
        </w:rPr>
        <w:t>基础解系和</w:t>
      </w:r>
      <w:proofErr w:type="gramEnd"/>
      <w:r w:rsidRPr="00F67672">
        <w:rPr>
          <w:b/>
          <w:sz w:val="24"/>
          <w:lang w:eastAsia="zh-CN"/>
        </w:rPr>
        <w:t xml:space="preserve">通解，解空间，非奇次线性方程组的通解  </w:t>
      </w:r>
    </w:p>
    <w:p w14:paraId="49E2F901" w14:textId="77777777" w:rsidR="00D662EA" w:rsidRPr="000A2397" w:rsidRDefault="00D662EA" w:rsidP="00D662EA">
      <w:pPr>
        <w:pStyle w:val="aff8"/>
        <w:rPr>
          <w:lang w:eastAsia="zh-CN"/>
        </w:rPr>
      </w:pPr>
      <w:r w:rsidRPr="000A2397">
        <w:rPr>
          <w:lang w:eastAsia="zh-CN"/>
        </w:rPr>
        <w:lastRenderedPageBreak/>
        <w:t xml:space="preserve">(1) </w:t>
      </w:r>
      <w:proofErr w:type="gramStart"/>
      <w:r w:rsidRPr="000A2397">
        <w:rPr>
          <w:lang w:eastAsia="zh-CN"/>
        </w:rPr>
        <w:t>齐次方程组</w:t>
      </w:r>
      <w:proofErr w:type="gramEnd"/>
      <m:oMath>
        <m:r>
          <w:rPr>
            <w:rFonts w:ascii="Cambria Math" w:hAnsi="Cambria Math"/>
            <w:lang w:eastAsia="zh-CN"/>
          </w:rPr>
          <m:t>Ax</m:t>
        </m:r>
        <m:r>
          <m:rPr>
            <m:sty m:val="p"/>
          </m:rPr>
          <w:rPr>
            <w:rFonts w:ascii="Cambria Math" w:hAnsi="Cambria Math"/>
            <w:lang w:eastAsia="zh-CN"/>
          </w:rPr>
          <m:t>=0</m:t>
        </m:r>
      </m:oMath>
      <w:proofErr w:type="gramStart"/>
      <w:r w:rsidRPr="000A2397">
        <w:rPr>
          <w:lang w:eastAsia="zh-CN"/>
        </w:rPr>
        <w:t>恒</w:t>
      </w:r>
      <w:proofErr w:type="gramEnd"/>
      <w:r w:rsidRPr="000A2397">
        <w:rPr>
          <w:lang w:eastAsia="zh-CN"/>
        </w:rPr>
        <w:t>有解(必有零解)。当有</w:t>
      </w:r>
      <w:proofErr w:type="gramStart"/>
      <w:r w:rsidRPr="000A2397">
        <w:rPr>
          <w:lang w:eastAsia="zh-CN"/>
        </w:rPr>
        <w:t>非零解</w:t>
      </w:r>
      <w:proofErr w:type="gramEnd"/>
      <w:r w:rsidRPr="000A2397">
        <w:rPr>
          <w:lang w:eastAsia="zh-CN"/>
        </w:rPr>
        <w:t>时，由于解向量的任意线性组合仍是</w:t>
      </w:r>
      <w:proofErr w:type="gramStart"/>
      <w:r w:rsidRPr="000A2397">
        <w:rPr>
          <w:lang w:eastAsia="zh-CN"/>
        </w:rPr>
        <w:t>该齐次</w:t>
      </w:r>
      <w:proofErr w:type="gramEnd"/>
      <w:r w:rsidRPr="000A2397">
        <w:rPr>
          <w:lang w:eastAsia="zh-CN"/>
        </w:rPr>
        <w:t>方程组的解向量，因此</w:t>
      </w:r>
      <m:oMath>
        <m:r>
          <w:rPr>
            <w:rFonts w:ascii="Cambria Math" w:hAnsi="Cambria Math"/>
            <w:lang w:eastAsia="zh-CN"/>
          </w:rPr>
          <m:t>Ax</m:t>
        </m:r>
        <m:r>
          <m:rPr>
            <m:sty m:val="p"/>
          </m:rPr>
          <w:rPr>
            <w:rFonts w:ascii="Cambria Math" w:hAnsi="Cambria Math"/>
            <w:lang w:eastAsia="zh-CN"/>
          </w:rPr>
          <m:t>=0</m:t>
        </m:r>
      </m:oMath>
      <w:r w:rsidRPr="000A2397">
        <w:rPr>
          <w:lang w:eastAsia="zh-CN"/>
        </w:rPr>
        <w:t>的全体解向量构成一个向量空间，称为该方程组的解空间，</w:t>
      </w:r>
      <w:proofErr w:type="gramStart"/>
      <w:r w:rsidRPr="000A2397">
        <w:rPr>
          <w:lang w:eastAsia="zh-CN"/>
        </w:rPr>
        <w:t>解空间</w:t>
      </w:r>
      <w:proofErr w:type="gramEnd"/>
      <w:r w:rsidRPr="000A2397">
        <w:rPr>
          <w:lang w:eastAsia="zh-CN"/>
        </w:rPr>
        <w:t>的维数是</w:t>
      </w:r>
      <m:oMath>
        <m:r>
          <w:rPr>
            <w:rFonts w:ascii="Cambria Math" w:hAnsi="Cambria Math"/>
            <w:lang w:eastAsia="zh-CN"/>
          </w:rPr>
          <m:t>n</m:t>
        </m:r>
        <m:r>
          <m:rPr>
            <m:sty m:val="p"/>
          </m:rPr>
          <w:rPr>
            <w:rFonts w:ascii="Cambria Math" w:hAnsi="Cambria Math"/>
            <w:lang w:eastAsia="zh-CN"/>
          </w:rPr>
          <m:t>-</m:t>
        </m:r>
        <m:r>
          <w:rPr>
            <w:rFonts w:ascii="Cambria Math" w:hAnsi="Cambria Math"/>
            <w:lang w:eastAsia="zh-CN"/>
          </w:rPr>
          <m:t>r</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oMath>
      <w:r w:rsidRPr="000A2397">
        <w:rPr>
          <w:lang w:eastAsia="zh-CN"/>
        </w:rPr>
        <w:t>，</w:t>
      </w:r>
      <w:proofErr w:type="gramStart"/>
      <w:r w:rsidRPr="000A2397">
        <w:rPr>
          <w:lang w:eastAsia="zh-CN"/>
        </w:rPr>
        <w:t>解空间</w:t>
      </w:r>
      <w:proofErr w:type="gramEnd"/>
      <w:r w:rsidRPr="000A2397">
        <w:rPr>
          <w:lang w:eastAsia="zh-CN"/>
        </w:rPr>
        <w:t>的一组</w:t>
      </w:r>
      <w:proofErr w:type="gramStart"/>
      <w:r w:rsidRPr="000A2397">
        <w:rPr>
          <w:lang w:eastAsia="zh-CN"/>
        </w:rPr>
        <w:t>基称为齐次</w:t>
      </w:r>
      <w:proofErr w:type="gramEnd"/>
      <w:r w:rsidRPr="000A2397">
        <w:rPr>
          <w:lang w:eastAsia="zh-CN"/>
        </w:rPr>
        <w:t>方程组的基础解系。</w:t>
      </w:r>
    </w:p>
    <w:p w14:paraId="2377823E" w14:textId="77777777" w:rsidR="00D662EA" w:rsidRPr="000A2397" w:rsidRDefault="00D662EA" w:rsidP="00D662EA">
      <w:pPr>
        <w:pStyle w:val="aff8"/>
        <w:rPr>
          <w:lang w:eastAsia="zh-CN"/>
        </w:rPr>
      </w:pPr>
      <w:r w:rsidRPr="000A2397">
        <w:rPr>
          <w:lang w:eastAsia="zh-CN"/>
        </w:rPr>
        <w:t xml:space="preserve">(2) </w:t>
      </w:r>
      <m:oMath>
        <m:sSub>
          <m:sSubPr>
            <m:ctrlPr>
              <w:rPr>
                <w:rFonts w:ascii="Cambria Math" w:hAnsi="Cambria Math"/>
              </w:rPr>
            </m:ctrlPr>
          </m:sSubPr>
          <m:e>
            <m:r>
              <w:rPr>
                <w:rFonts w:ascii="Cambria Math" w:hAnsi="Cambria Math"/>
                <w:lang w:eastAsia="zh-CN"/>
              </w:rPr>
              <m:t>η</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η</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η</m:t>
            </m:r>
          </m:e>
          <m:sub>
            <m:r>
              <w:rPr>
                <w:rFonts w:ascii="Cambria Math" w:hAnsi="Cambria Math"/>
                <w:lang w:eastAsia="zh-CN"/>
              </w:rPr>
              <m:t>t</m:t>
            </m:r>
          </m:sub>
        </m:sSub>
      </m:oMath>
      <w:r w:rsidRPr="000A2397">
        <w:rPr>
          <w:lang w:eastAsia="zh-CN"/>
        </w:rPr>
        <w:t>是</w:t>
      </w:r>
      <m:oMath>
        <m:r>
          <w:rPr>
            <w:rFonts w:ascii="Cambria Math" w:hAnsi="Cambria Math"/>
            <w:lang w:eastAsia="zh-CN"/>
          </w:rPr>
          <m:t>Ax</m:t>
        </m:r>
        <m:r>
          <m:rPr>
            <m:sty m:val="p"/>
          </m:rPr>
          <w:rPr>
            <w:rFonts w:ascii="Cambria Math" w:hAnsi="Cambria Math"/>
            <w:lang w:eastAsia="zh-CN"/>
          </w:rPr>
          <m:t>=0</m:t>
        </m:r>
      </m:oMath>
      <w:r w:rsidRPr="000A2397">
        <w:rPr>
          <w:lang w:eastAsia="zh-CN"/>
        </w:rPr>
        <w:t xml:space="preserve">的基础解系，即： </w:t>
      </w:r>
    </w:p>
    <w:p w14:paraId="3ACC470F" w14:textId="77777777" w:rsidR="00D662EA" w:rsidRPr="000A2397" w:rsidRDefault="00D662EA" w:rsidP="00D662EA">
      <w:pPr>
        <w:pStyle w:val="aff8"/>
        <w:rPr>
          <w:lang w:eastAsia="zh-CN"/>
        </w:rPr>
      </w:pPr>
      <w:r w:rsidRPr="000A2397">
        <w:rPr>
          <w:lang w:eastAsia="zh-CN"/>
        </w:rPr>
        <w:t xml:space="preserve">1) </w:t>
      </w:r>
      <m:oMath>
        <m:sSub>
          <m:sSubPr>
            <m:ctrlPr>
              <w:rPr>
                <w:rFonts w:ascii="Cambria Math" w:hAnsi="Cambria Math"/>
              </w:rPr>
            </m:ctrlPr>
          </m:sSubPr>
          <m:e>
            <m:r>
              <w:rPr>
                <w:rFonts w:ascii="Cambria Math" w:hAnsi="Cambria Math"/>
                <w:lang w:eastAsia="zh-CN"/>
              </w:rPr>
              <m:t>η</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η</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η</m:t>
            </m:r>
          </m:e>
          <m:sub>
            <m:r>
              <w:rPr>
                <w:rFonts w:ascii="Cambria Math" w:hAnsi="Cambria Math"/>
                <w:lang w:eastAsia="zh-CN"/>
              </w:rPr>
              <m:t>t</m:t>
            </m:r>
          </m:sub>
        </m:sSub>
      </m:oMath>
      <w:r w:rsidRPr="000A2397">
        <w:rPr>
          <w:lang w:eastAsia="zh-CN"/>
        </w:rPr>
        <w:t>是</w:t>
      </w:r>
      <m:oMath>
        <m:r>
          <w:rPr>
            <w:rFonts w:ascii="Cambria Math" w:hAnsi="Cambria Math"/>
            <w:lang w:eastAsia="zh-CN"/>
          </w:rPr>
          <m:t>Ax</m:t>
        </m:r>
        <m:r>
          <m:rPr>
            <m:sty m:val="p"/>
          </m:rPr>
          <w:rPr>
            <w:rFonts w:ascii="Cambria Math" w:hAnsi="Cambria Math"/>
            <w:lang w:eastAsia="zh-CN"/>
          </w:rPr>
          <m:t>=0</m:t>
        </m:r>
      </m:oMath>
      <w:r w:rsidRPr="000A2397">
        <w:rPr>
          <w:lang w:eastAsia="zh-CN"/>
        </w:rPr>
        <w:t>的解；</w:t>
      </w:r>
    </w:p>
    <w:p w14:paraId="49CEEFAD" w14:textId="77777777" w:rsidR="00D662EA" w:rsidRPr="000A2397" w:rsidRDefault="00D662EA" w:rsidP="00D662EA">
      <w:pPr>
        <w:pStyle w:val="aff8"/>
        <w:rPr>
          <w:lang w:eastAsia="zh-CN"/>
        </w:rPr>
      </w:pPr>
      <w:r w:rsidRPr="000A2397">
        <w:rPr>
          <w:lang w:eastAsia="zh-CN"/>
        </w:rPr>
        <w:t xml:space="preserve">2) </w:t>
      </w:r>
      <m:oMath>
        <m:sSub>
          <m:sSubPr>
            <m:ctrlPr>
              <w:rPr>
                <w:rFonts w:ascii="Cambria Math" w:hAnsi="Cambria Math"/>
              </w:rPr>
            </m:ctrlPr>
          </m:sSubPr>
          <m:e>
            <m:r>
              <w:rPr>
                <w:rFonts w:ascii="Cambria Math" w:hAnsi="Cambria Math"/>
                <w:lang w:eastAsia="zh-CN"/>
              </w:rPr>
              <m:t>η</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η</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η</m:t>
            </m:r>
          </m:e>
          <m:sub>
            <m:r>
              <w:rPr>
                <w:rFonts w:ascii="Cambria Math" w:hAnsi="Cambria Math"/>
                <w:lang w:eastAsia="zh-CN"/>
              </w:rPr>
              <m:t>t</m:t>
            </m:r>
          </m:sub>
        </m:sSub>
      </m:oMath>
      <w:r w:rsidRPr="000A2397">
        <w:rPr>
          <w:lang w:eastAsia="zh-CN"/>
        </w:rPr>
        <w:t xml:space="preserve">线性无关； </w:t>
      </w:r>
    </w:p>
    <w:p w14:paraId="22CDA8E6" w14:textId="77777777" w:rsidR="00D662EA" w:rsidRPr="000A2397" w:rsidRDefault="00D662EA" w:rsidP="00D662EA">
      <w:pPr>
        <w:pStyle w:val="aff8"/>
        <w:rPr>
          <w:lang w:eastAsia="zh-CN"/>
        </w:rPr>
      </w:pPr>
      <w:r w:rsidRPr="000A2397">
        <w:rPr>
          <w:lang w:eastAsia="zh-CN"/>
        </w:rPr>
        <w:t xml:space="preserve">3) </w:t>
      </w:r>
      <m:oMath>
        <m:r>
          <w:rPr>
            <w:rFonts w:ascii="Cambria Math" w:hAnsi="Cambria Math"/>
            <w:lang w:eastAsia="zh-CN"/>
          </w:rPr>
          <m:t>Ax</m:t>
        </m:r>
        <m:r>
          <m:rPr>
            <m:sty m:val="p"/>
          </m:rPr>
          <w:rPr>
            <w:rFonts w:ascii="Cambria Math" w:hAnsi="Cambria Math"/>
            <w:lang w:eastAsia="zh-CN"/>
          </w:rPr>
          <m:t>=0</m:t>
        </m:r>
      </m:oMath>
      <w:r w:rsidRPr="000A2397">
        <w:rPr>
          <w:lang w:eastAsia="zh-CN"/>
        </w:rPr>
        <w:t>的任一解都可以由</w:t>
      </w:r>
      <m:oMath>
        <m:sSub>
          <m:sSubPr>
            <m:ctrlPr>
              <w:rPr>
                <w:rFonts w:ascii="Cambria Math" w:hAnsi="Cambria Math"/>
              </w:rPr>
            </m:ctrlPr>
          </m:sSubPr>
          <m:e>
            <m:r>
              <w:rPr>
                <w:rFonts w:ascii="Cambria Math" w:hAnsi="Cambria Math"/>
                <w:lang w:eastAsia="zh-CN"/>
              </w:rPr>
              <m:t>η</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η</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η</m:t>
            </m:r>
          </m:e>
          <m:sub>
            <m:r>
              <w:rPr>
                <w:rFonts w:ascii="Cambria Math" w:hAnsi="Cambria Math"/>
                <w:lang w:eastAsia="zh-CN"/>
              </w:rPr>
              <m:t>t</m:t>
            </m:r>
          </m:sub>
        </m:sSub>
      </m:oMath>
      <w:r w:rsidRPr="000A2397">
        <w:rPr>
          <w:lang w:eastAsia="zh-CN"/>
        </w:rPr>
        <w:t xml:space="preserve">线性表出. </w:t>
      </w:r>
      <m:oMath>
        <m:sSub>
          <m:sSubPr>
            <m:ctrlPr>
              <w:rPr>
                <w:rFonts w:ascii="Cambria Math" w:hAnsi="Cambria Math"/>
              </w:rPr>
            </m:ctrlPr>
          </m:sSubPr>
          <m:e>
            <m:r>
              <w:rPr>
                <w:rFonts w:ascii="Cambria Math" w:hAnsi="Cambria Math"/>
                <w:lang w:eastAsia="zh-CN"/>
              </w:rPr>
              <m:t>k</m:t>
            </m:r>
          </m:e>
          <m:sub>
            <m:r>
              <m:rPr>
                <m:sty m:val="p"/>
              </m:rPr>
              <w:rPr>
                <w:rFonts w:ascii="Cambria Math" w:hAnsi="Cambria Math"/>
                <w:lang w:eastAsia="zh-CN"/>
              </w:rPr>
              <m:t>1</m:t>
            </m:r>
          </m:sub>
        </m:sSub>
        <m:sSub>
          <m:sSubPr>
            <m:ctrlPr>
              <w:rPr>
                <w:rFonts w:ascii="Cambria Math" w:hAnsi="Cambria Math"/>
              </w:rPr>
            </m:ctrlPr>
          </m:sSubPr>
          <m:e>
            <m:r>
              <w:rPr>
                <w:rFonts w:ascii="Cambria Math" w:hAnsi="Cambria Math"/>
                <w:lang w:eastAsia="zh-CN"/>
              </w:rPr>
              <m:t>η</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m:rPr>
                <m:sty m:val="p"/>
              </m:rPr>
              <w:rPr>
                <w:rFonts w:ascii="Cambria Math" w:hAnsi="Cambria Math"/>
                <w:lang w:eastAsia="zh-CN"/>
              </w:rPr>
              <m:t>2</m:t>
            </m:r>
          </m:sub>
        </m:sSub>
        <m:sSub>
          <m:sSubPr>
            <m:ctrlPr>
              <w:rPr>
                <w:rFonts w:ascii="Cambria Math" w:hAnsi="Cambria Math"/>
              </w:rPr>
            </m:ctrlPr>
          </m:sSubPr>
          <m:e>
            <m:r>
              <w:rPr>
                <w:rFonts w:ascii="Cambria Math" w:hAnsi="Cambria Math"/>
                <w:lang w:eastAsia="zh-CN"/>
              </w:rPr>
              <m:t>η</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w:rPr>
                <w:rFonts w:ascii="Cambria Math" w:hAnsi="Cambria Math"/>
                <w:lang w:eastAsia="zh-CN"/>
              </w:rPr>
              <m:t>t</m:t>
            </m:r>
          </m:sub>
        </m:sSub>
        <m:sSub>
          <m:sSubPr>
            <m:ctrlPr>
              <w:rPr>
                <w:rFonts w:ascii="Cambria Math" w:hAnsi="Cambria Math"/>
              </w:rPr>
            </m:ctrlPr>
          </m:sSubPr>
          <m:e>
            <m:r>
              <w:rPr>
                <w:rFonts w:ascii="Cambria Math" w:hAnsi="Cambria Math"/>
                <w:lang w:eastAsia="zh-CN"/>
              </w:rPr>
              <m:t>η</m:t>
            </m:r>
          </m:e>
          <m:sub>
            <m:r>
              <w:rPr>
                <w:rFonts w:ascii="Cambria Math" w:hAnsi="Cambria Math"/>
                <w:lang w:eastAsia="zh-CN"/>
              </w:rPr>
              <m:t>t</m:t>
            </m:r>
          </m:sub>
        </m:sSub>
      </m:oMath>
      <w:r w:rsidRPr="000A2397">
        <w:rPr>
          <w:lang w:eastAsia="zh-CN"/>
        </w:rPr>
        <w:t>是</w:t>
      </w:r>
      <m:oMath>
        <m:r>
          <w:rPr>
            <w:rFonts w:ascii="Cambria Math" w:hAnsi="Cambria Math"/>
            <w:lang w:eastAsia="zh-CN"/>
          </w:rPr>
          <m:t>Ax</m:t>
        </m:r>
        <m:r>
          <m:rPr>
            <m:sty m:val="p"/>
          </m:rPr>
          <w:rPr>
            <w:rFonts w:ascii="Cambria Math" w:hAnsi="Cambria Math"/>
            <w:lang w:eastAsia="zh-CN"/>
          </w:rPr>
          <m:t>=0</m:t>
        </m:r>
      </m:oMath>
      <w:r w:rsidRPr="000A2397">
        <w:rPr>
          <w:lang w:eastAsia="zh-CN"/>
        </w:rPr>
        <w:t>的通解，其中</w:t>
      </w:r>
      <m:oMath>
        <m:sSub>
          <m:sSubPr>
            <m:ctrlPr>
              <w:rPr>
                <w:rFonts w:ascii="Cambria Math" w:hAnsi="Cambria Math"/>
              </w:rPr>
            </m:ctrlPr>
          </m:sSubPr>
          <m:e>
            <m:r>
              <w:rPr>
                <w:rFonts w:ascii="Cambria Math" w:hAnsi="Cambria Math"/>
                <w:lang w:eastAsia="zh-CN"/>
              </w:rPr>
              <m:t>k</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w:rPr>
                <w:rFonts w:ascii="Cambria Math" w:hAnsi="Cambria Math"/>
                <w:lang w:eastAsia="zh-CN"/>
              </w:rPr>
              <m:t>t</m:t>
            </m:r>
          </m:sub>
        </m:sSub>
      </m:oMath>
      <w:r w:rsidRPr="000A2397">
        <w:rPr>
          <w:lang w:eastAsia="zh-CN"/>
        </w:rPr>
        <w:t>是任意常数。</w:t>
      </w:r>
    </w:p>
    <w:p w14:paraId="46D54C5B" w14:textId="77777777" w:rsidR="00D662EA" w:rsidRPr="00C51EAD" w:rsidRDefault="00D662EA" w:rsidP="00D662EA">
      <w:pPr>
        <w:pStyle w:val="4"/>
      </w:pPr>
      <w:r w:rsidRPr="00C51EAD">
        <w:t>矩阵的特征值和特征向量</w:t>
      </w:r>
    </w:p>
    <w:p w14:paraId="7FDF1FDD" w14:textId="77777777" w:rsidR="00D662EA" w:rsidRPr="00C51EAD" w:rsidRDefault="00D662EA" w:rsidP="00D662EA">
      <w:pPr>
        <w:pStyle w:val="aff8"/>
        <w:rPr>
          <w:b/>
          <w:sz w:val="24"/>
          <w:lang w:eastAsia="zh-CN"/>
        </w:rPr>
      </w:pPr>
      <w:r w:rsidRPr="00C51EAD">
        <w:rPr>
          <w:rFonts w:hint="eastAsia"/>
          <w:b/>
          <w:sz w:val="24"/>
          <w:lang w:eastAsia="zh-CN"/>
        </w:rPr>
        <w:t>1</w:t>
      </w:r>
      <w:r w:rsidRPr="00C51EAD">
        <w:rPr>
          <w:b/>
          <w:sz w:val="24"/>
          <w:lang w:eastAsia="zh-CN"/>
        </w:rPr>
        <w:t xml:space="preserve">.矩阵的特征值和特征向量的概念及性质 </w:t>
      </w:r>
    </w:p>
    <w:p w14:paraId="2DD65533" w14:textId="77777777" w:rsidR="00D662EA" w:rsidRPr="00C51EAD" w:rsidRDefault="00D662EA" w:rsidP="00D662EA">
      <w:pPr>
        <w:pStyle w:val="aff8"/>
        <w:rPr>
          <w:lang w:eastAsia="zh-CN"/>
        </w:rPr>
      </w:pPr>
      <w:r w:rsidRPr="00C51EAD">
        <w:rPr>
          <w:lang w:eastAsia="zh-CN"/>
        </w:rPr>
        <w:t>(1) 设</w:t>
      </w:r>
      <m:oMath>
        <m:r>
          <w:rPr>
            <w:rFonts w:ascii="Cambria Math" w:hAnsi="Cambria Math"/>
            <w:lang w:eastAsia="zh-CN"/>
          </w:rPr>
          <m:t>λ</m:t>
        </m:r>
      </m:oMath>
      <w:r w:rsidRPr="00C51EAD">
        <w:rPr>
          <w:lang w:eastAsia="zh-CN"/>
        </w:rPr>
        <w:t>是</w:t>
      </w:r>
      <m:oMath>
        <m:r>
          <w:rPr>
            <w:rFonts w:ascii="Cambria Math" w:hAnsi="Cambria Math"/>
            <w:lang w:eastAsia="zh-CN"/>
          </w:rPr>
          <m:t>A</m:t>
        </m:r>
      </m:oMath>
      <w:r w:rsidRPr="00C51EAD">
        <w:rPr>
          <w:lang w:eastAsia="zh-CN"/>
        </w:rPr>
        <w:t xml:space="preserve">的一个特征值，则 </w:t>
      </w:r>
      <m:oMath>
        <m:r>
          <w:rPr>
            <w:rFonts w:ascii="Cambria Math" w:hAnsi="Cambria Math"/>
            <w:lang w:eastAsia="zh-CN"/>
          </w:rPr>
          <m:t>kA</m:t>
        </m:r>
        <m:r>
          <m:rPr>
            <m:sty m:val="p"/>
          </m:rPr>
          <w:rPr>
            <w:rFonts w:ascii="Cambria Math" w:hAnsi="Cambria Math"/>
            <w:lang w:eastAsia="zh-CN"/>
          </w:rPr>
          <m:t>,</m:t>
        </m:r>
        <m:r>
          <w:rPr>
            <w:rFonts w:ascii="Cambria Math" w:hAnsi="Cambria Math"/>
            <w:lang w:eastAsia="zh-CN"/>
          </w:rPr>
          <m:t>aA</m:t>
        </m:r>
        <m:r>
          <m:rPr>
            <m:sty m:val="p"/>
          </m:rPr>
          <w:rPr>
            <w:rFonts w:ascii="Cambria Math" w:hAnsi="Cambria Math"/>
            <w:lang w:eastAsia="zh-CN"/>
          </w:rPr>
          <m:t>+</m:t>
        </m:r>
        <m:r>
          <w:rPr>
            <w:rFonts w:ascii="Cambria Math" w:hAnsi="Cambria Math"/>
            <w:lang w:eastAsia="zh-CN"/>
          </w:rPr>
          <m:t>bE</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m:rPr>
                <m:sty m:val="p"/>
              </m:rPr>
              <w:rPr>
                <w:rFonts w:ascii="Cambria Math" w:hAnsi="Cambria Math"/>
                <w:lang w:eastAsia="zh-CN"/>
              </w:rPr>
              <m:t>2</m:t>
            </m:r>
          </m:sup>
        </m:sSup>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m</m:t>
            </m:r>
          </m:sup>
        </m:sSup>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T</m:t>
            </m:r>
          </m:sup>
        </m:sSup>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m:rPr>
                <m:sty m:val="p"/>
              </m:rPr>
              <w:rPr>
                <w:rFonts w:ascii="Cambria Math" w:hAnsi="Cambria Math"/>
                <w:lang w:eastAsia="zh-CN"/>
              </w:rPr>
              <m:t>-1</m:t>
            </m:r>
          </m:sup>
        </m:sSup>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m:rPr>
                <m:sty m:val="p"/>
              </m:rPr>
              <w:rPr>
                <w:rFonts w:ascii="Cambria Math" w:hAnsi="Cambria Math"/>
                <w:lang w:eastAsia="zh-CN"/>
              </w:rPr>
              <m:t>*</m:t>
            </m:r>
          </m:sup>
        </m:sSup>
      </m:oMath>
      <w:r w:rsidRPr="00C51EAD">
        <w:rPr>
          <w:lang w:eastAsia="zh-CN"/>
        </w:rPr>
        <w:t xml:space="preserve">有一个特征值分别为 </w:t>
      </w:r>
      <m:oMath>
        <m:r>
          <w:rPr>
            <w:rFonts w:ascii="Cambria Math" w:hAnsi="Cambria Math"/>
            <w:lang w:eastAsia="zh-CN"/>
          </w:rPr>
          <m:t>kλ</m:t>
        </m:r>
        <m:r>
          <m:rPr>
            <m:sty m:val="p"/>
          </m:rPr>
          <w:rPr>
            <w:rFonts w:ascii="Cambria Math" w:hAnsi="Cambria Math"/>
            <w:lang w:eastAsia="zh-CN"/>
          </w:rPr>
          <m:t>,</m:t>
        </m:r>
        <m:r>
          <w:rPr>
            <w:rFonts w:ascii="Cambria Math" w:hAnsi="Cambria Math"/>
            <w:lang w:eastAsia="zh-CN"/>
          </w:rPr>
          <m:t>aλ</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λ</m:t>
            </m:r>
          </m:e>
          <m:sup>
            <m:r>
              <m:rPr>
                <m:sty m:val="p"/>
              </m:rPr>
              <w:rPr>
                <w:rFonts w:ascii="Cambria Math" w:hAnsi="Cambria Math"/>
                <w:lang w:eastAsia="zh-CN"/>
              </w:rPr>
              <m:t>2</m:t>
            </m:r>
          </m:sup>
        </m:sSup>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λ</m:t>
            </m:r>
          </m:e>
          <m:sup>
            <m:r>
              <w:rPr>
                <w:rFonts w:ascii="Cambria Math" w:hAnsi="Cambria Math"/>
                <w:lang w:eastAsia="zh-CN"/>
              </w:rPr>
              <m:t>m</m:t>
            </m:r>
          </m:sup>
        </m:sSup>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λ</m:t>
        </m:r>
        <m:r>
          <m:rPr>
            <m:sty m:val="p"/>
          </m:rPr>
          <w:rPr>
            <w:rFonts w:ascii="Cambria Math" w:hAnsi="Cambria Math"/>
            <w:lang w:eastAsia="zh-CN"/>
          </w:rPr>
          <m:t>),</m:t>
        </m:r>
        <m:r>
          <w:rPr>
            <w:rFonts w:ascii="Cambria Math" w:hAnsi="Cambria Math"/>
            <w:lang w:eastAsia="zh-CN"/>
          </w:rPr>
          <m:t>λ</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λ</m:t>
            </m:r>
          </m:e>
          <m:sup>
            <m:r>
              <m:rPr>
                <m:sty m:val="p"/>
              </m:rPr>
              <w:rPr>
                <w:rFonts w:ascii="Cambria Math" w:hAnsi="Cambria Math"/>
                <w:lang w:eastAsia="zh-CN"/>
              </w:rPr>
              <m:t>-1</m:t>
            </m:r>
          </m:sup>
        </m:sSup>
        <m:r>
          <m:rPr>
            <m:sty m:val="p"/>
          </m:rPr>
          <w:rPr>
            <w:rFonts w:ascii="Cambria Math" w:hAnsi="Cambria Math"/>
            <w:lang w:eastAsia="zh-CN"/>
          </w:rPr>
          <m:t>,</m:t>
        </m:r>
        <m:f>
          <m:fPr>
            <m:ctrlPr>
              <w:rPr>
                <w:rFonts w:ascii="Cambria Math" w:hAnsi="Cambria Math"/>
              </w:rPr>
            </m:ctrlPr>
          </m:fPr>
          <m:num>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num>
          <m:den>
            <m:r>
              <w:rPr>
                <w:rFonts w:ascii="Cambria Math" w:hAnsi="Cambria Math"/>
                <w:lang w:eastAsia="zh-CN"/>
              </w:rPr>
              <m:t>λ</m:t>
            </m:r>
          </m:den>
        </m:f>
        <m:r>
          <m:rPr>
            <m:sty m:val="p"/>
          </m:rPr>
          <w:rPr>
            <w:rFonts w:ascii="Cambria Math" w:hAnsi="Cambria Math"/>
            <w:lang w:eastAsia="zh-CN"/>
          </w:rPr>
          <m:t>,</m:t>
        </m:r>
      </m:oMath>
      <w:r w:rsidRPr="00C51EAD">
        <w:rPr>
          <w:lang w:eastAsia="zh-CN"/>
        </w:rPr>
        <w:t>且对应特征向量相同（</w:t>
      </w:r>
      <m:oMath>
        <m:sSup>
          <m:sSupPr>
            <m:ctrlPr>
              <w:rPr>
                <w:rFonts w:ascii="Cambria Math" w:hAnsi="Cambria Math"/>
              </w:rPr>
            </m:ctrlPr>
          </m:sSupPr>
          <m:e>
            <m:r>
              <w:rPr>
                <w:rFonts w:ascii="Cambria Math" w:hAnsi="Cambria Math"/>
                <w:lang w:eastAsia="zh-CN"/>
              </w:rPr>
              <m:t>A</m:t>
            </m:r>
          </m:e>
          <m:sup>
            <m:r>
              <w:rPr>
                <w:rFonts w:ascii="Cambria Math" w:hAnsi="Cambria Math"/>
                <w:lang w:eastAsia="zh-CN"/>
              </w:rPr>
              <m:t>T</m:t>
            </m:r>
          </m:sup>
        </m:sSup>
      </m:oMath>
      <w:r w:rsidRPr="00C51EAD">
        <w:rPr>
          <w:lang w:eastAsia="zh-CN"/>
        </w:rPr>
        <w:t xml:space="preserve"> 例外）。 </w:t>
      </w:r>
    </w:p>
    <w:p w14:paraId="128F5F5F" w14:textId="77777777" w:rsidR="00D662EA" w:rsidRPr="00C51EAD" w:rsidRDefault="00D662EA" w:rsidP="00D662EA">
      <w:pPr>
        <w:pStyle w:val="aff8"/>
        <w:rPr>
          <w:lang w:eastAsia="zh-CN"/>
        </w:rPr>
      </w:pPr>
      <w:r w:rsidRPr="00C51EAD">
        <w:rPr>
          <w:lang w:eastAsia="zh-CN"/>
        </w:rPr>
        <w:t>(2) 若</w:t>
      </w:r>
      <m:oMath>
        <m:sSub>
          <m:sSubPr>
            <m:ctrlPr>
              <w:rPr>
                <w:rFonts w:ascii="Cambria Math" w:hAnsi="Cambria Math"/>
              </w:rPr>
            </m:ctrlPr>
          </m:sSubPr>
          <m:e>
            <m:r>
              <w:rPr>
                <w:rFonts w:ascii="Cambria Math" w:hAnsi="Cambria Math"/>
                <w:lang w:eastAsia="zh-CN"/>
              </w:rPr>
              <m:t>λ</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λ</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λ</m:t>
            </m:r>
          </m:e>
          <m:sub>
            <m:r>
              <w:rPr>
                <w:rFonts w:ascii="Cambria Math" w:hAnsi="Cambria Math"/>
                <w:lang w:eastAsia="zh-CN"/>
              </w:rPr>
              <m:t>n</m:t>
            </m:r>
          </m:sub>
        </m:sSub>
      </m:oMath>
      <w:r w:rsidRPr="00C51EAD">
        <w:rPr>
          <w:lang w:eastAsia="zh-CN"/>
        </w:rPr>
        <w:t>为</w:t>
      </w:r>
      <m:oMath>
        <m:r>
          <w:rPr>
            <w:rFonts w:ascii="Cambria Math" w:hAnsi="Cambria Math"/>
            <w:lang w:eastAsia="zh-CN"/>
          </w:rPr>
          <m:t>A</m:t>
        </m:r>
      </m:oMath>
      <w:r w:rsidRPr="00C51EAD">
        <w:rPr>
          <w:lang w:eastAsia="zh-CN"/>
        </w:rPr>
        <w:t>的</w:t>
      </w:r>
      <m:oMath>
        <m:r>
          <w:rPr>
            <w:rFonts w:ascii="Cambria Math" w:hAnsi="Cambria Math"/>
            <w:lang w:eastAsia="zh-CN"/>
          </w:rPr>
          <m:t>n</m:t>
        </m:r>
      </m:oMath>
      <w:proofErr w:type="gramStart"/>
      <w:r w:rsidRPr="00C51EAD">
        <w:rPr>
          <w:lang w:eastAsia="zh-CN"/>
        </w:rPr>
        <w:t>个</w:t>
      </w:r>
      <w:proofErr w:type="gramEnd"/>
      <w:r w:rsidRPr="00C51EAD">
        <w:rPr>
          <w:lang w:eastAsia="zh-CN"/>
        </w:rPr>
        <w:t>特征值，则</w:t>
      </w:r>
      <m:oMath>
        <m:nary>
          <m:naryPr>
            <m:chr m:val="∑"/>
            <m:limLoc m:val="undOvr"/>
            <m:ctrlPr>
              <w:rPr>
                <w:rFonts w:ascii="Cambria Math" w:hAnsi="Cambria Math"/>
              </w:rPr>
            </m:ctrlPr>
          </m:naryPr>
          <m:sub>
            <m:r>
              <w:rPr>
                <w:rFonts w:ascii="Cambria Math" w:hAnsi="Cambria Math"/>
                <w:lang w:eastAsia="zh-CN"/>
              </w:rPr>
              <m:t>i</m:t>
            </m:r>
            <m:r>
              <m:rPr>
                <m:sty m:val="p"/>
              </m:rPr>
              <w:rPr>
                <w:rFonts w:ascii="Cambria Math" w:hAnsi="Cambria Math"/>
                <w:lang w:eastAsia="zh-CN"/>
              </w:rPr>
              <m:t>=1</m:t>
            </m:r>
          </m:sub>
          <m:sup>
            <m:r>
              <w:rPr>
                <w:rFonts w:ascii="Cambria Math" w:hAnsi="Cambria Math"/>
                <w:lang w:eastAsia="zh-CN"/>
              </w:rPr>
              <m:t>n</m:t>
            </m:r>
          </m:sup>
          <m:e>
            <m:sSub>
              <m:sSubPr>
                <m:ctrlPr>
                  <w:rPr>
                    <w:rFonts w:ascii="Cambria Math" w:hAnsi="Cambria Math"/>
                  </w:rPr>
                </m:ctrlPr>
              </m:sSubPr>
              <m:e>
                <m:r>
                  <w:rPr>
                    <w:rFonts w:ascii="Cambria Math" w:hAnsi="Cambria Math"/>
                    <w:lang w:eastAsia="zh-CN"/>
                  </w:rPr>
                  <m:t>λ</m:t>
                </m:r>
              </m:e>
              <m:sub>
                <m:r>
                  <w:rPr>
                    <w:rFonts w:ascii="Cambria Math" w:hAnsi="Cambria Math"/>
                    <w:lang w:eastAsia="zh-CN"/>
                  </w:rPr>
                  <m:t>i</m:t>
                </m:r>
              </m:sub>
            </m:sSub>
          </m:e>
        </m:nary>
        <m:r>
          <m:rPr>
            <m:sty m:val="p"/>
          </m:rP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i</m:t>
            </m:r>
            <m:r>
              <m:rPr>
                <m:sty m:val="p"/>
              </m:rPr>
              <w:rPr>
                <w:rFonts w:ascii="Cambria Math" w:hAnsi="Cambria Math"/>
                <w:lang w:eastAsia="zh-CN"/>
              </w:rPr>
              <m:t>=1</m:t>
            </m:r>
          </m:sub>
          <m:sup>
            <m:r>
              <w:rPr>
                <w:rFonts w:ascii="Cambria Math" w:hAnsi="Cambria Math"/>
                <w:lang w:eastAsia="zh-CN"/>
              </w:rPr>
              <m:t>n</m:t>
            </m:r>
          </m:sup>
          <m:e>
            <m:sSub>
              <m:sSubPr>
                <m:ctrlPr>
                  <w:rPr>
                    <w:rFonts w:ascii="Cambria Math" w:hAnsi="Cambria Math"/>
                  </w:rPr>
                </m:ctrlPr>
              </m:sSubPr>
              <m:e>
                <m:r>
                  <w:rPr>
                    <w:rFonts w:ascii="Cambria Math" w:hAnsi="Cambria Math"/>
                    <w:lang w:eastAsia="zh-CN"/>
                  </w:rPr>
                  <m:t>a</m:t>
                </m:r>
              </m:e>
              <m:sub>
                <m:r>
                  <w:rPr>
                    <w:rFonts w:ascii="Cambria Math" w:hAnsi="Cambria Math"/>
                    <w:lang w:eastAsia="zh-CN"/>
                  </w:rPr>
                  <m:t>ii</m:t>
                </m:r>
              </m:sub>
            </m:sSub>
          </m:e>
        </m:nary>
        <m:r>
          <m:rPr>
            <m:sty m:val="p"/>
          </m:rP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i</m:t>
            </m:r>
            <m:r>
              <m:rPr>
                <m:sty m:val="p"/>
              </m:rPr>
              <w:rPr>
                <w:rFonts w:ascii="Cambria Math" w:hAnsi="Cambria Math"/>
                <w:lang w:eastAsia="zh-CN"/>
              </w:rPr>
              <m:t>=1</m:t>
            </m:r>
          </m:sub>
          <m:sup>
            <m:r>
              <w:rPr>
                <w:rFonts w:ascii="Cambria Math" w:hAnsi="Cambria Math"/>
                <w:lang w:eastAsia="zh-CN"/>
              </w:rPr>
              <m:t>n</m:t>
            </m:r>
          </m:sup>
          <m:e>
            <m:sSub>
              <m:sSubPr>
                <m:ctrlPr>
                  <w:rPr>
                    <w:rFonts w:ascii="Cambria Math" w:hAnsi="Cambria Math"/>
                  </w:rPr>
                </m:ctrlPr>
              </m:sSubPr>
              <m:e>
                <m:r>
                  <w:rPr>
                    <w:rFonts w:ascii="Cambria Math" w:hAnsi="Cambria Math"/>
                    <w:lang w:eastAsia="zh-CN"/>
                  </w:rPr>
                  <m:t>λ</m:t>
                </m:r>
              </m:e>
              <m:sub>
                <m:r>
                  <w:rPr>
                    <w:rFonts w:ascii="Cambria Math" w:hAnsi="Cambria Math"/>
                    <w:lang w:eastAsia="zh-CN"/>
                  </w:rPr>
                  <m:t>i</m:t>
                </m:r>
              </m:sub>
            </m:sSub>
          </m:e>
        </m:nary>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oMath>
      <w:r w:rsidRPr="00C51EAD">
        <w:rPr>
          <w:lang w:eastAsia="zh-CN"/>
        </w:rPr>
        <w:t xml:space="preserve"> ,从而</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|≠0⇔</m:t>
        </m:r>
        <m:r>
          <w:rPr>
            <w:rFonts w:ascii="Cambria Math" w:hAnsi="Cambria Math"/>
            <w:lang w:eastAsia="zh-CN"/>
          </w:rPr>
          <m:t>A</m:t>
        </m:r>
      </m:oMath>
      <w:r w:rsidRPr="00C51EAD">
        <w:rPr>
          <w:lang w:eastAsia="zh-CN"/>
        </w:rPr>
        <w:t xml:space="preserve">没有特征值。 </w:t>
      </w:r>
    </w:p>
    <w:p w14:paraId="214A6AD3" w14:textId="77777777" w:rsidR="00D662EA" w:rsidRDefault="00D662EA" w:rsidP="00D662EA">
      <w:pPr>
        <w:pStyle w:val="aff8"/>
        <w:rPr>
          <w:lang w:eastAsia="zh-CN"/>
        </w:rPr>
      </w:pPr>
      <w:r w:rsidRPr="00C51EAD">
        <w:rPr>
          <w:lang w:eastAsia="zh-CN"/>
        </w:rPr>
        <w:t>(3) 设</w:t>
      </w:r>
      <m:oMath>
        <m:sSub>
          <m:sSubPr>
            <m:ctrlPr>
              <w:rPr>
                <w:rFonts w:ascii="Cambria Math" w:hAnsi="Cambria Math"/>
              </w:rPr>
            </m:ctrlPr>
          </m:sSubPr>
          <m:e>
            <m:r>
              <w:rPr>
                <w:rFonts w:ascii="Cambria Math" w:hAnsi="Cambria Math"/>
                <w:lang w:eastAsia="zh-CN"/>
              </w:rPr>
              <m:t>λ</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λ</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λ</m:t>
            </m:r>
          </m:e>
          <m:sub>
            <m:r>
              <w:rPr>
                <w:rFonts w:ascii="Cambria Math" w:hAnsi="Cambria Math"/>
                <w:lang w:eastAsia="zh-CN"/>
              </w:rPr>
              <m:t>s</m:t>
            </m:r>
          </m:sub>
        </m:sSub>
      </m:oMath>
      <w:r w:rsidRPr="00C51EAD">
        <w:rPr>
          <w:lang w:eastAsia="zh-CN"/>
        </w:rPr>
        <w:t>为</w:t>
      </w:r>
      <m:oMath>
        <m:r>
          <w:rPr>
            <w:rFonts w:ascii="Cambria Math" w:hAnsi="Cambria Math"/>
            <w:lang w:eastAsia="zh-CN"/>
          </w:rPr>
          <m:t>A</m:t>
        </m:r>
      </m:oMath>
      <w:r w:rsidRPr="00C51EAD">
        <w:rPr>
          <w:lang w:eastAsia="zh-CN"/>
        </w:rPr>
        <w:t>的</w:t>
      </w:r>
      <m:oMath>
        <m:r>
          <w:rPr>
            <w:rFonts w:ascii="Cambria Math" w:hAnsi="Cambria Math"/>
            <w:lang w:eastAsia="zh-CN"/>
          </w:rPr>
          <m:t>s</m:t>
        </m:r>
      </m:oMath>
      <w:proofErr w:type="gramStart"/>
      <w:r w:rsidRPr="00C51EAD">
        <w:rPr>
          <w:lang w:eastAsia="zh-CN"/>
        </w:rPr>
        <w:t>个</w:t>
      </w:r>
      <w:proofErr w:type="gramEnd"/>
      <w:r w:rsidRPr="00C51EAD">
        <w:rPr>
          <w:lang w:eastAsia="zh-CN"/>
        </w:rPr>
        <w:t xml:space="preserve">特征值，对应特征向量为 </w:t>
      </w:r>
      <m:oMath>
        <m:sSub>
          <m:sSubPr>
            <m:ctrlPr>
              <w:rPr>
                <w:rFonts w:ascii="Cambria Math" w:hAnsi="Cambria Math"/>
              </w:rPr>
            </m:ctrlPr>
          </m:sSubPr>
          <m:e>
            <m:r>
              <w:rPr>
                <w:rFonts w:ascii="Cambria Math" w:hAnsi="Cambria Math"/>
                <w:lang w:eastAsia="zh-CN"/>
              </w:rPr>
              <m:t>α</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sidRPr="00C51EAD">
        <w:rPr>
          <w:lang w:eastAsia="zh-CN"/>
        </w:rPr>
        <w:t>，</w:t>
      </w:r>
    </w:p>
    <w:p w14:paraId="3EF0D3AE" w14:textId="77777777" w:rsidR="00D662EA" w:rsidRPr="00C51EAD" w:rsidRDefault="00D662EA" w:rsidP="00D662EA">
      <w:pPr>
        <w:pStyle w:val="aff8"/>
      </w:pPr>
      <w:r w:rsidRPr="00C51EAD">
        <w:t>若</w:t>
      </w:r>
      <w:r w:rsidRPr="00C51EAD">
        <w:rPr>
          <w:rFonts w:hint="eastAsia"/>
        </w:rPr>
        <w:t>:</w:t>
      </w:r>
      <w:r w:rsidRPr="00C51EAD">
        <w:t xml:space="preserve"> </w:t>
      </w:r>
      <m:oMath>
        <m:r>
          <w:rPr>
            <w:rFonts w:ascii="Cambria Math" w:hAnsi="Cambria Math"/>
          </w:rPr>
          <m:t>α</m:t>
        </m:r>
        <m:r>
          <m:rPr>
            <m:sty m:val="p"/>
          </m:rPr>
          <w:rPr>
            <w:rFonts w:ascii="Cambria Math" w:hAnsi="Cambria Math"/>
          </w:rPr>
          <m:t>=</m:t>
        </m:r>
        <m:sSub>
          <m:sSubPr>
            <m:ctrlPr>
              <w:rPr>
                <w:rFonts w:ascii="Cambria Math" w:hAnsi="Cambria Math"/>
              </w:rPr>
            </m:ctrlPr>
          </m:sSubPr>
          <m:e>
            <m:r>
              <w:rPr>
                <w:rFonts w:ascii="Cambria Math" w:hAnsi="Cambria Math"/>
              </w:rPr>
              <m:t>k</m:t>
            </m:r>
          </m:e>
          <m:sub>
            <m:r>
              <m:rPr>
                <m:sty m:val="p"/>
              </m:rPr>
              <w:rPr>
                <w:rFonts w:ascii="Cambria Math" w:hAnsi="Cambria Math"/>
              </w:rPr>
              <m:t>1</m:t>
            </m:r>
          </m:sub>
        </m:sSub>
        <m:sSub>
          <m:sSubPr>
            <m:ctrlPr>
              <w:rPr>
                <w:rFonts w:ascii="Cambria Math" w:hAnsi="Cambria Math"/>
              </w:rPr>
            </m:ctrlPr>
          </m:sSubPr>
          <m:e>
            <m:r>
              <w:rPr>
                <w:rFonts w:ascii="Cambria Math" w:hAnsi="Cambria Math"/>
              </w:rPr>
              <m:t>α</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m:rPr>
                <m:sty m:val="p"/>
              </m:rPr>
              <w:rPr>
                <w:rFonts w:ascii="Cambria Math" w:hAnsi="Cambria Math"/>
              </w:rPr>
              <m:t>2</m:t>
            </m:r>
          </m:sub>
        </m:sSub>
        <m:sSub>
          <m:sSubPr>
            <m:ctrlPr>
              <w:rPr>
                <w:rFonts w:ascii="Cambria Math" w:hAnsi="Cambria Math"/>
              </w:rPr>
            </m:ctrlPr>
          </m:sSubPr>
          <m:e>
            <m:r>
              <w:rPr>
                <w:rFonts w:ascii="Cambria Math" w:hAnsi="Cambria Math"/>
              </w:rPr>
              <m:t>α</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s</m:t>
            </m:r>
          </m:sub>
        </m:sSub>
        <m:sSub>
          <m:sSubPr>
            <m:ctrlPr>
              <w:rPr>
                <w:rFonts w:ascii="Cambria Math" w:hAnsi="Cambria Math"/>
              </w:rPr>
            </m:ctrlPr>
          </m:sSubPr>
          <m:e>
            <m:r>
              <w:rPr>
                <w:rFonts w:ascii="Cambria Math" w:hAnsi="Cambria Math"/>
              </w:rPr>
              <m:t>α</m:t>
            </m:r>
          </m:e>
          <m:sub>
            <m:r>
              <w:rPr>
                <w:rFonts w:ascii="Cambria Math" w:hAnsi="Cambria Math"/>
              </w:rPr>
              <m:t>s</m:t>
            </m:r>
          </m:sub>
        </m:sSub>
      </m:oMath>
      <w:r>
        <w:rPr>
          <w:rFonts w:hint="eastAsia"/>
        </w:rPr>
        <w:t xml:space="preserve"> </w:t>
      </w:r>
      <w:r>
        <w:t>,</w:t>
      </w:r>
    </w:p>
    <w:p w14:paraId="37F58870" w14:textId="77777777" w:rsidR="00D662EA" w:rsidRPr="00C51EAD" w:rsidRDefault="00D662EA" w:rsidP="00D662EA">
      <w:pPr>
        <w:pStyle w:val="aff8"/>
        <w:rPr>
          <w:lang w:eastAsia="zh-CN"/>
        </w:rPr>
      </w:pPr>
      <w:r w:rsidRPr="00C51EAD">
        <w:rPr>
          <w:lang w:eastAsia="zh-CN"/>
        </w:rPr>
        <w:t>则</w:t>
      </w:r>
      <w:r w:rsidRPr="00C51EAD">
        <w:rPr>
          <w:rFonts w:hint="eastAsia"/>
          <w:lang w:eastAsia="zh-CN"/>
        </w:rPr>
        <w:t>:</w:t>
      </w:r>
      <w:r w:rsidRPr="00C51EAD">
        <w:rPr>
          <w:lang w:eastAsia="zh-CN"/>
        </w:rPr>
        <w:t xml:space="preserve"> </w:t>
      </w:r>
      <m:oMath>
        <m:sSup>
          <m:sSupPr>
            <m:ctrlPr>
              <w:rPr>
                <w:rFonts w:ascii="Cambria Math" w:hAnsi="Cambria Math"/>
              </w:rPr>
            </m:ctrlPr>
          </m:sSupPr>
          <m:e>
            <m:r>
              <w:rPr>
                <w:rFonts w:ascii="Cambria Math" w:hAnsi="Cambria Math"/>
                <w:lang w:eastAsia="zh-CN"/>
              </w:rPr>
              <m:t>A</m:t>
            </m:r>
          </m:e>
          <m:sup>
            <m:r>
              <w:rPr>
                <w:rFonts w:ascii="Cambria Math" w:hAnsi="Cambria Math"/>
                <w:lang w:eastAsia="zh-CN"/>
              </w:rPr>
              <m:t>n</m:t>
            </m:r>
          </m:sup>
        </m:sSup>
        <m:r>
          <w:rPr>
            <w:rFonts w:ascii="Cambria Math" w:hAnsi="Cambria Math"/>
            <w:lang w:eastAsia="zh-CN"/>
          </w:rPr>
          <m:t>α</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m:rPr>
                <m:sty m:val="p"/>
              </m:rPr>
              <w:rPr>
                <w:rFonts w:ascii="Cambria Math" w:hAnsi="Cambria Math"/>
                <w:lang w:eastAsia="zh-CN"/>
              </w:rPr>
              <m:t>1</m:t>
            </m:r>
          </m:sub>
        </m:sSub>
        <m:sSup>
          <m:sSupPr>
            <m:ctrlPr>
              <w:rPr>
                <w:rFonts w:ascii="Cambria Math" w:hAnsi="Cambria Math"/>
              </w:rPr>
            </m:ctrlPr>
          </m:sSupPr>
          <m:e>
            <m:r>
              <w:rPr>
                <w:rFonts w:ascii="Cambria Math" w:hAnsi="Cambria Math"/>
                <w:lang w:eastAsia="zh-CN"/>
              </w:rPr>
              <m:t>A</m:t>
            </m:r>
          </m:e>
          <m:sup>
            <m:r>
              <w:rPr>
                <w:rFonts w:ascii="Cambria Math" w:hAnsi="Cambria Math"/>
                <w:lang w:eastAsia="zh-CN"/>
              </w:rPr>
              <m:t>n</m:t>
            </m:r>
          </m:sup>
        </m:sSup>
        <m:sSub>
          <m:sSubPr>
            <m:ctrlPr>
              <w:rPr>
                <w:rFonts w:ascii="Cambria Math" w:hAnsi="Cambria Math"/>
              </w:rPr>
            </m:ctrlPr>
          </m:sSubPr>
          <m:e>
            <m:r>
              <w:rPr>
                <w:rFonts w:ascii="Cambria Math" w:hAnsi="Cambria Math"/>
                <w:lang w:eastAsia="zh-CN"/>
              </w:rPr>
              <m:t>α</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m:rPr>
                <m:sty m:val="p"/>
              </m:rPr>
              <w:rPr>
                <w:rFonts w:ascii="Cambria Math" w:hAnsi="Cambria Math"/>
                <w:lang w:eastAsia="zh-CN"/>
              </w:rPr>
              <m:t>2</m:t>
            </m:r>
          </m:sub>
        </m:sSub>
        <m:sSup>
          <m:sSupPr>
            <m:ctrlPr>
              <w:rPr>
                <w:rFonts w:ascii="Cambria Math" w:hAnsi="Cambria Math"/>
              </w:rPr>
            </m:ctrlPr>
          </m:sSupPr>
          <m:e>
            <m:r>
              <w:rPr>
                <w:rFonts w:ascii="Cambria Math" w:hAnsi="Cambria Math"/>
                <w:lang w:eastAsia="zh-CN"/>
              </w:rPr>
              <m:t>A</m:t>
            </m:r>
          </m:e>
          <m:sup>
            <m:r>
              <w:rPr>
                <w:rFonts w:ascii="Cambria Math" w:hAnsi="Cambria Math"/>
                <w:lang w:eastAsia="zh-CN"/>
              </w:rPr>
              <m:t>n</m:t>
            </m:r>
          </m:sup>
        </m:sSup>
        <m:sSub>
          <m:sSubPr>
            <m:ctrlPr>
              <w:rPr>
                <w:rFonts w:ascii="Cambria Math" w:hAnsi="Cambria Math"/>
              </w:rPr>
            </m:ctrlPr>
          </m:sSubPr>
          <m:e>
            <m:r>
              <w:rPr>
                <w:rFonts w:ascii="Cambria Math" w:hAnsi="Cambria Math"/>
                <w:lang w:eastAsia="zh-CN"/>
              </w:rPr>
              <m:t>α</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w:rPr>
                <w:rFonts w:ascii="Cambria Math" w:hAnsi="Cambria Math"/>
                <w:lang w:eastAsia="zh-CN"/>
              </w:rPr>
              <m:t>s</m:t>
            </m:r>
          </m:sub>
        </m:sSub>
        <m:sSup>
          <m:sSupPr>
            <m:ctrlPr>
              <w:rPr>
                <w:rFonts w:ascii="Cambria Math" w:hAnsi="Cambria Math"/>
              </w:rPr>
            </m:ctrlPr>
          </m:sSupPr>
          <m:e>
            <m:r>
              <w:rPr>
                <w:rFonts w:ascii="Cambria Math" w:hAnsi="Cambria Math"/>
                <w:lang w:eastAsia="zh-CN"/>
              </w:rPr>
              <m:t>A</m:t>
            </m:r>
          </m:e>
          <m:sup>
            <m:r>
              <w:rPr>
                <w:rFonts w:ascii="Cambria Math" w:hAnsi="Cambria Math"/>
                <w:lang w:eastAsia="zh-CN"/>
              </w:rPr>
              <m:t>n</m:t>
            </m:r>
          </m:sup>
        </m:sSup>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m:rPr>
                <m:sty m:val="p"/>
              </m:rPr>
              <w:rPr>
                <w:rFonts w:ascii="Cambria Math" w:hAnsi="Cambria Math"/>
                <w:lang w:eastAsia="zh-CN"/>
              </w:rPr>
              <m:t>1</m:t>
            </m:r>
          </m:sub>
        </m:sSub>
        <m:sSubSup>
          <m:sSubSupPr>
            <m:ctrlPr>
              <w:rPr>
                <w:rFonts w:ascii="Cambria Math" w:hAnsi="Cambria Math"/>
              </w:rPr>
            </m:ctrlPr>
          </m:sSubSupPr>
          <m:e>
            <m:r>
              <w:rPr>
                <w:rFonts w:ascii="Cambria Math" w:hAnsi="Cambria Math"/>
                <w:lang w:eastAsia="zh-CN"/>
              </w:rPr>
              <m:t>λ</m:t>
            </m:r>
          </m:e>
          <m:sub>
            <m:r>
              <m:rPr>
                <m:sty m:val="p"/>
              </m:rPr>
              <w:rPr>
                <w:rFonts w:ascii="Cambria Math" w:hAnsi="Cambria Math"/>
                <w:lang w:eastAsia="zh-CN"/>
              </w:rPr>
              <m:t>1</m:t>
            </m:r>
          </m:sub>
          <m:sup>
            <m:r>
              <w:rPr>
                <w:rFonts w:ascii="Cambria Math" w:hAnsi="Cambria Math"/>
                <w:lang w:eastAsia="zh-CN"/>
              </w:rPr>
              <m:t>n</m:t>
            </m:r>
          </m:sup>
        </m:sSubSup>
        <m:sSub>
          <m:sSubPr>
            <m:ctrlPr>
              <w:rPr>
                <w:rFonts w:ascii="Cambria Math" w:hAnsi="Cambria Math"/>
              </w:rPr>
            </m:ctrlPr>
          </m:sSubPr>
          <m:e>
            <m:r>
              <w:rPr>
                <w:rFonts w:ascii="Cambria Math" w:hAnsi="Cambria Math"/>
                <w:lang w:eastAsia="zh-CN"/>
              </w:rPr>
              <m:t>α</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m:rPr>
                <m:sty m:val="p"/>
              </m:rPr>
              <w:rPr>
                <w:rFonts w:ascii="Cambria Math" w:hAnsi="Cambria Math"/>
                <w:lang w:eastAsia="zh-CN"/>
              </w:rPr>
              <m:t>2</m:t>
            </m:r>
          </m:sub>
        </m:sSub>
        <m:sSubSup>
          <m:sSubSupPr>
            <m:ctrlPr>
              <w:rPr>
                <w:rFonts w:ascii="Cambria Math" w:hAnsi="Cambria Math"/>
              </w:rPr>
            </m:ctrlPr>
          </m:sSubSupPr>
          <m:e>
            <m:r>
              <w:rPr>
                <w:rFonts w:ascii="Cambria Math" w:hAnsi="Cambria Math"/>
                <w:lang w:eastAsia="zh-CN"/>
              </w:rPr>
              <m:t>λ</m:t>
            </m:r>
          </m:e>
          <m:sub>
            <m:r>
              <m:rPr>
                <m:sty m:val="p"/>
              </m:rPr>
              <w:rPr>
                <w:rFonts w:ascii="Cambria Math" w:hAnsi="Cambria Math"/>
                <w:lang w:eastAsia="zh-CN"/>
              </w:rPr>
              <m:t>2</m:t>
            </m:r>
          </m:sub>
          <m:sup>
            <m:r>
              <w:rPr>
                <w:rFonts w:ascii="Cambria Math" w:hAnsi="Cambria Math"/>
                <w:lang w:eastAsia="zh-CN"/>
              </w:rPr>
              <m:t>n</m:t>
            </m:r>
          </m:sup>
        </m:sSubSup>
        <m:sSub>
          <m:sSubPr>
            <m:ctrlPr>
              <w:rPr>
                <w:rFonts w:ascii="Cambria Math" w:hAnsi="Cambria Math"/>
              </w:rPr>
            </m:ctrlPr>
          </m:sSubPr>
          <m:e>
            <m:r>
              <w:rPr>
                <w:rFonts w:ascii="Cambria Math" w:hAnsi="Cambria Math"/>
                <w:lang w:eastAsia="zh-CN"/>
              </w:rPr>
              <m:t>α</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w:rPr>
                <w:rFonts w:ascii="Cambria Math" w:hAnsi="Cambria Math"/>
                <w:lang w:eastAsia="zh-CN"/>
              </w:rPr>
              <m:t>s</m:t>
            </m:r>
          </m:sub>
        </m:sSub>
        <m:sSubSup>
          <m:sSubSupPr>
            <m:ctrlPr>
              <w:rPr>
                <w:rFonts w:ascii="Cambria Math" w:hAnsi="Cambria Math"/>
              </w:rPr>
            </m:ctrlPr>
          </m:sSubSupPr>
          <m:e>
            <m:r>
              <w:rPr>
                <w:rFonts w:ascii="Cambria Math" w:hAnsi="Cambria Math"/>
                <w:lang w:eastAsia="zh-CN"/>
              </w:rPr>
              <m:t>λ</m:t>
            </m:r>
          </m:e>
          <m:sub>
            <m:r>
              <w:rPr>
                <w:rFonts w:ascii="Cambria Math" w:hAnsi="Cambria Math"/>
                <w:lang w:eastAsia="zh-CN"/>
              </w:rPr>
              <m:t>s</m:t>
            </m:r>
          </m:sub>
          <m:sup>
            <m:r>
              <w:rPr>
                <w:rFonts w:ascii="Cambria Math" w:hAnsi="Cambria Math"/>
                <w:lang w:eastAsia="zh-CN"/>
              </w:rPr>
              <m:t>n</m:t>
            </m:r>
          </m:sup>
        </m:sSubSup>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sidRPr="00C51EAD">
        <w:rPr>
          <w:lang w:eastAsia="zh-CN"/>
        </w:rPr>
        <w:t xml:space="preserve"> </w:t>
      </w:r>
      <w:r>
        <w:rPr>
          <w:rFonts w:hint="eastAsia"/>
          <w:lang w:eastAsia="zh-CN"/>
        </w:rPr>
        <w:t>。</w:t>
      </w:r>
    </w:p>
    <w:p w14:paraId="617FFC70" w14:textId="77777777" w:rsidR="00D662EA" w:rsidRPr="00C51EAD" w:rsidRDefault="00D662EA" w:rsidP="00D662EA">
      <w:pPr>
        <w:pStyle w:val="aff8"/>
        <w:rPr>
          <w:b/>
          <w:sz w:val="24"/>
          <w:lang w:eastAsia="zh-CN"/>
        </w:rPr>
      </w:pPr>
      <w:r w:rsidRPr="00C51EAD">
        <w:rPr>
          <w:b/>
          <w:sz w:val="24"/>
          <w:lang w:eastAsia="zh-CN"/>
        </w:rPr>
        <w:t xml:space="preserve">2.相似变换、相似矩阵的概念及性质 </w:t>
      </w:r>
    </w:p>
    <w:p w14:paraId="06044708" w14:textId="77777777" w:rsidR="00D662EA" w:rsidRPr="00C51EAD" w:rsidRDefault="00D662EA" w:rsidP="00D662EA">
      <w:pPr>
        <w:pStyle w:val="aff8"/>
        <w:rPr>
          <w:lang w:eastAsia="zh-CN"/>
        </w:rPr>
      </w:pPr>
      <w:r w:rsidRPr="00C51EAD">
        <w:rPr>
          <w:lang w:eastAsia="zh-CN"/>
        </w:rPr>
        <w:t>(1) 若</w:t>
      </w:r>
      <m:oMath>
        <m:r>
          <w:rPr>
            <w:rFonts w:ascii="Cambria Math" w:hAnsi="Cambria Math"/>
            <w:lang w:eastAsia="zh-CN"/>
          </w:rPr>
          <m:t>A∼B</m:t>
        </m:r>
      </m:oMath>
      <w:r w:rsidRPr="00C51EAD">
        <w:rPr>
          <w:lang w:eastAsia="zh-CN"/>
        </w:rPr>
        <w:t xml:space="preserve">，则 </w:t>
      </w:r>
    </w:p>
    <w:p w14:paraId="6D25B86C" w14:textId="77777777" w:rsidR="00D662EA" w:rsidRPr="00C51EAD" w:rsidRDefault="00D662EA" w:rsidP="00D662EA">
      <w:pPr>
        <w:pStyle w:val="aff8"/>
        <w:rPr>
          <w:lang w:eastAsia="zh-CN"/>
        </w:rPr>
      </w:pPr>
      <w:r w:rsidRPr="00C51EAD">
        <w:rPr>
          <w:lang w:eastAsia="zh-CN"/>
        </w:rPr>
        <w:t xml:space="preserve">1) </w:t>
      </w:r>
      <m:oMath>
        <m:sSup>
          <m:sSupPr>
            <m:ctrlPr>
              <w:rPr>
                <w:rFonts w:ascii="Cambria Math" w:hAnsi="Cambria Math"/>
              </w:rPr>
            </m:ctrlPr>
          </m:sSupPr>
          <m:e>
            <m:r>
              <w:rPr>
                <w:rFonts w:ascii="Cambria Math" w:hAnsi="Cambria Math"/>
                <w:lang w:eastAsia="zh-CN"/>
              </w:rPr>
              <m:t>A</m:t>
            </m:r>
          </m:e>
          <m:sup>
            <m:r>
              <w:rPr>
                <w:rFonts w:ascii="Cambria Math" w:hAnsi="Cambria Math"/>
                <w:lang w:eastAsia="zh-CN"/>
              </w:rPr>
              <m:t>T</m:t>
            </m:r>
          </m:sup>
        </m:sSup>
        <m:r>
          <w:rPr>
            <w:rFonts w:ascii="Cambria Math" w:hAnsi="Cambria Math"/>
            <w:lang w:eastAsia="zh-CN"/>
          </w:rPr>
          <m:t>∼</m:t>
        </m:r>
        <m:sSup>
          <m:sSupPr>
            <m:ctrlPr>
              <w:rPr>
                <w:rFonts w:ascii="Cambria Math" w:hAnsi="Cambria Math"/>
              </w:rPr>
            </m:ctrlPr>
          </m:sSupPr>
          <m:e>
            <m:r>
              <w:rPr>
                <w:rFonts w:ascii="Cambria Math" w:hAnsi="Cambria Math"/>
                <w:lang w:eastAsia="zh-CN"/>
              </w:rPr>
              <m:t>B</m:t>
            </m:r>
          </m:e>
          <m:sup>
            <m:r>
              <w:rPr>
                <w:rFonts w:ascii="Cambria Math" w:hAnsi="Cambria Math"/>
                <w:lang w:eastAsia="zh-CN"/>
              </w:rPr>
              <m:t>T</m:t>
            </m:r>
          </m:sup>
        </m:sSup>
        <m: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-1</m:t>
            </m:r>
          </m:sup>
        </m:sSup>
        <m:r>
          <w:rPr>
            <w:rFonts w:ascii="Cambria Math" w:hAnsi="Cambria Math"/>
            <w:lang w:eastAsia="zh-CN"/>
          </w:rPr>
          <m:t>∼</m:t>
        </m:r>
        <m:sSup>
          <m:sSupPr>
            <m:ctrlPr>
              <w:rPr>
                <w:rFonts w:ascii="Cambria Math" w:hAnsi="Cambria Math"/>
              </w:rPr>
            </m:ctrlPr>
          </m:sSupPr>
          <m:e>
            <m:r>
              <w:rPr>
                <w:rFonts w:ascii="Cambria Math" w:hAnsi="Cambria Math"/>
                <w:lang w:eastAsia="zh-CN"/>
              </w:rPr>
              <m:t>B</m:t>
            </m:r>
          </m:e>
          <m:sup>
            <m:r>
              <w:rPr>
                <w:rFonts w:ascii="Cambria Math" w:hAnsi="Cambria Math"/>
                <w:lang w:eastAsia="zh-CN"/>
              </w:rPr>
              <m:t>-1</m:t>
            </m:r>
          </m:sup>
        </m:sSup>
        <m:r>
          <w:rPr>
            <w:rFonts w:ascii="Cambria Math" w:hAnsi="Cambria Math"/>
            <w:lang w:eastAsia="zh-CN"/>
          </w:rPr>
          <m:t>,</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m:rPr>
                <m:sty m:val="p"/>
              </m:rPr>
              <w:rPr>
                <w:rFonts w:ascii="Cambria Math" w:hAnsi="Cambria Math"/>
                <w:lang w:eastAsia="zh-CN"/>
              </w:rPr>
              <m:t>*</m:t>
            </m:r>
          </m:sup>
        </m:sSup>
        <m:r>
          <w:rPr>
            <w:rFonts w:ascii="Cambria Math" w:hAnsi="Cambria Math"/>
            <w:lang w:eastAsia="zh-CN"/>
          </w:rPr>
          <m:t>∼</m:t>
        </m:r>
        <m:sSup>
          <m:sSupPr>
            <m:ctrlPr>
              <w:rPr>
                <w:rFonts w:ascii="Cambria Math" w:hAnsi="Cambria Math"/>
              </w:rPr>
            </m:ctrlPr>
          </m:sSupPr>
          <m:e>
            <m:r>
              <w:rPr>
                <w:rFonts w:ascii="Cambria Math" w:hAnsi="Cambria Math"/>
                <w:lang w:eastAsia="zh-CN"/>
              </w:rPr>
              <m:t>B</m:t>
            </m:r>
          </m:e>
          <m:sup>
            <m:r>
              <m:rPr>
                <m:sty m:val="p"/>
              </m:rPr>
              <w:rPr>
                <w:rFonts w:ascii="Cambria Math" w:hAnsi="Cambria Math"/>
                <w:lang w:eastAsia="zh-CN"/>
              </w:rPr>
              <m:t>*</m:t>
            </m:r>
          </m:sup>
        </m:sSup>
      </m:oMath>
    </w:p>
    <w:p w14:paraId="5B21021E" w14:textId="77777777" w:rsidR="00D662EA" w:rsidRPr="00C51EAD" w:rsidRDefault="00D662EA" w:rsidP="00D662EA">
      <w:pPr>
        <w:pStyle w:val="aff8"/>
      </w:pPr>
      <w:r w:rsidRPr="00C51EAD">
        <w:t xml:space="preserve">2) </w:t>
      </w:r>
      <m:oMath>
        <m:r>
          <w:rPr>
            <w:rFonts w:ascii="Cambria Math" w:hAnsi="Cambria Math"/>
          </w:rPr>
          <m:t>|A|=|B|,</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A</m:t>
                </m:r>
              </m:e>
              <m:sub>
                <m:r>
                  <w:rPr>
                    <w:rFonts w:ascii="Cambria Math" w:hAnsi="Cambria Math"/>
                  </w:rPr>
                  <m:t>ii</m:t>
                </m:r>
              </m:sub>
            </m:sSub>
          </m:e>
        </m:nary>
        <m: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b</m:t>
                </m:r>
              </m:e>
              <m:sub>
                <m:r>
                  <w:rPr>
                    <w:rFonts w:ascii="Cambria Math" w:hAnsi="Cambria Math"/>
                  </w:rPr>
                  <m:t>ii</m:t>
                </m:r>
              </m:sub>
            </m:sSub>
          </m:e>
        </m:nary>
        <m:r>
          <w:rPr>
            <w:rFonts w:ascii="Cambria Math" w:hAnsi="Cambria Math"/>
          </w:rPr>
          <m:t>,r(A)=r(B)</m:t>
        </m:r>
      </m:oMath>
      <w:r w:rsidRPr="00C51EAD">
        <w:t xml:space="preserve"> </w:t>
      </w:r>
    </w:p>
    <w:p w14:paraId="1C5B0E8B" w14:textId="77777777" w:rsidR="00D662EA" w:rsidRPr="00C51EAD" w:rsidRDefault="00D662EA" w:rsidP="00D662EA">
      <w:pPr>
        <w:pStyle w:val="aff8"/>
        <w:rPr>
          <w:lang w:eastAsia="zh-CN"/>
        </w:rPr>
      </w:pPr>
      <w:r w:rsidRPr="00C51EAD">
        <w:rPr>
          <w:lang w:eastAsia="zh-CN"/>
        </w:rPr>
        <w:t xml:space="preserve">3) </w:t>
      </w:r>
      <m:oMath>
        <m:r>
          <w:rPr>
            <w:rFonts w:ascii="Cambria Math" w:hAnsi="Cambria Math"/>
            <w:lang w:eastAsia="zh-CN"/>
          </w:rPr>
          <m:t>|λE-A|=|λE-B|</m:t>
        </m:r>
      </m:oMath>
      <w:r w:rsidRPr="00C51EAD">
        <w:rPr>
          <w:rFonts w:hint="eastAsia"/>
          <w:lang w:eastAsia="zh-CN"/>
        </w:rPr>
        <w:t>，</w:t>
      </w:r>
      <w:r w:rsidRPr="00C51EAD">
        <w:rPr>
          <w:lang w:eastAsia="zh-CN"/>
        </w:rPr>
        <w:t>对</w:t>
      </w:r>
      <m:oMath>
        <m:r>
          <w:rPr>
            <w:rFonts w:ascii="Cambria Math" w:hAnsi="Cambria Math"/>
            <w:lang w:eastAsia="zh-CN"/>
          </w:rPr>
          <m:t>∀λ</m:t>
        </m:r>
      </m:oMath>
      <w:r w:rsidRPr="00C51EAD">
        <w:rPr>
          <w:lang w:eastAsia="zh-CN"/>
        </w:rPr>
        <w:t>成立</w:t>
      </w:r>
    </w:p>
    <w:p w14:paraId="6C49B592" w14:textId="77777777" w:rsidR="00D662EA" w:rsidRPr="00C51EAD" w:rsidRDefault="00D662EA" w:rsidP="00D662EA">
      <w:pPr>
        <w:pStyle w:val="aff8"/>
        <w:rPr>
          <w:b/>
          <w:color w:val="FF0000"/>
          <w:lang w:eastAsia="zh-CN"/>
        </w:rPr>
      </w:pPr>
      <w:r w:rsidRPr="00C51EAD">
        <w:rPr>
          <w:b/>
          <w:sz w:val="24"/>
          <w:lang w:eastAsia="zh-CN"/>
        </w:rPr>
        <w:lastRenderedPageBreak/>
        <w:t>3.矩阵可相似对角化的充分必要条件</w:t>
      </w:r>
      <w:r w:rsidRPr="00C51EAD">
        <w:rPr>
          <w:b/>
          <w:color w:val="FF0000"/>
          <w:lang w:eastAsia="zh-CN"/>
        </w:rPr>
        <w:t xml:space="preserve">  </w:t>
      </w:r>
    </w:p>
    <w:p w14:paraId="62C7A264" w14:textId="77777777" w:rsidR="00D662EA" w:rsidRPr="00E42EB8" w:rsidRDefault="00D662EA" w:rsidP="00D662EA">
      <w:pPr>
        <w:pStyle w:val="aff8"/>
        <w:rPr>
          <w:lang w:eastAsia="zh-CN"/>
        </w:rPr>
      </w:pPr>
      <w:r w:rsidRPr="00E42EB8">
        <w:rPr>
          <w:lang w:eastAsia="zh-CN"/>
        </w:rPr>
        <w:t>(1) 设</w:t>
      </w:r>
      <m:oMath>
        <m:r>
          <w:rPr>
            <w:rFonts w:ascii="Cambria Math" w:hAnsi="Cambria Math"/>
            <w:lang w:eastAsia="zh-CN"/>
          </w:rPr>
          <m:t>A</m:t>
        </m:r>
      </m:oMath>
      <w:r w:rsidRPr="00E42EB8">
        <w:rPr>
          <w:lang w:eastAsia="zh-CN"/>
        </w:rPr>
        <w:t>为</w:t>
      </w:r>
      <m:oMath>
        <m:r>
          <w:rPr>
            <w:rFonts w:ascii="Cambria Math" w:hAnsi="Cambria Math"/>
            <w:lang w:eastAsia="zh-CN"/>
          </w:rPr>
          <m:t>n</m:t>
        </m:r>
      </m:oMath>
      <w:r w:rsidRPr="00E42EB8">
        <w:rPr>
          <w:lang w:eastAsia="zh-CN"/>
        </w:rPr>
        <w:t>阶方阵，则</w:t>
      </w:r>
      <m:oMath>
        <m:r>
          <w:rPr>
            <w:rFonts w:ascii="Cambria Math" w:hAnsi="Cambria Math"/>
            <w:lang w:eastAsia="zh-CN"/>
          </w:rPr>
          <m:t>A</m:t>
        </m:r>
      </m:oMath>
      <w:r w:rsidRPr="00E42EB8">
        <w:rPr>
          <w:lang w:eastAsia="zh-CN"/>
        </w:rPr>
        <w:t>可对角化</w:t>
      </w:r>
      <m:oMath>
        <m:r>
          <m:rPr>
            <m:sty m:val="p"/>
          </m:rPr>
          <w:rPr>
            <w:rFonts w:ascii="Cambria Math" w:hAnsi="Cambria Math"/>
            <w:lang w:eastAsia="zh-CN"/>
          </w:rPr>
          <m:t>⇔</m:t>
        </m:r>
      </m:oMath>
      <w:r w:rsidRPr="00E42EB8">
        <w:rPr>
          <w:lang w:eastAsia="zh-CN"/>
        </w:rPr>
        <w:t>对每个</w:t>
      </w:r>
      <m:oMath>
        <m:sSub>
          <m:sSubPr>
            <m:ctrlPr>
              <w:rPr>
                <w:rFonts w:ascii="Cambria Math" w:hAnsi="Cambria Math"/>
              </w:rPr>
            </m:ctrlPr>
          </m:sSubPr>
          <m:e>
            <m:r>
              <w:rPr>
                <w:rFonts w:ascii="Cambria Math" w:hAnsi="Cambria Math"/>
                <w:lang w:eastAsia="zh-CN"/>
              </w:rPr>
              <m:t>k</m:t>
            </m:r>
          </m:e>
          <m:sub>
            <m:r>
              <w:rPr>
                <w:rFonts w:ascii="Cambria Math" w:hAnsi="Cambria Math"/>
                <w:lang w:eastAsia="zh-CN"/>
              </w:rPr>
              <m:t>i</m:t>
            </m:r>
          </m:sub>
        </m:sSub>
      </m:oMath>
      <w:r w:rsidRPr="00E42EB8">
        <w:rPr>
          <w:lang w:eastAsia="zh-CN"/>
        </w:rPr>
        <w:t>重根特征值</w:t>
      </w:r>
      <m:oMath>
        <m:sSub>
          <m:sSubPr>
            <m:ctrlPr>
              <w:rPr>
                <w:rFonts w:ascii="Cambria Math" w:hAnsi="Cambria Math"/>
              </w:rPr>
            </m:ctrlPr>
          </m:sSubPr>
          <m:e>
            <m:r>
              <w:rPr>
                <w:rFonts w:ascii="Cambria Math" w:hAnsi="Cambria Math"/>
                <w:lang w:eastAsia="zh-CN"/>
              </w:rPr>
              <m:t>λ</m:t>
            </m:r>
          </m:e>
          <m:sub>
            <m:r>
              <w:rPr>
                <w:rFonts w:ascii="Cambria Math" w:hAnsi="Cambria Math"/>
                <w:lang w:eastAsia="zh-CN"/>
              </w:rPr>
              <m:t>i</m:t>
            </m:r>
          </m:sub>
        </m:sSub>
      </m:oMath>
      <w:r w:rsidRPr="00E42EB8">
        <w:rPr>
          <w:lang w:eastAsia="zh-CN"/>
        </w:rPr>
        <w:t>，有</w:t>
      </w:r>
      <m:oMath>
        <m:r>
          <w:rPr>
            <w:rFonts w:ascii="Cambria Math" w:hAnsi="Cambria Math"/>
            <w:lang w:eastAsia="zh-CN"/>
          </w:rPr>
          <m:t>n</m:t>
        </m:r>
        <m:r>
          <m:rPr>
            <m:sty m:val="p"/>
          </m:rPr>
          <w:rPr>
            <w:rFonts w:ascii="Cambria Math" w:hAnsi="Cambria Math"/>
            <w:lang w:eastAsia="zh-CN"/>
          </w:rPr>
          <m:t>-</m:t>
        </m:r>
        <m:r>
          <w:rPr>
            <w:rFonts w:ascii="Cambria Math" w:hAnsi="Cambria Math"/>
            <w:lang w:eastAsia="zh-CN"/>
          </w:rPr>
          <m:t>r</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λ</m:t>
            </m:r>
          </m:e>
          <m:sub>
            <m:r>
              <w:rPr>
                <w:rFonts w:ascii="Cambria Math" w:hAnsi="Cambria Math"/>
                <w:lang w:eastAsia="zh-CN"/>
              </w:rPr>
              <m:t>i</m:t>
            </m:r>
          </m:sub>
        </m:sSub>
        <m:r>
          <w:rPr>
            <w:rFonts w:ascii="Cambria Math" w:hAnsi="Cambria Math"/>
            <w:lang w:eastAsia="zh-CN"/>
          </w:rPr>
          <m:t>E</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w:rPr>
                <w:rFonts w:ascii="Cambria Math" w:hAnsi="Cambria Math"/>
                <w:lang w:eastAsia="zh-CN"/>
              </w:rPr>
              <m:t>i</m:t>
            </m:r>
          </m:sub>
        </m:sSub>
      </m:oMath>
      <w:r w:rsidRPr="00E42EB8">
        <w:rPr>
          <w:lang w:eastAsia="zh-CN"/>
        </w:rPr>
        <w:t xml:space="preserve"> </w:t>
      </w:r>
    </w:p>
    <w:p w14:paraId="1FADB604" w14:textId="77777777" w:rsidR="00D662EA" w:rsidRPr="00E42EB8" w:rsidRDefault="00D662EA" w:rsidP="00D662EA">
      <w:pPr>
        <w:pStyle w:val="aff8"/>
        <w:rPr>
          <w:lang w:eastAsia="zh-CN"/>
        </w:rPr>
      </w:pPr>
      <w:r w:rsidRPr="00E42EB8">
        <w:rPr>
          <w:lang w:eastAsia="zh-CN"/>
        </w:rPr>
        <w:t>(2) 设</w:t>
      </w:r>
      <m:oMath>
        <m:r>
          <w:rPr>
            <w:rFonts w:ascii="Cambria Math" w:hAnsi="Cambria Math"/>
            <w:lang w:eastAsia="zh-CN"/>
          </w:rPr>
          <m:t>A</m:t>
        </m:r>
      </m:oMath>
      <w:r w:rsidRPr="00E42EB8">
        <w:rPr>
          <w:lang w:eastAsia="zh-CN"/>
        </w:rPr>
        <w:t>可对角化，则由</w:t>
      </w:r>
      <m:oMath>
        <m:sSup>
          <m:sSupPr>
            <m:ctrlPr>
              <w:rPr>
                <w:rFonts w:ascii="Cambria Math" w:hAnsi="Cambria Math"/>
              </w:rPr>
            </m:ctrlPr>
          </m:sSupPr>
          <m:e>
            <m:r>
              <w:rPr>
                <w:rFonts w:ascii="Cambria Math" w:hAnsi="Cambria Math"/>
                <w:lang w:eastAsia="zh-CN"/>
              </w:rPr>
              <m:t>P</m:t>
            </m:r>
          </m:e>
          <m:sup>
            <m:r>
              <m:rPr>
                <m:sty m:val="p"/>
              </m:rPr>
              <w:rPr>
                <w:rFonts w:ascii="Cambria Math" w:hAnsi="Cambria Math"/>
                <w:lang w:eastAsia="zh-CN"/>
              </w:rPr>
              <m:t>-1</m:t>
            </m:r>
          </m:sup>
        </m:sSup>
        <m:r>
          <w:rPr>
            <w:rFonts w:ascii="Cambria Math" w:hAnsi="Cambria Math"/>
            <w:lang w:eastAsia="zh-CN"/>
          </w:rPr>
          <m:t>AP</m:t>
        </m:r>
        <m:r>
          <m:rPr>
            <m:sty m:val="p"/>
          </m:rPr>
          <w:rPr>
            <w:rFonts w:ascii="Cambria Math" w:hAnsi="Cambria Math"/>
            <w:lang w:eastAsia="zh-CN"/>
          </w:rPr>
          <m:t>=</m:t>
        </m:r>
        <m:r>
          <w:rPr>
            <w:rFonts w:ascii="Cambria Math" w:hAnsi="Cambria Math"/>
            <w:lang w:eastAsia="zh-CN"/>
          </w:rPr>
          <m:t>Λ</m:t>
        </m:r>
        <m:r>
          <m:rPr>
            <m:sty m:val="p"/>
          </m:rPr>
          <w:rPr>
            <w:rFonts w:ascii="Cambria Math" w:hAnsi="Cambria Math"/>
            <w:lang w:eastAsia="zh-CN"/>
          </w:rPr>
          <m:t>,</m:t>
        </m:r>
      </m:oMath>
      <w:r w:rsidRPr="00E42EB8">
        <w:rPr>
          <w:lang w:eastAsia="zh-CN"/>
        </w:rPr>
        <w:t>有</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PΛ</m:t>
        </m:r>
        <m:sSup>
          <m:sSupPr>
            <m:ctrlPr>
              <w:rPr>
                <w:rFonts w:ascii="Cambria Math" w:hAnsi="Cambria Math"/>
              </w:rPr>
            </m:ctrlPr>
          </m:sSupPr>
          <m:e>
            <m:r>
              <w:rPr>
                <w:rFonts w:ascii="Cambria Math" w:hAnsi="Cambria Math"/>
                <w:lang w:eastAsia="zh-CN"/>
              </w:rPr>
              <m:t>P</m:t>
            </m:r>
          </m:e>
          <m:sup>
            <m:r>
              <m:rPr>
                <m:sty m:val="p"/>
              </m:rPr>
              <w:rPr>
                <w:rFonts w:ascii="Cambria Math" w:hAnsi="Cambria Math"/>
                <w:lang w:eastAsia="zh-CN"/>
              </w:rPr>
              <m:t>-1</m:t>
            </m:r>
          </m:sup>
        </m:sSup>
      </m:oMath>
      <w:r w:rsidRPr="00E42EB8">
        <w:rPr>
          <w:lang w:eastAsia="zh-CN"/>
        </w:rPr>
        <w:t>，从而</w:t>
      </w:r>
      <m:oMath>
        <m:sSup>
          <m:sSupPr>
            <m:ctrlPr>
              <w:rPr>
                <w:rFonts w:ascii="Cambria Math" w:hAnsi="Cambria Math"/>
              </w:rPr>
            </m:ctrlPr>
          </m:sSupPr>
          <m:e>
            <m:r>
              <w:rPr>
                <w:rFonts w:ascii="Cambria Math" w:hAnsi="Cambria Math"/>
                <w:lang w:eastAsia="zh-CN"/>
              </w:rPr>
              <m:t>A</m:t>
            </m:r>
          </m:e>
          <m:sup>
            <m:r>
              <w:rPr>
                <w:rFonts w:ascii="Cambria Math" w:hAnsi="Cambria Math"/>
                <w:lang w:eastAsia="zh-CN"/>
              </w:rPr>
              <m:t>n</m:t>
            </m:r>
          </m:sup>
        </m:sSup>
        <m:r>
          <m:rPr>
            <m:sty m:val="p"/>
          </m:rPr>
          <w:rPr>
            <w:rFonts w:ascii="Cambria Math" w:hAnsi="Cambria Math"/>
            <w:lang w:eastAsia="zh-CN"/>
          </w:rPr>
          <m:t>=</m:t>
        </m:r>
        <m:r>
          <w:rPr>
            <w:rFonts w:ascii="Cambria Math" w:hAnsi="Cambria Math"/>
            <w:lang w:eastAsia="zh-CN"/>
          </w:rPr>
          <m:t>P</m:t>
        </m:r>
        <m:sSup>
          <m:sSupPr>
            <m:ctrlPr>
              <w:rPr>
                <w:rFonts w:ascii="Cambria Math" w:hAnsi="Cambria Math"/>
              </w:rPr>
            </m:ctrlPr>
          </m:sSupPr>
          <m:e>
            <m:r>
              <w:rPr>
                <w:rFonts w:ascii="Cambria Math" w:hAnsi="Cambria Math"/>
                <w:lang w:eastAsia="zh-CN"/>
              </w:rPr>
              <m:t>Λ</m:t>
            </m:r>
          </m:e>
          <m:sup>
            <m:r>
              <w:rPr>
                <w:rFonts w:ascii="Cambria Math" w:hAnsi="Cambria Math"/>
                <w:lang w:eastAsia="zh-CN"/>
              </w:rPr>
              <m:t>n</m:t>
            </m:r>
          </m:sup>
        </m:sSup>
        <m:sSup>
          <m:sSupPr>
            <m:ctrlPr>
              <w:rPr>
                <w:rFonts w:ascii="Cambria Math" w:hAnsi="Cambria Math"/>
              </w:rPr>
            </m:ctrlPr>
          </m:sSupPr>
          <m:e>
            <m:r>
              <w:rPr>
                <w:rFonts w:ascii="Cambria Math" w:hAnsi="Cambria Math"/>
                <w:lang w:eastAsia="zh-CN"/>
              </w:rPr>
              <m:t>P</m:t>
            </m:r>
          </m:e>
          <m:sup>
            <m:r>
              <m:rPr>
                <m:sty m:val="p"/>
              </m:rPr>
              <w:rPr>
                <w:rFonts w:ascii="Cambria Math" w:hAnsi="Cambria Math"/>
                <w:lang w:eastAsia="zh-CN"/>
              </w:rPr>
              <m:t>-1</m:t>
            </m:r>
          </m:sup>
        </m:sSup>
      </m:oMath>
      <w:r w:rsidRPr="00E42EB8">
        <w:rPr>
          <w:lang w:eastAsia="zh-CN"/>
        </w:rPr>
        <w:t xml:space="preserve"> </w:t>
      </w:r>
    </w:p>
    <w:p w14:paraId="662C6934" w14:textId="77777777" w:rsidR="00D662EA" w:rsidRPr="00E42EB8" w:rsidRDefault="00D662EA" w:rsidP="00D662EA">
      <w:pPr>
        <w:pStyle w:val="aff8"/>
        <w:rPr>
          <w:lang w:eastAsia="zh-CN"/>
        </w:rPr>
      </w:pPr>
      <w:r w:rsidRPr="00E42EB8">
        <w:rPr>
          <w:lang w:eastAsia="zh-CN"/>
        </w:rPr>
        <w:t xml:space="preserve">(3) 重要结论 </w:t>
      </w:r>
    </w:p>
    <w:p w14:paraId="50CCE11B" w14:textId="77777777" w:rsidR="00D662EA" w:rsidRPr="00E42EB8" w:rsidRDefault="00D662EA" w:rsidP="00D662EA">
      <w:pPr>
        <w:pStyle w:val="aff8"/>
        <w:rPr>
          <w:lang w:eastAsia="zh-CN"/>
        </w:rPr>
      </w:pPr>
      <w:r w:rsidRPr="00E42EB8">
        <w:rPr>
          <w:lang w:eastAsia="zh-CN"/>
        </w:rPr>
        <w:t>1) 若</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C</m:t>
        </m:r>
        <m:r>
          <m:rPr>
            <m:sty m:val="p"/>
          </m:rPr>
          <w:rPr>
            <w:rFonts w:ascii="Cambria Math" w:hAnsi="Cambria Math"/>
            <w:lang w:eastAsia="zh-CN"/>
          </w:rPr>
          <m:t>∼</m:t>
        </m:r>
        <m:r>
          <w:rPr>
            <w:rFonts w:ascii="Cambria Math" w:hAnsi="Cambria Math"/>
            <w:lang w:eastAsia="zh-CN"/>
          </w:rPr>
          <m:t>D</m:t>
        </m:r>
      </m:oMath>
      <w:r w:rsidRPr="00E42EB8">
        <w:rPr>
          <w:lang w:eastAsia="zh-CN"/>
        </w:rPr>
        <w:t>，则</w:t>
      </w:r>
      <m:oMath>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r>
                    <w:rPr>
                      <w:rFonts w:ascii="Cambria Math" w:hAnsi="Cambria Math"/>
                      <w:lang w:eastAsia="zh-CN"/>
                    </w:rPr>
                    <m:t>A</m:t>
                  </m:r>
                  <m:r>
                    <m:rPr>
                      <m:sty m:val="p"/>
                    </m:rPr>
                    <w:rPr>
                      <w:rFonts w:ascii="Cambria Math" w:hAnsi="Cambria Math"/>
                      <w:lang w:eastAsia="zh-CN"/>
                    </w:rPr>
                    <m:t> </m:t>
                  </m:r>
                  <m:r>
                    <w:rPr>
                      <w:rFonts w:ascii="Cambria Math" w:hAnsi="Cambria Math"/>
                      <w:lang w:eastAsia="zh-CN"/>
                    </w:rPr>
                    <m:t>O</m:t>
                  </m:r>
                </m:e>
              </m:mr>
              <m:mr>
                <m:e/>
                <m:e>
                  <m:r>
                    <w:rPr>
                      <w:rFonts w:ascii="Cambria Math" w:hAnsi="Cambria Math"/>
                      <w:lang w:eastAsia="zh-CN"/>
                    </w:rPr>
                    <m:t>O</m:t>
                  </m:r>
                  <m:r>
                    <m:rPr>
                      <m:sty m:val="p"/>
                    </m:rPr>
                    <w:rPr>
                      <w:rFonts w:ascii="Cambria Math" w:hAnsi="Cambria Math"/>
                      <w:lang w:eastAsia="zh-CN"/>
                    </w:rPr>
                    <m:t> </m:t>
                  </m:r>
                  <m:r>
                    <w:rPr>
                      <w:rFonts w:ascii="Cambria Math" w:hAnsi="Cambria Math"/>
                      <w:lang w:eastAsia="zh-CN"/>
                    </w:rPr>
                    <m:t>C</m:t>
                  </m:r>
                </m:e>
              </m:mr>
            </m:m>
          </m:e>
        </m:d>
        <m:r>
          <m:rPr>
            <m:sty m:val="p"/>
          </m:rPr>
          <w:rPr>
            <w:rFonts w:ascii="Cambria Math" w:hAnsi="Cambria Math"/>
            <w:lang w:eastAsia="zh-CN"/>
          </w:rPr>
          <m:t>∼</m:t>
        </m:r>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r>
                    <w:rPr>
                      <w:rFonts w:ascii="Cambria Math" w:hAnsi="Cambria Math"/>
                      <w:lang w:eastAsia="zh-CN"/>
                    </w:rPr>
                    <m:t>B</m:t>
                  </m:r>
                  <m:r>
                    <m:rPr>
                      <m:sty m:val="p"/>
                    </m:rPr>
                    <w:rPr>
                      <w:rFonts w:ascii="Cambria Math" w:hAnsi="Cambria Math"/>
                      <w:lang w:eastAsia="zh-CN"/>
                    </w:rPr>
                    <m:t> </m:t>
                  </m:r>
                  <m:r>
                    <w:rPr>
                      <w:rFonts w:ascii="Cambria Math" w:hAnsi="Cambria Math"/>
                      <w:lang w:eastAsia="zh-CN"/>
                    </w:rPr>
                    <m:t>O</m:t>
                  </m:r>
                </m:e>
              </m:mr>
              <m:mr>
                <m:e/>
                <m:e>
                  <m:r>
                    <w:rPr>
                      <w:rFonts w:ascii="Cambria Math" w:hAnsi="Cambria Math"/>
                      <w:lang w:eastAsia="zh-CN"/>
                    </w:rPr>
                    <m:t>O</m:t>
                  </m:r>
                  <m:r>
                    <m:rPr>
                      <m:sty m:val="p"/>
                    </m:rPr>
                    <w:rPr>
                      <w:rFonts w:ascii="Cambria Math" w:hAnsi="Cambria Math"/>
                      <w:lang w:eastAsia="zh-CN"/>
                    </w:rPr>
                    <m:t> </m:t>
                  </m:r>
                  <m:r>
                    <w:rPr>
                      <w:rFonts w:ascii="Cambria Math" w:hAnsi="Cambria Math"/>
                      <w:lang w:eastAsia="zh-CN"/>
                    </w:rPr>
                    <m:t>D</m:t>
                  </m:r>
                </m:e>
              </m:mr>
            </m:m>
          </m:e>
        </m:d>
      </m:oMath>
      <w:r w:rsidRPr="00E42EB8">
        <w:rPr>
          <w:lang w:eastAsia="zh-CN"/>
        </w:rPr>
        <w:t xml:space="preserve">. </w:t>
      </w:r>
    </w:p>
    <w:p w14:paraId="5EE4B441" w14:textId="77777777" w:rsidR="00D662EA" w:rsidRPr="00E42EB8" w:rsidRDefault="00D662EA" w:rsidP="00D662EA">
      <w:pPr>
        <w:pStyle w:val="aff8"/>
        <w:rPr>
          <w:lang w:eastAsia="zh-CN"/>
        </w:rPr>
      </w:pPr>
      <w:r w:rsidRPr="00E42EB8">
        <w:rPr>
          <w:lang w:eastAsia="zh-CN"/>
        </w:rPr>
        <w:t>2) 若</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oMath>
      <w:r w:rsidRPr="00E42EB8">
        <w:rPr>
          <w:lang w:eastAsia="zh-CN"/>
        </w:rPr>
        <w:t>，则</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d>
          <m:dPr>
            <m:begChr m:val="|"/>
            <m:endChr m:val="|"/>
            <m:ctrlPr>
              <w:rPr>
                <w:rFonts w:ascii="Cambria Math" w:hAnsi="Cambria Math"/>
              </w:rPr>
            </m:ctrlPr>
          </m:dPr>
          <m:e>
            <m:r>
              <w:rPr>
                <w:rFonts w:ascii="Cambria Math" w:hAnsi="Cambria Math"/>
                <w:lang w:eastAsia="zh-CN"/>
              </w:rPr>
              <m:t>f</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e>
        </m:d>
        <m:r>
          <m:rPr>
            <m:sty m:val="p"/>
          </m:rPr>
          <w:rPr>
            <w:rFonts w:ascii="Cambria Math" w:hAnsi="Cambria Math"/>
            <w:lang w:eastAsia="zh-CN"/>
          </w:rPr>
          <m:t>∼</m:t>
        </m:r>
        <m:d>
          <m:dPr>
            <m:begChr m:val="|"/>
            <m:endChr m:val="|"/>
            <m:ctrlPr>
              <w:rPr>
                <w:rFonts w:ascii="Cambria Math" w:hAnsi="Cambria Math"/>
              </w:rPr>
            </m:ctrlPr>
          </m:dPr>
          <m:e>
            <m:r>
              <w:rPr>
                <w:rFonts w:ascii="Cambria Math" w:hAnsi="Cambria Math"/>
                <w:lang w:eastAsia="zh-CN"/>
              </w:rPr>
              <m:t>f</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e>
        </m:d>
      </m:oMath>
      <w:r w:rsidRPr="00E42EB8">
        <w:rPr>
          <w:lang w:eastAsia="zh-CN"/>
        </w:rPr>
        <w:t>，其中</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oMath>
      <w:r w:rsidRPr="00E42EB8">
        <w:rPr>
          <w:lang w:eastAsia="zh-CN"/>
        </w:rPr>
        <w:t>为关于</w:t>
      </w:r>
      <m:oMath>
        <m:r>
          <w:rPr>
            <w:rFonts w:ascii="Cambria Math" w:hAnsi="Cambria Math"/>
            <w:lang w:eastAsia="zh-CN"/>
          </w:rPr>
          <m:t>n</m:t>
        </m:r>
      </m:oMath>
      <w:r w:rsidRPr="00E42EB8">
        <w:rPr>
          <w:lang w:eastAsia="zh-CN"/>
        </w:rPr>
        <w:t>阶方阵</w:t>
      </w:r>
      <m:oMath>
        <m:r>
          <w:rPr>
            <w:rFonts w:ascii="Cambria Math" w:hAnsi="Cambria Math"/>
            <w:lang w:eastAsia="zh-CN"/>
          </w:rPr>
          <m:t>A</m:t>
        </m:r>
      </m:oMath>
      <w:r w:rsidRPr="00E42EB8">
        <w:rPr>
          <w:lang w:eastAsia="zh-CN"/>
        </w:rPr>
        <w:t xml:space="preserve">的多项式。 </w:t>
      </w:r>
    </w:p>
    <w:p w14:paraId="06E40D97" w14:textId="77777777" w:rsidR="00D662EA" w:rsidRPr="00E42EB8" w:rsidRDefault="00D662EA" w:rsidP="00D662EA">
      <w:pPr>
        <w:pStyle w:val="aff8"/>
        <w:rPr>
          <w:lang w:eastAsia="zh-CN"/>
        </w:rPr>
      </w:pPr>
      <w:r w:rsidRPr="00E42EB8">
        <w:rPr>
          <w:lang w:eastAsia="zh-CN"/>
        </w:rPr>
        <w:t>3) 若</w:t>
      </w:r>
      <m:oMath>
        <m:r>
          <w:rPr>
            <w:rFonts w:ascii="Cambria Math" w:hAnsi="Cambria Math"/>
            <w:lang w:eastAsia="zh-CN"/>
          </w:rPr>
          <m:t>A</m:t>
        </m:r>
      </m:oMath>
      <w:r w:rsidRPr="00E42EB8">
        <w:rPr>
          <w:lang w:eastAsia="zh-CN"/>
        </w:rPr>
        <w:t>为可对角化矩阵，则</w:t>
      </w:r>
      <w:proofErr w:type="gramStart"/>
      <w:r w:rsidRPr="00E42EB8">
        <w:rPr>
          <w:lang w:eastAsia="zh-CN"/>
        </w:rPr>
        <w:t>其非零特征值</w:t>
      </w:r>
      <w:proofErr w:type="gramEnd"/>
      <w:r w:rsidRPr="00E42EB8">
        <w:rPr>
          <w:lang w:eastAsia="zh-CN"/>
        </w:rPr>
        <w:t>的个数(重根重复计算)＝</w:t>
      </w:r>
      <w:proofErr w:type="gramStart"/>
      <w:r w:rsidRPr="00E42EB8">
        <w:rPr>
          <w:lang w:eastAsia="zh-CN"/>
        </w:rPr>
        <w:t>秩</w:t>
      </w:r>
      <w:proofErr w:type="gramEnd"/>
      <w:r w:rsidRPr="00E42EB8">
        <w:rPr>
          <w:lang w:eastAsia="zh-CN"/>
        </w:rPr>
        <w:t>(</w:t>
      </w:r>
      <m:oMath>
        <m:r>
          <w:rPr>
            <w:rFonts w:ascii="Cambria Math" w:hAnsi="Cambria Math"/>
            <w:lang w:eastAsia="zh-CN"/>
          </w:rPr>
          <m:t>A</m:t>
        </m:r>
      </m:oMath>
      <w:r w:rsidRPr="00E42EB8">
        <w:rPr>
          <w:lang w:eastAsia="zh-CN"/>
        </w:rPr>
        <w:t xml:space="preserve">) </w:t>
      </w:r>
    </w:p>
    <w:p w14:paraId="75EA0383" w14:textId="77777777" w:rsidR="00D662EA" w:rsidRPr="009215EC" w:rsidRDefault="00D662EA" w:rsidP="00D662EA">
      <w:pPr>
        <w:pStyle w:val="aff8"/>
        <w:rPr>
          <w:b/>
          <w:sz w:val="24"/>
          <w:lang w:eastAsia="zh-CN"/>
        </w:rPr>
      </w:pPr>
      <w:r w:rsidRPr="009215EC">
        <w:rPr>
          <w:b/>
          <w:sz w:val="24"/>
          <w:lang w:eastAsia="zh-CN"/>
        </w:rPr>
        <w:t>4.实对称矩阵的特征值、特征向量及相似对角阵</w:t>
      </w:r>
    </w:p>
    <w:p w14:paraId="2D95B87E" w14:textId="77777777" w:rsidR="00D662EA" w:rsidRPr="009215EC" w:rsidRDefault="00D662EA" w:rsidP="00D662EA">
      <w:pPr>
        <w:pStyle w:val="aff8"/>
        <w:rPr>
          <w:lang w:eastAsia="zh-CN"/>
        </w:rPr>
      </w:pPr>
      <w:r w:rsidRPr="009215EC">
        <w:rPr>
          <w:lang w:eastAsia="zh-CN"/>
        </w:rPr>
        <w:t>(1)相似矩阵：设</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oMath>
      <w:r w:rsidRPr="009215EC">
        <w:rPr>
          <w:lang w:eastAsia="zh-CN"/>
        </w:rPr>
        <w:t>为两个</w:t>
      </w:r>
      <m:oMath>
        <m:r>
          <w:rPr>
            <w:rFonts w:ascii="Cambria Math" w:hAnsi="Cambria Math"/>
            <w:lang w:eastAsia="zh-CN"/>
          </w:rPr>
          <m:t>n</m:t>
        </m:r>
      </m:oMath>
      <w:r w:rsidRPr="009215EC">
        <w:rPr>
          <w:lang w:eastAsia="zh-CN"/>
        </w:rPr>
        <w:t>阶方阵，如果存在一个可逆矩阵</w:t>
      </w:r>
      <m:oMath>
        <m:r>
          <w:rPr>
            <w:rFonts w:ascii="Cambria Math" w:hAnsi="Cambria Math"/>
            <w:lang w:eastAsia="zh-CN"/>
          </w:rPr>
          <m:t>P</m:t>
        </m:r>
      </m:oMath>
      <w:r w:rsidRPr="009215EC">
        <w:rPr>
          <w:lang w:eastAsia="zh-CN"/>
        </w:rPr>
        <w:t>，使得</w:t>
      </w:r>
      <m:oMath>
        <m:r>
          <w:rPr>
            <w:rFonts w:ascii="Cambria Math" w:hAnsi="Cambria Math"/>
            <w:lang w:eastAsia="zh-CN"/>
          </w:rPr>
          <m:t>B</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P</m:t>
            </m:r>
          </m:e>
          <m:sup>
            <m:r>
              <m:rPr>
                <m:sty m:val="p"/>
              </m:rPr>
              <w:rPr>
                <w:rFonts w:ascii="Cambria Math" w:hAnsi="Cambria Math"/>
                <w:lang w:eastAsia="zh-CN"/>
              </w:rPr>
              <m:t>-1</m:t>
            </m:r>
          </m:sup>
        </m:sSup>
        <m:r>
          <w:rPr>
            <w:rFonts w:ascii="Cambria Math" w:hAnsi="Cambria Math"/>
            <w:lang w:eastAsia="zh-CN"/>
          </w:rPr>
          <m:t>AP</m:t>
        </m:r>
      </m:oMath>
      <w:r w:rsidRPr="009215EC">
        <w:rPr>
          <w:lang w:eastAsia="zh-CN"/>
        </w:rPr>
        <w:t>成立，则称矩阵</w:t>
      </w:r>
      <m:oMath>
        <m:r>
          <w:rPr>
            <w:rFonts w:ascii="Cambria Math" w:hAnsi="Cambria Math"/>
            <w:lang w:eastAsia="zh-CN"/>
          </w:rPr>
          <m:t>A</m:t>
        </m:r>
      </m:oMath>
      <w:r w:rsidRPr="009215EC">
        <w:rPr>
          <w:rFonts w:hint="eastAsia"/>
          <w:lang w:eastAsia="zh-CN"/>
        </w:rPr>
        <w:t>与</w:t>
      </w:r>
      <m:oMath>
        <m:r>
          <w:rPr>
            <w:rFonts w:ascii="Cambria Math" w:hAnsi="Cambria Math"/>
            <w:lang w:eastAsia="zh-CN"/>
          </w:rPr>
          <m:t>B</m:t>
        </m:r>
      </m:oMath>
      <w:r w:rsidRPr="009215EC">
        <w:rPr>
          <w:lang w:eastAsia="zh-CN"/>
        </w:rPr>
        <w:t>相似，记为</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oMath>
      <w:r w:rsidRPr="009215EC">
        <w:rPr>
          <w:rFonts w:hint="eastAsia"/>
          <w:lang w:eastAsia="zh-CN"/>
        </w:rPr>
        <w:t>。</w:t>
      </w:r>
      <w:r w:rsidRPr="009215EC">
        <w:rPr>
          <w:lang w:eastAsia="zh-CN"/>
        </w:rPr>
        <w:t xml:space="preserve"> </w:t>
      </w:r>
    </w:p>
    <w:p w14:paraId="63D39602" w14:textId="77777777" w:rsidR="00D662EA" w:rsidRPr="009215EC" w:rsidRDefault="00D662EA" w:rsidP="00D662EA">
      <w:pPr>
        <w:pStyle w:val="aff8"/>
        <w:rPr>
          <w:lang w:eastAsia="zh-CN"/>
        </w:rPr>
      </w:pPr>
      <w:r w:rsidRPr="009215EC">
        <w:rPr>
          <w:lang w:eastAsia="zh-CN"/>
        </w:rPr>
        <w:t>(2)相似矩阵的性质</w:t>
      </w:r>
      <w:r w:rsidRPr="009215EC">
        <w:rPr>
          <w:rFonts w:hint="eastAsia"/>
          <w:lang w:eastAsia="zh-CN"/>
        </w:rPr>
        <w:t>：</w:t>
      </w:r>
      <w:r w:rsidRPr="009215EC">
        <w:rPr>
          <w:lang w:eastAsia="zh-CN"/>
        </w:rPr>
        <w:t>如果</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oMath>
      <w:r w:rsidRPr="009215EC">
        <w:rPr>
          <w:lang w:eastAsia="zh-CN"/>
        </w:rPr>
        <w:t>则有</w:t>
      </w:r>
      <w:r w:rsidRPr="009215EC">
        <w:rPr>
          <w:rFonts w:hint="eastAsia"/>
          <w:lang w:eastAsia="zh-CN"/>
        </w:rPr>
        <w:t>：</w:t>
      </w:r>
      <w:r w:rsidRPr="009215EC">
        <w:rPr>
          <w:lang w:eastAsia="zh-CN"/>
        </w:rPr>
        <w:t xml:space="preserve"> </w:t>
      </w:r>
    </w:p>
    <w:p w14:paraId="472EBB92" w14:textId="77777777" w:rsidR="00D662EA" w:rsidRPr="00DA5FB0" w:rsidRDefault="00D662EA" w:rsidP="00D662EA">
      <w:pPr>
        <w:pStyle w:val="aff8"/>
      </w:pPr>
      <w:r w:rsidRPr="00DA5FB0">
        <w:t xml:space="preserve">1) </w:t>
      </w:r>
      <m:oMath>
        <m:sSup>
          <m:sSupPr>
            <m:ctrlPr>
              <w:rPr>
                <w:rFonts w:ascii="Cambria Math" w:hAnsi="Cambria Math"/>
              </w:rPr>
            </m:ctrlPr>
          </m:sSupPr>
          <m:e>
            <m:r>
              <w:rPr>
                <w:rFonts w:ascii="Cambria Math" w:hAnsi="Cambria Math"/>
              </w:rPr>
              <m:t>A</m:t>
            </m:r>
          </m:e>
          <m:sup>
            <m:r>
              <w:rPr>
                <w:rFonts w:ascii="Cambria Math" w:hAnsi="Cambria Math"/>
              </w:rPr>
              <m:t>T</m:t>
            </m:r>
          </m:sup>
        </m:sSup>
        <m:r>
          <m:rPr>
            <m:sty m:val="p"/>
          </m:rP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T</m:t>
            </m:r>
          </m:sup>
        </m:sSup>
      </m:oMath>
      <w:r w:rsidRPr="00DA5FB0">
        <w:t xml:space="preserve"> </w:t>
      </w:r>
    </w:p>
    <w:p w14:paraId="66DE98A4" w14:textId="77777777" w:rsidR="00D662EA" w:rsidRPr="00DA5FB0" w:rsidRDefault="00D662EA" w:rsidP="00D662EA">
      <w:pPr>
        <w:pStyle w:val="aff8"/>
      </w:pPr>
      <w:r w:rsidRPr="00DA5FB0">
        <w:t xml:space="preserve">2) </w:t>
      </w:r>
      <m:oMath>
        <m:sSup>
          <m:sSupPr>
            <m:ctrlPr>
              <w:rPr>
                <w:rFonts w:ascii="Cambria Math" w:hAnsi="Cambria Math"/>
              </w:rPr>
            </m:ctrlPr>
          </m:sSupPr>
          <m:e>
            <m:r>
              <w:rPr>
                <w:rFonts w:ascii="Cambria Math" w:hAnsi="Cambria Math"/>
              </w:rPr>
              <m:t>A</m:t>
            </m:r>
          </m:e>
          <m:sup>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w:rPr>
                <w:rFonts w:ascii="Cambria Math" w:hAnsi="Cambria Math"/>
              </w:rPr>
              <m:t>B</m:t>
            </m:r>
          </m:e>
          <m:sup>
            <m:r>
              <m:rPr>
                <m:sty m:val="p"/>
              </m:rPr>
              <w:rPr>
                <w:rFonts w:ascii="Cambria Math" w:hAnsi="Cambria Math"/>
              </w:rPr>
              <m:t>-1</m:t>
            </m:r>
          </m:sup>
        </m:sSup>
      </m:oMath>
      <w:r w:rsidRPr="00DA5FB0">
        <w:t xml:space="preserve"> </w:t>
      </w:r>
      <w:r w:rsidRPr="00DA5FB0">
        <w:rPr>
          <w:rFonts w:hint="eastAsia"/>
        </w:rPr>
        <w:t>（若</w:t>
      </w:r>
      <m:oMath>
        <m:r>
          <w:rPr>
            <w:rFonts w:ascii="Cambria Math" w:hAnsi="Cambria Math"/>
          </w:rPr>
          <m:t>A</m:t>
        </m:r>
      </m:oMath>
      <w:r w:rsidRPr="00DA5FB0">
        <w:rPr>
          <w:rFonts w:hint="eastAsia"/>
        </w:rPr>
        <w:t>，</w:t>
      </w:r>
      <m:oMath>
        <m:r>
          <w:rPr>
            <w:rFonts w:ascii="Cambria Math" w:hAnsi="Cambria Math"/>
          </w:rPr>
          <m:t>B</m:t>
        </m:r>
      </m:oMath>
      <w:r w:rsidRPr="00DA5FB0">
        <w:t>均可逆</w:t>
      </w:r>
      <w:r w:rsidRPr="00DA5FB0">
        <w:rPr>
          <w:rFonts w:hint="eastAsia"/>
        </w:rPr>
        <w:t>）</w:t>
      </w:r>
    </w:p>
    <w:p w14:paraId="0492CC29" w14:textId="77777777" w:rsidR="00D662EA" w:rsidRPr="00DA5FB0" w:rsidRDefault="00D662EA" w:rsidP="00D662EA">
      <w:pPr>
        <w:pStyle w:val="aff8"/>
        <w:rPr>
          <w:lang w:eastAsia="zh-CN"/>
        </w:rPr>
      </w:pPr>
      <w:r w:rsidRPr="00DA5FB0">
        <w:rPr>
          <w:lang w:eastAsia="zh-CN"/>
        </w:rPr>
        <w:t xml:space="preserve">3) </w:t>
      </w:r>
      <m:oMath>
        <m:sSup>
          <m:sSupPr>
            <m:ctrlPr>
              <w:rPr>
                <w:rFonts w:ascii="Cambria Math" w:hAnsi="Cambria Math"/>
              </w:rPr>
            </m:ctrlPr>
          </m:sSupPr>
          <m:e>
            <m:r>
              <w:rPr>
                <w:rFonts w:ascii="Cambria Math" w:hAnsi="Cambria Math"/>
                <w:lang w:eastAsia="zh-CN"/>
              </w:rPr>
              <m:t>A</m:t>
            </m:r>
          </m:e>
          <m:sup>
            <m:r>
              <w:rPr>
                <w:rFonts w:ascii="Cambria Math" w:hAnsi="Cambria Math"/>
                <w:lang w:eastAsia="zh-CN"/>
              </w:rPr>
              <m:t>k</m:t>
            </m:r>
          </m:sup>
        </m:sSup>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B</m:t>
            </m:r>
          </m:e>
          <m:sup>
            <m:r>
              <w:rPr>
                <w:rFonts w:ascii="Cambria Math" w:hAnsi="Cambria Math"/>
                <w:lang w:eastAsia="zh-CN"/>
              </w:rPr>
              <m:t>k</m:t>
            </m:r>
          </m:sup>
        </m:sSup>
      </m:oMath>
      <w:r w:rsidRPr="00DA5FB0">
        <w:rPr>
          <w:lang w:eastAsia="zh-CN"/>
        </w:rPr>
        <w:t xml:space="preserve"> </w:t>
      </w:r>
      <w:r w:rsidRPr="00DA5FB0">
        <w:rPr>
          <w:rFonts w:hint="eastAsia"/>
          <w:lang w:eastAsia="zh-CN"/>
        </w:rPr>
        <w:t>（</w:t>
      </w:r>
      <m:oMath>
        <m:r>
          <w:rPr>
            <w:rFonts w:ascii="Cambria Math" w:hAnsi="Cambria Math"/>
            <w:lang w:eastAsia="zh-CN"/>
          </w:rPr>
          <m:t>k</m:t>
        </m:r>
      </m:oMath>
      <w:r w:rsidRPr="00DA5FB0">
        <w:rPr>
          <w:rFonts w:hint="eastAsia"/>
          <w:lang w:eastAsia="zh-CN"/>
        </w:rPr>
        <w:t>为</w:t>
      </w:r>
      <w:r w:rsidRPr="00DA5FB0">
        <w:rPr>
          <w:lang w:eastAsia="zh-CN"/>
        </w:rPr>
        <w:t>正整数</w:t>
      </w:r>
      <w:r w:rsidRPr="00DA5FB0">
        <w:rPr>
          <w:rFonts w:hint="eastAsia"/>
          <w:lang w:eastAsia="zh-CN"/>
        </w:rPr>
        <w:t>）</w:t>
      </w:r>
    </w:p>
    <w:p w14:paraId="0EAEE8AF" w14:textId="77777777" w:rsidR="00D662EA" w:rsidRPr="00DA5FB0" w:rsidRDefault="00D662EA" w:rsidP="00D662EA">
      <w:pPr>
        <w:pStyle w:val="aff8"/>
        <w:rPr>
          <w:lang w:eastAsia="zh-CN"/>
        </w:rPr>
      </w:pPr>
      <w:r w:rsidRPr="00DA5FB0">
        <w:rPr>
          <w:lang w:eastAsia="zh-CN"/>
        </w:rPr>
        <w:t xml:space="preserve">4) </w:t>
      </w:r>
      <m:oMath>
        <m:d>
          <m:dPr>
            <m:begChr m:val="|"/>
            <m:endChr m:val="|"/>
            <m:ctrlPr>
              <w:rPr>
                <w:rFonts w:ascii="Cambria Math" w:hAnsi="Cambria Math"/>
              </w:rPr>
            </m:ctrlPr>
          </m:dPr>
          <m:e>
            <m:r>
              <w:rPr>
                <w:rFonts w:ascii="Cambria Math" w:hAnsi="Cambria Math"/>
                <w:lang w:eastAsia="zh-CN"/>
              </w:rPr>
              <m:t>λE</m:t>
            </m:r>
            <m:r>
              <m:rPr>
                <m:sty m:val="p"/>
              </m:rPr>
              <w:rPr>
                <w:rFonts w:ascii="Cambria Math" w:hAnsi="Cambria Math"/>
                <w:lang w:eastAsia="zh-CN"/>
              </w:rPr>
              <m:t>-</m:t>
            </m:r>
            <m:r>
              <w:rPr>
                <w:rFonts w:ascii="Cambria Math" w:hAnsi="Cambria Math"/>
                <w:lang w:eastAsia="zh-CN"/>
              </w:rPr>
              <m:t>A</m:t>
            </m:r>
          </m:e>
        </m:d>
        <m:r>
          <m:rPr>
            <m:sty m:val="p"/>
          </m:rPr>
          <w:rPr>
            <w:rFonts w:ascii="Cambria Math" w:hAnsi="Cambria Math"/>
            <w:lang w:eastAsia="zh-CN"/>
          </w:rPr>
          <m:t>=</m:t>
        </m:r>
        <m:d>
          <m:dPr>
            <m:begChr m:val="|"/>
            <m:endChr m:val="|"/>
            <m:ctrlPr>
              <w:rPr>
                <w:rFonts w:ascii="Cambria Math" w:hAnsi="Cambria Math"/>
              </w:rPr>
            </m:ctrlPr>
          </m:dPr>
          <m:e>
            <m:r>
              <w:rPr>
                <w:rFonts w:ascii="Cambria Math" w:hAnsi="Cambria Math"/>
                <w:lang w:eastAsia="zh-CN"/>
              </w:rPr>
              <m:t>λE</m:t>
            </m:r>
            <m:r>
              <m:rPr>
                <m:sty m:val="p"/>
              </m:rPr>
              <w:rPr>
                <w:rFonts w:ascii="Cambria Math" w:hAnsi="Cambria Math"/>
                <w:lang w:eastAsia="zh-CN"/>
              </w:rPr>
              <m:t>-</m:t>
            </m:r>
            <m:r>
              <w:rPr>
                <w:rFonts w:ascii="Cambria Math" w:hAnsi="Cambria Math"/>
                <w:lang w:eastAsia="zh-CN"/>
              </w:rPr>
              <m:t>B</m:t>
            </m:r>
          </m:e>
        </m:d>
      </m:oMath>
      <w:r w:rsidRPr="00DA5FB0">
        <w:rPr>
          <w:rFonts w:hint="eastAsia"/>
          <w:lang w:eastAsia="zh-CN"/>
        </w:rPr>
        <w:t>，</w:t>
      </w:r>
      <w:r w:rsidRPr="00DA5FB0">
        <w:rPr>
          <w:lang w:eastAsia="zh-CN"/>
        </w:rPr>
        <w:t>从而</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oMath>
      <w:r w:rsidRPr="00DA5FB0">
        <w:rPr>
          <w:lang w:eastAsia="zh-CN"/>
        </w:rPr>
        <w:t xml:space="preserve"> </w:t>
      </w:r>
      <w:r w:rsidRPr="00DA5FB0">
        <w:rPr>
          <w:rFonts w:hint="eastAsia"/>
          <w:lang w:eastAsia="zh-CN"/>
        </w:rPr>
        <w:t>有</w:t>
      </w:r>
      <w:r w:rsidRPr="00DA5FB0">
        <w:rPr>
          <w:lang w:eastAsia="zh-CN"/>
        </w:rPr>
        <w:t>相同的特征值</w:t>
      </w:r>
    </w:p>
    <w:p w14:paraId="6721465B" w14:textId="77777777" w:rsidR="00D662EA" w:rsidRPr="00DA5FB0" w:rsidRDefault="00D662EA" w:rsidP="00D662EA">
      <w:pPr>
        <w:pStyle w:val="aff8"/>
        <w:rPr>
          <w:lang w:eastAsia="zh-CN"/>
        </w:rPr>
      </w:pPr>
      <w:r w:rsidRPr="00DA5FB0">
        <w:rPr>
          <w:lang w:eastAsia="zh-CN"/>
        </w:rPr>
        <w:t xml:space="preserve">5) </w:t>
      </w:r>
      <m:oMath>
        <m:d>
          <m:dPr>
            <m:begChr m:val="|"/>
            <m:endChr m:val="|"/>
            <m:ctrlPr>
              <w:rPr>
                <w:rFonts w:ascii="Cambria Math" w:hAnsi="Cambria Math"/>
              </w:rPr>
            </m:ctrlPr>
          </m:dPr>
          <m:e>
            <m:r>
              <w:rPr>
                <w:rFonts w:ascii="Cambria Math" w:hAnsi="Cambria Math"/>
                <w:lang w:eastAsia="zh-CN"/>
              </w:rPr>
              <m:t>A</m:t>
            </m:r>
          </m:e>
        </m:d>
        <m:r>
          <m:rPr>
            <m:sty m:val="p"/>
          </m:rPr>
          <w:rPr>
            <w:rFonts w:ascii="Cambria Math" w:hAnsi="Cambria Math"/>
            <w:lang w:eastAsia="zh-CN"/>
          </w:rPr>
          <m:t>=</m:t>
        </m:r>
        <m:d>
          <m:dPr>
            <m:begChr m:val="|"/>
            <m:endChr m:val="|"/>
            <m:ctrlPr>
              <w:rPr>
                <w:rFonts w:ascii="Cambria Math" w:hAnsi="Cambria Math"/>
              </w:rPr>
            </m:ctrlPr>
          </m:dPr>
          <m:e>
            <m:r>
              <w:rPr>
                <w:rFonts w:ascii="Cambria Math" w:hAnsi="Cambria Math"/>
                <w:lang w:eastAsia="zh-CN"/>
              </w:rPr>
              <m:t>B</m:t>
            </m:r>
          </m:e>
        </m:d>
      </m:oMath>
      <w:r w:rsidRPr="00DA5FB0">
        <w:rPr>
          <w:rFonts w:hint="eastAsia"/>
          <w:lang w:eastAsia="zh-CN"/>
        </w:rPr>
        <w:t>，</w:t>
      </w:r>
      <w:r w:rsidRPr="00DA5FB0">
        <w:rPr>
          <w:lang w:eastAsia="zh-CN"/>
        </w:rPr>
        <w:t>从而</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oMath>
      <w:r w:rsidRPr="00DA5FB0">
        <w:rPr>
          <w:rFonts w:hint="eastAsia"/>
          <w:lang w:eastAsia="zh-CN"/>
        </w:rPr>
        <w:t>同时可逆或者不可逆</w:t>
      </w:r>
    </w:p>
    <w:p w14:paraId="02950786" w14:textId="77777777" w:rsidR="00D662EA" w:rsidRPr="00DA5FB0" w:rsidRDefault="00D662EA" w:rsidP="00D662EA">
      <w:pPr>
        <w:pStyle w:val="aff8"/>
      </w:pPr>
      <w:r w:rsidRPr="00DA5FB0">
        <w:t xml:space="preserve">6) </w:t>
      </w:r>
      <w:r w:rsidRPr="00DA5FB0">
        <w:rPr>
          <w:rFonts w:hint="eastAsia"/>
        </w:rPr>
        <w:t>秩</w:t>
      </w:r>
      <m:oMath>
        <m:d>
          <m:dPr>
            <m:ctrlPr>
              <w:rPr>
                <w:rFonts w:ascii="Cambria Math" w:hAnsi="Cambria Math"/>
              </w:rPr>
            </m:ctrlPr>
          </m:dPr>
          <m:e>
            <m:r>
              <w:rPr>
                <w:rFonts w:ascii="Cambria Math" w:hAnsi="Cambria Math"/>
              </w:rPr>
              <m:t>A</m:t>
            </m:r>
          </m:e>
        </m:d>
        <m:r>
          <m:rPr>
            <m:sty m:val="p"/>
          </m:rPr>
          <w:rPr>
            <w:rFonts w:ascii="Cambria Math" w:hAnsi="Cambria Math"/>
          </w:rPr>
          <m:t>=</m:t>
        </m:r>
      </m:oMath>
      <w:r w:rsidRPr="00DA5FB0">
        <w:rPr>
          <w:rFonts w:hint="eastAsia"/>
        </w:rPr>
        <w:t>秩</w:t>
      </w:r>
      <m:oMath>
        <m:d>
          <m:dPr>
            <m:ctrlPr>
              <w:rPr>
                <w:rFonts w:ascii="Cambria Math" w:hAnsi="Cambria Math"/>
              </w:rPr>
            </m:ctrlPr>
          </m:dPr>
          <m:e>
            <m:r>
              <w:rPr>
                <w:rFonts w:ascii="Cambria Math" w:hAnsi="Cambria Math"/>
              </w:rPr>
              <m:t>B</m:t>
            </m:r>
          </m:e>
        </m:d>
        <m:r>
          <m:rPr>
            <m:sty m:val="p"/>
          </m:rPr>
          <w:rPr>
            <w:rFonts w:ascii="Cambria Math" w:hAnsi="Cambria Math"/>
          </w:rPr>
          <m:t>,</m:t>
        </m:r>
        <m:d>
          <m:dPr>
            <m:begChr m:val="|"/>
            <m:endChr m:val="|"/>
            <m:ctrlPr>
              <w:rPr>
                <w:rFonts w:ascii="Cambria Math" w:hAnsi="Cambria Math"/>
              </w:rPr>
            </m:ctrlPr>
          </m:dPr>
          <m:e>
            <m:r>
              <w:rPr>
                <w:rFonts w:ascii="Cambria Math" w:hAnsi="Cambria Math"/>
              </w:rPr>
              <m:t>λE</m:t>
            </m:r>
            <m:r>
              <m:rPr>
                <m:sty m:val="p"/>
              </m:rPr>
              <w:rPr>
                <w:rFonts w:ascii="Cambria Math" w:hAnsi="Cambria Math"/>
              </w:rPr>
              <m:t>-</m:t>
            </m:r>
            <m:r>
              <w:rPr>
                <w:rFonts w:ascii="Cambria Math" w:hAnsi="Cambria Math"/>
              </w:rPr>
              <m:t>A</m:t>
            </m:r>
          </m:e>
        </m:d>
        <m:r>
          <m:rPr>
            <m:sty m:val="p"/>
          </m:rPr>
          <w:rPr>
            <w:rFonts w:ascii="Cambria Math" w:hAnsi="Cambria Math"/>
          </w:rPr>
          <m:t>=</m:t>
        </m:r>
        <m:d>
          <m:dPr>
            <m:begChr m:val="|"/>
            <m:endChr m:val="|"/>
            <m:ctrlPr>
              <w:rPr>
                <w:rFonts w:ascii="Cambria Math" w:hAnsi="Cambria Math"/>
              </w:rPr>
            </m:ctrlPr>
          </m:dPr>
          <m:e>
            <m:r>
              <w:rPr>
                <w:rFonts w:ascii="Cambria Math" w:hAnsi="Cambria Math"/>
              </w:rPr>
              <m:t>λE</m:t>
            </m:r>
            <m:r>
              <m:rPr>
                <m:sty m:val="p"/>
              </m:rPr>
              <w:rPr>
                <w:rFonts w:ascii="Cambria Math" w:hAnsi="Cambria Math"/>
              </w:rPr>
              <m:t>-</m:t>
            </m:r>
            <m:r>
              <w:rPr>
                <w:rFonts w:ascii="Cambria Math" w:hAnsi="Cambria Math"/>
              </w:rPr>
              <m:t>B</m:t>
            </m:r>
          </m:e>
        </m:d>
      </m:oMath>
      <w:r w:rsidRPr="00DA5FB0">
        <w:t>，</w:t>
      </w:r>
      <m:oMath>
        <m:r>
          <w:rPr>
            <w:rFonts w:ascii="Cambria Math" w:hAnsi="Cambria Math"/>
          </w:rPr>
          <m:t>A</m:t>
        </m:r>
        <m:r>
          <m:rPr>
            <m:sty m:val="p"/>
          </m:rPr>
          <w:rPr>
            <w:rFonts w:ascii="Cambria Math" w:hAnsi="Cambria Math"/>
          </w:rPr>
          <m:t>,</m:t>
        </m:r>
        <m:r>
          <w:rPr>
            <w:rFonts w:ascii="Cambria Math" w:hAnsi="Cambria Math"/>
          </w:rPr>
          <m:t>B</m:t>
        </m:r>
      </m:oMath>
      <w:r w:rsidRPr="00DA5FB0">
        <w:t>不一定相似</w:t>
      </w:r>
    </w:p>
    <w:p w14:paraId="2A4E59D3" w14:textId="77777777" w:rsidR="00D662EA" w:rsidRPr="00070E63" w:rsidRDefault="00D662EA" w:rsidP="00D662EA">
      <w:pPr>
        <w:pStyle w:val="4"/>
      </w:pPr>
      <w:r w:rsidRPr="00070E63">
        <w:t>二次型</w:t>
      </w:r>
    </w:p>
    <w:p w14:paraId="1AD8CBB3" w14:textId="77777777" w:rsidR="00D662EA" w:rsidRPr="009123D9" w:rsidRDefault="00D662EA" w:rsidP="00D662EA">
      <w:pPr>
        <w:pStyle w:val="aff8"/>
        <w:rPr>
          <w:b/>
          <w:sz w:val="24"/>
          <w:lang w:eastAsia="zh-CN"/>
        </w:rPr>
      </w:pPr>
      <w:r w:rsidRPr="009123D9">
        <w:rPr>
          <w:b/>
          <w:sz w:val="24"/>
          <w:lang w:eastAsia="zh-CN"/>
        </w:rPr>
        <w:t>1</w:t>
      </w:r>
      <w:r w:rsidRPr="009123D9">
        <w:rPr>
          <w:rFonts w:hint="eastAsia"/>
          <w:b/>
          <w:sz w:val="24"/>
          <w:lang w:eastAsia="zh-CN"/>
        </w:rPr>
        <w:t>.</w:t>
      </w:r>
      <m:oMath>
        <m:r>
          <m:rPr>
            <m:sty m:val="bi"/>
          </m:rPr>
          <w:rPr>
            <w:rFonts w:ascii="Cambria Math" w:hAnsi="Cambria Math"/>
            <w:sz w:val="24"/>
            <w:lang w:eastAsia="zh-CN"/>
          </w:rPr>
          <m:t>n</m:t>
        </m:r>
      </m:oMath>
      <w:proofErr w:type="gramStart"/>
      <w:r w:rsidRPr="009123D9">
        <w:rPr>
          <w:b/>
          <w:sz w:val="24"/>
          <w:lang w:eastAsia="zh-CN"/>
        </w:rPr>
        <w:t>个</w:t>
      </w:r>
      <w:proofErr w:type="gramEnd"/>
      <w:r w:rsidRPr="009123D9">
        <w:rPr>
          <w:b/>
          <w:sz w:val="24"/>
          <w:lang w:eastAsia="zh-CN"/>
        </w:rPr>
        <w:t>变量</w:t>
      </w:r>
      <m:oMath>
        <m:sSub>
          <m:sSubPr>
            <m:ctrlPr>
              <w:rPr>
                <w:rFonts w:ascii="Cambria Math" w:hAnsi="Cambria Math"/>
                <w:b/>
                <w:sz w:val="24"/>
              </w:rPr>
            </m:ctrlPr>
          </m:sSubPr>
          <m:e>
            <m:r>
              <m:rPr>
                <m:sty m:val="bi"/>
              </m:rPr>
              <w:rPr>
                <w:rFonts w:ascii="Cambria Math" w:hAnsi="Cambria Math"/>
                <w:sz w:val="24"/>
                <w:lang w:eastAsia="zh-CN"/>
              </w:rPr>
              <m:t>x</m:t>
            </m:r>
          </m:e>
          <m:sub>
            <m:r>
              <m:rPr>
                <m:sty m:val="bi"/>
              </m:rPr>
              <w:rPr>
                <w:rFonts w:ascii="Cambria Math" w:hAnsi="Cambria Math"/>
                <w:sz w:val="24"/>
                <w:lang w:eastAsia="zh-CN"/>
              </w:rPr>
              <m:t>1</m:t>
            </m:r>
          </m:sub>
        </m:sSub>
        <m:r>
          <m:rPr>
            <m:sty m:val="bi"/>
          </m:rPr>
          <w:rPr>
            <w:rFonts w:ascii="Cambria Math" w:hAnsi="Cambria Math"/>
            <w:sz w:val="24"/>
            <w:lang w:eastAsia="zh-CN"/>
          </w:rPr>
          <m:t>,</m:t>
        </m:r>
        <m:sSub>
          <m:sSubPr>
            <m:ctrlPr>
              <w:rPr>
                <w:rFonts w:ascii="Cambria Math" w:hAnsi="Cambria Math"/>
                <w:b/>
                <w:sz w:val="24"/>
              </w:rPr>
            </m:ctrlPr>
          </m:sSubPr>
          <m:e>
            <m:r>
              <m:rPr>
                <m:sty m:val="bi"/>
              </m:rPr>
              <w:rPr>
                <w:rFonts w:ascii="Cambria Math" w:hAnsi="Cambria Math"/>
                <w:sz w:val="24"/>
                <w:lang w:eastAsia="zh-CN"/>
              </w:rPr>
              <m:t>x</m:t>
            </m:r>
          </m:e>
          <m:sub>
            <m:r>
              <m:rPr>
                <m:sty m:val="bi"/>
              </m:rPr>
              <w:rPr>
                <w:rFonts w:ascii="Cambria Math" w:hAnsi="Cambria Math"/>
                <w:sz w:val="24"/>
                <w:lang w:eastAsia="zh-CN"/>
              </w:rPr>
              <m:t>2</m:t>
            </m:r>
          </m:sub>
        </m:sSub>
        <m:r>
          <m:rPr>
            <m:sty m:val="bi"/>
          </m:rPr>
          <w:rPr>
            <w:rFonts w:ascii="Cambria Math" w:hAnsi="Cambria Math"/>
            <w:sz w:val="24"/>
            <w:lang w:eastAsia="zh-CN"/>
          </w:rPr>
          <m:t>,⋯,</m:t>
        </m:r>
        <m:sSub>
          <m:sSubPr>
            <m:ctrlPr>
              <w:rPr>
                <w:rFonts w:ascii="Cambria Math" w:hAnsi="Cambria Math"/>
                <w:b/>
                <w:sz w:val="24"/>
              </w:rPr>
            </m:ctrlPr>
          </m:sSubPr>
          <m:e>
            <m:r>
              <m:rPr>
                <m:sty m:val="bi"/>
              </m:rPr>
              <w:rPr>
                <w:rFonts w:ascii="Cambria Math" w:hAnsi="Cambria Math"/>
                <w:sz w:val="24"/>
                <w:lang w:eastAsia="zh-CN"/>
              </w:rPr>
              <m:t>x</m:t>
            </m:r>
          </m:e>
          <m:sub>
            <m:r>
              <m:rPr>
                <m:sty m:val="bi"/>
              </m:rPr>
              <w:rPr>
                <w:rFonts w:ascii="Cambria Math" w:hAnsi="Cambria Math"/>
                <w:sz w:val="24"/>
                <w:lang w:eastAsia="zh-CN"/>
              </w:rPr>
              <m:t>n</m:t>
            </m:r>
          </m:sub>
        </m:sSub>
      </m:oMath>
      <w:r w:rsidRPr="009123D9">
        <w:rPr>
          <w:b/>
          <w:sz w:val="24"/>
          <w:lang w:eastAsia="zh-CN"/>
        </w:rPr>
        <w:t>的</w:t>
      </w:r>
      <w:proofErr w:type="gramStart"/>
      <w:r w:rsidRPr="009123D9">
        <w:rPr>
          <w:b/>
          <w:sz w:val="24"/>
          <w:lang w:eastAsia="zh-CN"/>
        </w:rPr>
        <w:t>二次齐次函数</w:t>
      </w:r>
      <w:proofErr w:type="gramEnd"/>
    </w:p>
    <w:p w14:paraId="0A0B468E" w14:textId="77777777" w:rsidR="00D662EA" w:rsidRPr="00DA5FB0" w:rsidRDefault="00D662EA" w:rsidP="00D662EA">
      <w:pPr>
        <w:pStyle w:val="aff8"/>
        <w:rPr>
          <w:lang w:eastAsia="zh-CN"/>
        </w:rPr>
      </w:pPr>
      <w:r w:rsidRPr="00DA5FB0">
        <w:rPr>
          <w:lang w:eastAsia="zh-CN"/>
        </w:rPr>
        <w:lastRenderedPageBreak/>
        <w:t xml:space="preserve"> </w:t>
      </w:r>
      <m:oMath>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r>
          <m:rPr>
            <m:sty m:val="p"/>
          </m:rP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i</m:t>
            </m:r>
            <m:r>
              <m:rPr>
                <m:sty m:val="p"/>
              </m:rPr>
              <w:rPr>
                <w:rFonts w:ascii="Cambria Math" w:hAnsi="Cambria Math"/>
                <w:lang w:eastAsia="zh-CN"/>
              </w:rPr>
              <m:t>=1</m:t>
            </m:r>
          </m:sub>
          <m:sup>
            <m:r>
              <w:rPr>
                <w:rFonts w:ascii="Cambria Math" w:hAnsi="Cambria Math"/>
                <w:lang w:eastAsia="zh-CN"/>
              </w:rPr>
              <m:t>n</m:t>
            </m:r>
          </m:sup>
          <m:e>
            <m:nary>
              <m:naryPr>
                <m:chr m:val="∑"/>
                <m:limLoc m:val="undOvr"/>
                <m:ctrlPr>
                  <w:rPr>
                    <w:rFonts w:ascii="Cambria Math" w:hAnsi="Cambria Math"/>
                  </w:rPr>
                </m:ctrlPr>
              </m:naryPr>
              <m:sub>
                <m:r>
                  <w:rPr>
                    <w:rFonts w:ascii="Cambria Math" w:hAnsi="Cambria Math"/>
                    <w:lang w:eastAsia="zh-CN"/>
                  </w:rPr>
                  <m:t>j</m:t>
                </m:r>
                <m:r>
                  <m:rPr>
                    <m:sty m:val="p"/>
                  </m:rPr>
                  <w:rPr>
                    <w:rFonts w:ascii="Cambria Math" w:hAnsi="Cambria Math"/>
                    <w:lang w:eastAsia="zh-CN"/>
                  </w:rPr>
                  <m:t>=1</m:t>
                </m:r>
              </m:sub>
              <m:sup>
                <m:r>
                  <w:rPr>
                    <w:rFonts w:ascii="Cambria Math" w:hAnsi="Cambria Math"/>
                    <w:lang w:eastAsia="zh-CN"/>
                  </w:rPr>
                  <m:t>n</m:t>
                </m:r>
              </m:sup>
              <m:e>
                <m:sSub>
                  <m:sSubPr>
                    <m:ctrlPr>
                      <w:rPr>
                        <w:rFonts w:ascii="Cambria Math" w:hAnsi="Cambria Math"/>
                      </w:rPr>
                    </m:ctrlPr>
                  </m:sSubPr>
                  <m:e>
                    <m:r>
                      <w:rPr>
                        <w:rFonts w:ascii="Cambria Math" w:hAnsi="Cambria Math"/>
                        <w:lang w:eastAsia="zh-CN"/>
                      </w:rPr>
                      <m:t>a</m:t>
                    </m:r>
                  </m:e>
                  <m:sub>
                    <m:r>
                      <w:rPr>
                        <w:rFonts w:ascii="Cambria Math" w:hAnsi="Cambria Math"/>
                        <w:lang w:eastAsia="zh-CN"/>
                      </w:rPr>
                      <m:t>ij</m:t>
                    </m:r>
                  </m:sub>
                </m:sSub>
                <m:sSub>
                  <m:sSubPr>
                    <m:ctrlPr>
                      <w:rPr>
                        <w:rFonts w:ascii="Cambria Math" w:hAnsi="Cambria Math"/>
                      </w:rPr>
                    </m:ctrlPr>
                  </m:sSubPr>
                  <m:e>
                    <m:r>
                      <w:rPr>
                        <w:rFonts w:ascii="Cambria Math" w:hAnsi="Cambria Math"/>
                        <w:lang w:eastAsia="zh-CN"/>
                      </w:rPr>
                      <m:t>x</m:t>
                    </m:r>
                  </m:e>
                  <m:sub>
                    <m:r>
                      <w:rPr>
                        <w:rFonts w:ascii="Cambria Math" w:hAnsi="Cambria Math"/>
                        <w:lang w:eastAsia="zh-CN"/>
                      </w:rPr>
                      <m:t>i</m:t>
                    </m:r>
                  </m:sub>
                </m:sSub>
                <m:sSub>
                  <m:sSubPr>
                    <m:ctrlPr>
                      <w:rPr>
                        <w:rFonts w:ascii="Cambria Math" w:hAnsi="Cambria Math"/>
                      </w:rPr>
                    </m:ctrlPr>
                  </m:sSubPr>
                  <m:e>
                    <m:r>
                      <w:rPr>
                        <w:rFonts w:ascii="Cambria Math" w:hAnsi="Cambria Math"/>
                        <w:lang w:eastAsia="zh-CN"/>
                      </w:rPr>
                      <m:t>y</m:t>
                    </m:r>
                  </m:e>
                  <m:sub>
                    <m:r>
                      <w:rPr>
                        <w:rFonts w:ascii="Cambria Math" w:hAnsi="Cambria Math"/>
                        <w:lang w:eastAsia="zh-CN"/>
                      </w:rPr>
                      <m:t>j</m:t>
                    </m:r>
                  </m:sub>
                </m:sSub>
              </m:e>
            </m:nary>
          </m:e>
        </m:nary>
      </m:oMath>
      <w:r w:rsidRPr="00DA5FB0">
        <w:rPr>
          <w:lang w:eastAsia="zh-CN"/>
        </w:rPr>
        <w:t>，其中</w:t>
      </w:r>
      <m:oMath>
        <m:sSub>
          <m:sSubPr>
            <m:ctrlPr>
              <w:rPr>
                <w:rFonts w:ascii="Cambria Math" w:hAnsi="Cambria Math"/>
              </w:rPr>
            </m:ctrlPr>
          </m:sSubPr>
          <m:e>
            <m:r>
              <w:rPr>
                <w:rFonts w:ascii="Cambria Math" w:hAnsi="Cambria Math"/>
                <w:lang w:eastAsia="zh-CN"/>
              </w:rPr>
              <m:t>a</m:t>
            </m:r>
          </m:e>
          <m:sub>
            <m:r>
              <w:rPr>
                <w:rFonts w:ascii="Cambria Math" w:hAnsi="Cambria Math"/>
                <w:lang w:eastAsia="zh-CN"/>
              </w:rPr>
              <m:t>ij</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ji</m:t>
            </m:r>
          </m:sub>
        </m:sSub>
        <m:r>
          <m:rPr>
            <m:sty m:val="p"/>
          </m:rPr>
          <w:rPr>
            <w:rFonts w:ascii="Cambria Math" w:hAnsi="Cambria Math"/>
            <w:lang w:eastAsia="zh-CN"/>
          </w:rPr>
          <m:t>(</m:t>
        </m:r>
        <m:r>
          <w:rPr>
            <w:rFonts w:ascii="Cambria Math" w:hAnsi="Cambria Math"/>
            <w:lang w:eastAsia="zh-CN"/>
          </w:rPr>
          <m:t>i</m:t>
        </m:r>
        <m:r>
          <m:rPr>
            <m:sty m:val="p"/>
          </m:rPr>
          <w:rPr>
            <w:rFonts w:ascii="Cambria Math" w:hAnsi="Cambria Math"/>
            <w:lang w:eastAsia="zh-CN"/>
          </w:rPr>
          <m:t>,</m:t>
        </m:r>
        <m:r>
          <w:rPr>
            <w:rFonts w:ascii="Cambria Math" w:hAnsi="Cambria Math"/>
            <w:lang w:eastAsia="zh-CN"/>
          </w:rPr>
          <m:t>j</m:t>
        </m:r>
        <m:r>
          <m:rPr>
            <m:sty m:val="p"/>
          </m:rPr>
          <w:rPr>
            <w:rFonts w:ascii="Cambria Math" w:hAnsi="Cambria Math"/>
            <w:lang w:eastAsia="zh-CN"/>
          </w:rPr>
          <m:t>=1,2,⋯,</m:t>
        </m:r>
        <m:r>
          <w:rPr>
            <w:rFonts w:ascii="Cambria Math" w:hAnsi="Cambria Math"/>
            <w:lang w:eastAsia="zh-CN"/>
          </w:rPr>
          <m:t>n</m:t>
        </m:r>
        <m:r>
          <m:rPr>
            <m:sty m:val="p"/>
          </m:rPr>
          <w:rPr>
            <w:rFonts w:ascii="Cambria Math" w:hAnsi="Cambria Math"/>
            <w:lang w:eastAsia="zh-CN"/>
          </w:rPr>
          <m:t>)</m:t>
        </m:r>
      </m:oMath>
      <w:r w:rsidRPr="00DA5FB0">
        <w:rPr>
          <w:lang w:eastAsia="zh-CN"/>
        </w:rPr>
        <w:t>，称为</w:t>
      </w:r>
      <m:oMath>
        <m:r>
          <w:rPr>
            <w:rFonts w:ascii="Cambria Math" w:hAnsi="Cambria Math"/>
            <w:lang w:eastAsia="zh-CN"/>
          </w:rPr>
          <m:t>n</m:t>
        </m:r>
      </m:oMath>
      <w:r w:rsidRPr="00DA5FB0">
        <w:rPr>
          <w:lang w:eastAsia="zh-CN"/>
        </w:rPr>
        <w:t>元二次型，简称二次型. 若令</w:t>
      </w:r>
      <m:oMath>
        <m:r>
          <w:rPr>
            <w:rFonts w:ascii="Cambria Math" w:hAnsi="Cambria Math"/>
            <w:lang w:eastAsia="zh-CN"/>
          </w:rPr>
          <m:t>x= </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e>
              </m:mr>
              <m:mr>
                <m:e>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e>
              </m:mr>
              <m:mr>
                <m:e>
                  <m:r>
                    <w:rPr>
                      <w:rFonts w:ascii="Cambria Math" w:hAnsi="Cambria Math"/>
                      <w:lang w:eastAsia="zh-CN"/>
                    </w:rPr>
                    <m:t>⋮</m:t>
                  </m:r>
                </m:e>
              </m:mr>
              <m:mr>
                <m:e>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e>
              </m:mr>
            </m:m>
          </m:e>
        </m:d>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11</m:t>
                      </m:r>
                    </m:sub>
                  </m:sSub>
                  <m:r>
                    <m:rPr>
                      <m:sty m:val="p"/>
                    </m:rPr>
                    <w:rPr>
                      <w:rFonts w:ascii="Cambria Math" w:hAnsi="Cambria Math"/>
                      <w:lang w:eastAsia="zh-CN"/>
                    </w:rPr>
                    <m:t> </m:t>
                  </m:r>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12</m:t>
                      </m:r>
                    </m:sub>
                  </m:sSub>
                  <m:r>
                    <m:rPr>
                      <m:sty m:val="p"/>
                    </m:rPr>
                    <w:rPr>
                      <w:rFonts w:ascii="Cambria Math" w:hAnsi="Cambria Math"/>
                      <w:lang w:eastAsia="zh-CN"/>
                    </w:rPr>
                    <m:t> ⋯ </m:t>
                  </m:r>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1</m:t>
                      </m:r>
                      <m:r>
                        <w:rPr>
                          <w:rFonts w:ascii="Cambria Math" w:hAnsi="Cambria Math"/>
                          <w:lang w:eastAsia="zh-CN"/>
                        </w:rPr>
                        <m:t>n</m:t>
                      </m:r>
                    </m:sub>
                  </m:sSub>
                </m:e>
              </m:mr>
              <m:mr>
                <m:e/>
                <m:e>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21</m:t>
                      </m:r>
                    </m:sub>
                  </m:sSub>
                  <m:r>
                    <m:rPr>
                      <m:sty m:val="p"/>
                    </m:rPr>
                    <w:rPr>
                      <w:rFonts w:ascii="Cambria Math" w:hAnsi="Cambria Math"/>
                      <w:lang w:eastAsia="zh-CN"/>
                    </w:rPr>
                    <m:t> </m:t>
                  </m:r>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22</m:t>
                      </m:r>
                    </m:sub>
                  </m:sSub>
                  <m:r>
                    <m:rPr>
                      <m:sty m:val="p"/>
                    </m:rPr>
                    <w:rPr>
                      <w:rFonts w:ascii="Cambria Math" w:hAnsi="Cambria Math"/>
                      <w:lang w:eastAsia="zh-CN"/>
                    </w:rPr>
                    <m:t> ⋯ </m:t>
                  </m:r>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2</m:t>
                      </m:r>
                      <m:r>
                        <w:rPr>
                          <w:rFonts w:ascii="Cambria Math" w:hAnsi="Cambria Math"/>
                          <w:lang w:eastAsia="zh-CN"/>
                        </w:rPr>
                        <m:t>n</m:t>
                      </m:r>
                    </m:sub>
                  </m:sSub>
                </m:e>
              </m:mr>
              <m:mr>
                <m:e/>
                <m:e>
                  <m:r>
                    <m:rPr>
                      <m:sty m:val="p"/>
                    </m:rPr>
                    <w:rPr>
                      <w:rFonts w:ascii="Cambria Math" w:hAnsi="Cambria Math"/>
                      <w:lang w:eastAsia="zh-CN"/>
                    </w:rPr>
                    <m:t> ⋯⋯⋯⋯⋯</m:t>
                  </m:r>
                </m:e>
              </m:mr>
              <m:mr>
                <m:e/>
                <m:e>
                  <m:sSub>
                    <m:sSubPr>
                      <m:ctrlPr>
                        <w:rPr>
                          <w:rFonts w:ascii="Cambria Math" w:hAnsi="Cambria Math"/>
                        </w:rPr>
                      </m:ctrlPr>
                    </m:sSubPr>
                    <m:e>
                      <m:r>
                        <w:rPr>
                          <w:rFonts w:ascii="Cambria Math" w:hAnsi="Cambria Math"/>
                          <w:lang w:eastAsia="zh-CN"/>
                        </w:rPr>
                        <m:t>a</m:t>
                      </m:r>
                    </m:e>
                    <m:sub>
                      <m:r>
                        <w:rPr>
                          <w:rFonts w:ascii="Cambria Math" w:hAnsi="Cambria Math"/>
                          <w:lang w:eastAsia="zh-CN"/>
                        </w:rPr>
                        <m:t>n</m:t>
                      </m:r>
                      <m:r>
                        <m:rPr>
                          <m:sty m:val="p"/>
                        </m:rPr>
                        <w:rPr>
                          <w:rFonts w:ascii="Cambria Math" w:hAnsi="Cambria Math"/>
                          <w:lang w:eastAsia="zh-CN"/>
                        </w:rPr>
                        <m:t>1</m:t>
                      </m:r>
                    </m:sub>
                  </m:sSub>
                  <m:r>
                    <m:rPr>
                      <m:sty m:val="p"/>
                    </m:rPr>
                    <w:rPr>
                      <w:rFonts w:ascii="Cambria Math" w:hAnsi="Cambria Math"/>
                      <w:lang w:eastAsia="zh-CN"/>
                    </w:rPr>
                    <m:t> </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n</m:t>
                      </m:r>
                      <m:r>
                        <m:rPr>
                          <m:sty m:val="p"/>
                        </m:rPr>
                        <w:rPr>
                          <w:rFonts w:ascii="Cambria Math" w:hAnsi="Cambria Math"/>
                          <w:lang w:eastAsia="zh-CN"/>
                        </w:rPr>
                        <m:t>2</m:t>
                      </m:r>
                    </m:sub>
                  </m:sSub>
                  <m:r>
                    <m:rPr>
                      <m:sty m:val="p"/>
                    </m:rPr>
                    <w:rPr>
                      <w:rFonts w:ascii="Cambria Math" w:hAnsi="Cambria Math"/>
                      <w:lang w:eastAsia="zh-CN"/>
                    </w:rPr>
                    <m:t> ⋯ </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nn</m:t>
                      </m:r>
                    </m:sub>
                  </m:sSub>
                </m:e>
              </m:mr>
            </m:m>
          </m:e>
        </m:d>
      </m:oMath>
      <w:r>
        <w:rPr>
          <w:rFonts w:hint="eastAsia"/>
          <w:lang w:eastAsia="zh-CN"/>
        </w:rPr>
        <w:t>,</w:t>
      </w:r>
      <w:r w:rsidRPr="00DA5FB0">
        <w:rPr>
          <w:lang w:eastAsia="zh-CN"/>
        </w:rPr>
        <w:t>这二次型</w:t>
      </w:r>
      <m:oMath>
        <m:r>
          <w:rPr>
            <w:rFonts w:ascii="Cambria Math" w:hAnsi="Cambria Math"/>
            <w:lang w:eastAsia="zh-CN"/>
          </w:rPr>
          <m:t>f</m:t>
        </m:r>
      </m:oMath>
      <w:r w:rsidRPr="00DA5FB0">
        <w:rPr>
          <w:lang w:eastAsia="zh-CN"/>
        </w:rPr>
        <w:t>可改写成矩阵向量形式</w:t>
      </w:r>
      <m:oMath>
        <m:r>
          <w:rPr>
            <w:rFonts w:ascii="Cambria Math" w:hAnsi="Cambria Math"/>
            <w:lang w:eastAsia="zh-CN"/>
          </w:rPr>
          <m:t>f</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x</m:t>
            </m:r>
          </m:e>
          <m:sup>
            <m:r>
              <w:rPr>
                <w:rFonts w:ascii="Cambria Math" w:hAnsi="Cambria Math"/>
                <w:lang w:eastAsia="zh-CN"/>
              </w:rPr>
              <m:t>T</m:t>
            </m:r>
          </m:sup>
        </m:sSup>
        <m:r>
          <w:rPr>
            <w:rFonts w:ascii="Cambria Math" w:hAnsi="Cambria Math"/>
            <w:lang w:eastAsia="zh-CN"/>
          </w:rPr>
          <m:t>Ax</m:t>
        </m:r>
      </m:oMath>
      <w:r w:rsidRPr="00DA5FB0">
        <w:rPr>
          <w:lang w:eastAsia="zh-CN"/>
        </w:rPr>
        <w:t>。其中</w:t>
      </w:r>
      <m:oMath>
        <m:r>
          <w:rPr>
            <w:rFonts w:ascii="Cambria Math" w:hAnsi="Cambria Math"/>
            <w:lang w:eastAsia="zh-CN"/>
          </w:rPr>
          <m:t>A</m:t>
        </m:r>
      </m:oMath>
      <w:r w:rsidRPr="00DA5FB0">
        <w:rPr>
          <w:lang w:eastAsia="zh-CN"/>
        </w:rPr>
        <w:t>称为二次型矩阵，因为</w:t>
      </w:r>
      <m:oMath>
        <m:sSub>
          <m:sSubPr>
            <m:ctrlPr>
              <w:rPr>
                <w:rFonts w:ascii="Cambria Math" w:hAnsi="Cambria Math"/>
              </w:rPr>
            </m:ctrlPr>
          </m:sSubPr>
          <m:e>
            <m:r>
              <w:rPr>
                <w:rFonts w:ascii="Cambria Math" w:hAnsi="Cambria Math"/>
                <w:lang w:eastAsia="zh-CN"/>
              </w:rPr>
              <m:t>a</m:t>
            </m:r>
          </m:e>
          <m:sub>
            <m:r>
              <w:rPr>
                <w:rFonts w:ascii="Cambria Math" w:hAnsi="Cambria Math"/>
                <w:lang w:eastAsia="zh-CN"/>
              </w:rPr>
              <m:t>ij</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ji</m:t>
            </m:r>
          </m:sub>
        </m:sSub>
        <m:r>
          <m:rPr>
            <m:sty m:val="p"/>
          </m:rPr>
          <w:rPr>
            <w:rFonts w:ascii="Cambria Math" w:hAnsi="Cambria Math"/>
            <w:lang w:eastAsia="zh-CN"/>
          </w:rPr>
          <m:t>(</m:t>
        </m:r>
        <m:r>
          <w:rPr>
            <w:rFonts w:ascii="Cambria Math" w:hAnsi="Cambria Math"/>
            <w:lang w:eastAsia="zh-CN"/>
          </w:rPr>
          <m:t>i</m:t>
        </m:r>
        <m:r>
          <m:rPr>
            <m:sty m:val="p"/>
          </m:rPr>
          <w:rPr>
            <w:rFonts w:ascii="Cambria Math" w:hAnsi="Cambria Math"/>
            <w:lang w:eastAsia="zh-CN"/>
          </w:rPr>
          <m:t>,</m:t>
        </m:r>
        <m:r>
          <w:rPr>
            <w:rFonts w:ascii="Cambria Math" w:hAnsi="Cambria Math"/>
            <w:lang w:eastAsia="zh-CN"/>
          </w:rPr>
          <m:t>j</m:t>
        </m:r>
        <m:r>
          <m:rPr>
            <m:sty m:val="p"/>
          </m:rPr>
          <w:rPr>
            <w:rFonts w:ascii="Cambria Math" w:hAnsi="Cambria Math"/>
            <w:lang w:eastAsia="zh-CN"/>
          </w:rPr>
          <m:t>=1,2,⋯,</m:t>
        </m:r>
        <m:r>
          <w:rPr>
            <w:rFonts w:ascii="Cambria Math" w:hAnsi="Cambria Math"/>
            <w:lang w:eastAsia="zh-CN"/>
          </w:rPr>
          <m:t>n</m:t>
        </m:r>
        <m:r>
          <m:rPr>
            <m:sty m:val="p"/>
          </m:rPr>
          <w:rPr>
            <w:rFonts w:ascii="Cambria Math" w:hAnsi="Cambria Math"/>
            <w:lang w:eastAsia="zh-CN"/>
          </w:rPr>
          <m:t>)</m:t>
        </m:r>
      </m:oMath>
      <w:r w:rsidRPr="00DA5FB0">
        <w:rPr>
          <w:lang w:eastAsia="zh-CN"/>
        </w:rPr>
        <w:t>，所以二次型矩阵均为对称矩阵，且二次型与对称矩阵一一对应，并把矩阵</w:t>
      </w:r>
      <m:oMath>
        <m:r>
          <w:rPr>
            <w:rFonts w:ascii="Cambria Math" w:hAnsi="Cambria Math"/>
            <w:lang w:eastAsia="zh-CN"/>
          </w:rPr>
          <m:t>A</m:t>
        </m:r>
      </m:oMath>
      <w:r w:rsidRPr="00DA5FB0">
        <w:rPr>
          <w:lang w:eastAsia="zh-CN"/>
        </w:rPr>
        <w:t>的</w:t>
      </w:r>
      <w:proofErr w:type="gramStart"/>
      <w:r w:rsidRPr="00DA5FB0">
        <w:rPr>
          <w:lang w:eastAsia="zh-CN"/>
        </w:rPr>
        <w:t>秩</w:t>
      </w:r>
      <w:proofErr w:type="gramEnd"/>
      <w:r w:rsidRPr="00DA5FB0">
        <w:rPr>
          <w:lang w:eastAsia="zh-CN"/>
        </w:rPr>
        <w:t>称为二次型的秩。</w:t>
      </w:r>
    </w:p>
    <w:p w14:paraId="6D9E75B9" w14:textId="77777777" w:rsidR="00D662EA" w:rsidRPr="009123D9" w:rsidRDefault="00D662EA" w:rsidP="00D662EA">
      <w:pPr>
        <w:pStyle w:val="aff8"/>
        <w:rPr>
          <w:b/>
          <w:sz w:val="24"/>
          <w:lang w:eastAsia="zh-CN"/>
        </w:rPr>
      </w:pPr>
      <w:r w:rsidRPr="009123D9">
        <w:rPr>
          <w:rFonts w:hint="eastAsia"/>
          <w:b/>
          <w:sz w:val="24"/>
          <w:lang w:eastAsia="zh-CN"/>
        </w:rPr>
        <w:t>2.</w:t>
      </w:r>
      <w:r w:rsidRPr="009123D9">
        <w:rPr>
          <w:b/>
          <w:sz w:val="24"/>
          <w:lang w:eastAsia="zh-CN"/>
        </w:rPr>
        <w:t xml:space="preserve">惯性定理，二次型的标准形和规范形 </w:t>
      </w:r>
    </w:p>
    <w:p w14:paraId="731726A0" w14:textId="77777777" w:rsidR="00D662EA" w:rsidRPr="009123D9" w:rsidRDefault="00D662EA" w:rsidP="00D662EA">
      <w:pPr>
        <w:pStyle w:val="aff8"/>
        <w:rPr>
          <w:lang w:eastAsia="zh-CN"/>
        </w:rPr>
      </w:pPr>
      <w:r w:rsidRPr="009123D9">
        <w:rPr>
          <w:rFonts w:hint="eastAsia"/>
          <w:lang w:eastAsia="zh-CN"/>
        </w:rPr>
        <w:t>(</w:t>
      </w:r>
      <w:r w:rsidRPr="009123D9">
        <w:rPr>
          <w:lang w:eastAsia="zh-CN"/>
        </w:rPr>
        <w:t>1) 惯性定理</w:t>
      </w:r>
    </w:p>
    <w:p w14:paraId="5A31C208" w14:textId="77777777" w:rsidR="00D662EA" w:rsidRPr="009123D9" w:rsidRDefault="00D662EA" w:rsidP="00D662EA">
      <w:pPr>
        <w:pStyle w:val="aff8"/>
        <w:rPr>
          <w:lang w:eastAsia="zh-CN"/>
        </w:rPr>
      </w:pPr>
      <w:r w:rsidRPr="009123D9">
        <w:rPr>
          <w:lang w:eastAsia="zh-CN"/>
        </w:rPr>
        <w:t>对于任</w:t>
      </w:r>
      <w:proofErr w:type="gramStart"/>
      <w:r w:rsidRPr="009123D9">
        <w:rPr>
          <w:lang w:eastAsia="zh-CN"/>
        </w:rPr>
        <w:t>一</w:t>
      </w:r>
      <w:proofErr w:type="gramEnd"/>
      <w:r w:rsidRPr="009123D9">
        <w:rPr>
          <w:lang w:eastAsia="zh-CN"/>
        </w:rPr>
        <w:t xml:space="preserve">二次型，不论选取怎样的合同变换使它化为仅含平方项的标准型，其正负惯性指数与所选变换无关，这就是所谓的惯性定理。 </w:t>
      </w:r>
    </w:p>
    <w:p w14:paraId="41ED9B20" w14:textId="77777777" w:rsidR="00D662EA" w:rsidRPr="009123D9" w:rsidRDefault="00D662EA" w:rsidP="00D662EA">
      <w:pPr>
        <w:pStyle w:val="aff8"/>
        <w:rPr>
          <w:lang w:eastAsia="zh-CN"/>
        </w:rPr>
      </w:pPr>
      <w:r w:rsidRPr="009123D9">
        <w:rPr>
          <w:rFonts w:hint="eastAsia"/>
          <w:lang w:eastAsia="zh-CN"/>
        </w:rPr>
        <w:t>(</w:t>
      </w:r>
      <w:r w:rsidRPr="009123D9">
        <w:rPr>
          <w:lang w:eastAsia="zh-CN"/>
        </w:rPr>
        <w:t>2) 标准形</w:t>
      </w:r>
    </w:p>
    <w:p w14:paraId="5364FBE2" w14:textId="77777777" w:rsidR="00D662EA" w:rsidRPr="009123D9" w:rsidRDefault="00D662EA" w:rsidP="00D662EA">
      <w:pPr>
        <w:pStyle w:val="aff8"/>
        <w:rPr>
          <w:lang w:eastAsia="zh-CN"/>
        </w:rPr>
      </w:pPr>
      <w:r w:rsidRPr="009123D9">
        <w:rPr>
          <w:lang w:eastAsia="zh-CN"/>
        </w:rPr>
        <w:t>二次型</w:t>
      </w:r>
      <m:oMath>
        <m:r>
          <w:rPr>
            <w:rFonts w:ascii="Cambria Math" w:hAnsi="Cambria Math"/>
            <w:lang w:eastAsia="zh-CN"/>
          </w:rPr>
          <m:t>f</m:t>
        </m:r>
        <m:r>
          <m:rPr>
            <m:sty m:val="p"/>
          </m:rPr>
          <w:rPr>
            <w:rFonts w:ascii="Cambria Math" w:hAnsi="Cambria Math"/>
            <w:lang w:eastAsia="zh-CN"/>
          </w:rPr>
          <m:t>=</m:t>
        </m:r>
        <m:d>
          <m:dPr>
            <m:ctrlPr>
              <w:rPr>
                <w:rFonts w:ascii="Cambria Math" w:hAnsi="Cambria Math"/>
              </w:rPr>
            </m:ctrlPr>
          </m:dPr>
          <m:e>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e>
        </m:d>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x</m:t>
            </m:r>
          </m:e>
          <m:sup>
            <m:r>
              <w:rPr>
                <w:rFonts w:ascii="Cambria Math" w:hAnsi="Cambria Math"/>
                <w:lang w:eastAsia="zh-CN"/>
              </w:rPr>
              <m:t>T</m:t>
            </m:r>
          </m:sup>
        </m:sSup>
        <m:r>
          <w:rPr>
            <w:rFonts w:ascii="Cambria Math" w:hAnsi="Cambria Math"/>
            <w:lang w:eastAsia="zh-CN"/>
          </w:rPr>
          <m:t>Ax</m:t>
        </m:r>
      </m:oMath>
      <w:r w:rsidRPr="009123D9">
        <w:rPr>
          <w:lang w:eastAsia="zh-CN"/>
        </w:rPr>
        <w:t>经过合同变换</w:t>
      </w:r>
      <m:oMath>
        <m:r>
          <w:rPr>
            <w:rFonts w:ascii="Cambria Math" w:hAnsi="Cambria Math"/>
            <w:lang w:eastAsia="zh-CN"/>
          </w:rPr>
          <m:t>x</m:t>
        </m:r>
        <m:r>
          <m:rPr>
            <m:sty m:val="p"/>
          </m:rPr>
          <w:rPr>
            <w:rFonts w:ascii="Cambria Math" w:hAnsi="Cambria Math"/>
            <w:lang w:eastAsia="zh-CN"/>
          </w:rPr>
          <m:t>=</m:t>
        </m:r>
        <m:r>
          <w:rPr>
            <w:rFonts w:ascii="Cambria Math" w:hAnsi="Cambria Math"/>
            <w:lang w:eastAsia="zh-CN"/>
          </w:rPr>
          <m:t>Cy</m:t>
        </m:r>
      </m:oMath>
      <w:r w:rsidRPr="009123D9">
        <w:rPr>
          <w:lang w:eastAsia="zh-CN"/>
        </w:rPr>
        <w:t>化为</w:t>
      </w:r>
      <m:oMath>
        <m:r>
          <w:rPr>
            <w:rFonts w:ascii="Cambria Math" w:hAnsi="Cambria Math"/>
            <w:lang w:eastAsia="zh-CN"/>
          </w:rPr>
          <m:t>f</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x</m:t>
            </m:r>
          </m:e>
          <m:sup>
            <m:r>
              <w:rPr>
                <w:rFonts w:ascii="Cambria Math" w:hAnsi="Cambria Math"/>
                <w:lang w:eastAsia="zh-CN"/>
              </w:rPr>
              <m:t>T</m:t>
            </m:r>
          </m:sup>
        </m:sSup>
        <m:r>
          <w:rPr>
            <w:rFonts w:ascii="Cambria Math" w:hAnsi="Cambria Math"/>
            <w:lang w:eastAsia="zh-CN"/>
          </w:rPr>
          <m:t>Ax</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y</m:t>
            </m:r>
          </m:e>
          <m:sup>
            <m:r>
              <w:rPr>
                <w:rFonts w:ascii="Cambria Math" w:hAnsi="Cambria Math"/>
                <w:lang w:eastAsia="zh-CN"/>
              </w:rPr>
              <m:t>T</m:t>
            </m:r>
          </m:sup>
        </m:sSup>
        <m:sSup>
          <m:sSupPr>
            <m:ctrlPr>
              <w:rPr>
                <w:rFonts w:ascii="Cambria Math" w:hAnsi="Cambria Math"/>
              </w:rPr>
            </m:ctrlPr>
          </m:sSupPr>
          <m:e>
            <m:r>
              <w:rPr>
                <w:rFonts w:ascii="Cambria Math" w:hAnsi="Cambria Math"/>
                <w:lang w:eastAsia="zh-CN"/>
              </w:rPr>
              <m:t>C</m:t>
            </m:r>
          </m:e>
          <m:sup>
            <m:r>
              <w:rPr>
                <w:rFonts w:ascii="Cambria Math" w:hAnsi="Cambria Math"/>
                <w:lang w:eastAsia="zh-CN"/>
              </w:rPr>
              <m:t>T</m:t>
            </m:r>
          </m:sup>
        </m:sSup>
        <m:r>
          <w:rPr>
            <w:rFonts w:ascii="Cambria Math" w:hAnsi="Cambria Math"/>
            <w:lang w:eastAsia="zh-CN"/>
          </w:rPr>
          <m:t>AC</m:t>
        </m:r>
      </m:oMath>
    </w:p>
    <w:p w14:paraId="641FDE19" w14:textId="77777777" w:rsidR="00D662EA" w:rsidRPr="009123D9" w:rsidRDefault="00D662EA" w:rsidP="00D662EA">
      <w:pPr>
        <w:pStyle w:val="aff8"/>
        <w:rPr>
          <w:lang w:eastAsia="zh-CN"/>
        </w:rPr>
      </w:pPr>
      <m:oMath>
        <m:r>
          <w:rPr>
            <w:rFonts w:ascii="Cambria Math" w:hAnsi="Cambria Math"/>
            <w:lang w:eastAsia="zh-CN"/>
          </w:rPr>
          <m:t>y</m:t>
        </m:r>
        <m:r>
          <m:rPr>
            <m:sty m:val="p"/>
          </m:rP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i</m:t>
            </m:r>
            <m:r>
              <m:rPr>
                <m:sty m:val="p"/>
              </m:rPr>
              <w:rPr>
                <w:rFonts w:ascii="Cambria Math" w:hAnsi="Cambria Math"/>
                <w:lang w:eastAsia="zh-CN"/>
              </w:rPr>
              <m:t>=1</m:t>
            </m:r>
          </m:sub>
          <m:sup>
            <m:r>
              <w:rPr>
                <w:rFonts w:ascii="Cambria Math" w:hAnsi="Cambria Math"/>
                <w:lang w:eastAsia="zh-CN"/>
              </w:rPr>
              <m:t>r</m:t>
            </m:r>
          </m:sup>
          <m:e>
            <m:sSub>
              <m:sSubPr>
                <m:ctrlPr>
                  <w:rPr>
                    <w:rFonts w:ascii="Cambria Math" w:hAnsi="Cambria Math"/>
                  </w:rPr>
                </m:ctrlPr>
              </m:sSubPr>
              <m:e>
                <m:r>
                  <w:rPr>
                    <w:rFonts w:ascii="Cambria Math" w:hAnsi="Cambria Math"/>
                    <w:lang w:eastAsia="zh-CN"/>
                  </w:rPr>
                  <m:t>d</m:t>
                </m:r>
              </m:e>
              <m:sub>
                <m:r>
                  <w:rPr>
                    <w:rFonts w:ascii="Cambria Math" w:hAnsi="Cambria Math"/>
                    <w:lang w:eastAsia="zh-CN"/>
                  </w:rPr>
                  <m:t>i</m:t>
                </m:r>
              </m:sub>
            </m:sSub>
            <m:sSubSup>
              <m:sSubSupPr>
                <m:ctrlPr>
                  <w:rPr>
                    <w:rFonts w:ascii="Cambria Math" w:hAnsi="Cambria Math"/>
                  </w:rPr>
                </m:ctrlPr>
              </m:sSubSupPr>
              <m:e>
                <m:r>
                  <w:rPr>
                    <w:rFonts w:ascii="Cambria Math" w:hAnsi="Cambria Math"/>
                    <w:lang w:eastAsia="zh-CN"/>
                  </w:rPr>
                  <m:t>y</m:t>
                </m:r>
              </m:e>
              <m:sub>
                <m:r>
                  <w:rPr>
                    <w:rFonts w:ascii="Cambria Math" w:hAnsi="Cambria Math"/>
                    <w:lang w:eastAsia="zh-CN"/>
                  </w:rPr>
                  <m:t>i</m:t>
                </m:r>
              </m:sub>
              <m:sup>
                <m:r>
                  <m:rPr>
                    <m:sty m:val="p"/>
                  </m:rPr>
                  <w:rPr>
                    <w:rFonts w:ascii="Cambria Math" w:hAnsi="Cambria Math"/>
                    <w:lang w:eastAsia="zh-CN"/>
                  </w:rPr>
                  <m:t>2</m:t>
                </m:r>
              </m:sup>
            </m:sSubSup>
          </m:e>
        </m:nary>
      </m:oMath>
      <w:r w:rsidRPr="009123D9">
        <w:rPr>
          <w:lang w:eastAsia="zh-CN"/>
        </w:rPr>
        <w:t xml:space="preserve">称为 </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r</m:t>
        </m:r>
        <m:r>
          <m:rPr>
            <m:sty m:val="p"/>
          </m:rPr>
          <w:rPr>
            <w:rFonts w:ascii="Cambria Math" w:hAnsi="Cambria Math"/>
            <w:lang w:eastAsia="zh-CN"/>
          </w:rPr>
          <m:t>≤</m:t>
        </m:r>
        <m:r>
          <w:rPr>
            <w:rFonts w:ascii="Cambria Math" w:hAnsi="Cambria Math"/>
            <w:lang w:eastAsia="zh-CN"/>
          </w:rPr>
          <m:t>n</m:t>
        </m:r>
        <m:r>
          <m:rPr>
            <m:sty m:val="p"/>
          </m:rPr>
          <w:rPr>
            <w:rFonts w:ascii="Cambria Math" w:hAnsi="Cambria Math"/>
            <w:lang w:eastAsia="zh-CN"/>
          </w:rPr>
          <m:t>)</m:t>
        </m:r>
      </m:oMath>
      <w:r w:rsidRPr="009123D9">
        <w:rPr>
          <w:lang w:eastAsia="zh-CN"/>
        </w:rPr>
        <w:t>的标准形。在一般的数域内，二次型的标准形不是唯一的，与所作的合同变换有关，但系数不为零的平方项的个数由</w:t>
      </w:r>
      <m:oMath>
        <m:r>
          <w:rPr>
            <w:rFonts w:ascii="Cambria Math" w:hAnsi="Cambria Math"/>
            <w:lang w:eastAsia="zh-CN"/>
          </w:rPr>
          <m:t>r</m:t>
        </m:r>
        <m:r>
          <m:rPr>
            <m:sty m:val="p"/>
          </m:rPr>
          <w:rPr>
            <w:rFonts w:ascii="Cambria Math" w:hAnsi="Cambria Math"/>
            <w:lang w:eastAsia="zh-CN"/>
          </w:rPr>
          <m:t>(</m:t>
        </m:r>
        <m:r>
          <w:rPr>
            <w:rFonts w:ascii="Cambria Math" w:hAnsi="Cambria Math"/>
            <w:lang w:eastAsia="zh-CN"/>
          </w:rPr>
          <m:t>A</m:t>
        </m:r>
        <m:r>
          <m:rPr>
            <m:sty m:val="p"/>
          </m:rPr>
          <w:rPr>
            <w:rFonts w:ascii="Cambria Math" w:hAnsi="Cambria Math" w:hint="eastAsia"/>
            <w:lang w:eastAsia="zh-CN"/>
          </w:rPr>
          <m:t>的秩</m:t>
        </m:r>
        <m:r>
          <m:rPr>
            <m:sty m:val="p"/>
          </m:rPr>
          <w:rPr>
            <w:rFonts w:ascii="Cambria Math" w:hAnsi="Cambria Math"/>
            <w:lang w:eastAsia="zh-CN"/>
          </w:rPr>
          <m:t>)</m:t>
        </m:r>
      </m:oMath>
      <w:r w:rsidRPr="009123D9">
        <w:rPr>
          <w:lang w:eastAsia="zh-CN"/>
        </w:rPr>
        <w:t>唯一确定。</w:t>
      </w:r>
    </w:p>
    <w:p w14:paraId="35984C7C" w14:textId="77777777" w:rsidR="00D662EA" w:rsidRPr="009123D9" w:rsidRDefault="00D662EA" w:rsidP="00D662EA">
      <w:pPr>
        <w:pStyle w:val="aff8"/>
        <w:rPr>
          <w:lang w:eastAsia="zh-CN"/>
        </w:rPr>
      </w:pPr>
      <w:r w:rsidRPr="009123D9">
        <w:rPr>
          <w:lang w:eastAsia="zh-CN"/>
        </w:rPr>
        <w:t xml:space="preserve">(3) 规范形  </w:t>
      </w:r>
    </w:p>
    <w:p w14:paraId="2EBAFE00" w14:textId="77777777" w:rsidR="00D662EA" w:rsidRPr="009123D9" w:rsidRDefault="00D662EA" w:rsidP="00D662EA">
      <w:pPr>
        <w:pStyle w:val="aff8"/>
        <w:rPr>
          <w:lang w:eastAsia="zh-CN"/>
        </w:rPr>
      </w:pPr>
      <w:r w:rsidRPr="009123D9">
        <w:rPr>
          <w:lang w:eastAsia="zh-CN"/>
        </w:rPr>
        <w:t>任</w:t>
      </w:r>
      <w:proofErr w:type="gramStart"/>
      <w:r w:rsidRPr="009123D9">
        <w:rPr>
          <w:lang w:eastAsia="zh-CN"/>
        </w:rPr>
        <w:t>一</w:t>
      </w:r>
      <w:proofErr w:type="gramEnd"/>
      <w:r w:rsidRPr="009123D9">
        <w:rPr>
          <w:lang w:eastAsia="zh-CN"/>
        </w:rPr>
        <w:t>实二次型</w:t>
      </w:r>
      <m:oMath>
        <m:r>
          <w:rPr>
            <w:rFonts w:ascii="Cambria Math" w:hAnsi="Cambria Math"/>
            <w:lang w:eastAsia="zh-CN"/>
          </w:rPr>
          <m:t>f</m:t>
        </m:r>
      </m:oMath>
      <w:r w:rsidRPr="009123D9">
        <w:rPr>
          <w:lang w:eastAsia="zh-CN"/>
        </w:rPr>
        <w:t>都可经过合同变换化为规范形</w:t>
      </w:r>
      <m:oMath>
        <m:r>
          <w:rPr>
            <w:rFonts w:ascii="Cambria Math" w:hAnsi="Cambria Math"/>
            <w:lang w:eastAsia="zh-CN"/>
          </w:rPr>
          <m:t>f</m:t>
        </m:r>
        <m:r>
          <m:rPr>
            <m:sty m:val="p"/>
          </m:rPr>
          <w:rPr>
            <w:rFonts w:ascii="Cambria Math" w:hAnsi="Cambria Math"/>
            <w:lang w:eastAsia="zh-CN"/>
          </w:rPr>
          <m:t>=</m:t>
        </m:r>
        <m:sSubSup>
          <m:sSubSupPr>
            <m:ctrlPr>
              <w:rPr>
                <w:rFonts w:ascii="Cambria Math" w:hAnsi="Cambria Math"/>
              </w:rPr>
            </m:ctrlPr>
          </m:sSubSupPr>
          <m:e>
            <m:r>
              <w:rPr>
                <w:rFonts w:ascii="Cambria Math" w:hAnsi="Cambria Math"/>
                <w:lang w:eastAsia="zh-CN"/>
              </w:rPr>
              <m:t>z</m:t>
            </m:r>
          </m:e>
          <m:sub>
            <m:r>
              <m:rPr>
                <m:sty m:val="p"/>
              </m:rPr>
              <w:rPr>
                <w:rFonts w:ascii="Cambria Math" w:hAnsi="Cambria Math"/>
                <w:lang w:eastAsia="zh-CN"/>
              </w:rPr>
              <m:t>1</m:t>
            </m:r>
          </m:sub>
          <m:sup>
            <m:r>
              <m:rPr>
                <m:sty m:val="p"/>
              </m:rPr>
              <w:rPr>
                <w:rFonts w:ascii="Cambria Math" w:hAnsi="Cambria Math"/>
                <w:lang w:eastAsia="zh-CN"/>
              </w:rPr>
              <m:t>2</m:t>
            </m:r>
          </m:sup>
        </m:sSubSup>
        <m:r>
          <m:rPr>
            <m:sty m:val="p"/>
          </m:rPr>
          <w:rPr>
            <w:rFonts w:ascii="Cambria Math" w:hAnsi="Cambria Math"/>
            <w:lang w:eastAsia="zh-CN"/>
          </w:rPr>
          <m:t>+</m:t>
        </m:r>
        <m:sSubSup>
          <m:sSubSupPr>
            <m:ctrlPr>
              <w:rPr>
                <w:rFonts w:ascii="Cambria Math" w:hAnsi="Cambria Math"/>
              </w:rPr>
            </m:ctrlPr>
          </m:sSubSupPr>
          <m:e>
            <m:r>
              <w:rPr>
                <w:rFonts w:ascii="Cambria Math" w:hAnsi="Cambria Math"/>
                <w:lang w:eastAsia="zh-CN"/>
              </w:rPr>
              <m:t>z</m:t>
            </m:r>
          </m:e>
          <m:sub>
            <m:r>
              <m:rPr>
                <m:sty m:val="p"/>
              </m:rPr>
              <w:rPr>
                <w:rFonts w:ascii="Cambria Math" w:hAnsi="Cambria Math"/>
                <w:lang w:eastAsia="zh-CN"/>
              </w:rPr>
              <m:t>2</m:t>
            </m:r>
          </m:sub>
          <m:sup>
            <m:r>
              <m:rPr>
                <m:sty m:val="p"/>
              </m:rPr>
              <w:rPr>
                <w:rFonts w:ascii="Cambria Math" w:hAnsi="Cambria Math"/>
                <w:lang w:eastAsia="zh-CN"/>
              </w:rPr>
              <m:t>2</m:t>
            </m:r>
          </m:sup>
        </m:sSubSup>
        <m:r>
          <m:rPr>
            <m:sty m:val="p"/>
          </m:rPr>
          <w:rPr>
            <w:rFonts w:ascii="Cambria Math" w:hAnsi="Cambria Math"/>
            <w:lang w:eastAsia="zh-CN"/>
          </w:rPr>
          <m:t>+⋯+</m:t>
        </m:r>
        <m:sSubSup>
          <m:sSubSupPr>
            <m:ctrlPr>
              <w:rPr>
                <w:rFonts w:ascii="Cambria Math" w:hAnsi="Cambria Math"/>
              </w:rPr>
            </m:ctrlPr>
          </m:sSubSupPr>
          <m:e>
            <m:r>
              <w:rPr>
                <w:rFonts w:ascii="Cambria Math" w:hAnsi="Cambria Math"/>
                <w:lang w:eastAsia="zh-CN"/>
              </w:rPr>
              <m:t>z</m:t>
            </m:r>
          </m:e>
          <m:sub>
            <m:r>
              <w:rPr>
                <w:rFonts w:ascii="Cambria Math" w:hAnsi="Cambria Math"/>
                <w:lang w:eastAsia="zh-CN"/>
              </w:rPr>
              <m:t>p</m:t>
            </m:r>
          </m:sub>
          <m:sup>
            <m:r>
              <m:rPr>
                <m:sty m:val="p"/>
              </m:rPr>
              <w:rPr>
                <w:rFonts w:ascii="Cambria Math" w:hAnsi="Cambria Math"/>
                <w:lang w:eastAsia="zh-CN"/>
              </w:rPr>
              <m:t>2</m:t>
            </m:r>
          </m:sup>
        </m:sSubSup>
        <m:r>
          <m:rPr>
            <m:sty m:val="p"/>
          </m:rPr>
          <w:rPr>
            <w:rFonts w:ascii="Cambria Math" w:hAnsi="Cambria Math"/>
            <w:lang w:eastAsia="zh-CN"/>
          </w:rPr>
          <m:t>-</m:t>
        </m:r>
        <m:sSubSup>
          <m:sSubSupPr>
            <m:ctrlPr>
              <w:rPr>
                <w:rFonts w:ascii="Cambria Math" w:hAnsi="Cambria Math"/>
              </w:rPr>
            </m:ctrlPr>
          </m:sSubSupPr>
          <m:e>
            <m:r>
              <w:rPr>
                <w:rFonts w:ascii="Cambria Math" w:hAnsi="Cambria Math"/>
                <w:lang w:eastAsia="zh-CN"/>
              </w:rPr>
              <m:t>z</m:t>
            </m:r>
          </m:e>
          <m:sub>
            <m:r>
              <w:rPr>
                <w:rFonts w:ascii="Cambria Math" w:hAnsi="Cambria Math"/>
                <w:lang w:eastAsia="zh-CN"/>
              </w:rPr>
              <m:t>p</m:t>
            </m:r>
            <m:r>
              <m:rPr>
                <m:sty m:val="p"/>
              </m:rPr>
              <w:rPr>
                <w:rFonts w:ascii="Cambria Math" w:hAnsi="Cambria Math"/>
                <w:lang w:eastAsia="zh-CN"/>
              </w:rPr>
              <m:t>+1</m:t>
            </m:r>
          </m:sub>
          <m:sup>
            <m:r>
              <m:rPr>
                <m:sty m:val="p"/>
              </m:rPr>
              <w:rPr>
                <w:rFonts w:ascii="Cambria Math" w:hAnsi="Cambria Math"/>
                <w:lang w:eastAsia="zh-CN"/>
              </w:rPr>
              <m:t>2</m:t>
            </m:r>
          </m:sup>
        </m:sSubSup>
        <m:r>
          <m:rPr>
            <m:sty m:val="p"/>
          </m:rPr>
          <w:rPr>
            <w:rFonts w:ascii="Cambria Math" w:hAnsi="Cambria Math"/>
            <w:lang w:eastAsia="zh-CN"/>
          </w:rPr>
          <m:t>-⋯-</m:t>
        </m:r>
        <m:sSubSup>
          <m:sSubSupPr>
            <m:ctrlPr>
              <w:rPr>
                <w:rFonts w:ascii="Cambria Math" w:hAnsi="Cambria Math"/>
              </w:rPr>
            </m:ctrlPr>
          </m:sSubSupPr>
          <m:e>
            <m:r>
              <w:rPr>
                <w:rFonts w:ascii="Cambria Math" w:hAnsi="Cambria Math"/>
                <w:lang w:eastAsia="zh-CN"/>
              </w:rPr>
              <m:t>z</m:t>
            </m:r>
          </m:e>
          <m:sub>
            <m:r>
              <w:rPr>
                <w:rFonts w:ascii="Cambria Math" w:hAnsi="Cambria Math"/>
                <w:lang w:eastAsia="zh-CN"/>
              </w:rPr>
              <m:t>r</m:t>
            </m:r>
          </m:sub>
          <m:sup>
            <m:r>
              <m:rPr>
                <m:sty m:val="p"/>
              </m:rPr>
              <w:rPr>
                <w:rFonts w:ascii="Cambria Math" w:hAnsi="Cambria Math"/>
                <w:lang w:eastAsia="zh-CN"/>
              </w:rPr>
              <m:t>2</m:t>
            </m:r>
          </m:sup>
        </m:sSubSup>
      </m:oMath>
      <w:r w:rsidRPr="009123D9">
        <w:rPr>
          <w:lang w:eastAsia="zh-CN"/>
        </w:rPr>
        <w:t>，其中</w:t>
      </w:r>
      <m:oMath>
        <m:r>
          <w:rPr>
            <w:rFonts w:ascii="Cambria Math" w:hAnsi="Cambria Math"/>
            <w:lang w:eastAsia="zh-CN"/>
          </w:rPr>
          <m:t>r</m:t>
        </m:r>
      </m:oMath>
      <w:r w:rsidRPr="009123D9">
        <w:rPr>
          <w:lang w:eastAsia="zh-CN"/>
        </w:rPr>
        <w:t>为</w:t>
      </w:r>
      <m:oMath>
        <m:r>
          <w:rPr>
            <w:rFonts w:ascii="Cambria Math" w:hAnsi="Cambria Math"/>
            <w:lang w:eastAsia="zh-CN"/>
          </w:rPr>
          <m:t>A</m:t>
        </m:r>
      </m:oMath>
      <w:r w:rsidRPr="009123D9">
        <w:rPr>
          <w:lang w:eastAsia="zh-CN"/>
        </w:rPr>
        <w:t>的</w:t>
      </w:r>
      <w:proofErr w:type="gramStart"/>
      <w:r w:rsidRPr="009123D9">
        <w:rPr>
          <w:lang w:eastAsia="zh-CN"/>
        </w:rPr>
        <w:t>秩</w:t>
      </w:r>
      <w:proofErr w:type="gramEnd"/>
      <w:r w:rsidRPr="009123D9">
        <w:rPr>
          <w:lang w:eastAsia="zh-CN"/>
        </w:rPr>
        <w:t>，</w:t>
      </w:r>
      <m:oMath>
        <m:r>
          <w:rPr>
            <w:rFonts w:ascii="Cambria Math" w:hAnsi="Cambria Math"/>
            <w:lang w:eastAsia="zh-CN"/>
          </w:rPr>
          <m:t>p</m:t>
        </m:r>
      </m:oMath>
      <w:r w:rsidRPr="009123D9">
        <w:rPr>
          <w:lang w:eastAsia="zh-CN"/>
        </w:rPr>
        <w:t>为正惯性指数，</w:t>
      </w:r>
      <m:oMath>
        <m:r>
          <w:rPr>
            <w:rFonts w:ascii="Cambria Math" w:hAnsi="Cambria Math"/>
            <w:lang w:eastAsia="zh-CN"/>
          </w:rPr>
          <m:t>r</m:t>
        </m:r>
        <m:r>
          <m:rPr>
            <m:sty m:val="p"/>
          </m:rPr>
          <w:rPr>
            <w:rFonts w:ascii="Cambria Math" w:hAnsi="Cambria Math"/>
            <w:lang w:eastAsia="zh-CN"/>
          </w:rPr>
          <m:t>-</m:t>
        </m:r>
        <m:r>
          <w:rPr>
            <w:rFonts w:ascii="Cambria Math" w:hAnsi="Cambria Math"/>
            <w:lang w:eastAsia="zh-CN"/>
          </w:rPr>
          <m:t>p</m:t>
        </m:r>
      </m:oMath>
      <w:r w:rsidRPr="009123D9">
        <w:rPr>
          <w:lang w:eastAsia="zh-CN"/>
        </w:rPr>
        <w:t>为负惯性指数，</w:t>
      </w:r>
      <w:proofErr w:type="gramStart"/>
      <w:r w:rsidRPr="009123D9">
        <w:rPr>
          <w:lang w:eastAsia="zh-CN"/>
        </w:rPr>
        <w:t>且规范</w:t>
      </w:r>
      <w:proofErr w:type="gramEnd"/>
      <w:r w:rsidRPr="009123D9">
        <w:rPr>
          <w:lang w:eastAsia="zh-CN"/>
        </w:rPr>
        <w:t>型唯一。</w:t>
      </w:r>
    </w:p>
    <w:p w14:paraId="56AF0E61" w14:textId="77777777" w:rsidR="00D662EA" w:rsidRPr="009123D9" w:rsidRDefault="00D662EA" w:rsidP="00D662EA">
      <w:pPr>
        <w:pStyle w:val="aff8"/>
        <w:rPr>
          <w:b/>
          <w:sz w:val="24"/>
          <w:lang w:eastAsia="zh-CN"/>
        </w:rPr>
      </w:pPr>
      <w:r w:rsidRPr="009123D9">
        <w:rPr>
          <w:rFonts w:hint="eastAsia"/>
          <w:b/>
          <w:sz w:val="24"/>
          <w:lang w:eastAsia="zh-CN"/>
        </w:rPr>
        <w:t>3.</w:t>
      </w:r>
      <w:r w:rsidRPr="009123D9">
        <w:rPr>
          <w:b/>
          <w:sz w:val="24"/>
          <w:lang w:eastAsia="zh-CN"/>
        </w:rPr>
        <w:t xml:space="preserve">用正交变换和配方法化二次型为标准形，二次型及其矩阵的正定性 </w:t>
      </w:r>
    </w:p>
    <w:p w14:paraId="14C78AEA" w14:textId="77777777" w:rsidR="00D662EA" w:rsidRDefault="00D662EA" w:rsidP="00D662EA">
      <w:pPr>
        <w:pStyle w:val="aff8"/>
        <w:rPr>
          <w:lang w:eastAsia="zh-CN"/>
        </w:rPr>
      </w:pPr>
      <w:r w:rsidRPr="003A318B">
        <w:rPr>
          <w:lang w:eastAsia="zh-CN"/>
        </w:rPr>
        <w:t>设</w:t>
      </w:r>
      <m:oMath>
        <m:r>
          <w:rPr>
            <w:rFonts w:ascii="Cambria Math" w:hAnsi="Cambria Math"/>
            <w:lang w:eastAsia="zh-CN"/>
          </w:rPr>
          <m:t>A</m:t>
        </m:r>
      </m:oMath>
      <w:r w:rsidRPr="003A318B">
        <w:rPr>
          <w:lang w:eastAsia="zh-CN"/>
        </w:rPr>
        <w:t>正定</w:t>
      </w:r>
      <m:oMath>
        <m:r>
          <m:rPr>
            <m:sty m:val="p"/>
          </m:rPr>
          <w:rPr>
            <w:rFonts w:ascii="Cambria Math" w:hAnsi="Cambria Math"/>
            <w:lang w:eastAsia="zh-CN"/>
          </w:rPr>
          <m:t>⇒</m:t>
        </m:r>
        <m:r>
          <w:rPr>
            <w:rFonts w:ascii="Cambria Math" w:hAnsi="Cambria Math"/>
            <w:lang w:eastAsia="zh-CN"/>
          </w:rPr>
          <m:t>kA</m:t>
        </m:r>
        <m:r>
          <m:rPr>
            <m:sty m:val="p"/>
          </m:rPr>
          <w:rPr>
            <w:rFonts w:ascii="Cambria Math" w:hAnsi="Cambria Math"/>
            <w:lang w:eastAsia="zh-CN"/>
          </w:rPr>
          <m:t>(</m:t>
        </m:r>
        <m:r>
          <w:rPr>
            <w:rFonts w:ascii="Cambria Math" w:hAnsi="Cambria Math"/>
            <w:lang w:eastAsia="zh-CN"/>
          </w:rPr>
          <m:t>k</m:t>
        </m:r>
        <m:r>
          <m:rPr>
            <m:sty m:val="p"/>
          </m:rPr>
          <w:rPr>
            <w:rFonts w:ascii="Cambria Math" w:hAnsi="Cambria Math"/>
            <w:lang w:eastAsia="zh-CN"/>
          </w:rPr>
          <m:t>&gt;0),</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T</m:t>
            </m:r>
          </m:sup>
        </m:sSup>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m:rPr>
                <m:sty m:val="p"/>
              </m:rPr>
              <w:rPr>
                <w:rFonts w:ascii="Cambria Math" w:hAnsi="Cambria Math"/>
                <w:lang w:eastAsia="zh-CN"/>
              </w:rPr>
              <m:t>-1</m:t>
            </m:r>
          </m:sup>
        </m:sSup>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m:rPr>
                <m:sty m:val="p"/>
              </m:rPr>
              <w:rPr>
                <w:rFonts w:ascii="Cambria Math" w:hAnsi="Cambria Math"/>
                <w:lang w:eastAsia="zh-CN"/>
              </w:rPr>
              <m:t>*</m:t>
            </m:r>
          </m:sup>
        </m:sSup>
      </m:oMath>
      <w:r w:rsidRPr="003A318B">
        <w:rPr>
          <w:lang w:eastAsia="zh-CN"/>
        </w:rPr>
        <w:t>正定；</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|&gt;0</m:t>
        </m:r>
      </m:oMath>
      <w:r w:rsidRPr="003A318B">
        <w:rPr>
          <w:lang w:eastAsia="zh-CN"/>
        </w:rPr>
        <w:t>,</w:t>
      </w:r>
      <m:oMath>
        <m:r>
          <w:rPr>
            <w:rFonts w:ascii="Cambria Math" w:hAnsi="Cambria Math"/>
            <w:lang w:eastAsia="zh-CN"/>
          </w:rPr>
          <m:t>A</m:t>
        </m:r>
      </m:oMath>
      <w:r w:rsidRPr="003A318B">
        <w:rPr>
          <w:lang w:eastAsia="zh-CN"/>
        </w:rPr>
        <w:t>可逆；</w:t>
      </w:r>
      <m:oMath>
        <m:sSub>
          <m:sSubPr>
            <m:ctrlPr>
              <w:rPr>
                <w:rFonts w:ascii="Cambria Math" w:hAnsi="Cambria Math"/>
              </w:rPr>
            </m:ctrlPr>
          </m:sSubPr>
          <m:e>
            <m:r>
              <w:rPr>
                <w:rFonts w:ascii="Cambria Math" w:hAnsi="Cambria Math"/>
                <w:lang w:eastAsia="zh-CN"/>
              </w:rPr>
              <m:t>a</m:t>
            </m:r>
          </m:e>
          <m:sub>
            <m:r>
              <w:rPr>
                <w:rFonts w:ascii="Cambria Math" w:hAnsi="Cambria Math"/>
                <w:lang w:eastAsia="zh-CN"/>
              </w:rPr>
              <m:t>ii</m:t>
            </m:r>
          </m:sub>
        </m:sSub>
        <m:r>
          <m:rPr>
            <m:sty m:val="p"/>
          </m:rPr>
          <w:rPr>
            <w:rFonts w:ascii="Cambria Math" w:hAnsi="Cambria Math"/>
            <w:lang w:eastAsia="zh-CN"/>
          </w:rPr>
          <m:t>&gt;0</m:t>
        </m:r>
      </m:oMath>
      <w:r w:rsidRPr="003A318B">
        <w:rPr>
          <w:lang w:eastAsia="zh-CN"/>
        </w:rPr>
        <w:t>，且</w:t>
      </w:r>
      <m:oMath>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ii</m:t>
            </m:r>
          </m:sub>
        </m:sSub>
        <m:r>
          <m:rPr>
            <m:sty m:val="p"/>
          </m:rPr>
          <w:rPr>
            <w:rFonts w:ascii="Cambria Math" w:hAnsi="Cambria Math"/>
            <w:lang w:eastAsia="zh-CN"/>
          </w:rPr>
          <m:t>|&gt;0</m:t>
        </m:r>
      </m:oMath>
      <w:r w:rsidRPr="003A318B">
        <w:rPr>
          <w:lang w:eastAsia="zh-CN"/>
        </w:rPr>
        <w:t xml:space="preserve"> </w:t>
      </w:r>
    </w:p>
    <w:p w14:paraId="4628E728" w14:textId="77777777" w:rsidR="00D662EA" w:rsidRDefault="00D662EA" w:rsidP="00D662EA">
      <w:pPr>
        <w:pStyle w:val="aff8"/>
      </w:pPr>
      <m:oMath>
        <m:r>
          <w:rPr>
            <w:rFonts w:ascii="Cambria Math" w:hAnsi="Cambria Math"/>
          </w:rPr>
          <m:t>A</m:t>
        </m:r>
      </m:oMath>
      <w:r w:rsidRPr="003A318B">
        <w:t>，</w:t>
      </w:r>
      <m:oMath>
        <m:r>
          <w:rPr>
            <w:rFonts w:ascii="Cambria Math" w:hAnsi="Cambria Math"/>
          </w:rPr>
          <m:t>B</m:t>
        </m:r>
      </m:oMath>
      <w:r w:rsidRPr="003A318B">
        <w:t>正定</w:t>
      </w:r>
      <m:oMath>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B</m:t>
        </m:r>
      </m:oMath>
      <w:r w:rsidRPr="003A318B">
        <w:t>正定，但</w:t>
      </w:r>
      <m:oMath>
        <m:r>
          <w:rPr>
            <w:rFonts w:ascii="Cambria Math" w:hAnsi="Cambria Math"/>
          </w:rPr>
          <m:t>AB</m:t>
        </m:r>
      </m:oMath>
      <w:r w:rsidRPr="003A318B">
        <w:t>，</w:t>
      </w:r>
      <m:oMath>
        <m:r>
          <w:rPr>
            <w:rFonts w:ascii="Cambria Math" w:hAnsi="Cambria Math"/>
          </w:rPr>
          <m:t>BA</m:t>
        </m:r>
      </m:oMath>
      <w:r w:rsidRPr="003A318B">
        <w:t xml:space="preserve">不一定正定 </w:t>
      </w:r>
    </w:p>
    <w:p w14:paraId="2A38D38E" w14:textId="77777777" w:rsidR="00D662EA" w:rsidRPr="009123D9" w:rsidRDefault="00D662EA" w:rsidP="00D662EA">
      <w:pPr>
        <w:pStyle w:val="aff8"/>
      </w:pPr>
      <m:oMath>
        <m:r>
          <w:rPr>
            <w:rFonts w:ascii="Cambria Math" w:hAnsi="Cambria Math"/>
          </w:rPr>
          <m:t>A</m:t>
        </m:r>
      </m:oMath>
      <w:r w:rsidRPr="003A318B">
        <w:t>正定</w:t>
      </w:r>
      <m:oMath>
        <m:r>
          <m:rPr>
            <m:sty m:val="p"/>
          </m:rPr>
          <w:rPr>
            <w:rFonts w:ascii="Cambria Math" w:hAnsi="Cambria Math"/>
          </w:rPr>
          <m:t>⇔</m:t>
        </m:r>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Ax</m:t>
        </m:r>
        <m:r>
          <m:rPr>
            <m:sty m:val="p"/>
          </m:rPr>
          <w:rPr>
            <w:rFonts w:ascii="Cambria Math" w:hAnsi="Cambria Math"/>
          </w:rPr>
          <m:t>&gt;0,∀</m:t>
        </m:r>
        <m:r>
          <w:rPr>
            <w:rFonts w:ascii="Cambria Math" w:hAnsi="Cambria Math"/>
          </w:rPr>
          <m:t>x</m:t>
        </m:r>
        <m:r>
          <m:rPr>
            <m:sty m:val="p"/>
          </m:rPr>
          <w:rPr>
            <w:rFonts w:ascii="Cambria Math" w:hAnsi="Cambria Math"/>
          </w:rPr>
          <m:t>≠0</m:t>
        </m:r>
      </m:oMath>
      <w:r w:rsidRPr="003A318B">
        <w:t xml:space="preserve">  </w:t>
      </w:r>
    </w:p>
    <w:p w14:paraId="6118C93F" w14:textId="77777777" w:rsidR="00D662EA" w:rsidRDefault="00D662EA" w:rsidP="00D662EA">
      <w:pPr>
        <w:pStyle w:val="aff8"/>
        <w:rPr>
          <w:lang w:eastAsia="zh-CN"/>
        </w:rPr>
      </w:pPr>
      <m:oMath>
        <m:r>
          <m:rPr>
            <m:sty m:val="p"/>
          </m:rPr>
          <w:rPr>
            <w:rFonts w:ascii="Cambria Math" w:hAnsi="Cambria Math"/>
            <w:lang w:eastAsia="zh-CN"/>
          </w:rPr>
          <m:t>⇔</m:t>
        </m:r>
        <m:r>
          <w:rPr>
            <w:rFonts w:ascii="Cambria Math" w:hAnsi="Cambria Math"/>
            <w:lang w:eastAsia="zh-CN"/>
          </w:rPr>
          <m:t>A</m:t>
        </m:r>
      </m:oMath>
      <w:proofErr w:type="gramStart"/>
      <w:r w:rsidRPr="003A318B">
        <w:rPr>
          <w:lang w:eastAsia="zh-CN"/>
        </w:rPr>
        <w:t>的各阶顺序</w:t>
      </w:r>
      <w:proofErr w:type="gramEnd"/>
      <w:r w:rsidRPr="003A318B">
        <w:rPr>
          <w:lang w:eastAsia="zh-CN"/>
        </w:rPr>
        <w:t xml:space="preserve">主子式全大于零 </w:t>
      </w:r>
    </w:p>
    <w:p w14:paraId="0EED6DDA" w14:textId="77777777" w:rsidR="00D662EA" w:rsidRDefault="00D662EA" w:rsidP="00D662EA">
      <w:pPr>
        <w:pStyle w:val="aff8"/>
      </w:pPr>
      <m:oMath>
        <m:r>
          <m:rPr>
            <m:sty m:val="p"/>
          </m:rPr>
          <w:rPr>
            <w:rFonts w:ascii="Cambria Math" w:hAnsi="Cambria Math"/>
          </w:rPr>
          <m:t>⇔</m:t>
        </m:r>
        <m:r>
          <w:rPr>
            <w:rFonts w:ascii="Cambria Math" w:hAnsi="Cambria Math"/>
          </w:rPr>
          <m:t>A</m:t>
        </m:r>
      </m:oMath>
      <w:r w:rsidRPr="003A318B">
        <w:t xml:space="preserve">的所有特征值大于零  </w:t>
      </w:r>
    </w:p>
    <w:p w14:paraId="459BF041" w14:textId="77777777" w:rsidR="00D662EA" w:rsidRDefault="00D662EA" w:rsidP="00D662EA">
      <w:pPr>
        <w:pStyle w:val="aff8"/>
        <w:rPr>
          <w:lang w:eastAsia="zh-CN"/>
        </w:rPr>
      </w:pPr>
      <m:oMath>
        <m:r>
          <m:rPr>
            <m:sty m:val="p"/>
          </m:rPr>
          <w:rPr>
            <w:rFonts w:ascii="Cambria Math" w:hAnsi="Cambria Math"/>
            <w:lang w:eastAsia="zh-CN"/>
          </w:rPr>
          <m:t>⇔</m:t>
        </m:r>
        <m:r>
          <w:rPr>
            <w:rFonts w:ascii="Cambria Math" w:hAnsi="Cambria Math"/>
            <w:lang w:eastAsia="zh-CN"/>
          </w:rPr>
          <m:t>A</m:t>
        </m:r>
      </m:oMath>
      <w:r w:rsidRPr="003A318B">
        <w:rPr>
          <w:lang w:eastAsia="zh-CN"/>
        </w:rPr>
        <w:t>的正惯性指数为</w:t>
      </w:r>
      <m:oMath>
        <m:r>
          <w:rPr>
            <w:rFonts w:ascii="Cambria Math" w:hAnsi="Cambria Math"/>
            <w:lang w:eastAsia="zh-CN"/>
          </w:rPr>
          <m:t>n</m:t>
        </m:r>
      </m:oMath>
      <w:r w:rsidRPr="003A318B">
        <w:rPr>
          <w:lang w:eastAsia="zh-CN"/>
        </w:rPr>
        <w:t xml:space="preserve"> </w:t>
      </w:r>
    </w:p>
    <w:p w14:paraId="0A5CBFF7" w14:textId="77777777" w:rsidR="00D662EA" w:rsidRDefault="00D662EA" w:rsidP="00D662EA">
      <w:pPr>
        <w:pStyle w:val="aff8"/>
        <w:rPr>
          <w:lang w:eastAsia="zh-CN"/>
        </w:rPr>
      </w:pPr>
      <m:oMath>
        <m:r>
          <m:rPr>
            <m:sty m:val="p"/>
          </m:rPr>
          <w:rPr>
            <w:rFonts w:ascii="Cambria Math" w:hAnsi="Cambria Math"/>
            <w:lang w:eastAsia="zh-CN"/>
          </w:rPr>
          <w:lastRenderedPageBreak/>
          <m:t>⇔</m:t>
        </m:r>
      </m:oMath>
      <w:r w:rsidRPr="003A318B">
        <w:rPr>
          <w:lang w:eastAsia="zh-CN"/>
        </w:rPr>
        <w:t>存在可逆阵</w:t>
      </w:r>
      <m:oMath>
        <m:r>
          <w:rPr>
            <w:rFonts w:ascii="Cambria Math" w:hAnsi="Cambria Math"/>
            <w:lang w:eastAsia="zh-CN"/>
          </w:rPr>
          <m:t>P</m:t>
        </m:r>
      </m:oMath>
      <w:r w:rsidRPr="003A318B">
        <w:rPr>
          <w:lang w:eastAsia="zh-CN"/>
        </w:rPr>
        <w:t>使</w:t>
      </w:r>
      <m:oMath>
        <m:r>
          <w:rPr>
            <w:rFonts w:ascii="Cambria Math" w:hAnsi="Cambria Math"/>
            <w:lang w:eastAsia="zh-CN"/>
          </w:rPr>
          <m:t>A</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P</m:t>
            </m:r>
          </m:e>
          <m:sup>
            <m:r>
              <w:rPr>
                <w:rFonts w:ascii="Cambria Math" w:hAnsi="Cambria Math"/>
                <w:lang w:eastAsia="zh-CN"/>
              </w:rPr>
              <m:t>T</m:t>
            </m:r>
          </m:sup>
        </m:sSup>
        <m:r>
          <w:rPr>
            <w:rFonts w:ascii="Cambria Math" w:hAnsi="Cambria Math"/>
            <w:lang w:eastAsia="zh-CN"/>
          </w:rPr>
          <m:t>P</m:t>
        </m:r>
      </m:oMath>
      <w:r w:rsidRPr="003A318B">
        <w:rPr>
          <w:lang w:eastAsia="zh-CN"/>
        </w:rPr>
        <w:t xml:space="preserve"> </w:t>
      </w:r>
    </w:p>
    <w:p w14:paraId="233D0BBF" w14:textId="77777777" w:rsidR="00D662EA" w:rsidRPr="003A318B" w:rsidRDefault="00D662EA" w:rsidP="00D662EA">
      <w:pPr>
        <w:pStyle w:val="aff8"/>
        <w:rPr>
          <w:lang w:eastAsia="zh-CN"/>
        </w:rPr>
      </w:pPr>
      <m:oMath>
        <m:r>
          <m:rPr>
            <m:sty m:val="p"/>
          </m:rPr>
          <w:rPr>
            <w:rFonts w:ascii="Cambria Math" w:hAnsi="Cambria Math"/>
            <w:lang w:eastAsia="zh-CN"/>
          </w:rPr>
          <m:t>⇔</m:t>
        </m:r>
      </m:oMath>
      <w:r w:rsidRPr="003A318B">
        <w:rPr>
          <w:lang w:eastAsia="zh-CN"/>
        </w:rPr>
        <w:t>存在正交矩阵</w:t>
      </w:r>
      <m:oMath>
        <m:r>
          <w:rPr>
            <w:rFonts w:ascii="Cambria Math" w:hAnsi="Cambria Math"/>
            <w:lang w:eastAsia="zh-CN"/>
          </w:rPr>
          <m:t>Q</m:t>
        </m:r>
      </m:oMath>
      <w:r w:rsidRPr="003A318B">
        <w:rPr>
          <w:lang w:eastAsia="zh-CN"/>
        </w:rPr>
        <w:t>，使</w:t>
      </w:r>
      <m:oMath>
        <m:sSup>
          <m:sSupPr>
            <m:ctrlPr>
              <w:rPr>
                <w:rFonts w:ascii="Cambria Math" w:hAnsi="Cambria Math"/>
              </w:rPr>
            </m:ctrlPr>
          </m:sSupPr>
          <m:e>
            <m:r>
              <w:rPr>
                <w:rFonts w:ascii="Cambria Math" w:hAnsi="Cambria Math"/>
                <w:lang w:eastAsia="zh-CN"/>
              </w:rPr>
              <m:t>Q</m:t>
            </m:r>
          </m:e>
          <m:sup>
            <m:r>
              <w:rPr>
                <w:rFonts w:ascii="Cambria Math" w:hAnsi="Cambria Math"/>
                <w:lang w:eastAsia="zh-CN"/>
              </w:rPr>
              <m:t>T</m:t>
            </m:r>
          </m:sup>
        </m:sSup>
        <m:r>
          <w:rPr>
            <w:rFonts w:ascii="Cambria Math" w:hAnsi="Cambria Math"/>
            <w:lang w:eastAsia="zh-CN"/>
          </w:rPr>
          <m:t>AQ</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Q</m:t>
            </m:r>
          </m:e>
          <m:sup>
            <m:r>
              <m:rPr>
                <m:sty m:val="p"/>
              </m:rPr>
              <w:rPr>
                <w:rFonts w:ascii="Cambria Math" w:hAnsi="Cambria Math"/>
                <w:lang w:eastAsia="zh-CN"/>
              </w:rPr>
              <m:t>-1</m:t>
            </m:r>
          </m:sup>
        </m:sSup>
        <m:r>
          <w:rPr>
            <w:rFonts w:ascii="Cambria Math" w:hAnsi="Cambria Math"/>
            <w:lang w:eastAsia="zh-CN"/>
          </w:rPr>
          <m:t>AQ</m:t>
        </m:r>
        <m:r>
          <m:rPr>
            <m:sty m:val="p"/>
          </m:rPr>
          <w:rPr>
            <w:rFonts w:ascii="Cambria Math" w:hAnsi="Cambria Math"/>
            <w:lang w:eastAsia="zh-CN"/>
          </w:rPr>
          <m:t>=</m:t>
        </m:r>
        <m:d>
          <m:dPr>
            <m:ctrlPr>
              <w:rPr>
                <w:rFonts w:ascii="Cambria Math" w:hAnsi="Cambria Math"/>
              </w:rPr>
            </m:ctrlPr>
          </m:dPr>
          <m:e>
            <m:m>
              <m:mPr>
                <m:plcHide m:val="1"/>
                <m:mcs>
                  <m:mc>
                    <m:mcPr>
                      <m:count m:val="3"/>
                      <m:mcJc m:val="center"/>
                    </m:mcPr>
                  </m:mc>
                </m:mcs>
                <m:ctrlPr>
                  <w:rPr>
                    <w:rFonts w:ascii="Cambria Math" w:hAnsi="Cambria Math"/>
                  </w:rPr>
                </m:ctrlPr>
              </m:mPr>
              <m:mr>
                <m:e>
                  <m:sSub>
                    <m:sSubPr>
                      <m:ctrlPr>
                        <w:rPr>
                          <w:rFonts w:ascii="Cambria Math" w:hAnsi="Cambria Math"/>
                        </w:rPr>
                      </m:ctrlPr>
                    </m:sSubPr>
                    <m:e>
                      <m:r>
                        <w:rPr>
                          <w:rFonts w:ascii="Cambria Math" w:hAnsi="Cambria Math"/>
                          <w:lang w:eastAsia="zh-CN"/>
                        </w:rPr>
                        <m:t>λ</m:t>
                      </m:r>
                    </m:e>
                    <m:sub>
                      <m:r>
                        <m:rPr>
                          <m:sty m:val="p"/>
                        </m:rPr>
                        <w:rPr>
                          <w:rFonts w:ascii="Cambria Math" w:hAnsi="Cambria Math"/>
                          <w:lang w:eastAsia="zh-CN"/>
                        </w:rPr>
                        <m:t>1</m:t>
                      </m:r>
                    </m:sub>
                  </m:sSub>
                </m:e>
                <m:e/>
                <m:e/>
              </m:mr>
              <m:mr>
                <m:e>
                  <m:m>
                    <m:mPr>
                      <m:plcHide m:val="1"/>
                      <m:mcs>
                        <m:mc>
                          <m:mcPr>
                            <m:count m:val="1"/>
                            <m:mcJc m:val="right"/>
                          </m:mcPr>
                        </m:mc>
                        <m:mc>
                          <m:mcPr>
                            <m:count m:val="1"/>
                            <m:mcJc m:val="left"/>
                          </m:mcPr>
                        </m:mc>
                      </m:mcs>
                      <m:ctrlPr>
                        <w:rPr>
                          <w:rFonts w:ascii="Cambria Math" w:hAnsi="Cambria Math"/>
                        </w:rPr>
                      </m:ctrlPr>
                    </m:mPr>
                    <m:mr>
                      <m:e/>
                      <m:e/>
                    </m:mr>
                    <m:mr>
                      <m:e/>
                      <m:e/>
                    </m:mr>
                  </m:m>
                </m:e>
                <m:e>
                  <m:r>
                    <m:rPr>
                      <m:sty m:val="p"/>
                    </m:rPr>
                    <w:rPr>
                      <w:rFonts w:ascii="Cambria Math" w:hAnsi="Cambria Math"/>
                      <w:lang w:eastAsia="zh-CN"/>
                    </w:rPr>
                    <m:t>⋱</m:t>
                  </m:r>
                </m:e>
                <m:e/>
              </m:mr>
              <m:mr>
                <m:e/>
                <m:e/>
                <m:e>
                  <m:sSub>
                    <m:sSubPr>
                      <m:ctrlPr>
                        <w:rPr>
                          <w:rFonts w:ascii="Cambria Math" w:hAnsi="Cambria Math"/>
                        </w:rPr>
                      </m:ctrlPr>
                    </m:sSubPr>
                    <m:e>
                      <m:r>
                        <w:rPr>
                          <w:rFonts w:ascii="Cambria Math" w:hAnsi="Cambria Math"/>
                          <w:lang w:eastAsia="zh-CN"/>
                        </w:rPr>
                        <m:t>λ</m:t>
                      </m:r>
                    </m:e>
                    <m:sub>
                      <m:r>
                        <w:rPr>
                          <w:rFonts w:ascii="Cambria Math" w:hAnsi="Cambria Math"/>
                          <w:lang w:eastAsia="zh-CN"/>
                        </w:rPr>
                        <m:t>n</m:t>
                      </m:r>
                    </m:sub>
                  </m:sSub>
                </m:e>
              </m:mr>
            </m:m>
          </m:e>
        </m:d>
        <m:r>
          <m:rPr>
            <m:sty m:val="p"/>
          </m:rPr>
          <w:rPr>
            <w:rFonts w:ascii="Cambria Math" w:hAnsi="Cambria Math"/>
            <w:lang w:eastAsia="zh-CN"/>
          </w:rPr>
          <m:t>,</m:t>
        </m:r>
      </m:oMath>
      <w:r w:rsidRPr="003A318B">
        <w:rPr>
          <w:lang w:eastAsia="zh-CN"/>
        </w:rPr>
        <w:t xml:space="preserve"> </w:t>
      </w:r>
    </w:p>
    <w:p w14:paraId="77F86DE2" w14:textId="77777777" w:rsidR="00D662EA" w:rsidRPr="003A318B" w:rsidRDefault="00D662EA" w:rsidP="00D662EA">
      <w:pPr>
        <w:pStyle w:val="aff8"/>
      </w:pPr>
      <w:proofErr w:type="spellStart"/>
      <w:r w:rsidRPr="003A318B">
        <w:t>其中</w:t>
      </w:r>
      <w:proofErr w:type="spellEnd"/>
      <m:oMath>
        <m:sSub>
          <m:sSubPr>
            <m:ctrlPr>
              <w:rPr>
                <w:rFonts w:ascii="Cambria Math" w:hAnsi="Cambria Math"/>
              </w:rPr>
            </m:ctrlPr>
          </m:sSubPr>
          <m:e>
            <m:r>
              <w:rPr>
                <w:rFonts w:ascii="Cambria Math" w:hAnsi="Cambria Math"/>
              </w:rPr>
              <m:t>λ</m:t>
            </m:r>
          </m:e>
          <m:sub>
            <m:r>
              <w:rPr>
                <w:rFonts w:ascii="Cambria Math" w:hAnsi="Cambria Math"/>
              </w:rPr>
              <m:t>i</m:t>
            </m:r>
          </m:sub>
        </m:sSub>
        <m:r>
          <m:rPr>
            <m:sty m:val="p"/>
          </m:rPr>
          <w:rPr>
            <w:rFonts w:ascii="Cambria Math" w:hAnsi="Cambria Math"/>
          </w:rPr>
          <m:t>&gt;0,</m:t>
        </m:r>
        <m:r>
          <w:rPr>
            <w:rFonts w:ascii="Cambria Math" w:hAnsi="Cambria Math"/>
          </w:rPr>
          <m:t>i</m:t>
        </m:r>
        <m:r>
          <m:rPr>
            <m:sty m:val="p"/>
          </m:rPr>
          <w:rPr>
            <w:rFonts w:ascii="Cambria Math" w:hAnsi="Cambria Math"/>
          </w:rPr>
          <m:t>=1,2,⋯,</m:t>
        </m:r>
        <m:r>
          <w:rPr>
            <w:rFonts w:ascii="Cambria Math" w:hAnsi="Cambria Math"/>
          </w:rPr>
          <m:t>n</m:t>
        </m:r>
        <m:r>
          <m:rPr>
            <m:sty m:val="p"/>
          </m:rPr>
          <w:rPr>
            <w:rFonts w:ascii="Cambria Math" w:hAnsi="Cambria Math"/>
          </w:rPr>
          <m:t>.</m:t>
        </m:r>
      </m:oMath>
      <w:r w:rsidRPr="003A318B">
        <w:t>正定</w:t>
      </w:r>
      <m:oMath>
        <m:r>
          <m:rPr>
            <m:sty m:val="p"/>
          </m:rPr>
          <w:rPr>
            <w:rFonts w:ascii="Cambria Math" w:hAnsi="Cambria Math"/>
          </w:rPr>
          <m:t>⇒</m:t>
        </m:r>
        <m:r>
          <w:rPr>
            <w:rFonts w:ascii="Cambria Math" w:hAnsi="Cambria Math"/>
          </w:rPr>
          <m:t>kA</m:t>
        </m:r>
        <m:r>
          <m:rPr>
            <m:sty m:val="p"/>
          </m:rPr>
          <w:rPr>
            <w:rFonts w:ascii="Cambria Math" w:hAnsi="Cambria Math"/>
          </w:rPr>
          <m:t>(</m:t>
        </m:r>
        <m:r>
          <w:rPr>
            <w:rFonts w:ascii="Cambria Math" w:hAnsi="Cambria Math"/>
          </w:rPr>
          <m:t>k</m:t>
        </m:r>
        <m:r>
          <m:rPr>
            <m:sty m:val="p"/>
          </m:rPr>
          <w:rPr>
            <w:rFonts w:ascii="Cambria Math" w:hAnsi="Cambria Math"/>
          </w:rPr>
          <m:t>&gt;0),</m:t>
        </m:r>
        <m:sSup>
          <m:sSupPr>
            <m:ctrlPr>
              <w:rPr>
                <w:rFonts w:ascii="Cambria Math" w:hAnsi="Cambria Math"/>
              </w:rPr>
            </m:ctrlPr>
          </m:sSupPr>
          <m:e>
            <m:r>
              <w:rPr>
                <w:rFonts w:ascii="Cambria Math" w:hAnsi="Cambria Math"/>
              </w:rPr>
              <m:t>A</m:t>
            </m:r>
          </m:e>
          <m:sup>
            <m:r>
              <w:rPr>
                <w:rFonts w:ascii="Cambria Math" w:hAnsi="Cambria Math"/>
              </w:rPr>
              <m:t>T</m:t>
            </m:r>
          </m:sup>
        </m:sSup>
        <m:r>
          <m:rPr>
            <m:sty m:val="p"/>
          </m:rPr>
          <w:rPr>
            <w:rFonts w:ascii="Cambria Math" w:hAnsi="Cambria Math"/>
          </w:rPr>
          <m:t>,</m:t>
        </m:r>
        <m:sSup>
          <m:sSupPr>
            <m:ctrlPr>
              <w:rPr>
                <w:rFonts w:ascii="Cambria Math" w:hAnsi="Cambria Math"/>
              </w:rPr>
            </m:ctrlPr>
          </m:sSupPr>
          <m:e>
            <m:r>
              <w:rPr>
                <w:rFonts w:ascii="Cambria Math" w:hAnsi="Cambria Math"/>
              </w:rPr>
              <m:t>A</m:t>
            </m:r>
          </m:e>
          <m:sup>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w:rPr>
                <w:rFonts w:ascii="Cambria Math" w:hAnsi="Cambria Math"/>
              </w:rPr>
              <m:t>A</m:t>
            </m:r>
          </m:e>
          <m:sup>
            <m:r>
              <m:rPr>
                <m:sty m:val="p"/>
              </m:rPr>
              <w:rPr>
                <w:rFonts w:ascii="Cambria Math" w:hAnsi="Cambria Math"/>
              </w:rPr>
              <m:t>*</m:t>
            </m:r>
          </m:sup>
        </m:sSup>
      </m:oMath>
      <w:r w:rsidRPr="003A318B">
        <w:t xml:space="preserve">正定； </w:t>
      </w:r>
      <m:oMath>
        <m:r>
          <m:rPr>
            <m:sty m:val="p"/>
          </m:rPr>
          <w:rPr>
            <w:rFonts w:ascii="Cambria Math" w:hAnsi="Cambria Math"/>
          </w:rPr>
          <m:t>|</m:t>
        </m:r>
        <m:r>
          <w:rPr>
            <w:rFonts w:ascii="Cambria Math" w:hAnsi="Cambria Math"/>
          </w:rPr>
          <m:t>A</m:t>
        </m:r>
        <m:r>
          <m:rPr>
            <m:sty m:val="p"/>
          </m:rPr>
          <w:rPr>
            <w:rFonts w:ascii="Cambria Math" w:hAnsi="Cambria Math"/>
          </w:rPr>
          <m:t>|&gt;0,</m:t>
        </m:r>
        <m:r>
          <w:rPr>
            <w:rFonts w:ascii="Cambria Math" w:hAnsi="Cambria Math"/>
          </w:rPr>
          <m:t>A</m:t>
        </m:r>
      </m:oMath>
      <w:r w:rsidRPr="003A318B">
        <w:t>可逆；</w:t>
      </w:r>
      <m:oMath>
        <m:sSub>
          <m:sSubPr>
            <m:ctrlPr>
              <w:rPr>
                <w:rFonts w:ascii="Cambria Math" w:hAnsi="Cambria Math"/>
              </w:rPr>
            </m:ctrlPr>
          </m:sSubPr>
          <m:e>
            <m:r>
              <w:rPr>
                <w:rFonts w:ascii="Cambria Math" w:hAnsi="Cambria Math"/>
              </w:rPr>
              <m:t>a</m:t>
            </m:r>
          </m:e>
          <m:sub>
            <m:r>
              <w:rPr>
                <w:rFonts w:ascii="Cambria Math" w:hAnsi="Cambria Math"/>
              </w:rPr>
              <m:t>ii</m:t>
            </m:r>
          </m:sub>
        </m:sSub>
        <m:r>
          <m:rPr>
            <m:sty m:val="p"/>
          </m:rPr>
          <w:rPr>
            <w:rFonts w:ascii="Cambria Math" w:hAnsi="Cambria Math"/>
          </w:rPr>
          <m:t>&gt;0</m:t>
        </m:r>
      </m:oMath>
      <w:r w:rsidRPr="003A318B">
        <w:t>，且</w:t>
      </w:r>
      <m:oMath>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ii</m:t>
            </m:r>
          </m:sub>
        </m:sSub>
        <m:r>
          <m:rPr>
            <m:sty m:val="p"/>
          </m:rPr>
          <w:rPr>
            <w:rFonts w:ascii="Cambria Math" w:hAnsi="Cambria Math"/>
          </w:rPr>
          <m:t>|&gt;0</m:t>
        </m:r>
      </m:oMath>
      <w:r>
        <w:rPr>
          <w:rFonts w:hint="eastAsia"/>
        </w:rPr>
        <w:t xml:space="preserve"> 。</w:t>
      </w:r>
    </w:p>
    <w:p w14:paraId="109C6C98" w14:textId="77777777" w:rsidR="00D662EA" w:rsidRPr="003A318B" w:rsidRDefault="00D662EA" w:rsidP="00D662EA">
      <w:pPr>
        <w:pStyle w:val="aff8"/>
      </w:pPr>
    </w:p>
    <w:p w14:paraId="5BFEAF80" w14:textId="77777777" w:rsidR="00D662EA" w:rsidRPr="003A318B" w:rsidRDefault="00D662EA" w:rsidP="00D662EA">
      <w:pPr>
        <w:pStyle w:val="aff8"/>
      </w:pPr>
    </w:p>
    <w:p w14:paraId="549FA8C0" w14:textId="77777777" w:rsidR="00D662EA" w:rsidRDefault="00D662EA" w:rsidP="00D662EA">
      <w:pPr>
        <w:pStyle w:val="aff8"/>
        <w:rPr>
          <w:b/>
          <w:bCs/>
          <w:sz w:val="32"/>
          <w:szCs w:val="32"/>
        </w:rPr>
      </w:pPr>
      <w:r>
        <w:br w:type="page"/>
      </w:r>
    </w:p>
    <w:p w14:paraId="0C19B322" w14:textId="77777777" w:rsidR="00D662EA" w:rsidRDefault="00D662EA" w:rsidP="00D662EA">
      <w:pPr>
        <w:pStyle w:val="3"/>
      </w:pPr>
      <w:bookmarkStart w:id="876" w:name="_Toc511915285"/>
      <w:bookmarkStart w:id="877" w:name="_Toc38636931"/>
      <w:r>
        <w:rPr>
          <w:rFonts w:hint="eastAsia"/>
        </w:rPr>
        <w:lastRenderedPageBreak/>
        <w:t>概率论和数理统计</w:t>
      </w:r>
      <w:bookmarkEnd w:id="876"/>
      <w:bookmarkEnd w:id="877"/>
    </w:p>
    <w:p w14:paraId="50F9C99C" w14:textId="77777777" w:rsidR="00D662EA" w:rsidRPr="00193B14" w:rsidRDefault="00D662EA" w:rsidP="00D662EA">
      <w:pPr>
        <w:pStyle w:val="4"/>
      </w:pPr>
      <w:r w:rsidRPr="00193B14">
        <w:t>随机事件和概率</w:t>
      </w:r>
    </w:p>
    <w:p w14:paraId="19B85099" w14:textId="77777777" w:rsidR="00D662EA" w:rsidRPr="00193B14" w:rsidRDefault="00D662EA" w:rsidP="00D662EA">
      <w:pPr>
        <w:pStyle w:val="aff8"/>
        <w:rPr>
          <w:sz w:val="24"/>
          <w:lang w:eastAsia="zh-CN"/>
        </w:rPr>
      </w:pPr>
      <w:r w:rsidRPr="00193B14">
        <w:rPr>
          <w:b/>
          <w:sz w:val="24"/>
          <w:lang w:eastAsia="zh-CN"/>
        </w:rPr>
        <w:t>1.事件的关系与运算</w:t>
      </w:r>
      <w:r w:rsidRPr="00193B14">
        <w:rPr>
          <w:sz w:val="24"/>
          <w:lang w:eastAsia="zh-CN"/>
        </w:rPr>
        <w:t xml:space="preserve"> </w:t>
      </w:r>
    </w:p>
    <w:p w14:paraId="4EF8B8C6" w14:textId="77777777" w:rsidR="00D662EA" w:rsidRDefault="00D662EA" w:rsidP="00D662EA">
      <w:pPr>
        <w:pStyle w:val="aff8"/>
        <w:rPr>
          <w:lang w:eastAsia="zh-CN"/>
        </w:rPr>
      </w:pPr>
      <w:r>
        <w:rPr>
          <w:lang w:eastAsia="zh-CN"/>
        </w:rPr>
        <w:t>(1) 子事件：</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oMath>
      <w:r>
        <w:rPr>
          <w:lang w:eastAsia="zh-CN"/>
        </w:rPr>
        <w:t>，若</w:t>
      </w:r>
      <m:oMath>
        <m:r>
          <w:rPr>
            <w:rFonts w:ascii="Cambria Math" w:hAnsi="Cambria Math"/>
            <w:lang w:eastAsia="zh-CN"/>
          </w:rPr>
          <m:t>A</m:t>
        </m:r>
      </m:oMath>
      <w:r>
        <w:rPr>
          <w:lang w:eastAsia="zh-CN"/>
        </w:rPr>
        <w:t>发生，则</w:t>
      </w:r>
      <m:oMath>
        <m:r>
          <w:rPr>
            <w:rFonts w:ascii="Cambria Math" w:hAnsi="Cambria Math"/>
            <w:lang w:eastAsia="zh-CN"/>
          </w:rPr>
          <m:t>B</m:t>
        </m:r>
      </m:oMath>
      <w:r>
        <w:rPr>
          <w:lang w:eastAsia="zh-CN"/>
        </w:rPr>
        <w:t>发生</w:t>
      </w:r>
      <w:r>
        <w:rPr>
          <w:rFonts w:hint="eastAsia"/>
          <w:lang w:eastAsia="zh-CN"/>
        </w:rPr>
        <w:t>。</w:t>
      </w:r>
      <w:r>
        <w:rPr>
          <w:lang w:eastAsia="zh-CN"/>
        </w:rPr>
        <w:t xml:space="preserve"> </w:t>
      </w:r>
    </w:p>
    <w:p w14:paraId="36D570CD" w14:textId="77777777" w:rsidR="00D662EA" w:rsidRDefault="00D662EA" w:rsidP="00D662EA">
      <w:pPr>
        <w:pStyle w:val="aff8"/>
      </w:pPr>
      <w:r>
        <w:t xml:space="preserve">(2) </w:t>
      </w:r>
      <w:proofErr w:type="spellStart"/>
      <w:r>
        <w:t>相等事件</w:t>
      </w:r>
      <w:proofErr w:type="spellEnd"/>
      <w:r>
        <w:t>：</w:t>
      </w:r>
      <m:oMath>
        <m:r>
          <w:rPr>
            <w:rFonts w:ascii="Cambria Math" w:hAnsi="Cambria Math"/>
          </w:rPr>
          <m:t>A</m:t>
        </m:r>
        <m:r>
          <m:rPr>
            <m:sty m:val="p"/>
          </m:rPr>
          <w:rPr>
            <w:rFonts w:ascii="Cambria Math" w:hAnsi="Cambria Math"/>
          </w:rPr>
          <m:t>=</m:t>
        </m:r>
        <m:r>
          <w:rPr>
            <w:rFonts w:ascii="Cambria Math" w:hAnsi="Cambria Math"/>
          </w:rPr>
          <m:t>B</m:t>
        </m:r>
      </m:oMath>
      <w:r>
        <w:t>，即</w:t>
      </w:r>
      <m:oMath>
        <m:r>
          <w:rPr>
            <w:rFonts w:ascii="Cambria Math" w:hAnsi="Cambria Math"/>
          </w:rPr>
          <m:t>A</m:t>
        </m:r>
        <m:r>
          <m:rPr>
            <m:sty m:val="p"/>
          </m:rPr>
          <w:rPr>
            <w:rFonts w:ascii="Cambria Math" w:hAnsi="Cambria Math"/>
          </w:rPr>
          <m:t>⊂</m:t>
        </m:r>
        <m:r>
          <w:rPr>
            <w:rFonts w:ascii="Cambria Math" w:hAnsi="Cambria Math"/>
          </w:rPr>
          <m:t>B</m:t>
        </m:r>
      </m:oMath>
      <w:r>
        <w:t>，且</w:t>
      </w:r>
      <m:oMath>
        <m:r>
          <w:rPr>
            <w:rFonts w:ascii="Cambria Math" w:hAnsi="Cambria Math"/>
          </w:rPr>
          <m:t>B</m:t>
        </m:r>
        <m:r>
          <m:rPr>
            <m:sty m:val="p"/>
          </m:rPr>
          <w:rPr>
            <w:rFonts w:ascii="Cambria Math" w:hAnsi="Cambria Math"/>
          </w:rPr>
          <m:t>⊂</m:t>
        </m:r>
        <m:r>
          <w:rPr>
            <w:rFonts w:ascii="Cambria Math" w:hAnsi="Cambria Math"/>
          </w:rPr>
          <m:t>A</m:t>
        </m:r>
      </m:oMath>
      <w:r>
        <w:t xml:space="preserve"> </w:t>
      </w:r>
      <w:r>
        <w:rPr>
          <w:rFonts w:hint="eastAsia"/>
        </w:rPr>
        <w:t>。</w:t>
      </w:r>
    </w:p>
    <w:p w14:paraId="35553F64" w14:textId="77777777" w:rsidR="00D662EA" w:rsidRDefault="00D662EA" w:rsidP="00D662EA">
      <w:pPr>
        <w:pStyle w:val="aff8"/>
        <w:rPr>
          <w:lang w:eastAsia="zh-CN"/>
        </w:rPr>
      </w:pPr>
      <w:r>
        <w:rPr>
          <w:lang w:eastAsia="zh-CN"/>
        </w:rPr>
        <w:t>(3) 和事件：</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oMath>
      <w:r>
        <w:rPr>
          <w:lang w:eastAsia="zh-CN"/>
        </w:rPr>
        <w:t>（或</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oMath>
      <w:r>
        <w:rPr>
          <w:lang w:eastAsia="zh-CN"/>
        </w:rPr>
        <w:t>），</w:t>
      </w:r>
      <m:oMath>
        <m:r>
          <w:rPr>
            <w:rFonts w:ascii="Cambria Math" w:hAnsi="Cambria Math"/>
            <w:lang w:eastAsia="zh-CN"/>
          </w:rPr>
          <m:t>A</m:t>
        </m:r>
      </m:oMath>
      <w:r>
        <w:rPr>
          <w:lang w:eastAsia="zh-CN"/>
        </w:rPr>
        <w:t>与</w:t>
      </w:r>
      <m:oMath>
        <m:r>
          <w:rPr>
            <w:rFonts w:ascii="Cambria Math" w:hAnsi="Cambria Math"/>
            <w:lang w:eastAsia="zh-CN"/>
          </w:rPr>
          <m:t>B</m:t>
        </m:r>
      </m:oMath>
      <w:r>
        <w:rPr>
          <w:lang w:eastAsia="zh-CN"/>
        </w:rPr>
        <w:t>中至少有一个发生</w:t>
      </w:r>
      <w:r>
        <w:rPr>
          <w:rFonts w:hint="eastAsia"/>
          <w:lang w:eastAsia="zh-CN"/>
        </w:rPr>
        <w:t>。</w:t>
      </w:r>
    </w:p>
    <w:p w14:paraId="226DADC8" w14:textId="77777777" w:rsidR="00D662EA" w:rsidRDefault="00D662EA" w:rsidP="00D662EA">
      <w:pPr>
        <w:pStyle w:val="aff8"/>
        <w:rPr>
          <w:lang w:eastAsia="zh-CN"/>
        </w:rPr>
      </w:pPr>
      <w:r>
        <w:rPr>
          <w:lang w:eastAsia="zh-CN"/>
        </w:rPr>
        <w:t>(4) 差事件：</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oMath>
      <w:r>
        <w:rPr>
          <w:lang w:eastAsia="zh-CN"/>
        </w:rPr>
        <w:t>，</w:t>
      </w:r>
      <m:oMath>
        <m:r>
          <w:rPr>
            <w:rFonts w:ascii="Cambria Math" w:hAnsi="Cambria Math"/>
            <w:lang w:eastAsia="zh-CN"/>
          </w:rPr>
          <m:t>A</m:t>
        </m:r>
      </m:oMath>
      <w:r>
        <w:rPr>
          <w:lang w:eastAsia="zh-CN"/>
        </w:rPr>
        <w:t>发生但</w:t>
      </w:r>
      <m:oMath>
        <m:r>
          <w:rPr>
            <w:rFonts w:ascii="Cambria Math" w:hAnsi="Cambria Math"/>
            <w:lang w:eastAsia="zh-CN"/>
          </w:rPr>
          <m:t>B</m:t>
        </m:r>
      </m:oMath>
      <w:r>
        <w:rPr>
          <w:lang w:eastAsia="zh-CN"/>
        </w:rPr>
        <w:t>不发生</w:t>
      </w:r>
      <w:r>
        <w:rPr>
          <w:rFonts w:hint="eastAsia"/>
          <w:lang w:eastAsia="zh-CN"/>
        </w:rPr>
        <w:t>。</w:t>
      </w:r>
    </w:p>
    <w:p w14:paraId="64B08BF3" w14:textId="77777777" w:rsidR="00D662EA" w:rsidRDefault="00D662EA" w:rsidP="00D662EA">
      <w:pPr>
        <w:pStyle w:val="aff8"/>
        <w:rPr>
          <w:lang w:eastAsia="zh-CN"/>
        </w:rPr>
      </w:pPr>
      <w:r>
        <w:rPr>
          <w:lang w:eastAsia="zh-CN"/>
        </w:rPr>
        <w:t>(5) 积事件：</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oMath>
      <w:r>
        <w:rPr>
          <w:lang w:eastAsia="zh-CN"/>
        </w:rPr>
        <w:t>（或</w:t>
      </w:r>
      <m:oMath>
        <m:r>
          <w:rPr>
            <w:rFonts w:ascii="Cambria Math" w:hAnsi="Cambria Math"/>
            <w:lang w:eastAsia="zh-CN"/>
          </w:rPr>
          <m:t>AB</m:t>
        </m:r>
      </m:oMath>
      <w:r>
        <w:rPr>
          <w:lang w:eastAsia="zh-CN"/>
        </w:rPr>
        <w:t>），</w:t>
      </w:r>
      <m:oMath>
        <m:r>
          <w:rPr>
            <w:rFonts w:ascii="Cambria Math" w:hAnsi="Cambria Math"/>
            <w:lang w:eastAsia="zh-CN"/>
          </w:rPr>
          <m:t>A</m:t>
        </m:r>
      </m:oMath>
      <w:r>
        <w:rPr>
          <w:lang w:eastAsia="zh-CN"/>
        </w:rPr>
        <w:t>与</w:t>
      </w:r>
      <m:oMath>
        <m:r>
          <w:rPr>
            <w:rFonts w:ascii="Cambria Math" w:hAnsi="Cambria Math"/>
            <w:lang w:eastAsia="zh-CN"/>
          </w:rPr>
          <m:t>B</m:t>
        </m:r>
      </m:oMath>
      <w:r>
        <w:rPr>
          <w:lang w:eastAsia="zh-CN"/>
        </w:rPr>
        <w:t>同时发生</w:t>
      </w:r>
      <w:r>
        <w:rPr>
          <w:rFonts w:hint="eastAsia"/>
          <w:lang w:eastAsia="zh-CN"/>
        </w:rPr>
        <w:t>。</w:t>
      </w:r>
    </w:p>
    <w:p w14:paraId="63F5CF41" w14:textId="77777777" w:rsidR="00D662EA" w:rsidRPr="00193B14" w:rsidRDefault="00D662EA" w:rsidP="00D662EA">
      <w:pPr>
        <w:pStyle w:val="aff8"/>
      </w:pPr>
      <w:r>
        <w:t xml:space="preserve">(6) </w:t>
      </w:r>
      <w:proofErr w:type="spellStart"/>
      <w:r>
        <w:t>互斥事件（互不相容</w:t>
      </w:r>
      <w:proofErr w:type="spellEnd"/>
      <w:r>
        <w:t>）：</w:t>
      </w:r>
      <m:oMath>
        <m:r>
          <w:rPr>
            <w:rFonts w:ascii="Cambria Math" w:hAnsi="Cambria Math"/>
          </w:rPr>
          <m:t>A</m:t>
        </m:r>
        <m:r>
          <m:rPr>
            <m:sty m:val="p"/>
          </m:rPr>
          <w:rPr>
            <w:rFonts w:ascii="Cambria Math" w:hAnsi="Cambria Math"/>
          </w:rPr>
          <m:t>⋂</m:t>
        </m:r>
        <m:r>
          <w:rPr>
            <w:rFonts w:ascii="Cambria Math" w:hAnsi="Cambria Math"/>
          </w:rPr>
          <m:t>B</m:t>
        </m:r>
      </m:oMath>
      <w:r>
        <w:t>=</w:t>
      </w:r>
      <m:oMath>
        <m:r>
          <m:rPr>
            <m:sty m:val="p"/>
          </m:rPr>
          <w:rPr>
            <w:rFonts w:ascii="Cambria Math" w:hAnsi="Cambria Math"/>
          </w:rPr>
          <m:t>⌀</m:t>
        </m:r>
      </m:oMath>
      <w:r>
        <w:rPr>
          <w:rFonts w:hint="eastAsia"/>
        </w:rPr>
        <w:t>。</w:t>
      </w:r>
    </w:p>
    <w:p w14:paraId="681CD29E" w14:textId="77777777" w:rsidR="00D662EA" w:rsidRPr="00193B14" w:rsidRDefault="00D662EA" w:rsidP="00D662EA">
      <w:pPr>
        <w:pStyle w:val="aff8"/>
        <w:rPr>
          <w:lang w:eastAsia="zh-CN"/>
        </w:rPr>
      </w:pPr>
      <w:r>
        <w:rPr>
          <w:lang w:eastAsia="zh-CN"/>
        </w:rPr>
        <w:t xml:space="preserve">(7) 互逆事件（对立事件）： </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Ω</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bar>
          <m:barPr>
            <m:pos m:val="top"/>
            <m:ctrlPr>
              <w:rPr>
                <w:rFonts w:ascii="Cambria Math" w:hAnsi="Cambria Math"/>
              </w:rPr>
            </m:ctrlPr>
          </m:barPr>
          <m:e>
            <m:r>
              <w:rPr>
                <w:rFonts w:ascii="Cambria Math" w:hAnsi="Cambria Math"/>
                <w:lang w:eastAsia="zh-CN"/>
              </w:rPr>
              <m:t>B</m:t>
            </m:r>
          </m:e>
        </m:bar>
        <m:r>
          <w:rPr>
            <w:rFonts w:ascii="Cambria Math" w:hAnsi="Cambria Math"/>
            <w:lang w:eastAsia="zh-CN"/>
          </w:rPr>
          <m:t>,B</m:t>
        </m:r>
        <m:r>
          <m:rPr>
            <m:sty m:val="p"/>
          </m:rPr>
          <w:rPr>
            <w:rFonts w:ascii="Cambria Math" w:hAnsi="Cambria Math"/>
            <w:lang w:eastAsia="zh-CN"/>
          </w:rPr>
          <m:t>=</m:t>
        </m:r>
        <m:bar>
          <m:barPr>
            <m:pos m:val="top"/>
            <m:ctrlPr>
              <w:rPr>
                <w:rFonts w:ascii="Cambria Math" w:hAnsi="Cambria Math"/>
              </w:rPr>
            </m:ctrlPr>
          </m:barPr>
          <m:e>
            <m:r>
              <w:rPr>
                <w:rFonts w:ascii="Cambria Math" w:hAnsi="Cambria Math"/>
                <w:lang w:eastAsia="zh-CN"/>
              </w:rPr>
              <m:t>A</m:t>
            </m:r>
          </m:e>
        </m:bar>
      </m:oMath>
      <w:r>
        <w:rPr>
          <w:lang w:eastAsia="zh-CN"/>
        </w:rPr>
        <w:t xml:space="preserve"> </w:t>
      </w:r>
      <w:r>
        <w:rPr>
          <w:rFonts w:hint="eastAsia"/>
          <w:lang w:eastAsia="zh-CN"/>
        </w:rPr>
        <w:t>。</w:t>
      </w:r>
    </w:p>
    <w:p w14:paraId="34C8E7B8" w14:textId="77777777" w:rsidR="00D662EA" w:rsidRPr="00193B14" w:rsidRDefault="00D662EA" w:rsidP="00D662EA">
      <w:pPr>
        <w:pStyle w:val="aff8"/>
        <w:rPr>
          <w:lang w:eastAsia="zh-CN"/>
        </w:rPr>
      </w:pPr>
      <w:r w:rsidRPr="00193B14">
        <w:rPr>
          <w:lang w:eastAsia="zh-CN"/>
        </w:rPr>
        <w:t xml:space="preserve">2.运算律 </w:t>
      </w:r>
    </w:p>
    <w:p w14:paraId="3E25FD5C" w14:textId="77777777" w:rsidR="003254F8" w:rsidRDefault="003254F8" w:rsidP="003254F8">
      <w:pPr>
        <w:pStyle w:val="aff8"/>
        <w:rPr>
          <w:lang w:eastAsia="zh-CN"/>
        </w:rPr>
      </w:pPr>
      <w:r>
        <w:rPr>
          <w:lang w:eastAsia="zh-CN"/>
        </w:rPr>
        <w:t>(1) 交换律：</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A</m:t>
        </m:r>
      </m:oMath>
      <w:r>
        <w:rPr>
          <w:lang w:eastAsia="zh-CN"/>
        </w:rPr>
        <w:t xml:space="preserve"> </w:t>
      </w:r>
    </w:p>
    <w:p w14:paraId="527585D1" w14:textId="77777777" w:rsidR="003254F8" w:rsidRDefault="003254F8" w:rsidP="003254F8">
      <w:pPr>
        <w:pStyle w:val="aff8"/>
        <w:rPr>
          <w:lang w:eastAsia="zh-CN"/>
        </w:rPr>
      </w:pPr>
      <w:r>
        <w:rPr>
          <w:lang w:eastAsia="zh-CN"/>
        </w:rPr>
        <w:t>(2) 结合律：</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C</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C)</m:t>
        </m:r>
      </m:oMath>
      <w:r>
        <w:rPr>
          <w:lang w:eastAsia="zh-CN"/>
        </w:rPr>
        <w:t xml:space="preserve">； </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C</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C)</m:t>
        </m:r>
      </m:oMath>
      <w:r>
        <w:rPr>
          <w:lang w:eastAsia="zh-CN"/>
        </w:rPr>
        <w:t xml:space="preserve"> </w:t>
      </w:r>
    </w:p>
    <w:p w14:paraId="019B8323" w14:textId="77777777" w:rsidR="003254F8" w:rsidRDefault="003254F8" w:rsidP="003254F8">
      <w:pPr>
        <w:pStyle w:val="aff8"/>
      </w:pPr>
      <w:r>
        <w:t xml:space="preserve">(3) </w:t>
      </w:r>
      <w:proofErr w:type="spellStart"/>
      <w:r>
        <w:t>分配律</w:t>
      </w:r>
      <w:proofErr w:type="spellEnd"/>
      <w:r>
        <w:t>：</w:t>
      </w:r>
      <m:oMath>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C)</m:t>
        </m:r>
      </m:oMath>
      <w:r>
        <w:t xml:space="preserve"> </w:t>
      </w:r>
    </w:p>
    <w:p w14:paraId="47130F32" w14:textId="77777777" w:rsidR="00D662EA" w:rsidRPr="00193B14" w:rsidRDefault="00D662EA" w:rsidP="00D662EA">
      <w:pPr>
        <w:pStyle w:val="aff8"/>
        <w:rPr>
          <w:b/>
          <w:sz w:val="24"/>
        </w:rPr>
      </w:pPr>
      <w:r w:rsidRPr="00193B14">
        <w:rPr>
          <w:b/>
          <w:sz w:val="24"/>
        </w:rPr>
        <w:t>3.德</w:t>
      </w:r>
      <m:oMath>
        <m:r>
          <m:rPr>
            <m:sty m:val="b"/>
          </m:rPr>
          <w:rPr>
            <w:rFonts w:ascii="Cambria Math" w:hAnsi="Cambria Math"/>
            <w:sz w:val="24"/>
          </w:rPr>
          <m:t>.</m:t>
        </m:r>
      </m:oMath>
      <w:r w:rsidRPr="00193B14">
        <w:rPr>
          <w:b/>
          <w:sz w:val="24"/>
        </w:rPr>
        <w:t>摩根律</w:t>
      </w:r>
    </w:p>
    <w:p w14:paraId="413ADE7C" w14:textId="77777777" w:rsidR="00D662EA" w:rsidRDefault="00000000" w:rsidP="00D662EA">
      <w:pPr>
        <w:pStyle w:val="aff8"/>
      </w:pPr>
      <m:oMath>
        <m:bar>
          <m:barPr>
            <m:pos m:val="top"/>
            <m:ctrlPr>
              <w:rPr>
                <w:rFonts w:ascii="Cambria Math" w:hAnsi="Cambria Math"/>
              </w:rPr>
            </m:ctrlPr>
          </m:barPr>
          <m:e>
            <m:r>
              <w:rPr>
                <w:rFonts w:ascii="Cambria Math" w:hAnsi="Cambria Math"/>
              </w:rPr>
              <m:t>A</m:t>
            </m:r>
            <m:r>
              <m:rPr>
                <m:sty m:val="p"/>
              </m:rPr>
              <w:rPr>
                <w:rFonts w:ascii="Cambria Math" w:hAnsi="Cambria Math"/>
              </w:rPr>
              <m:t>⋃</m:t>
            </m:r>
            <m:r>
              <w:rPr>
                <w:rFonts w:ascii="Cambria Math" w:hAnsi="Cambria Math"/>
              </w:rPr>
              <m:t>B</m:t>
            </m:r>
          </m:e>
        </m:bar>
        <m:r>
          <m:rPr>
            <m:sty m:val="p"/>
          </m:rPr>
          <w:rPr>
            <w:rFonts w:ascii="Cambria Math" w:hAnsi="Cambria Math"/>
          </w:rPr>
          <m:t>=</m:t>
        </m:r>
        <m:bar>
          <m:barPr>
            <m:pos m:val="top"/>
            <m:ctrlPr>
              <w:rPr>
                <w:rFonts w:ascii="Cambria Math" w:hAnsi="Cambria Math"/>
              </w:rPr>
            </m:ctrlPr>
          </m:barPr>
          <m:e>
            <m:r>
              <w:rPr>
                <w:rFonts w:ascii="Cambria Math" w:hAnsi="Cambria Math"/>
              </w:rPr>
              <m:t>A</m:t>
            </m:r>
          </m:e>
        </m:bar>
        <m:r>
          <m:rPr>
            <m:sty m:val="p"/>
          </m:rPr>
          <w:rPr>
            <w:rFonts w:ascii="Cambria Math" w:hAnsi="Cambria Math"/>
          </w:rPr>
          <m:t>⋂</m:t>
        </m:r>
        <m:bar>
          <m:barPr>
            <m:pos m:val="top"/>
            <m:ctrlPr>
              <w:rPr>
                <w:rFonts w:ascii="Cambria Math" w:hAnsi="Cambria Math"/>
              </w:rPr>
            </m:ctrlPr>
          </m:barPr>
          <m:e>
            <m:r>
              <w:rPr>
                <w:rFonts w:ascii="Cambria Math" w:hAnsi="Cambria Math"/>
              </w:rPr>
              <m:t>B</m:t>
            </m:r>
          </m:e>
        </m:bar>
      </m:oMath>
      <w:r w:rsidR="00D662EA">
        <w:t xml:space="preserve">    </w:t>
      </w:r>
      <m:oMath>
        <m:bar>
          <m:barPr>
            <m:pos m:val="top"/>
            <m:ctrlPr>
              <w:rPr>
                <w:rFonts w:ascii="Cambria Math" w:hAnsi="Cambria Math"/>
              </w:rPr>
            </m:ctrlPr>
          </m:barPr>
          <m:e>
            <m:r>
              <w:rPr>
                <w:rFonts w:ascii="Cambria Math" w:hAnsi="Cambria Math"/>
              </w:rPr>
              <m:t>A</m:t>
            </m:r>
            <m:r>
              <m:rPr>
                <m:sty m:val="p"/>
              </m:rPr>
              <w:rPr>
                <w:rFonts w:ascii="Cambria Math" w:hAnsi="Cambria Math"/>
              </w:rPr>
              <m:t>⋂</m:t>
            </m:r>
            <m:r>
              <w:rPr>
                <w:rFonts w:ascii="Cambria Math" w:hAnsi="Cambria Math"/>
              </w:rPr>
              <m:t>B</m:t>
            </m:r>
          </m:e>
        </m:bar>
        <m:r>
          <m:rPr>
            <m:sty m:val="p"/>
          </m:rPr>
          <w:rPr>
            <w:rFonts w:ascii="Cambria Math" w:hAnsi="Cambria Math"/>
          </w:rPr>
          <m:t>=</m:t>
        </m:r>
        <m:bar>
          <m:barPr>
            <m:pos m:val="top"/>
            <m:ctrlPr>
              <w:rPr>
                <w:rFonts w:ascii="Cambria Math" w:hAnsi="Cambria Math"/>
              </w:rPr>
            </m:ctrlPr>
          </m:barPr>
          <m:e>
            <m:r>
              <w:rPr>
                <w:rFonts w:ascii="Cambria Math" w:hAnsi="Cambria Math"/>
              </w:rPr>
              <m:t>A</m:t>
            </m:r>
          </m:e>
        </m:bar>
        <m:r>
          <m:rPr>
            <m:sty m:val="p"/>
          </m:rPr>
          <w:rPr>
            <w:rFonts w:ascii="Cambria Math" w:hAnsi="Cambria Math"/>
          </w:rPr>
          <m:t>⋃</m:t>
        </m:r>
        <m:bar>
          <m:barPr>
            <m:pos m:val="top"/>
            <m:ctrlPr>
              <w:rPr>
                <w:rFonts w:ascii="Cambria Math" w:hAnsi="Cambria Math"/>
              </w:rPr>
            </m:ctrlPr>
          </m:barPr>
          <m:e>
            <m:r>
              <w:rPr>
                <w:rFonts w:ascii="Cambria Math" w:hAnsi="Cambria Math"/>
              </w:rPr>
              <m:t>B</m:t>
            </m:r>
          </m:e>
        </m:bar>
      </m:oMath>
      <w:r w:rsidR="00D662EA">
        <w:t xml:space="preserve"> </w:t>
      </w:r>
    </w:p>
    <w:p w14:paraId="0A76156A" w14:textId="77777777" w:rsidR="00D662EA" w:rsidRPr="00193B14" w:rsidRDefault="00D662EA" w:rsidP="00D662EA">
      <w:pPr>
        <w:pStyle w:val="aff8"/>
        <w:rPr>
          <w:sz w:val="24"/>
          <w:lang w:eastAsia="zh-CN"/>
        </w:rPr>
      </w:pPr>
      <w:r w:rsidRPr="00193B14">
        <w:rPr>
          <w:b/>
          <w:sz w:val="24"/>
          <w:lang w:eastAsia="zh-CN"/>
        </w:rPr>
        <w:t>4.</w:t>
      </w:r>
      <w:r w:rsidRPr="00193B14">
        <w:rPr>
          <w:rFonts w:hint="eastAsia"/>
          <w:b/>
          <w:sz w:val="24"/>
          <w:lang w:eastAsia="zh-CN"/>
        </w:rPr>
        <w:t>完全事件组</w:t>
      </w:r>
      <w:r w:rsidRPr="00193B14">
        <w:rPr>
          <w:sz w:val="24"/>
          <w:lang w:eastAsia="zh-CN"/>
        </w:rPr>
        <w:t xml:space="preserve"> </w:t>
      </w:r>
    </w:p>
    <w:p w14:paraId="6F20393B" w14:textId="77777777" w:rsidR="00D662EA" w:rsidRDefault="00000000" w:rsidP="00D662EA">
      <w:pPr>
        <w:pStyle w:val="aff8"/>
        <w:rPr>
          <w:lang w:eastAsia="zh-CN"/>
        </w:rPr>
      </w:pPr>
      <m:oMath>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1</m:t>
            </m:r>
          </m:sub>
        </m:sSub>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n</m:t>
            </m:r>
          </m:sub>
        </m:sSub>
      </m:oMath>
      <w:r w:rsidR="00D662EA">
        <w:rPr>
          <w:lang w:eastAsia="zh-CN"/>
        </w:rPr>
        <w:t>两两互斥，且和事件为必然事件，即</w:t>
      </w:r>
      <m:oMath>
        <m:sSub>
          <m:sSubPr>
            <m:ctrlPr>
              <w:rPr>
                <w:rFonts w:ascii="Cambria Math" w:hAnsi="Cambria Math"/>
              </w:rPr>
            </m:ctrlPr>
          </m:sSubPr>
          <m:e>
            <m:r>
              <w:rPr>
                <w:rFonts w:ascii="Cambria Math" w:hAnsi="Cambria Math"/>
                <w:lang w:eastAsia="zh-CN"/>
              </w:rPr>
              <m:t>A</m:t>
            </m:r>
          </m:e>
          <m:sub>
            <m:r>
              <w:rPr>
                <w:rFonts w:ascii="Cambria Math" w:hAnsi="Cambria Math"/>
                <w:lang w:eastAsia="zh-CN"/>
              </w:rPr>
              <m:t>i</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j</m:t>
            </m:r>
          </m:sub>
        </m:sSub>
        <m:r>
          <m:rPr>
            <m:sty m:val="p"/>
          </m:rPr>
          <w:rPr>
            <w:rFonts w:ascii="Cambria Math" w:hAnsi="Cambria Math"/>
            <w:lang w:eastAsia="zh-CN"/>
          </w:rPr>
          <m:t>=⌀,</m:t>
        </m:r>
        <m:r>
          <w:rPr>
            <w:rFonts w:ascii="Cambria Math" w:hAnsi="Cambria Math"/>
            <w:lang w:eastAsia="zh-CN"/>
          </w:rPr>
          <m:t>i</m:t>
        </m:r>
        <m:r>
          <m:rPr>
            <m:sty m:val="p"/>
          </m:rPr>
          <w:rPr>
            <w:rFonts w:ascii="Cambria Math" w:hAnsi="Cambria Math"/>
            <w:lang w:eastAsia="zh-CN"/>
          </w:rPr>
          <m:t>≠</m:t>
        </m:r>
        <m:r>
          <w:rPr>
            <w:rFonts w:ascii="Cambria Math" w:hAnsi="Cambria Math"/>
            <w:lang w:eastAsia="zh-CN"/>
          </w:rPr>
          <m:t>j</m:t>
        </m:r>
        <m:r>
          <m:rPr>
            <m:sty m:val="p"/>
          </m:rPr>
          <w:rPr>
            <w:rFonts w:ascii="Cambria Math" w:hAnsi="Cambria Math"/>
            <w:lang w:eastAsia="zh-CN"/>
          </w:rPr>
          <m:t>,</m:t>
        </m:r>
        <m:limLow>
          <m:limLowPr>
            <m:ctrlPr>
              <w:rPr>
                <w:rFonts w:ascii="Cambria Math" w:hAnsi="Cambria Math"/>
              </w:rPr>
            </m:ctrlPr>
          </m:limLowPr>
          <m:e>
            <m:limUpp>
              <m:limUppPr>
                <m:ctrlPr>
                  <w:rPr>
                    <w:rFonts w:ascii="Cambria Math" w:hAnsi="Cambria Math"/>
                  </w:rPr>
                </m:ctrlPr>
              </m:limUppPr>
              <m:e>
                <m:r>
                  <m:rPr>
                    <m:sty m:val="p"/>
                  </m:rPr>
                  <w:rPr>
                    <w:rFonts w:ascii="Cambria Math" w:hAnsi="Cambria Math"/>
                    <w:lang w:eastAsia="zh-CN"/>
                  </w:rPr>
                  <m:t>⋃</m:t>
                </m:r>
              </m:e>
              <m:lim>
                <m:r>
                  <w:rPr>
                    <w:rFonts w:ascii="Cambria Math" w:hAnsi="Cambria Math"/>
                    <w:lang w:eastAsia="zh-CN"/>
                  </w:rPr>
                  <m:t>n</m:t>
                </m:r>
              </m:lim>
            </m:limUpp>
          </m:e>
          <m:lim>
            <m:r>
              <w:rPr>
                <w:rFonts w:ascii="Cambria Math" w:hAnsi="Cambria Math"/>
                <w:lang w:eastAsia="zh-CN"/>
              </w:rPr>
              <m:t>i</m:t>
            </m:r>
            <m:r>
              <m:rPr>
                <m:sty m:val="p"/>
              </m:rPr>
              <w:rPr>
                <w:rFonts w:ascii="Cambria Math" w:hAnsi="Cambria Math"/>
                <w:lang w:eastAsia="zh-CN"/>
              </w:rPr>
              <m:t>=1</m:t>
            </m:r>
          </m:lim>
        </m:limLow>
        <m:r>
          <m:rPr>
            <m:sty m:val="p"/>
          </m:rPr>
          <w:rPr>
            <w:rFonts w:ascii="Cambria Math" w:hAnsi="Cambria Math"/>
            <w:lang w:eastAsia="zh-CN"/>
          </w:rPr>
          <m:t> =</m:t>
        </m:r>
        <m:r>
          <w:rPr>
            <w:rFonts w:ascii="Cambria Math" w:hAnsi="Cambria Math"/>
            <w:lang w:eastAsia="zh-CN"/>
          </w:rPr>
          <m:t>Ω</m:t>
        </m:r>
      </m:oMath>
    </w:p>
    <w:p w14:paraId="42406F57" w14:textId="77777777" w:rsidR="00D662EA" w:rsidRDefault="00D662EA" w:rsidP="00D662EA">
      <w:pPr>
        <w:pStyle w:val="aff8"/>
        <w:rPr>
          <w:sz w:val="24"/>
          <w:lang w:eastAsia="zh-CN"/>
        </w:rPr>
      </w:pPr>
      <w:r w:rsidRPr="00193B14">
        <w:rPr>
          <w:b/>
          <w:sz w:val="24"/>
          <w:lang w:eastAsia="zh-CN"/>
        </w:rPr>
        <w:t>5.</w:t>
      </w:r>
      <w:r w:rsidRPr="00193B14">
        <w:rPr>
          <w:rFonts w:hint="eastAsia"/>
          <w:b/>
          <w:sz w:val="24"/>
          <w:lang w:eastAsia="zh-CN"/>
        </w:rPr>
        <w:t>概率的基本</w:t>
      </w:r>
      <w:r>
        <w:rPr>
          <w:rFonts w:hint="eastAsia"/>
          <w:b/>
          <w:sz w:val="24"/>
          <w:lang w:eastAsia="zh-CN"/>
        </w:rPr>
        <w:t>概念</w:t>
      </w:r>
    </w:p>
    <w:p w14:paraId="3CFC2D74" w14:textId="77777777" w:rsidR="00D662EA" w:rsidRDefault="00D662EA" w:rsidP="00D662EA">
      <w:pPr>
        <w:pStyle w:val="aff8"/>
        <w:rPr>
          <w:lang w:eastAsia="zh-CN"/>
        </w:rPr>
      </w:pPr>
      <w:r>
        <w:rPr>
          <w:lang w:eastAsia="zh-CN"/>
        </w:rPr>
        <w:t xml:space="preserve">(1) 概率：事件发生的可能性大小的度量，其严格定义如下： </w:t>
      </w:r>
    </w:p>
    <w:p w14:paraId="3168949B" w14:textId="77777777" w:rsidR="00D662EA" w:rsidRDefault="00D662EA" w:rsidP="00D662EA">
      <w:pPr>
        <w:pStyle w:val="aff8"/>
        <w:rPr>
          <w:lang w:eastAsia="zh-CN"/>
        </w:rPr>
      </w:pPr>
      <w:r>
        <w:rPr>
          <w:lang w:eastAsia="zh-CN"/>
        </w:rPr>
        <w:lastRenderedPageBreak/>
        <w:t>概率</w:t>
      </w:r>
      <m:oMath>
        <m:r>
          <w:rPr>
            <w:rFonts w:ascii="Cambria Math" w:hAnsi="Cambria Math"/>
            <w:lang w:eastAsia="zh-CN"/>
          </w:rPr>
          <m:t>P(g)</m:t>
        </m:r>
      </m:oMath>
      <w:r>
        <w:rPr>
          <w:lang w:eastAsia="zh-CN"/>
        </w:rPr>
        <w:t xml:space="preserve">为定义在事件集合上的满足下面3个条件的函数： </w:t>
      </w:r>
    </w:p>
    <w:p w14:paraId="1419D381" w14:textId="77777777" w:rsidR="00D662EA" w:rsidRDefault="00D662EA" w:rsidP="00D662EA">
      <w:pPr>
        <w:pStyle w:val="aff8"/>
        <w:rPr>
          <w:lang w:eastAsia="zh-CN"/>
        </w:rPr>
      </w:pPr>
      <w:r>
        <w:rPr>
          <w:lang w:eastAsia="zh-CN"/>
        </w:rPr>
        <w:t>1)对任何事件</w:t>
      </w:r>
      <m:oMath>
        <m:r>
          <w:rPr>
            <w:rFonts w:ascii="Cambria Math" w:hAnsi="Cambria Math"/>
            <w:lang w:eastAsia="zh-CN"/>
          </w:rPr>
          <m:t>A</m:t>
        </m:r>
      </m:oMath>
      <w:r>
        <w:rPr>
          <w:lang w:eastAsia="zh-CN"/>
        </w:rPr>
        <w:t>，</w:t>
      </w:r>
      <m:oMath>
        <m:r>
          <w:rPr>
            <w:rFonts w:ascii="Cambria Math" w:hAnsi="Cambria Math"/>
            <w:lang w:eastAsia="zh-CN"/>
          </w:rPr>
          <m:t>P(A)≥0</m:t>
        </m:r>
      </m:oMath>
      <w:r>
        <w:rPr>
          <w:lang w:eastAsia="zh-CN"/>
        </w:rPr>
        <w:t xml:space="preserve"> </w:t>
      </w:r>
    </w:p>
    <w:p w14:paraId="3DD3C37F" w14:textId="77777777" w:rsidR="00D662EA" w:rsidRDefault="00D662EA" w:rsidP="00D662EA">
      <w:pPr>
        <w:pStyle w:val="aff8"/>
        <w:rPr>
          <w:lang w:eastAsia="zh-CN"/>
        </w:rPr>
      </w:pPr>
      <w:r>
        <w:rPr>
          <w:lang w:eastAsia="zh-CN"/>
        </w:rPr>
        <w:t>2)对必然事件</w:t>
      </w:r>
      <m:oMath>
        <m:r>
          <w:rPr>
            <w:rFonts w:ascii="Cambria Math" w:hAnsi="Cambria Math"/>
            <w:lang w:eastAsia="zh-CN"/>
          </w:rPr>
          <m:t>Ω</m:t>
        </m:r>
      </m:oMath>
      <w:r>
        <w:rPr>
          <w:lang w:eastAsia="zh-CN"/>
        </w:rPr>
        <w:t>，</w:t>
      </w:r>
      <m:oMath>
        <m:r>
          <w:rPr>
            <w:rFonts w:ascii="Cambria Math" w:hAnsi="Cambria Math"/>
            <w:lang w:eastAsia="zh-CN"/>
          </w:rPr>
          <m:t>P(Ω)=1</m:t>
        </m:r>
      </m:oMath>
      <w:r>
        <w:rPr>
          <w:lang w:eastAsia="zh-CN"/>
        </w:rPr>
        <w:t xml:space="preserve"> </w:t>
      </w:r>
    </w:p>
    <w:p w14:paraId="7FFFAB7C" w14:textId="77777777" w:rsidR="00D662EA" w:rsidRDefault="00D662EA" w:rsidP="00D662EA">
      <w:pPr>
        <w:pStyle w:val="aff8"/>
        <w:rPr>
          <w:lang w:eastAsia="zh-CN"/>
        </w:rPr>
      </w:pPr>
      <w:r>
        <w:rPr>
          <w:lang w:eastAsia="zh-CN"/>
        </w:rPr>
        <w:t>3)对</w:t>
      </w:r>
      <m:oMath>
        <m:sSub>
          <m:sSubPr>
            <m:ctrlPr>
              <w:rPr>
                <w:rFonts w:ascii="Cambria Math" w:hAnsi="Cambria Math"/>
              </w:rPr>
            </m:ctrlPr>
          </m:sSubPr>
          <m:e>
            <m:r>
              <w:rPr>
                <w:rFonts w:ascii="Cambria Math" w:hAnsi="Cambria Math"/>
                <w:lang w:eastAsia="zh-CN"/>
              </w:rPr>
              <m:t>A</m:t>
            </m:r>
          </m:e>
          <m:sub>
            <m:r>
              <w:rPr>
                <w:rFonts w:ascii="Cambria Math" w:hAnsi="Cambria Math"/>
                <w:lang w:eastAsia="zh-CN"/>
              </w:rPr>
              <m:t>1</m:t>
            </m:r>
          </m:sub>
        </m:sSub>
        <m:sSub>
          <m:sSubPr>
            <m:ctrlPr>
              <w:rPr>
                <w:rFonts w:ascii="Cambria Math" w:hAnsi="Cambria Math"/>
              </w:rPr>
            </m:ctrlPr>
          </m:sSubPr>
          <m:e>
            <m:r>
              <w:rPr>
                <w:rFonts w:ascii="Cambria Math" w:hAnsi="Cambria Math"/>
                <w:lang w:eastAsia="zh-CN"/>
              </w:rPr>
              <m:t>A</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n</m:t>
            </m:r>
          </m:sub>
        </m:sSub>
        <m:r>
          <w:rPr>
            <w:rFonts w:ascii="Cambria Math" w:hAnsi="Cambria Math"/>
            <w:lang w:eastAsia="zh-CN"/>
          </w:rPr>
          <m:t>,⋯</m:t>
        </m:r>
      </m:oMath>
      <w:r>
        <w:rPr>
          <w:lang w:eastAsia="zh-CN"/>
        </w:rPr>
        <w:t xml:space="preserve"> ,若</w:t>
      </w:r>
      <m:oMath>
        <m:sSub>
          <m:sSubPr>
            <m:ctrlPr>
              <w:rPr>
                <w:rFonts w:ascii="Cambria Math" w:hAnsi="Cambria Math"/>
              </w:rPr>
            </m:ctrlPr>
          </m:sSubPr>
          <m:e>
            <m:r>
              <w:rPr>
                <w:rFonts w:ascii="Cambria Math" w:hAnsi="Cambria Math"/>
                <w:lang w:eastAsia="zh-CN"/>
              </w:rPr>
              <m:t>A</m:t>
            </m:r>
          </m:e>
          <m:sub>
            <m:r>
              <w:rPr>
                <w:rFonts w:ascii="Cambria Math" w:hAnsi="Cambria Math"/>
                <w:lang w:eastAsia="zh-CN"/>
              </w:rPr>
              <m:t>i</m:t>
            </m:r>
          </m:sub>
        </m:sSub>
        <m:sSub>
          <m:sSubPr>
            <m:ctrlPr>
              <w:rPr>
                <w:rFonts w:ascii="Cambria Math" w:hAnsi="Cambria Math"/>
              </w:rPr>
            </m:ctrlPr>
          </m:sSubPr>
          <m:e>
            <m:r>
              <w:rPr>
                <w:rFonts w:ascii="Cambria Math" w:hAnsi="Cambria Math"/>
                <w:lang w:eastAsia="zh-CN"/>
              </w:rPr>
              <m:t>A</m:t>
            </m:r>
          </m:e>
          <m:sub>
            <m:r>
              <w:rPr>
                <w:rFonts w:ascii="Cambria Math" w:hAnsi="Cambria Math"/>
                <w:lang w:eastAsia="zh-CN"/>
              </w:rPr>
              <m:t>j</m:t>
            </m:r>
          </m:sub>
        </m:sSub>
        <m:r>
          <w:rPr>
            <w:rFonts w:ascii="Cambria Math" w:hAnsi="Cambria Math"/>
            <w:lang w:eastAsia="zh-CN"/>
          </w:rPr>
          <m:t>=⌀(i≠j)</m:t>
        </m:r>
      </m:oMath>
      <w:r>
        <w:rPr>
          <w:lang w:eastAsia="zh-CN"/>
        </w:rPr>
        <w:t>，则：</w:t>
      </w:r>
      <m:oMath>
        <m:r>
          <w:rPr>
            <w:rFonts w:ascii="Cambria Math" w:hAnsi="Cambria Math"/>
            <w:lang w:eastAsia="zh-CN"/>
          </w:rPr>
          <m:t>P(</m:t>
        </m:r>
        <m:limLow>
          <m:limLowPr>
            <m:ctrlPr>
              <w:rPr>
                <w:rFonts w:ascii="Cambria Math" w:hAnsi="Cambria Math"/>
              </w:rPr>
            </m:ctrlPr>
          </m:limLowPr>
          <m:e>
            <m:limUpp>
              <m:limUppPr>
                <m:ctrlPr>
                  <w:rPr>
                    <w:rFonts w:ascii="Cambria Math" w:hAnsi="Cambria Math"/>
                  </w:rPr>
                </m:ctrlPr>
              </m:limUppPr>
              <m:e>
                <m:r>
                  <w:rPr>
                    <w:rFonts w:ascii="Cambria Math" w:hAnsi="Cambria Math"/>
                    <w:lang w:eastAsia="zh-CN"/>
                  </w:rPr>
                  <m:t>⋃</m:t>
                </m:r>
              </m:e>
              <m:lim>
                <m:r>
                  <w:rPr>
                    <w:rFonts w:ascii="Cambria Math" w:hAnsi="Cambria Math"/>
                    <w:lang w:eastAsia="zh-CN"/>
                  </w:rPr>
                  <m:t>∞</m:t>
                </m:r>
              </m:lim>
            </m:limUpp>
          </m:e>
          <m:lim>
            <m:r>
              <w:rPr>
                <w:rFonts w:ascii="Cambria Math" w:hAnsi="Cambria Math"/>
                <w:lang w:eastAsia="zh-CN"/>
              </w:rPr>
              <m:t>i=1</m:t>
            </m:r>
          </m:lim>
        </m:limLow>
        <m:r>
          <w:rPr>
            <w:rFonts w:ascii="Cambria Math" w:hAnsi="Cambria Math"/>
            <w:lang w:eastAsia="zh-CN"/>
          </w:rPr>
          <m:t> </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m:t>
            </m:r>
          </m:sub>
        </m:sSub>
        <m: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i=1</m:t>
            </m:r>
          </m:sub>
          <m:sup>
            <m:r>
              <w:rPr>
                <w:rFonts w:ascii="Cambria Math" w:hAnsi="Cambria Math"/>
                <w:lang w:eastAsia="zh-CN"/>
              </w:rPr>
              <m:t>∞</m:t>
            </m:r>
          </m:sup>
          <m:e>
            <m:r>
              <w:rPr>
                <w:rFonts w:ascii="Cambria Math" w:hAnsi="Cambria Math"/>
                <w:lang w:eastAsia="zh-CN"/>
              </w:rPr>
              <m:t>P(A).</m:t>
            </m:r>
          </m:e>
        </m:nary>
      </m:oMath>
      <w:r>
        <w:rPr>
          <w:lang w:eastAsia="zh-CN"/>
        </w:rPr>
        <w:t xml:space="preserve"> </w:t>
      </w:r>
    </w:p>
    <w:p w14:paraId="0E62B7C6" w14:textId="77777777" w:rsidR="00D662EA" w:rsidRDefault="00D662EA" w:rsidP="00D662EA">
      <w:pPr>
        <w:pStyle w:val="aff8"/>
        <w:rPr>
          <w:lang w:eastAsia="zh-CN"/>
        </w:rPr>
      </w:pPr>
      <w:r>
        <w:rPr>
          <w:lang w:eastAsia="zh-CN"/>
        </w:rPr>
        <w:t>(2) 概率的基本性质</w:t>
      </w:r>
    </w:p>
    <w:p w14:paraId="7C30E6FD" w14:textId="77777777" w:rsidR="00D662EA" w:rsidRDefault="00D662EA" w:rsidP="00D662EA">
      <w:pPr>
        <w:pStyle w:val="aff8"/>
        <w:rPr>
          <w:lang w:eastAsia="zh-CN"/>
        </w:rPr>
      </w:pPr>
      <w:r>
        <w:rPr>
          <w:lang w:eastAsia="zh-CN"/>
        </w:rPr>
        <w:t xml:space="preserve">1) </w:t>
      </w:r>
      <m:oMath>
        <m:r>
          <w:rPr>
            <w:rFonts w:ascii="Cambria Math" w:hAnsi="Cambria Math"/>
            <w:lang w:eastAsia="zh-CN"/>
          </w:rPr>
          <m:t>P(</m:t>
        </m:r>
        <m:bar>
          <m:barPr>
            <m:pos m:val="top"/>
            <m:ctrlPr>
              <w:rPr>
                <w:rFonts w:ascii="Cambria Math" w:hAnsi="Cambria Math"/>
              </w:rPr>
            </m:ctrlPr>
          </m:barPr>
          <m:e>
            <m:r>
              <w:rPr>
                <w:rFonts w:ascii="Cambria Math" w:hAnsi="Cambria Math"/>
                <w:lang w:eastAsia="zh-CN"/>
              </w:rPr>
              <m:t>A</m:t>
            </m:r>
          </m:e>
        </m:bar>
        <m:r>
          <w:rPr>
            <w:rFonts w:ascii="Cambria Math" w:hAnsi="Cambria Math"/>
            <w:lang w:eastAsia="zh-CN"/>
          </w:rPr>
          <m:t>)=1-P(A)</m:t>
        </m:r>
      </m:oMath>
      <w:r>
        <w:rPr>
          <w:lang w:eastAsia="zh-CN"/>
        </w:rPr>
        <w:t>;</w:t>
      </w:r>
    </w:p>
    <w:p w14:paraId="7B1A83B9" w14:textId="77777777" w:rsidR="00D662EA" w:rsidRDefault="00D662EA" w:rsidP="00D662EA">
      <w:pPr>
        <w:pStyle w:val="aff8"/>
        <w:rPr>
          <w:lang w:eastAsia="zh-CN"/>
        </w:rPr>
      </w:pPr>
      <w:r>
        <w:rPr>
          <w:lang w:eastAsia="zh-CN"/>
        </w:rPr>
        <w:t xml:space="preserve">2) </w:t>
      </w:r>
      <m:oMath>
        <m:r>
          <w:rPr>
            <w:rFonts w:ascii="Cambria Math" w:hAnsi="Cambria Math"/>
            <w:lang w:eastAsia="zh-CN"/>
          </w:rPr>
          <m:t>P(A-B)=P(A)-P(AB);</m:t>
        </m:r>
      </m:oMath>
      <w:r>
        <w:rPr>
          <w:lang w:eastAsia="zh-CN"/>
        </w:rPr>
        <w:t xml:space="preserve"> </w:t>
      </w:r>
    </w:p>
    <w:p w14:paraId="433C4E50" w14:textId="77777777" w:rsidR="00D662EA" w:rsidRDefault="00D662EA" w:rsidP="00D662EA">
      <w:pPr>
        <w:pStyle w:val="aff8"/>
        <w:rPr>
          <w:lang w:eastAsia="zh-CN"/>
        </w:rPr>
      </w:pPr>
      <w:r>
        <w:rPr>
          <w:lang w:eastAsia="zh-CN"/>
        </w:rPr>
        <w:t xml:space="preserve">3) </w:t>
      </w:r>
      <m:oMath>
        <m:r>
          <w:rPr>
            <w:rFonts w:ascii="Cambria Math" w:hAnsi="Cambria Math"/>
            <w:lang w:eastAsia="zh-CN"/>
          </w:rPr>
          <m:t>P(A⋃B)=P(A)+P(B)-P(AB)</m:t>
        </m:r>
      </m:oMath>
      <w:r>
        <w:rPr>
          <w:rFonts w:hint="eastAsia"/>
          <w:lang w:eastAsia="zh-CN"/>
        </w:rPr>
        <w:t xml:space="preserve"> </w:t>
      </w:r>
      <w:r>
        <w:rPr>
          <w:lang w:eastAsia="zh-CN"/>
        </w:rPr>
        <w:t>特别，当</w:t>
      </w:r>
      <m:oMath>
        <m:r>
          <w:rPr>
            <w:rFonts w:ascii="Cambria Math" w:hAnsi="Cambria Math"/>
            <w:lang w:eastAsia="zh-CN"/>
          </w:rPr>
          <m:t>B⊂A</m:t>
        </m:r>
      </m:oMath>
      <w:r>
        <w:rPr>
          <w:lang w:eastAsia="zh-CN"/>
        </w:rPr>
        <w:t>时，</w:t>
      </w:r>
      <m:oMath>
        <m:r>
          <w:rPr>
            <w:rFonts w:ascii="Cambria Math" w:hAnsi="Cambria Math"/>
            <w:lang w:eastAsia="zh-CN"/>
          </w:rPr>
          <m:t>P(A-B)=P(A)-P(B)</m:t>
        </m:r>
      </m:oMath>
      <w:r>
        <w:rPr>
          <w:lang w:eastAsia="zh-CN"/>
        </w:rPr>
        <w:t>且</w:t>
      </w:r>
      <m:oMath>
        <m:r>
          <w:rPr>
            <w:rFonts w:ascii="Cambria Math" w:hAnsi="Cambria Math"/>
            <w:lang w:eastAsia="zh-CN"/>
          </w:rPr>
          <m:t>P(B)≤P(A)</m:t>
        </m:r>
      </m:oMath>
      <w:r>
        <w:rPr>
          <w:lang w:eastAsia="zh-CN"/>
        </w:rPr>
        <w:t xml:space="preserve">； </w:t>
      </w:r>
      <m:oMath>
        <m:r>
          <w:rPr>
            <w:rFonts w:ascii="Cambria Math" w:hAnsi="Cambria Math"/>
            <w:lang w:eastAsia="zh-CN"/>
          </w:rPr>
          <m:t>P(A⋃B⋃C)=P(A)+P(B)+P(C)-P(AB)-P(BC)-P(AC)+P(ABC)</m:t>
        </m:r>
      </m:oMath>
      <w:r>
        <w:rPr>
          <w:lang w:eastAsia="zh-CN"/>
        </w:rPr>
        <w:t xml:space="preserve"> 4) 若</w:t>
      </w:r>
      <m:oMath>
        <m:sSub>
          <m:sSubPr>
            <m:ctrlPr>
              <w:rPr>
                <w:rFonts w:ascii="Cambria Math" w:hAnsi="Cambria Math"/>
              </w:rPr>
            </m:ctrlPr>
          </m:sSubPr>
          <m:e>
            <m:r>
              <w:rPr>
                <w:rFonts w:ascii="Cambria Math" w:hAnsi="Cambria Math"/>
                <w:lang w:eastAsia="zh-CN"/>
              </w:rPr>
              <m:t>A</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n</m:t>
            </m:r>
          </m:sub>
        </m:sSub>
      </m:oMath>
      <w:r>
        <w:rPr>
          <w:lang w:eastAsia="zh-CN"/>
        </w:rPr>
        <w:t>两两互斥，则</w:t>
      </w:r>
      <m:oMath>
        <m:r>
          <w:rPr>
            <w:rFonts w:ascii="Cambria Math" w:hAnsi="Cambria Math"/>
            <w:lang w:eastAsia="zh-CN"/>
          </w:rPr>
          <m:t>P(</m:t>
        </m:r>
        <m:limLow>
          <m:limLowPr>
            <m:ctrlPr>
              <w:rPr>
                <w:rFonts w:ascii="Cambria Math" w:hAnsi="Cambria Math"/>
              </w:rPr>
            </m:ctrlPr>
          </m:limLowPr>
          <m:e>
            <m:limUpp>
              <m:limUppPr>
                <m:ctrlPr>
                  <w:rPr>
                    <w:rFonts w:ascii="Cambria Math" w:hAnsi="Cambria Math"/>
                  </w:rPr>
                </m:ctrlPr>
              </m:limUppPr>
              <m:e>
                <m:r>
                  <w:rPr>
                    <w:rFonts w:ascii="Cambria Math" w:hAnsi="Cambria Math"/>
                    <w:lang w:eastAsia="zh-CN"/>
                  </w:rPr>
                  <m:t>⋃</m:t>
                </m:r>
              </m:e>
              <m:lim>
                <m:r>
                  <w:rPr>
                    <w:rFonts w:ascii="Cambria Math" w:hAnsi="Cambria Math"/>
                    <w:lang w:eastAsia="zh-CN"/>
                  </w:rPr>
                  <m:t>n</m:t>
                </m:r>
              </m:lim>
            </m:limUpp>
          </m:e>
          <m:lim>
            <m:r>
              <w:rPr>
                <w:rFonts w:ascii="Cambria Math" w:hAnsi="Cambria Math"/>
                <w:lang w:eastAsia="zh-CN"/>
              </w:rPr>
              <m:t>i=1</m:t>
            </m:r>
          </m:lim>
        </m:limLow>
        <m:r>
          <w:rPr>
            <w:rFonts w:ascii="Cambria Math" w:hAnsi="Cambria Math"/>
            <w:lang w:eastAsia="zh-CN"/>
          </w:rPr>
          <m:t> </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m:t>
            </m:r>
          </m:sub>
        </m:sSub>
        <m: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i=1</m:t>
            </m:r>
          </m:sub>
          <m:sup>
            <m:r>
              <w:rPr>
                <w:rFonts w:ascii="Cambria Math" w:hAnsi="Cambria Math"/>
                <w:lang w:eastAsia="zh-CN"/>
              </w:rPr>
              <m:t>n</m:t>
            </m:r>
          </m:sup>
          <m:e>
            <m:r>
              <w:rPr>
                <w:rFonts w:ascii="Cambria Math" w:hAnsi="Cambria Math"/>
                <w:lang w:eastAsia="zh-CN"/>
              </w:rPr>
              <m:t>(P(</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m:t>
                </m:r>
              </m:sub>
            </m:sSub>
            <m:r>
              <w:rPr>
                <w:rFonts w:ascii="Cambria Math" w:hAnsi="Cambria Math"/>
                <w:lang w:eastAsia="zh-CN"/>
              </w:rPr>
              <m:t>)</m:t>
            </m:r>
          </m:e>
        </m:nary>
      </m:oMath>
      <w:r>
        <w:rPr>
          <w:lang w:eastAsia="zh-CN"/>
        </w:rPr>
        <w:t xml:space="preserve"> </w:t>
      </w:r>
    </w:p>
    <w:p w14:paraId="7B952182" w14:textId="77777777" w:rsidR="00D662EA" w:rsidRDefault="00D662EA" w:rsidP="00D662EA">
      <w:pPr>
        <w:pStyle w:val="aff8"/>
        <w:rPr>
          <w:lang w:eastAsia="zh-CN"/>
        </w:rPr>
      </w:pPr>
      <w:r>
        <w:rPr>
          <w:lang w:eastAsia="zh-CN"/>
        </w:rPr>
        <w:t>(3) 古典型概率: 实验的所有结果只有有限</w:t>
      </w:r>
      <w:proofErr w:type="gramStart"/>
      <w:r>
        <w:rPr>
          <w:lang w:eastAsia="zh-CN"/>
        </w:rPr>
        <w:t>个</w:t>
      </w:r>
      <w:proofErr w:type="gramEnd"/>
      <w:r>
        <w:rPr>
          <w:lang w:eastAsia="zh-CN"/>
        </w:rPr>
        <w:t xml:space="preserve">， 且每个结果发生的可能性相同，其概率计算公式： </w:t>
      </w:r>
      <m:oMath>
        <m:r>
          <w:rPr>
            <w:rFonts w:ascii="Cambria Math" w:hAnsi="Cambria Math"/>
            <w:sz w:val="24"/>
            <w:lang w:eastAsia="zh-CN"/>
          </w:rPr>
          <m:t>P(A)=</m:t>
        </m:r>
        <m:f>
          <m:fPr>
            <m:ctrlPr>
              <w:rPr>
                <w:rFonts w:ascii="Cambria Math" w:hAnsi="Cambria Math"/>
                <w:sz w:val="24"/>
              </w:rPr>
            </m:ctrlPr>
          </m:fPr>
          <m:num>
            <m:r>
              <m:rPr>
                <m:sty m:val="p"/>
              </m:rPr>
              <w:rPr>
                <w:rFonts w:ascii="Cambria Math" w:hAnsi="Cambria Math"/>
                <w:sz w:val="24"/>
                <w:lang w:eastAsia="zh-CN"/>
              </w:rPr>
              <m:t>事件</m:t>
            </m:r>
            <m:r>
              <w:rPr>
                <w:rFonts w:ascii="Cambria Math" w:hAnsi="Cambria Math"/>
                <w:sz w:val="24"/>
                <w:lang w:eastAsia="zh-CN"/>
              </w:rPr>
              <m:t>A</m:t>
            </m:r>
            <m:r>
              <m:rPr>
                <m:sty m:val="p"/>
              </m:rPr>
              <w:rPr>
                <w:rFonts w:ascii="Cambria Math" w:hAnsi="Cambria Math"/>
                <w:sz w:val="24"/>
                <w:lang w:eastAsia="zh-CN"/>
              </w:rPr>
              <m:t>发生的基本事件数</m:t>
            </m:r>
          </m:num>
          <m:den>
            <m:r>
              <m:rPr>
                <m:sty m:val="p"/>
              </m:rPr>
              <w:rPr>
                <w:rFonts w:ascii="Cambria Math" w:hAnsi="Cambria Math"/>
                <w:sz w:val="24"/>
                <w:lang w:eastAsia="zh-CN"/>
              </w:rPr>
              <m:t>基本事件总数</m:t>
            </m:r>
          </m:den>
        </m:f>
      </m:oMath>
      <w:r>
        <w:rPr>
          <w:lang w:eastAsia="zh-CN"/>
        </w:rPr>
        <w:t xml:space="preserve"> </w:t>
      </w:r>
    </w:p>
    <w:p w14:paraId="23337F40" w14:textId="77777777" w:rsidR="00D662EA" w:rsidRPr="002F6887" w:rsidRDefault="00D662EA" w:rsidP="00D662EA">
      <w:pPr>
        <w:pStyle w:val="aff8"/>
        <w:rPr>
          <w:b/>
          <w:sz w:val="24"/>
          <w:lang w:eastAsia="zh-CN"/>
        </w:rPr>
      </w:pPr>
      <w:r>
        <w:rPr>
          <w:lang w:eastAsia="zh-CN"/>
        </w:rPr>
        <w:t>(4) 几何型概率: 样本空间</w:t>
      </w:r>
      <m:oMath>
        <m:r>
          <w:rPr>
            <w:rFonts w:ascii="Cambria Math" w:hAnsi="Cambria Math"/>
            <w:lang w:eastAsia="zh-CN"/>
          </w:rPr>
          <m:t>Ω</m:t>
        </m:r>
      </m:oMath>
      <w:r>
        <w:rPr>
          <w:lang w:eastAsia="zh-CN"/>
        </w:rPr>
        <w:t>为欧氏空间中的一个区域， 且每个样本点的出现具有等可能性，其概率计算公式：</w:t>
      </w:r>
      <m:oMath>
        <m:r>
          <w:rPr>
            <w:rFonts w:ascii="Cambria Math" w:hAnsi="Cambria Math"/>
            <w:sz w:val="24"/>
            <w:lang w:eastAsia="zh-CN"/>
          </w:rPr>
          <m:t>P(A)=</m:t>
        </m:r>
        <m:f>
          <m:fPr>
            <m:ctrlPr>
              <w:rPr>
                <w:rFonts w:ascii="Cambria Math" w:hAnsi="Cambria Math"/>
                <w:sz w:val="24"/>
              </w:rPr>
            </m:ctrlPr>
          </m:fPr>
          <m:num>
            <m:r>
              <w:rPr>
                <w:rFonts w:ascii="Cambria Math" w:hAnsi="Cambria Math"/>
                <w:sz w:val="24"/>
                <w:lang w:eastAsia="zh-CN"/>
              </w:rPr>
              <m:t>A</m:t>
            </m:r>
            <m:r>
              <m:rPr>
                <m:sty m:val="p"/>
              </m:rPr>
              <w:rPr>
                <w:rFonts w:ascii="Cambria Math" w:hAnsi="Cambria Math"/>
                <w:sz w:val="24"/>
                <w:lang w:eastAsia="zh-CN"/>
              </w:rPr>
              <m:t>的度量</m:t>
            </m:r>
            <m:r>
              <m:rPr>
                <m:sty m:val="p"/>
              </m:rPr>
              <w:rPr>
                <w:rFonts w:ascii="Cambria Math" w:hAnsi="Cambria Math"/>
                <w:sz w:val="24"/>
                <w:lang w:eastAsia="zh-CN"/>
              </w:rPr>
              <m:t>(</m:t>
            </m:r>
            <m:r>
              <m:rPr>
                <m:sty m:val="p"/>
              </m:rPr>
              <w:rPr>
                <w:rFonts w:ascii="Cambria Math" w:hAnsi="Cambria Math"/>
                <w:sz w:val="24"/>
                <w:lang w:eastAsia="zh-CN"/>
              </w:rPr>
              <m:t>长度、面积、体积</m:t>
            </m:r>
            <m:r>
              <m:rPr>
                <m:sty m:val="p"/>
              </m:rPr>
              <w:rPr>
                <w:rFonts w:ascii="Cambria Math" w:hAnsi="Cambria Math"/>
                <w:sz w:val="24"/>
                <w:lang w:eastAsia="zh-CN"/>
              </w:rPr>
              <m:t>)</m:t>
            </m:r>
          </m:num>
          <m:den>
            <m:r>
              <w:rPr>
                <w:rFonts w:ascii="Cambria Math" w:hAnsi="Cambria Math"/>
                <w:sz w:val="24"/>
                <w:lang w:eastAsia="zh-CN"/>
              </w:rPr>
              <m:t>Ω</m:t>
            </m:r>
            <m:r>
              <m:rPr>
                <m:sty m:val="p"/>
              </m:rPr>
              <w:rPr>
                <w:rFonts w:ascii="Cambria Math" w:hAnsi="Cambria Math"/>
                <w:sz w:val="24"/>
                <w:lang w:eastAsia="zh-CN"/>
              </w:rPr>
              <m:t>的度量</m:t>
            </m:r>
            <m:r>
              <m:rPr>
                <m:sty m:val="p"/>
              </m:rPr>
              <w:rPr>
                <w:rFonts w:ascii="Cambria Math" w:hAnsi="Cambria Math"/>
                <w:sz w:val="24"/>
                <w:lang w:eastAsia="zh-CN"/>
              </w:rPr>
              <m:t>(</m:t>
            </m:r>
            <m:r>
              <m:rPr>
                <m:sty m:val="p"/>
              </m:rPr>
              <w:rPr>
                <w:rFonts w:ascii="Cambria Math" w:hAnsi="Cambria Math"/>
                <w:sz w:val="24"/>
                <w:lang w:eastAsia="zh-CN"/>
              </w:rPr>
              <m:t>长度、面积、体积</m:t>
            </m:r>
            <m:r>
              <m:rPr>
                <m:sty m:val="p"/>
              </m:rPr>
              <w:rPr>
                <w:rFonts w:ascii="Cambria Math" w:hAnsi="Cambria Math"/>
                <w:sz w:val="24"/>
                <w:lang w:eastAsia="zh-CN"/>
              </w:rPr>
              <m:t>)</m:t>
            </m:r>
          </m:den>
        </m:f>
      </m:oMath>
      <w:r>
        <w:rPr>
          <w:lang w:eastAsia="zh-CN"/>
        </w:rPr>
        <w:t xml:space="preserve"> </w:t>
      </w:r>
    </w:p>
    <w:p w14:paraId="09A57A05" w14:textId="77777777" w:rsidR="00D662EA" w:rsidRDefault="00D662EA" w:rsidP="00D662EA">
      <w:pPr>
        <w:pStyle w:val="aff8"/>
        <w:rPr>
          <w:sz w:val="24"/>
          <w:lang w:eastAsia="zh-CN"/>
        </w:rPr>
      </w:pPr>
      <w:r>
        <w:rPr>
          <w:b/>
          <w:sz w:val="24"/>
          <w:lang w:eastAsia="zh-CN"/>
        </w:rPr>
        <w:t>6</w:t>
      </w:r>
      <w:r w:rsidRPr="00193B14">
        <w:rPr>
          <w:b/>
          <w:sz w:val="24"/>
          <w:lang w:eastAsia="zh-CN"/>
        </w:rPr>
        <w:t>.</w:t>
      </w:r>
      <w:r w:rsidRPr="00193B14">
        <w:rPr>
          <w:rFonts w:hint="eastAsia"/>
          <w:b/>
          <w:sz w:val="24"/>
          <w:lang w:eastAsia="zh-CN"/>
        </w:rPr>
        <w:t>概率的基本公式</w:t>
      </w:r>
      <w:r w:rsidRPr="00193B14">
        <w:rPr>
          <w:sz w:val="24"/>
          <w:lang w:eastAsia="zh-CN"/>
        </w:rPr>
        <w:t xml:space="preserve"> </w:t>
      </w:r>
    </w:p>
    <w:p w14:paraId="2C46B509" w14:textId="77777777" w:rsidR="00D662EA" w:rsidRPr="00221C29" w:rsidRDefault="00D662EA" w:rsidP="00D662EA">
      <w:pPr>
        <w:pStyle w:val="aff8"/>
        <w:rPr>
          <w:lang w:eastAsia="zh-CN"/>
        </w:rPr>
      </w:pPr>
      <w:r>
        <w:rPr>
          <w:lang w:eastAsia="zh-CN"/>
        </w:rPr>
        <w:t xml:space="preserve">(1) 条件概率:  </w:t>
      </w:r>
      <m:oMath>
        <m:r>
          <w:rPr>
            <w:rFonts w:ascii="Cambria Math" w:hAnsi="Cambria Math"/>
            <w:sz w:val="24"/>
            <w:lang w:eastAsia="zh-CN"/>
          </w:rPr>
          <m:t>P(B</m:t>
        </m:r>
        <m:r>
          <m:rPr>
            <m:sty m:val="p"/>
          </m:rPr>
          <w:rPr>
            <w:rFonts w:ascii="Cambria Math" w:hAnsi="Cambria Math"/>
            <w:sz w:val="24"/>
            <w:lang w:eastAsia="zh-CN"/>
          </w:rPr>
          <m:t>|</m:t>
        </m:r>
        <m:r>
          <w:rPr>
            <w:rFonts w:ascii="Cambria Math" w:hAnsi="Cambria Math"/>
            <w:sz w:val="24"/>
            <w:lang w:eastAsia="zh-CN"/>
          </w:rPr>
          <m:t>A)</m:t>
        </m:r>
        <m:r>
          <m:rPr>
            <m:sty m:val="p"/>
          </m:rPr>
          <w:rPr>
            <w:rFonts w:ascii="Cambria Math" w:hAnsi="Cambria Math"/>
            <w:sz w:val="24"/>
            <w:lang w:eastAsia="zh-CN"/>
          </w:rPr>
          <m:t>=</m:t>
        </m:r>
        <m:f>
          <m:fPr>
            <m:ctrlPr>
              <w:rPr>
                <w:rFonts w:ascii="Cambria Math" w:hAnsi="Cambria Math"/>
                <w:sz w:val="24"/>
              </w:rPr>
            </m:ctrlPr>
          </m:fPr>
          <m:num>
            <m:r>
              <w:rPr>
                <w:rFonts w:ascii="Cambria Math" w:hAnsi="Cambria Math"/>
                <w:sz w:val="24"/>
                <w:lang w:eastAsia="zh-CN"/>
              </w:rPr>
              <m:t>P(AB)</m:t>
            </m:r>
          </m:num>
          <m:den>
            <m:r>
              <w:rPr>
                <w:rFonts w:ascii="Cambria Math" w:hAnsi="Cambria Math"/>
                <w:sz w:val="24"/>
                <w:lang w:eastAsia="zh-CN"/>
              </w:rPr>
              <m:t>P(A)</m:t>
            </m:r>
          </m:den>
        </m:f>
      </m:oMath>
      <w:r>
        <w:rPr>
          <w:lang w:eastAsia="zh-CN"/>
        </w:rPr>
        <w:t xml:space="preserve"> ,</w:t>
      </w:r>
      <w:r>
        <w:rPr>
          <w:rFonts w:hint="eastAsia"/>
          <w:lang w:eastAsia="zh-CN"/>
        </w:rPr>
        <w:t>表示</w:t>
      </w:r>
      <m:oMath>
        <m:r>
          <w:rPr>
            <w:rFonts w:ascii="Cambria Math" w:hAnsi="Cambria Math"/>
            <w:lang w:eastAsia="zh-CN"/>
          </w:rPr>
          <m:t>A</m:t>
        </m:r>
      </m:oMath>
      <w:r>
        <w:rPr>
          <w:rFonts w:hint="eastAsia"/>
          <w:lang w:eastAsia="zh-CN"/>
        </w:rPr>
        <w:t>发生的条件下，</w:t>
      </w:r>
      <m:oMath>
        <m:r>
          <w:rPr>
            <w:rFonts w:ascii="Cambria Math" w:hAnsi="Cambria Math"/>
            <w:lang w:eastAsia="zh-CN"/>
          </w:rPr>
          <m:t>B</m:t>
        </m:r>
      </m:oMath>
      <w:r>
        <w:rPr>
          <w:rFonts w:hint="eastAsia"/>
          <w:lang w:eastAsia="zh-CN"/>
        </w:rPr>
        <w:t>发生的概率</w:t>
      </w:r>
    </w:p>
    <w:p w14:paraId="2F9BDBFC" w14:textId="77777777" w:rsidR="00D662EA" w:rsidRDefault="00D662EA" w:rsidP="00D662EA">
      <w:pPr>
        <w:pStyle w:val="aff8"/>
      </w:pPr>
      <w:r>
        <w:t xml:space="preserve">(2) </w:t>
      </w:r>
      <w:proofErr w:type="spellStart"/>
      <w:r>
        <w:t>全概率公式</w:t>
      </w:r>
      <w:proofErr w:type="spellEnd"/>
      <w:r>
        <w:t xml:space="preserve">： </w:t>
      </w:r>
      <m:oMath>
        <m:r>
          <w:rPr>
            <w:rFonts w:ascii="Cambria Math" w:hAnsi="Cambria Math"/>
          </w:rPr>
          <m:t>P(A)</m:t>
        </m:r>
        <m:r>
          <m:rPr>
            <m:sty m:val="p"/>
          </m:rPr>
          <w:rPr>
            <w:rFonts w:ascii="Cambria Math" w:hAnsi="Cambria Math"/>
          </w:rPr>
          <m:t>=</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r>
              <w:rPr>
                <w:rFonts w:ascii="Cambria Math" w:hAnsi="Cambria Math"/>
              </w:rPr>
              <m:t>P</m:t>
            </m:r>
            <m:r>
              <m:rPr>
                <m:sty m:val="p"/>
              </m:rPr>
              <w:rPr>
                <w:rFonts w:ascii="Cambria Math" w:hAnsi="Cambria Math"/>
              </w:rPr>
              <m:t>(</m:t>
            </m:r>
            <m:r>
              <w:rPr>
                <w:rFonts w:ascii="Cambria Math" w:hAnsi="Cambria Math"/>
              </w:rPr>
              <m:t>A</m:t>
            </m:r>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i</m:t>
                </m:r>
              </m:sub>
            </m:sSub>
            <m:r>
              <m:rPr>
                <m:sty m:val="p"/>
              </m:rPr>
              <w:rPr>
                <w:rFonts w:ascii="Cambria Math" w:hAnsi="Cambria Math"/>
              </w:rPr>
              <m:t>)</m:t>
            </m:r>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i</m:t>
                </m:r>
              </m:sub>
            </m:sSub>
            <m:sSub>
              <m:sSubPr>
                <m:ctrlPr>
                  <w:rPr>
                    <w:rFonts w:ascii="Cambria Math" w:hAnsi="Cambria Math"/>
                  </w:rPr>
                </m:ctrlPr>
              </m:sSubPr>
              <m:e>
                <m:r>
                  <w:rPr>
                    <w:rFonts w:ascii="Cambria Math" w:hAnsi="Cambria Math"/>
                  </w:rPr>
                  <m:t>B</m:t>
                </m:r>
              </m:e>
              <m:sub>
                <m:r>
                  <w:rPr>
                    <w:rFonts w:ascii="Cambria Math" w:hAnsi="Cambria Math"/>
                  </w:rPr>
                  <m:t>j</m:t>
                </m:r>
              </m:sub>
            </m:sSub>
          </m:e>
        </m:nary>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limLow>
          <m:limLowPr>
            <m:ctrlPr>
              <w:rPr>
                <w:rFonts w:ascii="Cambria Math" w:hAnsi="Cambria Math"/>
              </w:rPr>
            </m:ctrlPr>
          </m:limLowPr>
          <m:e>
            <m:limUpp>
              <m:limUppPr>
                <m:ctrlPr>
                  <w:rPr>
                    <w:rFonts w:ascii="Cambria Math" w:hAnsi="Cambria Math"/>
                  </w:rPr>
                </m:ctrlPr>
              </m:limUppPr>
              <m:e>
                <m:r>
                  <m:rPr>
                    <m:sty m:val="p"/>
                  </m:rPr>
                  <w:rPr>
                    <w:rFonts w:ascii="Cambria Math" w:hAnsi="Cambria Math"/>
                  </w:rPr>
                  <m:t>⋃</m:t>
                </m:r>
              </m:e>
              <m:lim>
                <m:r>
                  <w:rPr>
                    <w:rFonts w:ascii="Cambria Math" w:hAnsi="Cambria Math"/>
                  </w:rPr>
                  <m:t>n</m:t>
                </m:r>
              </m:lim>
            </m:limUpp>
          </m:e>
          <m:lim>
            <m:r>
              <w:rPr>
                <w:rFonts w:ascii="Cambria Math" w:hAnsi="Cambria Math"/>
              </w:rPr>
              <m:t>i</m:t>
            </m:r>
            <m:r>
              <m:rPr>
                <m:sty m:val="p"/>
              </m:rPr>
              <w:rPr>
                <w:rFonts w:ascii="Cambria Math" w:hAnsi="Cambria Math"/>
              </w:rPr>
              <m:t>=1</m:t>
            </m:r>
          </m:lim>
        </m:limLow>
        <m:r>
          <m:rPr>
            <m:sty m:val="p"/>
          </m:rPr>
          <w:rPr>
            <w:rFonts w:ascii="Cambria Math" w:hAnsi="Cambria Math"/>
          </w:rPr>
          <m:t> </m:t>
        </m:r>
        <m:sSub>
          <m:sSubPr>
            <m:ctrlPr>
              <w:rPr>
                <w:rFonts w:ascii="Cambria Math" w:hAnsi="Cambria Math"/>
              </w:rPr>
            </m:ctrlPr>
          </m:sSubPr>
          <m:e>
            <m:r>
              <w:rPr>
                <w:rFonts w:ascii="Cambria Math" w:hAnsi="Cambria Math"/>
              </w:rPr>
              <m:t>B</m:t>
            </m:r>
          </m:e>
          <m:sub>
            <m:r>
              <w:rPr>
                <w:rFonts w:ascii="Cambria Math" w:hAnsi="Cambria Math"/>
              </w:rPr>
              <m:t>i</m:t>
            </m:r>
          </m:sub>
        </m:sSub>
        <m:r>
          <m:rPr>
            <m:sty m:val="p"/>
          </m:rPr>
          <w:rPr>
            <w:rFonts w:ascii="Cambria Math" w:hAnsi="Cambria Math"/>
          </w:rPr>
          <m:t>=</m:t>
        </m:r>
        <m:r>
          <w:rPr>
            <w:rFonts w:ascii="Cambria Math" w:hAnsi="Cambria Math"/>
          </w:rPr>
          <m:t>Ω</m:t>
        </m:r>
        <m:r>
          <m:rPr>
            <m:sty m:val="p"/>
          </m:rPr>
          <w:rPr>
            <w:rFonts w:ascii="Cambria Math" w:hAnsi="Cambria Math"/>
          </w:rPr>
          <m:t>.</m:t>
        </m:r>
      </m:oMath>
      <w:r>
        <w:t xml:space="preserve"> </w:t>
      </w:r>
    </w:p>
    <w:p w14:paraId="0953117E" w14:textId="77777777" w:rsidR="00D662EA" w:rsidRDefault="00D662EA" w:rsidP="00D662EA">
      <w:pPr>
        <w:pStyle w:val="aff8"/>
      </w:pPr>
      <w:r>
        <w:t xml:space="preserve">(3) </w:t>
      </w:r>
      <w:proofErr w:type="spellStart"/>
      <w:r w:rsidRPr="007F0968">
        <w:rPr>
          <w:b/>
        </w:rPr>
        <w:t>Bayes</w:t>
      </w:r>
      <w:r>
        <w:t>公式</w:t>
      </w:r>
      <w:proofErr w:type="spellEnd"/>
      <w:r>
        <w:t>：</w:t>
      </w:r>
    </w:p>
    <w:p w14:paraId="52D2B210" w14:textId="77777777" w:rsidR="00D662EA" w:rsidRDefault="00D662EA" w:rsidP="00D662EA">
      <w:pPr>
        <w:pStyle w:val="aff8"/>
      </w:pPr>
      <m:oMath>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B</m:t>
            </m:r>
          </m:e>
          <m:sub>
            <m:r>
              <w:rPr>
                <w:rFonts w:ascii="Cambria Math" w:hAnsi="Cambria Math"/>
                <w:sz w:val="24"/>
              </w:rPr>
              <m:t>j</m:t>
            </m:r>
          </m:sub>
        </m:sSub>
        <m:r>
          <m:rPr>
            <m:sty m:val="p"/>
          </m:rPr>
          <w:rPr>
            <w:rFonts w:ascii="Cambria Math" w:hAnsi="Cambria Math"/>
            <w:sz w:val="24"/>
          </w:rPr>
          <m:t>|</m:t>
        </m:r>
        <m:r>
          <w:rPr>
            <w:rFonts w:ascii="Cambria Math" w:hAnsi="Cambria Math"/>
            <w:sz w:val="24"/>
          </w:rPr>
          <m:t>A</m:t>
        </m:r>
        <m:r>
          <m:rPr>
            <m:sty m:val="p"/>
          </m:rPr>
          <w:rPr>
            <w:rFonts w:ascii="Cambria Math" w:hAnsi="Cambria Math"/>
            <w:sz w:val="24"/>
          </w:rPr>
          <m:t>)=</m:t>
        </m:r>
        <m:f>
          <m:fPr>
            <m:ctrlPr>
              <w:rPr>
                <w:rFonts w:ascii="Cambria Math" w:hAnsi="Cambria Math"/>
                <w:sz w:val="24"/>
              </w:rPr>
            </m:ctrlPr>
          </m:fPr>
          <m:num>
            <m:r>
              <w:rPr>
                <w:rFonts w:ascii="Cambria Math" w:hAnsi="Cambria Math"/>
                <w:sz w:val="24"/>
              </w:rPr>
              <m:t>P</m:t>
            </m:r>
            <m:r>
              <m:rPr>
                <m:sty m:val="p"/>
              </m:rPr>
              <w:rPr>
                <w:rFonts w:ascii="Cambria Math" w:hAnsi="Cambria Math"/>
                <w:sz w:val="24"/>
              </w:rPr>
              <m:t>(</m:t>
            </m:r>
            <m:r>
              <w:rPr>
                <w:rFonts w:ascii="Cambria Math" w:hAnsi="Cambria Math"/>
                <w:sz w:val="24"/>
              </w:rPr>
              <m:t>A</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B</m:t>
                </m:r>
              </m:e>
              <m:sub>
                <m:r>
                  <w:rPr>
                    <w:rFonts w:ascii="Cambria Math" w:hAnsi="Cambria Math"/>
                    <w:sz w:val="24"/>
                  </w:rPr>
                  <m:t>j</m:t>
                </m:r>
              </m:sub>
            </m:sSub>
            <m:r>
              <m:rPr>
                <m:sty m:val="p"/>
              </m:rPr>
              <w:rPr>
                <w:rFonts w:ascii="Cambria Math" w:hAnsi="Cambria Math"/>
                <w:sz w:val="24"/>
              </w:rPr>
              <m:t>)</m:t>
            </m:r>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B</m:t>
                </m:r>
              </m:e>
              <m:sub>
                <m:r>
                  <w:rPr>
                    <w:rFonts w:ascii="Cambria Math" w:hAnsi="Cambria Math"/>
                    <w:sz w:val="24"/>
                  </w:rPr>
                  <m:t>j</m:t>
                </m:r>
              </m:sub>
            </m:sSub>
            <m:r>
              <m:rPr>
                <m:sty m:val="p"/>
              </m:rPr>
              <w:rPr>
                <w:rFonts w:ascii="Cambria Math" w:hAnsi="Cambria Math"/>
                <w:sz w:val="24"/>
              </w:rPr>
              <m:t>)</m:t>
            </m:r>
          </m:num>
          <m:den>
            <m:nary>
              <m:naryPr>
                <m:chr m:val="∑"/>
                <m:limLoc m:val="undOvr"/>
                <m:ctrlPr>
                  <w:rPr>
                    <w:rFonts w:ascii="Cambria Math" w:hAnsi="Cambria Math"/>
                    <w:sz w:val="24"/>
                  </w:rPr>
                </m:ctrlPr>
              </m:naryPr>
              <m:sub>
                <m:r>
                  <w:rPr>
                    <w:rFonts w:ascii="Cambria Math" w:hAnsi="Cambria Math"/>
                    <w:sz w:val="24"/>
                  </w:rPr>
                  <m:t>i</m:t>
                </m:r>
                <m:r>
                  <m:rPr>
                    <m:sty m:val="p"/>
                  </m:rPr>
                  <w:rPr>
                    <w:rFonts w:ascii="Cambria Math" w:hAnsi="Cambria Math"/>
                    <w:sz w:val="24"/>
                  </w:rPr>
                  <m:t>=1</m:t>
                </m:r>
              </m:sub>
              <m:sup>
                <m:r>
                  <w:rPr>
                    <w:rFonts w:ascii="Cambria Math" w:hAnsi="Cambria Math"/>
                    <w:sz w:val="24"/>
                  </w:rPr>
                  <m:t>n</m:t>
                </m:r>
              </m:sup>
              <m:e>
                <m:r>
                  <w:rPr>
                    <w:rFonts w:ascii="Cambria Math" w:hAnsi="Cambria Math"/>
                    <w:sz w:val="24"/>
                  </w:rPr>
                  <m:t>P</m:t>
                </m:r>
                <m:r>
                  <m:rPr>
                    <m:sty m:val="p"/>
                  </m:rPr>
                  <w:rPr>
                    <w:rFonts w:ascii="Cambria Math" w:hAnsi="Cambria Math"/>
                    <w:sz w:val="24"/>
                  </w:rPr>
                  <m:t>(</m:t>
                </m:r>
                <m:r>
                  <w:rPr>
                    <w:rFonts w:ascii="Cambria Math" w:hAnsi="Cambria Math"/>
                    <w:sz w:val="24"/>
                  </w:rPr>
                  <m:t>A</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B</m:t>
                    </m:r>
                  </m:e>
                  <m:sub>
                    <m:r>
                      <w:rPr>
                        <w:rFonts w:ascii="Cambria Math" w:hAnsi="Cambria Math"/>
                        <w:sz w:val="24"/>
                      </w:rPr>
                      <m:t>i</m:t>
                    </m:r>
                  </m:sub>
                </m:sSub>
                <m:r>
                  <m:rPr>
                    <m:sty m:val="p"/>
                  </m:rPr>
                  <w:rPr>
                    <w:rFonts w:ascii="Cambria Math" w:hAnsi="Cambria Math"/>
                    <w:sz w:val="24"/>
                  </w:rPr>
                  <m:t>)</m:t>
                </m:r>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B</m:t>
                    </m:r>
                  </m:e>
                  <m:sub>
                    <m:r>
                      <w:rPr>
                        <w:rFonts w:ascii="Cambria Math" w:hAnsi="Cambria Math"/>
                        <w:sz w:val="24"/>
                      </w:rPr>
                      <m:t>i</m:t>
                    </m:r>
                  </m:sub>
                </m:sSub>
                <m:r>
                  <m:rPr>
                    <m:sty m:val="p"/>
                  </m:rPr>
                  <w:rPr>
                    <w:rFonts w:ascii="Cambria Math" w:hAnsi="Cambria Math"/>
                    <w:sz w:val="24"/>
                  </w:rPr>
                  <m:t>)</m:t>
                </m:r>
              </m:e>
            </m:nary>
          </m:den>
        </m:f>
        <m:r>
          <m:rPr>
            <m:sty m:val="p"/>
          </m:rPr>
          <w:rPr>
            <w:rFonts w:ascii="Cambria Math" w:hAnsi="Cambria Math"/>
            <w:sz w:val="24"/>
          </w:rPr>
          <m:t>,</m:t>
        </m:r>
        <m:r>
          <w:rPr>
            <w:rFonts w:ascii="Cambria Math" w:hAnsi="Cambria Math"/>
            <w:sz w:val="24"/>
          </w:rPr>
          <m:t>j</m:t>
        </m:r>
        <m:r>
          <m:rPr>
            <m:sty m:val="p"/>
          </m:rPr>
          <w:rPr>
            <w:rFonts w:ascii="Cambria Math" w:hAnsi="Cambria Math"/>
            <w:sz w:val="24"/>
          </w:rPr>
          <m:t>=1,2,⋯,</m:t>
        </m:r>
        <m:r>
          <w:rPr>
            <w:rFonts w:ascii="Cambria Math" w:hAnsi="Cambria Math"/>
            <w:sz w:val="24"/>
          </w:rPr>
          <m:t>n</m:t>
        </m:r>
      </m:oMath>
      <w:r>
        <w:t xml:space="preserve"> </w:t>
      </w:r>
    </w:p>
    <w:p w14:paraId="7805FEDA" w14:textId="77777777" w:rsidR="00D662EA" w:rsidRDefault="00D662EA" w:rsidP="00D662EA">
      <w:pPr>
        <w:pStyle w:val="aff8"/>
        <w:rPr>
          <w:lang w:eastAsia="zh-CN"/>
        </w:rPr>
      </w:pPr>
      <w:r>
        <w:rPr>
          <w:lang w:eastAsia="zh-CN"/>
        </w:rPr>
        <w:t>注：上述公式中事件</w:t>
      </w:r>
      <m:oMath>
        <m:sSub>
          <m:sSubPr>
            <m:ctrlPr>
              <w:rPr>
                <w:rFonts w:ascii="Cambria Math" w:hAnsi="Cambria Math"/>
              </w:rPr>
            </m:ctrlPr>
          </m:sSubPr>
          <m:e>
            <m:r>
              <w:rPr>
                <w:rFonts w:ascii="Cambria Math" w:hAnsi="Cambria Math"/>
                <w:lang w:eastAsia="zh-CN"/>
              </w:rPr>
              <m:t>B</m:t>
            </m:r>
          </m:e>
          <m:sub>
            <m:r>
              <w:rPr>
                <w:rFonts w:ascii="Cambria Math" w:hAnsi="Cambria Math"/>
                <w:lang w:eastAsia="zh-CN"/>
              </w:rPr>
              <m:t>i</m:t>
            </m:r>
          </m:sub>
        </m:sSub>
      </m:oMath>
      <w:r>
        <w:rPr>
          <w:lang w:eastAsia="zh-CN"/>
        </w:rPr>
        <w:t xml:space="preserve">的个数可为可列个. </w:t>
      </w:r>
    </w:p>
    <w:p w14:paraId="190EF8BE" w14:textId="77777777" w:rsidR="00D662EA" w:rsidRDefault="00D662EA" w:rsidP="00D662EA">
      <w:pPr>
        <w:pStyle w:val="aff8"/>
      </w:pPr>
      <w:r>
        <w:lastRenderedPageBreak/>
        <w:t>(4)</w:t>
      </w:r>
      <w:proofErr w:type="spellStart"/>
      <w:r>
        <w:t>乘法公式</w:t>
      </w:r>
      <w:proofErr w:type="spellEnd"/>
      <w:r>
        <w:t>：</w:t>
      </w:r>
      <w:r w:rsidRPr="004E1A0C">
        <w:rPr>
          <w:sz w:val="24"/>
        </w:rPr>
        <w:t xml:space="preserve"> </w:t>
      </w:r>
      <m:oMath>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1</m:t>
            </m:r>
          </m:sub>
        </m:sSub>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2</m:t>
            </m:r>
          </m:sub>
        </m:sSub>
        <m:r>
          <m:rPr>
            <m:sty m:val="p"/>
          </m:rPr>
          <w:rPr>
            <w:rFonts w:ascii="Cambria Math" w:hAnsi="Cambria Math"/>
            <w:sz w:val="24"/>
          </w:rPr>
          <m:t>)=</m:t>
        </m:r>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1</m:t>
            </m:r>
          </m:sub>
        </m:sSub>
        <m:r>
          <m:rPr>
            <m:sty m:val="p"/>
          </m:rPr>
          <w:rPr>
            <w:rFonts w:ascii="Cambria Math" w:hAnsi="Cambria Math"/>
            <w:sz w:val="24"/>
          </w:rPr>
          <m:t>)</m:t>
        </m:r>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2</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1</m:t>
            </m:r>
          </m:sub>
        </m:sSub>
        <m:r>
          <m:rPr>
            <m:sty m:val="p"/>
          </m:rPr>
          <w:rPr>
            <w:rFonts w:ascii="Cambria Math" w:hAnsi="Cambria Math"/>
            <w:sz w:val="24"/>
          </w:rPr>
          <m:t>)=</m:t>
        </m:r>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2</m:t>
            </m:r>
          </m:sub>
        </m:sSub>
        <m:r>
          <m:rPr>
            <m:sty m:val="p"/>
          </m:rPr>
          <w:rPr>
            <w:rFonts w:ascii="Cambria Math" w:hAnsi="Cambria Math"/>
            <w:sz w:val="24"/>
          </w:rPr>
          <m:t>)</m:t>
        </m:r>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1</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2</m:t>
            </m:r>
          </m:sub>
        </m:sSub>
        <m:r>
          <m:rPr>
            <m:sty m:val="p"/>
          </m:rPr>
          <w:rPr>
            <w:rFonts w:ascii="Cambria Math" w:hAnsi="Cambria Math"/>
            <w:sz w:val="24"/>
          </w:rPr>
          <m:t>)</m:t>
        </m:r>
      </m:oMath>
      <w:r w:rsidRPr="004E1A0C">
        <w:rPr>
          <w:sz w:val="24"/>
        </w:rPr>
        <w:t xml:space="preserve"> </w:t>
      </w:r>
      <m:oMath>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1</m:t>
            </m:r>
          </m:sub>
        </m:sSub>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2</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w:rPr>
                <w:rFonts w:ascii="Cambria Math" w:hAnsi="Cambria Math"/>
                <w:sz w:val="24"/>
              </w:rPr>
              <m:t>n</m:t>
            </m:r>
          </m:sub>
        </m:sSub>
        <m:r>
          <m:rPr>
            <m:sty m:val="p"/>
          </m:rPr>
          <w:rPr>
            <w:rFonts w:ascii="Cambria Math" w:hAnsi="Cambria Math"/>
            <w:sz w:val="24"/>
          </w:rPr>
          <m:t>)=</m:t>
        </m:r>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1</m:t>
            </m:r>
          </m:sub>
        </m:sSub>
        <m:r>
          <m:rPr>
            <m:sty m:val="p"/>
          </m:rPr>
          <w:rPr>
            <w:rFonts w:ascii="Cambria Math" w:hAnsi="Cambria Math"/>
            <w:sz w:val="24"/>
          </w:rPr>
          <m:t>)</m:t>
        </m:r>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2</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1</m:t>
            </m:r>
          </m:sub>
        </m:sSub>
        <m:r>
          <m:rPr>
            <m:sty m:val="p"/>
          </m:rPr>
          <w:rPr>
            <w:rFonts w:ascii="Cambria Math" w:hAnsi="Cambria Math"/>
            <w:sz w:val="24"/>
          </w:rPr>
          <m:t>)</m:t>
        </m:r>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3</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1</m:t>
            </m:r>
          </m:sub>
        </m:sSub>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2</m:t>
            </m:r>
          </m:sub>
        </m:sSub>
        <m:r>
          <m:rPr>
            <m:sty m:val="p"/>
          </m:rPr>
          <w:rPr>
            <w:rFonts w:ascii="Cambria Math" w:hAnsi="Cambria Math"/>
            <w:sz w:val="24"/>
          </w:rPr>
          <m:t>)⋯</m:t>
        </m:r>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w:rPr>
                <w:rFonts w:ascii="Cambria Math" w:hAnsi="Cambria Math"/>
                <w:sz w:val="24"/>
              </w:rPr>
              <m:t>n</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1</m:t>
            </m:r>
          </m:sub>
        </m:sSub>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2</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w:rPr>
                <w:rFonts w:ascii="Cambria Math" w:hAnsi="Cambria Math"/>
                <w:sz w:val="24"/>
              </w:rPr>
              <m:t>n</m:t>
            </m:r>
            <m:r>
              <m:rPr>
                <m:sty m:val="p"/>
              </m:rPr>
              <w:rPr>
                <w:rFonts w:ascii="Cambria Math" w:hAnsi="Cambria Math"/>
                <w:sz w:val="24"/>
              </w:rPr>
              <m:t>-1</m:t>
            </m:r>
          </m:sub>
        </m:sSub>
        <m:r>
          <m:rPr>
            <m:sty m:val="p"/>
          </m:rPr>
          <w:rPr>
            <w:rFonts w:ascii="Cambria Math" w:hAnsi="Cambria Math"/>
            <w:sz w:val="24"/>
          </w:rPr>
          <m:t>)</m:t>
        </m:r>
      </m:oMath>
      <w:r>
        <w:t xml:space="preserve"> </w:t>
      </w:r>
    </w:p>
    <w:p w14:paraId="6E695B20" w14:textId="77777777" w:rsidR="00D662EA" w:rsidRPr="004E1A0C" w:rsidRDefault="00D662EA" w:rsidP="00D662EA">
      <w:pPr>
        <w:pStyle w:val="aff8"/>
        <w:rPr>
          <w:sz w:val="24"/>
          <w:lang w:eastAsia="zh-CN"/>
        </w:rPr>
      </w:pPr>
      <w:r>
        <w:rPr>
          <w:b/>
          <w:sz w:val="24"/>
          <w:lang w:eastAsia="zh-CN"/>
        </w:rPr>
        <w:t>7</w:t>
      </w:r>
      <w:r w:rsidRPr="004E1A0C">
        <w:rPr>
          <w:b/>
          <w:sz w:val="24"/>
          <w:lang w:eastAsia="zh-CN"/>
        </w:rPr>
        <w:t>.</w:t>
      </w:r>
      <w:r w:rsidRPr="004E1A0C">
        <w:rPr>
          <w:rFonts w:hint="eastAsia"/>
          <w:b/>
          <w:sz w:val="24"/>
          <w:lang w:eastAsia="zh-CN"/>
        </w:rPr>
        <w:t>事件的独立性</w:t>
      </w:r>
      <w:r w:rsidRPr="004E1A0C">
        <w:rPr>
          <w:sz w:val="24"/>
          <w:lang w:eastAsia="zh-CN"/>
        </w:rPr>
        <w:t xml:space="preserve"> </w:t>
      </w:r>
    </w:p>
    <w:p w14:paraId="5AD9CD1D" w14:textId="77777777" w:rsidR="00D662EA" w:rsidRPr="00A024DB" w:rsidRDefault="00D662EA" w:rsidP="00D662EA">
      <w:pPr>
        <w:pStyle w:val="aff8"/>
        <w:rPr>
          <w:rFonts w:asciiTheme="minorHAnsi" w:hAnsiTheme="minorHAnsi" w:cstheme="minorBidi"/>
          <w:lang w:eastAsia="zh-CN"/>
        </w:rPr>
      </w:pPr>
      <w:r>
        <w:rPr>
          <w:lang w:eastAsia="zh-CN"/>
        </w:rPr>
        <w:t>(1) A与B相互独立</w:t>
      </w:r>
      <m:oMath>
        <m:r>
          <m:rPr>
            <m:sty m:val="p"/>
          </m:rPr>
          <w:rPr>
            <w:rFonts w:ascii="Cambria Math" w:hAnsi="Cambria Math"/>
            <w:lang w:eastAsia="zh-CN"/>
          </w:rPr>
          <m:t>⇔</m:t>
        </m:r>
        <m:r>
          <w:rPr>
            <w:rFonts w:ascii="Cambria Math" w:hAnsi="Cambria Math"/>
            <w:lang w:eastAsia="zh-CN"/>
          </w:rPr>
          <m:t>P</m:t>
        </m:r>
        <m:d>
          <m:dPr>
            <m:ctrlPr>
              <w:rPr>
                <w:rFonts w:ascii="Cambria Math" w:hAnsi="Cambria Math"/>
              </w:rPr>
            </m:ctrlPr>
          </m:dPr>
          <m:e>
            <m:r>
              <w:rPr>
                <w:rFonts w:ascii="Cambria Math" w:hAnsi="Cambria Math"/>
                <w:lang w:eastAsia="zh-CN"/>
              </w:rPr>
              <m:t>AB</m:t>
            </m:r>
          </m:e>
        </m:d>
        <m:r>
          <m:rPr>
            <m:sty m:val="p"/>
          </m:rPr>
          <w:rPr>
            <w:rFonts w:ascii="Cambria Math" w:hAnsi="Cambria Math"/>
            <w:lang w:eastAsia="zh-CN"/>
          </w:rPr>
          <m:t>=</m:t>
        </m:r>
        <m:r>
          <w:rPr>
            <w:rFonts w:ascii="Cambria Math" w:hAnsi="Cambria Math"/>
            <w:lang w:eastAsia="zh-CN"/>
          </w:rPr>
          <m:t>P</m:t>
        </m:r>
        <m:d>
          <m:dPr>
            <m:ctrlPr>
              <w:rPr>
                <w:rFonts w:ascii="Cambria Math" w:hAnsi="Cambria Math"/>
              </w:rPr>
            </m:ctrlPr>
          </m:dPr>
          <m:e>
            <m:r>
              <w:rPr>
                <w:rFonts w:ascii="Cambria Math" w:hAnsi="Cambria Math"/>
                <w:lang w:eastAsia="zh-CN"/>
              </w:rPr>
              <m:t>A</m:t>
            </m:r>
          </m:e>
        </m:d>
        <m:r>
          <w:rPr>
            <w:rFonts w:ascii="Cambria Math" w:hAnsi="Cambria Math"/>
            <w:lang w:eastAsia="zh-CN"/>
          </w:rPr>
          <m:t>P</m:t>
        </m:r>
        <m:d>
          <m:dPr>
            <m:ctrlPr>
              <w:rPr>
                <w:rFonts w:ascii="Cambria Math" w:hAnsi="Cambria Math"/>
              </w:rPr>
            </m:ctrlPr>
          </m:dPr>
          <m:e>
            <m:r>
              <w:rPr>
                <w:rFonts w:ascii="Cambria Math" w:hAnsi="Cambria Math"/>
                <w:lang w:eastAsia="zh-CN"/>
              </w:rPr>
              <m:t>B</m:t>
            </m:r>
          </m:e>
        </m:d>
      </m:oMath>
    </w:p>
    <w:p w14:paraId="709EC05A" w14:textId="77777777" w:rsidR="00D662EA" w:rsidRDefault="00D662EA" w:rsidP="00D662EA">
      <w:pPr>
        <w:pStyle w:val="aff8"/>
        <w:rPr>
          <w:lang w:eastAsia="zh-CN"/>
        </w:rPr>
      </w:pPr>
      <w:r>
        <w:rPr>
          <w:lang w:eastAsia="zh-CN"/>
        </w:rPr>
        <w:t xml:space="preserve">(2) A，B，C两两独立 </w:t>
      </w:r>
      <m:oMath>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AB</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BC</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C</m:t>
        </m:r>
        <m:r>
          <m:rPr>
            <m:sty m:val="p"/>
          </m:rPr>
          <w:rPr>
            <w:rFonts w:ascii="Cambria Math" w:hAnsi="Cambria Math"/>
            <w:lang w:eastAsia="zh-CN"/>
          </w:rPr>
          <m:t>);</m:t>
        </m:r>
      </m:oMath>
      <w:r>
        <w:rPr>
          <w:lang w:eastAsia="zh-CN"/>
        </w:rPr>
        <w:t xml:space="preserve"> </w:t>
      </w:r>
      <m:oMath>
        <m:r>
          <w:rPr>
            <w:rFonts w:ascii="Cambria Math" w:hAnsi="Cambria Math"/>
            <w:lang w:eastAsia="zh-CN"/>
          </w:rPr>
          <m:t>P</m:t>
        </m:r>
        <m:r>
          <m:rPr>
            <m:sty m:val="p"/>
          </m:rPr>
          <w:rPr>
            <w:rFonts w:ascii="Cambria Math" w:hAnsi="Cambria Math"/>
            <w:lang w:eastAsia="zh-CN"/>
          </w:rPr>
          <m:t>(</m:t>
        </m:r>
        <m:r>
          <w:rPr>
            <w:rFonts w:ascii="Cambria Math" w:hAnsi="Cambria Math"/>
            <w:lang w:eastAsia="zh-CN"/>
          </w:rPr>
          <m:t>AC</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C</m:t>
        </m:r>
        <m:r>
          <m:rPr>
            <m:sty m:val="p"/>
          </m:rPr>
          <w:rPr>
            <w:rFonts w:ascii="Cambria Math" w:hAnsi="Cambria Math"/>
            <w:lang w:eastAsia="zh-CN"/>
          </w:rPr>
          <m:t>);</m:t>
        </m:r>
      </m:oMath>
      <w:r>
        <w:rPr>
          <w:lang w:eastAsia="zh-CN"/>
        </w:rPr>
        <w:t xml:space="preserve"> </w:t>
      </w:r>
    </w:p>
    <w:p w14:paraId="15462F57" w14:textId="77777777" w:rsidR="00D662EA" w:rsidRDefault="00D662EA" w:rsidP="00D662EA">
      <w:pPr>
        <w:pStyle w:val="aff8"/>
        <w:rPr>
          <w:lang w:eastAsia="zh-CN"/>
        </w:rPr>
      </w:pPr>
      <w:r>
        <w:rPr>
          <w:lang w:eastAsia="zh-CN"/>
        </w:rPr>
        <w:t xml:space="preserve">(3) A，B，C相互独立 </w:t>
      </w:r>
      <m:oMath>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AB</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proofErr w:type="gramStart"/>
      <w:r>
        <w:rPr>
          <w:lang w:eastAsia="zh-CN"/>
        </w:rPr>
        <w:t xml:space="preserve"> </w:t>
      </w:r>
      <m:oMath>
        <m:r>
          <w:rPr>
            <w:rFonts w:ascii="Cambria Math" w:hAnsi="Cambria Math"/>
            <w:lang w:eastAsia="zh-CN"/>
          </w:rPr>
          <m:t>P</m:t>
        </m:r>
        <m:r>
          <m:rPr>
            <m:sty m:val="p"/>
          </m:rPr>
          <w:rPr>
            <w:rFonts w:ascii="Cambria Math" w:hAnsi="Cambria Math"/>
            <w:lang w:eastAsia="zh-CN"/>
          </w:rPr>
          <m:t>(</m:t>
        </m:r>
        <m:r>
          <w:rPr>
            <w:rFonts w:ascii="Cambria Math" w:hAnsi="Cambria Math"/>
            <w:lang w:eastAsia="zh-CN"/>
          </w:rPr>
          <m:t>BC</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C</m:t>
        </m:r>
        <m:r>
          <m:rPr>
            <m:sty m:val="p"/>
          </m:rPr>
          <w:rPr>
            <w:rFonts w:ascii="Cambria Math" w:hAnsi="Cambria Math"/>
            <w:lang w:eastAsia="zh-CN"/>
          </w:rPr>
          <m:t>);</m:t>
        </m:r>
      </m:oMath>
      <w:r>
        <w:rPr>
          <w:lang w:eastAsia="zh-CN"/>
        </w:rPr>
        <w:t xml:space="preserve"> </w:t>
      </w:r>
      <w:proofErr w:type="gramEnd"/>
      <m:oMath>
        <m:r>
          <w:rPr>
            <w:rFonts w:ascii="Cambria Math" w:hAnsi="Cambria Math"/>
            <w:lang w:eastAsia="zh-CN"/>
          </w:rPr>
          <m:t>P</m:t>
        </m:r>
        <m:r>
          <m:rPr>
            <m:sty m:val="p"/>
          </m:rPr>
          <w:rPr>
            <w:rFonts w:ascii="Cambria Math" w:hAnsi="Cambria Math"/>
            <w:lang w:eastAsia="zh-CN"/>
          </w:rPr>
          <m:t>(</m:t>
        </m:r>
        <m:r>
          <w:rPr>
            <w:rFonts w:ascii="Cambria Math" w:hAnsi="Cambria Math"/>
            <w:lang w:eastAsia="zh-CN"/>
          </w:rPr>
          <m:t>AC</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C</m:t>
        </m:r>
        <m:r>
          <m:rPr>
            <m:sty m:val="p"/>
          </m:rPr>
          <w:rPr>
            <w:rFonts w:ascii="Cambria Math" w:hAnsi="Cambria Math"/>
            <w:lang w:eastAsia="zh-CN"/>
          </w:rPr>
          <m:t>);</m:t>
        </m:r>
      </m:oMath>
      <w:r>
        <w:rPr>
          <w:lang w:eastAsia="zh-CN"/>
        </w:rPr>
        <w:t xml:space="preserve"> </w:t>
      </w:r>
      <m:oMath>
        <m:r>
          <w:rPr>
            <w:rFonts w:ascii="Cambria Math" w:hAnsi="Cambria Math"/>
            <w:lang w:eastAsia="zh-CN"/>
          </w:rPr>
          <m:t>P</m:t>
        </m:r>
        <m:r>
          <m:rPr>
            <m:sty m:val="p"/>
          </m:rPr>
          <w:rPr>
            <w:rFonts w:ascii="Cambria Math" w:hAnsi="Cambria Math"/>
            <w:lang w:eastAsia="zh-CN"/>
          </w:rPr>
          <m:t>(</m:t>
        </m:r>
        <m:r>
          <w:rPr>
            <w:rFonts w:ascii="Cambria Math" w:hAnsi="Cambria Math"/>
            <w:lang w:eastAsia="zh-CN"/>
          </w:rPr>
          <m:t>ABC</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C</m:t>
        </m:r>
        <m:r>
          <m:rPr>
            <m:sty m:val="p"/>
          </m:rPr>
          <w:rPr>
            <w:rFonts w:ascii="Cambria Math" w:hAnsi="Cambria Math"/>
            <w:lang w:eastAsia="zh-CN"/>
          </w:rPr>
          <m:t>).</m:t>
        </m:r>
      </m:oMath>
      <w:r>
        <w:rPr>
          <w:lang w:eastAsia="zh-CN"/>
        </w:rPr>
        <w:t xml:space="preserve"> </w:t>
      </w:r>
    </w:p>
    <w:p w14:paraId="4092CCC9" w14:textId="77777777" w:rsidR="00D662EA" w:rsidRPr="00597B8A" w:rsidRDefault="00D662EA" w:rsidP="00D662EA">
      <w:pPr>
        <w:pStyle w:val="aff8"/>
        <w:rPr>
          <w:rFonts w:asciiTheme="minorHAnsi" w:hAnsiTheme="minorHAnsi" w:cstheme="minorBidi"/>
          <w:sz w:val="24"/>
          <w:lang w:eastAsia="zh-CN"/>
        </w:rPr>
      </w:pPr>
      <w:r>
        <w:rPr>
          <w:b/>
          <w:sz w:val="24"/>
          <w:lang w:eastAsia="zh-CN"/>
        </w:rPr>
        <w:t>8</w:t>
      </w:r>
      <w:r w:rsidRPr="00597B8A">
        <w:rPr>
          <w:b/>
          <w:sz w:val="24"/>
          <w:lang w:eastAsia="zh-CN"/>
        </w:rPr>
        <w:t>.</w:t>
      </w:r>
      <w:r w:rsidRPr="00597B8A">
        <w:rPr>
          <w:rFonts w:hint="eastAsia"/>
          <w:b/>
          <w:sz w:val="24"/>
          <w:lang w:eastAsia="zh-CN"/>
        </w:rPr>
        <w:t>独立重复试验</w:t>
      </w:r>
      <w:r w:rsidRPr="00597B8A">
        <w:rPr>
          <w:sz w:val="24"/>
          <w:lang w:eastAsia="zh-CN"/>
        </w:rPr>
        <w:t xml:space="preserve"> </w:t>
      </w:r>
    </w:p>
    <w:p w14:paraId="5AC70CFD" w14:textId="77777777" w:rsidR="00D662EA" w:rsidRPr="00A024DB" w:rsidRDefault="00D662EA" w:rsidP="00D662EA">
      <w:pPr>
        <w:pStyle w:val="aff8"/>
        <w:rPr>
          <w:rFonts w:asciiTheme="minorHAnsi" w:hAnsiTheme="minorHAnsi" w:cstheme="minorBidi"/>
          <w:lang w:eastAsia="zh-CN"/>
        </w:rPr>
      </w:pPr>
      <w:r>
        <w:rPr>
          <w:lang w:eastAsia="zh-CN"/>
        </w:rPr>
        <w:t xml:space="preserve">将某试验独立重复n次，若每次实验中事件A发生的概率为p，则n次试验中A发生k次的概率为： </w:t>
      </w:r>
      <m:oMath>
        <m:r>
          <w:rPr>
            <w:rFonts w:ascii="Cambria Math" w:hAnsi="Cambria Math"/>
            <w:lang w:eastAsia="zh-CN"/>
          </w:rPr>
          <m:t>P</m:t>
        </m:r>
        <m:d>
          <m:dPr>
            <m:ctrlPr>
              <w:rPr>
                <w:rFonts w:ascii="Cambria Math" w:hAnsi="Cambria Math"/>
              </w:rPr>
            </m:ctrlPr>
          </m:dPr>
          <m:e>
            <m:r>
              <w:rPr>
                <w:rFonts w:ascii="Cambria Math" w:hAnsi="Cambria Math"/>
                <w:lang w:eastAsia="zh-CN"/>
              </w:rPr>
              <m:t>X</m:t>
            </m:r>
            <m:r>
              <m:rPr>
                <m:sty m:val="p"/>
              </m:rPr>
              <w:rPr>
                <w:rFonts w:ascii="Cambria Math" w:hAnsi="Cambria Math"/>
                <w:lang w:eastAsia="zh-CN"/>
              </w:rPr>
              <m:t>=</m:t>
            </m:r>
            <m:r>
              <w:rPr>
                <w:rFonts w:ascii="Cambria Math" w:hAnsi="Cambria Math"/>
                <w:lang w:eastAsia="zh-CN"/>
              </w:rPr>
              <m:t>k</m:t>
            </m:r>
          </m:e>
        </m:d>
        <m:r>
          <m:rPr>
            <m:sty m:val="p"/>
          </m:rPr>
          <w:rPr>
            <w:rFonts w:ascii="Cambria Math" w:hAnsi="Cambria Math"/>
            <w:lang w:eastAsia="zh-CN"/>
          </w:rPr>
          <m:t>=</m:t>
        </m:r>
        <m:sSubSup>
          <m:sSubSupPr>
            <m:ctrlPr>
              <w:rPr>
                <w:rFonts w:ascii="Cambria Math" w:hAnsi="Cambria Math"/>
              </w:rPr>
            </m:ctrlPr>
          </m:sSubSupPr>
          <m:e>
            <m:r>
              <w:rPr>
                <w:rFonts w:ascii="Cambria Math" w:hAnsi="Cambria Math"/>
                <w:lang w:eastAsia="zh-CN"/>
              </w:rPr>
              <m:t>C</m:t>
            </m:r>
          </m:e>
          <m:sub>
            <m:r>
              <w:rPr>
                <w:rFonts w:ascii="Cambria Math" w:hAnsi="Cambria Math"/>
                <w:lang w:eastAsia="zh-CN"/>
              </w:rPr>
              <m:t>n</m:t>
            </m:r>
          </m:sub>
          <m:sup>
            <m:r>
              <w:rPr>
                <w:rFonts w:ascii="Cambria Math" w:hAnsi="Cambria Math"/>
                <w:lang w:eastAsia="zh-CN"/>
              </w:rPr>
              <m:t>k</m:t>
            </m:r>
          </m:sup>
        </m:sSubSup>
        <m:sSup>
          <m:sSupPr>
            <m:ctrlPr>
              <w:rPr>
                <w:rFonts w:ascii="Cambria Math" w:hAnsi="Cambria Math"/>
              </w:rPr>
            </m:ctrlPr>
          </m:sSupPr>
          <m:e>
            <m:r>
              <w:rPr>
                <w:rFonts w:ascii="Cambria Math" w:hAnsi="Cambria Math"/>
                <w:lang w:eastAsia="zh-CN"/>
              </w:rPr>
              <m:t>p</m:t>
            </m:r>
          </m:e>
          <m:sup>
            <m:r>
              <w:rPr>
                <w:rFonts w:ascii="Cambria Math" w:hAnsi="Cambria Math"/>
                <w:lang w:eastAsia="zh-CN"/>
              </w:rPr>
              <m:t>k</m:t>
            </m:r>
          </m:sup>
        </m:sSup>
        <m:sSup>
          <m:sSupPr>
            <m:ctrlPr>
              <w:rPr>
                <w:rFonts w:ascii="Cambria Math" w:hAnsi="Cambria Math"/>
              </w:rPr>
            </m:ctrlPr>
          </m:sSupPr>
          <m:e>
            <m:d>
              <m:dPr>
                <m:ctrlPr>
                  <w:rPr>
                    <w:rFonts w:ascii="Cambria Math" w:hAnsi="Cambria Math"/>
                  </w:rPr>
                </m:ctrlPr>
              </m:dPr>
              <m:e>
                <m:r>
                  <m:rPr>
                    <m:sty m:val="p"/>
                  </m:rPr>
                  <w:rPr>
                    <w:rFonts w:ascii="Cambria Math" w:hAnsi="Cambria Math"/>
                    <w:lang w:eastAsia="zh-CN"/>
                  </w:rPr>
                  <m:t>1-</m:t>
                </m:r>
                <m:r>
                  <w:rPr>
                    <w:rFonts w:ascii="Cambria Math" w:hAnsi="Cambria Math"/>
                    <w:lang w:eastAsia="zh-CN"/>
                  </w:rPr>
                  <m:t>p</m:t>
                </m:r>
              </m:e>
            </m:d>
          </m:e>
          <m:sup>
            <m:r>
              <w:rPr>
                <w:rFonts w:ascii="Cambria Math" w:hAnsi="Cambria Math"/>
                <w:lang w:eastAsia="zh-CN"/>
              </w:rPr>
              <m:t>n</m:t>
            </m:r>
            <m:r>
              <m:rPr>
                <m:sty m:val="p"/>
              </m:rPr>
              <w:rPr>
                <w:rFonts w:ascii="Cambria Math" w:hAnsi="Cambria Math"/>
                <w:lang w:eastAsia="zh-CN"/>
              </w:rPr>
              <m:t>-</m:t>
            </m:r>
            <m:r>
              <w:rPr>
                <w:rFonts w:ascii="Cambria Math" w:hAnsi="Cambria Math"/>
                <w:lang w:eastAsia="zh-CN"/>
              </w:rPr>
              <m:t>k</m:t>
            </m:r>
          </m:sup>
        </m:sSup>
        <m:r>
          <m:rPr>
            <m:sty m:val="p"/>
          </m:rPr>
          <w:rPr>
            <w:rFonts w:ascii="Cambria Math" w:hAnsi="Cambria Math"/>
            <w:lang w:eastAsia="zh-CN"/>
          </w:rPr>
          <m:t xml:space="preserve"> </m:t>
        </m:r>
      </m:oMath>
      <w:r>
        <w:rPr>
          <w:rFonts w:hint="eastAsia"/>
          <w:lang w:eastAsia="zh-CN"/>
        </w:rPr>
        <w:t>。</w:t>
      </w:r>
    </w:p>
    <w:p w14:paraId="214A3B2D" w14:textId="77777777" w:rsidR="00D662EA" w:rsidRPr="00597B8A" w:rsidRDefault="00D662EA" w:rsidP="00D662EA">
      <w:pPr>
        <w:pStyle w:val="aff8"/>
        <w:rPr>
          <w:b/>
          <w:sz w:val="24"/>
          <w:lang w:eastAsia="zh-CN"/>
        </w:rPr>
      </w:pPr>
      <w:r>
        <w:rPr>
          <w:b/>
          <w:sz w:val="24"/>
          <w:lang w:eastAsia="zh-CN"/>
        </w:rPr>
        <w:t>9</w:t>
      </w:r>
      <w:r w:rsidRPr="00597B8A">
        <w:rPr>
          <w:b/>
          <w:sz w:val="24"/>
          <w:lang w:eastAsia="zh-CN"/>
        </w:rPr>
        <w:t>.</w:t>
      </w:r>
      <w:r w:rsidRPr="00597B8A">
        <w:rPr>
          <w:rFonts w:hint="eastAsia"/>
          <w:b/>
          <w:sz w:val="24"/>
          <w:lang w:eastAsia="zh-CN"/>
        </w:rPr>
        <w:t>重要公式与结论</w:t>
      </w:r>
    </w:p>
    <w:p w14:paraId="37CCEB17" w14:textId="77777777" w:rsidR="00D662EA" w:rsidRPr="00A024DB" w:rsidRDefault="00D662EA" w:rsidP="00D662EA">
      <w:pPr>
        <w:pStyle w:val="aff8"/>
        <w:rPr>
          <w:rFonts w:asciiTheme="minorHAnsi" w:hAnsiTheme="minorHAnsi" w:cstheme="minorBidi"/>
          <w:lang w:eastAsia="zh-CN"/>
        </w:rPr>
      </w:pPr>
      <w:r>
        <w:rPr>
          <w:lang w:eastAsia="zh-CN"/>
        </w:rPr>
        <w:t xml:space="preserve">(1) </w:t>
      </w:r>
      <m:oMath>
        <m:r>
          <w:rPr>
            <w:rFonts w:ascii="Cambria Math" w:hAnsi="Cambria Math"/>
            <w:lang w:eastAsia="zh-CN"/>
          </w:rPr>
          <m:t>P</m:t>
        </m:r>
        <m:d>
          <m:dPr>
            <m:ctrlPr>
              <w:rPr>
                <w:rFonts w:ascii="Cambria Math" w:hAnsi="Cambria Math"/>
              </w:rPr>
            </m:ctrlPr>
          </m:dPr>
          <m:e>
            <m:bar>
              <m:barPr>
                <m:pos m:val="top"/>
                <m:ctrlPr>
                  <w:rPr>
                    <w:rFonts w:ascii="Cambria Math" w:hAnsi="Cambria Math"/>
                  </w:rPr>
                </m:ctrlPr>
              </m:barPr>
              <m:e>
                <m:r>
                  <w:rPr>
                    <w:rFonts w:ascii="Cambria Math" w:hAnsi="Cambria Math"/>
                    <w:lang w:eastAsia="zh-CN"/>
                  </w:rPr>
                  <m:t>A</m:t>
                </m:r>
              </m:e>
            </m:bar>
          </m:e>
        </m:d>
        <m:r>
          <m:rPr>
            <m:sty m:val="p"/>
          </m:rPr>
          <w:rPr>
            <w:rFonts w:ascii="Cambria Math" w:hAnsi="Cambria Math"/>
            <w:lang w:eastAsia="zh-CN"/>
          </w:rPr>
          <m:t>=1-</m:t>
        </m:r>
        <m:r>
          <w:rPr>
            <w:rFonts w:ascii="Cambria Math" w:hAnsi="Cambria Math"/>
            <w:lang w:eastAsia="zh-CN"/>
          </w:rPr>
          <m:t>P</m:t>
        </m:r>
        <m:d>
          <m:dPr>
            <m:ctrlPr>
              <w:rPr>
                <w:rFonts w:ascii="Cambria Math" w:hAnsi="Cambria Math"/>
              </w:rPr>
            </m:ctrlPr>
          </m:dPr>
          <m:e>
            <m:r>
              <w:rPr>
                <w:rFonts w:ascii="Cambria Math" w:hAnsi="Cambria Math"/>
                <w:lang w:eastAsia="zh-CN"/>
              </w:rPr>
              <m:t>A</m:t>
            </m:r>
          </m:e>
        </m:d>
      </m:oMath>
      <w:r>
        <w:rPr>
          <w:lang w:eastAsia="zh-CN"/>
        </w:rPr>
        <w:t xml:space="preserve"> </w:t>
      </w:r>
    </w:p>
    <w:p w14:paraId="4B639E9B" w14:textId="77777777" w:rsidR="00D662EA" w:rsidRPr="00597B8A" w:rsidRDefault="00D662EA" w:rsidP="00D662EA">
      <w:pPr>
        <w:pStyle w:val="aff8"/>
      </w:pPr>
      <w:r>
        <w:t xml:space="preserve">(2) </w:t>
      </w:r>
      <m:oMath>
        <m:r>
          <w:rPr>
            <w:rFonts w:ascii="Cambria Math" w:hAnsi="Cambria Math"/>
          </w:rPr>
          <m:t>P</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AB</m:t>
        </m:r>
        <m:r>
          <m:rPr>
            <m:sty m:val="p"/>
          </m:rPr>
          <w:rPr>
            <w:rFonts w:ascii="Cambria Math" w:hAnsi="Cambria Math"/>
          </w:rPr>
          <m:t>)</m:t>
        </m:r>
      </m:oMath>
      <w:r>
        <w:t xml:space="preserve">  </w:t>
      </w:r>
    </w:p>
    <w:p w14:paraId="47C88490" w14:textId="77777777" w:rsidR="00D662EA" w:rsidRPr="00A024DB" w:rsidRDefault="00D662EA" w:rsidP="00D662EA">
      <w:pPr>
        <w:pStyle w:val="aff8"/>
        <w:rPr>
          <w:rFonts w:asciiTheme="minorHAnsi" w:hAnsiTheme="minorHAnsi" w:cstheme="minorBidi"/>
        </w:rPr>
      </w:pPr>
      <m:oMath>
        <m:r>
          <w:rPr>
            <w:rFonts w:ascii="Cambria Math" w:hAnsi="Cambria Math"/>
          </w:rPr>
          <m:t>P</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AB</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BC</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AC</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ABC</m:t>
        </m:r>
        <m:r>
          <m:rPr>
            <m:sty m:val="p"/>
          </m:rPr>
          <w:rPr>
            <w:rFonts w:ascii="Cambria Math" w:hAnsi="Cambria Math"/>
          </w:rPr>
          <m:t>)</m:t>
        </m:r>
      </m:oMath>
      <w:r>
        <w:t xml:space="preserve"> </w:t>
      </w:r>
    </w:p>
    <w:p w14:paraId="7292637F" w14:textId="77777777" w:rsidR="00D662EA" w:rsidRPr="00597B8A" w:rsidRDefault="00D662EA" w:rsidP="00D662EA">
      <w:pPr>
        <w:pStyle w:val="aff8"/>
        <w:rPr>
          <w:rFonts w:asciiTheme="minorHAnsi" w:hAnsiTheme="minorHAnsi" w:cstheme="minorBidi"/>
        </w:rPr>
      </w:pPr>
      <w:r>
        <w:t xml:space="preserve">(3) </w:t>
      </w:r>
      <m:oMath>
        <m:r>
          <w:rPr>
            <w:rFonts w:ascii="Cambria Math" w:hAnsi="Cambria Math"/>
          </w:rPr>
          <m:t>P</m:t>
        </m:r>
        <m:d>
          <m:dPr>
            <m:ctrlPr>
              <w:rPr>
                <w:rFonts w:ascii="Cambria Math" w:hAnsi="Cambria Math"/>
              </w:rPr>
            </m:ctrlPr>
          </m:dPr>
          <m:e>
            <m:r>
              <w:rPr>
                <w:rFonts w:ascii="Cambria Math" w:hAnsi="Cambria Math"/>
              </w:rPr>
              <m:t>A</m:t>
            </m:r>
            <m:r>
              <m:rPr>
                <m:sty m:val="p"/>
              </m:rPr>
              <w:rPr>
                <w:rFonts w:ascii="Cambria Math" w:hAnsi="Cambria Math"/>
              </w:rPr>
              <m:t>-</m:t>
            </m:r>
            <m:r>
              <w:rPr>
                <w:rFonts w:ascii="Cambria Math" w:hAnsi="Cambria Math"/>
              </w:rPr>
              <m:t>B</m:t>
            </m:r>
          </m:e>
        </m:d>
        <m:r>
          <m:rPr>
            <m:sty m:val="p"/>
          </m:rPr>
          <w:rPr>
            <w:rFonts w:ascii="Cambria Math" w:hAnsi="Cambria Math"/>
          </w:rPr>
          <m:t>=</m:t>
        </m:r>
        <m:r>
          <w:rPr>
            <w:rFonts w:ascii="Cambria Math" w:hAnsi="Cambria Math"/>
          </w:rPr>
          <m:t>P</m:t>
        </m:r>
        <m:d>
          <m:dPr>
            <m:ctrlPr>
              <w:rPr>
                <w:rFonts w:ascii="Cambria Math" w:hAnsi="Cambria Math"/>
              </w:rPr>
            </m:ctrlPr>
          </m:dPr>
          <m:e>
            <m:r>
              <w:rPr>
                <w:rFonts w:ascii="Cambria Math" w:hAnsi="Cambria Math"/>
              </w:rPr>
              <m:t>A</m:t>
            </m:r>
          </m:e>
        </m:d>
        <m:r>
          <m:rPr>
            <m:sty m:val="p"/>
          </m:rPr>
          <w:rPr>
            <w:rFonts w:ascii="Cambria Math" w:hAnsi="Cambria Math"/>
          </w:rPr>
          <m:t>-</m:t>
        </m:r>
        <m:r>
          <w:rPr>
            <w:rFonts w:ascii="Cambria Math" w:hAnsi="Cambria Math"/>
          </w:rPr>
          <m:t>P</m:t>
        </m:r>
        <m:d>
          <m:dPr>
            <m:ctrlPr>
              <w:rPr>
                <w:rFonts w:ascii="Cambria Math" w:hAnsi="Cambria Math"/>
              </w:rPr>
            </m:ctrlPr>
          </m:dPr>
          <m:e>
            <m:r>
              <w:rPr>
                <w:rFonts w:ascii="Cambria Math" w:hAnsi="Cambria Math"/>
              </w:rPr>
              <m:t>AB</m:t>
            </m:r>
          </m:e>
        </m:d>
      </m:oMath>
    </w:p>
    <w:p w14:paraId="75000182" w14:textId="77777777" w:rsidR="00D662EA" w:rsidRPr="00532D9B" w:rsidRDefault="00D662EA" w:rsidP="00D662EA">
      <w:pPr>
        <w:pStyle w:val="aff8"/>
        <w:rPr>
          <w:rFonts w:asciiTheme="minorHAnsi" w:hAnsiTheme="minorHAnsi" w:cstheme="minorBidi"/>
        </w:rPr>
      </w:pPr>
      <w:r>
        <w:t xml:space="preserve">(4) </w:t>
      </w:r>
      <m:oMath>
        <m:r>
          <w:rPr>
            <w:rFonts w:ascii="Cambria Math" w:hAnsi="Cambria Math"/>
          </w:rPr>
          <m:t>P</m:t>
        </m:r>
        <m:r>
          <m:rPr>
            <m:sty m:val="p"/>
          </m:rPr>
          <w:rPr>
            <w:rFonts w:ascii="Cambria Math" w:hAnsi="Cambria Math"/>
          </w:rPr>
          <m:t>(</m:t>
        </m:r>
        <m:r>
          <w:rPr>
            <w:rFonts w:ascii="Cambria Math" w:hAnsi="Cambria Math"/>
          </w:rPr>
          <m:t>A</m:t>
        </m:r>
        <m:bar>
          <m:barPr>
            <m:pos m:val="top"/>
            <m:ctrlPr>
              <w:rPr>
                <w:rFonts w:ascii="Cambria Math" w:hAnsi="Cambria Math"/>
              </w:rPr>
            </m:ctrlPr>
          </m:barPr>
          <m:e>
            <m:r>
              <w:rPr>
                <w:rFonts w:ascii="Cambria Math" w:hAnsi="Cambria Math"/>
              </w:rPr>
              <m:t>B</m:t>
            </m:r>
          </m:e>
        </m:ba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AB</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AB</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m:t>
        </m:r>
        <m:bar>
          <m:barPr>
            <m:pos m:val="top"/>
            <m:ctrlPr>
              <w:rPr>
                <w:rFonts w:ascii="Cambria Math" w:hAnsi="Cambria Math"/>
              </w:rPr>
            </m:ctrlPr>
          </m:barPr>
          <m:e>
            <m:r>
              <w:rPr>
                <w:rFonts w:ascii="Cambria Math" w:hAnsi="Cambria Math"/>
              </w:rPr>
              <m:t>B</m:t>
            </m:r>
          </m:e>
        </m:bar>
        <m:r>
          <m:rPr>
            <m:sty m:val="p"/>
          </m:rPr>
          <w:rPr>
            <w:rFonts w:ascii="Cambria Math" w:hAnsi="Cambria Math"/>
          </w:rPr>
          <m:t>),</m:t>
        </m:r>
      </m:oMath>
      <w:r>
        <w:t xml:space="preserve">  </w:t>
      </w:r>
      <m:oMath>
        <m:r>
          <w:rPr>
            <w:rFonts w:ascii="Cambria Math" w:hAnsi="Cambria Math"/>
          </w:rPr>
          <m:t>P</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P</m:t>
        </m:r>
        <m:r>
          <m:rPr>
            <m:sty m:val="p"/>
          </m:rPr>
          <w:rPr>
            <w:rFonts w:ascii="Cambria Math" w:hAnsi="Cambria Math"/>
          </w:rPr>
          <m:t>(</m:t>
        </m:r>
        <m:bar>
          <m:barPr>
            <m:pos m:val="top"/>
            <m:ctrlPr>
              <w:rPr>
                <w:rFonts w:ascii="Cambria Math" w:hAnsi="Cambria Math"/>
              </w:rPr>
            </m:ctrlPr>
          </m:barPr>
          <m:e>
            <m:r>
              <w:rPr>
                <w:rFonts w:ascii="Cambria Math" w:hAnsi="Cambria Math"/>
              </w:rPr>
              <m:t>A</m:t>
            </m:r>
          </m:e>
        </m:bar>
        <m:r>
          <w:rPr>
            <w:rFonts w:ascii="Cambria Math" w:hAnsi="Cambria Math"/>
          </w:rPr>
          <m:t>B</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AB</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m:t>
        </m:r>
        <m:bar>
          <m:barPr>
            <m:pos m:val="top"/>
            <m:ctrlPr>
              <w:rPr>
                <w:rFonts w:ascii="Cambria Math" w:hAnsi="Cambria Math"/>
              </w:rPr>
            </m:ctrlPr>
          </m:barPr>
          <m:e>
            <m:r>
              <w:rPr>
                <w:rFonts w:ascii="Cambria Math" w:hAnsi="Cambria Math"/>
              </w:rPr>
              <m:t>B</m:t>
            </m:r>
          </m:e>
        </m:bar>
        <m:r>
          <m:rPr>
            <m:sty m:val="p"/>
          </m:rPr>
          <w:rPr>
            <w:rFonts w:ascii="Cambria Math" w:hAnsi="Cambria Math"/>
          </w:rPr>
          <m:t>)+</m:t>
        </m:r>
        <m:r>
          <w:rPr>
            <w:rFonts w:ascii="Cambria Math" w:hAnsi="Cambria Math"/>
          </w:rPr>
          <m:t>P</m:t>
        </m:r>
        <m:r>
          <m:rPr>
            <m:sty m:val="p"/>
          </m:rPr>
          <w:rPr>
            <w:rFonts w:ascii="Cambria Math" w:hAnsi="Cambria Math"/>
          </w:rPr>
          <m:t>(</m:t>
        </m:r>
        <m:bar>
          <m:barPr>
            <m:pos m:val="top"/>
            <m:ctrlPr>
              <w:rPr>
                <w:rFonts w:ascii="Cambria Math" w:hAnsi="Cambria Math"/>
              </w:rPr>
            </m:ctrlPr>
          </m:barPr>
          <m:e>
            <m:r>
              <w:rPr>
                <w:rFonts w:ascii="Cambria Math" w:hAnsi="Cambria Math"/>
              </w:rPr>
              <m:t>A</m:t>
            </m:r>
          </m:e>
        </m:bar>
        <m:r>
          <w:rPr>
            <w:rFonts w:ascii="Cambria Math" w:hAnsi="Cambria Math"/>
          </w:rPr>
          <m:t>B</m:t>
        </m:r>
        <m:r>
          <m:rPr>
            <m:sty m:val="p"/>
          </m:rPr>
          <w:rPr>
            <w:rFonts w:ascii="Cambria Math" w:hAnsi="Cambria Math"/>
          </w:rPr>
          <m:t>)</m:t>
        </m:r>
      </m:oMath>
      <w:r>
        <w:t xml:space="preserve"> </w:t>
      </w:r>
    </w:p>
    <w:p w14:paraId="1C46DA88" w14:textId="77777777" w:rsidR="00D662EA" w:rsidRDefault="00D662EA" w:rsidP="00D662EA">
      <w:pPr>
        <w:pStyle w:val="aff8"/>
        <w:rPr>
          <w:lang w:eastAsia="zh-CN"/>
        </w:rPr>
      </w:pPr>
      <w:r>
        <w:rPr>
          <w:lang w:eastAsia="zh-CN"/>
        </w:rPr>
        <w:t>(5) 条件概率</w:t>
      </w:r>
      <m:oMath>
        <m:r>
          <w:rPr>
            <w:rFonts w:ascii="Cambria Math" w:hAnsi="Cambria Math"/>
            <w:lang w:eastAsia="zh-CN"/>
          </w:rPr>
          <m:t>P</m:t>
        </m:r>
        <m:r>
          <m:rPr>
            <m:sty m:val="p"/>
          </m:rPr>
          <w:rPr>
            <w:rFonts w:ascii="Cambria Math" w:hAnsi="Cambria Math"/>
            <w:lang w:eastAsia="zh-CN"/>
          </w:rPr>
          <m:t>(</m:t>
        </m:r>
        <m:r>
          <m:rPr>
            <m:sty m:val="p"/>
          </m:rPr>
          <w:rPr>
            <w:rFonts w:ascii="Segoe UI Symbol" w:hAnsi="Segoe UI Symbol" w:cs="Segoe UI Symbol"/>
            <w:lang w:eastAsia="zh-CN"/>
          </w:rPr>
          <m:t>⬝</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Pr>
          <w:lang w:eastAsia="zh-CN"/>
        </w:rPr>
        <w:t xml:space="preserve">满足概率的所有性质， </w:t>
      </w:r>
    </w:p>
    <w:p w14:paraId="653A4216" w14:textId="77777777" w:rsidR="00D662EA" w:rsidRDefault="00D662EA" w:rsidP="00D662EA">
      <w:pPr>
        <w:pStyle w:val="aff8"/>
      </w:pPr>
      <w:proofErr w:type="spellStart"/>
      <w:r>
        <w:t>例如</w:t>
      </w:r>
      <w:proofErr w:type="spellEnd"/>
      <w:r>
        <w:t xml:space="preserve">：. </w:t>
      </w:r>
      <m:oMath>
        <m:r>
          <w:rPr>
            <w:rFonts w:ascii="Cambria Math" w:hAnsi="Cambria Math"/>
          </w:rPr>
          <m:t>P</m:t>
        </m:r>
        <m:r>
          <m:rPr>
            <m:sty m:val="p"/>
          </m:rPr>
          <w:rPr>
            <w:rFonts w:ascii="Cambria Math" w:hAnsi="Cambria Math"/>
          </w:rPr>
          <m:t>(</m:t>
        </m:r>
        <m:sSub>
          <m:sSubPr>
            <m:ctrlPr>
              <w:rPr>
                <w:rFonts w:ascii="Cambria Math" w:hAnsi="Cambria Math"/>
              </w:rPr>
            </m:ctrlPr>
          </m:sSubPr>
          <m:e>
            <m:bar>
              <m:barPr>
                <m:pos m:val="top"/>
                <m:ctrlPr>
                  <w:rPr>
                    <w:rFonts w:ascii="Cambria Math" w:hAnsi="Cambria Math"/>
                  </w:rPr>
                </m:ctrlPr>
              </m:barPr>
              <m:e>
                <m:r>
                  <w:rPr>
                    <w:rFonts w:ascii="Cambria Math" w:hAnsi="Cambria Math"/>
                  </w:rPr>
                  <m:t>A</m:t>
                </m:r>
              </m:e>
            </m:bar>
          </m:e>
          <m:sub>
            <m:r>
              <m:rPr>
                <m:sty m:val="p"/>
              </m:rPr>
              <w:rPr>
                <w:rFonts w:ascii="Cambria Math" w:hAnsi="Cambria Math"/>
              </w:rPr>
              <m:t>1</m:t>
            </m:r>
          </m:sub>
        </m:sSub>
        <m:r>
          <m:rPr>
            <m:sty m:val="p"/>
          </m:rPr>
          <w:rPr>
            <w:rFonts w:ascii="Cambria Math" w:hAnsi="Cambria Math"/>
          </w:rPr>
          <m:t>|</m:t>
        </m:r>
        <m:r>
          <w:rPr>
            <w:rFonts w:ascii="Cambria Math" w:hAnsi="Cambria Math"/>
          </w:rPr>
          <m:t>B</m:t>
        </m:r>
        <m:r>
          <m:rPr>
            <m:sty m:val="p"/>
          </m:rPr>
          <w:rPr>
            <w:rFonts w:ascii="Cambria Math" w:hAnsi="Cambria Math"/>
          </w:rPr>
          <m:t>)=1-</m:t>
        </m:r>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1</m:t>
            </m:r>
          </m:sub>
        </m:sSub>
        <m:r>
          <m:rPr>
            <m:sty m:val="p"/>
          </m:rPr>
          <w:rPr>
            <w:rFonts w:ascii="Cambria Math" w:hAnsi="Cambria Math"/>
          </w:rPr>
          <m:t>|</m:t>
        </m:r>
        <m:r>
          <w:rPr>
            <w:rFonts w:ascii="Cambria Math" w:hAnsi="Cambria Math"/>
          </w:rPr>
          <m:t>B</m:t>
        </m:r>
        <m:r>
          <m:rPr>
            <m:sty m:val="p"/>
          </m:rPr>
          <w:rPr>
            <w:rFonts w:ascii="Cambria Math" w:hAnsi="Cambria Math"/>
          </w:rPr>
          <m:t>)</m:t>
        </m:r>
      </m:oMath>
      <w:r>
        <w:t xml:space="preserve">  </w:t>
      </w:r>
      <m:oMath>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2</m:t>
            </m:r>
          </m:sub>
        </m:sSub>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1</m:t>
            </m:r>
          </m:sub>
        </m:sSub>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2</m:t>
            </m:r>
          </m:sub>
        </m:sSub>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1</m:t>
            </m:r>
          </m:sub>
        </m:sSub>
        <m:sSub>
          <m:sSubPr>
            <m:ctrlPr>
              <w:rPr>
                <w:rFonts w:ascii="Cambria Math" w:hAnsi="Cambria Math"/>
              </w:rPr>
            </m:ctrlPr>
          </m:sSubPr>
          <m:e>
            <m:r>
              <w:rPr>
                <w:rFonts w:ascii="Cambria Math" w:hAnsi="Cambria Math"/>
              </w:rPr>
              <m:t>A</m:t>
            </m:r>
          </m:e>
          <m:sub>
            <m:r>
              <m:rPr>
                <m:sty m:val="p"/>
              </m:rPr>
              <w:rPr>
                <w:rFonts w:ascii="Cambria Math" w:hAnsi="Cambria Math"/>
              </w:rPr>
              <m:t>2</m:t>
            </m:r>
          </m:sub>
        </m:sSub>
        <m:r>
          <m:rPr>
            <m:sty m:val="p"/>
          </m:rPr>
          <w:rPr>
            <w:rFonts w:ascii="Cambria Math" w:hAnsi="Cambria Math"/>
          </w:rPr>
          <m:t>|</m:t>
        </m:r>
        <m:r>
          <w:rPr>
            <w:rFonts w:ascii="Cambria Math" w:hAnsi="Cambria Math"/>
          </w:rPr>
          <m:t>B</m:t>
        </m:r>
        <m:r>
          <m:rPr>
            <m:sty m:val="p"/>
          </m:rPr>
          <w:rPr>
            <w:rFonts w:ascii="Cambria Math" w:hAnsi="Cambria Math"/>
          </w:rPr>
          <m:t>)</m:t>
        </m:r>
      </m:oMath>
      <w:r>
        <w:t xml:space="preserve">  </w:t>
      </w:r>
      <m:oMath>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1</m:t>
            </m:r>
          </m:sub>
        </m:sSub>
        <m:sSub>
          <m:sSubPr>
            <m:ctrlPr>
              <w:rPr>
                <w:rFonts w:ascii="Cambria Math" w:hAnsi="Cambria Math"/>
              </w:rPr>
            </m:ctrlPr>
          </m:sSubPr>
          <m:e>
            <m:r>
              <w:rPr>
                <w:rFonts w:ascii="Cambria Math" w:hAnsi="Cambria Math"/>
              </w:rPr>
              <m:t>A</m:t>
            </m:r>
          </m:e>
          <m:sub>
            <m:r>
              <m:rPr>
                <m:sty m:val="p"/>
              </m:rPr>
              <w:rPr>
                <w:rFonts w:ascii="Cambria Math" w:hAnsi="Cambria Math"/>
              </w:rPr>
              <m:t>2</m:t>
            </m:r>
          </m:sub>
        </m:sSub>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1</m:t>
            </m:r>
          </m:sub>
        </m:sSub>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1</m:t>
            </m:r>
          </m:sub>
        </m:sSub>
        <m:r>
          <w:rPr>
            <w:rFonts w:ascii="Cambria Math" w:hAnsi="Cambria Math"/>
          </w:rPr>
          <m:t>B</m:t>
        </m:r>
        <m:r>
          <m:rPr>
            <m:sty m:val="p"/>
          </m:rPr>
          <w:rPr>
            <w:rFonts w:ascii="Cambria Math" w:hAnsi="Cambria Math"/>
          </w:rPr>
          <m:t>)</m:t>
        </m:r>
      </m:oMath>
      <w:r>
        <w:t xml:space="preserve"> </w:t>
      </w:r>
    </w:p>
    <w:p w14:paraId="0706260E" w14:textId="77777777" w:rsidR="00D662EA" w:rsidRDefault="00D662EA" w:rsidP="00D662EA">
      <w:pPr>
        <w:pStyle w:val="aff8"/>
        <w:rPr>
          <w:lang w:eastAsia="zh-CN"/>
        </w:rPr>
      </w:pPr>
      <w:r>
        <w:rPr>
          <w:lang w:eastAsia="zh-CN"/>
        </w:rPr>
        <w:t>(6) 若</w:t>
      </w:r>
      <m:oMath>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n</m:t>
            </m:r>
          </m:sub>
        </m:sSub>
      </m:oMath>
      <w:r>
        <w:rPr>
          <w:lang w:eastAsia="zh-CN"/>
        </w:rPr>
        <w:t>相互独立，则</w:t>
      </w:r>
      <m:oMath>
        <m:r>
          <w:rPr>
            <w:rFonts w:ascii="Cambria Math" w:hAnsi="Cambria Math"/>
            <w:lang w:eastAsia="zh-CN"/>
          </w:rPr>
          <m:t>P</m:t>
        </m:r>
        <m:r>
          <m:rPr>
            <m:sty m:val="p"/>
          </m:rP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i</m:t>
            </m:r>
            <m:r>
              <m:rPr>
                <m:sty m:val="p"/>
              </m:rPr>
              <w:rPr>
                <w:rFonts w:ascii="Cambria Math" w:hAnsi="Cambria Math"/>
                <w:lang w:eastAsia="zh-CN"/>
              </w:rPr>
              <m:t>=1</m:t>
            </m:r>
          </m:sub>
          <m:sup>
            <m:r>
              <w:rPr>
                <w:rFonts w:ascii="Cambria Math" w:hAnsi="Cambria Math"/>
                <w:lang w:eastAsia="zh-CN"/>
              </w:rPr>
              <m:t>n</m:t>
            </m:r>
          </m:sup>
          <m:e>
            <m:sSub>
              <m:sSubPr>
                <m:ctrlPr>
                  <w:rPr>
                    <w:rFonts w:ascii="Cambria Math" w:hAnsi="Cambria Math"/>
                  </w:rPr>
                </m:ctrlPr>
              </m:sSubPr>
              <m:e>
                <m:r>
                  <w:rPr>
                    <w:rFonts w:ascii="Cambria Math" w:hAnsi="Cambria Math"/>
                    <w:lang w:eastAsia="zh-CN"/>
                  </w:rPr>
                  <m:t>A</m:t>
                </m:r>
              </m:e>
              <m:sub>
                <m:r>
                  <w:rPr>
                    <w:rFonts w:ascii="Cambria Math" w:hAnsi="Cambria Math"/>
                    <w:lang w:eastAsia="zh-CN"/>
                  </w:rPr>
                  <m:t>i</m:t>
                </m:r>
              </m:sub>
            </m:sSub>
          </m:e>
        </m:nary>
        <m:r>
          <m:rPr>
            <m:sty m:val="p"/>
          </m:rP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i</m:t>
            </m:r>
            <m:r>
              <m:rPr>
                <m:sty m:val="p"/>
              </m:rPr>
              <w:rPr>
                <w:rFonts w:ascii="Cambria Math" w:hAnsi="Cambria Math"/>
                <w:lang w:eastAsia="zh-CN"/>
              </w:rPr>
              <m:t>=1</m:t>
            </m:r>
          </m:sub>
          <m:sup>
            <m:r>
              <w:rPr>
                <w:rFonts w:ascii="Cambria Math" w:hAnsi="Cambria Math"/>
                <w:lang w:eastAsia="zh-CN"/>
              </w:rPr>
              <m:t>n</m:t>
            </m:r>
          </m:sup>
          <m:e>
            <m:r>
              <w:rPr>
                <w:rFonts w:ascii="Cambria Math" w:hAnsi="Cambria Math"/>
                <w:lang w:eastAsia="zh-CN"/>
              </w:rPr>
              <m:t>P</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m:t>
                </m:r>
              </m:sub>
            </m:sSub>
            <m:r>
              <m:rPr>
                <m:sty m:val="p"/>
              </m:rPr>
              <w:rPr>
                <w:rFonts w:ascii="Cambria Math" w:hAnsi="Cambria Math"/>
                <w:lang w:eastAsia="zh-CN"/>
              </w:rPr>
              <m:t>)</m:t>
            </m:r>
          </m:e>
        </m:nary>
        <m:r>
          <m:rPr>
            <m:sty m:val="p"/>
          </m:rPr>
          <w:rPr>
            <w:rFonts w:ascii="Cambria Math" w:hAnsi="Cambria Math"/>
            <w:lang w:eastAsia="zh-CN"/>
          </w:rPr>
          <m:t>,</m:t>
        </m:r>
      </m:oMath>
      <w:r>
        <w:rPr>
          <w:lang w:eastAsia="zh-CN"/>
        </w:rPr>
        <w:t xml:space="preserve">  </w:t>
      </w:r>
      <m:oMath>
        <m:r>
          <w:rPr>
            <w:rFonts w:ascii="Cambria Math" w:hAnsi="Cambria Math"/>
            <w:lang w:eastAsia="zh-CN"/>
          </w:rPr>
          <m:t>P</m:t>
        </m:r>
        <m:r>
          <m:rPr>
            <m:sty m:val="p"/>
          </m:rP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i</m:t>
            </m:r>
            <m:r>
              <m:rPr>
                <m:sty m:val="p"/>
              </m:rPr>
              <w:rPr>
                <w:rFonts w:ascii="Cambria Math" w:hAnsi="Cambria Math"/>
                <w:lang w:eastAsia="zh-CN"/>
              </w:rPr>
              <m:t>=1</m:t>
            </m:r>
          </m:sub>
          <m:sup>
            <m:r>
              <w:rPr>
                <w:rFonts w:ascii="Cambria Math" w:hAnsi="Cambria Math"/>
                <w:lang w:eastAsia="zh-CN"/>
              </w:rPr>
              <m:t>n</m:t>
            </m:r>
          </m:sup>
          <m:e>
            <m:sSub>
              <m:sSubPr>
                <m:ctrlPr>
                  <w:rPr>
                    <w:rFonts w:ascii="Cambria Math" w:hAnsi="Cambria Math"/>
                  </w:rPr>
                </m:ctrlPr>
              </m:sSubPr>
              <m:e>
                <m:r>
                  <w:rPr>
                    <w:rFonts w:ascii="Cambria Math" w:hAnsi="Cambria Math"/>
                    <w:lang w:eastAsia="zh-CN"/>
                  </w:rPr>
                  <m:t>A</m:t>
                </m:r>
              </m:e>
              <m:sub>
                <m:r>
                  <w:rPr>
                    <w:rFonts w:ascii="Cambria Math" w:hAnsi="Cambria Math"/>
                    <w:lang w:eastAsia="zh-CN"/>
                  </w:rPr>
                  <m:t>i</m:t>
                </m:r>
              </m:sub>
            </m:sSub>
          </m:e>
        </m:nary>
        <m:r>
          <m:rPr>
            <m:sty m:val="p"/>
          </m:rP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i</m:t>
            </m:r>
            <m:r>
              <m:rPr>
                <m:sty m:val="p"/>
              </m:rPr>
              <w:rPr>
                <w:rFonts w:ascii="Cambria Math" w:hAnsi="Cambria Math"/>
                <w:lang w:eastAsia="zh-CN"/>
              </w:rPr>
              <m:t>=1</m:t>
            </m:r>
          </m:sub>
          <m:sup>
            <m:r>
              <w:rPr>
                <w:rFonts w:ascii="Cambria Math" w:hAnsi="Cambria Math"/>
                <w:lang w:eastAsia="zh-CN"/>
              </w:rPr>
              <m:t>n</m:t>
            </m:r>
          </m:sup>
          <m:e>
            <m:r>
              <m:rPr>
                <m:sty m:val="p"/>
              </m:rPr>
              <w:rPr>
                <w:rFonts w:ascii="Cambria Math" w:hAnsi="Cambria Math"/>
                <w:lang w:eastAsia="zh-CN"/>
              </w:rPr>
              <m:t>(1-</m:t>
            </m:r>
            <m:r>
              <w:rPr>
                <w:rFonts w:ascii="Cambria Math" w:hAnsi="Cambria Math"/>
                <w:lang w:eastAsia="zh-CN"/>
              </w:rPr>
              <m:t>P</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m:t>
                </m:r>
              </m:sub>
            </m:sSub>
            <m:r>
              <m:rPr>
                <m:sty m:val="p"/>
              </m:rPr>
              <w:rPr>
                <w:rFonts w:ascii="Cambria Math" w:hAnsi="Cambria Math"/>
                <w:lang w:eastAsia="zh-CN"/>
              </w:rPr>
              <m:t>))</m:t>
            </m:r>
          </m:e>
        </m:nary>
      </m:oMath>
      <w:r>
        <w:rPr>
          <w:lang w:eastAsia="zh-CN"/>
        </w:rPr>
        <w:t xml:space="preserve"> </w:t>
      </w:r>
    </w:p>
    <w:p w14:paraId="11EE9552" w14:textId="77777777" w:rsidR="00D662EA" w:rsidRDefault="00D662EA" w:rsidP="00D662EA">
      <w:pPr>
        <w:pStyle w:val="aff8"/>
        <w:rPr>
          <w:lang w:eastAsia="zh-CN"/>
        </w:rPr>
      </w:pPr>
      <w:r>
        <w:rPr>
          <w:lang w:eastAsia="zh-CN"/>
        </w:rPr>
        <w:t>(7) 互斥、互逆与独立性之间的关系： A与B互逆</w:t>
      </w:r>
      <m:oMath>
        <m:r>
          <m:rPr>
            <m:sty m:val="p"/>
          </m:rPr>
          <w:rPr>
            <w:rFonts w:ascii="Cambria Math" w:hAnsi="Cambria Math"/>
            <w:lang w:eastAsia="zh-CN"/>
          </w:rPr>
          <m:t>⇒</m:t>
        </m:r>
      </m:oMath>
      <w:r>
        <w:rPr>
          <w:lang w:eastAsia="zh-CN"/>
        </w:rPr>
        <w:t>A与B互斥，但反之不成立，A与B互 斥（或互逆）且均非零概率事件</w:t>
      </w:r>
      <m:oMath>
        <m:r>
          <m:rPr>
            <m:sty m:val="p"/>
          </m:rPr>
          <w:rPr>
            <w:rFonts w:ascii="Cambria Math" w:hAnsi="Cambria Math"/>
            <w:lang w:eastAsia="zh-CN"/>
          </w:rPr>
          <m:t>⇒</m:t>
        </m:r>
      </m:oMath>
      <w:r>
        <w:rPr>
          <w:lang w:eastAsia="zh-CN"/>
        </w:rPr>
        <w:t xml:space="preserve">A与B不独立. </w:t>
      </w:r>
    </w:p>
    <w:p w14:paraId="08E3210A" w14:textId="77777777" w:rsidR="00D662EA" w:rsidRPr="00A024DB" w:rsidRDefault="00D662EA" w:rsidP="00D662EA">
      <w:pPr>
        <w:pStyle w:val="aff8"/>
        <w:rPr>
          <w:rFonts w:asciiTheme="minorHAnsi" w:hAnsiTheme="minorHAnsi" w:cstheme="minorBidi"/>
          <w:lang w:eastAsia="zh-CN"/>
        </w:rPr>
      </w:pPr>
      <w:r>
        <w:rPr>
          <w:lang w:eastAsia="zh-CN"/>
        </w:rPr>
        <w:lastRenderedPageBreak/>
        <w:t>(8) 若</w:t>
      </w:r>
      <m:oMath>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m</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B</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B</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B</m:t>
            </m:r>
          </m:e>
          <m:sub>
            <m:r>
              <w:rPr>
                <w:rFonts w:ascii="Cambria Math" w:hAnsi="Cambria Math"/>
                <w:lang w:eastAsia="zh-CN"/>
              </w:rPr>
              <m:t>n</m:t>
            </m:r>
          </m:sub>
        </m:sSub>
      </m:oMath>
      <w:r>
        <w:rPr>
          <w:lang w:eastAsia="zh-CN"/>
        </w:rPr>
        <w:t>相互独立，则</w:t>
      </w:r>
      <m:oMath>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m</m:t>
            </m:r>
          </m:sub>
        </m:sSub>
        <m:r>
          <m:rPr>
            <m:sty m:val="p"/>
          </m:rPr>
          <w:rPr>
            <w:rFonts w:ascii="Cambria Math" w:hAnsi="Cambria Math"/>
            <w:lang w:eastAsia="zh-CN"/>
          </w:rPr>
          <m:t>)</m:t>
        </m:r>
      </m:oMath>
      <w:r>
        <w:rPr>
          <w:lang w:eastAsia="zh-CN"/>
        </w:rPr>
        <w:t xml:space="preserve">与 </w:t>
      </w:r>
      <m:oMath>
        <m:r>
          <w:rPr>
            <w:rFonts w:ascii="Cambria Math" w:hAnsi="Cambria Math"/>
            <w:lang w:eastAsia="zh-CN"/>
          </w:rPr>
          <m:t>g</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B</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B</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B</m:t>
            </m:r>
          </m:e>
          <m:sub>
            <m:r>
              <w:rPr>
                <w:rFonts w:ascii="Cambria Math" w:hAnsi="Cambria Math"/>
                <w:lang w:eastAsia="zh-CN"/>
              </w:rPr>
              <m:t>n</m:t>
            </m:r>
          </m:sub>
        </m:sSub>
        <m:r>
          <m:rPr>
            <m:sty m:val="p"/>
          </m:rPr>
          <w:rPr>
            <w:rFonts w:ascii="Cambria Math" w:hAnsi="Cambria Math"/>
            <w:lang w:eastAsia="zh-CN"/>
          </w:rPr>
          <m:t>)</m:t>
        </m:r>
      </m:oMath>
      <w:r>
        <w:rPr>
          <w:lang w:eastAsia="zh-CN"/>
        </w:rPr>
        <w:t>也相互独立，其中</w:t>
      </w:r>
      <m:oMath>
        <m:r>
          <w:rPr>
            <w:rFonts w:ascii="Cambria Math" w:hAnsi="Cambria Math"/>
            <w:lang w:eastAsia="zh-CN"/>
          </w:rPr>
          <m:t>f</m:t>
        </m:r>
        <m:r>
          <m:rPr>
            <m:sty m:val="p"/>
          </m:rPr>
          <w:rPr>
            <w:rFonts w:ascii="Cambria Math" w:hAnsi="Cambria Math"/>
            <w:lang w:eastAsia="zh-CN"/>
          </w:rPr>
          <m:t>(</m:t>
        </m:r>
        <m:r>
          <m:rPr>
            <m:sty m:val="p"/>
          </m:rPr>
          <w:rPr>
            <w:rFonts w:ascii="Segoe UI Symbol" w:hAnsi="Segoe UI Symbol" w:cs="Segoe UI Symbol"/>
            <w:lang w:eastAsia="zh-CN"/>
          </w:rPr>
          <m:t>⬝</m:t>
        </m:r>
        <m:r>
          <m:rPr>
            <m:sty m:val="p"/>
          </m:rPr>
          <w:rPr>
            <w:rFonts w:ascii="Cambria Math" w:hAnsi="Cambria Math"/>
            <w:lang w:eastAsia="zh-CN"/>
          </w:rPr>
          <m:t>),</m:t>
        </m:r>
        <m:r>
          <w:rPr>
            <w:rFonts w:ascii="Cambria Math" w:hAnsi="Cambria Math"/>
            <w:lang w:eastAsia="zh-CN"/>
          </w:rPr>
          <m:t>g</m:t>
        </m:r>
        <m:r>
          <m:rPr>
            <m:sty m:val="p"/>
          </m:rPr>
          <w:rPr>
            <w:rFonts w:ascii="Cambria Math" w:hAnsi="Cambria Math"/>
            <w:lang w:eastAsia="zh-CN"/>
          </w:rPr>
          <m:t>(</m:t>
        </m:r>
        <m:r>
          <m:rPr>
            <m:sty m:val="p"/>
          </m:rPr>
          <w:rPr>
            <w:rFonts w:ascii="Segoe UI Symbol" w:hAnsi="Segoe UI Symbol" w:cs="Segoe UI Symbol"/>
            <w:lang w:eastAsia="zh-CN"/>
          </w:rPr>
          <m:t>⬝</m:t>
        </m:r>
        <m:r>
          <m:rPr>
            <m:sty m:val="p"/>
          </m:rPr>
          <w:rPr>
            <w:rFonts w:ascii="Cambria Math" w:hAnsi="Cambria Math"/>
            <w:lang w:eastAsia="zh-CN"/>
          </w:rPr>
          <m:t>)</m:t>
        </m:r>
      </m:oMath>
      <w:r>
        <w:rPr>
          <w:lang w:eastAsia="zh-CN"/>
        </w:rPr>
        <w:t>分别表示对相应事件做任意事件运算后所得的事件，另外，概率为1（或0）的事件与任何事件相互独立.</w:t>
      </w:r>
    </w:p>
    <w:p w14:paraId="0C774398" w14:textId="77777777" w:rsidR="00D662EA" w:rsidRDefault="00D662EA" w:rsidP="00D662EA">
      <w:pPr>
        <w:pStyle w:val="4"/>
      </w:pPr>
      <w:bookmarkStart w:id="878" w:name="_Toc156211742"/>
      <w:bookmarkStart w:id="879" w:name="_Toc156558493"/>
      <w:bookmarkStart w:id="880" w:name="_Toc197137145"/>
      <w:bookmarkStart w:id="881" w:name="_Toc197137307"/>
      <w:bookmarkStart w:id="882" w:name="_Toc156119296"/>
      <w:bookmarkStart w:id="883" w:name="_Toc481497945"/>
      <w:r w:rsidRPr="00201448">
        <w:rPr>
          <w:rFonts w:hint="eastAsia"/>
        </w:rPr>
        <w:t>随机变量及其概率分布</w:t>
      </w:r>
      <w:bookmarkEnd w:id="878"/>
      <w:bookmarkEnd w:id="879"/>
      <w:bookmarkEnd w:id="880"/>
      <w:bookmarkEnd w:id="881"/>
      <w:bookmarkEnd w:id="882"/>
      <w:bookmarkEnd w:id="883"/>
    </w:p>
    <w:p w14:paraId="5668D238" w14:textId="77777777" w:rsidR="00D662EA" w:rsidRPr="00BF115D" w:rsidRDefault="00D662EA" w:rsidP="00D662EA">
      <w:pPr>
        <w:pStyle w:val="aff8"/>
        <w:rPr>
          <w:b/>
          <w:sz w:val="24"/>
          <w:lang w:eastAsia="zh-CN"/>
        </w:rPr>
      </w:pPr>
      <w:r w:rsidRPr="00BF115D">
        <w:rPr>
          <w:b/>
          <w:sz w:val="24"/>
          <w:lang w:eastAsia="zh-CN"/>
        </w:rPr>
        <w:t>1</w:t>
      </w:r>
      <w:r>
        <w:rPr>
          <w:b/>
          <w:sz w:val="24"/>
          <w:lang w:eastAsia="zh-CN"/>
        </w:rPr>
        <w:t>.</w:t>
      </w:r>
      <w:r w:rsidRPr="00BF115D">
        <w:rPr>
          <w:b/>
          <w:sz w:val="24"/>
          <w:lang w:eastAsia="zh-CN"/>
        </w:rPr>
        <w:t>随机变量及概率分布</w:t>
      </w:r>
    </w:p>
    <w:p w14:paraId="0E558A6F" w14:textId="77777777" w:rsidR="00D662EA" w:rsidRDefault="00D662EA" w:rsidP="00D662EA">
      <w:pPr>
        <w:pStyle w:val="aff8"/>
        <w:rPr>
          <w:lang w:eastAsia="zh-CN"/>
        </w:rPr>
      </w:pPr>
      <w:r>
        <w:rPr>
          <w:lang w:eastAsia="zh-CN"/>
        </w:rPr>
        <w:t xml:space="preserve">取值带有随机性的变量，严格地说是定义在样本空间上，取值于实数的函数称为随机变量，概率分布通常指分布函数或分布律 </w:t>
      </w:r>
    </w:p>
    <w:p w14:paraId="02AC80DF" w14:textId="77777777" w:rsidR="00D662EA" w:rsidRDefault="00D662EA" w:rsidP="00D662EA">
      <w:pPr>
        <w:pStyle w:val="aff8"/>
        <w:rPr>
          <w:lang w:eastAsia="zh-CN"/>
        </w:rPr>
      </w:pPr>
      <w:r w:rsidRPr="00BF115D">
        <w:rPr>
          <w:b/>
          <w:sz w:val="24"/>
          <w:lang w:eastAsia="zh-CN"/>
        </w:rPr>
        <w:t>2.分布函数的概念与性质</w:t>
      </w:r>
      <w:r>
        <w:rPr>
          <w:lang w:eastAsia="zh-CN"/>
        </w:rPr>
        <w:t xml:space="preserve"> </w:t>
      </w:r>
    </w:p>
    <w:p w14:paraId="2ED8957F" w14:textId="77777777" w:rsidR="00D662EA" w:rsidRDefault="00D662EA" w:rsidP="00D662EA">
      <w:pPr>
        <w:pStyle w:val="FirstParagraph"/>
        <w:rPr>
          <w:lang w:eastAsia="zh-CN"/>
        </w:rPr>
      </w:pPr>
      <w:r>
        <w:rPr>
          <w:lang w:eastAsia="zh-CN"/>
        </w:rPr>
        <w:t>定义：</w:t>
      </w:r>
      <w:r>
        <w:rPr>
          <w:lang w:eastAsia="zh-CN"/>
        </w:rPr>
        <w:t xml:space="preserve"> </w:t>
      </w:r>
      <m:oMath>
        <m:r>
          <w:rPr>
            <w:rFonts w:ascii="Cambria Math" w:hAnsi="Cambria Math"/>
            <w:lang w:eastAsia="zh-CN"/>
          </w:rPr>
          <m:t>F(x)=P(X≤x),-∞&lt;x&lt;+∞</m:t>
        </m:r>
      </m:oMath>
    </w:p>
    <w:p w14:paraId="45EC029A" w14:textId="77777777" w:rsidR="00D662EA" w:rsidRDefault="00D662EA" w:rsidP="00D662EA">
      <w:pPr>
        <w:pStyle w:val="aff8"/>
        <w:rPr>
          <w:lang w:eastAsia="zh-CN"/>
        </w:rPr>
      </w:pPr>
      <w:r>
        <w:rPr>
          <w:lang w:eastAsia="zh-CN"/>
        </w:rPr>
        <w:t>性质：(1)</w:t>
      </w:r>
      <m:oMath>
        <m:r>
          <w:rPr>
            <w:rFonts w:ascii="Cambria Math" w:hAnsi="Cambria Math"/>
            <w:lang w:eastAsia="zh-CN"/>
          </w:rPr>
          <m:t>0≤F(x)≤1</m:t>
        </m:r>
      </m:oMath>
      <w:r>
        <w:rPr>
          <w:lang w:eastAsia="zh-CN"/>
        </w:rPr>
        <w:t xml:space="preserve">              (2)</w:t>
      </w:r>
      <m:oMath>
        <m:r>
          <w:rPr>
            <w:rFonts w:ascii="Cambria Math" w:hAnsi="Cambria Math"/>
            <w:lang w:eastAsia="zh-CN"/>
          </w:rPr>
          <m:t>F(x)</m:t>
        </m:r>
      </m:oMath>
      <w:r>
        <w:rPr>
          <w:lang w:eastAsia="zh-CN"/>
        </w:rPr>
        <w:t xml:space="preserve">单调不减 </w:t>
      </w:r>
    </w:p>
    <w:p w14:paraId="0A2CBA25" w14:textId="77777777" w:rsidR="00D662EA" w:rsidRDefault="00D662EA" w:rsidP="00D662EA">
      <w:pPr>
        <w:pStyle w:val="aff8"/>
        <w:ind w:left="284" w:firstLineChars="150" w:firstLine="315"/>
        <w:rPr>
          <w:lang w:eastAsia="zh-CN"/>
        </w:rPr>
      </w:pPr>
      <w:r>
        <w:rPr>
          <w:lang w:eastAsia="zh-CN"/>
        </w:rPr>
        <w:t>(3)右连续</w:t>
      </w:r>
      <m:oMath>
        <m:r>
          <w:rPr>
            <w:rFonts w:ascii="Cambria Math" w:hAnsi="Cambria Math"/>
            <w:lang w:eastAsia="zh-CN"/>
          </w:rPr>
          <m:t>F(x+0)=F(x)</m:t>
        </m:r>
      </m:oMath>
      <w:r>
        <w:rPr>
          <w:lang w:eastAsia="zh-CN"/>
        </w:rPr>
        <w:t xml:space="preserve">      (4)</w:t>
      </w:r>
      <m:oMath>
        <m:r>
          <w:rPr>
            <w:rFonts w:ascii="Cambria Math" w:hAnsi="Cambria Math"/>
            <w:lang w:eastAsia="zh-CN"/>
          </w:rPr>
          <m:t>F(-∞)=0,F(+∞)=1</m:t>
        </m:r>
      </m:oMath>
      <w:r>
        <w:rPr>
          <w:lang w:eastAsia="zh-CN"/>
        </w:rPr>
        <w:t xml:space="preserve"> </w:t>
      </w:r>
    </w:p>
    <w:p w14:paraId="70EDDC01" w14:textId="77777777" w:rsidR="00D662EA" w:rsidRPr="00BF115D" w:rsidRDefault="00D662EA" w:rsidP="00D662EA">
      <w:pPr>
        <w:pStyle w:val="aff8"/>
        <w:rPr>
          <w:b/>
          <w:sz w:val="24"/>
          <w:lang w:eastAsia="zh-CN"/>
        </w:rPr>
      </w:pPr>
      <w:r w:rsidRPr="00BF115D">
        <w:rPr>
          <w:b/>
          <w:sz w:val="24"/>
          <w:lang w:eastAsia="zh-CN"/>
        </w:rPr>
        <w:t>3.离散型随机变量的概率分布</w:t>
      </w:r>
    </w:p>
    <w:p w14:paraId="701E05E6" w14:textId="77777777" w:rsidR="00D662EA" w:rsidRDefault="00D662EA" w:rsidP="00D662EA">
      <w:pPr>
        <w:pStyle w:val="aff8"/>
      </w:pPr>
      <w:r>
        <w:rPr>
          <w:lang w:eastAsia="zh-CN"/>
        </w:rPr>
        <w:t xml:space="preserve"> </w:t>
      </w:r>
      <m:oMath>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m:t>
            </m:r>
          </m:sub>
        </m:sSub>
        <m:r>
          <m:rPr>
            <m:sty m:val="p"/>
          </m:rPr>
          <w:rPr>
            <w:rFonts w:ascii="Cambria Math" w:hAnsi="Cambria Math"/>
          </w:rPr>
          <m:t>,</m:t>
        </m:r>
        <m:r>
          <w:rPr>
            <w:rFonts w:ascii="Cambria Math" w:hAnsi="Cambria Math"/>
          </w:rPr>
          <m:t>i</m:t>
        </m:r>
        <m:r>
          <m:rPr>
            <m:sty m:val="p"/>
          </m:rPr>
          <w:rPr>
            <w:rFonts w:ascii="Cambria Math" w:hAnsi="Cambria Math"/>
          </w:rPr>
          <m:t>=1,2,⋯,</m:t>
        </m:r>
        <m:r>
          <w:rPr>
            <w:rFonts w:ascii="Cambria Math" w:hAnsi="Cambria Math"/>
          </w:rPr>
          <m:t>n</m:t>
        </m:r>
        <m:r>
          <m:rPr>
            <m:sty m:val="p"/>
          </m:rPr>
          <w:rPr>
            <w:rFonts w:ascii="Cambria Math" w:hAnsi="Cambria Math"/>
          </w:rPr>
          <m:t>,⋯  </m:t>
        </m:r>
        <m:sSub>
          <m:sSubPr>
            <m:ctrlPr>
              <w:rPr>
                <w:rFonts w:ascii="Cambria Math" w:hAnsi="Cambria Math"/>
              </w:rPr>
            </m:ctrlPr>
          </m:sSubPr>
          <m:e>
            <m:r>
              <w:rPr>
                <w:rFonts w:ascii="Cambria Math" w:hAnsi="Cambria Math"/>
              </w:rPr>
              <m:t>p</m:t>
            </m:r>
          </m:e>
          <m:sub>
            <m:r>
              <w:rPr>
                <w:rFonts w:ascii="Cambria Math" w:hAnsi="Cambria Math"/>
              </w:rPr>
              <m:t>i</m:t>
            </m:r>
          </m:sub>
        </m:sSub>
        <m:r>
          <m:rPr>
            <m:sty m:val="p"/>
          </m:rPr>
          <w:rPr>
            <w:rFonts w:ascii="Cambria Math" w:hAnsi="Cambria Math"/>
          </w:rPr>
          <m:t>≥0,</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m:rPr>
                <m:sty m:val="p"/>
              </m:rPr>
              <w:rPr>
                <w:rFonts w:ascii="Cambria Math" w:hAnsi="Cambria Math"/>
              </w:rPr>
              <m:t>∞</m:t>
            </m:r>
          </m:sup>
          <m:e>
            <m:sSub>
              <m:sSubPr>
                <m:ctrlPr>
                  <w:rPr>
                    <w:rFonts w:ascii="Cambria Math" w:hAnsi="Cambria Math"/>
                  </w:rPr>
                </m:ctrlPr>
              </m:sSubPr>
              <m:e>
                <m:r>
                  <w:rPr>
                    <w:rFonts w:ascii="Cambria Math" w:hAnsi="Cambria Math"/>
                  </w:rPr>
                  <m:t>p</m:t>
                </m:r>
              </m:e>
              <m:sub>
                <m:r>
                  <w:rPr>
                    <w:rFonts w:ascii="Cambria Math" w:hAnsi="Cambria Math"/>
                  </w:rPr>
                  <m:t>i</m:t>
                </m:r>
              </m:sub>
            </m:sSub>
          </m:e>
        </m:nary>
        <m:r>
          <m:rPr>
            <m:sty m:val="p"/>
          </m:rPr>
          <w:rPr>
            <w:rFonts w:ascii="Cambria Math" w:hAnsi="Cambria Math"/>
          </w:rPr>
          <m:t>=1</m:t>
        </m:r>
      </m:oMath>
      <w:r>
        <w:t xml:space="preserve"> </w:t>
      </w:r>
    </w:p>
    <w:p w14:paraId="4AD54C5A" w14:textId="77777777" w:rsidR="00D662EA" w:rsidRDefault="00D662EA" w:rsidP="00D662EA">
      <w:pPr>
        <w:pStyle w:val="aff8"/>
        <w:rPr>
          <w:lang w:eastAsia="zh-CN"/>
        </w:rPr>
      </w:pPr>
      <w:r w:rsidRPr="00BF115D">
        <w:rPr>
          <w:b/>
          <w:sz w:val="24"/>
          <w:lang w:eastAsia="zh-CN"/>
        </w:rPr>
        <w:t>4.连续型随机变量的概率密度</w:t>
      </w:r>
      <w:r>
        <w:rPr>
          <w:lang w:eastAsia="zh-CN"/>
        </w:rPr>
        <w:t xml:space="preserve"> </w:t>
      </w:r>
    </w:p>
    <w:p w14:paraId="73DF0603" w14:textId="77777777" w:rsidR="00D662EA" w:rsidRDefault="00D662EA" w:rsidP="00D662EA">
      <w:pPr>
        <w:pStyle w:val="aff8"/>
        <w:rPr>
          <w:lang w:eastAsia="zh-CN"/>
        </w:rPr>
      </w:pPr>
      <w:r>
        <w:rPr>
          <w:lang w:eastAsia="zh-CN"/>
        </w:rPr>
        <w:t>概率密度</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非负可积，且:(1)</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)≥0,</m:t>
        </m:r>
      </m:oMath>
      <w:r>
        <w:rPr>
          <w:lang w:eastAsia="zh-CN"/>
        </w:rPr>
        <w:t xml:space="preserve"> (2)</w:t>
      </w:r>
      <m:oMath>
        <m:nary>
          <m:naryPr>
            <m:limLoc m:val="subSup"/>
            <m:ctrlPr>
              <w:rPr>
                <w:rFonts w:ascii="Cambria Math" w:hAnsi="Cambria Math"/>
              </w:rPr>
            </m:ctrlPr>
          </m:naryPr>
          <m:sub>
            <m:r>
              <m:rPr>
                <m:sty m:val="p"/>
              </m:rPr>
              <w:rPr>
                <w:rFonts w:ascii="Cambria Math" w:hAnsi="Cambria Math"/>
                <w:lang w:eastAsia="zh-CN"/>
              </w:rPr>
              <m:t>-∞</m:t>
            </m:r>
          </m:sub>
          <m:sup>
            <m:r>
              <m:rPr>
                <m:sty m:val="p"/>
              </m:rPr>
              <w:rPr>
                <w:rFonts w:ascii="Cambria Math" w:hAnsi="Cambria Math"/>
                <w:lang w:eastAsia="zh-CN"/>
              </w:rPr>
              <m:t>+∞</m:t>
            </m:r>
          </m:sup>
          <m:e>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dx</m:t>
            </m:r>
            <m:r>
              <m:rPr>
                <m:sty m:val="p"/>
              </m:rPr>
              <w:rPr>
                <w:rFonts w:ascii="Cambria Math" w:hAnsi="Cambria Math"/>
                <w:lang w:eastAsia="zh-CN"/>
              </w:rPr>
              <m:t>=1</m:t>
            </m:r>
          </m:e>
        </m:nary>
      </m:oMath>
      <w:r>
        <w:rPr>
          <w:lang w:eastAsia="zh-CN"/>
        </w:rPr>
        <w:t xml:space="preserve"> (3)</w:t>
      </w:r>
      <m:oMath>
        <m:r>
          <w:rPr>
            <w:rFonts w:ascii="Cambria Math" w:hAnsi="Cambria Math"/>
            <w:lang w:eastAsia="zh-CN"/>
          </w:rPr>
          <m:t>x</m:t>
        </m:r>
      </m:oMath>
      <w:r>
        <w:rPr>
          <w:lang w:eastAsia="zh-CN"/>
        </w:rPr>
        <w:t>为</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的连续点，则</w:t>
      </w:r>
      <w:r>
        <w:rPr>
          <w:rFonts w:hint="eastAsia"/>
          <w:lang w:eastAsia="zh-CN"/>
        </w:rPr>
        <w:t>:</w:t>
      </w:r>
    </w:p>
    <w:p w14:paraId="4DF6A1D1" w14:textId="77777777" w:rsidR="00D662EA" w:rsidRDefault="00D662EA" w:rsidP="00D662EA">
      <w:pPr>
        <w:pStyle w:val="aff8"/>
        <w:rPr>
          <w:lang w:eastAsia="zh-CN"/>
        </w:rPr>
      </w:pP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分布函数</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nary>
          <m:naryPr>
            <m:limLoc m:val="subSup"/>
            <m:ctrlPr>
              <w:rPr>
                <w:rFonts w:ascii="Cambria Math" w:hAnsi="Cambria Math"/>
              </w:rPr>
            </m:ctrlPr>
          </m:naryPr>
          <m:sub>
            <m:r>
              <m:rPr>
                <m:sty m:val="p"/>
              </m:rPr>
              <w:rPr>
                <w:rFonts w:ascii="Cambria Math" w:hAnsi="Cambria Math"/>
                <w:lang w:eastAsia="zh-CN"/>
              </w:rPr>
              <m:t>-∞</m:t>
            </m:r>
          </m:sub>
          <m:sup>
            <m:r>
              <w:rPr>
                <w:rFonts w:ascii="Cambria Math" w:hAnsi="Cambria Math"/>
                <w:lang w:eastAsia="zh-CN"/>
              </w:rPr>
              <m:t>x</m:t>
            </m:r>
          </m:sup>
          <m:e>
            <m:r>
              <w:rPr>
                <w:rFonts w:ascii="Cambria Math" w:hAnsi="Cambria Math"/>
                <w:lang w:eastAsia="zh-CN"/>
              </w:rPr>
              <m:t>f</m:t>
            </m:r>
            <m:r>
              <m:rPr>
                <m:sty m:val="p"/>
              </m:rPr>
              <w:rPr>
                <w:rFonts w:ascii="Cambria Math" w:hAnsi="Cambria Math"/>
                <w:lang w:eastAsia="zh-CN"/>
              </w:rPr>
              <m:t>(</m:t>
            </m:r>
            <m:r>
              <w:rPr>
                <w:rFonts w:ascii="Cambria Math" w:hAnsi="Cambria Math"/>
                <w:lang w:eastAsia="zh-CN"/>
              </w:rPr>
              <m:t>t</m:t>
            </m:r>
            <m:r>
              <m:rPr>
                <m:sty m:val="p"/>
              </m:rPr>
              <w:rPr>
                <w:rFonts w:ascii="Cambria Math" w:hAnsi="Cambria Math"/>
                <w:lang w:eastAsia="zh-CN"/>
              </w:rPr>
              <m:t>)</m:t>
            </m:r>
            <m:r>
              <w:rPr>
                <w:rFonts w:ascii="Cambria Math" w:hAnsi="Cambria Math"/>
                <w:lang w:eastAsia="zh-CN"/>
              </w:rPr>
              <m:t>dt</m:t>
            </m:r>
          </m:e>
        </m:nary>
      </m:oMath>
      <w:r>
        <w:rPr>
          <w:lang w:eastAsia="zh-CN"/>
        </w:rPr>
        <w:t xml:space="preserve"> </w:t>
      </w:r>
    </w:p>
    <w:p w14:paraId="09AAAB2B" w14:textId="77777777" w:rsidR="00D662EA" w:rsidRDefault="00D662EA" w:rsidP="00D662EA">
      <w:pPr>
        <w:pStyle w:val="aff8"/>
        <w:rPr>
          <w:lang w:eastAsia="zh-CN"/>
        </w:rPr>
      </w:pPr>
      <w:r w:rsidRPr="00BF115D">
        <w:rPr>
          <w:b/>
          <w:sz w:val="24"/>
          <w:lang w:eastAsia="zh-CN"/>
        </w:rPr>
        <w:t>5.常见分布</w:t>
      </w:r>
      <w:r>
        <w:rPr>
          <w:lang w:eastAsia="zh-CN"/>
        </w:rPr>
        <w:t xml:space="preserve"> </w:t>
      </w:r>
    </w:p>
    <w:p w14:paraId="737534BC" w14:textId="77777777" w:rsidR="00D662EA" w:rsidRDefault="00D662EA" w:rsidP="00D662EA">
      <w:pPr>
        <w:pStyle w:val="aff8"/>
        <w:rPr>
          <w:lang w:eastAsia="zh-CN"/>
        </w:rPr>
      </w:pPr>
      <w:r>
        <w:rPr>
          <w:lang w:eastAsia="zh-CN"/>
        </w:rPr>
        <w:t>(1) 0-1分布:</w:t>
      </w:r>
      <m:oMath>
        <m:r>
          <w:rPr>
            <w:rFonts w:ascii="Cambria Math" w:hAnsi="Cambria Math"/>
            <w:lang w:eastAsia="zh-CN"/>
          </w:rPr>
          <m:t>P</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k</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p</m:t>
            </m:r>
          </m:e>
          <m:sup>
            <m:r>
              <w:rPr>
                <w:rFonts w:ascii="Cambria Math" w:hAnsi="Cambria Math"/>
                <w:lang w:eastAsia="zh-CN"/>
              </w:rPr>
              <m:t>k</m:t>
            </m:r>
          </m:sup>
        </m:sSup>
        <m:sSup>
          <m:sSupPr>
            <m:ctrlPr>
              <w:rPr>
                <w:rFonts w:ascii="Cambria Math" w:hAnsi="Cambria Math"/>
              </w:rPr>
            </m:ctrlPr>
          </m:sSupPr>
          <m:e>
            <m:r>
              <m:rPr>
                <m:sty m:val="p"/>
              </m:rPr>
              <w:rPr>
                <w:rFonts w:ascii="Cambria Math" w:hAnsi="Cambria Math"/>
                <w:lang w:eastAsia="zh-CN"/>
              </w:rPr>
              <m:t>(1-</m:t>
            </m:r>
            <m:r>
              <w:rPr>
                <w:rFonts w:ascii="Cambria Math" w:hAnsi="Cambria Math"/>
                <w:lang w:eastAsia="zh-CN"/>
              </w:rPr>
              <m:t>p</m:t>
            </m:r>
            <m:r>
              <m:rPr>
                <m:sty m:val="p"/>
              </m:rPr>
              <w:rPr>
                <w:rFonts w:ascii="Cambria Math" w:hAnsi="Cambria Math"/>
                <w:lang w:eastAsia="zh-CN"/>
              </w:rPr>
              <m:t>)</m:t>
            </m:r>
          </m:e>
          <m:sup>
            <m:r>
              <m:rPr>
                <m:sty m:val="p"/>
              </m:rPr>
              <w:rPr>
                <w:rFonts w:ascii="Cambria Math" w:hAnsi="Cambria Math"/>
                <w:lang w:eastAsia="zh-CN"/>
              </w:rPr>
              <m:t>1-</m:t>
            </m:r>
            <m:r>
              <w:rPr>
                <w:rFonts w:ascii="Cambria Math" w:hAnsi="Cambria Math"/>
                <w:lang w:eastAsia="zh-CN"/>
              </w:rPr>
              <m:t>k</m:t>
            </m:r>
          </m:sup>
        </m:sSup>
        <m:r>
          <m:rPr>
            <m:sty m:val="p"/>
          </m:rPr>
          <w:rPr>
            <w:rFonts w:ascii="Cambria Math" w:hAnsi="Cambria Math"/>
            <w:lang w:eastAsia="zh-CN"/>
          </w:rPr>
          <m:t>,</m:t>
        </m:r>
        <m:r>
          <w:rPr>
            <w:rFonts w:ascii="Cambria Math" w:hAnsi="Cambria Math"/>
            <w:lang w:eastAsia="zh-CN"/>
          </w:rPr>
          <m:t>k</m:t>
        </m:r>
        <m:r>
          <m:rPr>
            <m:sty m:val="p"/>
          </m:rPr>
          <w:rPr>
            <w:rFonts w:ascii="Cambria Math" w:hAnsi="Cambria Math"/>
            <w:lang w:eastAsia="zh-CN"/>
          </w:rPr>
          <m:t>=0,1</m:t>
        </m:r>
      </m:oMath>
      <w:r>
        <w:rPr>
          <w:lang w:eastAsia="zh-CN"/>
        </w:rPr>
        <w:t xml:space="preserve"> </w:t>
      </w:r>
    </w:p>
    <w:p w14:paraId="7274FF43" w14:textId="77777777" w:rsidR="00D662EA" w:rsidRDefault="00D662EA" w:rsidP="00D662EA">
      <w:pPr>
        <w:pStyle w:val="aff8"/>
        <w:rPr>
          <w:lang w:eastAsia="zh-CN"/>
        </w:rPr>
      </w:pPr>
      <w:r>
        <w:rPr>
          <w:lang w:eastAsia="zh-CN"/>
        </w:rPr>
        <w:t>(2) 二项分布:</w:t>
      </w:r>
      <m:oMath>
        <m:r>
          <w:rPr>
            <w:rFonts w:ascii="Cambria Math" w:hAnsi="Cambria Math"/>
            <w:lang w:eastAsia="zh-CN"/>
          </w:rPr>
          <m:t>B</m:t>
        </m:r>
        <m:r>
          <m:rPr>
            <m:sty m:val="p"/>
          </m:rPr>
          <w:rPr>
            <w:rFonts w:ascii="Cambria Math" w:hAnsi="Cambria Math"/>
            <w:lang w:eastAsia="zh-CN"/>
          </w:rPr>
          <m:t>(</m:t>
        </m:r>
        <m:r>
          <w:rPr>
            <w:rFonts w:ascii="Cambria Math" w:hAnsi="Cambria Math"/>
            <w:lang w:eastAsia="zh-CN"/>
          </w:rPr>
          <m:t>n</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oMath>
      <w:r>
        <w:rPr>
          <w:lang w:eastAsia="zh-CN"/>
        </w:rPr>
        <w:t xml:space="preserve">：  </w:t>
      </w:r>
      <m:oMath>
        <m:r>
          <w:rPr>
            <w:rFonts w:ascii="Cambria Math" w:hAnsi="Cambria Math"/>
            <w:lang w:eastAsia="zh-CN"/>
          </w:rPr>
          <m:t>P</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k</m:t>
        </m:r>
        <m:r>
          <m:rPr>
            <m:sty m:val="p"/>
          </m:rPr>
          <w:rPr>
            <w:rFonts w:ascii="Cambria Math" w:hAnsi="Cambria Math"/>
            <w:lang w:eastAsia="zh-CN"/>
          </w:rPr>
          <m:t>)=</m:t>
        </m:r>
        <m:sSubSup>
          <m:sSubSupPr>
            <m:ctrlPr>
              <w:rPr>
                <w:rFonts w:ascii="Cambria Math" w:hAnsi="Cambria Math"/>
              </w:rPr>
            </m:ctrlPr>
          </m:sSubSupPr>
          <m:e>
            <m:r>
              <w:rPr>
                <w:rFonts w:ascii="Cambria Math" w:hAnsi="Cambria Math"/>
                <w:lang w:eastAsia="zh-CN"/>
              </w:rPr>
              <m:t>C</m:t>
            </m:r>
          </m:e>
          <m:sub>
            <m:r>
              <w:rPr>
                <w:rFonts w:ascii="Cambria Math" w:hAnsi="Cambria Math"/>
                <w:lang w:eastAsia="zh-CN"/>
              </w:rPr>
              <m:t>n</m:t>
            </m:r>
          </m:sub>
          <m:sup>
            <m:r>
              <w:rPr>
                <w:rFonts w:ascii="Cambria Math" w:hAnsi="Cambria Math"/>
                <w:lang w:eastAsia="zh-CN"/>
              </w:rPr>
              <m:t>k</m:t>
            </m:r>
          </m:sup>
        </m:sSubSup>
        <m:sSup>
          <m:sSupPr>
            <m:ctrlPr>
              <w:rPr>
                <w:rFonts w:ascii="Cambria Math" w:hAnsi="Cambria Math"/>
              </w:rPr>
            </m:ctrlPr>
          </m:sSupPr>
          <m:e>
            <m:r>
              <w:rPr>
                <w:rFonts w:ascii="Cambria Math" w:hAnsi="Cambria Math"/>
                <w:lang w:eastAsia="zh-CN"/>
              </w:rPr>
              <m:t>p</m:t>
            </m:r>
          </m:e>
          <m:sup>
            <m:r>
              <w:rPr>
                <w:rFonts w:ascii="Cambria Math" w:hAnsi="Cambria Math"/>
                <w:lang w:eastAsia="zh-CN"/>
              </w:rPr>
              <m:t>k</m:t>
            </m:r>
          </m:sup>
        </m:sSup>
        <m:sSup>
          <m:sSupPr>
            <m:ctrlPr>
              <w:rPr>
                <w:rFonts w:ascii="Cambria Math" w:hAnsi="Cambria Math"/>
              </w:rPr>
            </m:ctrlPr>
          </m:sSupPr>
          <m:e>
            <m:r>
              <m:rPr>
                <m:sty m:val="p"/>
              </m:rPr>
              <w:rPr>
                <w:rFonts w:ascii="Cambria Math" w:hAnsi="Cambria Math"/>
                <w:lang w:eastAsia="zh-CN"/>
              </w:rPr>
              <m:t>(1-</m:t>
            </m:r>
            <m:r>
              <w:rPr>
                <w:rFonts w:ascii="Cambria Math" w:hAnsi="Cambria Math"/>
                <w:lang w:eastAsia="zh-CN"/>
              </w:rPr>
              <m:t>p</m:t>
            </m:r>
            <m:r>
              <m:rPr>
                <m:sty m:val="p"/>
              </m:rPr>
              <w:rPr>
                <w:rFonts w:ascii="Cambria Math" w:hAnsi="Cambria Math"/>
                <w:lang w:eastAsia="zh-CN"/>
              </w:rPr>
              <m:t>)</m:t>
            </m:r>
          </m:e>
          <m:sup>
            <m:r>
              <w:rPr>
                <w:rFonts w:ascii="Cambria Math" w:hAnsi="Cambria Math"/>
                <w:lang w:eastAsia="zh-CN"/>
              </w:rPr>
              <m:t>n</m:t>
            </m:r>
            <m:r>
              <m:rPr>
                <m:sty m:val="p"/>
              </m:rPr>
              <w:rPr>
                <w:rFonts w:ascii="Cambria Math" w:hAnsi="Cambria Math"/>
                <w:lang w:eastAsia="zh-CN"/>
              </w:rPr>
              <m:t>-</m:t>
            </m:r>
            <m:r>
              <w:rPr>
                <w:rFonts w:ascii="Cambria Math" w:hAnsi="Cambria Math"/>
                <w:lang w:eastAsia="zh-CN"/>
              </w:rPr>
              <m:t>k</m:t>
            </m:r>
          </m:sup>
        </m:sSup>
        <m:r>
          <m:rPr>
            <m:sty m:val="p"/>
          </m:rPr>
          <w:rPr>
            <w:rFonts w:ascii="Cambria Math" w:hAnsi="Cambria Math"/>
            <w:lang w:eastAsia="zh-CN"/>
          </w:rPr>
          <m:t>,</m:t>
        </m:r>
        <m:r>
          <w:rPr>
            <w:rFonts w:ascii="Cambria Math" w:hAnsi="Cambria Math"/>
            <w:lang w:eastAsia="zh-CN"/>
          </w:rPr>
          <m:t>k</m:t>
        </m:r>
        <m:r>
          <m:rPr>
            <m:sty m:val="p"/>
          </m:rPr>
          <w:rPr>
            <w:rFonts w:ascii="Cambria Math" w:hAnsi="Cambria Math"/>
            <w:lang w:eastAsia="zh-CN"/>
          </w:rPr>
          <m:t>=0,1,⋯,</m:t>
        </m:r>
        <m:r>
          <w:rPr>
            <w:rFonts w:ascii="Cambria Math" w:hAnsi="Cambria Math"/>
            <w:lang w:eastAsia="zh-CN"/>
          </w:rPr>
          <m:t>n</m:t>
        </m:r>
      </m:oMath>
      <w:r>
        <w:rPr>
          <w:lang w:eastAsia="zh-CN"/>
        </w:rPr>
        <w:t xml:space="preserve"> </w:t>
      </w:r>
    </w:p>
    <w:p w14:paraId="0D71ADFF" w14:textId="77777777" w:rsidR="00D662EA" w:rsidRDefault="00D662EA" w:rsidP="00D662EA">
      <w:pPr>
        <w:pStyle w:val="aff8"/>
      </w:pPr>
      <w:r>
        <w:t>(3)</w:t>
      </w:r>
      <w:r w:rsidRPr="00BF115D">
        <w:rPr>
          <w:b/>
        </w:rPr>
        <w:t xml:space="preserve"> </w:t>
      </w:r>
      <w:proofErr w:type="spellStart"/>
      <w:r w:rsidRPr="00BF115D">
        <w:rPr>
          <w:b/>
        </w:rPr>
        <w:t>Poisson</w:t>
      </w:r>
      <w:r>
        <w:t>分布</w:t>
      </w:r>
      <w:proofErr w:type="spellEnd"/>
      <w:r>
        <w:t>:</w:t>
      </w:r>
      <m:oMath>
        <m:r>
          <w:rPr>
            <w:rFonts w:ascii="Cambria Math" w:hAnsi="Cambria Math"/>
          </w:rPr>
          <m:t>p</m:t>
        </m:r>
        <m:r>
          <m:rPr>
            <m:sty m:val="p"/>
          </m:rPr>
          <w:rPr>
            <w:rFonts w:ascii="Cambria Math" w:hAnsi="Cambria Math"/>
          </w:rPr>
          <m:t>(</m:t>
        </m:r>
        <m:r>
          <w:rPr>
            <w:rFonts w:ascii="Cambria Math" w:hAnsi="Cambria Math"/>
          </w:rPr>
          <m:t>λ</m:t>
        </m:r>
        <m:r>
          <m:rPr>
            <m:sty m:val="p"/>
          </m:rPr>
          <w:rPr>
            <w:rFonts w:ascii="Cambria Math" w:hAnsi="Cambria Math"/>
          </w:rPr>
          <m:t>)</m:t>
        </m:r>
      </m:oMath>
      <w:r>
        <w:t xml:space="preserve">：  </w:t>
      </w:r>
      <m:oMath>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k</m:t>
        </m:r>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λ</m:t>
                </m:r>
              </m:e>
              <m:sup>
                <m:r>
                  <w:rPr>
                    <w:rFonts w:ascii="Cambria Math" w:hAnsi="Cambria Math"/>
                  </w:rPr>
                  <m:t>k</m:t>
                </m:r>
              </m:sup>
            </m:sSup>
          </m:num>
          <m:den>
            <m:r>
              <w:rPr>
                <w:rFonts w:ascii="Cambria Math" w:hAnsi="Cambria Math"/>
              </w:rPr>
              <m:t>k</m:t>
            </m:r>
            <m:r>
              <m:rPr>
                <m:sty m:val="p"/>
              </m:rPr>
              <w:rPr>
                <w:rFonts w:ascii="Cambria Math" w:hAnsi="Cambria Math"/>
              </w:rPr>
              <m:t>!</m:t>
            </m:r>
          </m:den>
        </m:f>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λ</m:t>
            </m:r>
          </m:sup>
        </m:sSup>
        <m:r>
          <m:rPr>
            <m:sty m:val="p"/>
          </m:rPr>
          <w:rPr>
            <w:rFonts w:ascii="Cambria Math" w:hAnsi="Cambria Math"/>
          </w:rPr>
          <m:t>,</m:t>
        </m:r>
        <m:r>
          <w:rPr>
            <w:rFonts w:ascii="Cambria Math" w:hAnsi="Cambria Math"/>
          </w:rPr>
          <m:t>λ</m:t>
        </m:r>
        <m:r>
          <m:rPr>
            <m:sty m:val="p"/>
          </m:rPr>
          <w:rPr>
            <w:rFonts w:ascii="Cambria Math" w:hAnsi="Cambria Math"/>
          </w:rPr>
          <m:t>&gt;0,</m:t>
        </m:r>
        <m:r>
          <w:rPr>
            <w:rFonts w:ascii="Cambria Math" w:hAnsi="Cambria Math"/>
          </w:rPr>
          <m:t>k</m:t>
        </m:r>
        <m:r>
          <m:rPr>
            <m:sty m:val="p"/>
          </m:rPr>
          <w:rPr>
            <w:rFonts w:ascii="Cambria Math" w:hAnsi="Cambria Math"/>
          </w:rPr>
          <m:t>=0,1,2⋯</m:t>
        </m:r>
      </m:oMath>
      <w:r>
        <w:t xml:space="preserve"> </w:t>
      </w:r>
    </w:p>
    <w:p w14:paraId="5D2CBE77" w14:textId="77777777" w:rsidR="00D662EA" w:rsidRDefault="00D662EA" w:rsidP="00D662EA">
      <w:pPr>
        <w:pStyle w:val="aff8"/>
        <w:rPr>
          <w:lang w:eastAsia="zh-CN"/>
        </w:rPr>
      </w:pPr>
      <w:r>
        <w:rPr>
          <w:lang w:eastAsia="zh-CN"/>
        </w:rPr>
        <w:t>(4) 均匀分布</w:t>
      </w:r>
      <m:oMath>
        <m:r>
          <w:rPr>
            <w:rFonts w:ascii="Cambria Math" w:hAnsi="Cambria Math"/>
            <w:lang w:eastAsia="zh-CN"/>
          </w:rPr>
          <m:t>U</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Pr>
          <w:lang w:eastAsia="zh-CN"/>
        </w:rPr>
        <w:t>：</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f>
                    <m:fPr>
                      <m:ctrlPr>
                        <w:rPr>
                          <w:rFonts w:ascii="Cambria Math" w:hAnsi="Cambria Math"/>
                        </w:rPr>
                      </m:ctrlPr>
                    </m:fPr>
                    <m:num>
                      <m:r>
                        <m:rPr>
                          <m:sty m:val="p"/>
                        </m:rPr>
                        <w:rPr>
                          <w:rFonts w:ascii="Cambria Math" w:hAnsi="Cambria Math"/>
                          <w:lang w:eastAsia="zh-CN"/>
                        </w:rPr>
                        <m:t>1</m:t>
                      </m:r>
                    </m:num>
                    <m:den>
                      <m:r>
                        <w:rPr>
                          <w:rFonts w:ascii="Cambria Math" w:hAnsi="Cambria Math"/>
                          <w:lang w:eastAsia="zh-CN"/>
                        </w:rPr>
                        <m:t>b</m:t>
                      </m:r>
                      <m:r>
                        <m:rPr>
                          <m:sty m:val="p"/>
                        </m:rPr>
                        <w:rPr>
                          <w:rFonts w:ascii="Cambria Math" w:hAnsi="Cambria Math"/>
                          <w:lang w:eastAsia="zh-CN"/>
                        </w:rPr>
                        <m:t>-</m:t>
                      </m:r>
                      <m:r>
                        <w:rPr>
                          <w:rFonts w:ascii="Cambria Math" w:hAnsi="Cambria Math"/>
                          <w:lang w:eastAsia="zh-CN"/>
                        </w:rPr>
                        <m:t>a</m:t>
                      </m:r>
                    </m:den>
                  </m:f>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&lt;</m:t>
                  </m:r>
                  <m:r>
                    <w:rPr>
                      <w:rFonts w:ascii="Cambria Math" w:hAnsi="Cambria Math"/>
                      <w:lang w:eastAsia="zh-CN"/>
                    </w:rPr>
                    <m:t>x</m:t>
                  </m:r>
                  <m:r>
                    <m:rPr>
                      <m:sty m:val="p"/>
                    </m:rPr>
                    <w:rPr>
                      <w:rFonts w:ascii="Cambria Math" w:hAnsi="Cambria Math"/>
                      <w:lang w:eastAsia="zh-CN"/>
                    </w:rPr>
                    <m:t>&lt;</m:t>
                  </m:r>
                  <m:r>
                    <w:rPr>
                      <w:rFonts w:ascii="Cambria Math" w:hAnsi="Cambria Math"/>
                      <w:lang w:eastAsia="zh-CN"/>
                    </w:rPr>
                    <m:t>b</m:t>
                  </m:r>
                </m:e>
              </m:mr>
              <m:mr>
                <m:e/>
                <m:e>
                  <m:r>
                    <m:rPr>
                      <m:sty m:val="p"/>
                    </m:rPr>
                    <w:rPr>
                      <w:rFonts w:ascii="Cambria Math" w:hAnsi="Cambria Math"/>
                      <w:lang w:eastAsia="zh-CN"/>
                    </w:rPr>
                    <m:t>0,</m:t>
                  </m:r>
                </m:e>
              </m:mr>
            </m:m>
          </m:e>
        </m:d>
      </m:oMath>
      <w:r>
        <w:rPr>
          <w:lang w:eastAsia="zh-CN"/>
        </w:rPr>
        <w:t xml:space="preserve"> </w:t>
      </w:r>
    </w:p>
    <w:p w14:paraId="1893C93A" w14:textId="77777777" w:rsidR="00D662EA" w:rsidRDefault="00D662EA" w:rsidP="00D662EA">
      <w:pPr>
        <w:pStyle w:val="aff8"/>
        <w:rPr>
          <w:lang w:eastAsia="zh-CN"/>
        </w:rPr>
      </w:pPr>
      <w:r>
        <w:rPr>
          <w:lang w:eastAsia="zh-CN"/>
        </w:rPr>
        <w:lastRenderedPageBreak/>
        <w:t>(5) 正态分布:</w:t>
      </w:r>
      <m:oMath>
        <m:r>
          <w:rPr>
            <w:rFonts w:ascii="Cambria Math" w:hAnsi="Cambria Math"/>
            <w:lang w:eastAsia="zh-CN"/>
          </w:rPr>
          <m:t>N</m:t>
        </m:r>
        <m:r>
          <m:rPr>
            <m:sty m:val="p"/>
          </m:rPr>
          <w:rPr>
            <w:rFonts w:ascii="Cambria Math" w:hAnsi="Cambria Math"/>
            <w:lang w:eastAsia="zh-CN"/>
          </w:rPr>
          <m:t>(</m:t>
        </m:r>
        <m:r>
          <w:rPr>
            <w:rFonts w:ascii="Cambria Math" w:hAnsi="Cambria Math"/>
            <w:lang w:eastAsia="zh-CN"/>
          </w:rPr>
          <m:t>μ</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σ</m:t>
            </m:r>
          </m:e>
          <m:sup>
            <m:r>
              <m:rPr>
                <m:sty m:val="p"/>
              </m:rPr>
              <w:rPr>
                <w:rFonts w:ascii="Cambria Math" w:hAnsi="Cambria Math"/>
                <w:lang w:eastAsia="zh-CN"/>
              </w:rPr>
              <m:t>2</m:t>
            </m:r>
          </m:sup>
        </m:sSup>
        <m:r>
          <m:rPr>
            <m:sty m:val="p"/>
          </m:rPr>
          <w:rPr>
            <w:rFonts w:ascii="Cambria Math" w:hAnsi="Cambria Math"/>
            <w:lang w:eastAsia="zh-CN"/>
          </w:rPr>
          <m:t>):</m:t>
        </m:r>
      </m:oMath>
      <w:r>
        <w:rPr>
          <w:lang w:eastAsia="zh-CN"/>
        </w:rPr>
        <w:t xml:space="preserve">  </w:t>
      </w:r>
      <m:oMath>
        <m:r>
          <w:rPr>
            <w:rFonts w:ascii="Cambria Math" w:hAnsi="Cambria Math"/>
            <w:sz w:val="24"/>
            <w:lang w:eastAsia="zh-CN"/>
          </w:rPr>
          <m:t>φ</m:t>
        </m:r>
        <m:r>
          <m:rPr>
            <m:sty m:val="p"/>
          </m:rPr>
          <w:rPr>
            <w:rFonts w:ascii="Cambria Math" w:hAnsi="Cambria Math"/>
            <w:sz w:val="24"/>
            <w:lang w:eastAsia="zh-CN"/>
          </w:rPr>
          <m:t>(</m:t>
        </m:r>
        <m:r>
          <w:rPr>
            <w:rFonts w:ascii="Cambria Math" w:hAnsi="Cambria Math"/>
            <w:sz w:val="24"/>
            <w:lang w:eastAsia="zh-CN"/>
          </w:rPr>
          <m:t>x</m:t>
        </m:r>
        <m:r>
          <m:rPr>
            <m:sty m:val="p"/>
          </m:rPr>
          <w:rPr>
            <w:rFonts w:ascii="Cambria Math" w:hAnsi="Cambria Math"/>
            <w:sz w:val="24"/>
            <w:lang w:eastAsia="zh-CN"/>
          </w:rPr>
          <m:t>)=</m:t>
        </m:r>
        <m:f>
          <m:fPr>
            <m:ctrlPr>
              <w:rPr>
                <w:rFonts w:ascii="Cambria Math" w:hAnsi="Cambria Math"/>
                <w:sz w:val="24"/>
              </w:rPr>
            </m:ctrlPr>
          </m:fPr>
          <m:num>
            <m:r>
              <m:rPr>
                <m:sty m:val="p"/>
              </m:rPr>
              <w:rPr>
                <w:rFonts w:ascii="Cambria Math" w:hAnsi="Cambria Math"/>
                <w:sz w:val="24"/>
                <w:lang w:eastAsia="zh-CN"/>
              </w:rPr>
              <m:t>1</m:t>
            </m:r>
          </m:num>
          <m:den>
            <m:rad>
              <m:radPr>
                <m:degHide m:val="1"/>
                <m:ctrlPr>
                  <w:rPr>
                    <w:rFonts w:ascii="Cambria Math" w:hAnsi="Cambria Math"/>
                    <w:sz w:val="24"/>
                  </w:rPr>
                </m:ctrlPr>
              </m:radPr>
              <m:deg/>
              <m:e>
                <m:r>
                  <m:rPr>
                    <m:sty m:val="p"/>
                  </m:rPr>
                  <w:rPr>
                    <w:rFonts w:ascii="Cambria Math" w:hAnsi="Cambria Math"/>
                    <w:sz w:val="24"/>
                    <w:lang w:eastAsia="zh-CN"/>
                  </w:rPr>
                  <m:t>2</m:t>
                </m:r>
                <m:r>
                  <w:rPr>
                    <w:rFonts w:ascii="Cambria Math" w:hAnsi="Cambria Math"/>
                    <w:sz w:val="24"/>
                    <w:lang w:eastAsia="zh-CN"/>
                  </w:rPr>
                  <m:t>π</m:t>
                </m:r>
              </m:e>
            </m:rad>
            <m:r>
              <w:rPr>
                <w:rFonts w:ascii="Cambria Math" w:hAnsi="Cambria Math"/>
                <w:sz w:val="24"/>
                <w:lang w:eastAsia="zh-CN"/>
              </w:rPr>
              <m:t>σ</m:t>
            </m:r>
          </m:den>
        </m:f>
        <m:sSup>
          <m:sSupPr>
            <m:ctrlPr>
              <w:rPr>
                <w:rFonts w:ascii="Cambria Math" w:hAnsi="Cambria Math"/>
                <w:sz w:val="24"/>
              </w:rPr>
            </m:ctrlPr>
          </m:sSupPr>
          <m:e>
            <m:r>
              <w:rPr>
                <w:rFonts w:ascii="Cambria Math" w:hAnsi="Cambria Math"/>
                <w:sz w:val="24"/>
                <w:lang w:eastAsia="zh-CN"/>
              </w:rPr>
              <m:t>e</m:t>
            </m:r>
          </m:e>
          <m:sup>
            <m:r>
              <m:rPr>
                <m:sty m:val="p"/>
              </m:rPr>
              <w:rPr>
                <w:rFonts w:ascii="Cambria Math" w:hAnsi="Cambria Math"/>
                <w:sz w:val="24"/>
                <w:lang w:eastAsia="zh-CN"/>
              </w:rPr>
              <m:t>-</m:t>
            </m:r>
            <m:f>
              <m:fPr>
                <m:ctrlPr>
                  <w:rPr>
                    <w:rFonts w:ascii="Cambria Math" w:hAnsi="Cambria Math"/>
                    <w:sz w:val="24"/>
                  </w:rPr>
                </m:ctrlPr>
              </m:fPr>
              <m:num>
                <m:sSup>
                  <m:sSupPr>
                    <m:ctrlPr>
                      <w:rPr>
                        <w:rFonts w:ascii="Cambria Math" w:hAnsi="Cambria Math"/>
                        <w:sz w:val="24"/>
                      </w:rPr>
                    </m:ctrlPr>
                  </m:sSupPr>
                  <m:e>
                    <m:r>
                      <m:rPr>
                        <m:sty m:val="p"/>
                      </m:rPr>
                      <w:rPr>
                        <w:rFonts w:ascii="Cambria Math" w:hAnsi="Cambria Math"/>
                        <w:sz w:val="24"/>
                        <w:lang w:eastAsia="zh-CN"/>
                      </w:rPr>
                      <m:t>(</m:t>
                    </m:r>
                    <m:r>
                      <w:rPr>
                        <w:rFonts w:ascii="Cambria Math" w:hAnsi="Cambria Math"/>
                        <w:sz w:val="24"/>
                        <w:lang w:eastAsia="zh-CN"/>
                      </w:rPr>
                      <m:t>x</m:t>
                    </m:r>
                    <m:r>
                      <m:rPr>
                        <m:sty m:val="p"/>
                      </m:rPr>
                      <w:rPr>
                        <w:rFonts w:ascii="Cambria Math" w:hAnsi="Cambria Math"/>
                        <w:sz w:val="24"/>
                        <w:lang w:eastAsia="zh-CN"/>
                      </w:rPr>
                      <m:t>-</m:t>
                    </m:r>
                    <m:r>
                      <w:rPr>
                        <w:rFonts w:ascii="Cambria Math" w:hAnsi="Cambria Math"/>
                        <w:sz w:val="24"/>
                        <w:lang w:eastAsia="zh-CN"/>
                      </w:rPr>
                      <m:t>μ</m:t>
                    </m:r>
                    <m:r>
                      <m:rPr>
                        <m:sty m:val="p"/>
                      </m:rPr>
                      <w:rPr>
                        <w:rFonts w:ascii="Cambria Math" w:hAnsi="Cambria Math"/>
                        <w:sz w:val="24"/>
                        <w:lang w:eastAsia="zh-CN"/>
                      </w:rPr>
                      <m:t>)</m:t>
                    </m:r>
                  </m:e>
                  <m:sup>
                    <m:r>
                      <m:rPr>
                        <m:sty m:val="p"/>
                      </m:rPr>
                      <w:rPr>
                        <w:rFonts w:ascii="Cambria Math" w:hAnsi="Cambria Math"/>
                        <w:sz w:val="24"/>
                        <w:lang w:eastAsia="zh-CN"/>
                      </w:rPr>
                      <m:t>2</m:t>
                    </m:r>
                  </m:sup>
                </m:sSup>
              </m:num>
              <m:den>
                <m:r>
                  <m:rPr>
                    <m:sty m:val="p"/>
                  </m:rPr>
                  <w:rPr>
                    <w:rFonts w:ascii="Cambria Math" w:hAnsi="Cambria Math"/>
                    <w:sz w:val="24"/>
                    <w:lang w:eastAsia="zh-CN"/>
                  </w:rPr>
                  <m:t>2</m:t>
                </m:r>
                <m:sSup>
                  <m:sSupPr>
                    <m:ctrlPr>
                      <w:rPr>
                        <w:rFonts w:ascii="Cambria Math" w:hAnsi="Cambria Math"/>
                        <w:sz w:val="24"/>
                      </w:rPr>
                    </m:ctrlPr>
                  </m:sSupPr>
                  <m:e>
                    <m:r>
                      <w:rPr>
                        <w:rFonts w:ascii="Cambria Math" w:hAnsi="Cambria Math"/>
                        <w:sz w:val="24"/>
                        <w:lang w:eastAsia="zh-CN"/>
                      </w:rPr>
                      <m:t>σ</m:t>
                    </m:r>
                  </m:e>
                  <m:sup>
                    <m:r>
                      <m:rPr>
                        <m:sty m:val="p"/>
                      </m:rPr>
                      <w:rPr>
                        <w:rFonts w:ascii="Cambria Math" w:hAnsi="Cambria Math"/>
                        <w:sz w:val="24"/>
                        <w:lang w:eastAsia="zh-CN"/>
                      </w:rPr>
                      <m:t>2</m:t>
                    </m:r>
                  </m:sup>
                </m:sSup>
              </m:den>
            </m:f>
          </m:sup>
        </m:sSup>
        <m:r>
          <m:rPr>
            <m:sty m:val="p"/>
          </m:rPr>
          <w:rPr>
            <w:rFonts w:ascii="Cambria Math" w:hAnsi="Cambria Math"/>
            <w:sz w:val="24"/>
            <w:lang w:eastAsia="zh-CN"/>
          </w:rPr>
          <m:t>,</m:t>
        </m:r>
        <m:r>
          <w:rPr>
            <w:rFonts w:ascii="Cambria Math" w:hAnsi="Cambria Math"/>
            <w:sz w:val="24"/>
            <w:lang w:eastAsia="zh-CN"/>
          </w:rPr>
          <m:t>σ</m:t>
        </m:r>
        <m:r>
          <m:rPr>
            <m:sty m:val="p"/>
          </m:rPr>
          <w:rPr>
            <w:rFonts w:ascii="Cambria Math" w:hAnsi="Cambria Math"/>
            <w:sz w:val="24"/>
            <w:lang w:eastAsia="zh-CN"/>
          </w:rPr>
          <m:t>&gt;0,-∞&lt;</m:t>
        </m:r>
        <m:r>
          <w:rPr>
            <w:rFonts w:ascii="Cambria Math" w:hAnsi="Cambria Math"/>
            <w:sz w:val="24"/>
            <w:lang w:eastAsia="zh-CN"/>
          </w:rPr>
          <m:t>x</m:t>
        </m:r>
        <m:r>
          <m:rPr>
            <m:sty m:val="p"/>
          </m:rPr>
          <w:rPr>
            <w:rFonts w:ascii="Cambria Math" w:hAnsi="Cambria Math"/>
            <w:sz w:val="24"/>
            <w:lang w:eastAsia="zh-CN"/>
          </w:rPr>
          <m:t>&lt;+∞</m:t>
        </m:r>
      </m:oMath>
      <w:r>
        <w:rPr>
          <w:lang w:eastAsia="zh-CN"/>
        </w:rPr>
        <w:t xml:space="preserve"> </w:t>
      </w:r>
    </w:p>
    <w:p w14:paraId="789B826B" w14:textId="77777777" w:rsidR="00D662EA" w:rsidRDefault="00D662EA" w:rsidP="00D662EA">
      <w:pPr>
        <w:pStyle w:val="aff8"/>
        <w:rPr>
          <w:lang w:eastAsia="zh-CN"/>
        </w:rPr>
      </w:pPr>
      <w:r>
        <w:rPr>
          <w:lang w:eastAsia="zh-CN"/>
        </w:rPr>
        <w:t>(6)指数分布:</w:t>
      </w:r>
      <m:oMath>
        <m:r>
          <w:rPr>
            <w:rFonts w:ascii="Cambria Math" w:hAnsi="Cambria Math"/>
            <w:lang w:eastAsia="zh-CN"/>
          </w:rPr>
          <m:t>E</m:t>
        </m:r>
        <m:r>
          <m:rPr>
            <m:sty m:val="p"/>
          </m:rPr>
          <w:rPr>
            <w:rFonts w:ascii="Cambria Math" w:hAnsi="Cambria Math"/>
            <w:lang w:eastAsia="zh-CN"/>
          </w:rPr>
          <m:t>(</m:t>
        </m:r>
        <m:r>
          <w:rPr>
            <w:rFonts w:ascii="Cambria Math" w:hAnsi="Cambria Math"/>
            <w:lang w:eastAsia="zh-CN"/>
          </w:rPr>
          <m:t>λ</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r>
                    <w:rPr>
                      <w:rFonts w:ascii="Cambria Math" w:hAnsi="Cambria Math"/>
                      <w:lang w:eastAsia="zh-CN"/>
                    </w:rPr>
                    <m:t>λ</m:t>
                  </m:r>
                  <m:sSup>
                    <m:sSupPr>
                      <m:ctrlPr>
                        <w:rPr>
                          <w:rFonts w:ascii="Cambria Math" w:hAnsi="Cambria Math"/>
                        </w:rPr>
                      </m:ctrlPr>
                    </m:sSupPr>
                    <m:e>
                      <m:r>
                        <w:rPr>
                          <w:rFonts w:ascii="Cambria Math" w:hAnsi="Cambria Math"/>
                          <w:lang w:eastAsia="zh-CN"/>
                        </w:rPr>
                        <m:t>e</m:t>
                      </m:r>
                    </m:e>
                    <m:sup>
                      <m:r>
                        <m:rPr>
                          <m:sty m:val="p"/>
                        </m:rPr>
                        <w:rPr>
                          <w:rFonts w:ascii="Cambria Math" w:hAnsi="Cambria Math"/>
                          <w:lang w:eastAsia="zh-CN"/>
                        </w:rPr>
                        <m:t>-</m:t>
                      </m:r>
                      <m:r>
                        <w:rPr>
                          <w:rFonts w:ascii="Cambria Math" w:hAnsi="Cambria Math"/>
                          <w:lang w:eastAsia="zh-CN"/>
                        </w:rPr>
                        <m:t>λx</m:t>
                      </m:r>
                    </m:sup>
                  </m:sSup>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&gt;0,</m:t>
                  </m:r>
                  <m:r>
                    <w:rPr>
                      <w:rFonts w:ascii="Cambria Math" w:hAnsi="Cambria Math"/>
                      <w:lang w:eastAsia="zh-CN"/>
                    </w:rPr>
                    <m:t>λ</m:t>
                  </m:r>
                  <m:r>
                    <m:rPr>
                      <m:sty m:val="p"/>
                    </m:rPr>
                    <w:rPr>
                      <w:rFonts w:ascii="Cambria Math" w:hAnsi="Cambria Math"/>
                      <w:lang w:eastAsia="zh-CN"/>
                    </w:rPr>
                    <m:t>&gt;0</m:t>
                  </m:r>
                </m:e>
              </m:mr>
              <m:mr>
                <m:e/>
                <m:e>
                  <m:r>
                    <m:rPr>
                      <m:sty m:val="p"/>
                    </m:rPr>
                    <w:rPr>
                      <w:rFonts w:ascii="Cambria Math" w:hAnsi="Cambria Math"/>
                      <w:lang w:eastAsia="zh-CN"/>
                    </w:rPr>
                    <m:t>0,</m:t>
                  </m:r>
                </m:e>
              </m:mr>
            </m:m>
          </m:e>
        </m:d>
      </m:oMath>
      <w:r>
        <w:rPr>
          <w:lang w:eastAsia="zh-CN"/>
        </w:rPr>
        <w:t xml:space="preserve"> </w:t>
      </w:r>
    </w:p>
    <w:p w14:paraId="00E74699" w14:textId="77777777" w:rsidR="00D662EA" w:rsidRDefault="00D662EA" w:rsidP="00D662EA">
      <w:pPr>
        <w:pStyle w:val="aff8"/>
      </w:pPr>
      <w:r>
        <w:t>(</w:t>
      </w:r>
      <w:proofErr w:type="gramStart"/>
      <w:r>
        <w:t>7)</w:t>
      </w:r>
      <w:proofErr w:type="spellStart"/>
      <w:r>
        <w:t>几何分布</w:t>
      </w:r>
      <w:proofErr w:type="spellEnd"/>
      <w:proofErr w:type="gramEnd"/>
      <w:r>
        <w:t>:</w:t>
      </w:r>
      <m:oMath>
        <m:r>
          <w:rPr>
            <w:rFonts w:ascii="Cambria Math" w:hAnsi="Cambria Math"/>
          </w:rPr>
          <m:t>G</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k</m:t>
        </m:r>
        <m:r>
          <m:rPr>
            <m:sty m:val="p"/>
          </m:rPr>
          <w:rPr>
            <w:rFonts w:ascii="Cambria Math" w:hAnsi="Cambria Math"/>
          </w:rPr>
          <m:t>)=</m:t>
        </m:r>
        <m:sSup>
          <m:sSupPr>
            <m:ctrlPr>
              <w:rPr>
                <w:rFonts w:ascii="Cambria Math" w:hAnsi="Cambria Math"/>
              </w:rPr>
            </m:ctrlPr>
          </m:sSupPr>
          <m:e>
            <m:r>
              <m:rPr>
                <m:sty m:val="p"/>
              </m:rPr>
              <w:rPr>
                <w:rFonts w:ascii="Cambria Math" w:hAnsi="Cambria Math"/>
              </w:rPr>
              <m:t>(1-</m:t>
            </m:r>
            <m:r>
              <w:rPr>
                <w:rFonts w:ascii="Cambria Math" w:hAnsi="Cambria Math"/>
              </w:rPr>
              <m:t>p</m:t>
            </m:r>
            <m:r>
              <m:rPr>
                <m:sty m:val="p"/>
              </m:rPr>
              <w:rPr>
                <w:rFonts w:ascii="Cambria Math" w:hAnsi="Cambria Math"/>
              </w:rPr>
              <m:t>)</m:t>
            </m:r>
          </m:e>
          <m:sup>
            <m:r>
              <w:rPr>
                <w:rFonts w:ascii="Cambria Math" w:hAnsi="Cambria Math"/>
              </w:rPr>
              <m:t>k</m:t>
            </m:r>
            <m:r>
              <m:rPr>
                <m:sty m:val="p"/>
              </m:rPr>
              <w:rPr>
                <w:rFonts w:ascii="Cambria Math" w:hAnsi="Cambria Math"/>
              </w:rPr>
              <m:t>-1</m:t>
            </m:r>
          </m:sup>
        </m:sSup>
        <m:r>
          <w:rPr>
            <w:rFonts w:ascii="Cambria Math" w:hAnsi="Cambria Math"/>
          </w:rPr>
          <m:t>p</m:t>
        </m:r>
        <m:r>
          <m:rPr>
            <m:sty m:val="p"/>
          </m:rPr>
          <w:rPr>
            <w:rFonts w:ascii="Cambria Math" w:hAnsi="Cambria Math"/>
          </w:rPr>
          <m:t>,0&lt;</m:t>
        </m:r>
        <m:r>
          <w:rPr>
            <w:rFonts w:ascii="Cambria Math" w:hAnsi="Cambria Math"/>
          </w:rPr>
          <m:t>p</m:t>
        </m:r>
        <m:r>
          <m:rPr>
            <m:sty m:val="p"/>
          </m:rPr>
          <w:rPr>
            <w:rFonts w:ascii="Cambria Math" w:hAnsi="Cambria Math"/>
          </w:rPr>
          <m:t>&lt;1,</m:t>
        </m:r>
        <m:r>
          <w:rPr>
            <w:rFonts w:ascii="Cambria Math" w:hAnsi="Cambria Math"/>
          </w:rPr>
          <m:t>k</m:t>
        </m:r>
        <m:r>
          <m:rPr>
            <m:sty m:val="p"/>
          </m:rPr>
          <w:rPr>
            <w:rFonts w:ascii="Cambria Math" w:hAnsi="Cambria Math"/>
          </w:rPr>
          <m:t>=1,2,⋯.</m:t>
        </m:r>
      </m:oMath>
      <w:r>
        <w:t xml:space="preserve"> </w:t>
      </w:r>
    </w:p>
    <w:p w14:paraId="438C1BA5" w14:textId="77777777" w:rsidR="00D662EA" w:rsidRDefault="00D662EA" w:rsidP="00D662EA">
      <w:pPr>
        <w:pStyle w:val="aff8"/>
      </w:pPr>
      <w:r>
        <w:t>(</w:t>
      </w:r>
      <w:proofErr w:type="gramStart"/>
      <w:r>
        <w:t>8)</w:t>
      </w:r>
      <w:proofErr w:type="spellStart"/>
      <w:r>
        <w:t>超几何分布</w:t>
      </w:r>
      <w:proofErr w:type="spellEnd"/>
      <w:proofErr w:type="gramEnd"/>
      <w:r>
        <w:t xml:space="preserve">: </w:t>
      </w:r>
      <m:oMath>
        <m:r>
          <w:rPr>
            <w:rFonts w:ascii="Cambria Math" w:hAnsi="Cambria Math"/>
          </w:rPr>
          <m:t>H</m:t>
        </m:r>
        <m:r>
          <m:rPr>
            <m:sty m:val="p"/>
          </m:rPr>
          <w:rPr>
            <w:rFonts w:ascii="Cambria Math" w:hAnsi="Cambria Math"/>
          </w:rPr>
          <m:t>(</m:t>
        </m:r>
        <m:r>
          <w:rPr>
            <w:rFonts w:ascii="Cambria Math" w:hAnsi="Cambria Math"/>
          </w:rPr>
          <m:t>N</m:t>
        </m:r>
        <m:r>
          <m:rPr>
            <m:sty m:val="p"/>
          </m:rPr>
          <w:rPr>
            <w:rFonts w:ascii="Cambria Math" w:hAnsi="Cambria Math"/>
          </w:rPr>
          <m:t>,</m:t>
        </m:r>
        <m:r>
          <w:rPr>
            <w:rFonts w:ascii="Cambria Math" w:hAnsi="Cambria Math"/>
          </w:rPr>
          <m:t>M</m:t>
        </m:r>
        <m:r>
          <m:rPr>
            <m:sty m:val="p"/>
          </m:rPr>
          <w:rPr>
            <w:rFonts w:ascii="Cambria Math" w:hAnsi="Cambria Math"/>
          </w:rPr>
          <m:t>,</m:t>
        </m:r>
        <m:r>
          <w:rPr>
            <w:rFonts w:ascii="Cambria Math" w:hAnsi="Cambria Math"/>
          </w:rPr>
          <m:t>n</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k</m:t>
        </m:r>
        <m:r>
          <m:rPr>
            <m:sty m:val="p"/>
          </m:rPr>
          <w:rPr>
            <w:rFonts w:ascii="Cambria Math" w:hAnsi="Cambria Math"/>
          </w:rPr>
          <m:t>)=</m:t>
        </m:r>
        <m:f>
          <m:fPr>
            <m:ctrlPr>
              <w:rPr>
                <w:rFonts w:ascii="Cambria Math" w:hAnsi="Cambria Math"/>
              </w:rPr>
            </m:ctrlPr>
          </m:fPr>
          <m:num>
            <m:sSubSup>
              <m:sSubSupPr>
                <m:ctrlPr>
                  <w:rPr>
                    <w:rFonts w:ascii="Cambria Math" w:hAnsi="Cambria Math"/>
                  </w:rPr>
                </m:ctrlPr>
              </m:sSubSupPr>
              <m:e>
                <m:r>
                  <w:rPr>
                    <w:rFonts w:ascii="Cambria Math" w:hAnsi="Cambria Math"/>
                  </w:rPr>
                  <m:t>C</m:t>
                </m:r>
              </m:e>
              <m:sub>
                <m:r>
                  <w:rPr>
                    <w:rFonts w:ascii="Cambria Math" w:hAnsi="Cambria Math"/>
                  </w:rPr>
                  <m:t>M</m:t>
                </m:r>
              </m:sub>
              <m:sup>
                <m:r>
                  <w:rPr>
                    <w:rFonts w:ascii="Cambria Math" w:hAnsi="Cambria Math"/>
                  </w:rPr>
                  <m:t>k</m:t>
                </m:r>
              </m:sup>
            </m:sSubSup>
            <m:sSubSup>
              <m:sSubSupPr>
                <m:ctrlPr>
                  <w:rPr>
                    <w:rFonts w:ascii="Cambria Math" w:hAnsi="Cambria Math"/>
                  </w:rPr>
                </m:ctrlPr>
              </m:sSubSupPr>
              <m:e>
                <m:r>
                  <w:rPr>
                    <w:rFonts w:ascii="Cambria Math" w:hAnsi="Cambria Math"/>
                  </w:rPr>
                  <m:t>C</m:t>
                </m:r>
              </m:e>
              <m:sub>
                <m:r>
                  <w:rPr>
                    <w:rFonts w:ascii="Cambria Math" w:hAnsi="Cambria Math"/>
                  </w:rPr>
                  <m:t>N</m:t>
                </m:r>
                <m:r>
                  <m:rPr>
                    <m:sty m:val="p"/>
                  </m:rPr>
                  <w:rPr>
                    <w:rFonts w:ascii="Cambria Math" w:hAnsi="Cambria Math"/>
                  </w:rPr>
                  <m:t>-</m:t>
                </m:r>
                <m:r>
                  <w:rPr>
                    <w:rFonts w:ascii="Cambria Math" w:hAnsi="Cambria Math"/>
                  </w:rPr>
                  <m:t>M</m:t>
                </m:r>
              </m:sub>
              <m:sup>
                <m:r>
                  <w:rPr>
                    <w:rFonts w:ascii="Cambria Math" w:hAnsi="Cambria Math"/>
                  </w:rPr>
                  <m:t>n</m:t>
                </m:r>
                <m:r>
                  <m:rPr>
                    <m:sty m:val="p"/>
                  </m:rPr>
                  <w:rPr>
                    <w:rFonts w:ascii="Cambria Math" w:hAnsi="Cambria Math"/>
                  </w:rPr>
                  <m:t>-</m:t>
                </m:r>
                <m:r>
                  <w:rPr>
                    <w:rFonts w:ascii="Cambria Math" w:hAnsi="Cambria Math"/>
                  </w:rPr>
                  <m:t>k</m:t>
                </m:r>
              </m:sup>
            </m:sSubSup>
          </m:num>
          <m:den>
            <m:sSubSup>
              <m:sSubSupPr>
                <m:ctrlPr>
                  <w:rPr>
                    <w:rFonts w:ascii="Cambria Math" w:hAnsi="Cambria Math"/>
                  </w:rPr>
                </m:ctrlPr>
              </m:sSubSupPr>
              <m:e>
                <m:r>
                  <w:rPr>
                    <w:rFonts w:ascii="Cambria Math" w:hAnsi="Cambria Math"/>
                  </w:rPr>
                  <m:t>C</m:t>
                </m:r>
              </m:e>
              <m:sub>
                <m:r>
                  <w:rPr>
                    <w:rFonts w:ascii="Cambria Math" w:hAnsi="Cambria Math"/>
                  </w:rPr>
                  <m:t>N</m:t>
                </m:r>
              </m:sub>
              <m:sup>
                <m:r>
                  <w:rPr>
                    <w:rFonts w:ascii="Cambria Math" w:hAnsi="Cambria Math"/>
                  </w:rPr>
                  <m:t>n</m:t>
                </m:r>
              </m:sup>
            </m:sSubSup>
          </m:den>
        </m:f>
        <m:r>
          <m:rPr>
            <m:sty m:val="p"/>
          </m:rPr>
          <w:rPr>
            <w:rFonts w:ascii="Cambria Math" w:hAnsi="Cambria Math"/>
          </w:rPr>
          <m:t>,</m:t>
        </m:r>
        <m:r>
          <w:rPr>
            <w:rFonts w:ascii="Cambria Math" w:hAnsi="Cambria Math"/>
          </w:rPr>
          <m:t>k</m:t>
        </m:r>
        <m:r>
          <m:rPr>
            <m:sty m:val="p"/>
          </m:rPr>
          <w:rPr>
            <w:rFonts w:ascii="Cambria Math" w:hAnsi="Cambria Math"/>
          </w:rPr>
          <m:t>=0,1,⋯,min(</m:t>
        </m:r>
        <m:r>
          <w:rPr>
            <w:rFonts w:ascii="Cambria Math" w:hAnsi="Cambria Math"/>
          </w:rPr>
          <m:t>n</m:t>
        </m:r>
        <m:r>
          <m:rPr>
            <m:sty m:val="p"/>
          </m:rPr>
          <w:rPr>
            <w:rFonts w:ascii="Cambria Math" w:hAnsi="Cambria Math"/>
          </w:rPr>
          <m:t>,</m:t>
        </m:r>
        <m:r>
          <w:rPr>
            <w:rFonts w:ascii="Cambria Math" w:hAnsi="Cambria Math"/>
          </w:rPr>
          <m:t>M</m:t>
        </m:r>
        <m:r>
          <m:rPr>
            <m:sty m:val="p"/>
          </m:rPr>
          <w:rPr>
            <w:rFonts w:ascii="Cambria Math" w:hAnsi="Cambria Math"/>
          </w:rPr>
          <m:t>)</m:t>
        </m:r>
      </m:oMath>
      <w:r>
        <w:t xml:space="preserve"> </w:t>
      </w:r>
    </w:p>
    <w:p w14:paraId="710D6E65" w14:textId="77777777" w:rsidR="00D662EA" w:rsidRDefault="00D662EA" w:rsidP="00D662EA">
      <w:pPr>
        <w:pStyle w:val="aff8"/>
        <w:rPr>
          <w:lang w:eastAsia="zh-CN"/>
        </w:rPr>
      </w:pPr>
      <w:r w:rsidRPr="00BF115D">
        <w:rPr>
          <w:b/>
          <w:sz w:val="24"/>
          <w:lang w:eastAsia="zh-CN"/>
        </w:rPr>
        <w:t>6.随机变量函数的概率分布</w:t>
      </w:r>
      <w:r>
        <w:rPr>
          <w:lang w:eastAsia="zh-CN"/>
        </w:rPr>
        <w:t xml:space="preserve"> </w:t>
      </w:r>
    </w:p>
    <w:p w14:paraId="2B50FBC0" w14:textId="77777777" w:rsidR="00D662EA" w:rsidRDefault="00D662EA" w:rsidP="00D662EA">
      <w:pPr>
        <w:pStyle w:val="aff8"/>
      </w:pPr>
      <w:r>
        <w:t>(</w:t>
      </w:r>
      <w:proofErr w:type="gramStart"/>
      <w:r>
        <w:t>1)</w:t>
      </w:r>
      <w:proofErr w:type="spellStart"/>
      <w:r>
        <w:t>离散型</w:t>
      </w:r>
      <w:proofErr w:type="spellEnd"/>
      <w:proofErr w:type="gramEnd"/>
      <w:r>
        <w:t>：</w:t>
      </w:r>
      <m:oMath>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m:t>
            </m:r>
          </m:sub>
        </m:sSub>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g</m:t>
        </m:r>
        <m:r>
          <m:rPr>
            <m:sty m:val="p"/>
          </m:rPr>
          <w:rPr>
            <w:rFonts w:ascii="Cambria Math" w:hAnsi="Cambria Math"/>
          </w:rPr>
          <m:t>(</m:t>
        </m:r>
        <m:r>
          <w:rPr>
            <w:rFonts w:ascii="Cambria Math" w:hAnsi="Cambria Math"/>
          </w:rPr>
          <m:t>X</m:t>
        </m:r>
        <m:r>
          <m:rPr>
            <m:sty m:val="p"/>
          </m:rPr>
          <w:rPr>
            <w:rFonts w:ascii="Cambria Math" w:hAnsi="Cambria Math"/>
          </w:rPr>
          <m:t>)</m:t>
        </m:r>
      </m:oMath>
    </w:p>
    <w:p w14:paraId="5CD6AD52" w14:textId="77777777" w:rsidR="00D662EA" w:rsidRDefault="00D662EA" w:rsidP="00D662EA">
      <w:pPr>
        <w:pStyle w:val="aff8"/>
        <w:rPr>
          <w:lang w:eastAsia="zh-CN"/>
        </w:rPr>
      </w:pPr>
      <w:r>
        <w:rPr>
          <w:lang w:eastAsia="zh-CN"/>
        </w:rPr>
        <w:t xml:space="preserve">则: </w:t>
      </w:r>
      <m:oMath>
        <m:r>
          <w:rPr>
            <w:rFonts w:ascii="Cambria Math" w:hAnsi="Cambria Math"/>
            <w:lang w:eastAsia="zh-CN"/>
          </w:rPr>
          <m:t>P(Y=</m:t>
        </m:r>
        <m:sSub>
          <m:sSubPr>
            <m:ctrlPr>
              <w:rPr>
                <w:rFonts w:ascii="Cambria Math" w:hAnsi="Cambria Math"/>
              </w:rPr>
            </m:ctrlPr>
          </m:sSubPr>
          <m:e>
            <m:r>
              <w:rPr>
                <w:rFonts w:ascii="Cambria Math" w:hAnsi="Cambria Math"/>
                <w:lang w:eastAsia="zh-CN"/>
              </w:rPr>
              <m:t>y</m:t>
            </m:r>
          </m:e>
          <m:sub>
            <m:r>
              <w:rPr>
                <w:rFonts w:ascii="Cambria Math" w:hAnsi="Cambria Math"/>
                <w:lang w:eastAsia="zh-CN"/>
              </w:rPr>
              <m:t>j</m:t>
            </m:r>
          </m:sub>
        </m:sSub>
        <m:r>
          <w:rPr>
            <w:rFonts w:ascii="Cambria Math" w:hAnsi="Cambria Math"/>
            <w:lang w:eastAsia="zh-CN"/>
          </w:rPr>
          <m:t>)=</m:t>
        </m:r>
        <m:nary>
          <m:naryPr>
            <m:chr m:val="∑"/>
            <m:limLoc m:val="undOvr"/>
            <m:supHide m:val="1"/>
            <m:ctrlPr>
              <w:rPr>
                <w:rFonts w:ascii="Cambria Math" w:hAnsi="Cambria Math"/>
              </w:rPr>
            </m:ctrlPr>
          </m:naryPr>
          <m:sub>
            <m:r>
              <w:rPr>
                <w:rFonts w:ascii="Cambria Math" w:hAnsi="Cambria Math"/>
                <w:lang w:eastAsia="zh-CN"/>
              </w:rPr>
              <m:t>g(</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y</m:t>
                </m:r>
              </m:e>
              <m:sub>
                <m:r>
                  <w:rPr>
                    <w:rFonts w:ascii="Cambria Math" w:hAnsi="Cambria Math"/>
                    <w:lang w:eastAsia="zh-CN"/>
                  </w:rPr>
                  <m:t>i</m:t>
                </m:r>
              </m:sub>
            </m:sSub>
          </m:sub>
          <m:sup/>
          <m:e>
            <m:r>
              <w:rPr>
                <w:rFonts w:ascii="Cambria Math" w:hAnsi="Cambria Math"/>
                <w:lang w:eastAsia="zh-CN"/>
              </w:rPr>
              <m:t>P(X=</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m:t>
            </m:r>
          </m:e>
        </m:nary>
      </m:oMath>
      <w:r>
        <w:rPr>
          <w:lang w:eastAsia="zh-CN"/>
        </w:rPr>
        <w:t xml:space="preserve"> </w:t>
      </w:r>
    </w:p>
    <w:p w14:paraId="32C401F3" w14:textId="77777777" w:rsidR="00D662EA" w:rsidRPr="00BF115D" w:rsidRDefault="00D662EA" w:rsidP="00D662EA">
      <w:pPr>
        <w:pStyle w:val="aff8"/>
        <w:rPr>
          <w:lang w:eastAsia="zh-CN"/>
        </w:rPr>
      </w:pPr>
      <w:r>
        <w:rPr>
          <w:lang w:eastAsia="zh-CN"/>
        </w:rPr>
        <w:t>(2)连续型：</w:t>
      </w:r>
      <m:oMath>
        <m:r>
          <w:rPr>
            <w:rFonts w:ascii="Cambria Math" w:hAnsi="Cambria Math"/>
            <w:lang w:eastAsia="zh-CN"/>
          </w:rPr>
          <m:t>X</m:t>
        </m:r>
        <m:groupChr>
          <m:groupChrPr>
            <m:chr m:val="̃"/>
            <m:pos m:val="top"/>
            <m:vertJc m:val="bot"/>
            <m:ctrlPr>
              <w:rPr>
                <w:rFonts w:ascii="Cambria Math" w:hAnsi="Cambria Math"/>
              </w:rPr>
            </m:ctrlPr>
          </m:groupChrPr>
          <m:e>
            <m:r>
              <w:rPr>
                <w:rFonts w:ascii="Cambria Math" w:hAnsi="Cambria Math"/>
                <w:lang w:eastAsia="zh-CN"/>
              </w:rPr>
              <m:t> </m:t>
            </m:r>
          </m:e>
        </m:groupChr>
        <m:sSub>
          <m:sSubPr>
            <m:ctrlPr>
              <w:rPr>
                <w:rFonts w:ascii="Cambria Math" w:hAnsi="Cambria Math"/>
              </w:rPr>
            </m:ctrlPr>
          </m:sSubPr>
          <m:e>
            <m:r>
              <w:rPr>
                <w:rFonts w:ascii="Cambria Math" w:hAnsi="Cambria Math"/>
                <w:lang w:eastAsia="zh-CN"/>
              </w:rPr>
              <m:t>f</m:t>
            </m:r>
          </m:e>
          <m:sub>
            <m:r>
              <w:rPr>
                <w:rFonts w:ascii="Cambria Math" w:hAnsi="Cambria Math"/>
                <w:lang w:eastAsia="zh-CN"/>
              </w:rPr>
              <m:t>X</m:t>
            </m:r>
          </m:sub>
        </m:sSub>
        <m:r>
          <w:rPr>
            <w:rFonts w:ascii="Cambria Math" w:hAnsi="Cambria Math"/>
            <w:lang w:eastAsia="zh-CN"/>
          </w:rPr>
          <m:t>(x),Y=g(x)</m:t>
        </m:r>
      </m:oMath>
    </w:p>
    <w:p w14:paraId="248B94FB" w14:textId="77777777" w:rsidR="00D662EA" w:rsidRDefault="00D662EA" w:rsidP="00D662EA">
      <w:pPr>
        <w:pStyle w:val="aff8"/>
        <w:rPr>
          <w:lang w:eastAsia="zh-CN"/>
        </w:rPr>
      </w:pPr>
      <w:r>
        <w:rPr>
          <w:lang w:eastAsia="zh-CN"/>
        </w:rPr>
        <w:t>则:</w:t>
      </w:r>
      <m:oMath>
        <m:sSub>
          <m:sSubPr>
            <m:ctrlPr>
              <w:rPr>
                <w:rFonts w:ascii="Cambria Math" w:hAnsi="Cambria Math"/>
              </w:rPr>
            </m:ctrlPr>
          </m:sSubPr>
          <m:e>
            <m:r>
              <w:rPr>
                <w:rFonts w:ascii="Cambria Math" w:hAnsi="Cambria Math"/>
                <w:lang w:eastAsia="zh-CN"/>
              </w:rPr>
              <m:t>F</m:t>
            </m:r>
          </m:e>
          <m:sub>
            <m:r>
              <w:rPr>
                <w:rFonts w:ascii="Cambria Math" w:hAnsi="Cambria Math"/>
                <w:lang w:eastAsia="zh-CN"/>
              </w:rPr>
              <m:t>y</m:t>
            </m:r>
          </m:sub>
        </m:sSub>
        <m:r>
          <w:rPr>
            <w:rFonts w:ascii="Cambria Math" w:hAnsi="Cambria Math"/>
            <w:lang w:eastAsia="zh-CN"/>
          </w:rPr>
          <m:t>(y)=P(Y≤y)=P(g(X)≤y)=</m:t>
        </m:r>
        <m:nary>
          <m:naryPr>
            <m:limLoc m:val="undOvr"/>
            <m:supHide m:val="1"/>
            <m:ctrlPr>
              <w:rPr>
                <w:rFonts w:ascii="Cambria Math" w:hAnsi="Cambria Math"/>
              </w:rPr>
            </m:ctrlPr>
          </m:naryPr>
          <m:sub>
            <m:r>
              <w:rPr>
                <w:rFonts w:ascii="Cambria Math" w:hAnsi="Cambria Math"/>
                <w:lang w:eastAsia="zh-CN"/>
              </w:rPr>
              <m:t>g(x)≤y</m:t>
            </m:r>
          </m:sub>
          <m:sup/>
          <m:e>
            <m:sSub>
              <m:sSubPr>
                <m:ctrlPr>
                  <w:rPr>
                    <w:rFonts w:ascii="Cambria Math" w:hAnsi="Cambria Math"/>
                  </w:rPr>
                </m:ctrlPr>
              </m:sSubPr>
              <m:e>
                <m:r>
                  <w:rPr>
                    <w:rFonts w:ascii="Cambria Math" w:hAnsi="Cambria Math"/>
                    <w:lang w:eastAsia="zh-CN"/>
                  </w:rPr>
                  <m:t>f</m:t>
                </m:r>
              </m:e>
              <m:sub>
                <m:r>
                  <w:rPr>
                    <w:rFonts w:ascii="Cambria Math" w:hAnsi="Cambria Math"/>
                    <w:lang w:eastAsia="zh-CN"/>
                  </w:rPr>
                  <m:t>x</m:t>
                </m:r>
              </m:sub>
            </m:sSub>
            <m:r>
              <w:rPr>
                <w:rFonts w:ascii="Cambria Math" w:hAnsi="Cambria Math"/>
                <w:lang w:eastAsia="zh-CN"/>
              </w:rPr>
              <m:t>(x)dx</m:t>
            </m:r>
          </m:e>
        </m:nary>
      </m:oMath>
      <w:r>
        <w:rPr>
          <w:lang w:eastAsia="zh-CN"/>
        </w:rPr>
        <w:t xml:space="preserve">，  </w:t>
      </w:r>
      <m:oMath>
        <m:sSub>
          <m:sSubPr>
            <m:ctrlPr>
              <w:rPr>
                <w:rFonts w:ascii="Cambria Math" w:hAnsi="Cambria Math"/>
              </w:rPr>
            </m:ctrlPr>
          </m:sSubPr>
          <m:e>
            <m:r>
              <w:rPr>
                <w:rFonts w:ascii="Cambria Math" w:hAnsi="Cambria Math"/>
                <w:lang w:eastAsia="zh-CN"/>
              </w:rPr>
              <m:t>f</m:t>
            </m:r>
          </m:e>
          <m:sub>
            <m:r>
              <w:rPr>
                <w:rFonts w:ascii="Cambria Math" w:hAnsi="Cambria Math"/>
                <w:lang w:eastAsia="zh-CN"/>
              </w:rPr>
              <m:t>Y</m:t>
            </m:r>
          </m:sub>
        </m:sSub>
        <m:r>
          <w:rPr>
            <w:rFonts w:ascii="Cambria Math" w:hAnsi="Cambria Math"/>
            <w:lang w:eastAsia="zh-CN"/>
          </w:rPr>
          <m:t>(y)=F</m:t>
        </m:r>
        <m:sSub>
          <m:sSubPr>
            <m:ctrlPr>
              <w:rPr>
                <w:rFonts w:ascii="Cambria Math" w:hAnsi="Cambria Math"/>
              </w:rPr>
            </m:ctrlPr>
          </m:sSubPr>
          <m:e>
            <m:r>
              <w:rPr>
                <w:rFonts w:ascii="Cambria Math" w:hAnsi="Cambria Math"/>
                <w:lang w:eastAsia="zh-CN"/>
              </w:rPr>
              <m:t>'</m:t>
            </m:r>
          </m:e>
          <m:sub>
            <m:r>
              <w:rPr>
                <w:rFonts w:ascii="Cambria Math" w:hAnsi="Cambria Math"/>
                <w:lang w:eastAsia="zh-CN"/>
              </w:rPr>
              <m:t>Y</m:t>
            </m:r>
          </m:sub>
        </m:sSub>
        <m:r>
          <w:rPr>
            <w:rFonts w:ascii="Cambria Math" w:hAnsi="Cambria Math"/>
            <w:lang w:eastAsia="zh-CN"/>
          </w:rPr>
          <m:t>(y)</m:t>
        </m:r>
      </m:oMath>
      <w:r>
        <w:rPr>
          <w:lang w:eastAsia="zh-CN"/>
        </w:rPr>
        <w:t xml:space="preserve"> </w:t>
      </w:r>
    </w:p>
    <w:p w14:paraId="19DF2286" w14:textId="77777777" w:rsidR="00D662EA" w:rsidRPr="003679C6" w:rsidRDefault="00D662EA" w:rsidP="00D662EA">
      <w:pPr>
        <w:pStyle w:val="aff8"/>
        <w:rPr>
          <w:lang w:eastAsia="zh-CN"/>
        </w:rPr>
      </w:pPr>
      <w:r>
        <w:rPr>
          <w:b/>
          <w:sz w:val="24"/>
          <w:lang w:eastAsia="zh-CN"/>
        </w:rPr>
        <w:t>7</w:t>
      </w:r>
      <w:r w:rsidRPr="003679C6">
        <w:rPr>
          <w:b/>
          <w:sz w:val="24"/>
          <w:lang w:eastAsia="zh-CN"/>
        </w:rPr>
        <w:t>.重要公式与结论</w:t>
      </w:r>
      <w:r>
        <w:rPr>
          <w:lang w:eastAsia="zh-CN"/>
        </w:rPr>
        <w:t xml:space="preserve"> </w:t>
      </w:r>
    </w:p>
    <w:p w14:paraId="203C3125" w14:textId="77777777" w:rsidR="00D662EA" w:rsidRPr="003679C6" w:rsidRDefault="00D662EA" w:rsidP="00D662EA">
      <w:pPr>
        <w:pStyle w:val="aff8"/>
        <w:rPr>
          <w:lang w:eastAsia="zh-CN"/>
        </w:rPr>
      </w:pPr>
      <w:r>
        <w:rPr>
          <w:lang w:eastAsia="zh-CN"/>
        </w:rPr>
        <w:t xml:space="preserve">(1) </w:t>
      </w:r>
      <m:oMath>
        <m:r>
          <w:rPr>
            <w:rFonts w:ascii="Cambria Math" w:hAnsi="Cambria Math"/>
            <w:lang w:eastAsia="zh-CN"/>
          </w:rPr>
          <m:t>X</m:t>
        </m:r>
        <m:r>
          <w:rPr>
            <w:rFonts w:ascii="Cambria Math" w:hAnsi="Cambria Math" w:hint="eastAsia"/>
            <w:lang w:eastAsia="zh-CN"/>
          </w:rPr>
          <m:t>~</m:t>
        </m:r>
        <m:r>
          <w:rPr>
            <w:rFonts w:ascii="Cambria Math" w:hAnsi="Cambria Math"/>
            <w:lang w:eastAsia="zh-CN"/>
          </w:rPr>
          <m:t>N(0,1)⇒φ(0)=</m:t>
        </m:r>
        <m:f>
          <m:fPr>
            <m:ctrlPr>
              <w:rPr>
                <w:rFonts w:ascii="Cambria Math" w:hAnsi="Cambria Math"/>
              </w:rPr>
            </m:ctrlPr>
          </m:fPr>
          <m:num>
            <m:r>
              <w:rPr>
                <w:rFonts w:ascii="Cambria Math" w:hAnsi="Cambria Math"/>
                <w:lang w:eastAsia="zh-CN"/>
              </w:rPr>
              <m:t>1</m:t>
            </m:r>
          </m:num>
          <m:den>
            <m:rad>
              <m:radPr>
                <m:degHide m:val="1"/>
                <m:ctrlPr>
                  <w:rPr>
                    <w:rFonts w:ascii="Cambria Math" w:hAnsi="Cambria Math"/>
                  </w:rPr>
                </m:ctrlPr>
              </m:radPr>
              <m:deg/>
              <m:e>
                <m:r>
                  <w:rPr>
                    <w:rFonts w:ascii="Cambria Math" w:hAnsi="Cambria Math"/>
                    <w:lang w:eastAsia="zh-CN"/>
                  </w:rPr>
                  <m:t>2π</m:t>
                </m:r>
              </m:e>
            </m:rad>
          </m:den>
        </m:f>
        <m:r>
          <w:rPr>
            <w:rFonts w:ascii="Cambria Math" w:hAnsi="Cambria Math"/>
            <w:lang w:eastAsia="zh-CN"/>
          </w:rPr>
          <m:t>,Φ(0)=</m:t>
        </m:r>
        <m:f>
          <m:fPr>
            <m:ctrlPr>
              <w:rPr>
                <w:rFonts w:ascii="Cambria Math" w:hAnsi="Cambria Math"/>
              </w:rPr>
            </m:ctrlPr>
          </m:fPr>
          <m:num>
            <m:r>
              <w:rPr>
                <w:rFonts w:ascii="Cambria Math" w:hAnsi="Cambria Math"/>
                <w:lang w:eastAsia="zh-CN"/>
              </w:rPr>
              <m:t>1</m:t>
            </m:r>
          </m:num>
          <m:den>
            <m:r>
              <w:rPr>
                <w:rFonts w:ascii="Cambria Math" w:hAnsi="Cambria Math"/>
                <w:lang w:eastAsia="zh-CN"/>
              </w:rPr>
              <m:t>2</m:t>
            </m:r>
          </m:den>
        </m:f>
        <m:r>
          <w:rPr>
            <w:rFonts w:ascii="Cambria Math" w:hAnsi="Cambria Math"/>
            <w:lang w:eastAsia="zh-CN"/>
          </w:rPr>
          <m:t>,</m:t>
        </m:r>
      </m:oMath>
      <w:r>
        <w:rPr>
          <w:lang w:eastAsia="zh-CN"/>
        </w:rPr>
        <w:t xml:space="preserve"> </w:t>
      </w:r>
      <m:oMath>
        <m:r>
          <w:rPr>
            <w:rFonts w:ascii="Cambria Math" w:hAnsi="Cambria Math"/>
            <w:lang w:eastAsia="zh-CN"/>
          </w:rPr>
          <m:t>Φ(-a)=P(X≤-a)=1-Φ(a)</m:t>
        </m:r>
      </m:oMath>
      <w:r>
        <w:rPr>
          <w:lang w:eastAsia="zh-CN"/>
        </w:rPr>
        <w:t xml:space="preserve"> </w:t>
      </w:r>
    </w:p>
    <w:p w14:paraId="40361057" w14:textId="77777777" w:rsidR="00D662EA" w:rsidRPr="003679C6" w:rsidRDefault="00D662EA" w:rsidP="00D662EA">
      <w:pPr>
        <w:pStyle w:val="aff8"/>
      </w:pPr>
      <w:r>
        <w:t xml:space="preserve">(2) </w:t>
      </w:r>
      <m:oMath>
        <m:r>
          <w:rPr>
            <w:rFonts w:ascii="Cambria Math" w:hAnsi="Cambria Math"/>
          </w:rPr>
          <m:t>X</m:t>
        </m:r>
        <m:r>
          <w:rPr>
            <w:rFonts w:ascii="Cambria Math" w:hAnsi="Cambria Math" w:hint="eastAsia"/>
          </w:rPr>
          <m:t>~</m:t>
        </m:r>
        <m:r>
          <w:rPr>
            <w:rFonts w:ascii="Cambria Math" w:hAnsi="Cambria Math"/>
          </w:rPr>
          <m:t>N</m:t>
        </m:r>
        <m:d>
          <m:dPr>
            <m:ctrlPr>
              <w:rPr>
                <w:rFonts w:ascii="Cambria Math" w:hAnsi="Cambria Math"/>
                <w:i/>
              </w:rPr>
            </m:ctrlPr>
          </m:dPr>
          <m:e>
            <m:r>
              <w:rPr>
                <w:rFonts w:ascii="Cambria Math" w:hAnsi="Cambria Math"/>
              </w:rPr>
              <m:t>μ,</m:t>
            </m:r>
            <m:sSup>
              <m:sSupPr>
                <m:ctrlPr>
                  <w:rPr>
                    <w:rFonts w:ascii="Cambria Math" w:hAnsi="Cambria Math"/>
                  </w:rPr>
                </m:ctrlPr>
              </m:sSupPr>
              <m:e>
                <m:r>
                  <w:rPr>
                    <w:rFonts w:ascii="Cambria Math" w:hAnsi="Cambria Math"/>
                  </w:rPr>
                  <m:t>σ</m:t>
                </m:r>
              </m:e>
              <m:sup>
                <m:r>
                  <w:rPr>
                    <w:rFonts w:ascii="Cambria Math" w:hAnsi="Cambria Math"/>
                  </w:rPr>
                  <m:t>2</m:t>
                </m:r>
              </m:sup>
            </m:sSup>
          </m:e>
        </m:d>
        <m:r>
          <w:rPr>
            <w:rFonts w:ascii="Cambria Math" w:hAnsi="Cambria Math"/>
          </w:rPr>
          <m:t>⇒</m:t>
        </m:r>
        <m:f>
          <m:fPr>
            <m:ctrlPr>
              <w:rPr>
                <w:rFonts w:ascii="Cambria Math" w:hAnsi="Cambria Math"/>
              </w:rPr>
            </m:ctrlPr>
          </m:fPr>
          <m:num>
            <m:r>
              <w:rPr>
                <w:rFonts w:ascii="Cambria Math" w:hAnsi="Cambria Math"/>
              </w:rPr>
              <m:t>X-μ</m:t>
            </m:r>
          </m:num>
          <m:den>
            <m:r>
              <w:rPr>
                <w:rFonts w:ascii="Cambria Math" w:hAnsi="Cambria Math"/>
              </w:rPr>
              <m:t>σ</m:t>
            </m:r>
          </m:den>
        </m:f>
        <m:r>
          <w:rPr>
            <w:rFonts w:ascii="Cambria Math" w:hAnsi="Cambria Math" w:hint="eastAsia"/>
          </w:rPr>
          <m:t>~</m:t>
        </m:r>
        <m:r>
          <w:rPr>
            <w:rFonts w:ascii="Cambria Math" w:hAnsi="Cambria Math"/>
          </w:rPr>
          <m:t>N</m:t>
        </m:r>
        <m:d>
          <m:dPr>
            <m:ctrlPr>
              <w:rPr>
                <w:rFonts w:ascii="Cambria Math" w:hAnsi="Cambria Math"/>
                <w:i/>
              </w:rPr>
            </m:ctrlPr>
          </m:dPr>
          <m:e>
            <m:r>
              <w:rPr>
                <w:rFonts w:ascii="Cambria Math" w:hAnsi="Cambria Math"/>
              </w:rPr>
              <m:t>0,1</m:t>
            </m:r>
          </m:e>
        </m:d>
        <m:r>
          <w:rPr>
            <w:rFonts w:ascii="Cambria Math" w:hAnsi="Cambria Math"/>
          </w:rPr>
          <m:t>,P(X≤a)=Φ(</m:t>
        </m:r>
        <m:f>
          <m:fPr>
            <m:ctrlPr>
              <w:rPr>
                <w:rFonts w:ascii="Cambria Math" w:hAnsi="Cambria Math"/>
              </w:rPr>
            </m:ctrlPr>
          </m:fPr>
          <m:num>
            <m:r>
              <w:rPr>
                <w:rFonts w:ascii="Cambria Math" w:hAnsi="Cambria Math"/>
              </w:rPr>
              <m:t>a-μ</m:t>
            </m:r>
          </m:num>
          <m:den>
            <m:r>
              <w:rPr>
                <w:rFonts w:ascii="Cambria Math" w:hAnsi="Cambria Math"/>
              </w:rPr>
              <m:t>σ</m:t>
            </m:r>
          </m:den>
        </m:f>
        <m:r>
          <w:rPr>
            <w:rFonts w:ascii="Cambria Math" w:hAnsi="Cambria Math"/>
          </w:rPr>
          <m:t>)</m:t>
        </m:r>
      </m:oMath>
      <w:r>
        <w:t xml:space="preserve"> </w:t>
      </w:r>
    </w:p>
    <w:p w14:paraId="751DA069" w14:textId="77777777" w:rsidR="00D662EA" w:rsidRPr="003679C6" w:rsidRDefault="00D662EA" w:rsidP="00D662EA">
      <w:pPr>
        <w:pStyle w:val="aff8"/>
      </w:pPr>
      <w:r>
        <w:t xml:space="preserve">(3) </w:t>
      </w:r>
      <m:oMath>
        <m:r>
          <w:rPr>
            <w:rFonts w:ascii="Cambria Math" w:hAnsi="Cambria Math"/>
          </w:rPr>
          <m:t>X</m:t>
        </m:r>
        <m:r>
          <w:rPr>
            <w:rFonts w:ascii="Cambria Math" w:hAnsi="Cambria Math" w:hint="eastAsia"/>
          </w:rPr>
          <m:t>~</m:t>
        </m:r>
        <m:r>
          <w:rPr>
            <w:rFonts w:ascii="Cambria Math" w:hAnsi="Cambria Math"/>
          </w:rPr>
          <m:t>E(λ)⇒P(X&gt;s+t|X&gt;s)=P(X&gt;t)</m:t>
        </m:r>
      </m:oMath>
      <w:r>
        <w:t xml:space="preserve"> </w:t>
      </w:r>
    </w:p>
    <w:p w14:paraId="0C9FCEF0" w14:textId="77777777" w:rsidR="00D662EA" w:rsidRDefault="00D662EA" w:rsidP="00D662EA">
      <w:pPr>
        <w:pStyle w:val="aff8"/>
      </w:pPr>
      <w:r>
        <w:t xml:space="preserve">(4) </w:t>
      </w:r>
      <m:oMath>
        <m:r>
          <w:rPr>
            <w:rFonts w:ascii="Cambria Math" w:hAnsi="Cambria Math"/>
          </w:rPr>
          <m:t>X</m:t>
        </m:r>
        <m:r>
          <w:rPr>
            <w:rFonts w:ascii="Cambria Math" w:hAnsi="Cambria Math" w:hint="eastAsia"/>
          </w:rPr>
          <m:t>~</m:t>
        </m:r>
        <m:r>
          <w:rPr>
            <w:rFonts w:ascii="Cambria Math" w:hAnsi="Cambria Math"/>
          </w:rPr>
          <m:t>G(p)⇒P(X=m+k|X&gt;m)=P(X=k)</m:t>
        </m:r>
      </m:oMath>
      <w:r>
        <w:t xml:space="preserve"> </w:t>
      </w:r>
    </w:p>
    <w:p w14:paraId="69D28B27" w14:textId="77777777" w:rsidR="00D662EA" w:rsidRDefault="00D662EA" w:rsidP="00D662EA">
      <w:pPr>
        <w:pStyle w:val="aff8"/>
        <w:rPr>
          <w:lang w:eastAsia="zh-CN"/>
        </w:rPr>
      </w:pPr>
      <w:r>
        <w:rPr>
          <w:lang w:eastAsia="zh-CN"/>
        </w:rPr>
        <w:t>(5) 离散型随机变量的分布函数为阶梯间断函数；连续型随机变量的分布函数为连续函数，但不一定为处处可导函数</w:t>
      </w:r>
      <w:r>
        <w:rPr>
          <w:rFonts w:hint="eastAsia"/>
          <w:lang w:eastAsia="zh-CN"/>
        </w:rPr>
        <w:t>。</w:t>
      </w:r>
    </w:p>
    <w:p w14:paraId="4D313953" w14:textId="77777777" w:rsidR="00D662EA" w:rsidRDefault="00D662EA" w:rsidP="00D662EA">
      <w:pPr>
        <w:pStyle w:val="aff8"/>
        <w:rPr>
          <w:lang w:eastAsia="zh-CN"/>
        </w:rPr>
      </w:pPr>
      <w:r>
        <w:rPr>
          <w:lang w:eastAsia="zh-CN"/>
        </w:rPr>
        <w:t>(6) 存在既非离散也非连续型随机变量</w:t>
      </w:r>
      <w:r>
        <w:rPr>
          <w:rFonts w:hint="eastAsia"/>
          <w:lang w:eastAsia="zh-CN"/>
        </w:rPr>
        <w:t>。</w:t>
      </w:r>
    </w:p>
    <w:p w14:paraId="7470FD0A" w14:textId="77777777" w:rsidR="00D662EA" w:rsidRDefault="00D662EA" w:rsidP="00D662EA">
      <w:pPr>
        <w:pStyle w:val="4"/>
      </w:pPr>
      <w:r>
        <w:t>多维随机变量及其分布</w:t>
      </w:r>
    </w:p>
    <w:p w14:paraId="2DA86B4F" w14:textId="77777777" w:rsidR="00D662EA" w:rsidRPr="00091F83" w:rsidRDefault="00D662EA" w:rsidP="00D662EA">
      <w:pPr>
        <w:pStyle w:val="aff8"/>
        <w:rPr>
          <w:b/>
          <w:lang w:eastAsia="zh-CN"/>
        </w:rPr>
      </w:pPr>
      <w:r w:rsidRPr="00091F83">
        <w:rPr>
          <w:b/>
          <w:sz w:val="24"/>
          <w:lang w:eastAsia="zh-CN"/>
        </w:rPr>
        <w:t>1.二维随机变量及其联合分布</w:t>
      </w:r>
      <w:r w:rsidRPr="00091F83">
        <w:rPr>
          <w:b/>
          <w:lang w:eastAsia="zh-CN"/>
        </w:rPr>
        <w:t xml:space="preserve"> </w:t>
      </w:r>
    </w:p>
    <w:p w14:paraId="31298726" w14:textId="77777777" w:rsidR="00D662EA" w:rsidRDefault="00D662EA" w:rsidP="00D662EA">
      <w:pPr>
        <w:pStyle w:val="aff8"/>
        <w:rPr>
          <w:lang w:eastAsia="zh-CN"/>
        </w:rPr>
      </w:pPr>
      <w:r>
        <w:rPr>
          <w:lang w:eastAsia="zh-CN"/>
        </w:rPr>
        <w:t>由两个随机变量构成的随机向量</w:t>
      </w:r>
      <m:oMath>
        <m:r>
          <w:rPr>
            <w:rFonts w:ascii="Cambria Math" w:hAnsi="Cambria Math"/>
            <w:lang w:eastAsia="zh-CN"/>
          </w:rPr>
          <m:t>(X,Y)</m:t>
        </m:r>
      </m:oMath>
      <w:r>
        <w:rPr>
          <w:lang w:eastAsia="zh-CN"/>
        </w:rPr>
        <w:t>， 联合分布为</w:t>
      </w:r>
      <m:oMath>
        <m:r>
          <w:rPr>
            <w:rFonts w:ascii="Cambria Math" w:hAnsi="Cambria Math"/>
            <w:lang w:eastAsia="zh-CN"/>
          </w:rPr>
          <m:t>F(x,y)=P(X≤x,Y≤y)</m:t>
        </m:r>
      </m:oMath>
      <w:r>
        <w:rPr>
          <w:lang w:eastAsia="zh-CN"/>
        </w:rPr>
        <w:t xml:space="preserve"> </w:t>
      </w:r>
    </w:p>
    <w:p w14:paraId="2132814B" w14:textId="77777777" w:rsidR="00D662EA" w:rsidRPr="00091F83" w:rsidRDefault="00D662EA" w:rsidP="00D662EA">
      <w:pPr>
        <w:pStyle w:val="aff8"/>
        <w:rPr>
          <w:b/>
          <w:sz w:val="24"/>
          <w:lang w:eastAsia="zh-CN"/>
        </w:rPr>
      </w:pPr>
      <w:r w:rsidRPr="00091F83">
        <w:rPr>
          <w:b/>
          <w:sz w:val="24"/>
          <w:lang w:eastAsia="zh-CN"/>
        </w:rPr>
        <w:lastRenderedPageBreak/>
        <w:t>2.二维离散型随机变量的分布</w:t>
      </w:r>
    </w:p>
    <w:p w14:paraId="2996CE79" w14:textId="77777777" w:rsidR="00D662EA" w:rsidRDefault="00D662EA" w:rsidP="00D662EA">
      <w:pPr>
        <w:pStyle w:val="aff8"/>
        <w:rPr>
          <w:lang w:eastAsia="zh-CN"/>
        </w:rPr>
      </w:pPr>
      <w:r>
        <w:rPr>
          <w:lang w:eastAsia="zh-CN"/>
        </w:rPr>
        <w:t xml:space="preserve">(1) 联合概率分布律 </w:t>
      </w:r>
      <m:oMath>
        <m:r>
          <w:rPr>
            <w:rFonts w:ascii="Cambria Math" w:hAnsi="Cambria Math"/>
            <w:lang w:eastAsia="zh-CN"/>
          </w:rPr>
          <m:t>P{X=</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,Y=</m:t>
        </m:r>
        <m:sSub>
          <m:sSubPr>
            <m:ctrlPr>
              <w:rPr>
                <w:rFonts w:ascii="Cambria Math" w:hAnsi="Cambria Math"/>
              </w:rPr>
            </m:ctrlPr>
          </m:sSubPr>
          <m:e>
            <m:r>
              <w:rPr>
                <w:rFonts w:ascii="Cambria Math" w:hAnsi="Cambria Math"/>
                <w:lang w:eastAsia="zh-CN"/>
              </w:rPr>
              <m:t>y</m:t>
            </m:r>
          </m:e>
          <m:sub>
            <m:r>
              <w:rPr>
                <w:rFonts w:ascii="Cambria Math" w:hAnsi="Cambria Math"/>
                <w:lang w:eastAsia="zh-CN"/>
              </w:rPr>
              <m:t>j</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p</m:t>
            </m:r>
          </m:e>
          <m:sub>
            <m:r>
              <w:rPr>
                <w:rFonts w:ascii="Cambria Math" w:hAnsi="Cambria Math"/>
                <w:lang w:eastAsia="zh-CN"/>
              </w:rPr>
              <m:t>ij</m:t>
            </m:r>
          </m:sub>
        </m:sSub>
        <m:r>
          <w:rPr>
            <w:rFonts w:ascii="Cambria Math" w:hAnsi="Cambria Math"/>
            <w:lang w:eastAsia="zh-CN"/>
          </w:rPr>
          <m:t>;i,j=1,2,⋯</m:t>
        </m:r>
      </m:oMath>
      <w:r>
        <w:rPr>
          <w:lang w:eastAsia="zh-CN"/>
        </w:rPr>
        <w:t xml:space="preserve"> </w:t>
      </w:r>
    </w:p>
    <w:p w14:paraId="197BC297" w14:textId="77777777" w:rsidR="00D662EA" w:rsidRDefault="00D662EA" w:rsidP="00D662EA">
      <w:pPr>
        <w:pStyle w:val="aff8"/>
        <w:rPr>
          <w:lang w:eastAsia="zh-CN"/>
        </w:rPr>
      </w:pPr>
      <w:r>
        <w:rPr>
          <w:lang w:eastAsia="zh-CN"/>
        </w:rPr>
        <w:t xml:space="preserve">(2) 边缘分布律 </w:t>
      </w:r>
      <m:oMath>
        <m:sSub>
          <m:sSubPr>
            <m:ctrlPr>
              <w:rPr>
                <w:rFonts w:ascii="Cambria Math" w:hAnsi="Cambria Math"/>
              </w:rPr>
            </m:ctrlPr>
          </m:sSubPr>
          <m:e>
            <m:r>
              <w:rPr>
                <w:rFonts w:ascii="Cambria Math" w:hAnsi="Cambria Math"/>
                <w:lang w:eastAsia="zh-CN"/>
              </w:rPr>
              <m:t>p</m:t>
            </m:r>
          </m:e>
          <m:sub>
            <m:r>
              <w:rPr>
                <w:rFonts w:ascii="Cambria Math" w:hAnsi="Cambria Math"/>
                <w:lang w:eastAsia="zh-CN"/>
              </w:rPr>
              <m:t>i⋅</m:t>
            </m:r>
          </m:sub>
        </m:sSub>
        <m: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j=1</m:t>
            </m:r>
          </m:sub>
          <m:sup>
            <m:r>
              <w:rPr>
                <w:rFonts w:ascii="Cambria Math" w:hAnsi="Cambria Math"/>
                <w:lang w:eastAsia="zh-CN"/>
              </w:rPr>
              <m:t>∞</m:t>
            </m:r>
          </m:sup>
          <m:e>
            <m:sSub>
              <m:sSubPr>
                <m:ctrlPr>
                  <w:rPr>
                    <w:rFonts w:ascii="Cambria Math" w:hAnsi="Cambria Math"/>
                  </w:rPr>
                </m:ctrlPr>
              </m:sSubPr>
              <m:e>
                <m:r>
                  <w:rPr>
                    <w:rFonts w:ascii="Cambria Math" w:hAnsi="Cambria Math"/>
                    <w:lang w:eastAsia="zh-CN"/>
                  </w:rPr>
                  <m:t>p</m:t>
                </m:r>
              </m:e>
              <m:sub>
                <m:r>
                  <w:rPr>
                    <w:rFonts w:ascii="Cambria Math" w:hAnsi="Cambria Math"/>
                    <w:lang w:eastAsia="zh-CN"/>
                  </w:rPr>
                  <m:t>ij</m:t>
                </m:r>
              </m:sub>
            </m:sSub>
          </m:e>
        </m:nary>
        <m:r>
          <w:rPr>
            <w:rFonts w:ascii="Cambria Math" w:hAnsi="Cambria Math"/>
            <w:lang w:eastAsia="zh-CN"/>
          </w:rPr>
          <m:t>,i=1,2,⋯</m:t>
        </m:r>
      </m:oMath>
      <w:r>
        <w:rPr>
          <w:lang w:eastAsia="zh-CN"/>
        </w:rPr>
        <w:t xml:space="preserve"> </w:t>
      </w:r>
      <m:oMath>
        <m:sSub>
          <m:sSubPr>
            <m:ctrlPr>
              <w:rPr>
                <w:rFonts w:ascii="Cambria Math" w:hAnsi="Cambria Math"/>
              </w:rPr>
            </m:ctrlPr>
          </m:sSubPr>
          <m:e>
            <m:r>
              <w:rPr>
                <w:rFonts w:ascii="Cambria Math" w:hAnsi="Cambria Math"/>
                <w:lang w:eastAsia="zh-CN"/>
              </w:rPr>
              <m:t>p</m:t>
            </m:r>
          </m:e>
          <m:sub>
            <m:r>
              <w:rPr>
                <w:rFonts w:ascii="Cambria Math" w:hAnsi="Cambria Math"/>
                <w:lang w:eastAsia="zh-CN"/>
              </w:rPr>
              <m:t>⋅j</m:t>
            </m:r>
          </m:sub>
        </m:sSub>
        <m: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i</m:t>
            </m:r>
          </m:sub>
          <m:sup>
            <m:r>
              <w:rPr>
                <w:rFonts w:ascii="Cambria Math" w:hAnsi="Cambria Math"/>
                <w:lang w:eastAsia="zh-CN"/>
              </w:rPr>
              <m:t>∞</m:t>
            </m:r>
          </m:sup>
          <m:e>
            <m:sSub>
              <m:sSubPr>
                <m:ctrlPr>
                  <w:rPr>
                    <w:rFonts w:ascii="Cambria Math" w:hAnsi="Cambria Math"/>
                  </w:rPr>
                </m:ctrlPr>
              </m:sSubPr>
              <m:e>
                <m:r>
                  <w:rPr>
                    <w:rFonts w:ascii="Cambria Math" w:hAnsi="Cambria Math"/>
                    <w:lang w:eastAsia="zh-CN"/>
                  </w:rPr>
                  <m:t>p</m:t>
                </m:r>
              </m:e>
              <m:sub>
                <m:r>
                  <w:rPr>
                    <w:rFonts w:ascii="Cambria Math" w:hAnsi="Cambria Math"/>
                    <w:lang w:eastAsia="zh-CN"/>
                  </w:rPr>
                  <m:t>ij</m:t>
                </m:r>
              </m:sub>
            </m:sSub>
          </m:e>
        </m:nary>
        <m:r>
          <w:rPr>
            <w:rFonts w:ascii="Cambria Math" w:hAnsi="Cambria Math"/>
            <w:lang w:eastAsia="zh-CN"/>
          </w:rPr>
          <m:t>,j=1,2,⋯</m:t>
        </m:r>
      </m:oMath>
      <w:r>
        <w:rPr>
          <w:lang w:eastAsia="zh-CN"/>
        </w:rPr>
        <w:t xml:space="preserve"> </w:t>
      </w:r>
    </w:p>
    <w:p w14:paraId="3BE4CB09" w14:textId="77777777" w:rsidR="00D662EA" w:rsidRDefault="00D662EA" w:rsidP="00D662EA">
      <w:pPr>
        <w:pStyle w:val="aff8"/>
        <w:rPr>
          <w:lang w:eastAsia="zh-CN"/>
        </w:rPr>
      </w:pPr>
      <w:r>
        <w:rPr>
          <w:lang w:eastAsia="zh-CN"/>
        </w:rPr>
        <w:t xml:space="preserve">(3) 条件分布律 </w:t>
      </w:r>
      <w:r w:rsidRPr="00091F83">
        <w:rPr>
          <w:sz w:val="24"/>
          <w:lang w:eastAsia="zh-CN"/>
        </w:rPr>
        <w:t xml:space="preserve"> </w:t>
      </w:r>
      <m:oMath>
        <m:r>
          <w:rPr>
            <w:rFonts w:ascii="Cambria Math" w:hAnsi="Cambria Math"/>
            <w:sz w:val="24"/>
            <w:lang w:eastAsia="zh-CN"/>
          </w:rPr>
          <m:t>P{X=</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i</m:t>
            </m:r>
          </m:sub>
        </m:sSub>
        <m:r>
          <w:rPr>
            <w:rFonts w:ascii="Cambria Math" w:hAnsi="Cambria Math"/>
            <w:sz w:val="24"/>
            <w:lang w:eastAsia="zh-CN"/>
          </w:rPr>
          <m:t>|Y=</m:t>
        </m:r>
        <m:sSub>
          <m:sSubPr>
            <m:ctrlPr>
              <w:rPr>
                <w:rFonts w:ascii="Cambria Math" w:hAnsi="Cambria Math"/>
                <w:sz w:val="24"/>
              </w:rPr>
            </m:ctrlPr>
          </m:sSubPr>
          <m:e>
            <m:r>
              <w:rPr>
                <w:rFonts w:ascii="Cambria Math" w:hAnsi="Cambria Math"/>
                <w:sz w:val="24"/>
                <w:lang w:eastAsia="zh-CN"/>
              </w:rPr>
              <m:t>y</m:t>
            </m:r>
          </m:e>
          <m:sub>
            <m:r>
              <w:rPr>
                <w:rFonts w:ascii="Cambria Math" w:hAnsi="Cambria Math"/>
                <w:sz w:val="24"/>
                <w:lang w:eastAsia="zh-CN"/>
              </w:rPr>
              <m:t>j</m:t>
            </m:r>
          </m:sub>
        </m:sSub>
        <m:r>
          <w:rPr>
            <w:rFonts w:ascii="Cambria Math" w:hAnsi="Cambria Math"/>
            <w:sz w:val="24"/>
            <w:lang w:eastAsia="zh-CN"/>
          </w:rPr>
          <m:t>}=</m:t>
        </m:r>
        <m:f>
          <m:fPr>
            <m:ctrlPr>
              <w:rPr>
                <w:rFonts w:ascii="Cambria Math" w:hAnsi="Cambria Math"/>
                <w:sz w:val="24"/>
              </w:rPr>
            </m:ctrlPr>
          </m:fPr>
          <m:num>
            <m:sSub>
              <m:sSubPr>
                <m:ctrlPr>
                  <w:rPr>
                    <w:rFonts w:ascii="Cambria Math" w:hAnsi="Cambria Math"/>
                    <w:sz w:val="24"/>
                  </w:rPr>
                </m:ctrlPr>
              </m:sSubPr>
              <m:e>
                <m:r>
                  <w:rPr>
                    <w:rFonts w:ascii="Cambria Math" w:hAnsi="Cambria Math"/>
                    <w:sz w:val="24"/>
                    <w:lang w:eastAsia="zh-CN"/>
                  </w:rPr>
                  <m:t>p</m:t>
                </m:r>
              </m:e>
              <m:sub>
                <m:r>
                  <w:rPr>
                    <w:rFonts w:ascii="Cambria Math" w:hAnsi="Cambria Math"/>
                    <w:sz w:val="24"/>
                    <w:lang w:eastAsia="zh-CN"/>
                  </w:rPr>
                  <m:t>ij</m:t>
                </m:r>
              </m:sub>
            </m:sSub>
          </m:num>
          <m:den>
            <m:sSub>
              <m:sSubPr>
                <m:ctrlPr>
                  <w:rPr>
                    <w:rFonts w:ascii="Cambria Math" w:hAnsi="Cambria Math"/>
                    <w:sz w:val="24"/>
                  </w:rPr>
                </m:ctrlPr>
              </m:sSubPr>
              <m:e>
                <m:r>
                  <w:rPr>
                    <w:rFonts w:ascii="Cambria Math" w:hAnsi="Cambria Math"/>
                    <w:sz w:val="24"/>
                    <w:lang w:eastAsia="zh-CN"/>
                  </w:rPr>
                  <m:t>p</m:t>
                </m:r>
              </m:e>
              <m:sub>
                <m:r>
                  <w:rPr>
                    <w:rFonts w:ascii="Cambria Math" w:hAnsi="Cambria Math"/>
                    <w:sz w:val="24"/>
                    <w:lang w:eastAsia="zh-CN"/>
                  </w:rPr>
                  <m:t>⋅j</m:t>
                </m:r>
              </m:sub>
            </m:sSub>
          </m:den>
        </m:f>
      </m:oMath>
      <w:r>
        <w:rPr>
          <w:lang w:eastAsia="zh-CN"/>
        </w:rPr>
        <w:t xml:space="preserve">      </w:t>
      </w:r>
      <m:oMath>
        <m:r>
          <w:rPr>
            <w:rFonts w:ascii="Cambria Math" w:hAnsi="Cambria Math"/>
            <w:sz w:val="24"/>
            <w:lang w:eastAsia="zh-CN"/>
          </w:rPr>
          <m:t>P{Y=</m:t>
        </m:r>
        <m:sSub>
          <m:sSubPr>
            <m:ctrlPr>
              <w:rPr>
                <w:rFonts w:ascii="Cambria Math" w:hAnsi="Cambria Math"/>
                <w:sz w:val="24"/>
              </w:rPr>
            </m:ctrlPr>
          </m:sSubPr>
          <m:e>
            <m:r>
              <w:rPr>
                <w:rFonts w:ascii="Cambria Math" w:hAnsi="Cambria Math"/>
                <w:sz w:val="24"/>
                <w:lang w:eastAsia="zh-CN"/>
              </w:rPr>
              <m:t>y</m:t>
            </m:r>
          </m:e>
          <m:sub>
            <m:r>
              <w:rPr>
                <w:rFonts w:ascii="Cambria Math" w:hAnsi="Cambria Math"/>
                <w:sz w:val="24"/>
                <w:lang w:eastAsia="zh-CN"/>
              </w:rPr>
              <m:t>j</m:t>
            </m:r>
          </m:sub>
        </m:sSub>
        <m:r>
          <w:rPr>
            <w:rFonts w:ascii="Cambria Math" w:hAnsi="Cambria Math"/>
            <w:sz w:val="24"/>
            <w:lang w:eastAsia="zh-CN"/>
          </w:rPr>
          <m:t>|X=</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i</m:t>
            </m:r>
          </m:sub>
        </m:sSub>
        <m:r>
          <w:rPr>
            <w:rFonts w:ascii="Cambria Math" w:hAnsi="Cambria Math"/>
            <w:sz w:val="24"/>
            <w:lang w:eastAsia="zh-CN"/>
          </w:rPr>
          <m:t>}=</m:t>
        </m:r>
        <m:f>
          <m:fPr>
            <m:ctrlPr>
              <w:rPr>
                <w:rFonts w:ascii="Cambria Math" w:hAnsi="Cambria Math"/>
                <w:sz w:val="24"/>
              </w:rPr>
            </m:ctrlPr>
          </m:fPr>
          <m:num>
            <m:sSub>
              <m:sSubPr>
                <m:ctrlPr>
                  <w:rPr>
                    <w:rFonts w:ascii="Cambria Math" w:hAnsi="Cambria Math"/>
                    <w:sz w:val="24"/>
                  </w:rPr>
                </m:ctrlPr>
              </m:sSubPr>
              <m:e>
                <m:r>
                  <w:rPr>
                    <w:rFonts w:ascii="Cambria Math" w:hAnsi="Cambria Math"/>
                    <w:sz w:val="24"/>
                    <w:lang w:eastAsia="zh-CN"/>
                  </w:rPr>
                  <m:t>p</m:t>
                </m:r>
              </m:e>
              <m:sub>
                <m:r>
                  <w:rPr>
                    <w:rFonts w:ascii="Cambria Math" w:hAnsi="Cambria Math"/>
                    <w:sz w:val="24"/>
                    <w:lang w:eastAsia="zh-CN"/>
                  </w:rPr>
                  <m:t>ij</m:t>
                </m:r>
              </m:sub>
            </m:sSub>
          </m:num>
          <m:den>
            <m:sSub>
              <m:sSubPr>
                <m:ctrlPr>
                  <w:rPr>
                    <w:rFonts w:ascii="Cambria Math" w:hAnsi="Cambria Math"/>
                    <w:sz w:val="24"/>
                  </w:rPr>
                </m:ctrlPr>
              </m:sSubPr>
              <m:e>
                <m:r>
                  <w:rPr>
                    <w:rFonts w:ascii="Cambria Math" w:hAnsi="Cambria Math"/>
                    <w:sz w:val="24"/>
                    <w:lang w:eastAsia="zh-CN"/>
                  </w:rPr>
                  <m:t>p</m:t>
                </m:r>
              </m:e>
              <m:sub>
                <m:r>
                  <w:rPr>
                    <w:rFonts w:ascii="Cambria Math" w:hAnsi="Cambria Math"/>
                    <w:sz w:val="24"/>
                    <w:lang w:eastAsia="zh-CN"/>
                  </w:rPr>
                  <m:t>i⋅</m:t>
                </m:r>
              </m:sub>
            </m:sSub>
          </m:den>
        </m:f>
      </m:oMath>
      <w:r w:rsidRPr="00091F83">
        <w:rPr>
          <w:sz w:val="24"/>
          <w:lang w:eastAsia="zh-CN"/>
        </w:rPr>
        <w:t xml:space="preserve"> </w:t>
      </w:r>
    </w:p>
    <w:p w14:paraId="534DEA3D" w14:textId="77777777" w:rsidR="00D662EA" w:rsidRPr="004B5CDC" w:rsidRDefault="00D662EA" w:rsidP="00D662EA">
      <w:pPr>
        <w:pStyle w:val="aff8"/>
        <w:rPr>
          <w:b/>
          <w:sz w:val="24"/>
          <w:lang w:eastAsia="zh-CN"/>
        </w:rPr>
      </w:pPr>
      <w:r w:rsidRPr="004B5CDC">
        <w:rPr>
          <w:rFonts w:hint="eastAsia"/>
          <w:b/>
          <w:sz w:val="24"/>
          <w:lang w:eastAsia="zh-CN"/>
        </w:rPr>
        <w:t>3</w:t>
      </w:r>
      <w:r w:rsidRPr="004B5CDC">
        <w:rPr>
          <w:b/>
          <w:sz w:val="24"/>
          <w:lang w:eastAsia="zh-CN"/>
        </w:rPr>
        <w:t xml:space="preserve">. 二维连续性随机变量的密度 </w:t>
      </w:r>
    </w:p>
    <w:p w14:paraId="6F201B6C" w14:textId="77777777" w:rsidR="00D662EA" w:rsidRDefault="00D662EA" w:rsidP="00D662EA">
      <w:pPr>
        <w:pStyle w:val="aff8"/>
        <w:rPr>
          <w:lang w:eastAsia="zh-CN"/>
        </w:rPr>
      </w:pPr>
      <w:r>
        <w:rPr>
          <w:rFonts w:hint="eastAsia"/>
          <w:lang w:eastAsia="zh-CN"/>
        </w:rPr>
        <w:t>(</w:t>
      </w:r>
      <w:r>
        <w:rPr>
          <w:lang w:eastAsia="zh-CN"/>
        </w:rPr>
        <w:t>1) 联合概率密度</w:t>
      </w:r>
      <m:oMath>
        <m:r>
          <w:rPr>
            <w:rFonts w:ascii="Cambria Math" w:hAnsi="Cambria Math"/>
            <w:lang w:eastAsia="zh-CN"/>
          </w:rPr>
          <m:t>f(x,y):</m:t>
        </m:r>
      </m:oMath>
      <w:r>
        <w:rPr>
          <w:lang w:eastAsia="zh-CN"/>
        </w:rPr>
        <w:t xml:space="preserve">  </w:t>
      </w:r>
    </w:p>
    <w:p w14:paraId="3DC8E257" w14:textId="77777777" w:rsidR="00D662EA" w:rsidRDefault="00D662EA" w:rsidP="00D662EA">
      <w:pPr>
        <w:pStyle w:val="aff8"/>
        <w:ind w:firstLineChars="50" w:firstLine="105"/>
        <w:rPr>
          <w:lang w:eastAsia="zh-CN"/>
        </w:rPr>
      </w:pPr>
      <w:r>
        <w:rPr>
          <w:lang w:eastAsia="zh-CN"/>
        </w:rPr>
        <w:t xml:space="preserve">1) </w:t>
      </w:r>
      <m:oMath>
        <m:r>
          <w:rPr>
            <w:rFonts w:ascii="Cambria Math" w:hAnsi="Cambria Math"/>
            <w:lang w:eastAsia="zh-CN"/>
          </w:rPr>
          <m:t>f(x,y)≥0</m:t>
        </m:r>
      </m:oMath>
      <w:r>
        <w:rPr>
          <w:lang w:eastAsia="zh-CN"/>
        </w:rPr>
        <w:t xml:space="preserve">   2) </w:t>
      </w:r>
      <m:oMath>
        <m:nary>
          <m:naryPr>
            <m:limLoc m:val="subSup"/>
            <m:ctrlPr>
              <w:rPr>
                <w:rFonts w:ascii="Cambria Math" w:hAnsi="Cambria Math"/>
              </w:rPr>
            </m:ctrlPr>
          </m:naryPr>
          <m:sub>
            <m:r>
              <w:rPr>
                <w:rFonts w:ascii="Cambria Math" w:hAnsi="Cambria Math"/>
                <w:lang w:eastAsia="zh-CN"/>
              </w:rPr>
              <m:t>-∞</m:t>
            </m:r>
          </m:sub>
          <m:sup>
            <m:r>
              <w:rPr>
                <w:rFonts w:ascii="Cambria Math" w:hAnsi="Cambria Math"/>
                <w:lang w:eastAsia="zh-CN"/>
              </w:rPr>
              <m:t>+∞</m:t>
            </m:r>
          </m:sup>
          <m:e>
            <m:nary>
              <m:naryPr>
                <m:limLoc m:val="subSup"/>
                <m:ctrlPr>
                  <w:rPr>
                    <w:rFonts w:ascii="Cambria Math" w:hAnsi="Cambria Math"/>
                  </w:rPr>
                </m:ctrlPr>
              </m:naryPr>
              <m:sub>
                <m:r>
                  <w:rPr>
                    <w:rFonts w:ascii="Cambria Math" w:hAnsi="Cambria Math"/>
                    <w:lang w:eastAsia="zh-CN"/>
                  </w:rPr>
                  <m:t>-∞</m:t>
                </m:r>
              </m:sub>
              <m:sup>
                <m:r>
                  <w:rPr>
                    <w:rFonts w:ascii="Cambria Math" w:hAnsi="Cambria Math"/>
                    <w:lang w:eastAsia="zh-CN"/>
                  </w:rPr>
                  <m:t>+∞</m:t>
                </m:r>
              </m:sup>
              <m:e>
                <m:r>
                  <w:rPr>
                    <w:rFonts w:ascii="Cambria Math" w:hAnsi="Cambria Math"/>
                    <w:lang w:eastAsia="zh-CN"/>
                  </w:rPr>
                  <m:t>f(x,y)dxdy</m:t>
                </m:r>
              </m:e>
            </m:nary>
          </m:e>
        </m:nary>
        <m:r>
          <w:rPr>
            <w:rFonts w:ascii="Cambria Math" w:hAnsi="Cambria Math"/>
            <w:lang w:eastAsia="zh-CN"/>
          </w:rPr>
          <m:t>=1</m:t>
        </m:r>
      </m:oMath>
      <w:r>
        <w:rPr>
          <w:lang w:eastAsia="zh-CN"/>
        </w:rPr>
        <w:t xml:space="preserve"> </w:t>
      </w:r>
    </w:p>
    <w:p w14:paraId="5E9FF0DB" w14:textId="77777777" w:rsidR="00D662EA" w:rsidRDefault="00D662EA" w:rsidP="00D662EA">
      <w:pPr>
        <w:pStyle w:val="aff8"/>
        <w:rPr>
          <w:lang w:eastAsia="zh-CN"/>
        </w:rPr>
      </w:pPr>
      <w:r>
        <w:rPr>
          <w:rFonts w:hint="eastAsia"/>
          <w:lang w:eastAsia="zh-CN"/>
        </w:rPr>
        <w:t>(</w:t>
      </w:r>
      <w:r>
        <w:rPr>
          <w:lang w:eastAsia="zh-CN"/>
        </w:rPr>
        <w:t>2) 分布函数：</w:t>
      </w:r>
      <m:oMath>
        <m:r>
          <w:rPr>
            <w:rFonts w:ascii="Cambria Math" w:hAnsi="Cambria Math"/>
            <w:lang w:eastAsia="zh-CN"/>
          </w:rPr>
          <m:t>F(x,y)=</m:t>
        </m:r>
        <m:nary>
          <m:naryPr>
            <m:limLoc m:val="subSup"/>
            <m:ctrlPr>
              <w:rPr>
                <w:rFonts w:ascii="Cambria Math" w:hAnsi="Cambria Math"/>
              </w:rPr>
            </m:ctrlPr>
          </m:naryPr>
          <m:sub>
            <m:r>
              <w:rPr>
                <w:rFonts w:ascii="Cambria Math" w:hAnsi="Cambria Math"/>
                <w:lang w:eastAsia="zh-CN"/>
              </w:rPr>
              <m:t>-∞</m:t>
            </m:r>
          </m:sub>
          <m:sup>
            <m:r>
              <w:rPr>
                <w:rFonts w:ascii="Cambria Math" w:hAnsi="Cambria Math"/>
                <w:lang w:eastAsia="zh-CN"/>
              </w:rPr>
              <m:t>x</m:t>
            </m:r>
          </m:sup>
          <m:e>
            <m:nary>
              <m:naryPr>
                <m:limLoc m:val="subSup"/>
                <m:ctrlPr>
                  <w:rPr>
                    <w:rFonts w:ascii="Cambria Math" w:hAnsi="Cambria Math"/>
                  </w:rPr>
                </m:ctrlPr>
              </m:naryPr>
              <m:sub>
                <m:r>
                  <w:rPr>
                    <w:rFonts w:ascii="Cambria Math" w:hAnsi="Cambria Math"/>
                    <w:lang w:eastAsia="zh-CN"/>
                  </w:rPr>
                  <m:t>-∞</m:t>
                </m:r>
              </m:sub>
              <m:sup>
                <m:r>
                  <w:rPr>
                    <w:rFonts w:ascii="Cambria Math" w:hAnsi="Cambria Math"/>
                    <w:lang w:eastAsia="zh-CN"/>
                  </w:rPr>
                  <m:t>y</m:t>
                </m:r>
              </m:sup>
              <m:e>
                <m:r>
                  <w:rPr>
                    <w:rFonts w:ascii="Cambria Math" w:hAnsi="Cambria Math"/>
                    <w:lang w:eastAsia="zh-CN"/>
                  </w:rPr>
                  <m:t>f(u,v)dudv</m:t>
                </m:r>
              </m:e>
            </m:nary>
          </m:e>
        </m:nary>
      </m:oMath>
      <w:r>
        <w:rPr>
          <w:lang w:eastAsia="zh-CN"/>
        </w:rPr>
        <w:t xml:space="preserve"> </w:t>
      </w:r>
    </w:p>
    <w:p w14:paraId="38E7E5D0" w14:textId="77777777" w:rsidR="00D662EA" w:rsidRPr="00130F50" w:rsidRDefault="00D662EA" w:rsidP="00D662EA">
      <w:pPr>
        <w:pStyle w:val="aff8"/>
        <w:rPr>
          <w:rFonts w:asciiTheme="minorHAnsi" w:hAnsiTheme="minorHAnsi" w:cstheme="minorBidi"/>
          <w:lang w:eastAsia="zh-CN"/>
        </w:rPr>
      </w:pPr>
      <w:r>
        <w:rPr>
          <w:rFonts w:hint="eastAsia"/>
          <w:lang w:eastAsia="zh-CN"/>
        </w:rPr>
        <w:t>(</w:t>
      </w:r>
      <w:r>
        <w:rPr>
          <w:lang w:eastAsia="zh-CN"/>
        </w:rPr>
        <w:t xml:space="preserve">3) 边缘概率密度： </w:t>
      </w:r>
      <m:oMath>
        <m:sSub>
          <m:sSubPr>
            <m:ctrlPr>
              <w:rPr>
                <w:rFonts w:ascii="Cambria Math" w:hAnsi="Cambria Math"/>
              </w:rPr>
            </m:ctrlPr>
          </m:sSubPr>
          <m:e>
            <m:r>
              <w:rPr>
                <w:rFonts w:ascii="Cambria Math" w:hAnsi="Cambria Math"/>
                <w:lang w:eastAsia="zh-CN"/>
              </w:rPr>
              <m:t>f</m:t>
            </m:r>
          </m:e>
          <m:sub>
            <m:r>
              <w:rPr>
                <w:rFonts w:ascii="Cambria Math" w:hAnsi="Cambria Math"/>
                <w:lang w:eastAsia="zh-CN"/>
              </w:rPr>
              <m:t>X</m:t>
            </m:r>
          </m:sub>
        </m:sSub>
        <m:d>
          <m:dPr>
            <m:ctrlPr>
              <w:rPr>
                <w:rFonts w:ascii="Cambria Math" w:hAnsi="Cambria Math"/>
                <w:i/>
              </w:rPr>
            </m:ctrlPr>
          </m:dPr>
          <m:e>
            <m:r>
              <w:rPr>
                <w:rFonts w:ascii="Cambria Math" w:hAnsi="Cambria Math"/>
                <w:lang w:eastAsia="zh-CN"/>
              </w:rPr>
              <m:t>x</m:t>
            </m:r>
          </m:e>
        </m:d>
        <m:r>
          <w:rPr>
            <w:rFonts w:ascii="Cambria Math" w:hAnsi="Cambria Math"/>
            <w:lang w:eastAsia="zh-CN"/>
          </w:rPr>
          <m:t>=</m:t>
        </m:r>
        <m:nary>
          <m:naryPr>
            <m:limLoc m:val="subSup"/>
            <m:ctrlPr>
              <w:rPr>
                <w:rFonts w:ascii="Cambria Math" w:hAnsi="Cambria Math"/>
              </w:rPr>
            </m:ctrlPr>
          </m:naryPr>
          <m:sub>
            <m:r>
              <w:rPr>
                <w:rFonts w:ascii="Cambria Math" w:hAnsi="Cambria Math"/>
                <w:lang w:eastAsia="zh-CN"/>
              </w:rPr>
              <m:t>-∞</m:t>
            </m:r>
          </m:sub>
          <m:sup>
            <m:r>
              <w:rPr>
                <w:rFonts w:ascii="Cambria Math" w:hAnsi="Cambria Math"/>
                <w:lang w:eastAsia="zh-CN"/>
              </w:rPr>
              <m:t>+∞</m:t>
            </m:r>
          </m:sup>
          <m:e>
            <m:r>
              <w:rPr>
                <w:rFonts w:ascii="Cambria Math" w:hAnsi="Cambria Math"/>
                <w:lang w:eastAsia="zh-CN"/>
              </w:rPr>
              <m:t>f</m:t>
            </m:r>
            <m:d>
              <m:dPr>
                <m:ctrlPr>
                  <w:rPr>
                    <w:rFonts w:ascii="Cambria Math" w:hAnsi="Cambria Math"/>
                    <w:i/>
                  </w:rPr>
                </m:ctrlPr>
              </m:dPr>
              <m:e>
                <m:r>
                  <w:rPr>
                    <w:rFonts w:ascii="Cambria Math" w:hAnsi="Cambria Math"/>
                    <w:lang w:eastAsia="zh-CN"/>
                  </w:rPr>
                  <m:t>x,y</m:t>
                </m:r>
              </m:e>
            </m:d>
            <m:r>
              <w:rPr>
                <w:rFonts w:ascii="Cambria Math" w:hAnsi="Cambria Math"/>
                <w:lang w:eastAsia="zh-CN"/>
              </w:rPr>
              <m:t>dy</m:t>
            </m:r>
          </m:e>
        </m:nary>
      </m:oMath>
      <w:r>
        <w:rPr>
          <w:rFonts w:hint="eastAsia"/>
          <w:lang w:eastAsia="zh-CN"/>
        </w:rPr>
        <w:t xml:space="preserve"> </w:t>
      </w:r>
      <w:r>
        <w:rPr>
          <w:lang w:eastAsia="zh-CN"/>
        </w:rPr>
        <w:t xml:space="preserve">                </w:t>
      </w:r>
      <m:oMath>
        <m:sSub>
          <m:sSubPr>
            <m:ctrlPr>
              <w:rPr>
                <w:rFonts w:ascii="Cambria Math" w:hAnsi="Cambria Math"/>
              </w:rPr>
            </m:ctrlPr>
          </m:sSubPr>
          <m:e>
            <m:r>
              <w:rPr>
                <w:rFonts w:ascii="Cambria Math" w:hAnsi="Cambria Math"/>
                <w:lang w:eastAsia="zh-CN"/>
              </w:rPr>
              <m:t>f</m:t>
            </m:r>
          </m:e>
          <m:sub>
            <m:r>
              <w:rPr>
                <w:rFonts w:ascii="Cambria Math" w:hAnsi="Cambria Math"/>
                <w:lang w:eastAsia="zh-CN"/>
              </w:rPr>
              <m:t>Y</m:t>
            </m:r>
          </m:sub>
        </m:sSub>
        <m:r>
          <w:rPr>
            <w:rFonts w:ascii="Cambria Math" w:hAnsi="Cambria Math"/>
            <w:lang w:eastAsia="zh-CN"/>
          </w:rPr>
          <m:t>(y)=</m:t>
        </m:r>
        <m:nary>
          <m:naryPr>
            <m:limLoc m:val="subSup"/>
            <m:ctrlPr>
              <w:rPr>
                <w:rFonts w:ascii="Cambria Math" w:hAnsi="Cambria Math"/>
              </w:rPr>
            </m:ctrlPr>
          </m:naryPr>
          <m:sub>
            <m:r>
              <w:rPr>
                <w:rFonts w:ascii="Cambria Math" w:hAnsi="Cambria Math"/>
                <w:lang w:eastAsia="zh-CN"/>
              </w:rPr>
              <m:t>-∞</m:t>
            </m:r>
          </m:sub>
          <m:sup>
            <m:r>
              <w:rPr>
                <w:rFonts w:ascii="Cambria Math" w:hAnsi="Cambria Math"/>
                <w:lang w:eastAsia="zh-CN"/>
              </w:rPr>
              <m:t>+∞</m:t>
            </m:r>
          </m:sup>
          <m:e>
            <m:r>
              <w:rPr>
                <w:rFonts w:ascii="Cambria Math" w:hAnsi="Cambria Math"/>
                <w:lang w:eastAsia="zh-CN"/>
              </w:rPr>
              <m:t>f(x,y)dx</m:t>
            </m:r>
          </m:e>
        </m:nary>
      </m:oMath>
      <w:r>
        <w:rPr>
          <w:lang w:eastAsia="zh-CN"/>
        </w:rPr>
        <w:t xml:space="preserve"> </w:t>
      </w:r>
    </w:p>
    <w:p w14:paraId="336837C0" w14:textId="77777777" w:rsidR="00D662EA" w:rsidRDefault="00D662EA" w:rsidP="00D662EA">
      <w:pPr>
        <w:pStyle w:val="aff8"/>
        <w:rPr>
          <w:lang w:eastAsia="zh-CN"/>
        </w:rPr>
      </w:pPr>
      <w:r>
        <w:rPr>
          <w:rFonts w:hint="eastAsia"/>
          <w:lang w:eastAsia="zh-CN"/>
        </w:rPr>
        <w:t>(</w:t>
      </w:r>
      <w:r>
        <w:rPr>
          <w:lang w:eastAsia="zh-CN"/>
        </w:rPr>
        <w:t>4) 条件概率密度：</w:t>
      </w:r>
      <m:oMath>
        <m:sSub>
          <m:sSubPr>
            <m:ctrlPr>
              <w:rPr>
                <w:rFonts w:ascii="Cambria Math" w:hAnsi="Cambria Math"/>
                <w:sz w:val="24"/>
              </w:rPr>
            </m:ctrlPr>
          </m:sSubPr>
          <m:e>
            <m:r>
              <w:rPr>
                <w:rFonts w:ascii="Cambria Math" w:hAnsi="Cambria Math"/>
                <w:sz w:val="24"/>
                <w:lang w:eastAsia="zh-CN"/>
              </w:rPr>
              <m:t>f</m:t>
            </m:r>
          </m:e>
          <m:sub>
            <m:r>
              <w:rPr>
                <w:rFonts w:ascii="Cambria Math" w:hAnsi="Cambria Math"/>
                <w:sz w:val="24"/>
                <w:lang w:eastAsia="zh-CN"/>
              </w:rPr>
              <m:t>X|Y</m:t>
            </m:r>
          </m:sub>
        </m:sSub>
        <m:d>
          <m:dPr>
            <m:ctrlPr>
              <w:rPr>
                <w:rFonts w:ascii="Cambria Math" w:hAnsi="Cambria Math"/>
                <w:i/>
                <w:sz w:val="24"/>
              </w:rPr>
            </m:ctrlPr>
          </m:dPr>
          <m:e>
            <m:r>
              <w:rPr>
                <w:rFonts w:ascii="Cambria Math" w:hAnsi="Cambria Math"/>
                <w:sz w:val="24"/>
                <w:lang w:eastAsia="zh-CN"/>
              </w:rPr>
              <m:t>x</m:t>
            </m:r>
          </m:e>
          <m:e>
            <m:r>
              <w:rPr>
                <w:rFonts w:ascii="Cambria Math" w:hAnsi="Cambria Math"/>
                <w:sz w:val="24"/>
                <w:lang w:eastAsia="zh-CN"/>
              </w:rPr>
              <m:t>y</m:t>
            </m:r>
          </m:e>
        </m:d>
        <m:r>
          <w:rPr>
            <w:rFonts w:ascii="Cambria Math" w:hAnsi="Cambria Math"/>
            <w:sz w:val="24"/>
            <w:lang w:eastAsia="zh-CN"/>
          </w:rPr>
          <m:t>=</m:t>
        </m:r>
        <m:f>
          <m:fPr>
            <m:ctrlPr>
              <w:rPr>
                <w:rFonts w:ascii="Cambria Math" w:hAnsi="Cambria Math"/>
                <w:sz w:val="24"/>
              </w:rPr>
            </m:ctrlPr>
          </m:fPr>
          <m:num>
            <m:r>
              <w:rPr>
                <w:rFonts w:ascii="Cambria Math" w:hAnsi="Cambria Math"/>
                <w:sz w:val="24"/>
                <w:lang w:eastAsia="zh-CN"/>
              </w:rPr>
              <m:t>f</m:t>
            </m:r>
            <m:d>
              <m:dPr>
                <m:ctrlPr>
                  <w:rPr>
                    <w:rFonts w:ascii="Cambria Math" w:hAnsi="Cambria Math"/>
                    <w:i/>
                    <w:sz w:val="24"/>
                  </w:rPr>
                </m:ctrlPr>
              </m:dPr>
              <m:e>
                <m:r>
                  <w:rPr>
                    <w:rFonts w:ascii="Cambria Math" w:hAnsi="Cambria Math"/>
                    <w:sz w:val="24"/>
                    <w:lang w:eastAsia="zh-CN"/>
                  </w:rPr>
                  <m:t>x,y</m:t>
                </m:r>
              </m:e>
            </m:d>
          </m:num>
          <m:den>
            <m:sSub>
              <m:sSubPr>
                <m:ctrlPr>
                  <w:rPr>
                    <w:rFonts w:ascii="Cambria Math" w:hAnsi="Cambria Math"/>
                    <w:sz w:val="24"/>
                  </w:rPr>
                </m:ctrlPr>
              </m:sSubPr>
              <m:e>
                <m:r>
                  <w:rPr>
                    <w:rFonts w:ascii="Cambria Math" w:hAnsi="Cambria Math"/>
                    <w:sz w:val="24"/>
                    <w:lang w:eastAsia="zh-CN"/>
                  </w:rPr>
                  <m:t>f</m:t>
                </m:r>
              </m:e>
              <m:sub>
                <m:r>
                  <w:rPr>
                    <w:rFonts w:ascii="Cambria Math" w:hAnsi="Cambria Math"/>
                    <w:sz w:val="24"/>
                    <w:lang w:eastAsia="zh-CN"/>
                  </w:rPr>
                  <m:t>Y</m:t>
                </m:r>
              </m:sub>
            </m:sSub>
            <m:d>
              <m:dPr>
                <m:ctrlPr>
                  <w:rPr>
                    <w:rFonts w:ascii="Cambria Math" w:hAnsi="Cambria Math"/>
                    <w:i/>
                    <w:sz w:val="24"/>
                  </w:rPr>
                </m:ctrlPr>
              </m:dPr>
              <m:e>
                <m:r>
                  <w:rPr>
                    <w:rFonts w:ascii="Cambria Math" w:hAnsi="Cambria Math"/>
                    <w:sz w:val="24"/>
                    <w:lang w:eastAsia="zh-CN"/>
                  </w:rPr>
                  <m:t>y</m:t>
                </m:r>
              </m:e>
            </m:d>
          </m:den>
        </m:f>
      </m:oMath>
      <w:r>
        <w:rPr>
          <w:rFonts w:hint="eastAsia"/>
          <w:lang w:eastAsia="zh-CN"/>
        </w:rPr>
        <w:t xml:space="preserve"> </w:t>
      </w:r>
      <w:r>
        <w:rPr>
          <w:lang w:eastAsia="zh-CN"/>
        </w:rPr>
        <w:t xml:space="preserve">                   </w:t>
      </w:r>
      <m:oMath>
        <m:sSub>
          <m:sSubPr>
            <m:ctrlPr>
              <w:rPr>
                <w:rFonts w:ascii="Cambria Math" w:hAnsi="Cambria Math"/>
                <w:sz w:val="24"/>
              </w:rPr>
            </m:ctrlPr>
          </m:sSubPr>
          <m:e>
            <m:r>
              <w:rPr>
                <w:rFonts w:ascii="Cambria Math" w:hAnsi="Cambria Math"/>
                <w:sz w:val="24"/>
                <w:lang w:eastAsia="zh-CN"/>
              </w:rPr>
              <m:t>f</m:t>
            </m:r>
          </m:e>
          <m:sub>
            <m:r>
              <w:rPr>
                <w:rFonts w:ascii="Cambria Math" w:hAnsi="Cambria Math"/>
                <w:sz w:val="24"/>
                <w:lang w:eastAsia="zh-CN"/>
              </w:rPr>
              <m:t>Y|X</m:t>
            </m:r>
          </m:sub>
        </m:sSub>
        <m:r>
          <w:rPr>
            <w:rFonts w:ascii="Cambria Math" w:hAnsi="Cambria Math"/>
            <w:sz w:val="24"/>
            <w:lang w:eastAsia="zh-CN"/>
          </w:rPr>
          <m:t>(y|x)=</m:t>
        </m:r>
        <m:f>
          <m:fPr>
            <m:ctrlPr>
              <w:rPr>
                <w:rFonts w:ascii="Cambria Math" w:hAnsi="Cambria Math"/>
                <w:sz w:val="24"/>
              </w:rPr>
            </m:ctrlPr>
          </m:fPr>
          <m:num>
            <m:r>
              <w:rPr>
                <w:rFonts w:ascii="Cambria Math" w:hAnsi="Cambria Math"/>
                <w:sz w:val="24"/>
                <w:lang w:eastAsia="zh-CN"/>
              </w:rPr>
              <m:t>f(x,y)</m:t>
            </m:r>
          </m:num>
          <m:den>
            <m:sSub>
              <m:sSubPr>
                <m:ctrlPr>
                  <w:rPr>
                    <w:rFonts w:ascii="Cambria Math" w:hAnsi="Cambria Math"/>
                    <w:sz w:val="24"/>
                  </w:rPr>
                </m:ctrlPr>
              </m:sSubPr>
              <m:e>
                <m:r>
                  <w:rPr>
                    <w:rFonts w:ascii="Cambria Math" w:hAnsi="Cambria Math"/>
                    <w:sz w:val="24"/>
                    <w:lang w:eastAsia="zh-CN"/>
                  </w:rPr>
                  <m:t>f</m:t>
                </m:r>
              </m:e>
              <m:sub>
                <m:r>
                  <w:rPr>
                    <w:rFonts w:ascii="Cambria Math" w:hAnsi="Cambria Math"/>
                    <w:sz w:val="24"/>
                    <w:lang w:eastAsia="zh-CN"/>
                  </w:rPr>
                  <m:t>X</m:t>
                </m:r>
              </m:sub>
            </m:sSub>
            <m:r>
              <w:rPr>
                <w:rFonts w:ascii="Cambria Math" w:hAnsi="Cambria Math"/>
                <w:sz w:val="24"/>
                <w:lang w:eastAsia="zh-CN"/>
              </w:rPr>
              <m:t>(x)</m:t>
            </m:r>
          </m:den>
        </m:f>
      </m:oMath>
      <w:r>
        <w:rPr>
          <w:lang w:eastAsia="zh-CN"/>
        </w:rPr>
        <w:t xml:space="preserve"> </w:t>
      </w:r>
    </w:p>
    <w:p w14:paraId="402F9CC3" w14:textId="77777777" w:rsidR="00D662EA" w:rsidRPr="004B5CDC" w:rsidRDefault="00D662EA" w:rsidP="00D662EA">
      <w:pPr>
        <w:pStyle w:val="aff8"/>
        <w:rPr>
          <w:b/>
          <w:sz w:val="24"/>
          <w:lang w:eastAsia="zh-CN"/>
        </w:rPr>
      </w:pPr>
      <w:r w:rsidRPr="004B5CDC">
        <w:rPr>
          <w:b/>
          <w:sz w:val="24"/>
          <w:lang w:eastAsia="zh-CN"/>
        </w:rPr>
        <w:t>4.常见二维随机变量的联合分布</w:t>
      </w:r>
    </w:p>
    <w:p w14:paraId="7D9DC0C6" w14:textId="77777777" w:rsidR="00D662EA" w:rsidRDefault="00D662EA" w:rsidP="00D662EA">
      <w:pPr>
        <w:pStyle w:val="aff8"/>
        <w:rPr>
          <w:lang w:eastAsia="zh-CN"/>
        </w:rPr>
      </w:pPr>
      <w:r>
        <w:rPr>
          <w:lang w:eastAsia="zh-CN"/>
        </w:rPr>
        <w:t>(1) 二维均匀分布：</w:t>
      </w:r>
      <m:oMath>
        <m:r>
          <w:rPr>
            <w:rFonts w:ascii="Cambria Math" w:hAnsi="Cambria Math"/>
            <w:lang w:eastAsia="zh-CN"/>
          </w:rPr>
          <m:t>(x,y)∼U(D)</m:t>
        </m:r>
      </m:oMath>
      <w:r>
        <w:rPr>
          <w:lang w:eastAsia="zh-CN"/>
        </w:rPr>
        <w:t xml:space="preserve"> ,</w:t>
      </w:r>
      <m:oMath>
        <m:r>
          <w:rPr>
            <w:rFonts w:ascii="Cambria Math" w:hAnsi="Cambria Math"/>
            <w:lang w:eastAsia="zh-CN"/>
          </w:rPr>
          <m:t>f(x,y)=</m:t>
        </m:r>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f>
                    <m:fPr>
                      <m:ctrlPr>
                        <w:rPr>
                          <w:rFonts w:ascii="Cambria Math" w:hAnsi="Cambria Math"/>
                        </w:rPr>
                      </m:ctrlPr>
                    </m:fPr>
                    <m:num>
                      <m:r>
                        <w:rPr>
                          <w:rFonts w:ascii="Cambria Math" w:hAnsi="Cambria Math"/>
                          <w:lang w:eastAsia="zh-CN"/>
                        </w:rPr>
                        <m:t>1</m:t>
                      </m:r>
                    </m:num>
                    <m:den>
                      <m:r>
                        <w:rPr>
                          <w:rFonts w:ascii="Cambria Math" w:hAnsi="Cambria Math"/>
                          <w:lang w:eastAsia="zh-CN"/>
                        </w:rPr>
                        <m:t>S(D)</m:t>
                      </m:r>
                    </m:den>
                  </m:f>
                  <m:r>
                    <w:rPr>
                      <w:rFonts w:ascii="Cambria Math" w:hAnsi="Cambria Math"/>
                      <w:lang w:eastAsia="zh-CN"/>
                    </w:rPr>
                    <m:t>,(x,y)∈D</m:t>
                  </m:r>
                </m:e>
              </m:mr>
              <m:mr>
                <m:e/>
                <m:e>
                  <m:r>
                    <w:rPr>
                      <w:rFonts w:ascii="Cambria Math" w:hAnsi="Cambria Math"/>
                      <w:lang w:eastAsia="zh-CN"/>
                    </w:rPr>
                    <m:t xml:space="preserve">0,  </m:t>
                  </m:r>
                  <m:r>
                    <m:rPr>
                      <m:sty m:val="p"/>
                    </m:rPr>
                    <w:rPr>
                      <w:rFonts w:ascii="Cambria Math" w:hAnsi="Cambria Math" w:hint="eastAsia"/>
                      <w:lang w:eastAsia="zh-CN"/>
                    </w:rPr>
                    <m:t>其他</m:t>
                  </m:r>
                </m:e>
              </m:mr>
            </m:m>
          </m:e>
        </m:d>
      </m:oMath>
      <w:r>
        <w:rPr>
          <w:lang w:eastAsia="zh-CN"/>
        </w:rPr>
        <w:t xml:space="preserve"> </w:t>
      </w:r>
    </w:p>
    <w:p w14:paraId="27F96743" w14:textId="77777777" w:rsidR="00D662EA" w:rsidRDefault="00D662EA" w:rsidP="00D662EA">
      <w:pPr>
        <w:pStyle w:val="aff8"/>
        <w:rPr>
          <w:lang w:eastAsia="zh-CN"/>
        </w:rPr>
      </w:pPr>
      <w:r>
        <w:rPr>
          <w:lang w:eastAsia="zh-CN"/>
        </w:rPr>
        <w:t>(2) 二维正态分布：</w:t>
      </w:r>
      <w:r>
        <w:rPr>
          <w:rFonts w:hint="eastAsia"/>
          <w:lang w:eastAsia="zh-CN"/>
        </w:rPr>
        <w:t>(</w:t>
      </w:r>
      <m:oMath>
        <m:r>
          <w:rPr>
            <w:rFonts w:ascii="Cambria Math" w:hAnsi="Cambria Math"/>
            <w:lang w:eastAsia="zh-CN"/>
          </w:rPr>
          <m:t>X,Y)</m:t>
        </m:r>
        <m:r>
          <m:rPr>
            <m:sty m:val="p"/>
          </m:rPr>
          <w:rPr>
            <w:rFonts w:ascii="Cambria Math" w:hAnsi="Cambria Math"/>
            <w:lang w:eastAsia="zh-CN"/>
          </w:rPr>
          <m:t>~</m:t>
        </m:r>
        <m:r>
          <w:rPr>
            <w:rFonts w:ascii="Cambria Math" w:hAnsi="Cambria Math"/>
            <w:lang w:eastAsia="zh-CN"/>
          </w:rPr>
          <m:t>N(</m:t>
        </m:r>
        <m:sSub>
          <m:sSubPr>
            <m:ctrlPr>
              <w:rPr>
                <w:rFonts w:ascii="Cambria Math" w:hAnsi="Cambria Math"/>
              </w:rPr>
            </m:ctrlPr>
          </m:sSubPr>
          <m:e>
            <m:r>
              <w:rPr>
                <w:rFonts w:ascii="Cambria Math" w:hAnsi="Cambria Math"/>
                <w:lang w:eastAsia="zh-CN"/>
              </w:rPr>
              <m:t>μ</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μ</m:t>
            </m:r>
          </m:e>
          <m:sub>
            <m:r>
              <w:rPr>
                <w:rFonts w:ascii="Cambria Math" w:hAnsi="Cambria Math"/>
                <w:lang w:eastAsia="zh-CN"/>
              </w:rPr>
              <m:t>2</m:t>
            </m:r>
          </m:sub>
        </m:sSub>
        <m:r>
          <w:rPr>
            <w:rFonts w:ascii="Cambria Math" w:hAnsi="Cambria Math"/>
            <w:lang w:eastAsia="zh-CN"/>
          </w:rPr>
          <m:t>,</m:t>
        </m:r>
        <m:sSubSup>
          <m:sSubSupPr>
            <m:ctrlPr>
              <w:rPr>
                <w:rFonts w:ascii="Cambria Math" w:hAnsi="Cambria Math"/>
              </w:rPr>
            </m:ctrlPr>
          </m:sSubSupPr>
          <m:e>
            <m:r>
              <w:rPr>
                <w:rFonts w:ascii="Cambria Math" w:hAnsi="Cambria Math"/>
                <w:lang w:eastAsia="zh-CN"/>
              </w:rPr>
              <m:t>σ</m:t>
            </m:r>
          </m:e>
          <m:sub>
            <m:r>
              <w:rPr>
                <w:rFonts w:ascii="Cambria Math" w:hAnsi="Cambria Math"/>
                <w:lang w:eastAsia="zh-CN"/>
              </w:rPr>
              <m:t>1</m:t>
            </m:r>
          </m:sub>
          <m:sup>
            <m:r>
              <w:rPr>
                <w:rFonts w:ascii="Cambria Math" w:hAnsi="Cambria Math"/>
                <w:lang w:eastAsia="zh-CN"/>
              </w:rPr>
              <m:t>2</m:t>
            </m:r>
          </m:sup>
        </m:sSubSup>
        <m:r>
          <w:rPr>
            <w:rFonts w:ascii="Cambria Math" w:hAnsi="Cambria Math"/>
            <w:lang w:eastAsia="zh-CN"/>
          </w:rPr>
          <m:t>,</m:t>
        </m:r>
        <m:sSubSup>
          <m:sSubSupPr>
            <m:ctrlPr>
              <w:rPr>
                <w:rFonts w:ascii="Cambria Math" w:hAnsi="Cambria Math"/>
              </w:rPr>
            </m:ctrlPr>
          </m:sSubSupPr>
          <m:e>
            <m:r>
              <w:rPr>
                <w:rFonts w:ascii="Cambria Math" w:hAnsi="Cambria Math"/>
                <w:lang w:eastAsia="zh-CN"/>
              </w:rPr>
              <m:t>σ</m:t>
            </m:r>
          </m:e>
          <m:sub>
            <m:r>
              <w:rPr>
                <w:rFonts w:ascii="Cambria Math" w:hAnsi="Cambria Math"/>
                <w:lang w:eastAsia="zh-CN"/>
              </w:rPr>
              <m:t>2</m:t>
            </m:r>
          </m:sub>
          <m:sup>
            <m:r>
              <w:rPr>
                <w:rFonts w:ascii="Cambria Math" w:hAnsi="Cambria Math"/>
                <w:lang w:eastAsia="zh-CN"/>
              </w:rPr>
              <m:t>2</m:t>
            </m:r>
          </m:sup>
        </m:sSubSup>
        <m:r>
          <w:rPr>
            <w:rFonts w:ascii="Cambria Math" w:hAnsi="Cambria Math"/>
            <w:lang w:eastAsia="zh-CN"/>
          </w:rPr>
          <m:t>,ρ)</m:t>
        </m:r>
      </m:oMath>
      <w:r>
        <w:rPr>
          <w:lang w:eastAsia="zh-CN"/>
        </w:rPr>
        <w:t xml:space="preserve">                </w:t>
      </w:r>
    </w:p>
    <w:p w14:paraId="25FB4E95" w14:textId="77777777" w:rsidR="00D662EA" w:rsidRDefault="00D662EA" w:rsidP="00D662EA">
      <w:pPr>
        <w:pStyle w:val="aff8"/>
      </w:pPr>
      <m:oMath>
        <m:r>
          <w:rPr>
            <w:rFonts w:ascii="Cambria Math" w:hAnsi="Cambria Math"/>
            <w:sz w:val="24"/>
          </w:rPr>
          <m:t>f(x,y)=</m:t>
        </m:r>
        <m:f>
          <m:fPr>
            <m:ctrlPr>
              <w:rPr>
                <w:rFonts w:ascii="Cambria Math" w:hAnsi="Cambria Math"/>
                <w:sz w:val="24"/>
              </w:rPr>
            </m:ctrlPr>
          </m:fPr>
          <m:num>
            <m:r>
              <w:rPr>
                <w:rFonts w:ascii="Cambria Math" w:hAnsi="Cambria Math"/>
                <w:sz w:val="24"/>
              </w:rPr>
              <m:t>1</m:t>
            </m:r>
          </m:num>
          <m:den>
            <m:r>
              <w:rPr>
                <w:rFonts w:ascii="Cambria Math" w:hAnsi="Cambria Math"/>
                <w:sz w:val="24"/>
              </w:rPr>
              <m:t>2π</m:t>
            </m:r>
            <m:sSub>
              <m:sSubPr>
                <m:ctrlPr>
                  <w:rPr>
                    <w:rFonts w:ascii="Cambria Math" w:hAnsi="Cambria Math"/>
                    <w:sz w:val="24"/>
                  </w:rPr>
                </m:ctrlPr>
              </m:sSubPr>
              <m:e>
                <m:r>
                  <w:rPr>
                    <w:rFonts w:ascii="Cambria Math" w:hAnsi="Cambria Math"/>
                    <w:sz w:val="24"/>
                  </w:rPr>
                  <m:t>σ</m:t>
                </m:r>
              </m:e>
              <m:sub>
                <m:r>
                  <w:rPr>
                    <w:rFonts w:ascii="Cambria Math" w:hAnsi="Cambria Math"/>
                    <w:sz w:val="24"/>
                  </w:rPr>
                  <m:t>1</m:t>
                </m:r>
              </m:sub>
            </m:sSub>
            <m:sSub>
              <m:sSubPr>
                <m:ctrlPr>
                  <w:rPr>
                    <w:rFonts w:ascii="Cambria Math" w:hAnsi="Cambria Math"/>
                    <w:sz w:val="24"/>
                  </w:rPr>
                </m:ctrlPr>
              </m:sSubPr>
              <m:e>
                <m:r>
                  <w:rPr>
                    <w:rFonts w:ascii="Cambria Math" w:hAnsi="Cambria Math"/>
                    <w:sz w:val="24"/>
                  </w:rPr>
                  <m:t>σ</m:t>
                </m:r>
              </m:e>
              <m:sub>
                <m:r>
                  <w:rPr>
                    <w:rFonts w:ascii="Cambria Math" w:hAnsi="Cambria Math"/>
                    <w:sz w:val="24"/>
                  </w:rPr>
                  <m:t>2</m:t>
                </m:r>
              </m:sub>
            </m:sSub>
            <m:rad>
              <m:radPr>
                <m:degHide m:val="1"/>
                <m:ctrlPr>
                  <w:rPr>
                    <w:rFonts w:ascii="Cambria Math" w:hAnsi="Cambria Math"/>
                    <w:sz w:val="24"/>
                  </w:rPr>
                </m:ctrlPr>
              </m:radPr>
              <m:deg/>
              <m:e>
                <m:r>
                  <w:rPr>
                    <w:rFonts w:ascii="Cambria Math" w:hAnsi="Cambria Math"/>
                    <w:sz w:val="24"/>
                  </w:rPr>
                  <m:t>1-</m:t>
                </m:r>
                <m:sSup>
                  <m:sSupPr>
                    <m:ctrlPr>
                      <w:rPr>
                        <w:rFonts w:ascii="Cambria Math" w:hAnsi="Cambria Math"/>
                        <w:sz w:val="24"/>
                      </w:rPr>
                    </m:ctrlPr>
                  </m:sSupPr>
                  <m:e>
                    <m:r>
                      <w:rPr>
                        <w:rFonts w:ascii="Cambria Math" w:hAnsi="Cambria Math"/>
                        <w:sz w:val="24"/>
                      </w:rPr>
                      <m:t>ρ</m:t>
                    </m:r>
                  </m:e>
                  <m:sup>
                    <m:r>
                      <w:rPr>
                        <w:rFonts w:ascii="Cambria Math" w:hAnsi="Cambria Math"/>
                        <w:sz w:val="24"/>
                      </w:rPr>
                      <m:t>2</m:t>
                    </m:r>
                  </m:sup>
                </m:sSup>
              </m:e>
            </m:rad>
          </m:den>
        </m:f>
        <m:r>
          <w:rPr>
            <w:rFonts w:ascii="Cambria Math" w:hAnsi="Cambria Math"/>
            <w:sz w:val="24"/>
          </w:rPr>
          <m:t>.</m:t>
        </m:r>
        <m:r>
          <m:rPr>
            <m:sty m:val="p"/>
          </m:rPr>
          <w:rPr>
            <w:rFonts w:ascii="Cambria Math" w:hAnsi="Cambria Math"/>
            <w:sz w:val="24"/>
          </w:rPr>
          <m:t>exp</m:t>
        </m:r>
        <m:d>
          <m:dPr>
            <m:begChr m:val="{"/>
            <m:endChr m:val="}"/>
            <m:ctrlPr>
              <w:rPr>
                <w:rFonts w:ascii="Cambria Math" w:hAnsi="Cambria Math"/>
                <w:sz w:val="24"/>
              </w:rPr>
            </m:ctrlPr>
          </m:dPr>
          <m:e>
            <m:f>
              <m:fPr>
                <m:ctrlPr>
                  <w:rPr>
                    <w:rFonts w:ascii="Cambria Math" w:hAnsi="Cambria Math"/>
                    <w:sz w:val="24"/>
                  </w:rPr>
                </m:ctrlPr>
              </m:fPr>
              <m:num>
                <m:r>
                  <w:rPr>
                    <w:rFonts w:ascii="Cambria Math" w:hAnsi="Cambria Math"/>
                    <w:sz w:val="24"/>
                  </w:rPr>
                  <m:t>-1</m:t>
                </m:r>
              </m:num>
              <m:den>
                <m:r>
                  <w:rPr>
                    <w:rFonts w:ascii="Cambria Math" w:hAnsi="Cambria Math"/>
                    <w:sz w:val="24"/>
                  </w:rPr>
                  <m:t>2(1-</m:t>
                </m:r>
                <m:sSup>
                  <m:sSupPr>
                    <m:ctrlPr>
                      <w:rPr>
                        <w:rFonts w:ascii="Cambria Math" w:hAnsi="Cambria Math"/>
                        <w:sz w:val="24"/>
                      </w:rPr>
                    </m:ctrlPr>
                  </m:sSupPr>
                  <m:e>
                    <m:r>
                      <w:rPr>
                        <w:rFonts w:ascii="Cambria Math" w:hAnsi="Cambria Math"/>
                        <w:sz w:val="24"/>
                      </w:rPr>
                      <m:t>ρ</m:t>
                    </m:r>
                  </m:e>
                  <m:sup>
                    <m:r>
                      <w:rPr>
                        <w:rFonts w:ascii="Cambria Math" w:hAnsi="Cambria Math"/>
                        <w:sz w:val="24"/>
                      </w:rPr>
                      <m:t>2</m:t>
                    </m:r>
                  </m:sup>
                </m:sSup>
                <m:r>
                  <w:rPr>
                    <w:rFonts w:ascii="Cambria Math" w:hAnsi="Cambria Math"/>
                    <w:sz w:val="24"/>
                  </w:rPr>
                  <m:t>)</m:t>
                </m:r>
              </m:den>
            </m:f>
            <m:r>
              <w:rPr>
                <w:rFonts w:ascii="Cambria Math" w:hAnsi="Cambria Math"/>
                <w:sz w:val="24"/>
              </w:rPr>
              <m:t>[</m:t>
            </m:r>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(x-</m:t>
                    </m:r>
                    <m:sSub>
                      <m:sSubPr>
                        <m:ctrlPr>
                          <w:rPr>
                            <w:rFonts w:ascii="Cambria Math" w:hAnsi="Cambria Math"/>
                            <w:sz w:val="24"/>
                          </w:rPr>
                        </m:ctrlPr>
                      </m:sSubPr>
                      <m:e>
                        <m:r>
                          <w:rPr>
                            <w:rFonts w:ascii="Cambria Math" w:hAnsi="Cambria Math"/>
                            <w:sz w:val="24"/>
                          </w:rPr>
                          <m:t>μ</m:t>
                        </m:r>
                      </m:e>
                      <m:sub>
                        <m:r>
                          <w:rPr>
                            <w:rFonts w:ascii="Cambria Math" w:hAnsi="Cambria Math"/>
                            <w:sz w:val="24"/>
                          </w:rPr>
                          <m:t>1</m:t>
                        </m:r>
                      </m:sub>
                    </m:sSub>
                    <m:r>
                      <w:rPr>
                        <w:rFonts w:ascii="Cambria Math" w:hAnsi="Cambria Math"/>
                        <w:sz w:val="24"/>
                      </w:rPr>
                      <m:t>)</m:t>
                    </m:r>
                  </m:e>
                  <m:sup>
                    <m:r>
                      <w:rPr>
                        <w:rFonts w:ascii="Cambria Math" w:hAnsi="Cambria Math"/>
                        <w:sz w:val="24"/>
                      </w:rPr>
                      <m:t>2</m:t>
                    </m:r>
                  </m:sup>
                </m:sSup>
              </m:num>
              <m:den>
                <m:sSubSup>
                  <m:sSubSupPr>
                    <m:ctrlPr>
                      <w:rPr>
                        <w:rFonts w:ascii="Cambria Math" w:hAnsi="Cambria Math"/>
                        <w:sz w:val="24"/>
                      </w:rPr>
                    </m:ctrlPr>
                  </m:sSubSupPr>
                  <m:e>
                    <m:r>
                      <w:rPr>
                        <w:rFonts w:ascii="Cambria Math" w:hAnsi="Cambria Math"/>
                        <w:sz w:val="24"/>
                      </w:rPr>
                      <m:t>σ</m:t>
                    </m:r>
                  </m:e>
                  <m:sub>
                    <m:r>
                      <w:rPr>
                        <w:rFonts w:ascii="Cambria Math" w:hAnsi="Cambria Math"/>
                        <w:sz w:val="24"/>
                      </w:rPr>
                      <m:t>1</m:t>
                    </m:r>
                  </m:sub>
                  <m:sup>
                    <m:r>
                      <w:rPr>
                        <w:rFonts w:ascii="Cambria Math" w:hAnsi="Cambria Math"/>
                        <w:sz w:val="24"/>
                      </w:rPr>
                      <m:t>2</m:t>
                    </m:r>
                  </m:sup>
                </m:sSubSup>
              </m:den>
            </m:f>
            <m:r>
              <w:rPr>
                <w:rFonts w:ascii="Cambria Math" w:hAnsi="Cambria Math"/>
                <w:sz w:val="24"/>
              </w:rPr>
              <m:t>-2ρ</m:t>
            </m:r>
            <m:f>
              <m:fPr>
                <m:ctrlPr>
                  <w:rPr>
                    <w:rFonts w:ascii="Cambria Math" w:hAnsi="Cambria Math"/>
                    <w:sz w:val="24"/>
                  </w:rPr>
                </m:ctrlPr>
              </m:fPr>
              <m:num>
                <m:r>
                  <w:rPr>
                    <w:rFonts w:ascii="Cambria Math" w:hAnsi="Cambria Math"/>
                    <w:sz w:val="24"/>
                  </w:rPr>
                  <m:t>(x-</m:t>
                </m:r>
                <m:sSub>
                  <m:sSubPr>
                    <m:ctrlPr>
                      <w:rPr>
                        <w:rFonts w:ascii="Cambria Math" w:hAnsi="Cambria Math"/>
                        <w:sz w:val="24"/>
                      </w:rPr>
                    </m:ctrlPr>
                  </m:sSubPr>
                  <m:e>
                    <m:r>
                      <w:rPr>
                        <w:rFonts w:ascii="Cambria Math" w:hAnsi="Cambria Math"/>
                        <w:sz w:val="24"/>
                      </w:rPr>
                      <m:t>μ</m:t>
                    </m:r>
                  </m:e>
                  <m:sub>
                    <m:r>
                      <w:rPr>
                        <w:rFonts w:ascii="Cambria Math" w:hAnsi="Cambria Math"/>
                        <w:sz w:val="24"/>
                      </w:rPr>
                      <m:t>1</m:t>
                    </m:r>
                  </m:sub>
                </m:sSub>
                <m:r>
                  <w:rPr>
                    <w:rFonts w:ascii="Cambria Math" w:hAnsi="Cambria Math"/>
                    <w:sz w:val="24"/>
                  </w:rPr>
                  <m:t>)(y-</m:t>
                </m:r>
                <m:sSub>
                  <m:sSubPr>
                    <m:ctrlPr>
                      <w:rPr>
                        <w:rFonts w:ascii="Cambria Math" w:hAnsi="Cambria Math"/>
                        <w:sz w:val="24"/>
                      </w:rPr>
                    </m:ctrlPr>
                  </m:sSubPr>
                  <m:e>
                    <m:r>
                      <w:rPr>
                        <w:rFonts w:ascii="Cambria Math" w:hAnsi="Cambria Math"/>
                        <w:sz w:val="24"/>
                      </w:rPr>
                      <m:t>μ</m:t>
                    </m:r>
                  </m:e>
                  <m:sub>
                    <m:r>
                      <w:rPr>
                        <w:rFonts w:ascii="Cambria Math" w:hAnsi="Cambria Math"/>
                        <w:sz w:val="24"/>
                      </w:rPr>
                      <m:t>2</m:t>
                    </m:r>
                  </m:sub>
                </m:sSub>
                <m:r>
                  <w:rPr>
                    <w:rFonts w:ascii="Cambria Math" w:hAnsi="Cambria Math"/>
                    <w:sz w:val="24"/>
                  </w:rPr>
                  <m:t>)</m:t>
                </m:r>
              </m:num>
              <m:den>
                <m:sSub>
                  <m:sSubPr>
                    <m:ctrlPr>
                      <w:rPr>
                        <w:rFonts w:ascii="Cambria Math" w:hAnsi="Cambria Math"/>
                        <w:sz w:val="24"/>
                      </w:rPr>
                    </m:ctrlPr>
                  </m:sSubPr>
                  <m:e>
                    <m:r>
                      <w:rPr>
                        <w:rFonts w:ascii="Cambria Math" w:hAnsi="Cambria Math"/>
                        <w:sz w:val="24"/>
                      </w:rPr>
                      <m:t>σ</m:t>
                    </m:r>
                  </m:e>
                  <m:sub>
                    <m:r>
                      <w:rPr>
                        <w:rFonts w:ascii="Cambria Math" w:hAnsi="Cambria Math"/>
                        <w:sz w:val="24"/>
                      </w:rPr>
                      <m:t>1</m:t>
                    </m:r>
                  </m:sub>
                </m:sSub>
                <m:sSub>
                  <m:sSubPr>
                    <m:ctrlPr>
                      <w:rPr>
                        <w:rFonts w:ascii="Cambria Math" w:hAnsi="Cambria Math"/>
                        <w:sz w:val="24"/>
                      </w:rPr>
                    </m:ctrlPr>
                  </m:sSubPr>
                  <m:e>
                    <m:r>
                      <w:rPr>
                        <w:rFonts w:ascii="Cambria Math" w:hAnsi="Cambria Math"/>
                        <w:sz w:val="24"/>
                      </w:rPr>
                      <m:t>σ</m:t>
                    </m:r>
                  </m:e>
                  <m:sub>
                    <m:r>
                      <w:rPr>
                        <w:rFonts w:ascii="Cambria Math" w:hAnsi="Cambria Math"/>
                        <w:sz w:val="24"/>
                      </w:rPr>
                      <m:t>2</m:t>
                    </m:r>
                  </m:sub>
                </m:sSub>
              </m:den>
            </m:f>
            <m:r>
              <w:rPr>
                <w:rFonts w:ascii="Cambria Math" w:hAnsi="Cambria Math"/>
                <w:sz w:val="24"/>
              </w:rPr>
              <m:t>+</m:t>
            </m:r>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(y-</m:t>
                    </m:r>
                    <m:sSub>
                      <m:sSubPr>
                        <m:ctrlPr>
                          <w:rPr>
                            <w:rFonts w:ascii="Cambria Math" w:hAnsi="Cambria Math"/>
                            <w:sz w:val="24"/>
                          </w:rPr>
                        </m:ctrlPr>
                      </m:sSubPr>
                      <m:e>
                        <m:r>
                          <w:rPr>
                            <w:rFonts w:ascii="Cambria Math" w:hAnsi="Cambria Math"/>
                            <w:sz w:val="24"/>
                          </w:rPr>
                          <m:t>μ</m:t>
                        </m:r>
                      </m:e>
                      <m:sub>
                        <m:r>
                          <w:rPr>
                            <w:rFonts w:ascii="Cambria Math" w:hAnsi="Cambria Math"/>
                            <w:sz w:val="24"/>
                          </w:rPr>
                          <m:t>2</m:t>
                        </m:r>
                      </m:sub>
                    </m:sSub>
                    <m:r>
                      <w:rPr>
                        <w:rFonts w:ascii="Cambria Math" w:hAnsi="Cambria Math"/>
                        <w:sz w:val="24"/>
                      </w:rPr>
                      <m:t>)</m:t>
                    </m:r>
                  </m:e>
                  <m:sup>
                    <m:r>
                      <w:rPr>
                        <w:rFonts w:ascii="Cambria Math" w:hAnsi="Cambria Math"/>
                        <w:sz w:val="24"/>
                      </w:rPr>
                      <m:t>2</m:t>
                    </m:r>
                  </m:sup>
                </m:sSup>
              </m:num>
              <m:den>
                <m:sSubSup>
                  <m:sSubSupPr>
                    <m:ctrlPr>
                      <w:rPr>
                        <w:rFonts w:ascii="Cambria Math" w:hAnsi="Cambria Math"/>
                        <w:sz w:val="24"/>
                      </w:rPr>
                    </m:ctrlPr>
                  </m:sSubSupPr>
                  <m:e>
                    <m:r>
                      <w:rPr>
                        <w:rFonts w:ascii="Cambria Math" w:hAnsi="Cambria Math"/>
                        <w:sz w:val="24"/>
                      </w:rPr>
                      <m:t>σ</m:t>
                    </m:r>
                  </m:e>
                  <m:sub>
                    <m:r>
                      <w:rPr>
                        <w:rFonts w:ascii="Cambria Math" w:hAnsi="Cambria Math"/>
                        <w:sz w:val="24"/>
                      </w:rPr>
                      <m:t>2</m:t>
                    </m:r>
                  </m:sub>
                  <m:sup>
                    <m:r>
                      <w:rPr>
                        <w:rFonts w:ascii="Cambria Math" w:hAnsi="Cambria Math"/>
                        <w:sz w:val="24"/>
                      </w:rPr>
                      <m:t>2</m:t>
                    </m:r>
                  </m:sup>
                </m:sSubSup>
              </m:den>
            </m:f>
            <m:r>
              <w:rPr>
                <w:rFonts w:ascii="Cambria Math" w:hAnsi="Cambria Math"/>
                <w:sz w:val="24"/>
              </w:rPr>
              <m:t>]</m:t>
            </m:r>
          </m:e>
        </m:d>
      </m:oMath>
      <w:r>
        <w:t xml:space="preserve"> </w:t>
      </w:r>
    </w:p>
    <w:p w14:paraId="35026A6B" w14:textId="77777777" w:rsidR="00D662EA" w:rsidRPr="003C3EC3" w:rsidRDefault="00D662EA" w:rsidP="00D662EA">
      <w:pPr>
        <w:pStyle w:val="aff8"/>
        <w:rPr>
          <w:b/>
          <w:lang w:eastAsia="zh-CN"/>
        </w:rPr>
      </w:pPr>
      <w:r w:rsidRPr="003C3EC3">
        <w:rPr>
          <w:b/>
          <w:sz w:val="24"/>
          <w:lang w:eastAsia="zh-CN"/>
        </w:rPr>
        <w:t>5.随机变量的独立性和相关性</w:t>
      </w:r>
      <w:r w:rsidRPr="003C3EC3">
        <w:rPr>
          <w:b/>
          <w:lang w:eastAsia="zh-CN"/>
        </w:rPr>
        <w:t xml:space="preserve"> </w:t>
      </w:r>
    </w:p>
    <w:p w14:paraId="38B95EDE" w14:textId="77777777" w:rsidR="00D662EA" w:rsidRDefault="00D662EA" w:rsidP="00D662EA">
      <w:pPr>
        <w:pStyle w:val="aff8"/>
        <w:rPr>
          <w:lang w:eastAsia="zh-CN"/>
        </w:rPr>
      </w:pPr>
      <m:oMath>
        <m:r>
          <w:rPr>
            <w:rFonts w:ascii="Cambria Math" w:hAnsi="Cambria Math"/>
            <w:lang w:eastAsia="zh-CN"/>
          </w:rPr>
          <m:t>X</m:t>
        </m:r>
      </m:oMath>
      <w:r>
        <w:rPr>
          <w:lang w:eastAsia="zh-CN"/>
        </w:rPr>
        <w:t>和</w:t>
      </w:r>
      <m:oMath>
        <m:r>
          <w:rPr>
            <w:rFonts w:ascii="Cambria Math" w:hAnsi="Cambria Math"/>
            <w:lang w:eastAsia="zh-CN"/>
          </w:rPr>
          <m:t>Y</m:t>
        </m:r>
      </m:oMath>
      <w:r>
        <w:rPr>
          <w:lang w:eastAsia="zh-CN"/>
        </w:rPr>
        <w:t>的相互独立</w:t>
      </w:r>
      <w:r>
        <w:rPr>
          <w:rFonts w:hint="eastAsia"/>
          <w:lang w:eastAsia="zh-CN"/>
        </w:rPr>
        <w:t>:</w:t>
      </w:r>
      <m:oMath>
        <m:r>
          <w:rPr>
            <w:rFonts w:ascii="Cambria Math" w:hAnsi="Cambria Math"/>
            <w:lang w:eastAsia="zh-CN"/>
          </w:rPr>
          <m:t>⇔F</m:t>
        </m:r>
        <m:d>
          <m:dPr>
            <m:ctrlPr>
              <w:rPr>
                <w:rFonts w:ascii="Cambria Math" w:hAnsi="Cambria Math"/>
                <w:i/>
              </w:rPr>
            </m:ctrlPr>
          </m:dPr>
          <m:e>
            <m:r>
              <w:rPr>
                <w:rFonts w:ascii="Cambria Math" w:hAnsi="Cambria Math"/>
                <w:lang w:eastAsia="zh-CN"/>
              </w:rPr>
              <m:t>x,y</m:t>
            </m:r>
          </m:e>
        </m:d>
        <m:r>
          <w:rPr>
            <w:rFonts w:ascii="Cambria Math" w:hAnsi="Cambria Math"/>
            <w:lang w:eastAsia="zh-CN"/>
          </w:rPr>
          <m:t>=</m:t>
        </m:r>
        <m:sSub>
          <m:sSubPr>
            <m:ctrlPr>
              <w:rPr>
                <w:rFonts w:ascii="Cambria Math" w:hAnsi="Cambria Math"/>
              </w:rPr>
            </m:ctrlPr>
          </m:sSubPr>
          <m:e>
            <m:r>
              <w:rPr>
                <w:rFonts w:ascii="Cambria Math" w:hAnsi="Cambria Math"/>
                <w:lang w:eastAsia="zh-CN"/>
              </w:rPr>
              <m:t>F</m:t>
            </m:r>
          </m:e>
          <m:sub>
            <m:r>
              <w:rPr>
                <w:rFonts w:ascii="Cambria Math" w:hAnsi="Cambria Math"/>
                <w:lang w:eastAsia="zh-CN"/>
              </w:rPr>
              <m:t>X</m:t>
            </m:r>
          </m:sub>
        </m:sSub>
        <m:d>
          <m:dPr>
            <m:ctrlPr>
              <w:rPr>
                <w:rFonts w:ascii="Cambria Math" w:hAnsi="Cambria Math"/>
                <w:i/>
              </w:rPr>
            </m:ctrlPr>
          </m:dPr>
          <m:e>
            <m:r>
              <w:rPr>
                <w:rFonts w:ascii="Cambria Math" w:hAnsi="Cambria Math"/>
                <w:lang w:eastAsia="zh-CN"/>
              </w:rPr>
              <m:t>x</m:t>
            </m:r>
          </m:e>
        </m:d>
        <m:sSub>
          <m:sSubPr>
            <m:ctrlPr>
              <w:rPr>
                <w:rFonts w:ascii="Cambria Math" w:hAnsi="Cambria Math"/>
              </w:rPr>
            </m:ctrlPr>
          </m:sSubPr>
          <m:e>
            <m:r>
              <w:rPr>
                <w:rFonts w:ascii="Cambria Math" w:hAnsi="Cambria Math"/>
                <w:lang w:eastAsia="zh-CN"/>
              </w:rPr>
              <m:t>F</m:t>
            </m:r>
          </m:e>
          <m:sub>
            <m:r>
              <w:rPr>
                <w:rFonts w:ascii="Cambria Math" w:hAnsi="Cambria Math"/>
                <w:lang w:eastAsia="zh-CN"/>
              </w:rPr>
              <m:t>Y</m:t>
            </m:r>
          </m:sub>
        </m:sSub>
        <m:d>
          <m:dPr>
            <m:ctrlPr>
              <w:rPr>
                <w:rFonts w:ascii="Cambria Math" w:hAnsi="Cambria Math"/>
                <w:i/>
              </w:rPr>
            </m:ctrlPr>
          </m:dPr>
          <m:e>
            <m:r>
              <w:rPr>
                <w:rFonts w:ascii="Cambria Math" w:hAnsi="Cambria Math"/>
                <w:lang w:eastAsia="zh-CN"/>
              </w:rPr>
              <m:t>y</m:t>
            </m:r>
          </m:e>
        </m:d>
      </m:oMath>
      <w:r>
        <w:rPr>
          <w:rFonts w:hint="eastAsia"/>
          <w:lang w:eastAsia="zh-CN"/>
        </w:rPr>
        <w:t>:</w:t>
      </w:r>
    </w:p>
    <w:p w14:paraId="3A7935E1" w14:textId="77777777" w:rsidR="00D662EA" w:rsidRPr="00130F50" w:rsidRDefault="00D662EA" w:rsidP="00D662EA">
      <w:pPr>
        <w:pStyle w:val="aff8"/>
        <w:rPr>
          <w:rFonts w:asciiTheme="minorHAnsi" w:hAnsiTheme="minorHAnsi" w:cstheme="minorBidi"/>
          <w:lang w:eastAsia="zh-CN"/>
        </w:rPr>
      </w:pPr>
      <w:r>
        <w:rPr>
          <w:lang w:eastAsia="zh-CN"/>
        </w:rPr>
        <w:t xml:space="preserve"> </w:t>
      </w:r>
      <m:oMath>
        <m:r>
          <w:rPr>
            <w:rFonts w:ascii="Cambria Math" w:hAnsi="Cambria Math"/>
            <w:lang w:eastAsia="zh-CN"/>
          </w:rPr>
          <m:t>⇔</m:t>
        </m:r>
        <m:sSub>
          <m:sSubPr>
            <m:ctrlPr>
              <w:rPr>
                <w:rFonts w:ascii="Cambria Math" w:hAnsi="Cambria Math"/>
              </w:rPr>
            </m:ctrlPr>
          </m:sSubPr>
          <m:e>
            <m:r>
              <w:rPr>
                <w:rFonts w:ascii="Cambria Math" w:hAnsi="Cambria Math"/>
                <w:lang w:eastAsia="zh-CN"/>
              </w:rPr>
              <m:t>p</m:t>
            </m:r>
          </m:e>
          <m:sub>
            <m:r>
              <w:rPr>
                <w:rFonts w:ascii="Cambria Math" w:hAnsi="Cambria Math"/>
                <w:lang w:eastAsia="zh-CN"/>
              </w:rPr>
              <m:t>ij</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p</m:t>
            </m:r>
          </m:e>
          <m:sub>
            <m:r>
              <w:rPr>
                <w:rFonts w:ascii="Cambria Math" w:hAnsi="Cambria Math"/>
                <w:lang w:eastAsia="zh-CN"/>
              </w:rPr>
              <m:t>i⋅</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p</m:t>
            </m:r>
          </m:e>
          <m:sub>
            <m:r>
              <w:rPr>
                <w:rFonts w:ascii="Cambria Math" w:hAnsi="Cambria Math"/>
                <w:lang w:eastAsia="zh-CN"/>
              </w:rPr>
              <m:t>⋅j</m:t>
            </m:r>
          </m:sub>
        </m:sSub>
      </m:oMath>
      <w:r>
        <w:rPr>
          <w:rFonts w:hint="eastAsia"/>
          <w:lang w:eastAsia="zh-CN"/>
        </w:rPr>
        <w:t xml:space="preserve">（离散型） </w:t>
      </w:r>
      <w:r>
        <w:rPr>
          <w:lang w:eastAsia="zh-CN"/>
        </w:rPr>
        <w:t xml:space="preserve">     </w:t>
      </w:r>
      <m:oMath>
        <m:r>
          <w:rPr>
            <w:rFonts w:ascii="Cambria Math" w:hAnsi="Cambria Math"/>
            <w:lang w:eastAsia="zh-CN"/>
          </w:rPr>
          <m:t>⇔f</m:t>
        </m:r>
        <m:d>
          <m:dPr>
            <m:ctrlPr>
              <w:rPr>
                <w:rFonts w:ascii="Cambria Math" w:hAnsi="Cambria Math"/>
                <w:i/>
              </w:rPr>
            </m:ctrlPr>
          </m:dPr>
          <m:e>
            <m:r>
              <w:rPr>
                <w:rFonts w:ascii="Cambria Math" w:hAnsi="Cambria Math"/>
                <w:lang w:eastAsia="zh-CN"/>
              </w:rPr>
              <m:t>x,y</m:t>
            </m:r>
          </m:e>
        </m:d>
        <m:r>
          <w:rPr>
            <w:rFonts w:ascii="Cambria Math" w:hAnsi="Cambria Math"/>
            <w:lang w:eastAsia="zh-CN"/>
          </w:rPr>
          <m:t>=</m:t>
        </m:r>
        <m:sSub>
          <m:sSubPr>
            <m:ctrlPr>
              <w:rPr>
                <w:rFonts w:ascii="Cambria Math" w:hAnsi="Cambria Math"/>
              </w:rPr>
            </m:ctrlPr>
          </m:sSubPr>
          <m:e>
            <m:r>
              <w:rPr>
                <w:rFonts w:ascii="Cambria Math" w:hAnsi="Cambria Math"/>
                <w:lang w:eastAsia="zh-CN"/>
              </w:rPr>
              <m:t>f</m:t>
            </m:r>
          </m:e>
          <m:sub>
            <m:r>
              <w:rPr>
                <w:rFonts w:ascii="Cambria Math" w:hAnsi="Cambria Math"/>
                <w:lang w:eastAsia="zh-CN"/>
              </w:rPr>
              <m:t>X</m:t>
            </m:r>
          </m:sub>
        </m:sSub>
        <m:d>
          <m:dPr>
            <m:ctrlPr>
              <w:rPr>
                <w:rFonts w:ascii="Cambria Math" w:hAnsi="Cambria Math"/>
                <w:i/>
              </w:rPr>
            </m:ctrlPr>
          </m:dPr>
          <m:e>
            <m:r>
              <w:rPr>
                <w:rFonts w:ascii="Cambria Math" w:hAnsi="Cambria Math"/>
                <w:lang w:eastAsia="zh-CN"/>
              </w:rPr>
              <m:t>x</m:t>
            </m:r>
          </m:e>
        </m:d>
        <m:sSub>
          <m:sSubPr>
            <m:ctrlPr>
              <w:rPr>
                <w:rFonts w:ascii="Cambria Math" w:hAnsi="Cambria Math"/>
              </w:rPr>
            </m:ctrlPr>
          </m:sSubPr>
          <m:e>
            <m:r>
              <w:rPr>
                <w:rFonts w:ascii="Cambria Math" w:hAnsi="Cambria Math"/>
                <w:lang w:eastAsia="zh-CN"/>
              </w:rPr>
              <m:t>f</m:t>
            </m:r>
          </m:e>
          <m:sub>
            <m:r>
              <w:rPr>
                <w:rFonts w:ascii="Cambria Math" w:hAnsi="Cambria Math"/>
                <w:lang w:eastAsia="zh-CN"/>
              </w:rPr>
              <m:t>Y</m:t>
            </m:r>
          </m:sub>
        </m:sSub>
        <m:d>
          <m:dPr>
            <m:ctrlPr>
              <w:rPr>
                <w:rFonts w:ascii="Cambria Math" w:hAnsi="Cambria Math"/>
                <w:i/>
              </w:rPr>
            </m:ctrlPr>
          </m:dPr>
          <m:e>
            <m:r>
              <w:rPr>
                <w:rFonts w:ascii="Cambria Math" w:hAnsi="Cambria Math"/>
                <w:lang w:eastAsia="zh-CN"/>
              </w:rPr>
              <m:t>y</m:t>
            </m:r>
          </m:e>
        </m:d>
      </m:oMath>
      <w:r>
        <w:rPr>
          <w:rFonts w:hint="eastAsia"/>
          <w:lang w:eastAsia="zh-CN"/>
        </w:rPr>
        <w:t>（连续型）</w:t>
      </w:r>
    </w:p>
    <w:p w14:paraId="5714BA4D" w14:textId="77777777" w:rsidR="00D662EA" w:rsidRDefault="00D662EA" w:rsidP="00D662EA">
      <w:pPr>
        <w:pStyle w:val="aff8"/>
        <w:rPr>
          <w:lang w:eastAsia="zh-CN"/>
        </w:rPr>
      </w:pPr>
      <m:oMath>
        <m:r>
          <w:rPr>
            <w:rFonts w:ascii="Cambria Math" w:hAnsi="Cambria Math"/>
            <w:lang w:eastAsia="zh-CN"/>
          </w:rPr>
          <m:t>X</m:t>
        </m:r>
      </m:oMath>
      <w:r>
        <w:rPr>
          <w:lang w:eastAsia="zh-CN"/>
        </w:rPr>
        <w:t>和</w:t>
      </w:r>
      <m:oMath>
        <m:r>
          <w:rPr>
            <w:rFonts w:ascii="Cambria Math" w:hAnsi="Cambria Math"/>
            <w:lang w:eastAsia="zh-CN"/>
          </w:rPr>
          <m:t>Y</m:t>
        </m:r>
      </m:oMath>
      <w:r>
        <w:rPr>
          <w:lang w:eastAsia="zh-CN"/>
        </w:rPr>
        <w:t>的相关性：</w:t>
      </w:r>
    </w:p>
    <w:p w14:paraId="513BF357" w14:textId="77777777" w:rsidR="00D662EA" w:rsidRDefault="00D662EA" w:rsidP="00D662EA">
      <w:pPr>
        <w:pStyle w:val="aff8"/>
        <w:rPr>
          <w:lang w:eastAsia="zh-CN"/>
        </w:rPr>
      </w:pPr>
      <w:r>
        <w:rPr>
          <w:lang w:eastAsia="zh-CN"/>
        </w:rPr>
        <w:t>相关系数</w:t>
      </w:r>
      <m:oMath>
        <m:sSub>
          <m:sSubPr>
            <m:ctrlPr>
              <w:rPr>
                <w:rFonts w:ascii="Cambria Math" w:hAnsi="Cambria Math"/>
              </w:rPr>
            </m:ctrlPr>
          </m:sSubPr>
          <m:e>
            <m:r>
              <w:rPr>
                <w:rFonts w:ascii="Cambria Math" w:hAnsi="Cambria Math"/>
                <w:lang w:eastAsia="zh-CN"/>
              </w:rPr>
              <m:t>ρ</m:t>
            </m:r>
          </m:e>
          <m:sub>
            <m:r>
              <w:rPr>
                <w:rFonts w:ascii="Cambria Math" w:hAnsi="Cambria Math"/>
                <w:lang w:eastAsia="zh-CN"/>
              </w:rPr>
              <m:t>XY</m:t>
            </m:r>
          </m:sub>
        </m:sSub>
        <m:r>
          <w:rPr>
            <w:rFonts w:ascii="Cambria Math" w:hAnsi="Cambria Math"/>
            <w:lang w:eastAsia="zh-CN"/>
          </w:rPr>
          <m:t>=0</m:t>
        </m:r>
      </m:oMath>
      <w:r>
        <w:rPr>
          <w:lang w:eastAsia="zh-CN"/>
        </w:rPr>
        <w:t>时，称</w:t>
      </w:r>
      <m:oMath>
        <m:r>
          <w:rPr>
            <w:rFonts w:ascii="Cambria Math" w:hAnsi="Cambria Math"/>
            <w:lang w:eastAsia="zh-CN"/>
          </w:rPr>
          <m:t>X</m:t>
        </m:r>
      </m:oMath>
      <w:r>
        <w:rPr>
          <w:lang w:eastAsia="zh-CN"/>
        </w:rPr>
        <w:t>和</w:t>
      </w:r>
      <m:oMath>
        <m:r>
          <w:rPr>
            <w:rFonts w:ascii="Cambria Math" w:hAnsi="Cambria Math"/>
            <w:lang w:eastAsia="zh-CN"/>
          </w:rPr>
          <m:t>Y</m:t>
        </m:r>
      </m:oMath>
      <w:r>
        <w:rPr>
          <w:lang w:eastAsia="zh-CN"/>
        </w:rPr>
        <w:t>不相关， 否则称</w:t>
      </w:r>
      <m:oMath>
        <m:r>
          <w:rPr>
            <w:rFonts w:ascii="Cambria Math" w:hAnsi="Cambria Math"/>
            <w:lang w:eastAsia="zh-CN"/>
          </w:rPr>
          <m:t>X</m:t>
        </m:r>
      </m:oMath>
      <w:r>
        <w:rPr>
          <w:lang w:eastAsia="zh-CN"/>
        </w:rPr>
        <w:t>和</w:t>
      </w:r>
      <m:oMath>
        <m:r>
          <w:rPr>
            <w:rFonts w:ascii="Cambria Math" w:hAnsi="Cambria Math"/>
            <w:lang w:eastAsia="zh-CN"/>
          </w:rPr>
          <m:t>Y</m:t>
        </m:r>
      </m:oMath>
      <w:r>
        <w:rPr>
          <w:lang w:eastAsia="zh-CN"/>
        </w:rPr>
        <w:t xml:space="preserve">相关 </w:t>
      </w:r>
    </w:p>
    <w:p w14:paraId="03F32282" w14:textId="77777777" w:rsidR="00D662EA" w:rsidRPr="003C3EC3" w:rsidRDefault="00D662EA" w:rsidP="00D662EA">
      <w:pPr>
        <w:pStyle w:val="aff8"/>
        <w:rPr>
          <w:b/>
          <w:sz w:val="24"/>
          <w:lang w:eastAsia="zh-CN"/>
        </w:rPr>
      </w:pPr>
      <w:r w:rsidRPr="003C3EC3">
        <w:rPr>
          <w:b/>
          <w:sz w:val="24"/>
          <w:lang w:eastAsia="zh-CN"/>
        </w:rPr>
        <w:lastRenderedPageBreak/>
        <w:t>6.两个随机变量简单函数的概率分布</w:t>
      </w:r>
    </w:p>
    <w:p w14:paraId="217F76CC" w14:textId="77777777" w:rsidR="00D662EA" w:rsidRPr="00130F50" w:rsidRDefault="00D662EA" w:rsidP="00D662EA">
      <w:pPr>
        <w:pStyle w:val="aff8"/>
        <w:rPr>
          <w:rFonts w:asciiTheme="minorHAnsi" w:hAnsiTheme="minorHAnsi" w:cstheme="minorBidi"/>
          <w:lang w:eastAsia="zh-CN"/>
        </w:rPr>
      </w:pPr>
      <w:r>
        <w:rPr>
          <w:lang w:eastAsia="zh-CN"/>
        </w:rPr>
        <w:t xml:space="preserve">离散型： </w:t>
      </w:r>
      <m:oMath>
        <m:r>
          <w:rPr>
            <w:rFonts w:ascii="Cambria Math" w:hAnsi="Cambria Math"/>
            <w:lang w:eastAsia="zh-CN"/>
          </w:rPr>
          <m:t>P</m:t>
        </m:r>
        <m:d>
          <m:dPr>
            <m:ctrlPr>
              <w:rPr>
                <w:rFonts w:ascii="Cambria Math" w:hAnsi="Cambria Math"/>
                <w:i/>
              </w:rPr>
            </m:ctrlPr>
          </m:dPr>
          <m:e>
            <m:r>
              <w:rPr>
                <w:rFonts w:ascii="Cambria Math" w:hAnsi="Cambria Math"/>
                <w:lang w:eastAsia="zh-CN"/>
              </w:rPr>
              <m:t>X=</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,Y=</m:t>
            </m:r>
            <m:sSub>
              <m:sSubPr>
                <m:ctrlPr>
                  <w:rPr>
                    <w:rFonts w:ascii="Cambria Math" w:hAnsi="Cambria Math"/>
                  </w:rPr>
                </m:ctrlPr>
              </m:sSubPr>
              <m:e>
                <m:r>
                  <w:rPr>
                    <w:rFonts w:ascii="Cambria Math" w:hAnsi="Cambria Math"/>
                    <w:lang w:eastAsia="zh-CN"/>
                  </w:rPr>
                  <m:t>y</m:t>
                </m:r>
              </m:e>
              <m:sub>
                <m:r>
                  <w:rPr>
                    <w:rFonts w:ascii="Cambria Math" w:hAnsi="Cambria Math"/>
                    <w:lang w:eastAsia="zh-CN"/>
                  </w:rPr>
                  <m:t>i</m:t>
                </m:r>
              </m:sub>
            </m:sSub>
          </m:e>
        </m:d>
        <m:r>
          <w:rPr>
            <w:rFonts w:ascii="Cambria Math" w:hAnsi="Cambria Math"/>
            <w:lang w:eastAsia="zh-CN"/>
          </w:rPr>
          <m:t>=</m:t>
        </m:r>
        <m:sSub>
          <m:sSubPr>
            <m:ctrlPr>
              <w:rPr>
                <w:rFonts w:ascii="Cambria Math" w:hAnsi="Cambria Math"/>
              </w:rPr>
            </m:ctrlPr>
          </m:sSubPr>
          <m:e>
            <m:r>
              <w:rPr>
                <w:rFonts w:ascii="Cambria Math" w:hAnsi="Cambria Math"/>
                <w:lang w:eastAsia="zh-CN"/>
              </w:rPr>
              <m:t>p</m:t>
            </m:r>
          </m:e>
          <m:sub>
            <m:r>
              <w:rPr>
                <w:rFonts w:ascii="Cambria Math" w:hAnsi="Cambria Math"/>
                <w:lang w:eastAsia="zh-CN"/>
              </w:rPr>
              <m:t>ij</m:t>
            </m:r>
          </m:sub>
        </m:sSub>
        <m:r>
          <w:rPr>
            <w:rFonts w:ascii="Cambria Math" w:hAnsi="Cambria Math"/>
            <w:lang w:eastAsia="zh-CN"/>
          </w:rPr>
          <m:t>,Z=g</m:t>
        </m:r>
        <m:d>
          <m:dPr>
            <m:ctrlPr>
              <w:rPr>
                <w:rFonts w:ascii="Cambria Math" w:hAnsi="Cambria Math"/>
                <w:i/>
              </w:rPr>
            </m:ctrlPr>
          </m:dPr>
          <m:e>
            <m:r>
              <w:rPr>
                <w:rFonts w:ascii="Cambria Math" w:hAnsi="Cambria Math"/>
                <w:lang w:eastAsia="zh-CN"/>
              </w:rPr>
              <m:t>X,Y</m:t>
            </m:r>
          </m:e>
        </m:d>
      </m:oMath>
      <w:r>
        <w:rPr>
          <w:rFonts w:hint="eastAsia"/>
          <w:lang w:eastAsia="zh-CN"/>
        </w:rPr>
        <w:t xml:space="preserve"> </w:t>
      </w:r>
      <w:r>
        <w:rPr>
          <w:lang w:eastAsia="zh-CN"/>
        </w:rPr>
        <w:t xml:space="preserve"> </w:t>
      </w:r>
      <w:r>
        <w:rPr>
          <w:rFonts w:hint="eastAsia"/>
          <w:lang w:eastAsia="zh-CN"/>
        </w:rPr>
        <w:t>则：</w:t>
      </w:r>
    </w:p>
    <w:p w14:paraId="31FD31F9" w14:textId="77777777" w:rsidR="00D662EA" w:rsidRPr="00130F50" w:rsidRDefault="00D662EA" w:rsidP="00D662EA">
      <w:pPr>
        <w:pStyle w:val="aff8"/>
        <w:rPr>
          <w:rFonts w:asciiTheme="minorHAnsi" w:hAnsiTheme="minorHAnsi" w:cstheme="minorBidi"/>
        </w:rPr>
      </w:pPr>
      <w:r>
        <w:rPr>
          <w:lang w:eastAsia="zh-CN"/>
        </w:rPr>
        <w:t xml:space="preserve"> </w:t>
      </w:r>
      <m:oMath>
        <m:r>
          <w:rPr>
            <w:rFonts w:ascii="Cambria Math" w:hAnsi="Cambria Math"/>
          </w:rPr>
          <m:t>P(Z=</m:t>
        </m:r>
        <m:sSub>
          <m:sSubPr>
            <m:ctrlPr>
              <w:rPr>
                <w:rFonts w:ascii="Cambria Math" w:hAnsi="Cambria Math"/>
              </w:rPr>
            </m:ctrlPr>
          </m:sSubPr>
          <m:e>
            <m:r>
              <w:rPr>
                <w:rFonts w:ascii="Cambria Math" w:hAnsi="Cambria Math"/>
              </w:rPr>
              <m:t>z</m:t>
            </m:r>
          </m:e>
          <m:sub>
            <m:r>
              <w:rPr>
                <w:rFonts w:ascii="Cambria Math" w:hAnsi="Cambria Math"/>
              </w:rPr>
              <m:t>k</m:t>
            </m:r>
          </m:sub>
        </m:sSub>
        <m:r>
          <w:rPr>
            <w:rFonts w:ascii="Cambria Math" w:hAnsi="Cambria Math"/>
          </w:rPr>
          <m:t>)=P</m:t>
        </m:r>
        <m:d>
          <m:dPr>
            <m:begChr m:val="{"/>
            <m:endChr m:val="}"/>
            <m:ctrlPr>
              <w:rPr>
                <w:rFonts w:ascii="Cambria Math" w:hAnsi="Cambria Math"/>
              </w:rPr>
            </m:ctrlPr>
          </m:dPr>
          <m:e>
            <m:r>
              <w:rPr>
                <w:rFonts w:ascii="Cambria Math" w:hAnsi="Cambria Math"/>
              </w:rPr>
              <m:t>g</m:t>
            </m:r>
            <m:d>
              <m:dPr>
                <m:ctrlPr>
                  <w:rPr>
                    <w:rFonts w:ascii="Cambria Math" w:hAnsi="Cambria Math"/>
                    <w:i/>
                  </w:rPr>
                </m:ctrlPr>
              </m:dPr>
              <m:e>
                <m:r>
                  <w:rPr>
                    <w:rFonts w:ascii="Cambria Math" w:hAnsi="Cambria Math"/>
                  </w:rPr>
                  <m:t>X,Y</m:t>
                </m:r>
              </m:e>
            </m:d>
            <m: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k</m:t>
                </m:r>
              </m:sub>
            </m:sSub>
          </m:e>
        </m:d>
        <m:r>
          <w:rPr>
            <w:rFonts w:ascii="Cambria Math" w:hAnsi="Cambria Math"/>
          </w:rPr>
          <m:t>=</m:t>
        </m:r>
        <m:nary>
          <m:naryPr>
            <m:chr m:val="∑"/>
            <m:limLoc m:val="undOvr"/>
            <m:supHide m:val="1"/>
            <m:ctrlPr>
              <w:rPr>
                <w:rFonts w:ascii="Cambria Math" w:hAnsi="Cambria Math"/>
              </w:rPr>
            </m:ctrlPr>
          </m:naryPr>
          <m:sub>
            <m:r>
              <w:rPr>
                <w:rFonts w:ascii="Cambria Math" w:hAnsi="Cambria Math"/>
              </w:rPr>
              <m:t>g</m:t>
            </m:r>
            <m:d>
              <m:dPr>
                <m:ctrlPr>
                  <w:rPr>
                    <w:rFonts w:ascii="Cambria Math" w:hAnsi="Cambria Math"/>
                    <w:i/>
                  </w:rPr>
                </m:ctrlPr>
              </m:dPr>
              <m:e>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e>
            </m:d>
            <m: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k</m:t>
                </m:r>
              </m:sub>
            </m:sSub>
          </m:sub>
          <m:sup/>
          <m:e>
            <m:r>
              <w:rPr>
                <w:rFonts w:ascii="Cambria Math" w:hAnsi="Cambria Math"/>
              </w:rPr>
              <m:t>P</m:t>
            </m:r>
            <m:d>
              <m:dPr>
                <m:ctrlPr>
                  <w:rPr>
                    <w:rFonts w:ascii="Cambria Math" w:hAnsi="Cambria Math"/>
                    <w:i/>
                  </w:rPr>
                </m:ctrlPr>
              </m:dPr>
              <m:e>
                <m:r>
                  <w:rPr>
                    <w:rFonts w:ascii="Cambria Math" w:hAnsi="Cambria Math"/>
                  </w:rPr>
                  <m:t>X=</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,Y=</m:t>
                </m:r>
                <m:sSub>
                  <m:sSubPr>
                    <m:ctrlPr>
                      <w:rPr>
                        <w:rFonts w:ascii="Cambria Math" w:hAnsi="Cambria Math"/>
                      </w:rPr>
                    </m:ctrlPr>
                  </m:sSubPr>
                  <m:e>
                    <m:r>
                      <w:rPr>
                        <w:rFonts w:ascii="Cambria Math" w:hAnsi="Cambria Math"/>
                      </w:rPr>
                      <m:t>y</m:t>
                    </m:r>
                  </m:e>
                  <m:sub>
                    <m:r>
                      <w:rPr>
                        <w:rFonts w:ascii="Cambria Math" w:hAnsi="Cambria Math"/>
                      </w:rPr>
                      <m:t>j</m:t>
                    </m:r>
                  </m:sub>
                </m:sSub>
              </m:e>
            </m:d>
          </m:e>
        </m:nary>
      </m:oMath>
    </w:p>
    <w:p w14:paraId="5972EA55" w14:textId="77777777" w:rsidR="00D662EA" w:rsidRPr="00130F50" w:rsidRDefault="00D662EA" w:rsidP="00D662EA">
      <w:pPr>
        <w:pStyle w:val="aff8"/>
        <w:rPr>
          <w:rFonts w:asciiTheme="minorHAnsi" w:hAnsiTheme="minorHAnsi" w:cstheme="minorBidi"/>
          <w:lang w:eastAsia="zh-CN"/>
        </w:rPr>
      </w:pPr>
      <w:r>
        <w:rPr>
          <w:lang w:eastAsia="zh-CN"/>
        </w:rPr>
        <w:t xml:space="preserve">连续型： </w:t>
      </w:r>
      <m:oMath>
        <m:d>
          <m:dPr>
            <m:ctrlPr>
              <w:rPr>
                <w:rFonts w:ascii="Cambria Math" w:hAnsi="Cambria Math"/>
                <w:i/>
              </w:rPr>
            </m:ctrlPr>
          </m:dPr>
          <m:e>
            <m:r>
              <w:rPr>
                <w:rFonts w:ascii="Cambria Math" w:hAnsi="Cambria Math"/>
                <w:lang w:eastAsia="zh-CN"/>
              </w:rPr>
              <m:t>X,Y</m:t>
            </m:r>
          </m:e>
        </m:d>
        <m:r>
          <w:rPr>
            <w:rFonts w:ascii="Cambria Math" w:hAnsi="Cambria Math"/>
            <w:lang w:eastAsia="zh-CN"/>
          </w:rPr>
          <m:t>∼f</m:t>
        </m:r>
        <m:d>
          <m:dPr>
            <m:ctrlPr>
              <w:rPr>
                <w:rFonts w:ascii="Cambria Math" w:hAnsi="Cambria Math"/>
                <w:i/>
              </w:rPr>
            </m:ctrlPr>
          </m:dPr>
          <m:e>
            <m:r>
              <w:rPr>
                <w:rFonts w:ascii="Cambria Math" w:hAnsi="Cambria Math"/>
                <w:lang w:eastAsia="zh-CN"/>
              </w:rPr>
              <m:t>x,y</m:t>
            </m:r>
          </m:e>
        </m:d>
        <m:r>
          <w:rPr>
            <w:rFonts w:ascii="Cambria Math" w:hAnsi="Cambria Math"/>
            <w:lang w:eastAsia="zh-CN"/>
          </w:rPr>
          <m:t>,Z=g</m:t>
        </m:r>
        <m:d>
          <m:dPr>
            <m:ctrlPr>
              <w:rPr>
                <w:rFonts w:ascii="Cambria Math" w:hAnsi="Cambria Math"/>
                <w:i/>
              </w:rPr>
            </m:ctrlPr>
          </m:dPr>
          <m:e>
            <m:r>
              <w:rPr>
                <w:rFonts w:ascii="Cambria Math" w:hAnsi="Cambria Math"/>
                <w:lang w:eastAsia="zh-CN"/>
              </w:rPr>
              <m:t>X,Y</m:t>
            </m:r>
          </m:e>
        </m:d>
      </m:oMath>
      <w:r>
        <w:rPr>
          <w:lang w:eastAsia="zh-CN"/>
        </w:rPr>
        <w:t xml:space="preserve">  </w:t>
      </w:r>
      <w:r>
        <w:rPr>
          <w:rFonts w:hint="eastAsia"/>
          <w:lang w:eastAsia="zh-CN"/>
        </w:rPr>
        <w:t>则：</w:t>
      </w:r>
    </w:p>
    <w:p w14:paraId="2894A6A8" w14:textId="77777777" w:rsidR="00D662EA" w:rsidRDefault="00D662EA" w:rsidP="00D662EA">
      <w:pPr>
        <w:pStyle w:val="aff8"/>
      </w:pPr>
      <w:r>
        <w:rPr>
          <w:lang w:eastAsia="zh-CN"/>
        </w:rPr>
        <w:t xml:space="preserve"> </w:t>
      </w:r>
      <m:oMath>
        <m:sSub>
          <m:sSubPr>
            <m:ctrlPr>
              <w:rPr>
                <w:rFonts w:ascii="Cambria Math" w:hAnsi="Cambria Math"/>
              </w:rPr>
            </m:ctrlPr>
          </m:sSubPr>
          <m:e>
            <m:r>
              <w:rPr>
                <w:rFonts w:ascii="Cambria Math" w:hAnsi="Cambria Math"/>
              </w:rPr>
              <m:t>F</m:t>
            </m:r>
          </m:e>
          <m:sub>
            <m:r>
              <w:rPr>
                <w:rFonts w:ascii="Cambria Math" w:hAnsi="Cambria Math"/>
              </w:rPr>
              <m:t>z</m:t>
            </m:r>
          </m:sub>
        </m:sSub>
        <m:d>
          <m:dPr>
            <m:ctrlPr>
              <w:rPr>
                <w:rFonts w:ascii="Cambria Math" w:hAnsi="Cambria Math"/>
                <w:i/>
              </w:rPr>
            </m:ctrlPr>
          </m:dPr>
          <m:e>
            <m:r>
              <w:rPr>
                <w:rFonts w:ascii="Cambria Math" w:hAnsi="Cambria Math"/>
              </w:rPr>
              <m:t>z</m:t>
            </m:r>
          </m:e>
        </m:d>
        <m:r>
          <w:rPr>
            <w:rFonts w:ascii="Cambria Math" w:hAnsi="Cambria Math"/>
          </w:rPr>
          <m:t>=P</m:t>
        </m:r>
        <m:d>
          <m:dPr>
            <m:begChr m:val="{"/>
            <m:endChr m:val="}"/>
            <m:ctrlPr>
              <w:rPr>
                <w:rFonts w:ascii="Cambria Math" w:hAnsi="Cambria Math"/>
              </w:rPr>
            </m:ctrlPr>
          </m:dPr>
          <m:e>
            <m:r>
              <w:rPr>
                <w:rFonts w:ascii="Cambria Math" w:hAnsi="Cambria Math"/>
              </w:rPr>
              <m:t>g</m:t>
            </m:r>
            <m:d>
              <m:dPr>
                <m:ctrlPr>
                  <w:rPr>
                    <w:rFonts w:ascii="Cambria Math" w:hAnsi="Cambria Math"/>
                    <w:i/>
                  </w:rPr>
                </m:ctrlPr>
              </m:dPr>
              <m:e>
                <m:r>
                  <w:rPr>
                    <w:rFonts w:ascii="Cambria Math" w:hAnsi="Cambria Math"/>
                  </w:rPr>
                  <m:t>X,Y</m:t>
                </m:r>
              </m:e>
            </m:d>
            <m:r>
              <w:rPr>
                <w:rFonts w:ascii="Cambria Math" w:hAnsi="Cambria Math"/>
              </w:rPr>
              <m:t>≤z</m:t>
            </m:r>
          </m:e>
        </m:d>
        <m:r>
          <w:rPr>
            <w:rFonts w:ascii="Cambria Math" w:hAnsi="Cambria Math"/>
          </w:rPr>
          <m:t>=</m:t>
        </m:r>
        <m:nary>
          <m:naryPr>
            <m:chr m:val="∬"/>
            <m:limLoc m:val="undOvr"/>
            <m:supHide m:val="1"/>
            <m:ctrlPr>
              <w:rPr>
                <w:rFonts w:ascii="Cambria Math" w:hAnsi="Cambria Math"/>
              </w:rPr>
            </m:ctrlPr>
          </m:naryPr>
          <m:sub>
            <m:r>
              <w:rPr>
                <w:rFonts w:ascii="Cambria Math" w:hAnsi="Cambria Math"/>
              </w:rPr>
              <m:t>g(x,y)≤z</m:t>
            </m:r>
          </m:sub>
          <m:sup/>
          <m:e>
            <m:r>
              <w:rPr>
                <w:rFonts w:ascii="Cambria Math" w:hAnsi="Cambria Math"/>
              </w:rPr>
              <m:t>f(x,y)dxdy</m:t>
            </m:r>
          </m:e>
        </m:nary>
      </m:oMath>
      <w:r>
        <w:t>，</w:t>
      </w:r>
      <m:oMath>
        <m:sSub>
          <m:sSubPr>
            <m:ctrlPr>
              <w:rPr>
                <w:rFonts w:ascii="Cambria Math" w:hAnsi="Cambria Math"/>
              </w:rPr>
            </m:ctrlPr>
          </m:sSubPr>
          <m:e>
            <m:r>
              <w:rPr>
                <w:rFonts w:ascii="Cambria Math" w:hAnsi="Cambria Math"/>
              </w:rPr>
              <m:t>f</m:t>
            </m:r>
          </m:e>
          <m:sub>
            <m:r>
              <w:rPr>
                <w:rFonts w:ascii="Cambria Math" w:hAnsi="Cambria Math"/>
              </w:rPr>
              <m:t>z</m:t>
            </m:r>
          </m:sub>
        </m:sSub>
        <m:r>
          <w:rPr>
            <w:rFonts w:ascii="Cambria Math" w:hAnsi="Cambria Math"/>
          </w:rPr>
          <m:t>(z)=F</m:t>
        </m:r>
        <m:sSub>
          <m:sSubPr>
            <m:ctrlPr>
              <w:rPr>
                <w:rFonts w:ascii="Cambria Math" w:hAnsi="Cambria Math"/>
              </w:rPr>
            </m:ctrlPr>
          </m:sSubPr>
          <m:e>
            <m:r>
              <w:rPr>
                <w:rFonts w:ascii="Cambria Math" w:hAnsi="Cambria Math"/>
              </w:rPr>
              <m:t>'</m:t>
            </m:r>
          </m:e>
          <m:sub>
            <m:r>
              <w:rPr>
                <w:rFonts w:ascii="Cambria Math" w:hAnsi="Cambria Math"/>
              </w:rPr>
              <m:t>z</m:t>
            </m:r>
          </m:sub>
        </m:sSub>
        <m:r>
          <w:rPr>
            <w:rFonts w:ascii="Cambria Math" w:hAnsi="Cambria Math"/>
          </w:rPr>
          <m:t>(z)</m:t>
        </m:r>
      </m:oMath>
      <w:r>
        <w:t xml:space="preserve"> </w:t>
      </w:r>
    </w:p>
    <w:p w14:paraId="69CA4475" w14:textId="77777777" w:rsidR="00D662EA" w:rsidRPr="003C3EC3" w:rsidRDefault="00D662EA" w:rsidP="00D662EA">
      <w:pPr>
        <w:pStyle w:val="aff8"/>
        <w:rPr>
          <w:b/>
          <w:lang w:eastAsia="zh-CN"/>
        </w:rPr>
      </w:pPr>
      <w:r w:rsidRPr="003C3EC3">
        <w:rPr>
          <w:b/>
          <w:sz w:val="24"/>
          <w:lang w:eastAsia="zh-CN"/>
        </w:rPr>
        <w:t>7.重要公式与结论</w:t>
      </w:r>
      <w:r w:rsidRPr="003C3EC3">
        <w:rPr>
          <w:b/>
          <w:lang w:eastAsia="zh-CN"/>
        </w:rPr>
        <w:t xml:space="preserve"> </w:t>
      </w:r>
    </w:p>
    <w:p w14:paraId="0FB13D02" w14:textId="77777777" w:rsidR="00D662EA" w:rsidRDefault="00D662EA" w:rsidP="00D662EA">
      <w:pPr>
        <w:pStyle w:val="aff8"/>
        <w:rPr>
          <w:lang w:eastAsia="zh-CN"/>
        </w:rPr>
      </w:pPr>
      <w:r>
        <w:rPr>
          <w:lang w:eastAsia="zh-CN"/>
        </w:rPr>
        <w:t xml:space="preserve">(1) 边缘密度公式： </w:t>
      </w:r>
      <m:oMath>
        <m:sSub>
          <m:sSubPr>
            <m:ctrlPr>
              <w:rPr>
                <w:rFonts w:ascii="Cambria Math" w:hAnsi="Cambria Math"/>
              </w:rPr>
            </m:ctrlPr>
          </m:sSubPr>
          <m:e>
            <m:r>
              <w:rPr>
                <w:rFonts w:ascii="Cambria Math" w:hAnsi="Cambria Math"/>
                <w:lang w:eastAsia="zh-CN"/>
              </w:rPr>
              <m:t>f</m:t>
            </m:r>
          </m:e>
          <m:sub>
            <m:r>
              <w:rPr>
                <w:rFonts w:ascii="Cambria Math" w:hAnsi="Cambria Math"/>
                <w:lang w:eastAsia="zh-CN"/>
              </w:rPr>
              <m:t>X</m:t>
            </m:r>
          </m:sub>
        </m:sSub>
        <m:r>
          <w:rPr>
            <w:rFonts w:ascii="Cambria Math" w:hAnsi="Cambria Math"/>
            <w:lang w:eastAsia="zh-CN"/>
          </w:rPr>
          <m:t>(x)=</m:t>
        </m:r>
        <m:nary>
          <m:naryPr>
            <m:limLoc m:val="subSup"/>
            <m:ctrlPr>
              <w:rPr>
                <w:rFonts w:ascii="Cambria Math" w:hAnsi="Cambria Math"/>
              </w:rPr>
            </m:ctrlPr>
          </m:naryPr>
          <m:sub>
            <m:r>
              <w:rPr>
                <w:rFonts w:ascii="Cambria Math" w:hAnsi="Cambria Math"/>
                <w:lang w:eastAsia="zh-CN"/>
              </w:rPr>
              <m:t>-∞</m:t>
            </m:r>
          </m:sub>
          <m:sup>
            <m:r>
              <w:rPr>
                <w:rFonts w:ascii="Cambria Math" w:hAnsi="Cambria Math"/>
                <w:lang w:eastAsia="zh-CN"/>
              </w:rPr>
              <m:t>+∞</m:t>
            </m:r>
          </m:sup>
          <m:e>
            <m:r>
              <w:rPr>
                <w:rFonts w:ascii="Cambria Math" w:hAnsi="Cambria Math"/>
                <w:lang w:eastAsia="zh-CN"/>
              </w:rPr>
              <m:t>f(x,y)dy,</m:t>
            </m:r>
          </m:e>
        </m:nary>
      </m:oMath>
      <w:r>
        <w:rPr>
          <w:lang w:eastAsia="zh-CN"/>
        </w:rPr>
        <w:t xml:space="preserve"> </w:t>
      </w:r>
      <m:oMath>
        <m:sSub>
          <m:sSubPr>
            <m:ctrlPr>
              <w:rPr>
                <w:rFonts w:ascii="Cambria Math" w:hAnsi="Cambria Math"/>
              </w:rPr>
            </m:ctrlPr>
          </m:sSubPr>
          <m:e>
            <m:r>
              <w:rPr>
                <w:rFonts w:ascii="Cambria Math" w:hAnsi="Cambria Math"/>
                <w:lang w:eastAsia="zh-CN"/>
              </w:rPr>
              <m:t>f</m:t>
            </m:r>
          </m:e>
          <m:sub>
            <m:r>
              <w:rPr>
                <w:rFonts w:ascii="Cambria Math" w:hAnsi="Cambria Math"/>
                <w:lang w:eastAsia="zh-CN"/>
              </w:rPr>
              <m:t>Y</m:t>
            </m:r>
          </m:sub>
        </m:sSub>
        <m:r>
          <w:rPr>
            <w:rFonts w:ascii="Cambria Math" w:hAnsi="Cambria Math"/>
            <w:lang w:eastAsia="zh-CN"/>
          </w:rPr>
          <m:t>(y)=</m:t>
        </m:r>
        <m:nary>
          <m:naryPr>
            <m:limLoc m:val="subSup"/>
            <m:ctrlPr>
              <w:rPr>
                <w:rFonts w:ascii="Cambria Math" w:hAnsi="Cambria Math"/>
              </w:rPr>
            </m:ctrlPr>
          </m:naryPr>
          <m:sub>
            <m:r>
              <w:rPr>
                <w:rFonts w:ascii="Cambria Math" w:hAnsi="Cambria Math"/>
                <w:lang w:eastAsia="zh-CN"/>
              </w:rPr>
              <m:t>-∞</m:t>
            </m:r>
          </m:sub>
          <m:sup>
            <m:r>
              <w:rPr>
                <w:rFonts w:ascii="Cambria Math" w:hAnsi="Cambria Math"/>
                <w:lang w:eastAsia="zh-CN"/>
              </w:rPr>
              <m:t>+∞</m:t>
            </m:r>
          </m:sup>
          <m:e>
            <m:r>
              <w:rPr>
                <w:rFonts w:ascii="Cambria Math" w:hAnsi="Cambria Math"/>
                <w:lang w:eastAsia="zh-CN"/>
              </w:rPr>
              <m:t>f(x,y)dx</m:t>
            </m:r>
          </m:e>
        </m:nary>
      </m:oMath>
      <w:r>
        <w:rPr>
          <w:lang w:eastAsia="zh-CN"/>
        </w:rPr>
        <w:t xml:space="preserve"> </w:t>
      </w:r>
    </w:p>
    <w:p w14:paraId="1D7E3CE9" w14:textId="77777777" w:rsidR="00D662EA" w:rsidRPr="001234B8" w:rsidRDefault="00D662EA" w:rsidP="00D662EA">
      <w:pPr>
        <w:pStyle w:val="aff8"/>
      </w:pPr>
      <w:r>
        <w:t xml:space="preserve">(2) </w:t>
      </w:r>
      <m:oMath>
        <m:r>
          <w:rPr>
            <w:rFonts w:ascii="Cambria Math" w:hAnsi="Cambria Math"/>
          </w:rPr>
          <m:t>P</m:t>
        </m:r>
        <m:d>
          <m:dPr>
            <m:begChr m:val="{"/>
            <m:endChr m:val="}"/>
            <m:ctrlPr>
              <w:rPr>
                <w:rFonts w:ascii="Cambria Math" w:hAnsi="Cambria Math"/>
              </w:rPr>
            </m:ctrlPr>
          </m:dPr>
          <m:e>
            <m:d>
              <m:dPr>
                <m:ctrlPr>
                  <w:rPr>
                    <w:rFonts w:ascii="Cambria Math" w:hAnsi="Cambria Math"/>
                    <w:i/>
                  </w:rPr>
                </m:ctrlPr>
              </m:dPr>
              <m:e>
                <m:r>
                  <w:rPr>
                    <w:rFonts w:ascii="Cambria Math" w:hAnsi="Cambria Math"/>
                  </w:rPr>
                  <m:t>X,Y</m:t>
                </m:r>
              </m:e>
            </m:d>
            <m:r>
              <w:rPr>
                <w:rFonts w:ascii="Cambria Math" w:hAnsi="Cambria Math"/>
              </w:rPr>
              <m:t>∈D</m:t>
            </m:r>
          </m:e>
        </m:d>
        <m:r>
          <w:rPr>
            <w:rFonts w:ascii="Cambria Math" w:hAnsi="Cambria Math"/>
          </w:rPr>
          <m:t>=</m:t>
        </m:r>
        <m:nary>
          <m:naryPr>
            <m:chr m:val="∬"/>
            <m:limLoc m:val="undOvr"/>
            <m:supHide m:val="1"/>
            <m:ctrlPr>
              <w:rPr>
                <w:rFonts w:ascii="Cambria Math" w:hAnsi="Cambria Math"/>
              </w:rPr>
            </m:ctrlPr>
          </m:naryPr>
          <m:sub>
            <m:r>
              <w:rPr>
                <w:rFonts w:ascii="Cambria Math" w:hAnsi="Cambria Math"/>
              </w:rPr>
              <m:t>D</m:t>
            </m:r>
          </m:sub>
          <m:sup/>
          <m:e>
            <m:r>
              <w:rPr>
                <w:rFonts w:ascii="Cambria Math" w:hAnsi="Cambria Math"/>
              </w:rPr>
              <m:t>f</m:t>
            </m:r>
            <m:d>
              <m:dPr>
                <m:ctrlPr>
                  <w:rPr>
                    <w:rFonts w:ascii="Cambria Math" w:hAnsi="Cambria Math"/>
                    <w:i/>
                  </w:rPr>
                </m:ctrlPr>
              </m:dPr>
              <m:e>
                <m:r>
                  <w:rPr>
                    <w:rFonts w:ascii="Cambria Math" w:hAnsi="Cambria Math"/>
                  </w:rPr>
                  <m:t>x,y</m:t>
                </m:r>
              </m:e>
            </m:d>
            <m:r>
              <w:rPr>
                <w:rFonts w:ascii="Cambria Math" w:hAnsi="Cambria Math"/>
              </w:rPr>
              <m:t>dxdy</m:t>
            </m:r>
          </m:e>
        </m:nary>
      </m:oMath>
    </w:p>
    <w:p w14:paraId="0EF37F8E" w14:textId="77777777" w:rsidR="00D662EA" w:rsidRDefault="00D662EA" w:rsidP="00D662EA">
      <w:pPr>
        <w:pStyle w:val="aff8"/>
        <w:rPr>
          <w:lang w:eastAsia="zh-CN"/>
        </w:rPr>
      </w:pPr>
      <w:r>
        <w:rPr>
          <w:lang w:eastAsia="zh-CN"/>
        </w:rPr>
        <w:t>(3) 若</w:t>
      </w:r>
      <m:oMath>
        <m:r>
          <w:rPr>
            <w:rFonts w:ascii="Cambria Math" w:hAnsi="Cambria Math"/>
            <w:lang w:eastAsia="zh-CN"/>
          </w:rPr>
          <m:t>(X,Y)</m:t>
        </m:r>
      </m:oMath>
      <w:r>
        <w:rPr>
          <w:lang w:eastAsia="zh-CN"/>
        </w:rPr>
        <w:t>服从二维正态分布</w:t>
      </w:r>
      <m:oMath>
        <m:r>
          <w:rPr>
            <w:rFonts w:ascii="Cambria Math" w:hAnsi="Cambria Math"/>
            <w:lang w:eastAsia="zh-CN"/>
          </w:rPr>
          <m:t>N(</m:t>
        </m:r>
        <m:sSub>
          <m:sSubPr>
            <m:ctrlPr>
              <w:rPr>
                <w:rFonts w:ascii="Cambria Math" w:hAnsi="Cambria Math"/>
              </w:rPr>
            </m:ctrlPr>
          </m:sSubPr>
          <m:e>
            <m:r>
              <w:rPr>
                <w:rFonts w:ascii="Cambria Math" w:hAnsi="Cambria Math"/>
                <w:lang w:eastAsia="zh-CN"/>
              </w:rPr>
              <m:t>μ</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μ</m:t>
            </m:r>
          </m:e>
          <m:sub>
            <m:r>
              <w:rPr>
                <w:rFonts w:ascii="Cambria Math" w:hAnsi="Cambria Math"/>
                <w:lang w:eastAsia="zh-CN"/>
              </w:rPr>
              <m:t>2</m:t>
            </m:r>
          </m:sub>
        </m:sSub>
        <m:r>
          <w:rPr>
            <w:rFonts w:ascii="Cambria Math" w:hAnsi="Cambria Math"/>
            <w:lang w:eastAsia="zh-CN"/>
          </w:rPr>
          <m:t>,</m:t>
        </m:r>
        <m:sSubSup>
          <m:sSubSupPr>
            <m:ctrlPr>
              <w:rPr>
                <w:rFonts w:ascii="Cambria Math" w:hAnsi="Cambria Math"/>
              </w:rPr>
            </m:ctrlPr>
          </m:sSubSupPr>
          <m:e>
            <m:r>
              <w:rPr>
                <w:rFonts w:ascii="Cambria Math" w:hAnsi="Cambria Math"/>
                <w:lang w:eastAsia="zh-CN"/>
              </w:rPr>
              <m:t>σ</m:t>
            </m:r>
          </m:e>
          <m:sub>
            <m:r>
              <w:rPr>
                <w:rFonts w:ascii="Cambria Math" w:hAnsi="Cambria Math"/>
                <w:lang w:eastAsia="zh-CN"/>
              </w:rPr>
              <m:t>1</m:t>
            </m:r>
          </m:sub>
          <m:sup>
            <m:r>
              <w:rPr>
                <w:rFonts w:ascii="Cambria Math" w:hAnsi="Cambria Math"/>
                <w:lang w:eastAsia="zh-CN"/>
              </w:rPr>
              <m:t>2</m:t>
            </m:r>
          </m:sup>
        </m:sSubSup>
        <m:r>
          <w:rPr>
            <w:rFonts w:ascii="Cambria Math" w:hAnsi="Cambria Math"/>
            <w:lang w:eastAsia="zh-CN"/>
          </w:rPr>
          <m:t>,</m:t>
        </m:r>
        <m:sSubSup>
          <m:sSubSupPr>
            <m:ctrlPr>
              <w:rPr>
                <w:rFonts w:ascii="Cambria Math" w:hAnsi="Cambria Math"/>
              </w:rPr>
            </m:ctrlPr>
          </m:sSubSupPr>
          <m:e>
            <m:r>
              <w:rPr>
                <w:rFonts w:ascii="Cambria Math" w:hAnsi="Cambria Math"/>
                <w:lang w:eastAsia="zh-CN"/>
              </w:rPr>
              <m:t>σ</m:t>
            </m:r>
          </m:e>
          <m:sub>
            <m:r>
              <w:rPr>
                <w:rFonts w:ascii="Cambria Math" w:hAnsi="Cambria Math"/>
                <w:lang w:eastAsia="zh-CN"/>
              </w:rPr>
              <m:t>2</m:t>
            </m:r>
          </m:sub>
          <m:sup>
            <m:r>
              <w:rPr>
                <w:rFonts w:ascii="Cambria Math" w:hAnsi="Cambria Math"/>
                <w:lang w:eastAsia="zh-CN"/>
              </w:rPr>
              <m:t>2</m:t>
            </m:r>
          </m:sup>
        </m:sSubSup>
        <m:r>
          <w:rPr>
            <w:rFonts w:ascii="Cambria Math" w:hAnsi="Cambria Math"/>
            <w:lang w:eastAsia="zh-CN"/>
          </w:rPr>
          <m:t>,ρ)</m:t>
        </m:r>
      </m:oMath>
      <w:r>
        <w:rPr>
          <w:rFonts w:hint="eastAsia"/>
          <w:lang w:eastAsia="zh-CN"/>
        </w:rPr>
        <w:t xml:space="preserve"> </w:t>
      </w:r>
      <w:r>
        <w:rPr>
          <w:lang w:eastAsia="zh-CN"/>
        </w:rPr>
        <w:t>则有</w:t>
      </w:r>
      <w:r>
        <w:rPr>
          <w:rFonts w:hint="eastAsia"/>
          <w:lang w:eastAsia="zh-CN"/>
        </w:rPr>
        <w:t>：</w:t>
      </w:r>
    </w:p>
    <w:p w14:paraId="2E7113F3" w14:textId="77777777" w:rsidR="00D662EA" w:rsidRDefault="00D662EA" w:rsidP="00D662EA">
      <w:pPr>
        <w:pStyle w:val="aff8"/>
        <w:rPr>
          <w:lang w:eastAsia="zh-CN"/>
        </w:rPr>
      </w:pPr>
      <w:r>
        <w:rPr>
          <w:lang w:eastAsia="zh-CN"/>
        </w:rPr>
        <w:t xml:space="preserve"> 1) </w:t>
      </w:r>
      <m:oMath>
        <m:r>
          <w:rPr>
            <w:rFonts w:ascii="Cambria Math" w:hAnsi="Cambria Math"/>
            <w:lang w:eastAsia="zh-CN"/>
          </w:rPr>
          <m:t>X~N</m:t>
        </m:r>
        <m:d>
          <m:dPr>
            <m:ctrlPr>
              <w:rPr>
                <w:rFonts w:ascii="Cambria Math" w:hAnsi="Cambria Math"/>
                <w:i/>
              </w:rPr>
            </m:ctrlPr>
          </m:dPr>
          <m:e>
            <m:sSub>
              <m:sSubPr>
                <m:ctrlPr>
                  <w:rPr>
                    <w:rFonts w:ascii="Cambria Math" w:hAnsi="Cambria Math"/>
                  </w:rPr>
                </m:ctrlPr>
              </m:sSubPr>
              <m:e>
                <m:r>
                  <w:rPr>
                    <w:rFonts w:ascii="Cambria Math" w:hAnsi="Cambria Math"/>
                    <w:lang w:eastAsia="zh-CN"/>
                  </w:rPr>
                  <m:t>μ</m:t>
                </m:r>
              </m:e>
              <m:sub>
                <m:r>
                  <w:rPr>
                    <w:rFonts w:ascii="Cambria Math" w:hAnsi="Cambria Math"/>
                    <w:lang w:eastAsia="zh-CN"/>
                  </w:rPr>
                  <m:t>1</m:t>
                </m:r>
              </m:sub>
            </m:sSub>
            <m:r>
              <w:rPr>
                <w:rFonts w:ascii="Cambria Math" w:hAnsi="Cambria Math"/>
                <w:lang w:eastAsia="zh-CN"/>
              </w:rPr>
              <m:t>,</m:t>
            </m:r>
            <m:sSubSup>
              <m:sSubSupPr>
                <m:ctrlPr>
                  <w:rPr>
                    <w:rFonts w:ascii="Cambria Math" w:hAnsi="Cambria Math"/>
                  </w:rPr>
                </m:ctrlPr>
              </m:sSubSupPr>
              <m:e>
                <m:r>
                  <w:rPr>
                    <w:rFonts w:ascii="Cambria Math" w:hAnsi="Cambria Math"/>
                    <w:lang w:eastAsia="zh-CN"/>
                  </w:rPr>
                  <m:t>σ</m:t>
                </m:r>
              </m:e>
              <m:sub>
                <m:r>
                  <w:rPr>
                    <w:rFonts w:ascii="Cambria Math" w:hAnsi="Cambria Math"/>
                    <w:lang w:eastAsia="zh-CN"/>
                  </w:rPr>
                  <m:t>1</m:t>
                </m:r>
              </m:sub>
              <m:sup>
                <m:r>
                  <w:rPr>
                    <w:rFonts w:ascii="Cambria Math" w:hAnsi="Cambria Math"/>
                    <w:lang w:eastAsia="zh-CN"/>
                  </w:rPr>
                  <m:t>2</m:t>
                </m:r>
              </m:sup>
            </m:sSubSup>
          </m:e>
        </m:d>
        <m:r>
          <w:rPr>
            <w:rFonts w:ascii="Cambria Math" w:hAnsi="Cambria Math"/>
            <w:lang w:eastAsia="zh-CN"/>
          </w:rPr>
          <m:t>,Y~N(</m:t>
        </m:r>
        <m:sSub>
          <m:sSubPr>
            <m:ctrlPr>
              <w:rPr>
                <w:rFonts w:ascii="Cambria Math" w:hAnsi="Cambria Math"/>
              </w:rPr>
            </m:ctrlPr>
          </m:sSubPr>
          <m:e>
            <m:r>
              <w:rPr>
                <w:rFonts w:ascii="Cambria Math" w:hAnsi="Cambria Math"/>
                <w:lang w:eastAsia="zh-CN"/>
              </w:rPr>
              <m:t>μ</m:t>
            </m:r>
          </m:e>
          <m:sub>
            <m:r>
              <w:rPr>
                <w:rFonts w:ascii="Cambria Math" w:hAnsi="Cambria Math"/>
                <w:lang w:eastAsia="zh-CN"/>
              </w:rPr>
              <m:t>2</m:t>
            </m:r>
          </m:sub>
        </m:sSub>
        <m:r>
          <w:rPr>
            <w:rFonts w:ascii="Cambria Math" w:hAnsi="Cambria Math"/>
            <w:lang w:eastAsia="zh-CN"/>
          </w:rPr>
          <m:t>,</m:t>
        </m:r>
        <m:sSubSup>
          <m:sSubSupPr>
            <m:ctrlPr>
              <w:rPr>
                <w:rFonts w:ascii="Cambria Math" w:hAnsi="Cambria Math"/>
              </w:rPr>
            </m:ctrlPr>
          </m:sSubSupPr>
          <m:e>
            <m:r>
              <w:rPr>
                <w:rFonts w:ascii="Cambria Math" w:hAnsi="Cambria Math"/>
                <w:lang w:eastAsia="zh-CN"/>
              </w:rPr>
              <m:t>σ</m:t>
            </m:r>
          </m:e>
          <m:sub>
            <m:r>
              <w:rPr>
                <w:rFonts w:ascii="Cambria Math" w:hAnsi="Cambria Math"/>
                <w:lang w:eastAsia="zh-CN"/>
              </w:rPr>
              <m:t>2</m:t>
            </m:r>
          </m:sub>
          <m:sup>
            <m:r>
              <w:rPr>
                <w:rFonts w:ascii="Cambria Math" w:hAnsi="Cambria Math"/>
                <w:lang w:eastAsia="zh-CN"/>
              </w:rPr>
              <m:t>2</m:t>
            </m:r>
          </m:sup>
        </m:sSubSup>
        <m:r>
          <w:rPr>
            <w:rFonts w:ascii="Cambria Math" w:hAnsi="Cambria Math"/>
            <w:lang w:eastAsia="zh-CN"/>
          </w:rPr>
          <m:t>).</m:t>
        </m:r>
      </m:oMath>
      <w:r>
        <w:rPr>
          <w:lang w:eastAsia="zh-CN"/>
        </w:rPr>
        <w:t xml:space="preserve"> </w:t>
      </w:r>
    </w:p>
    <w:p w14:paraId="43170EF2" w14:textId="77777777" w:rsidR="00D662EA" w:rsidRDefault="00D662EA" w:rsidP="00D662EA">
      <w:pPr>
        <w:pStyle w:val="aff8"/>
        <w:ind w:firstLineChars="50" w:firstLine="105"/>
        <w:rPr>
          <w:lang w:eastAsia="zh-CN"/>
        </w:rPr>
      </w:pPr>
      <w:r>
        <w:rPr>
          <w:lang w:eastAsia="zh-CN"/>
        </w:rPr>
        <w:t xml:space="preserve">2) </w:t>
      </w:r>
      <m:oMath>
        <m:r>
          <w:rPr>
            <w:rFonts w:ascii="Cambria Math" w:hAnsi="Cambria Math"/>
            <w:lang w:eastAsia="zh-CN"/>
          </w:rPr>
          <m:t>X</m:t>
        </m:r>
      </m:oMath>
      <w:r>
        <w:rPr>
          <w:lang w:eastAsia="zh-CN"/>
        </w:rPr>
        <w:t>与</w:t>
      </w:r>
      <m:oMath>
        <m:r>
          <w:rPr>
            <w:rFonts w:ascii="Cambria Math" w:hAnsi="Cambria Math"/>
            <w:lang w:eastAsia="zh-CN"/>
          </w:rPr>
          <m:t>Y</m:t>
        </m:r>
      </m:oMath>
      <w:r>
        <w:rPr>
          <w:lang w:eastAsia="zh-CN"/>
        </w:rPr>
        <w:t>相互独立</w:t>
      </w:r>
      <m:oMath>
        <m:r>
          <w:rPr>
            <w:rFonts w:ascii="Cambria Math" w:hAnsi="Cambria Math"/>
            <w:lang w:eastAsia="zh-CN"/>
          </w:rPr>
          <m:t>⇔ρ=0</m:t>
        </m:r>
      </m:oMath>
      <w:r>
        <w:rPr>
          <w:lang w:eastAsia="zh-CN"/>
        </w:rPr>
        <w:t>，即</w:t>
      </w:r>
      <m:oMath>
        <m:r>
          <w:rPr>
            <w:rFonts w:ascii="Cambria Math" w:hAnsi="Cambria Math"/>
            <w:lang w:eastAsia="zh-CN"/>
          </w:rPr>
          <m:t>X</m:t>
        </m:r>
      </m:oMath>
      <w:r>
        <w:rPr>
          <w:lang w:eastAsia="zh-CN"/>
        </w:rPr>
        <w:t>与</w:t>
      </w:r>
      <m:oMath>
        <m:r>
          <w:rPr>
            <w:rFonts w:ascii="Cambria Math" w:hAnsi="Cambria Math"/>
            <w:lang w:eastAsia="zh-CN"/>
          </w:rPr>
          <m:t>Y</m:t>
        </m:r>
      </m:oMath>
      <w:r>
        <w:rPr>
          <w:lang w:eastAsia="zh-CN"/>
        </w:rPr>
        <w:t>不相关</w:t>
      </w:r>
      <w:r>
        <w:rPr>
          <w:rFonts w:hint="eastAsia"/>
          <w:lang w:eastAsia="zh-CN"/>
        </w:rPr>
        <w:t>。</w:t>
      </w:r>
    </w:p>
    <w:p w14:paraId="66A52032" w14:textId="77777777" w:rsidR="00D662EA" w:rsidRDefault="00D662EA" w:rsidP="00D662EA">
      <w:pPr>
        <w:pStyle w:val="aff8"/>
      </w:pPr>
      <w:r>
        <w:rPr>
          <w:lang w:eastAsia="zh-CN"/>
        </w:rPr>
        <w:t xml:space="preserve"> </w:t>
      </w:r>
      <w:r>
        <w:t xml:space="preserve">3) </w:t>
      </w:r>
      <m:oMath>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X+</m:t>
        </m:r>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Y~N(</m:t>
        </m:r>
        <m:sSub>
          <m:sSubPr>
            <m:ctrlPr>
              <w:rPr>
                <w:rFonts w:ascii="Cambria Math" w:hAnsi="Cambria Math"/>
              </w:rPr>
            </m:ctrlPr>
          </m:sSubPr>
          <m:e>
            <m:r>
              <w:rPr>
                <w:rFonts w:ascii="Cambria Math" w:hAnsi="Cambria Math"/>
              </w:rPr>
              <m:t>C</m:t>
            </m:r>
          </m:e>
          <m:sub>
            <m:r>
              <w:rPr>
                <w:rFonts w:ascii="Cambria Math" w:hAnsi="Cambria Math"/>
              </w:rPr>
              <m:t>1</m:t>
            </m:r>
          </m:sub>
        </m:sSub>
        <m:sSub>
          <m:sSubPr>
            <m:ctrlPr>
              <w:rPr>
                <w:rFonts w:ascii="Cambria Math" w:hAnsi="Cambria Math"/>
              </w:rPr>
            </m:ctrlPr>
          </m:sSubPr>
          <m:e>
            <m:r>
              <w:rPr>
                <w:rFonts w:ascii="Cambria Math" w:hAnsi="Cambria Math"/>
              </w:rPr>
              <m:t>μ</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2</m:t>
            </m:r>
          </m:sub>
        </m:sSub>
        <m:sSub>
          <m:sSubPr>
            <m:ctrlPr>
              <w:rPr>
                <w:rFonts w:ascii="Cambria Math" w:hAnsi="Cambria Math"/>
              </w:rPr>
            </m:ctrlPr>
          </m:sSubPr>
          <m:e>
            <m:r>
              <w:rPr>
                <w:rFonts w:ascii="Cambria Math" w:hAnsi="Cambria Math"/>
              </w:rPr>
              <m:t>μ</m:t>
            </m:r>
          </m:e>
          <m:sub>
            <m:r>
              <w:rPr>
                <w:rFonts w:ascii="Cambria Math" w:hAnsi="Cambria Math"/>
              </w:rPr>
              <m:t>2</m:t>
            </m:r>
          </m:sub>
        </m:sSub>
        <m: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1</m:t>
            </m:r>
          </m:sub>
          <m:sup>
            <m:r>
              <w:rPr>
                <w:rFonts w:ascii="Cambria Math" w:hAnsi="Cambria Math"/>
              </w:rPr>
              <m:t>2</m:t>
            </m:r>
          </m:sup>
        </m:sSubSup>
        <m:sSubSup>
          <m:sSubSupPr>
            <m:ctrlPr>
              <w:rPr>
                <w:rFonts w:ascii="Cambria Math" w:hAnsi="Cambria Math"/>
              </w:rPr>
            </m:ctrlPr>
          </m:sSubSupPr>
          <m:e>
            <m:r>
              <w:rPr>
                <w:rFonts w:ascii="Cambria Math" w:hAnsi="Cambria Math"/>
              </w:rPr>
              <m:t>σ</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2</m:t>
            </m:r>
          </m:sub>
          <m:sup>
            <m:r>
              <w:rPr>
                <w:rFonts w:ascii="Cambria Math" w:hAnsi="Cambria Math"/>
              </w:rPr>
              <m:t>2</m:t>
            </m:r>
          </m:sup>
        </m:sSubSup>
        <m:sSubSup>
          <m:sSubSupPr>
            <m:ctrlPr>
              <w:rPr>
                <w:rFonts w:ascii="Cambria Math" w:hAnsi="Cambria Math"/>
              </w:rPr>
            </m:ctrlPr>
          </m:sSubSupPr>
          <m:e>
            <m:r>
              <w:rPr>
                <w:rFonts w:ascii="Cambria Math" w:hAnsi="Cambria Math"/>
              </w:rPr>
              <m:t>σ</m:t>
            </m:r>
          </m:e>
          <m:sub>
            <m:r>
              <w:rPr>
                <w:rFonts w:ascii="Cambria Math" w:hAnsi="Cambria Math"/>
              </w:rPr>
              <m:t>2</m:t>
            </m:r>
          </m:sub>
          <m:sup>
            <m:r>
              <w:rPr>
                <w:rFonts w:ascii="Cambria Math" w:hAnsi="Cambria Math"/>
              </w:rPr>
              <m:t>2</m:t>
            </m:r>
          </m:sup>
        </m:sSubSup>
        <m:r>
          <w:rPr>
            <w:rFonts w:ascii="Cambria Math" w:hAnsi="Cambria Math"/>
          </w:rPr>
          <m:t>+2</m:t>
        </m:r>
        <m:sSub>
          <m:sSubPr>
            <m:ctrlPr>
              <w:rPr>
                <w:rFonts w:ascii="Cambria Math" w:hAnsi="Cambria Math"/>
              </w:rPr>
            </m:ctrlPr>
          </m:sSubPr>
          <m:e>
            <m:r>
              <w:rPr>
                <w:rFonts w:ascii="Cambria Math" w:hAnsi="Cambria Math"/>
              </w:rPr>
              <m:t>C</m:t>
            </m:r>
          </m:e>
          <m:sub>
            <m:r>
              <w:rPr>
                <w:rFonts w:ascii="Cambria Math" w:hAnsi="Cambria Math"/>
              </w:rPr>
              <m:t>1</m:t>
            </m:r>
          </m:sub>
        </m:sSub>
        <m:sSub>
          <m:sSubPr>
            <m:ctrlPr>
              <w:rPr>
                <w:rFonts w:ascii="Cambria Math" w:hAnsi="Cambria Math"/>
              </w:rPr>
            </m:ctrlPr>
          </m:sSubPr>
          <m:e>
            <m:r>
              <w:rPr>
                <w:rFonts w:ascii="Cambria Math" w:hAnsi="Cambria Math"/>
              </w:rPr>
              <m:t>C</m:t>
            </m:r>
          </m:e>
          <m:sub>
            <m:r>
              <w:rPr>
                <w:rFonts w:ascii="Cambria Math" w:hAnsi="Cambria Math"/>
              </w:rPr>
              <m:t>2</m:t>
            </m:r>
          </m:sub>
        </m:sSub>
        <m:sSub>
          <m:sSubPr>
            <m:ctrlPr>
              <w:rPr>
                <w:rFonts w:ascii="Cambria Math" w:hAnsi="Cambria Math"/>
              </w:rPr>
            </m:ctrlPr>
          </m:sSubPr>
          <m:e>
            <m:r>
              <w:rPr>
                <w:rFonts w:ascii="Cambria Math" w:hAnsi="Cambria Math"/>
              </w:rPr>
              <m:t>σ</m:t>
            </m:r>
          </m:e>
          <m:sub>
            <m:r>
              <w:rPr>
                <w:rFonts w:ascii="Cambria Math" w:hAnsi="Cambria Math"/>
              </w:rPr>
              <m:t>1</m:t>
            </m:r>
          </m:sub>
        </m:sSub>
        <m:sSub>
          <m:sSubPr>
            <m:ctrlPr>
              <w:rPr>
                <w:rFonts w:ascii="Cambria Math" w:hAnsi="Cambria Math"/>
              </w:rPr>
            </m:ctrlPr>
          </m:sSubPr>
          <m:e>
            <m:r>
              <w:rPr>
                <w:rFonts w:ascii="Cambria Math" w:hAnsi="Cambria Math"/>
              </w:rPr>
              <m:t>σ</m:t>
            </m:r>
          </m:e>
          <m:sub>
            <m:r>
              <w:rPr>
                <w:rFonts w:ascii="Cambria Math" w:hAnsi="Cambria Math"/>
              </w:rPr>
              <m:t>2</m:t>
            </m:r>
          </m:sub>
        </m:sSub>
        <m:r>
          <w:rPr>
            <w:rFonts w:ascii="Cambria Math" w:hAnsi="Cambria Math"/>
          </w:rPr>
          <m:t>ρ)</m:t>
        </m:r>
      </m:oMath>
    </w:p>
    <w:p w14:paraId="67D10689" w14:textId="77777777" w:rsidR="00D662EA" w:rsidRDefault="00D662EA" w:rsidP="00D662EA">
      <w:pPr>
        <w:pStyle w:val="aff8"/>
        <w:ind w:firstLineChars="50" w:firstLine="105"/>
        <w:rPr>
          <w:lang w:eastAsia="zh-CN"/>
        </w:rPr>
      </w:pPr>
      <w:r>
        <w:rPr>
          <w:lang w:eastAsia="zh-CN"/>
        </w:rPr>
        <w:t xml:space="preserve">4) </w:t>
      </w:r>
      <m:oMath>
        <m:r>
          <w:rPr>
            <w:rFonts w:ascii="Cambria Math" w:hAnsi="Cambria Math"/>
            <w:lang w:eastAsia="zh-CN"/>
          </w:rPr>
          <m:t xml:space="preserve"> X</m:t>
        </m:r>
      </m:oMath>
      <w:r>
        <w:rPr>
          <w:lang w:eastAsia="zh-CN"/>
        </w:rPr>
        <w:t xml:space="preserve">关于Y=y的条件分布为：  </w:t>
      </w:r>
      <m:oMath>
        <m:r>
          <w:rPr>
            <w:rFonts w:ascii="Cambria Math" w:hAnsi="Cambria Math"/>
            <w:lang w:eastAsia="zh-CN"/>
          </w:rPr>
          <m:t>N(</m:t>
        </m:r>
        <m:sSub>
          <m:sSubPr>
            <m:ctrlPr>
              <w:rPr>
                <w:rFonts w:ascii="Cambria Math" w:hAnsi="Cambria Math"/>
              </w:rPr>
            </m:ctrlPr>
          </m:sSubPr>
          <m:e>
            <m:r>
              <w:rPr>
                <w:rFonts w:ascii="Cambria Math" w:hAnsi="Cambria Math"/>
                <w:lang w:eastAsia="zh-CN"/>
              </w:rPr>
              <m:t>μ</m:t>
            </m:r>
          </m:e>
          <m:sub>
            <m:r>
              <w:rPr>
                <w:rFonts w:ascii="Cambria Math" w:hAnsi="Cambria Math"/>
                <w:lang w:eastAsia="zh-CN"/>
              </w:rPr>
              <m:t>1</m:t>
            </m:r>
          </m:sub>
        </m:sSub>
        <m:r>
          <w:rPr>
            <w:rFonts w:ascii="Cambria Math" w:hAnsi="Cambria Math"/>
            <w:lang w:eastAsia="zh-CN"/>
          </w:rPr>
          <m:t>+ρ</m:t>
        </m:r>
        <m:f>
          <m:fPr>
            <m:ctrlPr>
              <w:rPr>
                <w:rFonts w:ascii="Cambria Math" w:hAnsi="Cambria Math"/>
              </w:rPr>
            </m:ctrlPr>
          </m:fPr>
          <m:num>
            <m:sSub>
              <m:sSubPr>
                <m:ctrlPr>
                  <w:rPr>
                    <w:rFonts w:ascii="Cambria Math" w:hAnsi="Cambria Math"/>
                  </w:rPr>
                </m:ctrlPr>
              </m:sSubPr>
              <m:e>
                <m:r>
                  <w:rPr>
                    <w:rFonts w:ascii="Cambria Math" w:hAnsi="Cambria Math"/>
                    <w:lang w:eastAsia="zh-CN"/>
                  </w:rPr>
                  <m:t>σ</m:t>
                </m:r>
              </m:e>
              <m:sub>
                <m:r>
                  <w:rPr>
                    <w:rFonts w:ascii="Cambria Math" w:hAnsi="Cambria Math"/>
                    <w:lang w:eastAsia="zh-CN"/>
                  </w:rPr>
                  <m:t>1</m:t>
                </m:r>
              </m:sub>
            </m:sSub>
          </m:num>
          <m:den>
            <m:sSub>
              <m:sSubPr>
                <m:ctrlPr>
                  <w:rPr>
                    <w:rFonts w:ascii="Cambria Math" w:hAnsi="Cambria Math"/>
                  </w:rPr>
                </m:ctrlPr>
              </m:sSubPr>
              <m:e>
                <m:r>
                  <w:rPr>
                    <w:rFonts w:ascii="Cambria Math" w:hAnsi="Cambria Math"/>
                    <w:lang w:eastAsia="zh-CN"/>
                  </w:rPr>
                  <m:t>σ</m:t>
                </m:r>
              </m:e>
              <m:sub>
                <m:r>
                  <w:rPr>
                    <w:rFonts w:ascii="Cambria Math" w:hAnsi="Cambria Math"/>
                    <w:lang w:eastAsia="zh-CN"/>
                  </w:rPr>
                  <m:t>2</m:t>
                </m:r>
              </m:sub>
            </m:sSub>
          </m:den>
        </m:f>
        <m:r>
          <w:rPr>
            <w:rFonts w:ascii="Cambria Math" w:hAnsi="Cambria Math"/>
            <w:lang w:eastAsia="zh-CN"/>
          </w:rPr>
          <m:t>(y-</m:t>
        </m:r>
        <m:sSub>
          <m:sSubPr>
            <m:ctrlPr>
              <w:rPr>
                <w:rFonts w:ascii="Cambria Math" w:hAnsi="Cambria Math"/>
              </w:rPr>
            </m:ctrlPr>
          </m:sSubPr>
          <m:e>
            <m:r>
              <w:rPr>
                <w:rFonts w:ascii="Cambria Math" w:hAnsi="Cambria Math"/>
                <w:lang w:eastAsia="zh-CN"/>
              </w:rPr>
              <m:t>μ</m:t>
            </m:r>
          </m:e>
          <m:sub>
            <m:r>
              <w:rPr>
                <w:rFonts w:ascii="Cambria Math" w:hAnsi="Cambria Math"/>
                <w:lang w:eastAsia="zh-CN"/>
              </w:rPr>
              <m:t>2</m:t>
            </m:r>
          </m:sub>
        </m:sSub>
        <m:r>
          <w:rPr>
            <w:rFonts w:ascii="Cambria Math" w:hAnsi="Cambria Math"/>
            <w:lang w:eastAsia="zh-CN"/>
          </w:rPr>
          <m:t>),</m:t>
        </m:r>
        <m:sSubSup>
          <m:sSubSupPr>
            <m:ctrlPr>
              <w:rPr>
                <w:rFonts w:ascii="Cambria Math" w:hAnsi="Cambria Math"/>
              </w:rPr>
            </m:ctrlPr>
          </m:sSubSupPr>
          <m:e>
            <m:r>
              <w:rPr>
                <w:rFonts w:ascii="Cambria Math" w:hAnsi="Cambria Math"/>
                <w:lang w:eastAsia="zh-CN"/>
              </w:rPr>
              <m:t>σ</m:t>
            </m:r>
          </m:e>
          <m:sub>
            <m:r>
              <w:rPr>
                <w:rFonts w:ascii="Cambria Math" w:hAnsi="Cambria Math"/>
                <w:lang w:eastAsia="zh-CN"/>
              </w:rPr>
              <m:t>1</m:t>
            </m:r>
          </m:sub>
          <m:sup>
            <m:r>
              <w:rPr>
                <w:rFonts w:ascii="Cambria Math" w:hAnsi="Cambria Math"/>
                <w:lang w:eastAsia="zh-CN"/>
              </w:rPr>
              <m:t>2</m:t>
            </m:r>
          </m:sup>
        </m:sSubSup>
        <m:r>
          <w:rPr>
            <w:rFonts w:ascii="Cambria Math" w:hAnsi="Cambria Math"/>
            <w:lang w:eastAsia="zh-CN"/>
          </w:rPr>
          <m:t>(1-</m:t>
        </m:r>
        <m:sSup>
          <m:sSupPr>
            <m:ctrlPr>
              <w:rPr>
                <w:rFonts w:ascii="Cambria Math" w:hAnsi="Cambria Math"/>
              </w:rPr>
            </m:ctrlPr>
          </m:sSupPr>
          <m:e>
            <m:r>
              <w:rPr>
                <w:rFonts w:ascii="Cambria Math" w:hAnsi="Cambria Math"/>
                <w:lang w:eastAsia="zh-CN"/>
              </w:rPr>
              <m:t>ρ</m:t>
            </m:r>
          </m:e>
          <m:sup>
            <m:r>
              <w:rPr>
                <w:rFonts w:ascii="Cambria Math" w:hAnsi="Cambria Math"/>
                <w:lang w:eastAsia="zh-CN"/>
              </w:rPr>
              <m:t>2</m:t>
            </m:r>
          </m:sup>
        </m:sSup>
        <m:r>
          <w:rPr>
            <w:rFonts w:ascii="Cambria Math" w:hAnsi="Cambria Math"/>
            <w:lang w:eastAsia="zh-CN"/>
          </w:rPr>
          <m:t>))</m:t>
        </m:r>
      </m:oMath>
    </w:p>
    <w:p w14:paraId="58F4B6F2" w14:textId="77777777" w:rsidR="00D662EA" w:rsidRDefault="00D662EA" w:rsidP="00D662EA">
      <w:pPr>
        <w:pStyle w:val="aff8"/>
        <w:ind w:firstLineChars="50" w:firstLine="105"/>
        <w:rPr>
          <w:lang w:eastAsia="zh-CN"/>
        </w:rPr>
      </w:pPr>
      <w:r>
        <w:rPr>
          <w:lang w:eastAsia="zh-CN"/>
        </w:rPr>
        <w:t xml:space="preserve">5) </w:t>
      </w:r>
      <m:oMath>
        <m:r>
          <w:rPr>
            <w:rFonts w:ascii="Cambria Math" w:hAnsi="Cambria Math"/>
            <w:lang w:eastAsia="zh-CN"/>
          </w:rPr>
          <m:t>Y</m:t>
        </m:r>
      </m:oMath>
      <w:r>
        <w:rPr>
          <w:lang w:eastAsia="zh-CN"/>
        </w:rPr>
        <w:t>关于</w:t>
      </w:r>
      <m:oMath>
        <m:r>
          <w:rPr>
            <w:rFonts w:ascii="Cambria Math" w:hAnsi="Cambria Math"/>
            <w:lang w:eastAsia="zh-CN"/>
          </w:rPr>
          <m:t>X=x</m:t>
        </m:r>
      </m:oMath>
      <w:r>
        <w:rPr>
          <w:lang w:eastAsia="zh-CN"/>
        </w:rPr>
        <w:t xml:space="preserve">的条件分布为：  </w:t>
      </w:r>
      <m:oMath>
        <m:r>
          <w:rPr>
            <w:rFonts w:ascii="Cambria Math" w:hAnsi="Cambria Math"/>
            <w:lang w:eastAsia="zh-CN"/>
          </w:rPr>
          <m:t>N(</m:t>
        </m:r>
        <m:sSub>
          <m:sSubPr>
            <m:ctrlPr>
              <w:rPr>
                <w:rFonts w:ascii="Cambria Math" w:hAnsi="Cambria Math"/>
              </w:rPr>
            </m:ctrlPr>
          </m:sSubPr>
          <m:e>
            <m:r>
              <w:rPr>
                <w:rFonts w:ascii="Cambria Math" w:hAnsi="Cambria Math"/>
                <w:lang w:eastAsia="zh-CN"/>
              </w:rPr>
              <m:t>μ</m:t>
            </m:r>
          </m:e>
          <m:sub>
            <m:r>
              <w:rPr>
                <w:rFonts w:ascii="Cambria Math" w:hAnsi="Cambria Math"/>
                <w:lang w:eastAsia="zh-CN"/>
              </w:rPr>
              <m:t>2</m:t>
            </m:r>
          </m:sub>
        </m:sSub>
        <m:r>
          <w:rPr>
            <w:rFonts w:ascii="Cambria Math" w:hAnsi="Cambria Math"/>
            <w:lang w:eastAsia="zh-CN"/>
          </w:rPr>
          <m:t>+ρ</m:t>
        </m:r>
        <m:f>
          <m:fPr>
            <m:ctrlPr>
              <w:rPr>
                <w:rFonts w:ascii="Cambria Math" w:hAnsi="Cambria Math"/>
              </w:rPr>
            </m:ctrlPr>
          </m:fPr>
          <m:num>
            <m:sSub>
              <m:sSubPr>
                <m:ctrlPr>
                  <w:rPr>
                    <w:rFonts w:ascii="Cambria Math" w:hAnsi="Cambria Math"/>
                  </w:rPr>
                </m:ctrlPr>
              </m:sSubPr>
              <m:e>
                <m:r>
                  <w:rPr>
                    <w:rFonts w:ascii="Cambria Math" w:hAnsi="Cambria Math"/>
                    <w:lang w:eastAsia="zh-CN"/>
                  </w:rPr>
                  <m:t>σ</m:t>
                </m:r>
              </m:e>
              <m:sub>
                <m:r>
                  <w:rPr>
                    <w:rFonts w:ascii="Cambria Math" w:hAnsi="Cambria Math"/>
                    <w:lang w:eastAsia="zh-CN"/>
                  </w:rPr>
                  <m:t>2</m:t>
                </m:r>
              </m:sub>
            </m:sSub>
          </m:num>
          <m:den>
            <m:sSub>
              <m:sSubPr>
                <m:ctrlPr>
                  <w:rPr>
                    <w:rFonts w:ascii="Cambria Math" w:hAnsi="Cambria Math"/>
                  </w:rPr>
                </m:ctrlPr>
              </m:sSubPr>
              <m:e>
                <m:r>
                  <w:rPr>
                    <w:rFonts w:ascii="Cambria Math" w:hAnsi="Cambria Math"/>
                    <w:lang w:eastAsia="zh-CN"/>
                  </w:rPr>
                  <m:t>σ</m:t>
                </m:r>
              </m:e>
              <m:sub>
                <m:r>
                  <w:rPr>
                    <w:rFonts w:ascii="Cambria Math" w:hAnsi="Cambria Math"/>
                    <w:lang w:eastAsia="zh-CN"/>
                  </w:rPr>
                  <m:t>1</m:t>
                </m:r>
              </m:sub>
            </m:sSub>
          </m:den>
        </m:f>
        <m:r>
          <w:rPr>
            <w:rFonts w:ascii="Cambria Math" w:hAnsi="Cambria Math"/>
            <w:lang w:eastAsia="zh-CN"/>
          </w:rPr>
          <m:t>(x-</m:t>
        </m:r>
        <m:sSub>
          <m:sSubPr>
            <m:ctrlPr>
              <w:rPr>
                <w:rFonts w:ascii="Cambria Math" w:hAnsi="Cambria Math"/>
              </w:rPr>
            </m:ctrlPr>
          </m:sSubPr>
          <m:e>
            <m:r>
              <w:rPr>
                <w:rFonts w:ascii="Cambria Math" w:hAnsi="Cambria Math"/>
                <w:lang w:eastAsia="zh-CN"/>
              </w:rPr>
              <m:t>μ</m:t>
            </m:r>
          </m:e>
          <m:sub>
            <m:r>
              <w:rPr>
                <w:rFonts w:ascii="Cambria Math" w:hAnsi="Cambria Math"/>
                <w:lang w:eastAsia="zh-CN"/>
              </w:rPr>
              <m:t>1</m:t>
            </m:r>
          </m:sub>
        </m:sSub>
        <m:r>
          <w:rPr>
            <w:rFonts w:ascii="Cambria Math" w:hAnsi="Cambria Math"/>
            <w:lang w:eastAsia="zh-CN"/>
          </w:rPr>
          <m:t>),</m:t>
        </m:r>
        <m:sSubSup>
          <m:sSubSupPr>
            <m:ctrlPr>
              <w:rPr>
                <w:rFonts w:ascii="Cambria Math" w:hAnsi="Cambria Math"/>
              </w:rPr>
            </m:ctrlPr>
          </m:sSubSupPr>
          <m:e>
            <m:r>
              <w:rPr>
                <w:rFonts w:ascii="Cambria Math" w:hAnsi="Cambria Math"/>
                <w:lang w:eastAsia="zh-CN"/>
              </w:rPr>
              <m:t>σ</m:t>
            </m:r>
          </m:e>
          <m:sub>
            <m:r>
              <w:rPr>
                <w:rFonts w:ascii="Cambria Math" w:hAnsi="Cambria Math"/>
                <w:lang w:eastAsia="zh-CN"/>
              </w:rPr>
              <m:t>2</m:t>
            </m:r>
          </m:sub>
          <m:sup>
            <m:r>
              <w:rPr>
                <w:rFonts w:ascii="Cambria Math" w:hAnsi="Cambria Math"/>
                <w:lang w:eastAsia="zh-CN"/>
              </w:rPr>
              <m:t>2</m:t>
            </m:r>
          </m:sup>
        </m:sSubSup>
        <m:r>
          <w:rPr>
            <w:rFonts w:ascii="Cambria Math" w:hAnsi="Cambria Math"/>
            <w:lang w:eastAsia="zh-CN"/>
          </w:rPr>
          <m:t>(1-</m:t>
        </m:r>
        <m:sSup>
          <m:sSupPr>
            <m:ctrlPr>
              <w:rPr>
                <w:rFonts w:ascii="Cambria Math" w:hAnsi="Cambria Math"/>
              </w:rPr>
            </m:ctrlPr>
          </m:sSupPr>
          <m:e>
            <m:r>
              <w:rPr>
                <w:rFonts w:ascii="Cambria Math" w:hAnsi="Cambria Math"/>
                <w:lang w:eastAsia="zh-CN"/>
              </w:rPr>
              <m:t>ρ</m:t>
            </m:r>
          </m:e>
          <m:sup>
            <m:r>
              <w:rPr>
                <w:rFonts w:ascii="Cambria Math" w:hAnsi="Cambria Math"/>
                <w:lang w:eastAsia="zh-CN"/>
              </w:rPr>
              <m:t>2</m:t>
            </m:r>
          </m:sup>
        </m:sSup>
        <m:r>
          <w:rPr>
            <w:rFonts w:ascii="Cambria Math" w:hAnsi="Cambria Math"/>
            <w:lang w:eastAsia="zh-CN"/>
          </w:rPr>
          <m:t>))</m:t>
        </m:r>
      </m:oMath>
    </w:p>
    <w:p w14:paraId="3F1B4173" w14:textId="77777777" w:rsidR="00D662EA" w:rsidRDefault="00D662EA" w:rsidP="00D662EA">
      <w:pPr>
        <w:pStyle w:val="aff8"/>
        <w:rPr>
          <w:lang w:eastAsia="zh-CN"/>
        </w:rPr>
      </w:pPr>
      <w:r>
        <w:rPr>
          <w:lang w:eastAsia="zh-CN"/>
        </w:rPr>
        <w:t>(4) 若</w:t>
      </w:r>
      <m:oMath>
        <m:r>
          <w:rPr>
            <w:rFonts w:ascii="Cambria Math" w:hAnsi="Cambria Math"/>
            <w:lang w:eastAsia="zh-CN"/>
          </w:rPr>
          <m:t>X</m:t>
        </m:r>
      </m:oMath>
      <w:r>
        <w:rPr>
          <w:lang w:eastAsia="zh-CN"/>
        </w:rPr>
        <w:t>与</w:t>
      </w:r>
      <m:oMath>
        <m:r>
          <w:rPr>
            <w:rFonts w:ascii="Cambria Math" w:hAnsi="Cambria Math"/>
            <w:lang w:eastAsia="zh-CN"/>
          </w:rPr>
          <m:t>Y</m:t>
        </m:r>
      </m:oMath>
      <w:r>
        <w:rPr>
          <w:lang w:eastAsia="zh-CN"/>
        </w:rPr>
        <w:t>独立，且分别服从</w:t>
      </w:r>
      <m:oMath>
        <m:r>
          <w:rPr>
            <w:rFonts w:ascii="Cambria Math" w:hAnsi="Cambria Math"/>
            <w:lang w:eastAsia="zh-CN"/>
          </w:rPr>
          <m:t>N(</m:t>
        </m:r>
        <m:sSub>
          <m:sSubPr>
            <m:ctrlPr>
              <w:rPr>
                <w:rFonts w:ascii="Cambria Math" w:hAnsi="Cambria Math"/>
              </w:rPr>
            </m:ctrlPr>
          </m:sSubPr>
          <m:e>
            <m:r>
              <w:rPr>
                <w:rFonts w:ascii="Cambria Math" w:hAnsi="Cambria Math"/>
                <w:lang w:eastAsia="zh-CN"/>
              </w:rPr>
              <m:t>μ</m:t>
            </m:r>
          </m:e>
          <m:sub>
            <m:r>
              <w:rPr>
                <w:rFonts w:ascii="Cambria Math" w:hAnsi="Cambria Math"/>
                <w:lang w:eastAsia="zh-CN"/>
              </w:rPr>
              <m:t>1</m:t>
            </m:r>
          </m:sub>
        </m:sSub>
        <m:r>
          <w:rPr>
            <w:rFonts w:ascii="Cambria Math" w:hAnsi="Cambria Math"/>
            <w:lang w:eastAsia="zh-CN"/>
          </w:rPr>
          <m:t>,</m:t>
        </m:r>
        <m:sSubSup>
          <m:sSubSupPr>
            <m:ctrlPr>
              <w:rPr>
                <w:rFonts w:ascii="Cambria Math" w:hAnsi="Cambria Math"/>
              </w:rPr>
            </m:ctrlPr>
          </m:sSubSupPr>
          <m:e>
            <m:r>
              <w:rPr>
                <w:rFonts w:ascii="Cambria Math" w:hAnsi="Cambria Math"/>
                <w:lang w:eastAsia="zh-CN"/>
              </w:rPr>
              <m:t>σ</m:t>
            </m:r>
          </m:e>
          <m:sub>
            <m:r>
              <w:rPr>
                <w:rFonts w:ascii="Cambria Math" w:hAnsi="Cambria Math"/>
                <w:lang w:eastAsia="zh-CN"/>
              </w:rPr>
              <m:t>1</m:t>
            </m:r>
          </m:sub>
          <m:sup>
            <m:r>
              <w:rPr>
                <w:rFonts w:ascii="Cambria Math" w:hAnsi="Cambria Math"/>
                <w:lang w:eastAsia="zh-CN"/>
              </w:rPr>
              <m:t>2</m:t>
            </m:r>
          </m:sup>
        </m:sSubSup>
        <m:r>
          <w:rPr>
            <w:rFonts w:ascii="Cambria Math" w:hAnsi="Cambria Math"/>
            <w:lang w:eastAsia="zh-CN"/>
          </w:rPr>
          <m:t>),N(</m:t>
        </m:r>
        <m:sSub>
          <m:sSubPr>
            <m:ctrlPr>
              <w:rPr>
                <w:rFonts w:ascii="Cambria Math" w:hAnsi="Cambria Math"/>
              </w:rPr>
            </m:ctrlPr>
          </m:sSubPr>
          <m:e>
            <m:r>
              <w:rPr>
                <w:rFonts w:ascii="Cambria Math" w:hAnsi="Cambria Math"/>
                <w:lang w:eastAsia="zh-CN"/>
              </w:rPr>
              <m:t>μ</m:t>
            </m:r>
          </m:e>
          <m:sub>
            <m:r>
              <w:rPr>
                <w:rFonts w:ascii="Cambria Math" w:hAnsi="Cambria Math"/>
                <w:lang w:eastAsia="zh-CN"/>
              </w:rPr>
              <m:t>1</m:t>
            </m:r>
          </m:sub>
        </m:sSub>
        <m:r>
          <w:rPr>
            <w:rFonts w:ascii="Cambria Math" w:hAnsi="Cambria Math"/>
            <w:lang w:eastAsia="zh-CN"/>
          </w:rPr>
          <m:t>,</m:t>
        </m:r>
        <m:sSubSup>
          <m:sSubSupPr>
            <m:ctrlPr>
              <w:rPr>
                <w:rFonts w:ascii="Cambria Math" w:hAnsi="Cambria Math"/>
              </w:rPr>
            </m:ctrlPr>
          </m:sSubSupPr>
          <m:e>
            <m:r>
              <w:rPr>
                <w:rFonts w:ascii="Cambria Math" w:hAnsi="Cambria Math"/>
                <w:lang w:eastAsia="zh-CN"/>
              </w:rPr>
              <m:t>σ</m:t>
            </m:r>
          </m:e>
          <m:sub>
            <m:r>
              <w:rPr>
                <w:rFonts w:ascii="Cambria Math" w:hAnsi="Cambria Math"/>
                <w:lang w:eastAsia="zh-CN"/>
              </w:rPr>
              <m:t>2</m:t>
            </m:r>
          </m:sub>
          <m:sup>
            <m:r>
              <w:rPr>
                <w:rFonts w:ascii="Cambria Math" w:hAnsi="Cambria Math"/>
                <w:lang w:eastAsia="zh-CN"/>
              </w:rPr>
              <m:t>2</m:t>
            </m:r>
          </m:sup>
        </m:sSubSup>
        <m:r>
          <w:rPr>
            <w:rFonts w:ascii="Cambria Math" w:hAnsi="Cambria Math"/>
            <w:lang w:eastAsia="zh-CN"/>
          </w:rPr>
          <m:t>),</m:t>
        </m:r>
      </m:oMath>
      <w:r>
        <w:rPr>
          <w:lang w:eastAsia="zh-CN"/>
        </w:rPr>
        <w:t xml:space="preserve"> 则</w:t>
      </w:r>
      <w:r>
        <w:rPr>
          <w:rFonts w:hint="eastAsia"/>
          <w:lang w:eastAsia="zh-CN"/>
        </w:rPr>
        <w:t>：</w:t>
      </w:r>
    </w:p>
    <w:p w14:paraId="13AAA2F6" w14:textId="77777777" w:rsidR="00D662EA" w:rsidRDefault="00000000" w:rsidP="00D662EA">
      <w:pPr>
        <w:pStyle w:val="aff8"/>
      </w:pPr>
      <m:oMath>
        <m:d>
          <m:dPr>
            <m:ctrlPr>
              <w:rPr>
                <w:rFonts w:ascii="Cambria Math" w:hAnsi="Cambria Math"/>
                <w:i/>
              </w:rPr>
            </m:ctrlPr>
          </m:dPr>
          <m:e>
            <m:r>
              <w:rPr>
                <w:rFonts w:ascii="Cambria Math" w:hAnsi="Cambria Math"/>
              </w:rPr>
              <m:t>X,Y</m:t>
            </m:r>
          </m:e>
        </m:d>
        <m:r>
          <w:rPr>
            <w:rFonts w:ascii="Cambria Math" w:hAnsi="Cambria Math" w:hint="eastAsia"/>
          </w:rPr>
          <m:t>~</m:t>
        </m:r>
        <m:r>
          <w:rPr>
            <w:rFonts w:ascii="Cambria Math" w:hAnsi="Cambria Math"/>
          </w:rPr>
          <m:t>N(</m:t>
        </m:r>
        <m:sSub>
          <m:sSubPr>
            <m:ctrlPr>
              <w:rPr>
                <w:rFonts w:ascii="Cambria Math" w:hAnsi="Cambria Math"/>
              </w:rPr>
            </m:ctrlPr>
          </m:sSubPr>
          <m:e>
            <m:r>
              <w:rPr>
                <w:rFonts w:ascii="Cambria Math" w:hAnsi="Cambria Math"/>
              </w:rPr>
              <m:t>μ</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2</m:t>
            </m:r>
          </m:sub>
        </m:sSub>
        <m:r>
          <w:rPr>
            <w:rFonts w:ascii="Cambria Math" w:hAnsi="Cambria Math"/>
          </w:rPr>
          <m:t>,</m:t>
        </m:r>
        <m:sSubSup>
          <m:sSubSupPr>
            <m:ctrlPr>
              <w:rPr>
                <w:rFonts w:ascii="Cambria Math" w:hAnsi="Cambria Math"/>
              </w:rPr>
            </m:ctrlPr>
          </m:sSubSupPr>
          <m:e>
            <m:r>
              <w:rPr>
                <w:rFonts w:ascii="Cambria Math" w:hAnsi="Cambria Math"/>
              </w:rPr>
              <m:t>σ</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σ</m:t>
            </m:r>
          </m:e>
          <m:sub>
            <m:r>
              <w:rPr>
                <w:rFonts w:ascii="Cambria Math" w:hAnsi="Cambria Math"/>
              </w:rPr>
              <m:t>2</m:t>
            </m:r>
          </m:sub>
          <m:sup>
            <m:r>
              <w:rPr>
                <w:rFonts w:ascii="Cambria Math" w:hAnsi="Cambria Math"/>
              </w:rPr>
              <m:t>2</m:t>
            </m:r>
          </m:sup>
        </m:sSubSup>
        <m:r>
          <w:rPr>
            <w:rFonts w:ascii="Cambria Math" w:hAnsi="Cambria Math"/>
          </w:rPr>
          <m:t>,0),</m:t>
        </m:r>
      </m:oMath>
      <w:r w:rsidR="00D662EA">
        <w:t xml:space="preserve"> </w:t>
      </w:r>
      <m:oMath>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X+</m:t>
        </m:r>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Y</m:t>
        </m:r>
        <m:groupChr>
          <m:groupChrPr>
            <m:chr m:val="̃"/>
            <m:pos m:val="top"/>
            <m:vertJc m:val="bot"/>
            <m:ctrlPr>
              <w:rPr>
                <w:rFonts w:ascii="Cambria Math" w:hAnsi="Cambria Math"/>
              </w:rPr>
            </m:ctrlPr>
          </m:groupChrPr>
          <m:e>
            <m:r>
              <w:rPr>
                <w:rFonts w:ascii="Cambria Math" w:hAnsi="Cambria Math"/>
              </w:rPr>
              <m:t> </m:t>
            </m:r>
          </m:e>
        </m:groupChr>
        <m:r>
          <w:rPr>
            <w:rFonts w:ascii="Cambria Math" w:hAnsi="Cambria Math"/>
          </w:rPr>
          <m:t>N(</m:t>
        </m:r>
        <m:sSub>
          <m:sSubPr>
            <m:ctrlPr>
              <w:rPr>
                <w:rFonts w:ascii="Cambria Math" w:hAnsi="Cambria Math"/>
              </w:rPr>
            </m:ctrlPr>
          </m:sSubPr>
          <m:e>
            <m:r>
              <w:rPr>
                <w:rFonts w:ascii="Cambria Math" w:hAnsi="Cambria Math"/>
              </w:rPr>
              <m:t>C</m:t>
            </m:r>
          </m:e>
          <m:sub>
            <m:r>
              <w:rPr>
                <w:rFonts w:ascii="Cambria Math" w:hAnsi="Cambria Math"/>
              </w:rPr>
              <m:t>1</m:t>
            </m:r>
          </m:sub>
        </m:sSub>
        <m:sSub>
          <m:sSubPr>
            <m:ctrlPr>
              <w:rPr>
                <w:rFonts w:ascii="Cambria Math" w:hAnsi="Cambria Math"/>
              </w:rPr>
            </m:ctrlPr>
          </m:sSubPr>
          <m:e>
            <m:r>
              <w:rPr>
                <w:rFonts w:ascii="Cambria Math" w:hAnsi="Cambria Math"/>
              </w:rPr>
              <m:t>μ</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2</m:t>
            </m:r>
          </m:sub>
        </m:sSub>
        <m:sSub>
          <m:sSubPr>
            <m:ctrlPr>
              <w:rPr>
                <w:rFonts w:ascii="Cambria Math" w:hAnsi="Cambria Math"/>
              </w:rPr>
            </m:ctrlPr>
          </m:sSubPr>
          <m:e>
            <m:r>
              <w:rPr>
                <w:rFonts w:ascii="Cambria Math" w:hAnsi="Cambria Math"/>
              </w:rPr>
              <m:t>μ</m:t>
            </m:r>
          </m:e>
          <m:sub>
            <m:r>
              <w:rPr>
                <w:rFonts w:ascii="Cambria Math" w:hAnsi="Cambria Math"/>
              </w:rPr>
              <m:t>2</m:t>
            </m:r>
          </m:sub>
        </m:sSub>
        <m: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1</m:t>
            </m:r>
          </m:sub>
          <m:sup>
            <m:r>
              <w:rPr>
                <w:rFonts w:ascii="Cambria Math" w:hAnsi="Cambria Math"/>
              </w:rPr>
              <m:t>2</m:t>
            </m:r>
          </m:sup>
        </m:sSubSup>
        <m:sSubSup>
          <m:sSubSupPr>
            <m:ctrlPr>
              <w:rPr>
                <w:rFonts w:ascii="Cambria Math" w:hAnsi="Cambria Math"/>
              </w:rPr>
            </m:ctrlPr>
          </m:sSubSupPr>
          <m:e>
            <m:r>
              <w:rPr>
                <w:rFonts w:ascii="Cambria Math" w:hAnsi="Cambria Math"/>
              </w:rPr>
              <m:t>σ</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2</m:t>
            </m:r>
          </m:sub>
          <m:sup>
            <m:r>
              <w:rPr>
                <w:rFonts w:ascii="Cambria Math" w:hAnsi="Cambria Math"/>
              </w:rPr>
              <m:t>2</m:t>
            </m:r>
          </m:sup>
        </m:sSubSup>
        <m:sSubSup>
          <m:sSubSupPr>
            <m:ctrlPr>
              <w:rPr>
                <w:rFonts w:ascii="Cambria Math" w:hAnsi="Cambria Math"/>
              </w:rPr>
            </m:ctrlPr>
          </m:sSubSupPr>
          <m:e>
            <m:r>
              <w:rPr>
                <w:rFonts w:ascii="Cambria Math" w:hAnsi="Cambria Math"/>
              </w:rPr>
              <m:t>σ</m:t>
            </m:r>
          </m:e>
          <m:sub>
            <m:r>
              <w:rPr>
                <w:rFonts w:ascii="Cambria Math" w:hAnsi="Cambria Math"/>
              </w:rPr>
              <m:t>2</m:t>
            </m:r>
          </m:sub>
          <m:sup>
            <m:r>
              <w:rPr>
                <w:rFonts w:ascii="Cambria Math" w:hAnsi="Cambria Math"/>
              </w:rPr>
              <m:t>2</m:t>
            </m:r>
          </m:sup>
        </m:sSubSup>
        <m:r>
          <w:rPr>
            <w:rFonts w:ascii="Cambria Math" w:hAnsi="Cambria Math"/>
          </w:rPr>
          <m:t>).</m:t>
        </m:r>
      </m:oMath>
      <w:r w:rsidR="00D662EA">
        <w:t xml:space="preserve"> </w:t>
      </w:r>
    </w:p>
    <w:p w14:paraId="143A641A" w14:textId="77777777" w:rsidR="00D662EA" w:rsidRPr="001234B8" w:rsidRDefault="00D662EA" w:rsidP="00D662EA">
      <w:pPr>
        <w:pStyle w:val="aff8"/>
        <w:rPr>
          <w:lang w:eastAsia="zh-CN"/>
        </w:rPr>
      </w:pPr>
      <w:r>
        <w:rPr>
          <w:lang w:eastAsia="zh-CN"/>
        </w:rPr>
        <w:t>(5) 若</w:t>
      </w:r>
      <m:oMath>
        <m:r>
          <w:rPr>
            <w:rFonts w:ascii="Cambria Math" w:hAnsi="Cambria Math"/>
            <w:lang w:eastAsia="zh-CN"/>
          </w:rPr>
          <m:t>X</m:t>
        </m:r>
      </m:oMath>
      <w:r>
        <w:rPr>
          <w:lang w:eastAsia="zh-CN"/>
        </w:rPr>
        <w:t>与</w:t>
      </w:r>
      <m:oMath>
        <m:r>
          <w:rPr>
            <w:rFonts w:ascii="Cambria Math" w:hAnsi="Cambria Math"/>
            <w:lang w:eastAsia="zh-CN"/>
          </w:rPr>
          <m:t>Y</m:t>
        </m:r>
      </m:oMath>
      <w:r>
        <w:rPr>
          <w:lang w:eastAsia="zh-CN"/>
        </w:rPr>
        <w:t>相互独立，</w:t>
      </w:r>
      <m:oMath>
        <m:r>
          <w:rPr>
            <w:rFonts w:ascii="Cambria Math" w:hAnsi="Cambria Math"/>
            <w:lang w:eastAsia="zh-CN"/>
          </w:rPr>
          <m:t>f</m:t>
        </m:r>
        <m:d>
          <m:dPr>
            <m:ctrlPr>
              <w:rPr>
                <w:rFonts w:ascii="Cambria Math" w:hAnsi="Cambria Math"/>
                <w:i/>
              </w:rPr>
            </m:ctrlPr>
          </m:dPr>
          <m:e>
            <m:r>
              <w:rPr>
                <w:rFonts w:ascii="Cambria Math" w:hAnsi="Cambria Math"/>
                <w:lang w:eastAsia="zh-CN"/>
              </w:rPr>
              <m:t>x</m:t>
            </m:r>
          </m:e>
        </m:d>
      </m:oMath>
      <w:r>
        <w:rPr>
          <w:rFonts w:hint="eastAsia"/>
          <w:lang w:eastAsia="zh-CN"/>
        </w:rPr>
        <w:t>和</w:t>
      </w:r>
      <m:oMath>
        <m:r>
          <w:rPr>
            <w:rFonts w:ascii="Cambria Math" w:hAnsi="Cambria Math"/>
            <w:lang w:eastAsia="zh-CN"/>
          </w:rPr>
          <m:t>g</m:t>
        </m:r>
        <m:d>
          <m:dPr>
            <m:ctrlPr>
              <w:rPr>
                <w:rFonts w:ascii="Cambria Math" w:hAnsi="Cambria Math"/>
                <w:i/>
              </w:rPr>
            </m:ctrlPr>
          </m:dPr>
          <m:e>
            <m:r>
              <w:rPr>
                <w:rFonts w:ascii="Cambria Math" w:hAnsi="Cambria Math"/>
                <w:lang w:eastAsia="zh-CN"/>
              </w:rPr>
              <m:t>x</m:t>
            </m:r>
          </m:e>
        </m:d>
      </m:oMath>
      <w:r>
        <w:rPr>
          <w:lang w:eastAsia="zh-CN"/>
        </w:rPr>
        <w:t>为连续函数， 则</w:t>
      </w:r>
      <m:oMath>
        <m:r>
          <w:rPr>
            <w:rFonts w:ascii="Cambria Math" w:hAnsi="Cambria Math"/>
            <w:lang w:eastAsia="zh-CN"/>
          </w:rPr>
          <m:t>f</m:t>
        </m:r>
        <m:d>
          <m:dPr>
            <m:ctrlPr>
              <w:rPr>
                <w:rFonts w:ascii="Cambria Math" w:hAnsi="Cambria Math"/>
                <w:i/>
              </w:rPr>
            </m:ctrlPr>
          </m:dPr>
          <m:e>
            <m:r>
              <w:rPr>
                <w:rFonts w:ascii="Cambria Math" w:hAnsi="Cambria Math"/>
                <w:lang w:eastAsia="zh-CN"/>
              </w:rPr>
              <m:t>X</m:t>
            </m:r>
          </m:e>
        </m:d>
      </m:oMath>
      <w:r>
        <w:rPr>
          <w:rFonts w:hint="eastAsia"/>
          <w:lang w:eastAsia="zh-CN"/>
        </w:rPr>
        <w:t>和</w:t>
      </w:r>
      <m:oMath>
        <m:r>
          <w:rPr>
            <w:rFonts w:ascii="Cambria Math" w:hAnsi="Cambria Math"/>
            <w:lang w:eastAsia="zh-CN"/>
          </w:rPr>
          <m:t>g(Y)</m:t>
        </m:r>
      </m:oMath>
      <w:r>
        <w:rPr>
          <w:lang w:eastAsia="zh-CN"/>
        </w:rPr>
        <w:t>也相互独立</w:t>
      </w:r>
      <w:r>
        <w:rPr>
          <w:rFonts w:hint="eastAsia"/>
          <w:lang w:eastAsia="zh-CN"/>
        </w:rPr>
        <w:t>。</w:t>
      </w:r>
    </w:p>
    <w:p w14:paraId="1F1EFDC8" w14:textId="77777777" w:rsidR="00D662EA" w:rsidRDefault="00D662EA" w:rsidP="00D662EA">
      <w:pPr>
        <w:pStyle w:val="4"/>
      </w:pPr>
      <w:r>
        <w:t>随机变量的数字特征</w:t>
      </w:r>
    </w:p>
    <w:p w14:paraId="02FAAE50" w14:textId="77777777" w:rsidR="00D662EA" w:rsidRPr="00744627" w:rsidRDefault="00D662EA" w:rsidP="00D662EA">
      <w:pPr>
        <w:pStyle w:val="aff8"/>
        <w:rPr>
          <w:b/>
          <w:sz w:val="24"/>
          <w:lang w:eastAsia="zh-CN"/>
        </w:rPr>
      </w:pPr>
      <w:r w:rsidRPr="00744627">
        <w:rPr>
          <w:b/>
          <w:sz w:val="24"/>
          <w:lang w:eastAsia="zh-CN"/>
        </w:rPr>
        <w:t xml:space="preserve">1.数学期望 </w:t>
      </w:r>
    </w:p>
    <w:p w14:paraId="65FDDF91" w14:textId="77777777" w:rsidR="00D662EA" w:rsidRDefault="00D662EA" w:rsidP="00D662EA">
      <w:pPr>
        <w:pStyle w:val="aff8"/>
      </w:pPr>
      <w:proofErr w:type="spellStart"/>
      <w:r>
        <w:t>离散型</w:t>
      </w:r>
      <w:proofErr w:type="spellEnd"/>
      <w:r>
        <w:t>：</w:t>
      </w:r>
      <m:oMath>
        <m:r>
          <w:rPr>
            <w:rFonts w:ascii="Cambria Math" w:hAnsi="Cambria Math"/>
          </w:rPr>
          <m:t>P</m:t>
        </m:r>
        <m:d>
          <m:dPr>
            <m:begChr m:val="{"/>
            <m:endChr m:val="}"/>
            <m:ctrlPr>
              <w:rPr>
                <w:rFonts w:ascii="Cambria Math" w:hAnsi="Cambria Math"/>
              </w:rPr>
            </m:ctrlPr>
          </m:dPr>
          <m:e>
            <m:r>
              <w:rPr>
                <w:rFonts w:ascii="Cambria Math" w:hAnsi="Cambria Math"/>
              </w:rPr>
              <m:t>X=</m:t>
            </m:r>
            <m:sSub>
              <m:sSubPr>
                <m:ctrlPr>
                  <w:rPr>
                    <w:rFonts w:ascii="Cambria Math" w:hAnsi="Cambria Math"/>
                  </w:rPr>
                </m:ctrlPr>
              </m:sSubPr>
              <m:e>
                <m:r>
                  <w:rPr>
                    <w:rFonts w:ascii="Cambria Math" w:hAnsi="Cambria Math"/>
                  </w:rPr>
                  <m:t>x</m:t>
                </m:r>
              </m:e>
              <m:sub>
                <m:r>
                  <w:rPr>
                    <w:rFonts w:ascii="Cambria Math" w:hAnsi="Cambria Math"/>
                  </w:rPr>
                  <m:t>i</m:t>
                </m:r>
              </m:sub>
            </m:sSub>
          </m:e>
        </m:d>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m:t>
            </m:r>
          </m:sub>
        </m:sSub>
        <m:r>
          <w:rPr>
            <w:rFonts w:ascii="Cambria Math" w:hAnsi="Cambria Math"/>
          </w:rPr>
          <m:t>,E(X)=</m:t>
        </m:r>
        <m:nary>
          <m:naryPr>
            <m:chr m:val="∑"/>
            <m:limLoc m:val="undOvr"/>
            <m:supHide m:val="1"/>
            <m:ctrlPr>
              <w:rPr>
                <w:rFonts w:ascii="Cambria Math" w:hAnsi="Cambria Math"/>
              </w:rPr>
            </m:ctrlPr>
          </m:naryPr>
          <m:sub>
            <m:r>
              <w:rPr>
                <w:rFonts w:ascii="Cambria Math" w:hAnsi="Cambria Math"/>
              </w:rPr>
              <m:t>i</m:t>
            </m:r>
          </m:sub>
          <m:sup/>
          <m:e>
            <m:sSub>
              <m:sSubPr>
                <m:ctrlPr>
                  <w:rPr>
                    <w:rFonts w:ascii="Cambria Math" w:hAnsi="Cambria Math"/>
                  </w:rPr>
                </m:ctrlPr>
              </m:sSubPr>
              <m:e>
                <m:r>
                  <w:rPr>
                    <w:rFonts w:ascii="Cambria Math" w:hAnsi="Cambria Math"/>
                  </w:rPr>
                  <m:t>x</m:t>
                </m:r>
              </m:e>
              <m:sub>
                <m:r>
                  <w:rPr>
                    <w:rFonts w:ascii="Cambria Math" w:hAnsi="Cambria Math"/>
                  </w:rPr>
                  <m:t>i</m:t>
                </m:r>
              </m:sub>
            </m:sSub>
            <m:sSub>
              <m:sSubPr>
                <m:ctrlPr>
                  <w:rPr>
                    <w:rFonts w:ascii="Cambria Math" w:hAnsi="Cambria Math"/>
                  </w:rPr>
                </m:ctrlPr>
              </m:sSubPr>
              <m:e>
                <m:r>
                  <w:rPr>
                    <w:rFonts w:ascii="Cambria Math" w:hAnsi="Cambria Math"/>
                  </w:rPr>
                  <m:t>p</m:t>
                </m:r>
              </m:e>
              <m:sub>
                <m:r>
                  <w:rPr>
                    <w:rFonts w:ascii="Cambria Math" w:hAnsi="Cambria Math"/>
                  </w:rPr>
                  <m:t>i</m:t>
                </m:r>
              </m:sub>
            </m:sSub>
          </m:e>
        </m:nary>
      </m:oMath>
      <w:r>
        <w:t>；</w:t>
      </w:r>
    </w:p>
    <w:p w14:paraId="5776B9D5" w14:textId="77777777" w:rsidR="00D662EA" w:rsidRDefault="00D662EA" w:rsidP="00D662EA">
      <w:pPr>
        <w:pStyle w:val="aff8"/>
        <w:rPr>
          <w:lang w:eastAsia="zh-CN"/>
        </w:rPr>
      </w:pPr>
      <w:r>
        <w:rPr>
          <w:lang w:eastAsia="zh-CN"/>
        </w:rPr>
        <w:lastRenderedPageBreak/>
        <w:t xml:space="preserve">连续型： </w:t>
      </w:r>
      <m:oMath>
        <m:r>
          <w:rPr>
            <w:rFonts w:ascii="Cambria Math" w:hAnsi="Cambria Math"/>
            <w:lang w:eastAsia="zh-CN"/>
          </w:rPr>
          <m:t>X</m:t>
        </m:r>
        <m:r>
          <w:rPr>
            <w:rFonts w:ascii="Cambria Math" w:hAnsi="Cambria Math" w:hint="eastAsia"/>
            <w:lang w:eastAsia="zh-CN"/>
          </w:rPr>
          <m:t>~</m:t>
        </m:r>
        <m:r>
          <w:rPr>
            <w:rFonts w:ascii="Cambria Math" w:hAnsi="Cambria Math"/>
            <w:lang w:eastAsia="zh-CN"/>
          </w:rPr>
          <m:t>f(x),E(X)=</m:t>
        </m:r>
        <m:nary>
          <m:naryPr>
            <m:limLoc m:val="subSup"/>
            <m:ctrlPr>
              <w:rPr>
                <w:rFonts w:ascii="Cambria Math" w:hAnsi="Cambria Math"/>
              </w:rPr>
            </m:ctrlPr>
          </m:naryPr>
          <m:sub>
            <m:r>
              <w:rPr>
                <w:rFonts w:ascii="Cambria Math" w:hAnsi="Cambria Math"/>
                <w:lang w:eastAsia="zh-CN"/>
              </w:rPr>
              <m:t>-∞</m:t>
            </m:r>
          </m:sub>
          <m:sup>
            <m:r>
              <w:rPr>
                <w:rFonts w:ascii="Cambria Math" w:hAnsi="Cambria Math"/>
                <w:lang w:eastAsia="zh-CN"/>
              </w:rPr>
              <m:t>+∞</m:t>
            </m:r>
          </m:sup>
          <m:e>
            <m:r>
              <w:rPr>
                <w:rFonts w:ascii="Cambria Math" w:hAnsi="Cambria Math"/>
                <w:lang w:eastAsia="zh-CN"/>
              </w:rPr>
              <m:t>xf(x)dx</m:t>
            </m:r>
          </m:e>
        </m:nary>
      </m:oMath>
      <w:r>
        <w:rPr>
          <w:lang w:eastAsia="zh-CN"/>
        </w:rPr>
        <w:t xml:space="preserve"> </w:t>
      </w:r>
    </w:p>
    <w:p w14:paraId="00C41067" w14:textId="77777777" w:rsidR="00D662EA" w:rsidRDefault="00D662EA" w:rsidP="00D662EA">
      <w:pPr>
        <w:pStyle w:val="aff8"/>
        <w:rPr>
          <w:lang w:eastAsia="zh-CN"/>
        </w:rPr>
      </w:pPr>
      <w:r>
        <w:rPr>
          <w:lang w:eastAsia="zh-CN"/>
        </w:rPr>
        <w:t xml:space="preserve">性质： </w:t>
      </w:r>
    </w:p>
    <w:p w14:paraId="7CB5E1BB" w14:textId="77777777" w:rsidR="00D662EA" w:rsidRDefault="00D662EA" w:rsidP="00D662EA">
      <w:pPr>
        <w:pStyle w:val="aff8"/>
        <w:rPr>
          <w:lang w:eastAsia="zh-CN"/>
        </w:rPr>
      </w:pPr>
      <w:r>
        <w:rPr>
          <w:lang w:eastAsia="zh-CN"/>
        </w:rPr>
        <w:t xml:space="preserve">(1) </w:t>
      </w:r>
      <m:oMath>
        <m:r>
          <w:rPr>
            <w:rFonts w:ascii="Cambria Math" w:hAnsi="Cambria Math"/>
            <w:lang w:eastAsia="zh-CN"/>
          </w:rPr>
          <m:t>E(C)=C,E[E(X)]=E(X)</m:t>
        </m:r>
      </m:oMath>
      <w:r>
        <w:rPr>
          <w:lang w:eastAsia="zh-CN"/>
        </w:rPr>
        <w:t xml:space="preserve"> </w:t>
      </w:r>
    </w:p>
    <w:p w14:paraId="68A1CA7A" w14:textId="77777777" w:rsidR="00D662EA" w:rsidRDefault="00D662EA" w:rsidP="00D662EA">
      <w:pPr>
        <w:pStyle w:val="aff8"/>
      </w:pPr>
      <w:r>
        <w:t xml:space="preserve">(2) </w:t>
      </w:r>
      <m:oMath>
        <m:r>
          <w:rPr>
            <w:rFonts w:ascii="Cambria Math" w:hAnsi="Cambria Math"/>
          </w:rPr>
          <m:t>E(</m:t>
        </m:r>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X+</m:t>
        </m:r>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Y)=</m:t>
        </m:r>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E(X)+</m:t>
        </m:r>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E(Y)</m:t>
        </m:r>
      </m:oMath>
      <w:r>
        <w:t xml:space="preserve"> </w:t>
      </w:r>
    </w:p>
    <w:p w14:paraId="21E1A654" w14:textId="77777777" w:rsidR="00D662EA" w:rsidRDefault="00D662EA" w:rsidP="00D662EA">
      <w:pPr>
        <w:pStyle w:val="aff8"/>
        <w:rPr>
          <w:lang w:eastAsia="zh-CN"/>
        </w:rPr>
      </w:pPr>
      <w:r>
        <w:rPr>
          <w:lang w:eastAsia="zh-CN"/>
        </w:rPr>
        <w:t>(3) 若X和Y独立，则</w:t>
      </w:r>
      <m:oMath>
        <m:r>
          <w:rPr>
            <w:rFonts w:ascii="Cambria Math" w:hAnsi="Cambria Math"/>
            <w:lang w:eastAsia="zh-CN"/>
          </w:rPr>
          <m:t>E(XY)=E(X)E(Y)</m:t>
        </m:r>
      </m:oMath>
      <w:r>
        <w:rPr>
          <w:lang w:eastAsia="zh-CN"/>
        </w:rPr>
        <w:t xml:space="preserve"> (4)</w:t>
      </w:r>
      <m:oMath>
        <m:sSup>
          <m:sSupPr>
            <m:ctrlPr>
              <w:rPr>
                <w:rFonts w:ascii="Cambria Math" w:hAnsi="Cambria Math"/>
              </w:rPr>
            </m:ctrlPr>
          </m:sSupPr>
          <m:e>
            <m:d>
              <m:dPr>
                <m:begChr m:val="["/>
                <m:endChr m:val="]"/>
                <m:ctrlPr>
                  <w:rPr>
                    <w:rFonts w:ascii="Cambria Math" w:hAnsi="Cambria Math"/>
                  </w:rPr>
                </m:ctrlPr>
              </m:dPr>
              <m:e>
                <m:r>
                  <w:rPr>
                    <w:rFonts w:ascii="Cambria Math" w:hAnsi="Cambria Math"/>
                    <w:lang w:eastAsia="zh-CN"/>
                  </w:rPr>
                  <m:t>E(XY)</m:t>
                </m:r>
              </m:e>
            </m:d>
          </m:e>
          <m:sup>
            <m:r>
              <w:rPr>
                <w:rFonts w:ascii="Cambria Math" w:hAnsi="Cambria Math"/>
                <w:lang w:eastAsia="zh-CN"/>
              </w:rPr>
              <m:t>2</m:t>
            </m:r>
          </m:sup>
        </m:sSup>
        <m:r>
          <w:rPr>
            <w:rFonts w:ascii="Cambria Math" w:hAnsi="Cambria Math"/>
            <w:lang w:eastAsia="zh-CN"/>
          </w:rPr>
          <m:t>≤E(</m:t>
        </m:r>
        <m:sSup>
          <m:sSupPr>
            <m:ctrlPr>
              <w:rPr>
                <w:rFonts w:ascii="Cambria Math" w:hAnsi="Cambria Math"/>
              </w:rPr>
            </m:ctrlPr>
          </m:sSupPr>
          <m:e>
            <m:r>
              <w:rPr>
                <w:rFonts w:ascii="Cambria Math" w:hAnsi="Cambria Math"/>
                <w:lang w:eastAsia="zh-CN"/>
              </w:rPr>
              <m:t>X</m:t>
            </m:r>
          </m:e>
          <m:sup>
            <m:r>
              <w:rPr>
                <w:rFonts w:ascii="Cambria Math" w:hAnsi="Cambria Math"/>
                <w:lang w:eastAsia="zh-CN"/>
              </w:rPr>
              <m:t>2</m:t>
            </m:r>
          </m:sup>
        </m:sSup>
        <m:r>
          <w:rPr>
            <w:rFonts w:ascii="Cambria Math" w:hAnsi="Cambria Math"/>
            <w:lang w:eastAsia="zh-CN"/>
          </w:rPr>
          <m:t>)E(</m:t>
        </m:r>
        <m:sSup>
          <m:sSupPr>
            <m:ctrlPr>
              <w:rPr>
                <w:rFonts w:ascii="Cambria Math" w:hAnsi="Cambria Math"/>
              </w:rPr>
            </m:ctrlPr>
          </m:sSupPr>
          <m:e>
            <m:r>
              <w:rPr>
                <w:rFonts w:ascii="Cambria Math" w:hAnsi="Cambria Math"/>
                <w:lang w:eastAsia="zh-CN"/>
              </w:rPr>
              <m:t>Y</m:t>
            </m:r>
          </m:e>
          <m:sup>
            <m:r>
              <w:rPr>
                <w:rFonts w:ascii="Cambria Math" w:hAnsi="Cambria Math"/>
                <w:lang w:eastAsia="zh-CN"/>
              </w:rPr>
              <m:t>2</m:t>
            </m:r>
          </m:sup>
        </m:sSup>
        <m:r>
          <w:rPr>
            <w:rFonts w:ascii="Cambria Math" w:hAnsi="Cambria Math"/>
            <w:lang w:eastAsia="zh-CN"/>
          </w:rPr>
          <m:t>)</m:t>
        </m:r>
      </m:oMath>
      <w:r>
        <w:rPr>
          <w:lang w:eastAsia="zh-CN"/>
        </w:rPr>
        <w:t xml:space="preserve"> </w:t>
      </w:r>
    </w:p>
    <w:p w14:paraId="68B6AF97" w14:textId="77777777" w:rsidR="00D662EA" w:rsidRDefault="00D662EA" w:rsidP="00D662EA">
      <w:pPr>
        <w:pStyle w:val="aff8"/>
      </w:pPr>
      <w:r w:rsidRPr="00744627">
        <w:rPr>
          <w:b/>
          <w:sz w:val="24"/>
        </w:rPr>
        <w:t>2.方差</w:t>
      </w:r>
      <w:r>
        <w:t>：</w:t>
      </w:r>
      <m:oMath>
        <m:r>
          <w:rPr>
            <w:rFonts w:ascii="Cambria Math" w:hAnsi="Cambria Math"/>
          </w:rPr>
          <m:t>D(X)=E</m:t>
        </m:r>
        <m:sSup>
          <m:sSupPr>
            <m:ctrlPr>
              <w:rPr>
                <w:rFonts w:ascii="Cambria Math" w:hAnsi="Cambria Math"/>
              </w:rPr>
            </m:ctrlPr>
          </m:sSupPr>
          <m:e>
            <m:d>
              <m:dPr>
                <m:begChr m:val="["/>
                <m:endChr m:val="]"/>
                <m:ctrlPr>
                  <w:rPr>
                    <w:rFonts w:ascii="Cambria Math" w:hAnsi="Cambria Math"/>
                  </w:rPr>
                </m:ctrlPr>
              </m:dPr>
              <m:e>
                <m:r>
                  <w:rPr>
                    <w:rFonts w:ascii="Cambria Math" w:hAnsi="Cambria Math"/>
                  </w:rPr>
                  <m:t>X-E(X)</m:t>
                </m:r>
              </m:e>
            </m:d>
          </m:e>
          <m:sup>
            <m:r>
              <w:rPr>
                <w:rFonts w:ascii="Cambria Math" w:hAnsi="Cambria Math"/>
              </w:rPr>
              <m:t>2</m:t>
            </m:r>
          </m:sup>
        </m:sSup>
        <m:r>
          <w:rPr>
            <w:rFonts w:ascii="Cambria Math" w:hAnsi="Cambria Math"/>
          </w:rPr>
          <m:t>=E(</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rPr>
            </m:ctrlPr>
          </m:sSupPr>
          <m:e>
            <m:d>
              <m:dPr>
                <m:begChr m:val="["/>
                <m:endChr m:val="]"/>
                <m:ctrlPr>
                  <w:rPr>
                    <w:rFonts w:ascii="Cambria Math" w:hAnsi="Cambria Math"/>
                  </w:rPr>
                </m:ctrlPr>
              </m:dPr>
              <m:e>
                <m:r>
                  <w:rPr>
                    <w:rFonts w:ascii="Cambria Math" w:hAnsi="Cambria Math"/>
                  </w:rPr>
                  <m:t>E(X)</m:t>
                </m:r>
              </m:e>
            </m:d>
          </m:e>
          <m:sup>
            <m:r>
              <w:rPr>
                <w:rFonts w:ascii="Cambria Math" w:hAnsi="Cambria Math"/>
              </w:rPr>
              <m:t>2</m:t>
            </m:r>
          </m:sup>
        </m:sSup>
      </m:oMath>
      <w:r>
        <w:t xml:space="preserve"> </w:t>
      </w:r>
    </w:p>
    <w:p w14:paraId="437B3435" w14:textId="77777777" w:rsidR="00D662EA" w:rsidRDefault="00D662EA" w:rsidP="00D662EA">
      <w:pPr>
        <w:pStyle w:val="aff8"/>
        <w:rPr>
          <w:lang w:eastAsia="zh-CN"/>
        </w:rPr>
      </w:pPr>
      <w:r w:rsidRPr="00744627">
        <w:rPr>
          <w:b/>
          <w:sz w:val="24"/>
          <w:lang w:eastAsia="zh-CN"/>
        </w:rPr>
        <w:t>3.标准差</w:t>
      </w:r>
      <w:r>
        <w:rPr>
          <w:lang w:eastAsia="zh-CN"/>
        </w:rPr>
        <w:t>：</w:t>
      </w:r>
      <m:oMath>
        <m:rad>
          <m:radPr>
            <m:degHide m:val="1"/>
            <m:ctrlPr>
              <w:rPr>
                <w:rFonts w:ascii="Cambria Math" w:hAnsi="Cambria Math"/>
              </w:rPr>
            </m:ctrlPr>
          </m:radPr>
          <m:deg/>
          <m:e>
            <m:r>
              <w:rPr>
                <w:rFonts w:ascii="Cambria Math" w:hAnsi="Cambria Math"/>
                <w:lang w:eastAsia="zh-CN"/>
              </w:rPr>
              <m:t>D(X)</m:t>
            </m:r>
          </m:e>
        </m:rad>
      </m:oMath>
      <w:r>
        <w:rPr>
          <w:lang w:eastAsia="zh-CN"/>
        </w:rPr>
        <w:t xml:space="preserve">， </w:t>
      </w:r>
    </w:p>
    <w:p w14:paraId="688EB4DC" w14:textId="77777777" w:rsidR="00D662EA" w:rsidRDefault="00D662EA" w:rsidP="00D662EA">
      <w:pPr>
        <w:pStyle w:val="aff8"/>
        <w:rPr>
          <w:lang w:eastAsia="zh-CN"/>
        </w:rPr>
      </w:pPr>
      <w:r w:rsidRPr="00744627">
        <w:rPr>
          <w:b/>
          <w:sz w:val="24"/>
          <w:lang w:eastAsia="zh-CN"/>
        </w:rPr>
        <w:t>4</w:t>
      </w:r>
      <w:r>
        <w:rPr>
          <w:b/>
          <w:sz w:val="24"/>
          <w:lang w:eastAsia="zh-CN"/>
        </w:rPr>
        <w:t>.</w:t>
      </w:r>
      <w:r w:rsidRPr="00744627">
        <w:rPr>
          <w:b/>
          <w:sz w:val="24"/>
          <w:lang w:eastAsia="zh-CN"/>
        </w:rPr>
        <w:t>离散型：</w:t>
      </w:r>
      <m:oMath>
        <m:r>
          <w:rPr>
            <w:rFonts w:ascii="Cambria Math" w:hAnsi="Cambria Math"/>
            <w:lang w:eastAsia="zh-CN"/>
          </w:rPr>
          <m:t>D(X)=</m:t>
        </m:r>
        <m:nary>
          <m:naryPr>
            <m:chr m:val="∑"/>
            <m:limLoc m:val="undOvr"/>
            <m:supHide m:val="1"/>
            <m:ctrlPr>
              <w:rPr>
                <w:rFonts w:ascii="Cambria Math" w:hAnsi="Cambria Math"/>
              </w:rPr>
            </m:ctrlPr>
          </m:naryPr>
          <m:sub>
            <m:r>
              <w:rPr>
                <w:rFonts w:ascii="Cambria Math" w:hAnsi="Cambria Math"/>
                <w:lang w:eastAsia="zh-CN"/>
              </w:rPr>
              <m:t>i</m:t>
            </m:r>
          </m:sub>
          <m:sup/>
          <m:e>
            <m:sSup>
              <m:sSupPr>
                <m:ctrlPr>
                  <w:rPr>
                    <w:rFonts w:ascii="Cambria Math" w:hAnsi="Cambria Math"/>
                  </w:rPr>
                </m:ctrlPr>
              </m:sSupPr>
              <m:e>
                <m:d>
                  <m:dPr>
                    <m:begChr m:val="["/>
                    <m:endChr m:val="]"/>
                    <m:ctrlPr>
                      <w:rPr>
                        <w:rFonts w:ascii="Cambria Math" w:hAnsi="Cambria Math"/>
                      </w:rPr>
                    </m:ctrlPr>
                  </m:dPr>
                  <m:e>
                    <m:sSub>
                      <m:sSubPr>
                        <m:ctrlPr>
                          <w:rPr>
                            <w:rFonts w:ascii="Cambria Math" w:hAnsi="Cambria Math"/>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-E(X)</m:t>
                    </m:r>
                  </m:e>
                </m:d>
              </m:e>
              <m:sup>
                <m:r>
                  <w:rPr>
                    <w:rFonts w:ascii="Cambria Math" w:hAnsi="Cambria Math"/>
                    <w:lang w:eastAsia="zh-CN"/>
                  </w:rPr>
                  <m:t>2</m:t>
                </m:r>
              </m:sup>
            </m:sSup>
            <m:sSub>
              <m:sSubPr>
                <m:ctrlPr>
                  <w:rPr>
                    <w:rFonts w:ascii="Cambria Math" w:hAnsi="Cambria Math"/>
                  </w:rPr>
                </m:ctrlPr>
              </m:sSubPr>
              <m:e>
                <m:r>
                  <w:rPr>
                    <w:rFonts w:ascii="Cambria Math" w:hAnsi="Cambria Math"/>
                    <w:lang w:eastAsia="zh-CN"/>
                  </w:rPr>
                  <m:t>p</m:t>
                </m:r>
              </m:e>
              <m:sub>
                <m:r>
                  <w:rPr>
                    <w:rFonts w:ascii="Cambria Math" w:hAnsi="Cambria Math"/>
                    <w:lang w:eastAsia="zh-CN"/>
                  </w:rPr>
                  <m:t>i</m:t>
                </m:r>
              </m:sub>
            </m:sSub>
          </m:e>
        </m:nary>
      </m:oMath>
      <w:r>
        <w:rPr>
          <w:lang w:eastAsia="zh-CN"/>
        </w:rPr>
        <w:t xml:space="preserve"> </w:t>
      </w:r>
    </w:p>
    <w:p w14:paraId="45BD536F" w14:textId="77777777" w:rsidR="00D662EA" w:rsidRDefault="00D662EA" w:rsidP="00D662EA">
      <w:pPr>
        <w:pStyle w:val="aff8"/>
        <w:rPr>
          <w:lang w:eastAsia="zh-CN"/>
        </w:rPr>
      </w:pPr>
      <w:r w:rsidRPr="00744627">
        <w:rPr>
          <w:b/>
          <w:sz w:val="24"/>
          <w:lang w:eastAsia="zh-CN"/>
        </w:rPr>
        <w:t>5</w:t>
      </w:r>
      <w:r>
        <w:rPr>
          <w:b/>
          <w:sz w:val="24"/>
          <w:lang w:eastAsia="zh-CN"/>
        </w:rPr>
        <w:t>.</w:t>
      </w:r>
      <w:r w:rsidRPr="00744627">
        <w:rPr>
          <w:b/>
          <w:sz w:val="24"/>
          <w:lang w:eastAsia="zh-CN"/>
        </w:rPr>
        <w:t>连续型：</w:t>
      </w:r>
      <m:oMath>
        <m:r>
          <w:rPr>
            <w:rFonts w:ascii="Cambria Math" w:hAnsi="Cambria Math"/>
            <w:lang w:eastAsia="zh-CN"/>
          </w:rPr>
          <m:t>D(X)=</m:t>
        </m:r>
        <m:sSup>
          <m:sSupPr>
            <m:ctrlPr>
              <w:rPr>
                <w:rFonts w:ascii="Cambria Math" w:hAnsi="Cambria Math"/>
              </w:rPr>
            </m:ctrlPr>
          </m:sSupPr>
          <m:e>
            <m:nary>
              <m:naryPr>
                <m:limLoc m:val="subSup"/>
                <m:ctrlPr>
                  <w:rPr>
                    <w:rFonts w:ascii="Cambria Math" w:hAnsi="Cambria Math"/>
                  </w:rPr>
                </m:ctrlPr>
              </m:naryPr>
              <m:sub>
                <m:r>
                  <w:rPr>
                    <w:rFonts w:ascii="Cambria Math" w:hAnsi="Cambria Math"/>
                    <w:lang w:eastAsia="zh-CN"/>
                  </w:rPr>
                  <m:t>-∞</m:t>
                </m:r>
              </m:sub>
              <m:sup>
                <m:r>
                  <w:rPr>
                    <w:rFonts w:ascii="Cambria Math" w:hAnsi="Cambria Math"/>
                    <w:lang w:eastAsia="zh-CN"/>
                  </w:rPr>
                  <m:t>+∞</m:t>
                </m:r>
              </m:sup>
              <m:e>
                <m:d>
                  <m:dPr>
                    <m:begChr m:val="["/>
                    <m:endChr m:val="]"/>
                    <m:ctrlPr>
                      <w:rPr>
                        <w:rFonts w:ascii="Cambria Math" w:hAnsi="Cambria Math"/>
                      </w:rPr>
                    </m:ctrlPr>
                  </m:dPr>
                  <m:e>
                    <m:r>
                      <w:rPr>
                        <w:rFonts w:ascii="Cambria Math" w:hAnsi="Cambria Math"/>
                        <w:lang w:eastAsia="zh-CN"/>
                      </w:rPr>
                      <m:t>x-E(X)</m:t>
                    </m:r>
                  </m:e>
                </m:d>
              </m:e>
            </m:nary>
          </m:e>
          <m:sup>
            <m:r>
              <w:rPr>
                <w:rFonts w:ascii="Cambria Math" w:hAnsi="Cambria Math"/>
                <w:lang w:eastAsia="zh-CN"/>
              </w:rPr>
              <m:t>2</m:t>
            </m:r>
          </m:sup>
        </m:sSup>
        <m:r>
          <w:rPr>
            <w:rFonts w:ascii="Cambria Math" w:hAnsi="Cambria Math"/>
            <w:lang w:eastAsia="zh-CN"/>
          </w:rPr>
          <m:t>f(x)dx</m:t>
        </m:r>
      </m:oMath>
      <w:r>
        <w:rPr>
          <w:lang w:eastAsia="zh-CN"/>
        </w:rPr>
        <w:t xml:space="preserve"> </w:t>
      </w:r>
    </w:p>
    <w:p w14:paraId="0B36984D" w14:textId="77777777" w:rsidR="00D662EA" w:rsidRDefault="00D662EA" w:rsidP="00D662EA">
      <w:pPr>
        <w:pStyle w:val="aff8"/>
        <w:rPr>
          <w:lang w:eastAsia="zh-CN"/>
        </w:rPr>
      </w:pPr>
      <w:r>
        <w:rPr>
          <w:lang w:eastAsia="zh-CN"/>
        </w:rPr>
        <w:t xml:space="preserve">性质： </w:t>
      </w:r>
    </w:p>
    <w:p w14:paraId="487D86AF" w14:textId="77777777" w:rsidR="00D662EA" w:rsidRDefault="00D662EA" w:rsidP="00D662EA">
      <w:pPr>
        <w:pStyle w:val="aff8"/>
        <w:rPr>
          <w:lang w:eastAsia="zh-CN"/>
        </w:rPr>
      </w:pPr>
      <w:r>
        <w:rPr>
          <w:lang w:eastAsia="zh-CN"/>
        </w:rPr>
        <w:t>(1)</w:t>
      </w:r>
      <m:oMath>
        <m:r>
          <m:rPr>
            <m:sty m:val="p"/>
          </m:rPr>
          <w:rPr>
            <w:rFonts w:ascii="Cambria Math" w:hAnsi="Cambria Math"/>
            <w:lang w:eastAsia="zh-CN"/>
          </w:rPr>
          <m:t xml:space="preserve"> </m:t>
        </m:r>
        <m:r>
          <w:rPr>
            <w:rFonts w:ascii="Cambria Math" w:hAnsi="Cambria Math"/>
            <w:lang w:eastAsia="zh-CN"/>
          </w:rPr>
          <m:t>D(C)=0,D[E(X)]=0,D[D(X)]=0</m:t>
        </m:r>
      </m:oMath>
      <w:r>
        <w:rPr>
          <w:lang w:eastAsia="zh-CN"/>
        </w:rPr>
        <w:t xml:space="preserve"> </w:t>
      </w:r>
    </w:p>
    <w:p w14:paraId="12A4B0B5" w14:textId="77777777" w:rsidR="00D662EA" w:rsidRDefault="00D662EA" w:rsidP="00D662EA">
      <w:pPr>
        <w:pStyle w:val="aff8"/>
        <w:rPr>
          <w:lang w:eastAsia="zh-CN"/>
        </w:rPr>
      </w:pPr>
      <w:r>
        <w:rPr>
          <w:lang w:eastAsia="zh-CN"/>
        </w:rPr>
        <w:t>(2)</w:t>
      </w:r>
      <m:oMath>
        <m:r>
          <m:rPr>
            <m:sty m:val="p"/>
          </m:rPr>
          <w:rPr>
            <w:rFonts w:ascii="Cambria Math" w:hAnsi="Cambria Math"/>
            <w:lang w:eastAsia="zh-CN"/>
          </w:rPr>
          <m:t xml:space="preserve"> </m:t>
        </m:r>
        <m:r>
          <w:rPr>
            <w:rFonts w:ascii="Cambria Math" w:hAnsi="Cambria Math"/>
            <w:lang w:eastAsia="zh-CN"/>
          </w:rPr>
          <m:t>X</m:t>
        </m:r>
      </m:oMath>
      <w:r>
        <w:rPr>
          <w:lang w:eastAsia="zh-CN"/>
        </w:rPr>
        <w:t>与</w:t>
      </w:r>
      <m:oMath>
        <m:r>
          <w:rPr>
            <w:rFonts w:ascii="Cambria Math" w:hAnsi="Cambria Math"/>
            <w:lang w:eastAsia="zh-CN"/>
          </w:rPr>
          <m:t>Y</m:t>
        </m:r>
      </m:oMath>
      <w:r>
        <w:rPr>
          <w:lang w:eastAsia="zh-CN"/>
        </w:rPr>
        <w:t>相互独立，则</w:t>
      </w:r>
      <m:oMath>
        <m:r>
          <w:rPr>
            <w:rFonts w:ascii="Cambria Math" w:hAnsi="Cambria Math"/>
            <w:lang w:eastAsia="zh-CN"/>
          </w:rPr>
          <m:t>D(X±Y)=D(X)+D(Y)</m:t>
        </m:r>
      </m:oMath>
      <w:r>
        <w:rPr>
          <w:lang w:eastAsia="zh-CN"/>
        </w:rPr>
        <w:t xml:space="preserve"> </w:t>
      </w:r>
    </w:p>
    <w:p w14:paraId="531BCE05" w14:textId="77777777" w:rsidR="00D662EA" w:rsidRPr="001234B8" w:rsidRDefault="00D662EA" w:rsidP="00D662EA">
      <w:pPr>
        <w:pStyle w:val="aff8"/>
      </w:pPr>
      <w:r>
        <w:t>(3)</w:t>
      </w:r>
      <m:oMath>
        <m:r>
          <m:rPr>
            <m:sty m:val="p"/>
          </m:rPr>
          <w:rPr>
            <w:rFonts w:ascii="Cambria Math" w:hAnsi="Cambria Math"/>
          </w:rPr>
          <m:t xml:space="preserve"> </m:t>
        </m:r>
        <m:r>
          <w:rPr>
            <w:rFonts w:ascii="Cambria Math" w:hAnsi="Cambria Math"/>
          </w:rPr>
          <m:t>D</m:t>
        </m:r>
        <m:d>
          <m:dPr>
            <m:ctrlPr>
              <w:rPr>
                <w:rFonts w:ascii="Cambria Math" w:hAnsi="Cambria Math"/>
                <w:i/>
              </w:rPr>
            </m:ctrlPr>
          </m:dPr>
          <m:e>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X+</m:t>
            </m:r>
            <m:sSub>
              <m:sSubPr>
                <m:ctrlPr>
                  <w:rPr>
                    <w:rFonts w:ascii="Cambria Math" w:hAnsi="Cambria Math"/>
                  </w:rPr>
                </m:ctrlPr>
              </m:sSubPr>
              <m:e>
                <m:r>
                  <w:rPr>
                    <w:rFonts w:ascii="Cambria Math" w:hAnsi="Cambria Math"/>
                  </w:rPr>
                  <m:t>C</m:t>
                </m:r>
              </m:e>
              <m:sub>
                <m:r>
                  <w:rPr>
                    <w:rFonts w:ascii="Cambria Math" w:hAnsi="Cambria Math"/>
                  </w:rPr>
                  <m:t>2</m:t>
                </m:r>
              </m:sub>
            </m:sSub>
          </m:e>
        </m:d>
        <m: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1</m:t>
            </m:r>
          </m:sub>
          <m:sup>
            <m:r>
              <w:rPr>
                <w:rFonts w:ascii="Cambria Math" w:hAnsi="Cambria Math"/>
              </w:rPr>
              <m:t>2</m:t>
            </m:r>
          </m:sup>
        </m:sSubSup>
        <m:r>
          <w:rPr>
            <w:rFonts w:ascii="Cambria Math" w:hAnsi="Cambria Math"/>
          </w:rPr>
          <m:t>D</m:t>
        </m:r>
        <m:d>
          <m:dPr>
            <m:ctrlPr>
              <w:rPr>
                <w:rFonts w:ascii="Cambria Math" w:hAnsi="Cambria Math"/>
                <w:i/>
              </w:rPr>
            </m:ctrlPr>
          </m:dPr>
          <m:e>
            <m:r>
              <w:rPr>
                <w:rFonts w:ascii="Cambria Math" w:hAnsi="Cambria Math"/>
              </w:rPr>
              <m:t>X</m:t>
            </m:r>
          </m:e>
        </m:d>
      </m:oMath>
    </w:p>
    <w:p w14:paraId="6CBB6D7B" w14:textId="77777777" w:rsidR="00D662EA" w:rsidRDefault="00D662EA" w:rsidP="00D662EA">
      <w:pPr>
        <w:pStyle w:val="aff8"/>
      </w:pPr>
      <w:r>
        <w:t xml:space="preserve">(4) </w:t>
      </w:r>
      <w:proofErr w:type="spellStart"/>
      <w:r>
        <w:t>一般有</w:t>
      </w:r>
      <w:proofErr w:type="spellEnd"/>
      <w:r>
        <w:t xml:space="preserve"> </w:t>
      </w:r>
      <m:oMath>
        <m:r>
          <w:rPr>
            <w:rFonts w:ascii="Cambria Math" w:hAnsi="Cambria Math"/>
          </w:rPr>
          <m:t>D(X±Y)=D(X)+D(Y)±2Cov(X,Y)=D(X)+D(Y)±2ρ</m:t>
        </m:r>
        <m:rad>
          <m:radPr>
            <m:degHide m:val="1"/>
            <m:ctrlPr>
              <w:rPr>
                <w:rFonts w:ascii="Cambria Math" w:hAnsi="Cambria Math"/>
              </w:rPr>
            </m:ctrlPr>
          </m:radPr>
          <m:deg/>
          <m:e>
            <m:r>
              <w:rPr>
                <w:rFonts w:ascii="Cambria Math" w:hAnsi="Cambria Math"/>
              </w:rPr>
              <m:t>D(X)</m:t>
            </m:r>
          </m:e>
        </m:rad>
        <m:rad>
          <m:radPr>
            <m:degHide m:val="1"/>
            <m:ctrlPr>
              <w:rPr>
                <w:rFonts w:ascii="Cambria Math" w:hAnsi="Cambria Math"/>
              </w:rPr>
            </m:ctrlPr>
          </m:radPr>
          <m:deg/>
          <m:e>
            <m:r>
              <w:rPr>
                <w:rFonts w:ascii="Cambria Math" w:hAnsi="Cambria Math"/>
              </w:rPr>
              <m:t>D(Y)</m:t>
            </m:r>
          </m:e>
        </m:rad>
      </m:oMath>
      <w:r>
        <w:t xml:space="preserve"> </w:t>
      </w:r>
    </w:p>
    <w:p w14:paraId="6D63F573" w14:textId="77777777" w:rsidR="00D662EA" w:rsidRPr="001234B8" w:rsidRDefault="00D662EA" w:rsidP="00D662EA">
      <w:pPr>
        <w:pStyle w:val="aff8"/>
      </w:pPr>
      <w:r>
        <w:t>(5)</w:t>
      </w:r>
      <m:oMath>
        <m:r>
          <m:rPr>
            <m:sty m:val="p"/>
          </m:rPr>
          <w:rPr>
            <w:rFonts w:ascii="Cambria Math" w:hAnsi="Cambria Math"/>
          </w:rPr>
          <m:t xml:space="preserve"> </m:t>
        </m:r>
        <m:r>
          <w:rPr>
            <w:rFonts w:ascii="Cambria Math" w:hAnsi="Cambria Math"/>
          </w:rPr>
          <m:t>D</m:t>
        </m:r>
        <m:d>
          <m:dPr>
            <m:ctrlPr>
              <w:rPr>
                <w:rFonts w:ascii="Cambria Math" w:hAnsi="Cambria Math"/>
                <w:i/>
              </w:rPr>
            </m:ctrlPr>
          </m:dPr>
          <m:e>
            <m:r>
              <w:rPr>
                <w:rFonts w:ascii="Cambria Math" w:hAnsi="Cambria Math"/>
              </w:rPr>
              <m:t>X</m:t>
            </m:r>
          </m:e>
        </m:d>
        <m:r>
          <w:rPr>
            <w:rFonts w:ascii="Cambria Math" w:hAnsi="Cambria Math"/>
          </w:rPr>
          <m:t>&lt;E</m:t>
        </m:r>
        <m:sSup>
          <m:sSupPr>
            <m:ctrlPr>
              <w:rPr>
                <w:rFonts w:ascii="Cambria Math" w:hAnsi="Cambria Math"/>
              </w:rPr>
            </m:ctrlPr>
          </m:sSupPr>
          <m:e>
            <m:d>
              <m:dPr>
                <m:ctrlPr>
                  <w:rPr>
                    <w:rFonts w:ascii="Cambria Math" w:hAnsi="Cambria Math"/>
                    <w:i/>
                  </w:rPr>
                </m:ctrlPr>
              </m:dPr>
              <m:e>
                <m:r>
                  <w:rPr>
                    <w:rFonts w:ascii="Cambria Math" w:hAnsi="Cambria Math"/>
                  </w:rPr>
                  <m:t>X-C</m:t>
                </m:r>
              </m:e>
            </m:d>
          </m:e>
          <m:sup>
            <m:r>
              <w:rPr>
                <w:rFonts w:ascii="Cambria Math" w:hAnsi="Cambria Math"/>
              </w:rPr>
              <m:t>2</m:t>
            </m:r>
          </m:sup>
        </m:sSup>
        <m:r>
          <w:rPr>
            <w:rFonts w:ascii="Cambria Math" w:hAnsi="Cambria Math"/>
          </w:rPr>
          <m:t>,C≠E</m:t>
        </m:r>
        <m:d>
          <m:dPr>
            <m:ctrlPr>
              <w:rPr>
                <w:rFonts w:ascii="Cambria Math" w:hAnsi="Cambria Math"/>
                <w:i/>
              </w:rPr>
            </m:ctrlPr>
          </m:dPr>
          <m:e>
            <m:r>
              <w:rPr>
                <w:rFonts w:ascii="Cambria Math" w:hAnsi="Cambria Math"/>
              </w:rPr>
              <m:t>X</m:t>
            </m:r>
          </m:e>
        </m:d>
      </m:oMath>
    </w:p>
    <w:p w14:paraId="2ECC4107" w14:textId="77777777" w:rsidR="00D662EA" w:rsidRDefault="00D662EA" w:rsidP="00D662EA">
      <w:pPr>
        <w:pStyle w:val="aff8"/>
      </w:pPr>
      <w:r>
        <w:t>(6)</w:t>
      </w:r>
      <m:oMath>
        <m:r>
          <m:rPr>
            <m:sty m:val="p"/>
          </m:rPr>
          <w:rPr>
            <w:rFonts w:ascii="Cambria Math" w:hAnsi="Cambria Math"/>
          </w:rPr>
          <m:t xml:space="preserve"> </m:t>
        </m:r>
        <m:r>
          <w:rPr>
            <w:rFonts w:ascii="Cambria Math" w:hAnsi="Cambria Math"/>
          </w:rPr>
          <m:t>D(X)=0⇔P</m:t>
        </m:r>
        <m:d>
          <m:dPr>
            <m:begChr m:val="{"/>
            <m:endChr m:val="}"/>
            <m:ctrlPr>
              <w:rPr>
                <w:rFonts w:ascii="Cambria Math" w:hAnsi="Cambria Math"/>
              </w:rPr>
            </m:ctrlPr>
          </m:dPr>
          <m:e>
            <m:r>
              <w:rPr>
                <w:rFonts w:ascii="Cambria Math" w:hAnsi="Cambria Math"/>
              </w:rPr>
              <m:t>X=C</m:t>
            </m:r>
          </m:e>
        </m:d>
        <m:r>
          <w:rPr>
            <w:rFonts w:ascii="Cambria Math" w:hAnsi="Cambria Math"/>
          </w:rPr>
          <m:t>=1</m:t>
        </m:r>
      </m:oMath>
      <w:r>
        <w:t xml:space="preserve"> </w:t>
      </w:r>
    </w:p>
    <w:p w14:paraId="6CE773F2" w14:textId="77777777" w:rsidR="00D662EA" w:rsidRPr="00C35352" w:rsidRDefault="00D662EA" w:rsidP="00D662EA">
      <w:pPr>
        <w:pStyle w:val="aff8"/>
        <w:rPr>
          <w:b/>
          <w:sz w:val="24"/>
          <w:lang w:eastAsia="zh-CN"/>
        </w:rPr>
      </w:pPr>
      <w:r w:rsidRPr="00C35352">
        <w:rPr>
          <w:b/>
          <w:sz w:val="24"/>
          <w:lang w:eastAsia="zh-CN"/>
        </w:rPr>
        <w:t xml:space="preserve">6.随机变量函数的数学期望 </w:t>
      </w:r>
    </w:p>
    <w:p w14:paraId="0657F2EB" w14:textId="77777777" w:rsidR="00D662EA" w:rsidRPr="00C35352" w:rsidRDefault="00D662EA" w:rsidP="00D662EA">
      <w:pPr>
        <w:pStyle w:val="aff8"/>
        <w:rPr>
          <w:lang w:eastAsia="zh-CN"/>
        </w:rPr>
      </w:pPr>
      <w:r>
        <w:rPr>
          <w:lang w:eastAsia="zh-CN"/>
        </w:rPr>
        <w:t>(1) 对于函数</w:t>
      </w:r>
      <m:oMath>
        <m:r>
          <w:rPr>
            <w:rFonts w:ascii="Cambria Math" w:hAnsi="Cambria Math"/>
            <w:lang w:eastAsia="zh-CN"/>
          </w:rPr>
          <m:t>Y=g(x)</m:t>
        </m:r>
      </m:oMath>
      <w:r>
        <w:rPr>
          <w:lang w:eastAsia="zh-CN"/>
        </w:rPr>
        <w:t xml:space="preserve"> </w:t>
      </w:r>
    </w:p>
    <w:p w14:paraId="770ED957" w14:textId="77777777" w:rsidR="00D662EA" w:rsidRPr="00C35352" w:rsidRDefault="00D662EA" w:rsidP="00D662EA">
      <w:pPr>
        <w:pStyle w:val="aff8"/>
        <w:rPr>
          <w:lang w:eastAsia="zh-CN"/>
        </w:rPr>
      </w:pPr>
      <m:oMath>
        <m:r>
          <w:rPr>
            <w:rFonts w:ascii="Cambria Math" w:hAnsi="Cambria Math"/>
            <w:lang w:eastAsia="zh-CN"/>
          </w:rPr>
          <m:t>X</m:t>
        </m:r>
      </m:oMath>
      <w:r>
        <w:rPr>
          <w:lang w:eastAsia="zh-CN"/>
        </w:rPr>
        <w:t>为离散型：</w:t>
      </w:r>
      <m:oMath>
        <m:r>
          <w:rPr>
            <w:rFonts w:ascii="Cambria Math" w:hAnsi="Cambria Math"/>
            <w:lang w:eastAsia="zh-CN"/>
          </w:rPr>
          <m:t>P{X=</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p</m:t>
            </m:r>
          </m:e>
          <m:sub>
            <m:r>
              <w:rPr>
                <w:rFonts w:ascii="Cambria Math" w:hAnsi="Cambria Math"/>
                <w:lang w:eastAsia="zh-CN"/>
              </w:rPr>
              <m:t>i</m:t>
            </m:r>
          </m:sub>
        </m:sSub>
        <m:r>
          <w:rPr>
            <w:rFonts w:ascii="Cambria Math" w:hAnsi="Cambria Math"/>
            <w:lang w:eastAsia="zh-CN"/>
          </w:rPr>
          <m:t>,E(Y)=</m:t>
        </m:r>
        <m:nary>
          <m:naryPr>
            <m:chr m:val="∑"/>
            <m:limLoc m:val="undOvr"/>
            <m:supHide m:val="1"/>
            <m:ctrlPr>
              <w:rPr>
                <w:rFonts w:ascii="Cambria Math" w:hAnsi="Cambria Math"/>
              </w:rPr>
            </m:ctrlPr>
          </m:naryPr>
          <m:sub>
            <m:r>
              <w:rPr>
                <w:rFonts w:ascii="Cambria Math" w:hAnsi="Cambria Math"/>
                <w:lang w:eastAsia="zh-CN"/>
              </w:rPr>
              <m:t>i</m:t>
            </m:r>
          </m:sub>
          <m:sup/>
          <m:e>
            <m:r>
              <w:rPr>
                <w:rFonts w:ascii="Cambria Math" w:hAnsi="Cambria Math"/>
                <w:lang w:eastAsia="zh-CN"/>
              </w:rPr>
              <m:t>g(</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p</m:t>
                </m:r>
              </m:e>
              <m:sub>
                <m:r>
                  <w:rPr>
                    <w:rFonts w:ascii="Cambria Math" w:hAnsi="Cambria Math"/>
                    <w:lang w:eastAsia="zh-CN"/>
                  </w:rPr>
                  <m:t>i</m:t>
                </m:r>
              </m:sub>
            </m:sSub>
          </m:e>
        </m:nary>
      </m:oMath>
      <w:r>
        <w:rPr>
          <w:lang w:eastAsia="zh-CN"/>
        </w:rPr>
        <w:t>；</w:t>
      </w:r>
    </w:p>
    <w:p w14:paraId="0FB4D2BF" w14:textId="77777777" w:rsidR="00D662EA" w:rsidRDefault="00D662EA" w:rsidP="00D662EA">
      <w:pPr>
        <w:pStyle w:val="aff8"/>
        <w:rPr>
          <w:lang w:eastAsia="zh-CN"/>
        </w:rPr>
      </w:pPr>
      <m:oMath>
        <m:r>
          <w:rPr>
            <w:rFonts w:ascii="Cambria Math" w:hAnsi="Cambria Math"/>
            <w:lang w:eastAsia="zh-CN"/>
          </w:rPr>
          <m:t>X</m:t>
        </m:r>
      </m:oMath>
      <w:r>
        <w:rPr>
          <w:lang w:eastAsia="zh-CN"/>
        </w:rPr>
        <w:t>为连续型：</w:t>
      </w:r>
      <m:oMath>
        <m:r>
          <w:rPr>
            <w:rFonts w:ascii="Cambria Math" w:hAnsi="Cambria Math"/>
            <w:lang w:eastAsia="zh-CN"/>
          </w:rPr>
          <m:t>X</m:t>
        </m:r>
        <m:r>
          <w:rPr>
            <w:rFonts w:ascii="Cambria Math" w:hAnsi="Cambria Math" w:hint="eastAsia"/>
            <w:lang w:eastAsia="zh-CN"/>
          </w:rPr>
          <m:t>~</m:t>
        </m:r>
        <m:r>
          <w:rPr>
            <w:rFonts w:ascii="Cambria Math" w:hAnsi="Cambria Math"/>
            <w:lang w:eastAsia="zh-CN"/>
          </w:rPr>
          <m:t>f(x),E(Y)=</m:t>
        </m:r>
        <m:nary>
          <m:naryPr>
            <m:limLoc m:val="subSup"/>
            <m:ctrlPr>
              <w:rPr>
                <w:rFonts w:ascii="Cambria Math" w:hAnsi="Cambria Math"/>
              </w:rPr>
            </m:ctrlPr>
          </m:naryPr>
          <m:sub>
            <m:r>
              <w:rPr>
                <w:rFonts w:ascii="Cambria Math" w:hAnsi="Cambria Math"/>
                <w:lang w:eastAsia="zh-CN"/>
              </w:rPr>
              <m:t>-∞</m:t>
            </m:r>
          </m:sub>
          <m:sup>
            <m:r>
              <w:rPr>
                <w:rFonts w:ascii="Cambria Math" w:hAnsi="Cambria Math"/>
                <w:lang w:eastAsia="zh-CN"/>
              </w:rPr>
              <m:t>+∞</m:t>
            </m:r>
          </m:sup>
          <m:e>
            <m:r>
              <w:rPr>
                <w:rFonts w:ascii="Cambria Math" w:hAnsi="Cambria Math"/>
                <w:lang w:eastAsia="zh-CN"/>
              </w:rPr>
              <m:t>g(x)f(x)dx</m:t>
            </m:r>
          </m:e>
        </m:nary>
      </m:oMath>
      <w:r>
        <w:rPr>
          <w:lang w:eastAsia="zh-CN"/>
        </w:rPr>
        <w:t xml:space="preserve"> </w:t>
      </w:r>
    </w:p>
    <w:p w14:paraId="2705B1D8" w14:textId="77777777" w:rsidR="00D662EA" w:rsidRDefault="00D662EA" w:rsidP="00D662EA">
      <w:pPr>
        <w:pStyle w:val="aff8"/>
      </w:pPr>
      <w:r>
        <w:lastRenderedPageBreak/>
        <w:t xml:space="preserve">(2) </w:t>
      </w:r>
      <m:oMath>
        <m:r>
          <w:rPr>
            <w:rFonts w:ascii="Cambria Math" w:hAnsi="Cambria Math"/>
          </w:rPr>
          <m:t>Z=g(X,Y)</m:t>
        </m:r>
      </m:oMath>
      <w:r>
        <w:t>;</w:t>
      </w:r>
      <m:oMath>
        <m:d>
          <m:dPr>
            <m:ctrlPr>
              <w:rPr>
                <w:rFonts w:ascii="Cambria Math" w:hAnsi="Cambria Math"/>
                <w:i/>
              </w:rPr>
            </m:ctrlPr>
          </m:dPr>
          <m:e>
            <m:r>
              <w:rPr>
                <w:rFonts w:ascii="Cambria Math" w:hAnsi="Cambria Math"/>
              </w:rPr>
              <m:t>X,Y</m:t>
            </m:r>
          </m:e>
        </m:d>
        <m:r>
          <w:rPr>
            <w:rFonts w:ascii="Cambria Math" w:hAnsi="Cambria Math" w:hint="eastAsia"/>
          </w:rPr>
          <m:t>~</m:t>
        </m:r>
        <m:r>
          <w:rPr>
            <w:rFonts w:ascii="Cambria Math" w:hAnsi="Cambria Math"/>
          </w:rPr>
          <m:t>P{X=</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,Y=</m:t>
        </m:r>
        <m:sSub>
          <m:sSubPr>
            <m:ctrlPr>
              <w:rPr>
                <w:rFonts w:ascii="Cambria Math" w:hAnsi="Cambria Math"/>
              </w:rPr>
            </m:ctrlPr>
          </m:sSubPr>
          <m:e>
            <m:r>
              <w:rPr>
                <w:rFonts w:ascii="Cambria Math" w:hAnsi="Cambria Math"/>
              </w:rPr>
              <m:t>y</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ij</m:t>
            </m:r>
          </m:sub>
        </m:sSub>
      </m:oMath>
      <w:r>
        <w:t xml:space="preserve">; </w:t>
      </w:r>
      <m:oMath>
        <m:r>
          <w:rPr>
            <w:rFonts w:ascii="Cambria Math" w:hAnsi="Cambria Math"/>
          </w:rPr>
          <m:t>E(Z)=</m:t>
        </m:r>
        <m:nary>
          <m:naryPr>
            <m:chr m:val="∑"/>
            <m:limLoc m:val="undOvr"/>
            <m:supHide m:val="1"/>
            <m:ctrlPr>
              <w:rPr>
                <w:rFonts w:ascii="Cambria Math" w:hAnsi="Cambria Math"/>
              </w:rPr>
            </m:ctrlPr>
          </m:naryPr>
          <m:sub>
            <m:r>
              <w:rPr>
                <w:rFonts w:ascii="Cambria Math" w:hAnsi="Cambria Math"/>
              </w:rPr>
              <m:t>i</m:t>
            </m:r>
          </m:sub>
          <m:sup/>
          <m:e>
            <m:nary>
              <m:naryPr>
                <m:chr m:val="∑"/>
                <m:limLoc m:val="undOvr"/>
                <m:supHide m:val="1"/>
                <m:ctrlPr>
                  <w:rPr>
                    <w:rFonts w:ascii="Cambria Math" w:hAnsi="Cambria Math"/>
                  </w:rPr>
                </m:ctrlPr>
              </m:naryPr>
              <m:sub>
                <m:r>
                  <w:rPr>
                    <w:rFonts w:ascii="Cambria Math" w:hAnsi="Cambria Math"/>
                  </w:rPr>
                  <m:t>j</m:t>
                </m:r>
              </m:sub>
              <m:sup/>
              <m:e>
                <m:r>
                  <w:rPr>
                    <w:rFonts w:ascii="Cambria Math" w:hAnsi="Cambria Math"/>
                  </w:rPr>
                  <m:t>g(</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ij</m:t>
                    </m:r>
                  </m:sub>
                </m:sSub>
              </m:e>
            </m:nary>
          </m:e>
        </m:nary>
      </m:oMath>
      <w:r>
        <w:t xml:space="preserve"> </w:t>
      </w:r>
      <m:oMath>
        <m:d>
          <m:dPr>
            <m:ctrlPr>
              <w:rPr>
                <w:rFonts w:ascii="Cambria Math" w:hAnsi="Cambria Math"/>
                <w:i/>
              </w:rPr>
            </m:ctrlPr>
          </m:dPr>
          <m:e>
            <m:r>
              <w:rPr>
                <w:rFonts w:ascii="Cambria Math" w:hAnsi="Cambria Math"/>
              </w:rPr>
              <m:t>X,Y</m:t>
            </m:r>
          </m:e>
        </m:d>
        <m:r>
          <w:rPr>
            <w:rFonts w:ascii="Cambria Math" w:hAnsi="Cambria Math" w:hint="eastAsia"/>
          </w:rPr>
          <m:t>~</m:t>
        </m:r>
        <m:r>
          <w:rPr>
            <w:rFonts w:ascii="Cambria Math" w:hAnsi="Cambria Math"/>
          </w:rPr>
          <m:t>f(x,y)</m:t>
        </m:r>
      </m:oMath>
      <w:r>
        <w:t>;</w:t>
      </w:r>
      <m:oMath>
        <m:r>
          <w:rPr>
            <w:rFonts w:ascii="Cambria Math" w:hAnsi="Cambria Math"/>
          </w:rPr>
          <m:t>E(Z)=</m:t>
        </m:r>
        <m:nary>
          <m:naryPr>
            <m:limLoc m:val="subSup"/>
            <m:ctrlPr>
              <w:rPr>
                <w:rFonts w:ascii="Cambria Math" w:hAnsi="Cambria Math"/>
              </w:rPr>
            </m:ctrlPr>
          </m:naryPr>
          <m:sub>
            <m:r>
              <w:rPr>
                <w:rFonts w:ascii="Cambria Math" w:hAnsi="Cambria Math"/>
              </w:rPr>
              <m:t>-∞</m:t>
            </m:r>
          </m:sub>
          <m:sup>
            <m:r>
              <w:rPr>
                <w:rFonts w:ascii="Cambria Math" w:hAnsi="Cambria Math"/>
              </w:rPr>
              <m:t>+∞</m:t>
            </m:r>
          </m:sup>
          <m:e>
            <m:nary>
              <m:naryPr>
                <m:limLoc m:val="subSup"/>
                <m:ctrlPr>
                  <w:rPr>
                    <w:rFonts w:ascii="Cambria Math" w:hAnsi="Cambria Math"/>
                  </w:rPr>
                </m:ctrlPr>
              </m:naryPr>
              <m:sub>
                <m:r>
                  <w:rPr>
                    <w:rFonts w:ascii="Cambria Math" w:hAnsi="Cambria Math"/>
                  </w:rPr>
                  <m:t>-∞</m:t>
                </m:r>
              </m:sub>
              <m:sup>
                <m:r>
                  <w:rPr>
                    <w:rFonts w:ascii="Cambria Math" w:hAnsi="Cambria Math"/>
                  </w:rPr>
                  <m:t>+∞</m:t>
                </m:r>
              </m:sup>
              <m:e>
                <m:r>
                  <w:rPr>
                    <w:rFonts w:ascii="Cambria Math" w:hAnsi="Cambria Math"/>
                  </w:rPr>
                  <m:t>g(x,y)f(x,y)dxdy</m:t>
                </m:r>
              </m:e>
            </m:nary>
          </m:e>
        </m:nary>
      </m:oMath>
      <w:r>
        <w:t xml:space="preserve"> </w:t>
      </w:r>
    </w:p>
    <w:p w14:paraId="208477BF" w14:textId="77777777" w:rsidR="00D662EA" w:rsidRDefault="00D662EA" w:rsidP="00D662EA">
      <w:pPr>
        <w:pStyle w:val="aff8"/>
        <w:rPr>
          <w:lang w:eastAsia="zh-CN"/>
        </w:rPr>
      </w:pPr>
      <w:r w:rsidRPr="00445DC0">
        <w:rPr>
          <w:b/>
          <w:sz w:val="24"/>
          <w:lang w:eastAsia="zh-CN"/>
        </w:rPr>
        <w:t>7.协方差</w:t>
      </w:r>
      <w:r>
        <w:rPr>
          <w:rFonts w:hint="eastAsia"/>
          <w:b/>
          <w:sz w:val="24"/>
          <w:lang w:eastAsia="zh-CN"/>
        </w:rPr>
        <w:t xml:space="preserve"> </w:t>
      </w:r>
      <w:r>
        <w:rPr>
          <w:b/>
          <w:sz w:val="24"/>
          <w:lang w:eastAsia="zh-CN"/>
        </w:rPr>
        <w:t xml:space="preserve">  </w:t>
      </w:r>
      <w:r>
        <w:rPr>
          <w:lang w:eastAsia="zh-CN"/>
        </w:rPr>
        <w:t xml:space="preserve"> </w:t>
      </w:r>
      <m:oMath>
        <m:r>
          <w:rPr>
            <w:rFonts w:ascii="Cambria Math" w:hAnsi="Cambria Math"/>
            <w:lang w:eastAsia="zh-CN"/>
          </w:rPr>
          <m:t>Cov(X,Y)=E</m:t>
        </m:r>
        <m:d>
          <m:dPr>
            <m:begChr m:val="["/>
            <m:endChr m:val="]"/>
            <m:ctrlPr>
              <w:rPr>
                <w:rFonts w:ascii="Cambria Math" w:hAnsi="Cambria Math"/>
              </w:rPr>
            </m:ctrlPr>
          </m:dPr>
          <m:e>
            <m:r>
              <w:rPr>
                <w:rFonts w:ascii="Cambria Math" w:hAnsi="Cambria Math"/>
                <w:lang w:eastAsia="zh-CN"/>
              </w:rPr>
              <m:t>(X-E(X)(Y-E(Y))</m:t>
            </m:r>
          </m:e>
        </m:d>
      </m:oMath>
      <w:r>
        <w:rPr>
          <w:lang w:eastAsia="zh-CN"/>
        </w:rPr>
        <w:t xml:space="preserve"> </w:t>
      </w:r>
    </w:p>
    <w:p w14:paraId="14F2B0C8" w14:textId="77777777" w:rsidR="00D662EA" w:rsidRDefault="00D662EA" w:rsidP="00D662EA">
      <w:pPr>
        <w:pStyle w:val="aff8"/>
        <w:rPr>
          <w:lang w:eastAsia="zh-CN"/>
        </w:rPr>
      </w:pPr>
      <w:r w:rsidRPr="00445DC0">
        <w:rPr>
          <w:b/>
          <w:sz w:val="24"/>
          <w:lang w:eastAsia="zh-CN"/>
        </w:rPr>
        <w:t>8.相关系数</w:t>
      </w:r>
      <w:r>
        <w:rPr>
          <w:rFonts w:hint="eastAsia"/>
          <w:b/>
          <w:sz w:val="24"/>
          <w:lang w:eastAsia="zh-CN"/>
        </w:rPr>
        <w:t xml:space="preserve"> </w:t>
      </w:r>
      <w:r>
        <w:rPr>
          <w:lang w:eastAsia="zh-CN"/>
        </w:rPr>
        <w:t xml:space="preserve"> </w:t>
      </w:r>
      <m:oMath>
        <m:sSub>
          <m:sSubPr>
            <m:ctrlPr>
              <w:rPr>
                <w:rFonts w:ascii="Cambria Math" w:hAnsi="Cambria Math"/>
                <w:sz w:val="24"/>
              </w:rPr>
            </m:ctrlPr>
          </m:sSubPr>
          <m:e>
            <m:r>
              <w:rPr>
                <w:rFonts w:ascii="Cambria Math" w:hAnsi="Cambria Math"/>
                <w:sz w:val="24"/>
                <w:lang w:eastAsia="zh-CN"/>
              </w:rPr>
              <m:t>ρ</m:t>
            </m:r>
          </m:e>
          <m:sub>
            <m:r>
              <w:rPr>
                <w:rFonts w:ascii="Cambria Math" w:hAnsi="Cambria Math"/>
                <w:sz w:val="24"/>
                <w:lang w:eastAsia="zh-CN"/>
              </w:rPr>
              <m:t>XY</m:t>
            </m:r>
          </m:sub>
        </m:sSub>
        <m:r>
          <w:rPr>
            <w:rFonts w:ascii="Cambria Math" w:hAnsi="Cambria Math"/>
            <w:sz w:val="24"/>
            <w:lang w:eastAsia="zh-CN"/>
          </w:rPr>
          <m:t>=</m:t>
        </m:r>
        <m:f>
          <m:fPr>
            <m:ctrlPr>
              <w:rPr>
                <w:rFonts w:ascii="Cambria Math" w:hAnsi="Cambria Math"/>
                <w:sz w:val="24"/>
              </w:rPr>
            </m:ctrlPr>
          </m:fPr>
          <m:num>
            <m:r>
              <w:rPr>
                <w:rFonts w:ascii="Cambria Math" w:hAnsi="Cambria Math"/>
                <w:sz w:val="24"/>
                <w:lang w:eastAsia="zh-CN"/>
              </w:rPr>
              <m:t>Cov(X,Y)</m:t>
            </m:r>
          </m:num>
          <m:den>
            <m:rad>
              <m:radPr>
                <m:degHide m:val="1"/>
                <m:ctrlPr>
                  <w:rPr>
                    <w:rFonts w:ascii="Cambria Math" w:hAnsi="Cambria Math"/>
                    <w:sz w:val="24"/>
                  </w:rPr>
                </m:ctrlPr>
              </m:radPr>
              <m:deg/>
              <m:e>
                <m:r>
                  <w:rPr>
                    <w:rFonts w:ascii="Cambria Math" w:hAnsi="Cambria Math"/>
                    <w:sz w:val="24"/>
                    <w:lang w:eastAsia="zh-CN"/>
                  </w:rPr>
                  <m:t>D(X)</m:t>
                </m:r>
              </m:e>
            </m:rad>
            <m:rad>
              <m:radPr>
                <m:degHide m:val="1"/>
                <m:ctrlPr>
                  <w:rPr>
                    <w:rFonts w:ascii="Cambria Math" w:hAnsi="Cambria Math"/>
                    <w:sz w:val="24"/>
                  </w:rPr>
                </m:ctrlPr>
              </m:radPr>
              <m:deg/>
              <m:e>
                <m:r>
                  <w:rPr>
                    <w:rFonts w:ascii="Cambria Math" w:hAnsi="Cambria Math"/>
                    <w:sz w:val="24"/>
                    <w:lang w:eastAsia="zh-CN"/>
                  </w:rPr>
                  <m:t>D(Y)</m:t>
                </m:r>
              </m:e>
            </m:rad>
          </m:den>
        </m:f>
      </m:oMath>
      <w:r>
        <w:rPr>
          <w:lang w:eastAsia="zh-CN"/>
        </w:rPr>
        <w:t>,</w:t>
      </w:r>
      <m:oMath>
        <m:r>
          <w:rPr>
            <w:rFonts w:ascii="Cambria Math" w:hAnsi="Cambria Math"/>
            <w:lang w:eastAsia="zh-CN"/>
          </w:rPr>
          <m:t>k</m:t>
        </m:r>
      </m:oMath>
      <w:r>
        <w:rPr>
          <w:lang w:eastAsia="zh-CN"/>
        </w:rPr>
        <w:t xml:space="preserve">阶原点矩 </w:t>
      </w:r>
      <m:oMath>
        <m:r>
          <w:rPr>
            <w:rFonts w:ascii="Cambria Math" w:hAnsi="Cambria Math"/>
            <w:lang w:eastAsia="zh-CN"/>
          </w:rPr>
          <m:t>E(</m:t>
        </m:r>
        <m:sSup>
          <m:sSupPr>
            <m:ctrlPr>
              <w:rPr>
                <w:rFonts w:ascii="Cambria Math" w:hAnsi="Cambria Math"/>
              </w:rPr>
            </m:ctrlPr>
          </m:sSupPr>
          <m:e>
            <m:r>
              <w:rPr>
                <w:rFonts w:ascii="Cambria Math" w:hAnsi="Cambria Math"/>
                <w:lang w:eastAsia="zh-CN"/>
              </w:rPr>
              <m:t>X</m:t>
            </m:r>
          </m:e>
          <m:sup>
            <m:r>
              <w:rPr>
                <w:rFonts w:ascii="Cambria Math" w:hAnsi="Cambria Math"/>
                <w:lang w:eastAsia="zh-CN"/>
              </w:rPr>
              <m:t>k</m:t>
            </m:r>
          </m:sup>
        </m:sSup>
        <m:r>
          <w:rPr>
            <w:rFonts w:ascii="Cambria Math" w:hAnsi="Cambria Math"/>
            <w:lang w:eastAsia="zh-CN"/>
          </w:rPr>
          <m:t>)</m:t>
        </m:r>
      </m:oMath>
      <w:r>
        <w:rPr>
          <w:lang w:eastAsia="zh-CN"/>
        </w:rPr>
        <w:t xml:space="preserve">; </w:t>
      </w:r>
      <m:oMath>
        <m:r>
          <w:rPr>
            <w:rFonts w:ascii="Cambria Math" w:hAnsi="Cambria Math"/>
            <w:lang w:eastAsia="zh-CN"/>
          </w:rPr>
          <m:t>k</m:t>
        </m:r>
      </m:oMath>
      <w:r>
        <w:rPr>
          <w:lang w:eastAsia="zh-CN"/>
        </w:rPr>
        <w:t xml:space="preserve">阶中心矩 </w:t>
      </w:r>
      <m:oMath>
        <m:r>
          <w:rPr>
            <w:rFonts w:ascii="Cambria Math" w:hAnsi="Cambria Math"/>
            <w:lang w:eastAsia="zh-CN"/>
          </w:rPr>
          <m:t>E</m:t>
        </m:r>
        <m:d>
          <m:dPr>
            <m:begChr m:val="{"/>
            <m:endChr m:val="}"/>
            <m:ctrlPr>
              <w:rPr>
                <w:rFonts w:ascii="Cambria Math" w:hAnsi="Cambria Math"/>
              </w:rPr>
            </m:ctrlPr>
          </m:dPr>
          <m:e>
            <m:sSup>
              <m:sSupPr>
                <m:ctrlPr>
                  <w:rPr>
                    <w:rFonts w:ascii="Cambria Math" w:hAnsi="Cambria Math"/>
                  </w:rPr>
                </m:ctrlPr>
              </m:sSupPr>
              <m:e>
                <m:r>
                  <w:rPr>
                    <w:rFonts w:ascii="Cambria Math" w:hAnsi="Cambria Math"/>
                    <w:lang w:eastAsia="zh-CN"/>
                  </w:rPr>
                  <m:t>[X-E(X)]</m:t>
                </m:r>
              </m:e>
              <m:sup>
                <m:r>
                  <w:rPr>
                    <w:rFonts w:ascii="Cambria Math" w:hAnsi="Cambria Math"/>
                    <w:lang w:eastAsia="zh-CN"/>
                  </w:rPr>
                  <m:t>k</m:t>
                </m:r>
              </m:sup>
            </m:sSup>
          </m:e>
        </m:d>
      </m:oMath>
      <w:r>
        <w:rPr>
          <w:lang w:eastAsia="zh-CN"/>
        </w:rPr>
        <w:t xml:space="preserve"> </w:t>
      </w:r>
    </w:p>
    <w:p w14:paraId="3D74ACB1" w14:textId="77777777" w:rsidR="00D662EA" w:rsidRDefault="00D662EA" w:rsidP="00D662EA">
      <w:pPr>
        <w:pStyle w:val="aff8"/>
        <w:rPr>
          <w:lang w:eastAsia="zh-CN"/>
        </w:rPr>
      </w:pPr>
      <w:r>
        <w:rPr>
          <w:lang w:eastAsia="zh-CN"/>
        </w:rPr>
        <w:t xml:space="preserve">性质： </w:t>
      </w:r>
    </w:p>
    <w:p w14:paraId="4011D971" w14:textId="77777777" w:rsidR="00D662EA" w:rsidRDefault="00D662EA" w:rsidP="00D662EA">
      <w:pPr>
        <w:pStyle w:val="aff8"/>
        <w:rPr>
          <w:lang w:eastAsia="zh-CN"/>
        </w:rPr>
      </w:pPr>
      <w:r>
        <w:rPr>
          <w:lang w:eastAsia="zh-CN"/>
        </w:rPr>
        <w:t>(1)</w:t>
      </w:r>
      <m:oMath>
        <m:r>
          <m:rPr>
            <m:sty m:val="p"/>
          </m:rPr>
          <w:rPr>
            <w:rFonts w:ascii="Cambria Math" w:hAnsi="Cambria Math"/>
            <w:lang w:eastAsia="zh-CN"/>
          </w:rPr>
          <m:t xml:space="preserve"> </m:t>
        </m:r>
        <m:r>
          <w:rPr>
            <w:rFonts w:ascii="Cambria Math" w:hAnsi="Cambria Math"/>
            <w:lang w:eastAsia="zh-CN"/>
          </w:rPr>
          <m:t>Cov(X,Y)=Cov(Y,X)</m:t>
        </m:r>
      </m:oMath>
      <w:r>
        <w:rPr>
          <w:lang w:eastAsia="zh-CN"/>
        </w:rPr>
        <w:t xml:space="preserve"> </w:t>
      </w:r>
    </w:p>
    <w:p w14:paraId="07CFA769" w14:textId="77777777" w:rsidR="00D662EA" w:rsidRDefault="00D662EA" w:rsidP="00D662EA">
      <w:pPr>
        <w:pStyle w:val="aff8"/>
      </w:pPr>
      <w:r>
        <w:t>(2)</w:t>
      </w:r>
      <m:oMath>
        <m:r>
          <m:rPr>
            <m:sty m:val="p"/>
          </m:rPr>
          <w:rPr>
            <w:rFonts w:ascii="Cambria Math" w:hAnsi="Cambria Math"/>
          </w:rPr>
          <m:t xml:space="preserve"> </m:t>
        </m:r>
        <m:r>
          <w:rPr>
            <w:rFonts w:ascii="Cambria Math" w:hAnsi="Cambria Math"/>
          </w:rPr>
          <m:t>Cov(aX,bY)=abCov(Y,X)</m:t>
        </m:r>
      </m:oMath>
      <w:r>
        <w:t xml:space="preserve"> </w:t>
      </w:r>
    </w:p>
    <w:p w14:paraId="44561513" w14:textId="77777777" w:rsidR="00D662EA" w:rsidRDefault="00D662EA" w:rsidP="00D662EA">
      <w:pPr>
        <w:pStyle w:val="aff8"/>
      </w:pPr>
      <w:r>
        <w:t>(3)</w:t>
      </w:r>
      <m:oMath>
        <m:r>
          <m:rPr>
            <m:sty m:val="p"/>
          </m:rPr>
          <w:rPr>
            <w:rFonts w:ascii="Cambria Math" w:hAnsi="Cambria Math"/>
          </w:rPr>
          <m:t xml:space="preserve"> </m:t>
        </m:r>
        <m:r>
          <w:rPr>
            <w:rFonts w:ascii="Cambria Math" w:hAnsi="Cambria Math"/>
          </w:rPr>
          <m:t>Cov(</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,Y)=Cov(</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,Y)+Cov(</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,Y)</m:t>
        </m:r>
      </m:oMath>
      <w:r>
        <w:t xml:space="preserve"> </w:t>
      </w:r>
    </w:p>
    <w:p w14:paraId="35736101" w14:textId="77777777" w:rsidR="00D662EA" w:rsidRPr="001234B8" w:rsidRDefault="00D662EA" w:rsidP="00D662EA">
      <w:pPr>
        <w:pStyle w:val="aff8"/>
      </w:pPr>
      <w:r>
        <w:t>(4)</w:t>
      </w:r>
      <m:oMath>
        <m:r>
          <m:rPr>
            <m:sty m:val="p"/>
          </m:rPr>
          <w:rPr>
            <w:rFonts w:ascii="Cambria Math" w:hAnsi="Cambria Math"/>
          </w:rPr>
          <m:t xml:space="preserve"> </m:t>
        </m:r>
        <m:d>
          <m:dPr>
            <m:begChr m:val="|"/>
            <m:endChr m:val="|"/>
            <m:ctrlPr>
              <w:rPr>
                <w:rFonts w:ascii="Cambria Math" w:hAnsi="Cambria Math"/>
              </w:rPr>
            </m:ctrlPr>
          </m:dPr>
          <m:e>
            <m:r>
              <w:rPr>
                <w:rFonts w:ascii="Cambria Math" w:hAnsi="Cambria Math"/>
              </w:rPr>
              <m:t>ρ</m:t>
            </m:r>
            <m:d>
              <m:dPr>
                <m:ctrlPr>
                  <w:rPr>
                    <w:rFonts w:ascii="Cambria Math" w:hAnsi="Cambria Math"/>
                    <w:i/>
                  </w:rPr>
                </m:ctrlPr>
              </m:dPr>
              <m:e>
                <m:r>
                  <w:rPr>
                    <w:rFonts w:ascii="Cambria Math" w:hAnsi="Cambria Math"/>
                  </w:rPr>
                  <m:t>X,Y</m:t>
                </m:r>
              </m:e>
            </m:d>
          </m:e>
        </m:d>
        <m:r>
          <w:rPr>
            <w:rFonts w:ascii="Cambria Math" w:hAnsi="Cambria Math"/>
          </w:rPr>
          <m:t>≤1</m:t>
        </m:r>
      </m:oMath>
    </w:p>
    <w:p w14:paraId="265D3ACE" w14:textId="77777777" w:rsidR="00D662EA" w:rsidRDefault="00D662EA" w:rsidP="00D662EA">
      <w:pPr>
        <w:pStyle w:val="aff8"/>
      </w:pPr>
      <w:r>
        <w:t>(5)</w:t>
      </w:r>
      <m:oMath>
        <m:r>
          <m:rPr>
            <m:sty m:val="p"/>
          </m:rPr>
          <w:rPr>
            <w:rFonts w:ascii="Cambria Math" w:hAnsi="Cambria Math"/>
          </w:rPr>
          <m:t xml:space="preserve"> </m:t>
        </m:r>
        <m:r>
          <w:rPr>
            <w:rFonts w:ascii="Cambria Math" w:hAnsi="Cambria Math"/>
          </w:rPr>
          <m:t>ρ</m:t>
        </m:r>
        <m:d>
          <m:dPr>
            <m:ctrlPr>
              <w:rPr>
                <w:rFonts w:ascii="Cambria Math" w:hAnsi="Cambria Math"/>
                <w:i/>
              </w:rPr>
            </m:ctrlPr>
          </m:dPr>
          <m:e>
            <m:r>
              <w:rPr>
                <w:rFonts w:ascii="Cambria Math" w:hAnsi="Cambria Math"/>
              </w:rPr>
              <m:t>X,Y</m:t>
            </m:r>
          </m:e>
        </m:d>
        <m:r>
          <w:rPr>
            <w:rFonts w:ascii="Cambria Math" w:hAnsi="Cambria Math"/>
          </w:rPr>
          <m:t>=1⇔P</m:t>
        </m:r>
        <m:d>
          <m:dPr>
            <m:ctrlPr>
              <w:rPr>
                <w:rFonts w:ascii="Cambria Math" w:hAnsi="Cambria Math"/>
                <w:i/>
              </w:rPr>
            </m:ctrlPr>
          </m:dPr>
          <m:e>
            <m:r>
              <w:rPr>
                <w:rFonts w:ascii="Cambria Math" w:hAnsi="Cambria Math"/>
              </w:rPr>
              <m:t>Y=aX+b</m:t>
            </m:r>
          </m:e>
        </m:d>
        <m:r>
          <w:rPr>
            <w:rFonts w:ascii="Cambria Math" w:hAnsi="Cambria Math"/>
          </w:rPr>
          <m:t>=1</m:t>
        </m:r>
      </m:oMath>
      <w:r>
        <w:t xml:space="preserve"> </w:t>
      </w:r>
      <w:r>
        <w:rPr>
          <w:rFonts w:hint="eastAsia"/>
        </w:rPr>
        <w:t>，</w:t>
      </w:r>
      <w:proofErr w:type="spellStart"/>
      <w:r>
        <w:rPr>
          <w:rFonts w:hint="eastAsia"/>
        </w:rPr>
        <w:t>其中</w:t>
      </w:r>
      <w:proofErr w:type="spellEnd"/>
      <m:oMath>
        <m:r>
          <w:rPr>
            <w:rFonts w:ascii="Cambria Math" w:hAnsi="Cambria Math"/>
          </w:rPr>
          <m:t>a&gt;0</m:t>
        </m:r>
      </m:oMath>
      <w:r>
        <w:t xml:space="preserve">  </w:t>
      </w:r>
    </w:p>
    <w:p w14:paraId="61A5C9B3" w14:textId="77777777" w:rsidR="00D662EA" w:rsidRDefault="00D662EA" w:rsidP="00D662EA">
      <w:pPr>
        <w:pStyle w:val="aff8"/>
      </w:pPr>
      <m:oMath>
        <m:r>
          <w:rPr>
            <w:rFonts w:ascii="Cambria Math" w:hAnsi="Cambria Math"/>
          </w:rPr>
          <m:t>ρ</m:t>
        </m:r>
        <m:d>
          <m:dPr>
            <m:ctrlPr>
              <w:rPr>
                <w:rFonts w:ascii="Cambria Math" w:hAnsi="Cambria Math"/>
                <w:i/>
              </w:rPr>
            </m:ctrlPr>
          </m:dPr>
          <m:e>
            <m:r>
              <w:rPr>
                <w:rFonts w:ascii="Cambria Math" w:hAnsi="Cambria Math"/>
              </w:rPr>
              <m:t>X,Y</m:t>
            </m:r>
          </m:e>
        </m:d>
        <m:r>
          <w:rPr>
            <w:rFonts w:ascii="Cambria Math" w:hAnsi="Cambria Math"/>
          </w:rPr>
          <m:t>=-1⇔P</m:t>
        </m:r>
        <m:d>
          <m:dPr>
            <m:ctrlPr>
              <w:rPr>
                <w:rFonts w:ascii="Cambria Math" w:hAnsi="Cambria Math"/>
                <w:i/>
              </w:rPr>
            </m:ctrlPr>
          </m:dPr>
          <m:e>
            <m:r>
              <w:rPr>
                <w:rFonts w:ascii="Cambria Math" w:hAnsi="Cambria Math"/>
              </w:rPr>
              <m:t>Y=aX+b</m:t>
            </m:r>
          </m:e>
        </m:d>
        <m:r>
          <w:rPr>
            <w:rFonts w:ascii="Cambria Math" w:hAnsi="Cambria Math"/>
          </w:rPr>
          <m:t>=1</m:t>
        </m:r>
      </m:oMath>
      <w:r>
        <w:rPr>
          <w:rFonts w:hint="eastAsia"/>
        </w:rPr>
        <w:t xml:space="preserve"> ，</w:t>
      </w:r>
      <w:proofErr w:type="spellStart"/>
      <w:r>
        <w:rPr>
          <w:rFonts w:hint="eastAsia"/>
        </w:rPr>
        <w:t>其中</w:t>
      </w:r>
      <w:proofErr w:type="spellEnd"/>
      <m:oMath>
        <m:r>
          <w:rPr>
            <w:rFonts w:ascii="Cambria Math" w:hAnsi="Cambria Math"/>
          </w:rPr>
          <m:t>a&lt;0</m:t>
        </m:r>
      </m:oMath>
      <w:r>
        <w:t xml:space="preserve"> </w:t>
      </w:r>
    </w:p>
    <w:p w14:paraId="3037C234" w14:textId="77777777" w:rsidR="00D662EA" w:rsidRPr="00445DC0" w:rsidRDefault="00D662EA" w:rsidP="00D662EA">
      <w:pPr>
        <w:pStyle w:val="aff8"/>
        <w:rPr>
          <w:b/>
          <w:sz w:val="24"/>
          <w:lang w:eastAsia="zh-CN"/>
        </w:rPr>
      </w:pPr>
      <w:r w:rsidRPr="00445DC0">
        <w:rPr>
          <w:b/>
          <w:sz w:val="24"/>
          <w:lang w:eastAsia="zh-CN"/>
        </w:rPr>
        <w:t>9.重要公式与结论</w:t>
      </w:r>
    </w:p>
    <w:p w14:paraId="66220720" w14:textId="77777777" w:rsidR="00D662EA" w:rsidRDefault="00D662EA" w:rsidP="00D662EA">
      <w:pPr>
        <w:pStyle w:val="aff8"/>
        <w:rPr>
          <w:lang w:eastAsia="zh-CN"/>
        </w:rPr>
      </w:pPr>
      <w:r>
        <w:rPr>
          <w:lang w:eastAsia="zh-CN"/>
        </w:rPr>
        <w:t>(1)</w:t>
      </w:r>
      <m:oMath>
        <m:r>
          <m:rPr>
            <m:sty m:val="p"/>
          </m:rPr>
          <w:rPr>
            <w:rFonts w:ascii="Cambria Math" w:hAnsi="Cambria Math"/>
            <w:lang w:eastAsia="zh-CN"/>
          </w:rPr>
          <m:t xml:space="preserve"> </m:t>
        </m:r>
        <m:r>
          <w:rPr>
            <w:rFonts w:ascii="Cambria Math" w:hAnsi="Cambria Math"/>
            <w:lang w:eastAsia="zh-CN"/>
          </w:rPr>
          <m:t>D(X)=E(</m:t>
        </m:r>
        <m:sSup>
          <m:sSupPr>
            <m:ctrlPr>
              <w:rPr>
                <w:rFonts w:ascii="Cambria Math" w:hAnsi="Cambria Math"/>
              </w:rPr>
            </m:ctrlPr>
          </m:sSupPr>
          <m:e>
            <m:r>
              <w:rPr>
                <w:rFonts w:ascii="Cambria Math" w:hAnsi="Cambria Math"/>
                <w:lang w:eastAsia="zh-CN"/>
              </w:rPr>
              <m:t>X</m:t>
            </m:r>
          </m:e>
          <m:sup>
            <m:r>
              <w:rPr>
                <w:rFonts w:ascii="Cambria Math" w:hAnsi="Cambria Math"/>
                <w:lang w:eastAsia="zh-CN"/>
              </w:rPr>
              <m:t>2</m:t>
            </m:r>
          </m:sup>
        </m:sSup>
        <m:r>
          <w:rPr>
            <w:rFonts w:ascii="Cambria Math" w:hAnsi="Cambria Math"/>
            <w:lang w:eastAsia="zh-CN"/>
          </w:rPr>
          <m:t>)-</m:t>
        </m:r>
        <m:sSup>
          <m:sSupPr>
            <m:ctrlPr>
              <w:rPr>
                <w:rFonts w:ascii="Cambria Math" w:hAnsi="Cambria Math"/>
              </w:rPr>
            </m:ctrlPr>
          </m:sSupPr>
          <m:e>
            <m:r>
              <w:rPr>
                <w:rFonts w:ascii="Cambria Math" w:hAnsi="Cambria Math"/>
                <w:lang w:eastAsia="zh-CN"/>
              </w:rPr>
              <m:t>E</m:t>
            </m:r>
          </m:e>
          <m:sup>
            <m:r>
              <w:rPr>
                <w:rFonts w:ascii="Cambria Math" w:hAnsi="Cambria Math"/>
                <w:lang w:eastAsia="zh-CN"/>
              </w:rPr>
              <m:t>2</m:t>
            </m:r>
          </m:sup>
        </m:sSup>
        <m:r>
          <w:rPr>
            <w:rFonts w:ascii="Cambria Math" w:hAnsi="Cambria Math"/>
            <w:lang w:eastAsia="zh-CN"/>
          </w:rPr>
          <m:t>(X)</m:t>
        </m:r>
      </m:oMath>
      <w:r>
        <w:rPr>
          <w:lang w:eastAsia="zh-CN"/>
        </w:rPr>
        <w:t xml:space="preserve"> </w:t>
      </w:r>
    </w:p>
    <w:p w14:paraId="42784658" w14:textId="77777777" w:rsidR="00D662EA" w:rsidRDefault="00D662EA" w:rsidP="00D662EA">
      <w:pPr>
        <w:pStyle w:val="aff8"/>
      </w:pPr>
      <w:r>
        <w:t>(2)</w:t>
      </w:r>
      <m:oMath>
        <m:r>
          <m:rPr>
            <m:sty m:val="p"/>
          </m:rPr>
          <w:rPr>
            <w:rFonts w:ascii="Cambria Math" w:hAnsi="Cambria Math"/>
          </w:rPr>
          <m:t xml:space="preserve"> </m:t>
        </m:r>
        <m:r>
          <w:rPr>
            <w:rFonts w:ascii="Cambria Math" w:hAnsi="Cambria Math"/>
          </w:rPr>
          <m:t>Cov(X,Y)=E(XY)-E(X)E(Y)</m:t>
        </m:r>
      </m:oMath>
      <w:r>
        <w:t xml:space="preserve"> </w:t>
      </w:r>
    </w:p>
    <w:p w14:paraId="1B2F7124" w14:textId="77777777" w:rsidR="00D662EA" w:rsidRPr="00445DC0" w:rsidRDefault="00D662EA" w:rsidP="00D662EA">
      <w:pPr>
        <w:pStyle w:val="aff8"/>
      </w:pPr>
      <w:r>
        <w:t xml:space="preserve">(3) </w:t>
      </w:r>
      <m:oMath>
        <m:d>
          <m:dPr>
            <m:begChr m:val="|"/>
            <m:endChr m:val="|"/>
            <m:ctrlPr>
              <w:rPr>
                <w:rFonts w:ascii="Cambria Math" w:hAnsi="Cambria Math"/>
              </w:rPr>
            </m:ctrlPr>
          </m:dPr>
          <m:e>
            <m:r>
              <w:rPr>
                <w:rFonts w:ascii="Cambria Math" w:hAnsi="Cambria Math"/>
              </w:rPr>
              <m:t>ρ</m:t>
            </m:r>
            <m:d>
              <m:dPr>
                <m:ctrlPr>
                  <w:rPr>
                    <w:rFonts w:ascii="Cambria Math" w:hAnsi="Cambria Math"/>
                    <w:i/>
                  </w:rPr>
                </m:ctrlPr>
              </m:dPr>
              <m:e>
                <m:r>
                  <w:rPr>
                    <w:rFonts w:ascii="Cambria Math" w:hAnsi="Cambria Math"/>
                  </w:rPr>
                  <m:t>X,Y</m:t>
                </m:r>
              </m:e>
            </m:d>
          </m:e>
        </m:d>
        <m:r>
          <w:rPr>
            <w:rFonts w:ascii="Cambria Math" w:hAnsi="Cambria Math"/>
          </w:rPr>
          <m:t>≤1,</m:t>
        </m:r>
      </m:oMath>
      <w:r>
        <w:t xml:space="preserve">且  </w:t>
      </w:r>
      <m:oMath>
        <m:r>
          <w:rPr>
            <w:rFonts w:ascii="Cambria Math" w:hAnsi="Cambria Math"/>
          </w:rPr>
          <m:t>ρ</m:t>
        </m:r>
        <m:d>
          <m:dPr>
            <m:ctrlPr>
              <w:rPr>
                <w:rFonts w:ascii="Cambria Math" w:hAnsi="Cambria Math"/>
                <w:i/>
              </w:rPr>
            </m:ctrlPr>
          </m:dPr>
          <m:e>
            <m:r>
              <w:rPr>
                <w:rFonts w:ascii="Cambria Math" w:hAnsi="Cambria Math"/>
              </w:rPr>
              <m:t>X,Y</m:t>
            </m:r>
          </m:e>
        </m:d>
        <m:r>
          <w:rPr>
            <w:rFonts w:ascii="Cambria Math" w:hAnsi="Cambria Math"/>
          </w:rPr>
          <m:t>=1⇔P</m:t>
        </m:r>
        <m:d>
          <m:dPr>
            <m:ctrlPr>
              <w:rPr>
                <w:rFonts w:ascii="Cambria Math" w:hAnsi="Cambria Math"/>
                <w:i/>
              </w:rPr>
            </m:ctrlPr>
          </m:dPr>
          <m:e>
            <m:r>
              <w:rPr>
                <w:rFonts w:ascii="Cambria Math" w:hAnsi="Cambria Math"/>
              </w:rPr>
              <m:t>Y=aX+b</m:t>
            </m:r>
          </m:e>
        </m:d>
        <m:r>
          <w:rPr>
            <w:rFonts w:ascii="Cambria Math" w:hAnsi="Cambria Math"/>
          </w:rPr>
          <m:t>=1</m:t>
        </m:r>
      </m:oMath>
      <w:r>
        <w:rPr>
          <w:rFonts w:hint="eastAsia"/>
        </w:rPr>
        <w:t>，其中</w:t>
      </w:r>
      <m:oMath>
        <m:r>
          <w:rPr>
            <w:rFonts w:ascii="Cambria Math" w:hAnsi="Cambria Math"/>
          </w:rPr>
          <m:t>a&gt;0</m:t>
        </m:r>
      </m:oMath>
    </w:p>
    <w:p w14:paraId="06143D63" w14:textId="77777777" w:rsidR="00D662EA" w:rsidRDefault="00D662EA" w:rsidP="00D662EA">
      <w:pPr>
        <w:pStyle w:val="aff8"/>
      </w:pPr>
      <w:r>
        <w:t xml:space="preserve">  </w:t>
      </w:r>
      <m:oMath>
        <m:r>
          <w:rPr>
            <w:rFonts w:ascii="Cambria Math" w:hAnsi="Cambria Math"/>
          </w:rPr>
          <m:t>ρ</m:t>
        </m:r>
        <m:d>
          <m:dPr>
            <m:ctrlPr>
              <w:rPr>
                <w:rFonts w:ascii="Cambria Math" w:hAnsi="Cambria Math"/>
                <w:i/>
              </w:rPr>
            </m:ctrlPr>
          </m:dPr>
          <m:e>
            <m:r>
              <w:rPr>
                <w:rFonts w:ascii="Cambria Math" w:hAnsi="Cambria Math"/>
              </w:rPr>
              <m:t>X,Y</m:t>
            </m:r>
          </m:e>
        </m:d>
        <m:r>
          <w:rPr>
            <w:rFonts w:ascii="Cambria Math" w:hAnsi="Cambria Math"/>
          </w:rPr>
          <m:t>=-1⇔P</m:t>
        </m:r>
        <m:d>
          <m:dPr>
            <m:ctrlPr>
              <w:rPr>
                <w:rFonts w:ascii="Cambria Math" w:hAnsi="Cambria Math"/>
                <w:i/>
              </w:rPr>
            </m:ctrlPr>
          </m:dPr>
          <m:e>
            <m:r>
              <w:rPr>
                <w:rFonts w:ascii="Cambria Math" w:hAnsi="Cambria Math"/>
              </w:rPr>
              <m:t>Y=aX+b</m:t>
            </m:r>
          </m:e>
        </m:d>
        <m:r>
          <w:rPr>
            <w:rFonts w:ascii="Cambria Math" w:hAnsi="Cambria Math"/>
          </w:rPr>
          <m:t>=1</m:t>
        </m:r>
      </m:oMath>
      <w:r>
        <w:rPr>
          <w:rFonts w:hint="eastAsia"/>
        </w:rPr>
        <w:t>，其中</w:t>
      </w:r>
      <m:oMath>
        <m:r>
          <w:rPr>
            <w:rFonts w:ascii="Cambria Math" w:hAnsi="Cambria Math"/>
          </w:rPr>
          <m:t>a&lt;0</m:t>
        </m:r>
      </m:oMath>
      <w:r>
        <w:t xml:space="preserve"> </w:t>
      </w:r>
    </w:p>
    <w:p w14:paraId="5183A122" w14:textId="77777777" w:rsidR="00D662EA" w:rsidRDefault="00D662EA" w:rsidP="00D662EA">
      <w:pPr>
        <w:pStyle w:val="aff8"/>
        <w:rPr>
          <w:lang w:eastAsia="zh-CN"/>
        </w:rPr>
      </w:pPr>
      <w:r>
        <w:rPr>
          <w:lang w:eastAsia="zh-CN"/>
        </w:rPr>
        <w:t>(4) 下面5个条件互为充要条件：</w:t>
      </w:r>
    </w:p>
    <w:p w14:paraId="41C96899" w14:textId="77777777" w:rsidR="00D662EA" w:rsidRDefault="00D662EA" w:rsidP="00D662EA">
      <w:pPr>
        <w:pStyle w:val="aff8"/>
      </w:pPr>
      <m:oMath>
        <m:r>
          <w:rPr>
            <w:rFonts w:ascii="Cambria Math" w:hAnsi="Cambria Math"/>
          </w:rPr>
          <m:t>ρ(X,Y)=0</m:t>
        </m:r>
      </m:oMath>
      <w:r>
        <w:t xml:space="preserve"> </w:t>
      </w:r>
      <m:oMath>
        <m:r>
          <w:rPr>
            <w:rFonts w:ascii="Cambria Math" w:hAnsi="Cambria Math"/>
          </w:rPr>
          <m:t>⇔Cov(X,Y)=0</m:t>
        </m:r>
      </m:oMath>
      <w:r>
        <w:t xml:space="preserve"> </w:t>
      </w:r>
      <m:oMath>
        <m:r>
          <w:rPr>
            <w:rFonts w:ascii="Cambria Math" w:hAnsi="Cambria Math"/>
          </w:rPr>
          <m:t>⇔E(X,Y)=E(X)E(Y)</m:t>
        </m:r>
      </m:oMath>
      <w:r>
        <w:t xml:space="preserve"> </w:t>
      </w:r>
      <m:oMath>
        <m:r>
          <w:rPr>
            <w:rFonts w:ascii="Cambria Math" w:hAnsi="Cambria Math"/>
          </w:rPr>
          <m:t>⇔D(X+Y)=D(X)+D(Y)</m:t>
        </m:r>
      </m:oMath>
      <w:r>
        <w:t xml:space="preserve"> </w:t>
      </w:r>
      <m:oMath>
        <m:r>
          <w:rPr>
            <w:rFonts w:ascii="Cambria Math" w:hAnsi="Cambria Math"/>
          </w:rPr>
          <m:t>⇔D(X-Y)=D(X)+D(Y)</m:t>
        </m:r>
      </m:oMath>
      <w:r>
        <w:t xml:space="preserve"> </w:t>
      </w:r>
    </w:p>
    <w:p w14:paraId="66BE87DA" w14:textId="77777777" w:rsidR="00D662EA" w:rsidRDefault="00D662EA" w:rsidP="00D662EA">
      <w:pPr>
        <w:pStyle w:val="aff8"/>
        <w:rPr>
          <w:lang w:eastAsia="zh-CN"/>
        </w:rPr>
      </w:pPr>
      <w:r>
        <w:rPr>
          <w:lang w:eastAsia="zh-CN"/>
        </w:rPr>
        <w:t>注：</w:t>
      </w:r>
      <m:oMath>
        <m:r>
          <w:rPr>
            <w:rFonts w:ascii="Cambria Math" w:hAnsi="Cambria Math"/>
            <w:lang w:eastAsia="zh-CN"/>
          </w:rPr>
          <m:t>X</m:t>
        </m:r>
      </m:oMath>
      <w:r>
        <w:rPr>
          <w:lang w:eastAsia="zh-CN"/>
        </w:rPr>
        <w:t>与</w:t>
      </w:r>
      <m:oMath>
        <m:r>
          <w:rPr>
            <w:rFonts w:ascii="Cambria Math" w:hAnsi="Cambria Math"/>
            <w:lang w:eastAsia="zh-CN"/>
          </w:rPr>
          <m:t>Y</m:t>
        </m:r>
      </m:oMath>
      <w:r>
        <w:rPr>
          <w:lang w:eastAsia="zh-CN"/>
        </w:rPr>
        <w:t>独立为上述5个条件中任何一个成立的充分条件，但非必要条件</w:t>
      </w:r>
      <w:r>
        <w:rPr>
          <w:rFonts w:hint="eastAsia"/>
          <w:lang w:eastAsia="zh-CN"/>
        </w:rPr>
        <w:t>。</w:t>
      </w:r>
    </w:p>
    <w:p w14:paraId="366EA0F8" w14:textId="77777777" w:rsidR="00D662EA" w:rsidRDefault="00D662EA" w:rsidP="00D662EA">
      <w:pPr>
        <w:pStyle w:val="4"/>
      </w:pPr>
      <w:r>
        <w:lastRenderedPageBreak/>
        <w:t>数理统计的基本概念</w:t>
      </w:r>
    </w:p>
    <w:p w14:paraId="4D221DB7" w14:textId="77777777" w:rsidR="00D662EA" w:rsidRPr="00F67117" w:rsidRDefault="00D662EA" w:rsidP="00D662EA">
      <w:pPr>
        <w:pStyle w:val="aff8"/>
        <w:rPr>
          <w:b/>
          <w:sz w:val="24"/>
          <w:lang w:eastAsia="zh-CN"/>
        </w:rPr>
      </w:pPr>
      <w:r w:rsidRPr="00F67117">
        <w:rPr>
          <w:rFonts w:hint="eastAsia"/>
          <w:b/>
          <w:sz w:val="24"/>
          <w:lang w:eastAsia="zh-CN"/>
        </w:rPr>
        <w:t>1</w:t>
      </w:r>
      <w:r w:rsidRPr="00F67117">
        <w:rPr>
          <w:b/>
          <w:sz w:val="24"/>
          <w:lang w:eastAsia="zh-CN"/>
        </w:rPr>
        <w:t>.</w:t>
      </w:r>
      <w:r w:rsidRPr="00F67117">
        <w:rPr>
          <w:rFonts w:hint="eastAsia"/>
          <w:b/>
          <w:sz w:val="24"/>
          <w:lang w:eastAsia="zh-CN"/>
        </w:rPr>
        <w:t>基本概念</w:t>
      </w:r>
    </w:p>
    <w:p w14:paraId="30DAC43B" w14:textId="77777777" w:rsidR="00D662EA" w:rsidRDefault="00D662EA" w:rsidP="00D662EA">
      <w:pPr>
        <w:pStyle w:val="aff8"/>
        <w:rPr>
          <w:lang w:eastAsia="zh-CN"/>
        </w:rPr>
      </w:pPr>
      <w:r>
        <w:rPr>
          <w:lang w:eastAsia="zh-CN"/>
        </w:rPr>
        <w:t>总体：研究对象的全体，它是一个随机变量，用</w:t>
      </w:r>
      <m:oMath>
        <m:r>
          <w:rPr>
            <w:rFonts w:ascii="Cambria Math" w:hAnsi="Cambria Math"/>
            <w:lang w:eastAsia="zh-CN"/>
          </w:rPr>
          <m:t>X</m:t>
        </m:r>
      </m:oMath>
      <w:r>
        <w:rPr>
          <w:lang w:eastAsia="zh-CN"/>
        </w:rPr>
        <w:t>表示</w:t>
      </w:r>
      <w:r>
        <w:rPr>
          <w:rFonts w:hint="eastAsia"/>
          <w:lang w:eastAsia="zh-CN"/>
        </w:rPr>
        <w:t>。</w:t>
      </w:r>
      <w:r>
        <w:rPr>
          <w:lang w:eastAsia="zh-CN"/>
        </w:rPr>
        <w:t xml:space="preserve"> </w:t>
      </w:r>
    </w:p>
    <w:p w14:paraId="53A6E19A" w14:textId="77777777" w:rsidR="00D662EA" w:rsidRDefault="00D662EA" w:rsidP="00D662EA">
      <w:pPr>
        <w:pStyle w:val="aff8"/>
        <w:rPr>
          <w:lang w:eastAsia="zh-CN"/>
        </w:rPr>
      </w:pPr>
      <w:r>
        <w:rPr>
          <w:lang w:eastAsia="zh-CN"/>
        </w:rPr>
        <w:t>个体：组成总体的每个基本元素</w:t>
      </w:r>
      <w:r>
        <w:rPr>
          <w:rFonts w:hint="eastAsia"/>
          <w:lang w:eastAsia="zh-CN"/>
        </w:rPr>
        <w:t>。</w:t>
      </w:r>
      <w:r>
        <w:rPr>
          <w:lang w:eastAsia="zh-CN"/>
        </w:rPr>
        <w:t xml:space="preserve"> </w:t>
      </w:r>
    </w:p>
    <w:p w14:paraId="4429A670" w14:textId="77777777" w:rsidR="00D662EA" w:rsidRDefault="00D662EA" w:rsidP="00D662EA">
      <w:pPr>
        <w:pStyle w:val="aff8"/>
        <w:rPr>
          <w:lang w:eastAsia="zh-CN"/>
        </w:rPr>
      </w:pPr>
      <w:r>
        <w:rPr>
          <w:lang w:eastAsia="zh-CN"/>
        </w:rPr>
        <w:t>简单随机样本：来自总体</w:t>
      </w:r>
      <m:oMath>
        <m:r>
          <w:rPr>
            <w:rFonts w:ascii="Cambria Math" w:hAnsi="Cambria Math"/>
            <w:lang w:eastAsia="zh-CN"/>
          </w:rPr>
          <m:t>X</m:t>
        </m:r>
      </m:oMath>
      <w:r>
        <w:rPr>
          <w:lang w:eastAsia="zh-CN"/>
        </w:rPr>
        <w:t>的</w:t>
      </w:r>
      <m:oMath>
        <m:r>
          <w:rPr>
            <w:rFonts w:ascii="Cambria Math" w:hAnsi="Cambria Math"/>
            <w:lang w:eastAsia="zh-CN"/>
          </w:rPr>
          <m:t>n</m:t>
        </m:r>
      </m:oMath>
      <w:proofErr w:type="gramStart"/>
      <w:r>
        <w:rPr>
          <w:lang w:eastAsia="zh-CN"/>
        </w:rPr>
        <w:t>个</w:t>
      </w:r>
      <w:proofErr w:type="gramEnd"/>
      <w:r>
        <w:rPr>
          <w:lang w:eastAsia="zh-CN"/>
        </w:rPr>
        <w:t>相互独立且与总体同分布的随机变量</w:t>
      </w:r>
      <m:oMath>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oMath>
      <w:r>
        <w:rPr>
          <w:rFonts w:hint="eastAsia"/>
          <w:lang w:eastAsia="zh-CN"/>
        </w:rPr>
        <w:t>，</w:t>
      </w:r>
      <w:r>
        <w:rPr>
          <w:lang w:eastAsia="zh-CN"/>
        </w:rPr>
        <w:t>称为容量为</w:t>
      </w:r>
      <m:oMath>
        <m:r>
          <w:rPr>
            <w:rFonts w:ascii="Cambria Math" w:hAnsi="Cambria Math"/>
            <w:lang w:eastAsia="zh-CN"/>
          </w:rPr>
          <m:t>n</m:t>
        </m:r>
      </m:oMath>
      <w:r>
        <w:rPr>
          <w:lang w:eastAsia="zh-CN"/>
        </w:rPr>
        <w:t>的简单随机样本，简称样本</w:t>
      </w:r>
      <w:r>
        <w:rPr>
          <w:rFonts w:hint="eastAsia"/>
          <w:lang w:eastAsia="zh-CN"/>
        </w:rPr>
        <w:t>。</w:t>
      </w:r>
    </w:p>
    <w:p w14:paraId="0CE2FA32" w14:textId="77777777" w:rsidR="00D662EA" w:rsidRDefault="00D662EA" w:rsidP="00D662EA">
      <w:pPr>
        <w:pStyle w:val="aff8"/>
        <w:rPr>
          <w:lang w:eastAsia="zh-CN"/>
        </w:rPr>
      </w:pPr>
      <w:r>
        <w:rPr>
          <w:lang w:eastAsia="zh-CN"/>
        </w:rPr>
        <w:t>统计量：设</w:t>
      </w:r>
      <m:oMath>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r>
          <w:rPr>
            <w:rFonts w:ascii="Cambria Math" w:hAnsi="Cambria Math"/>
            <w:lang w:eastAsia="zh-CN"/>
          </w:rPr>
          <m:t>,</m:t>
        </m:r>
      </m:oMath>
      <w:r>
        <w:rPr>
          <w:lang w:eastAsia="zh-CN"/>
        </w:rPr>
        <w:t>是来自总体</w:t>
      </w:r>
      <m:oMath>
        <m:r>
          <w:rPr>
            <w:rFonts w:ascii="Cambria Math" w:hAnsi="Cambria Math"/>
            <w:lang w:eastAsia="zh-CN"/>
          </w:rPr>
          <m:t>X</m:t>
        </m:r>
      </m:oMath>
      <w:r>
        <w:rPr>
          <w:lang w:eastAsia="zh-CN"/>
        </w:rPr>
        <w:t>的一个样本，</w:t>
      </w:r>
      <m:oMath>
        <m:r>
          <w:rPr>
            <w:rFonts w:ascii="Cambria Math" w:hAnsi="Cambria Math"/>
            <w:lang w:eastAsia="zh-CN"/>
          </w:rPr>
          <m:t>g(</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r>
          <w:rPr>
            <w:rFonts w:ascii="Cambria Math" w:hAnsi="Cambria Math"/>
            <w:lang w:eastAsia="zh-CN"/>
          </w:rPr>
          <m:t>)</m:t>
        </m:r>
      </m:oMath>
      <w:r>
        <w:rPr>
          <w:lang w:eastAsia="zh-CN"/>
        </w:rPr>
        <w:t>）是样本的连续函数，且</w:t>
      </w:r>
      <m:oMath>
        <m:r>
          <w:rPr>
            <w:rFonts w:ascii="Cambria Math" w:hAnsi="Cambria Math"/>
            <w:lang w:eastAsia="zh-CN"/>
          </w:rPr>
          <m:t>g(</m:t>
        </m:r>
        <m:r>
          <w:rPr>
            <w:rFonts w:ascii="Segoe UI Symbol" w:hAnsi="Segoe UI Symbol" w:cs="Segoe UI Symbol"/>
            <w:lang w:eastAsia="zh-CN"/>
          </w:rPr>
          <m:t>⬝</m:t>
        </m:r>
        <m:r>
          <w:rPr>
            <w:rFonts w:ascii="Cambria Math" w:hAnsi="Cambria Math"/>
            <w:lang w:eastAsia="zh-CN"/>
          </w:rPr>
          <m:t>)</m:t>
        </m:r>
      </m:oMath>
      <w:r>
        <w:rPr>
          <w:lang w:eastAsia="zh-CN"/>
        </w:rPr>
        <w:t>中不含任何未知参数，则称</w:t>
      </w:r>
      <m:oMath>
        <m:r>
          <w:rPr>
            <w:rFonts w:ascii="Cambria Math" w:hAnsi="Cambria Math"/>
            <w:lang w:eastAsia="zh-CN"/>
          </w:rPr>
          <m:t>g(</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r>
          <w:rPr>
            <w:rFonts w:ascii="Cambria Math" w:hAnsi="Cambria Math"/>
            <w:lang w:eastAsia="zh-CN"/>
          </w:rPr>
          <m:t>)</m:t>
        </m:r>
      </m:oMath>
      <w:r>
        <w:rPr>
          <w:lang w:eastAsia="zh-CN"/>
        </w:rPr>
        <w:t xml:space="preserve">为统计量 </w:t>
      </w:r>
    </w:p>
    <w:p w14:paraId="7AA50C07" w14:textId="77777777" w:rsidR="00D662EA" w:rsidRDefault="00D662EA" w:rsidP="00D662EA">
      <w:pPr>
        <w:pStyle w:val="aff8"/>
        <w:rPr>
          <w:lang w:eastAsia="zh-CN"/>
        </w:rPr>
      </w:pPr>
      <w:r>
        <w:rPr>
          <w:lang w:eastAsia="zh-CN"/>
        </w:rPr>
        <w:t>样本均值：</w:t>
      </w:r>
      <m:oMath>
        <m:bar>
          <m:barPr>
            <m:pos m:val="top"/>
            <m:ctrlPr>
              <w:rPr>
                <w:rFonts w:ascii="Cambria Math" w:hAnsi="Cambria Math"/>
              </w:rPr>
            </m:ctrlPr>
          </m:barPr>
          <m:e>
            <m:r>
              <w:rPr>
                <w:rFonts w:ascii="Cambria Math" w:hAnsi="Cambria Math"/>
                <w:lang w:eastAsia="zh-CN"/>
              </w:rPr>
              <m:t>X</m:t>
            </m:r>
          </m:e>
        </m:bar>
        <m:r>
          <w:rPr>
            <w:rFonts w:ascii="Cambria Math" w:hAnsi="Cambria Math"/>
            <w:lang w:eastAsia="zh-CN"/>
          </w:rPr>
          <m:t>=</m:t>
        </m:r>
        <m:f>
          <m:fPr>
            <m:ctrlPr>
              <w:rPr>
                <w:rFonts w:ascii="Cambria Math" w:hAnsi="Cambria Math"/>
              </w:rPr>
            </m:ctrlPr>
          </m:fPr>
          <m:num>
            <m:r>
              <w:rPr>
                <w:rFonts w:ascii="Cambria Math" w:hAnsi="Cambria Math"/>
                <w:lang w:eastAsia="zh-CN"/>
              </w:rPr>
              <m:t>1</m:t>
            </m:r>
          </m:num>
          <m:den>
            <m:r>
              <w:rPr>
                <w:rFonts w:ascii="Cambria Math" w:hAnsi="Cambria Math"/>
                <w:lang w:eastAsia="zh-CN"/>
              </w:rPr>
              <m:t>n</m:t>
            </m:r>
          </m:den>
        </m:f>
        <m:nary>
          <m:naryPr>
            <m:chr m:val="∑"/>
            <m:limLoc m:val="undOvr"/>
            <m:ctrlPr>
              <w:rPr>
                <w:rFonts w:ascii="Cambria Math" w:hAnsi="Cambria Math"/>
              </w:rPr>
            </m:ctrlPr>
          </m:naryPr>
          <m:sub>
            <m:r>
              <w:rPr>
                <w:rFonts w:ascii="Cambria Math" w:hAnsi="Cambria Math"/>
                <w:lang w:eastAsia="zh-CN"/>
              </w:rPr>
              <m:t>i=1</m:t>
            </m:r>
          </m:sub>
          <m:sup>
            <m:r>
              <w:rPr>
                <w:rFonts w:ascii="Cambria Math" w:hAnsi="Cambria Math"/>
                <w:lang w:eastAsia="zh-CN"/>
              </w:rPr>
              <m:t>n</m:t>
            </m:r>
          </m:sup>
          <m:e>
            <m:sSub>
              <m:sSubPr>
                <m:ctrlPr>
                  <w:rPr>
                    <w:rFonts w:ascii="Cambria Math" w:hAnsi="Cambria Math"/>
                  </w:rPr>
                </m:ctrlPr>
              </m:sSubPr>
              <m:e>
                <m:r>
                  <w:rPr>
                    <w:rFonts w:ascii="Cambria Math" w:hAnsi="Cambria Math"/>
                    <w:lang w:eastAsia="zh-CN"/>
                  </w:rPr>
                  <m:t>X</m:t>
                </m:r>
              </m:e>
              <m:sub>
                <m:r>
                  <w:rPr>
                    <w:rFonts w:ascii="Cambria Math" w:hAnsi="Cambria Math"/>
                    <w:lang w:eastAsia="zh-CN"/>
                  </w:rPr>
                  <m:t>i</m:t>
                </m:r>
              </m:sub>
            </m:sSub>
          </m:e>
        </m:nary>
      </m:oMath>
      <w:r>
        <w:rPr>
          <w:lang w:eastAsia="zh-CN"/>
        </w:rPr>
        <w:t xml:space="preserve"> </w:t>
      </w:r>
    </w:p>
    <w:p w14:paraId="28CB6DC4" w14:textId="77777777" w:rsidR="00D662EA" w:rsidRDefault="00D662EA" w:rsidP="00D662EA">
      <w:pPr>
        <w:pStyle w:val="aff8"/>
        <w:rPr>
          <w:lang w:eastAsia="zh-CN"/>
        </w:rPr>
      </w:pPr>
      <w:r>
        <w:rPr>
          <w:lang w:eastAsia="zh-CN"/>
        </w:rPr>
        <w:t>样本方差：</w:t>
      </w:r>
      <m:oMath>
        <m:sSup>
          <m:sSupPr>
            <m:ctrlPr>
              <w:rPr>
                <w:rFonts w:ascii="Cambria Math" w:hAnsi="Cambria Math"/>
              </w:rPr>
            </m:ctrlPr>
          </m:sSupPr>
          <m:e>
            <m:r>
              <w:rPr>
                <w:rFonts w:ascii="Cambria Math" w:hAnsi="Cambria Math"/>
                <w:lang w:eastAsia="zh-CN"/>
              </w:rPr>
              <m:t>S</m:t>
            </m:r>
          </m:e>
          <m:sup>
            <m:r>
              <w:rPr>
                <w:rFonts w:ascii="Cambria Math" w:hAnsi="Cambria Math"/>
                <w:lang w:eastAsia="zh-CN"/>
              </w:rPr>
              <m:t>2</m:t>
            </m:r>
          </m:sup>
        </m:sSup>
        <m:r>
          <w:rPr>
            <w:rFonts w:ascii="Cambria Math" w:hAnsi="Cambria Math"/>
            <w:lang w:eastAsia="zh-CN"/>
          </w:rPr>
          <m:t>=</m:t>
        </m:r>
        <m:f>
          <m:fPr>
            <m:ctrlPr>
              <w:rPr>
                <w:rFonts w:ascii="Cambria Math" w:hAnsi="Cambria Math"/>
              </w:rPr>
            </m:ctrlPr>
          </m:fPr>
          <m:num>
            <m:r>
              <w:rPr>
                <w:rFonts w:ascii="Cambria Math" w:hAnsi="Cambria Math"/>
                <w:lang w:eastAsia="zh-CN"/>
              </w:rPr>
              <m:t>1</m:t>
            </m:r>
          </m:num>
          <m:den>
            <m:r>
              <w:rPr>
                <w:rFonts w:ascii="Cambria Math" w:hAnsi="Cambria Math"/>
                <w:lang w:eastAsia="zh-CN"/>
              </w:rPr>
              <m:t>n-1</m:t>
            </m:r>
          </m:den>
        </m:f>
        <m:nary>
          <m:naryPr>
            <m:chr m:val="∑"/>
            <m:limLoc m:val="undOvr"/>
            <m:ctrlPr>
              <w:rPr>
                <w:rFonts w:ascii="Cambria Math" w:hAnsi="Cambria Math"/>
              </w:rPr>
            </m:ctrlPr>
          </m:naryPr>
          <m:sub>
            <m:r>
              <w:rPr>
                <w:rFonts w:ascii="Cambria Math" w:hAnsi="Cambria Math"/>
                <w:lang w:eastAsia="zh-CN"/>
              </w:rPr>
              <m:t>i=1</m:t>
            </m:r>
          </m:sub>
          <m:sup>
            <m:r>
              <w:rPr>
                <w:rFonts w:ascii="Cambria Math" w:hAnsi="Cambria Math"/>
                <w:lang w:eastAsia="zh-CN"/>
              </w:rPr>
              <m:t>n</m:t>
            </m:r>
          </m:sup>
          <m:e>
            <m:sSup>
              <m:sSupPr>
                <m:ctrlPr>
                  <w:rPr>
                    <w:rFonts w:ascii="Cambria Math" w:hAnsi="Cambria Math"/>
                  </w:rPr>
                </m:ctrlPr>
              </m:sSupPr>
              <m:e>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m:t>
                </m:r>
                <m:bar>
                  <m:barPr>
                    <m:pos m:val="top"/>
                    <m:ctrlPr>
                      <w:rPr>
                        <w:rFonts w:ascii="Cambria Math" w:hAnsi="Cambria Math"/>
                      </w:rPr>
                    </m:ctrlPr>
                  </m:barPr>
                  <m:e>
                    <m:r>
                      <w:rPr>
                        <w:rFonts w:ascii="Cambria Math" w:hAnsi="Cambria Math"/>
                        <w:lang w:eastAsia="zh-CN"/>
                      </w:rPr>
                      <m:t>X</m:t>
                    </m:r>
                  </m:e>
                </m:bar>
                <m:r>
                  <w:rPr>
                    <w:rFonts w:ascii="Cambria Math" w:hAnsi="Cambria Math"/>
                    <w:lang w:eastAsia="zh-CN"/>
                  </w:rPr>
                  <m:t>)</m:t>
                </m:r>
              </m:e>
              <m:sup>
                <m:r>
                  <w:rPr>
                    <w:rFonts w:ascii="Cambria Math" w:hAnsi="Cambria Math"/>
                    <w:lang w:eastAsia="zh-CN"/>
                  </w:rPr>
                  <m:t>2</m:t>
                </m:r>
              </m:sup>
            </m:sSup>
          </m:e>
        </m:nary>
      </m:oMath>
      <w:r>
        <w:rPr>
          <w:lang w:eastAsia="zh-CN"/>
        </w:rPr>
        <w:t xml:space="preserve"> </w:t>
      </w:r>
    </w:p>
    <w:p w14:paraId="1F3ED08C" w14:textId="77777777" w:rsidR="00D662EA" w:rsidRDefault="00D662EA" w:rsidP="00D662EA">
      <w:pPr>
        <w:pStyle w:val="aff8"/>
        <w:rPr>
          <w:lang w:eastAsia="zh-CN"/>
        </w:rPr>
      </w:pPr>
      <w:r>
        <w:rPr>
          <w:lang w:eastAsia="zh-CN"/>
        </w:rPr>
        <w:t>样本矩：样本</w:t>
      </w:r>
      <m:oMath>
        <m:r>
          <w:rPr>
            <w:rFonts w:ascii="Cambria Math" w:hAnsi="Cambria Math"/>
            <w:lang w:eastAsia="zh-CN"/>
          </w:rPr>
          <m:t>k</m:t>
        </m:r>
      </m:oMath>
      <w:r>
        <w:rPr>
          <w:lang w:eastAsia="zh-CN"/>
        </w:rPr>
        <w:t>阶原点矩：</w:t>
      </w:r>
      <m:oMath>
        <m:sSub>
          <m:sSubPr>
            <m:ctrlPr>
              <w:rPr>
                <w:rFonts w:ascii="Cambria Math" w:hAnsi="Cambria Math"/>
              </w:rPr>
            </m:ctrlPr>
          </m:sSubPr>
          <m:e>
            <m:r>
              <w:rPr>
                <w:rFonts w:ascii="Cambria Math" w:hAnsi="Cambria Math"/>
                <w:lang w:eastAsia="zh-CN"/>
              </w:rPr>
              <m:t>A</m:t>
            </m:r>
          </m:e>
          <m:sub>
            <m:r>
              <w:rPr>
                <w:rFonts w:ascii="Cambria Math" w:hAnsi="Cambria Math"/>
                <w:lang w:eastAsia="zh-CN"/>
              </w:rPr>
              <m:t>k</m:t>
            </m:r>
          </m:sub>
        </m:sSub>
        <m:r>
          <w:rPr>
            <w:rFonts w:ascii="Cambria Math" w:hAnsi="Cambria Math"/>
            <w:lang w:eastAsia="zh-CN"/>
          </w:rPr>
          <m:t>=</m:t>
        </m:r>
        <m:f>
          <m:fPr>
            <m:ctrlPr>
              <w:rPr>
                <w:rFonts w:ascii="Cambria Math" w:hAnsi="Cambria Math"/>
              </w:rPr>
            </m:ctrlPr>
          </m:fPr>
          <m:num>
            <m:r>
              <w:rPr>
                <w:rFonts w:ascii="Cambria Math" w:hAnsi="Cambria Math"/>
                <w:lang w:eastAsia="zh-CN"/>
              </w:rPr>
              <m:t>1</m:t>
            </m:r>
          </m:num>
          <m:den>
            <m:r>
              <w:rPr>
                <w:rFonts w:ascii="Cambria Math" w:hAnsi="Cambria Math"/>
                <w:lang w:eastAsia="zh-CN"/>
              </w:rPr>
              <m:t>n</m:t>
            </m:r>
          </m:den>
        </m:f>
        <m:nary>
          <m:naryPr>
            <m:chr m:val="∑"/>
            <m:limLoc m:val="undOvr"/>
            <m:ctrlPr>
              <w:rPr>
                <w:rFonts w:ascii="Cambria Math" w:hAnsi="Cambria Math"/>
              </w:rPr>
            </m:ctrlPr>
          </m:naryPr>
          <m:sub>
            <m:r>
              <w:rPr>
                <w:rFonts w:ascii="Cambria Math" w:hAnsi="Cambria Math"/>
                <w:lang w:eastAsia="zh-CN"/>
              </w:rPr>
              <m:t>i=1</m:t>
            </m:r>
          </m:sub>
          <m:sup>
            <m:r>
              <w:rPr>
                <w:rFonts w:ascii="Cambria Math" w:hAnsi="Cambria Math"/>
                <w:lang w:eastAsia="zh-CN"/>
              </w:rPr>
              <m:t>n</m:t>
            </m:r>
          </m:sup>
          <m:e>
            <m:sSubSup>
              <m:sSubSupPr>
                <m:ctrlPr>
                  <w:rPr>
                    <w:rFonts w:ascii="Cambria Math" w:hAnsi="Cambria Math"/>
                  </w:rPr>
                </m:ctrlPr>
              </m:sSubSupPr>
              <m:e>
                <m:r>
                  <w:rPr>
                    <w:rFonts w:ascii="Cambria Math" w:hAnsi="Cambria Math"/>
                    <w:lang w:eastAsia="zh-CN"/>
                  </w:rPr>
                  <m:t>X</m:t>
                </m:r>
              </m:e>
              <m:sub>
                <m:r>
                  <w:rPr>
                    <w:rFonts w:ascii="Cambria Math" w:hAnsi="Cambria Math"/>
                    <w:lang w:eastAsia="zh-CN"/>
                  </w:rPr>
                  <m:t>i</m:t>
                </m:r>
              </m:sub>
              <m:sup>
                <m:r>
                  <w:rPr>
                    <w:rFonts w:ascii="Cambria Math" w:hAnsi="Cambria Math"/>
                    <w:lang w:eastAsia="zh-CN"/>
                  </w:rPr>
                  <m:t>k</m:t>
                </m:r>
              </m:sup>
            </m:sSubSup>
          </m:e>
        </m:nary>
        <m:r>
          <w:rPr>
            <w:rFonts w:ascii="Cambria Math" w:hAnsi="Cambria Math"/>
            <w:lang w:eastAsia="zh-CN"/>
          </w:rPr>
          <m:t>,k=1,2,⋯</m:t>
        </m:r>
      </m:oMath>
      <w:r>
        <w:rPr>
          <w:lang w:eastAsia="zh-CN"/>
        </w:rPr>
        <w:t xml:space="preserve"> </w:t>
      </w:r>
    </w:p>
    <w:p w14:paraId="47D34441" w14:textId="77777777" w:rsidR="00D662EA" w:rsidRDefault="00D662EA" w:rsidP="00D662EA">
      <w:pPr>
        <w:pStyle w:val="aff8"/>
        <w:ind w:firstLineChars="400" w:firstLine="840"/>
        <w:rPr>
          <w:lang w:eastAsia="zh-CN"/>
        </w:rPr>
      </w:pPr>
      <w:r>
        <w:rPr>
          <w:lang w:eastAsia="zh-CN"/>
        </w:rPr>
        <w:t>样本</w:t>
      </w:r>
      <m:oMath>
        <m:r>
          <w:rPr>
            <w:rFonts w:ascii="Cambria Math" w:hAnsi="Cambria Math"/>
            <w:lang w:eastAsia="zh-CN"/>
          </w:rPr>
          <m:t>k</m:t>
        </m:r>
      </m:oMath>
      <w:r>
        <w:rPr>
          <w:lang w:eastAsia="zh-CN"/>
        </w:rPr>
        <w:t>阶中心矩：</w:t>
      </w:r>
      <m:oMath>
        <m:sSub>
          <m:sSubPr>
            <m:ctrlPr>
              <w:rPr>
                <w:rFonts w:ascii="Cambria Math" w:hAnsi="Cambria Math"/>
              </w:rPr>
            </m:ctrlPr>
          </m:sSubPr>
          <m:e>
            <m:r>
              <w:rPr>
                <w:rFonts w:ascii="Cambria Math" w:hAnsi="Cambria Math"/>
                <w:lang w:eastAsia="zh-CN"/>
              </w:rPr>
              <m:t>B</m:t>
            </m:r>
          </m:e>
          <m:sub>
            <m:r>
              <w:rPr>
                <w:rFonts w:ascii="Cambria Math" w:hAnsi="Cambria Math"/>
                <w:lang w:eastAsia="zh-CN"/>
              </w:rPr>
              <m:t>k</m:t>
            </m:r>
          </m:sub>
        </m:sSub>
        <m:r>
          <w:rPr>
            <w:rFonts w:ascii="Cambria Math" w:hAnsi="Cambria Math"/>
            <w:lang w:eastAsia="zh-CN"/>
          </w:rPr>
          <m:t>=</m:t>
        </m:r>
        <m:f>
          <m:fPr>
            <m:ctrlPr>
              <w:rPr>
                <w:rFonts w:ascii="Cambria Math" w:hAnsi="Cambria Math"/>
              </w:rPr>
            </m:ctrlPr>
          </m:fPr>
          <m:num>
            <m:r>
              <w:rPr>
                <w:rFonts w:ascii="Cambria Math" w:hAnsi="Cambria Math"/>
                <w:lang w:eastAsia="zh-CN"/>
              </w:rPr>
              <m:t>1</m:t>
            </m:r>
          </m:num>
          <m:den>
            <m:r>
              <w:rPr>
                <w:rFonts w:ascii="Cambria Math" w:hAnsi="Cambria Math"/>
                <w:lang w:eastAsia="zh-CN"/>
              </w:rPr>
              <m:t>n</m:t>
            </m:r>
          </m:den>
        </m:f>
        <m:nary>
          <m:naryPr>
            <m:chr m:val="∑"/>
            <m:limLoc m:val="undOvr"/>
            <m:ctrlPr>
              <w:rPr>
                <w:rFonts w:ascii="Cambria Math" w:hAnsi="Cambria Math"/>
              </w:rPr>
            </m:ctrlPr>
          </m:naryPr>
          <m:sub>
            <m:r>
              <w:rPr>
                <w:rFonts w:ascii="Cambria Math" w:hAnsi="Cambria Math"/>
                <w:lang w:eastAsia="zh-CN"/>
              </w:rPr>
              <m:t>i=1</m:t>
            </m:r>
          </m:sub>
          <m:sup>
            <m:r>
              <w:rPr>
                <w:rFonts w:ascii="Cambria Math" w:hAnsi="Cambria Math"/>
                <w:lang w:eastAsia="zh-CN"/>
              </w:rPr>
              <m:t>n</m:t>
            </m:r>
          </m:sup>
          <m:e>
            <m:sSup>
              <m:sSupPr>
                <m:ctrlPr>
                  <w:rPr>
                    <w:rFonts w:ascii="Cambria Math" w:hAnsi="Cambria Math"/>
                  </w:rPr>
                </m:ctrlPr>
              </m:sSupPr>
              <m:e>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m:t>
                </m:r>
                <m:bar>
                  <m:barPr>
                    <m:pos m:val="top"/>
                    <m:ctrlPr>
                      <w:rPr>
                        <w:rFonts w:ascii="Cambria Math" w:hAnsi="Cambria Math"/>
                      </w:rPr>
                    </m:ctrlPr>
                  </m:barPr>
                  <m:e>
                    <m:r>
                      <w:rPr>
                        <w:rFonts w:ascii="Cambria Math" w:hAnsi="Cambria Math"/>
                        <w:lang w:eastAsia="zh-CN"/>
                      </w:rPr>
                      <m:t>X</m:t>
                    </m:r>
                  </m:e>
                </m:bar>
                <m:r>
                  <w:rPr>
                    <w:rFonts w:ascii="Cambria Math" w:hAnsi="Cambria Math"/>
                    <w:lang w:eastAsia="zh-CN"/>
                  </w:rPr>
                  <m:t>)</m:t>
                </m:r>
              </m:e>
              <m:sup>
                <m:r>
                  <w:rPr>
                    <w:rFonts w:ascii="Cambria Math" w:hAnsi="Cambria Math"/>
                    <w:lang w:eastAsia="zh-CN"/>
                  </w:rPr>
                  <m:t>k</m:t>
                </m:r>
              </m:sup>
            </m:sSup>
          </m:e>
        </m:nary>
        <m:r>
          <w:rPr>
            <w:rFonts w:ascii="Cambria Math" w:hAnsi="Cambria Math"/>
            <w:lang w:eastAsia="zh-CN"/>
          </w:rPr>
          <m:t>,k=1,2,⋯</m:t>
        </m:r>
      </m:oMath>
      <w:r>
        <w:rPr>
          <w:lang w:eastAsia="zh-CN"/>
        </w:rPr>
        <w:t xml:space="preserve">  </w:t>
      </w:r>
    </w:p>
    <w:p w14:paraId="0EEE50B3" w14:textId="77777777" w:rsidR="00D662EA" w:rsidRDefault="00D662EA" w:rsidP="00D662EA">
      <w:pPr>
        <w:pStyle w:val="aff8"/>
        <w:rPr>
          <w:b/>
          <w:sz w:val="24"/>
          <w:lang w:eastAsia="zh-CN"/>
        </w:rPr>
      </w:pPr>
      <w:r w:rsidRPr="00F67117">
        <w:rPr>
          <w:rFonts w:hint="eastAsia"/>
          <w:b/>
          <w:sz w:val="24"/>
          <w:lang w:eastAsia="zh-CN"/>
        </w:rPr>
        <w:t>2</w:t>
      </w:r>
      <w:r w:rsidRPr="00F67117">
        <w:rPr>
          <w:b/>
          <w:sz w:val="24"/>
          <w:lang w:eastAsia="zh-CN"/>
        </w:rPr>
        <w:t>.分布</w:t>
      </w:r>
    </w:p>
    <w:p w14:paraId="679AA9C2" w14:textId="77777777" w:rsidR="00D662EA" w:rsidRPr="001234B8" w:rsidRDefault="00000000" w:rsidP="00D662EA">
      <w:pPr>
        <w:pStyle w:val="aff8"/>
        <w:rPr>
          <w:lang w:eastAsia="zh-CN"/>
        </w:rPr>
      </w:pPr>
      <m:oMath>
        <m:sSup>
          <m:sSupPr>
            <m:ctrlPr>
              <w:rPr>
                <w:rFonts w:ascii="Cambria Math" w:hAnsi="Cambria Math"/>
              </w:rPr>
            </m:ctrlPr>
          </m:sSupPr>
          <m:e>
            <m:r>
              <w:rPr>
                <w:rFonts w:ascii="Cambria Math" w:hAnsi="Cambria Math"/>
                <w:lang w:eastAsia="zh-CN"/>
              </w:rPr>
              <m:t>χ</m:t>
            </m:r>
          </m:e>
          <m:sup>
            <m:r>
              <w:rPr>
                <w:rFonts w:ascii="Cambria Math" w:hAnsi="Cambria Math"/>
                <w:lang w:eastAsia="zh-CN"/>
              </w:rPr>
              <m:t>2</m:t>
            </m:r>
          </m:sup>
        </m:sSup>
      </m:oMath>
      <w:r w:rsidR="00D662EA">
        <w:rPr>
          <w:lang w:eastAsia="zh-CN"/>
        </w:rPr>
        <w:t>分布：</w:t>
      </w:r>
      <m:oMath>
        <m:sSup>
          <m:sSupPr>
            <m:ctrlPr>
              <w:rPr>
                <w:rFonts w:ascii="Cambria Math" w:hAnsi="Cambria Math"/>
              </w:rPr>
            </m:ctrlPr>
          </m:sSupPr>
          <m:e>
            <m:r>
              <w:rPr>
                <w:rFonts w:ascii="Cambria Math" w:hAnsi="Cambria Math"/>
                <w:lang w:eastAsia="zh-CN"/>
              </w:rPr>
              <m:t>χ</m:t>
            </m:r>
          </m:e>
          <m:sup>
            <m:r>
              <w:rPr>
                <w:rFonts w:ascii="Cambria Math" w:hAnsi="Cambria Math"/>
                <w:lang w:eastAsia="zh-CN"/>
              </w:rPr>
              <m:t>2</m:t>
            </m:r>
          </m:sup>
        </m:sSup>
        <m:r>
          <w:rPr>
            <w:rFonts w:ascii="Cambria Math" w:hAnsi="Cambria Math"/>
            <w:lang w:eastAsia="zh-CN"/>
          </w:rPr>
          <m:t>=</m:t>
        </m:r>
        <m:sSubSup>
          <m:sSubSupPr>
            <m:ctrlPr>
              <w:rPr>
                <w:rFonts w:ascii="Cambria Math" w:hAnsi="Cambria Math"/>
              </w:rPr>
            </m:ctrlPr>
          </m:sSubSupPr>
          <m:e>
            <m:r>
              <w:rPr>
                <w:rFonts w:ascii="Cambria Math" w:hAnsi="Cambria Math"/>
                <w:lang w:eastAsia="zh-CN"/>
              </w:rPr>
              <m:t>X</m:t>
            </m:r>
          </m:e>
          <m:sub>
            <m:r>
              <w:rPr>
                <w:rFonts w:ascii="Cambria Math" w:hAnsi="Cambria Math"/>
                <w:lang w:eastAsia="zh-CN"/>
              </w:rPr>
              <m:t>1</m:t>
            </m:r>
          </m:sub>
          <m:sup>
            <m:r>
              <w:rPr>
                <w:rFonts w:ascii="Cambria Math" w:hAnsi="Cambria Math"/>
                <w:lang w:eastAsia="zh-CN"/>
              </w:rPr>
              <m:t>2</m:t>
            </m:r>
          </m:sup>
        </m:sSubSup>
        <m:r>
          <w:rPr>
            <w:rFonts w:ascii="Cambria Math" w:hAnsi="Cambria Math"/>
            <w:lang w:eastAsia="zh-CN"/>
          </w:rPr>
          <m:t>+</m:t>
        </m:r>
        <m:sSubSup>
          <m:sSubSupPr>
            <m:ctrlPr>
              <w:rPr>
                <w:rFonts w:ascii="Cambria Math" w:hAnsi="Cambria Math"/>
              </w:rPr>
            </m:ctrlPr>
          </m:sSubSupPr>
          <m:e>
            <m:r>
              <w:rPr>
                <w:rFonts w:ascii="Cambria Math" w:hAnsi="Cambria Math"/>
                <w:lang w:eastAsia="zh-CN"/>
              </w:rPr>
              <m:t>X</m:t>
            </m:r>
          </m:e>
          <m:sub>
            <m:r>
              <w:rPr>
                <w:rFonts w:ascii="Cambria Math" w:hAnsi="Cambria Math"/>
                <w:lang w:eastAsia="zh-CN"/>
              </w:rPr>
              <m:t>2</m:t>
            </m:r>
          </m:sub>
          <m:sup>
            <m:r>
              <w:rPr>
                <w:rFonts w:ascii="Cambria Math" w:hAnsi="Cambria Math"/>
                <w:lang w:eastAsia="zh-CN"/>
              </w:rPr>
              <m:t>2</m:t>
            </m:r>
          </m:sup>
        </m:sSubSup>
        <m:r>
          <w:rPr>
            <w:rFonts w:ascii="Cambria Math" w:hAnsi="Cambria Math"/>
            <w:lang w:eastAsia="zh-CN"/>
          </w:rPr>
          <m:t>+⋯+</m:t>
        </m:r>
        <m:sSubSup>
          <m:sSubSupPr>
            <m:ctrlPr>
              <w:rPr>
                <w:rFonts w:ascii="Cambria Math" w:hAnsi="Cambria Math"/>
              </w:rPr>
            </m:ctrlPr>
          </m:sSubSupPr>
          <m:e>
            <m:r>
              <w:rPr>
                <w:rFonts w:ascii="Cambria Math" w:hAnsi="Cambria Math"/>
                <w:lang w:eastAsia="zh-CN"/>
              </w:rPr>
              <m:t>X</m:t>
            </m:r>
          </m:e>
          <m:sub>
            <m:r>
              <w:rPr>
                <w:rFonts w:ascii="Cambria Math" w:hAnsi="Cambria Math"/>
                <w:lang w:eastAsia="zh-CN"/>
              </w:rPr>
              <m:t>n</m:t>
            </m:r>
          </m:sub>
          <m:sup>
            <m:r>
              <w:rPr>
                <w:rFonts w:ascii="Cambria Math" w:hAnsi="Cambria Math"/>
                <w:lang w:eastAsia="zh-CN"/>
              </w:rPr>
              <m:t>2</m:t>
            </m:r>
          </m:sup>
        </m:sSubSup>
        <m:r>
          <w:rPr>
            <w:rFonts w:ascii="Cambria Math" w:hAnsi="Cambria Math" w:hint="eastAsia"/>
            <w:lang w:eastAsia="zh-CN"/>
          </w:rPr>
          <m:t>~</m:t>
        </m:r>
        <m:sSup>
          <m:sSupPr>
            <m:ctrlPr>
              <w:rPr>
                <w:rFonts w:ascii="Cambria Math" w:hAnsi="Cambria Math"/>
              </w:rPr>
            </m:ctrlPr>
          </m:sSupPr>
          <m:e>
            <m:r>
              <w:rPr>
                <w:rFonts w:ascii="Cambria Math" w:hAnsi="Cambria Math"/>
                <w:lang w:eastAsia="zh-CN"/>
              </w:rPr>
              <m:t>χ</m:t>
            </m:r>
          </m:e>
          <m:sup>
            <m:r>
              <w:rPr>
                <w:rFonts w:ascii="Cambria Math" w:hAnsi="Cambria Math"/>
                <w:lang w:eastAsia="zh-CN"/>
              </w:rPr>
              <m:t>2</m:t>
            </m:r>
          </m:sup>
        </m:sSup>
        <m:r>
          <w:rPr>
            <w:rFonts w:ascii="Cambria Math" w:hAnsi="Cambria Math"/>
            <w:lang w:eastAsia="zh-CN"/>
          </w:rPr>
          <m:t>(n)</m:t>
        </m:r>
      </m:oMath>
      <w:r w:rsidR="00D662EA">
        <w:rPr>
          <w:lang w:eastAsia="zh-CN"/>
        </w:rPr>
        <w:t>，其中</w:t>
      </w:r>
      <m:oMath>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r>
          <w:rPr>
            <w:rFonts w:ascii="Cambria Math" w:hAnsi="Cambria Math"/>
            <w:lang w:eastAsia="zh-CN"/>
          </w:rPr>
          <m:t>,</m:t>
        </m:r>
      </m:oMath>
      <w:r w:rsidR="00D662EA">
        <w:rPr>
          <w:lang w:eastAsia="zh-CN"/>
        </w:rPr>
        <w:t>相互独立，且同服从</w:t>
      </w:r>
      <m:oMath>
        <m:r>
          <w:rPr>
            <w:rFonts w:ascii="Cambria Math" w:hAnsi="Cambria Math"/>
            <w:lang w:eastAsia="zh-CN"/>
          </w:rPr>
          <m:t>N(0,1)</m:t>
        </m:r>
      </m:oMath>
      <w:r w:rsidR="00D662EA">
        <w:rPr>
          <w:lang w:eastAsia="zh-CN"/>
        </w:rPr>
        <w:t xml:space="preserve"> </w:t>
      </w:r>
    </w:p>
    <w:p w14:paraId="336F634D" w14:textId="77777777" w:rsidR="00D662EA" w:rsidRDefault="00D662EA" w:rsidP="00D662EA">
      <w:pPr>
        <w:pStyle w:val="aff8"/>
        <w:rPr>
          <w:lang w:eastAsia="zh-CN"/>
        </w:rPr>
      </w:pPr>
      <m:oMath>
        <m:r>
          <w:rPr>
            <w:rFonts w:ascii="Cambria Math" w:hAnsi="Cambria Math"/>
            <w:lang w:eastAsia="zh-CN"/>
          </w:rPr>
          <m:t>t</m:t>
        </m:r>
      </m:oMath>
      <w:r>
        <w:rPr>
          <w:lang w:eastAsia="zh-CN"/>
        </w:rPr>
        <w:t>分布：</w:t>
      </w:r>
      <m:oMath>
        <m:r>
          <w:rPr>
            <w:rFonts w:ascii="Cambria Math" w:hAnsi="Cambria Math"/>
            <w:lang w:eastAsia="zh-CN"/>
          </w:rPr>
          <m:t>T=</m:t>
        </m:r>
        <m:f>
          <m:fPr>
            <m:ctrlPr>
              <w:rPr>
                <w:rFonts w:ascii="Cambria Math" w:hAnsi="Cambria Math"/>
              </w:rPr>
            </m:ctrlPr>
          </m:fPr>
          <m:num>
            <m:r>
              <w:rPr>
                <w:rFonts w:ascii="Cambria Math" w:hAnsi="Cambria Math"/>
                <w:lang w:eastAsia="zh-CN"/>
              </w:rPr>
              <m:t>X</m:t>
            </m:r>
          </m:num>
          <m:den>
            <m:rad>
              <m:radPr>
                <m:degHide m:val="1"/>
                <m:ctrlPr>
                  <w:rPr>
                    <w:rFonts w:ascii="Cambria Math" w:hAnsi="Cambria Math"/>
                  </w:rPr>
                </m:ctrlPr>
              </m:radPr>
              <m:deg/>
              <m:e>
                <m:r>
                  <w:rPr>
                    <w:rFonts w:ascii="Cambria Math" w:hAnsi="Cambria Math"/>
                    <w:lang w:eastAsia="zh-CN"/>
                  </w:rPr>
                  <m:t>Y/n</m:t>
                </m:r>
              </m:e>
            </m:rad>
          </m:den>
        </m:f>
        <m:r>
          <w:rPr>
            <w:rFonts w:ascii="Cambria Math" w:hAnsi="Cambria Math" w:hint="eastAsia"/>
            <w:lang w:eastAsia="zh-CN"/>
          </w:rPr>
          <m:t>~</m:t>
        </m:r>
        <m:r>
          <w:rPr>
            <w:rFonts w:ascii="Cambria Math" w:hAnsi="Cambria Math"/>
            <w:lang w:eastAsia="zh-CN"/>
          </w:rPr>
          <m:t>t(n)</m:t>
        </m:r>
      </m:oMath>
      <w:r>
        <w:rPr>
          <w:lang w:eastAsia="zh-CN"/>
        </w:rPr>
        <w:t xml:space="preserve"> </w:t>
      </w:r>
      <w:r>
        <w:rPr>
          <w:rFonts w:hint="eastAsia"/>
          <w:lang w:eastAsia="zh-CN"/>
        </w:rPr>
        <w:t>，</w:t>
      </w:r>
      <w:r>
        <w:rPr>
          <w:lang w:eastAsia="zh-CN"/>
        </w:rPr>
        <w:t>其中</w:t>
      </w:r>
      <m:oMath>
        <m:r>
          <w:rPr>
            <w:rFonts w:ascii="Cambria Math" w:hAnsi="Cambria Math"/>
            <w:lang w:eastAsia="zh-CN"/>
          </w:rPr>
          <m:t>X</m:t>
        </m:r>
        <m:r>
          <w:rPr>
            <w:rFonts w:ascii="Cambria Math" w:hAnsi="Cambria Math" w:hint="eastAsia"/>
            <w:lang w:eastAsia="zh-CN"/>
          </w:rPr>
          <m:t>~</m:t>
        </m:r>
        <m:r>
          <w:rPr>
            <w:rFonts w:ascii="Cambria Math" w:hAnsi="Cambria Math"/>
            <w:lang w:eastAsia="zh-CN"/>
          </w:rPr>
          <m:t>N</m:t>
        </m:r>
        <m:d>
          <m:dPr>
            <m:ctrlPr>
              <w:rPr>
                <w:rFonts w:ascii="Cambria Math" w:hAnsi="Cambria Math"/>
                <w:i/>
              </w:rPr>
            </m:ctrlPr>
          </m:dPr>
          <m:e>
            <m:r>
              <w:rPr>
                <w:rFonts w:ascii="Cambria Math" w:hAnsi="Cambria Math"/>
                <w:lang w:eastAsia="zh-CN"/>
              </w:rPr>
              <m:t>0,1</m:t>
            </m:r>
          </m:e>
        </m:d>
        <m:r>
          <w:rPr>
            <w:rFonts w:ascii="Cambria Math" w:hAnsi="Cambria Math"/>
            <w:lang w:eastAsia="zh-CN"/>
          </w:rPr>
          <m:t>,Y</m:t>
        </m:r>
        <m:r>
          <w:rPr>
            <w:rFonts w:ascii="Cambria Math" w:hAnsi="Cambria Math" w:hint="eastAsia"/>
            <w:lang w:eastAsia="zh-CN"/>
          </w:rPr>
          <m:t>~</m:t>
        </m:r>
        <m:sSup>
          <m:sSupPr>
            <m:ctrlPr>
              <w:rPr>
                <w:rFonts w:ascii="Cambria Math" w:hAnsi="Cambria Math"/>
              </w:rPr>
            </m:ctrlPr>
          </m:sSupPr>
          <m:e>
            <m:r>
              <w:rPr>
                <w:rFonts w:ascii="Cambria Math" w:hAnsi="Cambria Math"/>
                <w:lang w:eastAsia="zh-CN"/>
              </w:rPr>
              <m:t>χ</m:t>
            </m:r>
          </m:e>
          <m:sup>
            <m:r>
              <w:rPr>
                <w:rFonts w:ascii="Cambria Math" w:hAnsi="Cambria Math"/>
                <w:lang w:eastAsia="zh-CN"/>
              </w:rPr>
              <m:t>2</m:t>
            </m:r>
          </m:sup>
        </m:sSup>
        <m:r>
          <w:rPr>
            <w:rFonts w:ascii="Cambria Math" w:hAnsi="Cambria Math"/>
            <w:lang w:eastAsia="zh-CN"/>
          </w:rPr>
          <m:t>(n),</m:t>
        </m:r>
      </m:oMath>
      <w:r>
        <w:rPr>
          <w:lang w:eastAsia="zh-CN"/>
        </w:rPr>
        <w:t>且</w:t>
      </w:r>
      <m:oMath>
        <m:r>
          <w:rPr>
            <w:rFonts w:ascii="Cambria Math" w:hAnsi="Cambria Math"/>
            <w:lang w:eastAsia="zh-CN"/>
          </w:rPr>
          <m:t>X</m:t>
        </m:r>
      </m:oMath>
      <w:r>
        <w:rPr>
          <w:lang w:eastAsia="zh-CN"/>
        </w:rPr>
        <w:t>，</w:t>
      </w:r>
      <m:oMath>
        <m:r>
          <w:rPr>
            <w:rFonts w:ascii="Cambria Math" w:hAnsi="Cambria Math"/>
            <w:lang w:eastAsia="zh-CN"/>
          </w:rPr>
          <m:t>Y</m:t>
        </m:r>
      </m:oMath>
      <w:r>
        <w:rPr>
          <w:lang w:eastAsia="zh-CN"/>
        </w:rPr>
        <w:t xml:space="preserve"> 相互独立</w:t>
      </w:r>
      <w:r>
        <w:rPr>
          <w:rFonts w:hint="eastAsia"/>
          <w:lang w:eastAsia="zh-CN"/>
        </w:rPr>
        <w:t>。</w:t>
      </w:r>
      <w:r>
        <w:rPr>
          <w:lang w:eastAsia="zh-CN"/>
        </w:rPr>
        <w:t xml:space="preserve"> </w:t>
      </w:r>
    </w:p>
    <w:p w14:paraId="5341430F" w14:textId="77777777" w:rsidR="00D662EA" w:rsidRDefault="00D662EA" w:rsidP="00D662EA">
      <w:pPr>
        <w:pStyle w:val="aff8"/>
        <w:rPr>
          <w:lang w:eastAsia="zh-CN"/>
        </w:rPr>
      </w:pPr>
      <w:r>
        <w:rPr>
          <w:lang w:eastAsia="zh-CN"/>
        </w:rPr>
        <w:t>F分布：</w:t>
      </w:r>
      <m:oMath>
        <m:r>
          <w:rPr>
            <w:rFonts w:ascii="Cambria Math" w:hAnsi="Cambria Math"/>
            <w:lang w:eastAsia="zh-CN"/>
          </w:rPr>
          <m:t>F=</m:t>
        </m:r>
        <m:f>
          <m:fPr>
            <m:ctrlPr>
              <w:rPr>
                <w:rFonts w:ascii="Cambria Math" w:hAnsi="Cambria Math"/>
              </w:rPr>
            </m:ctrlPr>
          </m:fPr>
          <m:num>
            <m:r>
              <w:rPr>
                <w:rFonts w:ascii="Cambria Math" w:hAnsi="Cambria Math"/>
                <w:lang w:eastAsia="zh-CN"/>
              </w:rPr>
              <m:t>X/</m:t>
            </m:r>
            <m:sSub>
              <m:sSubPr>
                <m:ctrlPr>
                  <w:rPr>
                    <w:rFonts w:ascii="Cambria Math" w:hAnsi="Cambria Math"/>
                  </w:rPr>
                </m:ctrlPr>
              </m:sSubPr>
              <m:e>
                <m:r>
                  <w:rPr>
                    <w:rFonts w:ascii="Cambria Math" w:hAnsi="Cambria Math"/>
                    <w:lang w:eastAsia="zh-CN"/>
                  </w:rPr>
                  <m:t>n</m:t>
                </m:r>
              </m:e>
              <m:sub>
                <m:r>
                  <w:rPr>
                    <w:rFonts w:ascii="Cambria Math" w:hAnsi="Cambria Math"/>
                    <w:lang w:eastAsia="zh-CN"/>
                  </w:rPr>
                  <m:t>1</m:t>
                </m:r>
              </m:sub>
            </m:sSub>
          </m:num>
          <m:den>
            <m:r>
              <w:rPr>
                <w:rFonts w:ascii="Cambria Math" w:hAnsi="Cambria Math"/>
                <w:lang w:eastAsia="zh-CN"/>
              </w:rPr>
              <m:t>Y/</m:t>
            </m:r>
            <m:sSub>
              <m:sSubPr>
                <m:ctrlPr>
                  <w:rPr>
                    <w:rFonts w:ascii="Cambria Math" w:hAnsi="Cambria Math"/>
                  </w:rPr>
                </m:ctrlPr>
              </m:sSubPr>
              <m:e>
                <m:r>
                  <w:rPr>
                    <w:rFonts w:ascii="Cambria Math" w:hAnsi="Cambria Math"/>
                    <w:lang w:eastAsia="zh-CN"/>
                  </w:rPr>
                  <m:t>n</m:t>
                </m:r>
              </m:e>
              <m:sub>
                <m:r>
                  <w:rPr>
                    <w:rFonts w:ascii="Cambria Math" w:hAnsi="Cambria Math"/>
                    <w:lang w:eastAsia="zh-CN"/>
                  </w:rPr>
                  <m:t>2</m:t>
                </m:r>
              </m:sub>
            </m:sSub>
          </m:den>
        </m:f>
        <m:r>
          <w:rPr>
            <w:rFonts w:ascii="Cambria Math" w:hAnsi="Cambria Math" w:hint="eastAsia"/>
            <w:lang w:eastAsia="zh-CN"/>
          </w:rPr>
          <m:t>~</m:t>
        </m:r>
        <m:r>
          <w:rPr>
            <w:rFonts w:ascii="Cambria Math" w:hAnsi="Cambria Math"/>
            <w:lang w:eastAsia="zh-CN"/>
          </w:rPr>
          <m:t>F(</m:t>
        </m:r>
        <m:sSub>
          <m:sSubPr>
            <m:ctrlPr>
              <w:rPr>
                <w:rFonts w:ascii="Cambria Math" w:hAnsi="Cambria Math"/>
              </w:rPr>
            </m:ctrlPr>
          </m:sSubPr>
          <m:e>
            <m:r>
              <w:rPr>
                <w:rFonts w:ascii="Cambria Math" w:hAnsi="Cambria Math"/>
                <w:lang w:eastAsia="zh-CN"/>
              </w:rPr>
              <m:t>n</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n</m:t>
            </m:r>
          </m:e>
          <m:sub>
            <m:r>
              <w:rPr>
                <w:rFonts w:ascii="Cambria Math" w:hAnsi="Cambria Math"/>
                <w:lang w:eastAsia="zh-CN"/>
              </w:rPr>
              <m:t>2</m:t>
            </m:r>
          </m:sub>
        </m:sSub>
        <m:r>
          <w:rPr>
            <w:rFonts w:ascii="Cambria Math" w:hAnsi="Cambria Math"/>
            <w:lang w:eastAsia="zh-CN"/>
          </w:rPr>
          <m:t>)</m:t>
        </m:r>
      </m:oMath>
      <w:r>
        <w:rPr>
          <w:lang w:eastAsia="zh-CN"/>
        </w:rPr>
        <w:t>，其中</w:t>
      </w:r>
      <m:oMath>
        <m:r>
          <w:rPr>
            <w:rFonts w:ascii="Cambria Math" w:hAnsi="Cambria Math"/>
            <w:lang w:eastAsia="zh-CN"/>
          </w:rPr>
          <m:t>X</m:t>
        </m:r>
        <m:r>
          <w:rPr>
            <w:rFonts w:ascii="Cambria Math" w:hAnsi="Cambria Math" w:hint="eastAsia"/>
            <w:lang w:eastAsia="zh-CN"/>
          </w:rPr>
          <m:t>~</m:t>
        </m:r>
        <m:sSup>
          <m:sSupPr>
            <m:ctrlPr>
              <w:rPr>
                <w:rFonts w:ascii="Cambria Math" w:hAnsi="Cambria Math"/>
              </w:rPr>
            </m:ctrlPr>
          </m:sSupPr>
          <m:e>
            <m:r>
              <w:rPr>
                <w:rFonts w:ascii="Cambria Math" w:hAnsi="Cambria Math"/>
                <w:lang w:eastAsia="zh-CN"/>
              </w:rPr>
              <m:t>χ</m:t>
            </m:r>
          </m:e>
          <m:sup>
            <m:r>
              <w:rPr>
                <w:rFonts w:ascii="Cambria Math" w:hAnsi="Cambria Math"/>
                <w:lang w:eastAsia="zh-CN"/>
              </w:rPr>
              <m:t>2</m:t>
            </m:r>
          </m:sup>
        </m:sSup>
        <m:d>
          <m:dPr>
            <m:ctrlPr>
              <w:rPr>
                <w:rFonts w:ascii="Cambria Math" w:hAnsi="Cambria Math"/>
                <w:i/>
              </w:rPr>
            </m:ctrlPr>
          </m:dPr>
          <m:e>
            <m:sSub>
              <m:sSubPr>
                <m:ctrlPr>
                  <w:rPr>
                    <w:rFonts w:ascii="Cambria Math" w:hAnsi="Cambria Math"/>
                  </w:rPr>
                </m:ctrlPr>
              </m:sSubPr>
              <m:e>
                <m:r>
                  <w:rPr>
                    <w:rFonts w:ascii="Cambria Math" w:hAnsi="Cambria Math"/>
                    <w:lang w:eastAsia="zh-CN"/>
                  </w:rPr>
                  <m:t>n</m:t>
                </m:r>
              </m:e>
              <m:sub>
                <m:r>
                  <w:rPr>
                    <w:rFonts w:ascii="Cambria Math" w:hAnsi="Cambria Math"/>
                    <w:lang w:eastAsia="zh-CN"/>
                  </w:rPr>
                  <m:t>1</m:t>
                </m:r>
              </m:sub>
            </m:sSub>
          </m:e>
        </m:d>
        <m:r>
          <w:rPr>
            <w:rFonts w:ascii="Cambria Math" w:hAnsi="Cambria Math"/>
            <w:lang w:eastAsia="zh-CN"/>
          </w:rPr>
          <m:t>,Y</m:t>
        </m:r>
        <m:r>
          <w:rPr>
            <w:rFonts w:ascii="Cambria Math" w:hAnsi="Cambria Math" w:hint="eastAsia"/>
            <w:lang w:eastAsia="zh-CN"/>
          </w:rPr>
          <m:t>~</m:t>
        </m:r>
        <m:sSup>
          <m:sSupPr>
            <m:ctrlPr>
              <w:rPr>
                <w:rFonts w:ascii="Cambria Math" w:hAnsi="Cambria Math"/>
              </w:rPr>
            </m:ctrlPr>
          </m:sSupPr>
          <m:e>
            <m:r>
              <w:rPr>
                <w:rFonts w:ascii="Cambria Math" w:hAnsi="Cambria Math"/>
                <w:lang w:eastAsia="zh-CN"/>
              </w:rPr>
              <m:t>χ</m:t>
            </m:r>
          </m:e>
          <m:sup>
            <m:r>
              <w:rPr>
                <w:rFonts w:ascii="Cambria Math" w:hAnsi="Cambria Math"/>
                <w:lang w:eastAsia="zh-CN"/>
              </w:rPr>
              <m:t>2</m:t>
            </m:r>
          </m:sup>
        </m:sSup>
        <m:r>
          <w:rPr>
            <w:rFonts w:ascii="Cambria Math" w:hAnsi="Cambria Math"/>
            <w:lang w:eastAsia="zh-CN"/>
          </w:rPr>
          <m:t>(</m:t>
        </m:r>
        <m:sSub>
          <m:sSubPr>
            <m:ctrlPr>
              <w:rPr>
                <w:rFonts w:ascii="Cambria Math" w:hAnsi="Cambria Math"/>
              </w:rPr>
            </m:ctrlPr>
          </m:sSubPr>
          <m:e>
            <m:r>
              <w:rPr>
                <w:rFonts w:ascii="Cambria Math" w:hAnsi="Cambria Math"/>
                <w:lang w:eastAsia="zh-CN"/>
              </w:rPr>
              <m:t>n</m:t>
            </m:r>
          </m:e>
          <m:sub>
            <m:r>
              <w:rPr>
                <w:rFonts w:ascii="Cambria Math" w:hAnsi="Cambria Math"/>
                <w:lang w:eastAsia="zh-CN"/>
              </w:rPr>
              <m:t>2</m:t>
            </m:r>
          </m:sub>
        </m:sSub>
        <m:r>
          <w:rPr>
            <w:rFonts w:ascii="Cambria Math" w:hAnsi="Cambria Math"/>
            <w:lang w:eastAsia="zh-CN"/>
          </w:rPr>
          <m:t>),</m:t>
        </m:r>
      </m:oMath>
      <w:r>
        <w:rPr>
          <w:lang w:eastAsia="zh-CN"/>
        </w:rPr>
        <w:t>且</w:t>
      </w:r>
      <m:oMath>
        <m:r>
          <w:rPr>
            <w:rFonts w:ascii="Cambria Math" w:hAnsi="Cambria Math"/>
            <w:lang w:eastAsia="zh-CN"/>
          </w:rPr>
          <m:t>X</m:t>
        </m:r>
      </m:oMath>
      <w:r>
        <w:rPr>
          <w:lang w:eastAsia="zh-CN"/>
        </w:rPr>
        <w:t>，</w:t>
      </w:r>
      <m:oMath>
        <m:r>
          <w:rPr>
            <w:rFonts w:ascii="Cambria Math" w:hAnsi="Cambria Math"/>
            <w:lang w:eastAsia="zh-CN"/>
          </w:rPr>
          <m:t>Y</m:t>
        </m:r>
      </m:oMath>
      <w:r>
        <w:rPr>
          <w:lang w:eastAsia="zh-CN"/>
        </w:rPr>
        <w:t>相互独立</w:t>
      </w:r>
      <w:r>
        <w:rPr>
          <w:rFonts w:hint="eastAsia"/>
          <w:lang w:eastAsia="zh-CN"/>
        </w:rPr>
        <w:t>。</w:t>
      </w:r>
      <w:r>
        <w:rPr>
          <w:lang w:eastAsia="zh-CN"/>
        </w:rPr>
        <w:t xml:space="preserve"> </w:t>
      </w:r>
    </w:p>
    <w:p w14:paraId="09B6783C" w14:textId="77777777" w:rsidR="00D662EA" w:rsidRDefault="00D662EA" w:rsidP="00D662EA">
      <w:pPr>
        <w:pStyle w:val="aff8"/>
        <w:rPr>
          <w:lang w:eastAsia="zh-CN"/>
        </w:rPr>
      </w:pPr>
      <w:r>
        <w:rPr>
          <w:lang w:eastAsia="zh-CN"/>
        </w:rPr>
        <w:t>分位数：若</w:t>
      </w:r>
      <m:oMath>
        <m:r>
          <w:rPr>
            <w:rFonts w:ascii="Cambria Math" w:hAnsi="Cambria Math"/>
            <w:lang w:eastAsia="zh-CN"/>
          </w:rPr>
          <m:t>P(X≤</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α</m:t>
            </m:r>
          </m:sub>
        </m:sSub>
        <m:r>
          <w:rPr>
            <w:rFonts w:ascii="Cambria Math" w:hAnsi="Cambria Math"/>
            <w:lang w:eastAsia="zh-CN"/>
          </w:rPr>
          <m:t>)=α,</m:t>
        </m:r>
      </m:oMath>
      <w:r>
        <w:rPr>
          <w:lang w:eastAsia="zh-CN"/>
        </w:rPr>
        <w:t>则称</w:t>
      </w:r>
      <m:oMath>
        <m:sSub>
          <m:sSubPr>
            <m:ctrlPr>
              <w:rPr>
                <w:rFonts w:ascii="Cambria Math" w:hAnsi="Cambria Math"/>
              </w:rPr>
            </m:ctrlPr>
          </m:sSubPr>
          <m:e>
            <m:r>
              <w:rPr>
                <w:rFonts w:ascii="Cambria Math" w:hAnsi="Cambria Math"/>
                <w:lang w:eastAsia="zh-CN"/>
              </w:rPr>
              <m:t>x</m:t>
            </m:r>
          </m:e>
          <m:sub>
            <m:r>
              <w:rPr>
                <w:rFonts w:ascii="Cambria Math" w:hAnsi="Cambria Math"/>
                <w:lang w:eastAsia="zh-CN"/>
              </w:rPr>
              <m:t>α</m:t>
            </m:r>
          </m:sub>
        </m:sSub>
      </m:oMath>
      <w:r>
        <w:rPr>
          <w:lang w:eastAsia="zh-CN"/>
        </w:rPr>
        <w:t>为</w:t>
      </w:r>
      <m:oMath>
        <m:r>
          <w:rPr>
            <w:rFonts w:ascii="Cambria Math" w:hAnsi="Cambria Math"/>
            <w:lang w:eastAsia="zh-CN"/>
          </w:rPr>
          <m:t>X</m:t>
        </m:r>
      </m:oMath>
      <w:r>
        <w:rPr>
          <w:lang w:eastAsia="zh-CN"/>
        </w:rPr>
        <w:t>的</w:t>
      </w:r>
      <m:oMath>
        <m:r>
          <w:rPr>
            <w:rFonts w:ascii="Cambria Math" w:hAnsi="Cambria Math"/>
            <w:lang w:eastAsia="zh-CN"/>
          </w:rPr>
          <m:t>α</m:t>
        </m:r>
      </m:oMath>
      <w:r>
        <w:rPr>
          <w:lang w:eastAsia="zh-CN"/>
        </w:rPr>
        <w:t xml:space="preserve">分位数 </w:t>
      </w:r>
    </w:p>
    <w:p w14:paraId="382F4AD9" w14:textId="77777777" w:rsidR="00D662EA" w:rsidRPr="00F67117" w:rsidRDefault="00D662EA" w:rsidP="00D662EA">
      <w:pPr>
        <w:pStyle w:val="aff8"/>
        <w:rPr>
          <w:b/>
          <w:sz w:val="24"/>
          <w:lang w:eastAsia="zh-CN"/>
        </w:rPr>
      </w:pPr>
      <w:r w:rsidRPr="00F67117">
        <w:rPr>
          <w:rFonts w:hint="eastAsia"/>
          <w:b/>
          <w:sz w:val="24"/>
          <w:lang w:eastAsia="zh-CN"/>
        </w:rPr>
        <w:t>3</w:t>
      </w:r>
      <w:r w:rsidRPr="00F67117">
        <w:rPr>
          <w:b/>
          <w:sz w:val="24"/>
          <w:lang w:eastAsia="zh-CN"/>
        </w:rPr>
        <w:t>.正</w:t>
      </w:r>
      <w:proofErr w:type="gramStart"/>
      <w:r w:rsidRPr="00F67117">
        <w:rPr>
          <w:b/>
          <w:sz w:val="24"/>
          <w:lang w:eastAsia="zh-CN"/>
        </w:rPr>
        <w:t>态总体</w:t>
      </w:r>
      <w:proofErr w:type="gramEnd"/>
      <w:r w:rsidRPr="00F67117">
        <w:rPr>
          <w:b/>
          <w:sz w:val="24"/>
          <w:lang w:eastAsia="zh-CN"/>
        </w:rPr>
        <w:t xml:space="preserve">的常用样本分布 </w:t>
      </w:r>
    </w:p>
    <w:p w14:paraId="09573164" w14:textId="77777777" w:rsidR="00D662EA" w:rsidRPr="00F67117" w:rsidRDefault="00D662EA" w:rsidP="00D662EA">
      <w:pPr>
        <w:pStyle w:val="aff8"/>
        <w:rPr>
          <w:lang w:eastAsia="zh-CN"/>
        </w:rPr>
      </w:pPr>
      <w:r>
        <w:rPr>
          <w:lang w:eastAsia="zh-CN"/>
        </w:rPr>
        <w:t>(1) 设</w:t>
      </w:r>
      <m:oMath>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oMath>
      <w:r>
        <w:rPr>
          <w:lang w:eastAsia="zh-CN"/>
        </w:rPr>
        <w:t>为来自正</w:t>
      </w:r>
      <w:proofErr w:type="gramStart"/>
      <w:r>
        <w:rPr>
          <w:lang w:eastAsia="zh-CN"/>
        </w:rPr>
        <w:t>态总体</w:t>
      </w:r>
      <w:proofErr w:type="gramEnd"/>
      <m:oMath>
        <m:r>
          <w:rPr>
            <w:rFonts w:ascii="Cambria Math" w:hAnsi="Cambria Math"/>
            <w:lang w:eastAsia="zh-CN"/>
          </w:rPr>
          <m:t>N(μ,</m:t>
        </m:r>
        <m:sSup>
          <m:sSupPr>
            <m:ctrlPr>
              <w:rPr>
                <w:rFonts w:ascii="Cambria Math" w:hAnsi="Cambria Math"/>
              </w:rPr>
            </m:ctrlPr>
          </m:sSupPr>
          <m:e>
            <m:r>
              <w:rPr>
                <w:rFonts w:ascii="Cambria Math" w:hAnsi="Cambria Math"/>
                <w:lang w:eastAsia="zh-CN"/>
              </w:rPr>
              <m:t>σ</m:t>
            </m:r>
          </m:e>
          <m:sup>
            <m:r>
              <w:rPr>
                <w:rFonts w:ascii="Cambria Math" w:hAnsi="Cambria Math"/>
                <w:lang w:eastAsia="zh-CN"/>
              </w:rPr>
              <m:t>2</m:t>
            </m:r>
          </m:sup>
        </m:sSup>
        <m:r>
          <w:rPr>
            <w:rFonts w:ascii="Cambria Math" w:hAnsi="Cambria Math"/>
            <w:lang w:eastAsia="zh-CN"/>
          </w:rPr>
          <m:t>)</m:t>
        </m:r>
      </m:oMath>
      <w:r>
        <w:rPr>
          <w:lang w:eastAsia="zh-CN"/>
        </w:rPr>
        <w:t xml:space="preserve">的样本， </w:t>
      </w:r>
    </w:p>
    <w:p w14:paraId="710E7289" w14:textId="77777777" w:rsidR="00D662EA" w:rsidRDefault="00000000" w:rsidP="00D662EA">
      <w:pPr>
        <w:pStyle w:val="aff8"/>
        <w:rPr>
          <w:lang w:eastAsia="zh-CN"/>
        </w:rPr>
      </w:pPr>
      <m:oMath>
        <m:bar>
          <m:barPr>
            <m:pos m:val="top"/>
            <m:ctrlPr>
              <w:rPr>
                <w:rFonts w:ascii="Cambria Math" w:hAnsi="Cambria Math"/>
                <w:sz w:val="24"/>
              </w:rPr>
            </m:ctrlPr>
          </m:barPr>
          <m:e>
            <m:r>
              <w:rPr>
                <w:rFonts w:ascii="Cambria Math" w:hAnsi="Cambria Math"/>
                <w:sz w:val="24"/>
                <w:lang w:eastAsia="zh-CN"/>
              </w:rPr>
              <m:t>X</m:t>
            </m:r>
          </m:e>
        </m:bar>
        <m:r>
          <w:rPr>
            <w:rFonts w:ascii="Cambria Math" w:hAnsi="Cambria Math"/>
            <w:sz w:val="24"/>
            <w:lang w:eastAsia="zh-CN"/>
          </w:rPr>
          <m:t>=</m:t>
        </m:r>
        <m:f>
          <m:fPr>
            <m:ctrlPr>
              <w:rPr>
                <w:rFonts w:ascii="Cambria Math" w:hAnsi="Cambria Math"/>
                <w:sz w:val="24"/>
              </w:rPr>
            </m:ctrlPr>
          </m:fPr>
          <m:num>
            <m:r>
              <w:rPr>
                <w:rFonts w:ascii="Cambria Math" w:hAnsi="Cambria Math"/>
                <w:sz w:val="24"/>
                <w:lang w:eastAsia="zh-CN"/>
              </w:rPr>
              <m:t>1</m:t>
            </m:r>
          </m:num>
          <m:den>
            <m:r>
              <w:rPr>
                <w:rFonts w:ascii="Cambria Math" w:hAnsi="Cambria Math"/>
                <w:sz w:val="24"/>
                <w:lang w:eastAsia="zh-CN"/>
              </w:rPr>
              <m:t>n</m:t>
            </m:r>
          </m:den>
        </m:f>
        <m:nary>
          <m:naryPr>
            <m:chr m:val="∑"/>
            <m:limLoc m:val="undOvr"/>
            <m:ctrlPr>
              <w:rPr>
                <w:rFonts w:ascii="Cambria Math" w:hAnsi="Cambria Math"/>
                <w:sz w:val="24"/>
              </w:rPr>
            </m:ctrlPr>
          </m:naryPr>
          <m:sub>
            <m:r>
              <w:rPr>
                <w:rFonts w:ascii="Cambria Math" w:hAnsi="Cambria Math"/>
                <w:sz w:val="24"/>
                <w:lang w:eastAsia="zh-CN"/>
              </w:rPr>
              <m:t>i=1</m:t>
            </m:r>
          </m:sub>
          <m:sup>
            <m:r>
              <w:rPr>
                <w:rFonts w:ascii="Cambria Math" w:hAnsi="Cambria Math"/>
                <w:sz w:val="24"/>
                <w:lang w:eastAsia="zh-CN"/>
              </w:rPr>
              <m:t>n</m:t>
            </m:r>
          </m:sup>
          <m:e>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i</m:t>
                </m:r>
              </m:sub>
            </m:sSub>
          </m:e>
        </m:nary>
        <m:r>
          <w:rPr>
            <w:rFonts w:ascii="Cambria Math" w:hAnsi="Cambria Math"/>
            <w:sz w:val="24"/>
            <w:lang w:eastAsia="zh-CN"/>
          </w:rPr>
          <m:t>,</m:t>
        </m:r>
        <m:sSup>
          <m:sSupPr>
            <m:ctrlPr>
              <w:rPr>
                <w:rFonts w:ascii="Cambria Math" w:hAnsi="Cambria Math"/>
                <w:sz w:val="24"/>
              </w:rPr>
            </m:ctrlPr>
          </m:sSupPr>
          <m:e>
            <m:r>
              <w:rPr>
                <w:rFonts w:ascii="Cambria Math" w:hAnsi="Cambria Math"/>
                <w:sz w:val="24"/>
                <w:lang w:eastAsia="zh-CN"/>
              </w:rPr>
              <m:t>S</m:t>
            </m:r>
          </m:e>
          <m:sup>
            <m:r>
              <w:rPr>
                <w:rFonts w:ascii="Cambria Math" w:hAnsi="Cambria Math"/>
                <w:sz w:val="24"/>
                <w:lang w:eastAsia="zh-CN"/>
              </w:rPr>
              <m:t>2</m:t>
            </m:r>
          </m:sup>
        </m:sSup>
        <m:r>
          <w:rPr>
            <w:rFonts w:ascii="Cambria Math" w:hAnsi="Cambria Math"/>
            <w:sz w:val="24"/>
            <w:lang w:eastAsia="zh-CN"/>
          </w:rPr>
          <m:t>=</m:t>
        </m:r>
        <m:f>
          <m:fPr>
            <m:ctrlPr>
              <w:rPr>
                <w:rFonts w:ascii="Cambria Math" w:hAnsi="Cambria Math"/>
                <w:sz w:val="24"/>
              </w:rPr>
            </m:ctrlPr>
          </m:fPr>
          <m:num>
            <m:r>
              <w:rPr>
                <w:rFonts w:ascii="Cambria Math" w:hAnsi="Cambria Math"/>
                <w:sz w:val="24"/>
                <w:lang w:eastAsia="zh-CN"/>
              </w:rPr>
              <m:t>1</m:t>
            </m:r>
          </m:num>
          <m:den>
            <m:r>
              <w:rPr>
                <w:rFonts w:ascii="Cambria Math" w:hAnsi="Cambria Math"/>
                <w:sz w:val="24"/>
                <w:lang w:eastAsia="zh-CN"/>
              </w:rPr>
              <m:t>n-1</m:t>
            </m:r>
          </m:den>
        </m:f>
        <m:nary>
          <m:naryPr>
            <m:chr m:val="∑"/>
            <m:limLoc m:val="undOvr"/>
            <m:ctrlPr>
              <w:rPr>
                <w:rFonts w:ascii="Cambria Math" w:hAnsi="Cambria Math"/>
                <w:sz w:val="24"/>
              </w:rPr>
            </m:ctrlPr>
          </m:naryPr>
          <m:sub>
            <m:r>
              <w:rPr>
                <w:rFonts w:ascii="Cambria Math" w:hAnsi="Cambria Math"/>
                <w:sz w:val="24"/>
                <w:lang w:eastAsia="zh-CN"/>
              </w:rPr>
              <m:t>i=1</m:t>
            </m:r>
          </m:sub>
          <m:sup>
            <m:r>
              <w:rPr>
                <w:rFonts w:ascii="Cambria Math" w:hAnsi="Cambria Math"/>
                <w:sz w:val="24"/>
                <w:lang w:eastAsia="zh-CN"/>
              </w:rPr>
              <m:t>n</m:t>
            </m:r>
          </m:sup>
          <m:e>
            <m:sSup>
              <m:sSupPr>
                <m:ctrlPr>
                  <w:rPr>
                    <w:rFonts w:ascii="Cambria Math" w:hAnsi="Cambria Math"/>
                    <w:sz w:val="24"/>
                  </w:rPr>
                </m:ctrlPr>
              </m:sSupPr>
              <m:e>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i</m:t>
                    </m:r>
                  </m:sub>
                </m:sSub>
                <m:r>
                  <w:rPr>
                    <w:rFonts w:ascii="Cambria Math" w:hAnsi="Cambria Math"/>
                    <w:sz w:val="24"/>
                    <w:lang w:eastAsia="zh-CN"/>
                  </w:rPr>
                  <m:t>-</m:t>
                </m:r>
                <m:bar>
                  <m:barPr>
                    <m:pos m:val="top"/>
                    <m:ctrlPr>
                      <w:rPr>
                        <w:rFonts w:ascii="Cambria Math" w:hAnsi="Cambria Math"/>
                        <w:sz w:val="24"/>
                      </w:rPr>
                    </m:ctrlPr>
                  </m:barPr>
                  <m:e>
                    <m:r>
                      <w:rPr>
                        <w:rFonts w:ascii="Cambria Math" w:hAnsi="Cambria Math"/>
                        <w:sz w:val="24"/>
                        <w:lang w:eastAsia="zh-CN"/>
                      </w:rPr>
                      <m:t>X</m:t>
                    </m:r>
                  </m:e>
                </m:bar>
                <m:r>
                  <w:rPr>
                    <w:rFonts w:ascii="Cambria Math" w:hAnsi="Cambria Math"/>
                    <w:sz w:val="24"/>
                    <w:lang w:eastAsia="zh-CN"/>
                  </w:rPr>
                  <m:t>)</m:t>
                </m:r>
              </m:e>
              <m:sup>
                <m:r>
                  <w:rPr>
                    <w:rFonts w:ascii="Cambria Math" w:hAnsi="Cambria Math"/>
                    <w:sz w:val="24"/>
                    <w:lang w:eastAsia="zh-CN"/>
                  </w:rPr>
                  <m:t>2</m:t>
                </m:r>
              </m:sup>
            </m:sSup>
            <m:r>
              <w:rPr>
                <w:rFonts w:ascii="Cambria Math" w:hAnsi="Cambria Math"/>
                <w:sz w:val="24"/>
                <w:lang w:eastAsia="zh-CN"/>
              </w:rPr>
              <m:t>,</m:t>
            </m:r>
          </m:e>
        </m:nary>
      </m:oMath>
      <w:r w:rsidR="00D662EA">
        <w:rPr>
          <w:lang w:eastAsia="zh-CN"/>
        </w:rPr>
        <w:t>则</w:t>
      </w:r>
      <w:r w:rsidR="00D662EA">
        <w:rPr>
          <w:rFonts w:hint="eastAsia"/>
          <w:lang w:eastAsia="zh-CN"/>
        </w:rPr>
        <w:t>：</w:t>
      </w:r>
    </w:p>
    <w:p w14:paraId="524CEE3A" w14:textId="77777777" w:rsidR="00D662EA" w:rsidRDefault="00D662EA" w:rsidP="00D662EA">
      <w:pPr>
        <w:pStyle w:val="aff8"/>
      </w:pPr>
      <w:r>
        <w:lastRenderedPageBreak/>
        <w:t xml:space="preserve">1) </w:t>
      </w:r>
      <m:oMath>
        <m:bar>
          <m:barPr>
            <m:pos m:val="top"/>
            <m:ctrlPr>
              <w:rPr>
                <w:rFonts w:ascii="Cambria Math" w:hAnsi="Cambria Math"/>
                <w:sz w:val="24"/>
              </w:rPr>
            </m:ctrlPr>
          </m:barPr>
          <m:e>
            <m:r>
              <w:rPr>
                <w:rFonts w:ascii="Cambria Math" w:hAnsi="Cambria Math"/>
                <w:sz w:val="24"/>
              </w:rPr>
              <m:t>X</m:t>
            </m:r>
          </m:e>
        </m:bar>
        <m:r>
          <w:rPr>
            <w:rFonts w:ascii="Cambria Math" w:hAnsi="Cambria Math" w:hint="eastAsia"/>
            <w:sz w:val="24"/>
          </w:rPr>
          <m:t>~</m:t>
        </m:r>
        <m:r>
          <w:rPr>
            <w:rFonts w:ascii="Cambria Math" w:hAnsi="Cambria Math"/>
            <w:sz w:val="24"/>
          </w:rPr>
          <m:t>N</m:t>
        </m:r>
        <m:d>
          <m:dPr>
            <m:ctrlPr>
              <w:rPr>
                <w:rFonts w:ascii="Cambria Math" w:hAnsi="Cambria Math"/>
                <w:i/>
                <w:sz w:val="24"/>
              </w:rPr>
            </m:ctrlPr>
          </m:dPr>
          <m:e>
            <m:r>
              <w:rPr>
                <w:rFonts w:ascii="Cambria Math" w:hAnsi="Cambria Math"/>
                <w:sz w:val="24"/>
              </w:rPr>
              <m:t>μ,</m:t>
            </m:r>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σ</m:t>
                    </m:r>
                  </m:e>
                  <m:sup>
                    <m:r>
                      <w:rPr>
                        <w:rFonts w:ascii="Cambria Math" w:hAnsi="Cambria Math"/>
                        <w:sz w:val="24"/>
                      </w:rPr>
                      <m:t>2</m:t>
                    </m:r>
                  </m:sup>
                </m:sSup>
              </m:num>
              <m:den>
                <m:r>
                  <w:rPr>
                    <w:rFonts w:ascii="Cambria Math" w:hAnsi="Cambria Math"/>
                    <w:sz w:val="24"/>
                  </w:rPr>
                  <m:t>n</m:t>
                </m:r>
              </m:den>
            </m:f>
          </m:e>
        </m:d>
        <m:r>
          <w:rPr>
            <w:rFonts w:ascii="Cambria Math" w:hAnsi="Cambria Math"/>
            <w:sz w:val="24"/>
          </w:rPr>
          <m:t xml:space="preserve">  </m:t>
        </m:r>
      </m:oMath>
      <w:r>
        <w:rPr>
          <w:rFonts w:hint="eastAsia"/>
          <w:sz w:val="24"/>
        </w:rPr>
        <w:t>或者</w:t>
      </w:r>
      <m:oMath>
        <m:f>
          <m:fPr>
            <m:ctrlPr>
              <w:rPr>
                <w:rFonts w:ascii="Cambria Math" w:hAnsi="Cambria Math"/>
                <w:sz w:val="24"/>
              </w:rPr>
            </m:ctrlPr>
          </m:fPr>
          <m:num>
            <m:bar>
              <m:barPr>
                <m:pos m:val="top"/>
                <m:ctrlPr>
                  <w:rPr>
                    <w:rFonts w:ascii="Cambria Math" w:hAnsi="Cambria Math"/>
                    <w:sz w:val="24"/>
                  </w:rPr>
                </m:ctrlPr>
              </m:barPr>
              <m:e>
                <m:r>
                  <w:rPr>
                    <w:rFonts w:ascii="Cambria Math" w:hAnsi="Cambria Math"/>
                    <w:sz w:val="24"/>
                  </w:rPr>
                  <m:t>X</m:t>
                </m:r>
              </m:e>
            </m:bar>
            <m:r>
              <w:rPr>
                <w:rFonts w:ascii="Cambria Math" w:hAnsi="Cambria Math"/>
                <w:sz w:val="24"/>
              </w:rPr>
              <m:t>-μ</m:t>
            </m:r>
          </m:num>
          <m:den>
            <m:f>
              <m:fPr>
                <m:ctrlPr>
                  <w:rPr>
                    <w:rFonts w:ascii="Cambria Math" w:hAnsi="Cambria Math"/>
                    <w:i/>
                    <w:sz w:val="24"/>
                  </w:rPr>
                </m:ctrlPr>
              </m:fPr>
              <m:num>
                <m:r>
                  <w:rPr>
                    <w:rFonts w:ascii="Cambria Math" w:hAnsi="Cambria Math"/>
                    <w:sz w:val="24"/>
                  </w:rPr>
                  <m:t>σ</m:t>
                </m:r>
              </m:num>
              <m:den>
                <m:rad>
                  <m:radPr>
                    <m:degHide m:val="1"/>
                    <m:ctrlPr>
                      <w:rPr>
                        <w:rFonts w:ascii="Cambria Math" w:hAnsi="Cambria Math"/>
                        <w:sz w:val="24"/>
                      </w:rPr>
                    </m:ctrlPr>
                  </m:radPr>
                  <m:deg/>
                  <m:e>
                    <m:r>
                      <w:rPr>
                        <w:rFonts w:ascii="Cambria Math" w:hAnsi="Cambria Math"/>
                        <w:sz w:val="24"/>
                      </w:rPr>
                      <m:t>n</m:t>
                    </m:r>
                  </m:e>
                </m:rad>
              </m:den>
            </m:f>
          </m:den>
        </m:f>
        <m:r>
          <w:rPr>
            <w:rFonts w:ascii="Cambria Math" w:hAnsi="Cambria Math" w:hint="eastAsia"/>
            <w:sz w:val="24"/>
          </w:rPr>
          <m:t>~</m:t>
        </m:r>
        <m:r>
          <w:rPr>
            <w:rFonts w:ascii="Cambria Math" w:hAnsi="Cambria Math"/>
            <w:sz w:val="24"/>
          </w:rPr>
          <m:t>N(0,1)</m:t>
        </m:r>
      </m:oMath>
      <w:r>
        <w:t xml:space="preserve"> </w:t>
      </w:r>
    </w:p>
    <w:p w14:paraId="6C5BF5AB" w14:textId="77777777" w:rsidR="00D662EA" w:rsidRDefault="00D662EA" w:rsidP="00D662EA">
      <w:pPr>
        <w:pStyle w:val="aff8"/>
      </w:pPr>
      <w:r>
        <w:t xml:space="preserve">2) </w:t>
      </w:r>
      <m:oMath>
        <m:f>
          <m:fPr>
            <m:ctrlPr>
              <w:rPr>
                <w:rFonts w:ascii="Cambria Math" w:hAnsi="Cambria Math"/>
                <w:sz w:val="24"/>
              </w:rPr>
            </m:ctrlPr>
          </m:fPr>
          <m:num>
            <m:r>
              <w:rPr>
                <w:rFonts w:ascii="Cambria Math" w:hAnsi="Cambria Math"/>
                <w:sz w:val="24"/>
              </w:rPr>
              <m:t>(n-1)</m:t>
            </m:r>
            <m:sSup>
              <m:sSupPr>
                <m:ctrlPr>
                  <w:rPr>
                    <w:rFonts w:ascii="Cambria Math" w:hAnsi="Cambria Math"/>
                    <w:sz w:val="24"/>
                  </w:rPr>
                </m:ctrlPr>
              </m:sSupPr>
              <m:e>
                <m:r>
                  <w:rPr>
                    <w:rFonts w:ascii="Cambria Math" w:hAnsi="Cambria Math"/>
                    <w:sz w:val="24"/>
                  </w:rPr>
                  <m:t>S</m:t>
                </m:r>
              </m:e>
              <m:sup>
                <m:r>
                  <w:rPr>
                    <w:rFonts w:ascii="Cambria Math" w:hAnsi="Cambria Math"/>
                    <w:sz w:val="24"/>
                  </w:rPr>
                  <m:t>2</m:t>
                </m:r>
              </m:sup>
            </m:sSup>
          </m:num>
          <m:den>
            <m:sSup>
              <m:sSupPr>
                <m:ctrlPr>
                  <w:rPr>
                    <w:rFonts w:ascii="Cambria Math" w:hAnsi="Cambria Math"/>
                    <w:sz w:val="24"/>
                  </w:rPr>
                </m:ctrlPr>
              </m:sSupPr>
              <m:e>
                <m:r>
                  <w:rPr>
                    <w:rFonts w:ascii="Cambria Math" w:hAnsi="Cambria Math"/>
                    <w:sz w:val="24"/>
                  </w:rPr>
                  <m:t>σ</m:t>
                </m:r>
              </m:e>
              <m:sup>
                <m:r>
                  <w:rPr>
                    <w:rFonts w:ascii="Cambria Math" w:hAnsi="Cambria Math"/>
                    <w:sz w:val="24"/>
                  </w:rPr>
                  <m:t>2</m:t>
                </m:r>
              </m:sup>
            </m:sSup>
          </m:den>
        </m:f>
        <m:r>
          <w:rPr>
            <w:rFonts w:ascii="Cambria Math" w:hAnsi="Cambria Math"/>
            <w:sz w:val="24"/>
          </w:rPr>
          <m:t>=</m:t>
        </m:r>
        <m:f>
          <m:fPr>
            <m:ctrlPr>
              <w:rPr>
                <w:rFonts w:ascii="Cambria Math" w:hAnsi="Cambria Math"/>
                <w:sz w:val="24"/>
              </w:rPr>
            </m:ctrlPr>
          </m:fPr>
          <m:num>
            <m:r>
              <w:rPr>
                <w:rFonts w:ascii="Cambria Math" w:hAnsi="Cambria Math"/>
                <w:sz w:val="24"/>
              </w:rPr>
              <m:t>1</m:t>
            </m:r>
          </m:num>
          <m:den>
            <m:sSup>
              <m:sSupPr>
                <m:ctrlPr>
                  <w:rPr>
                    <w:rFonts w:ascii="Cambria Math" w:hAnsi="Cambria Math"/>
                    <w:sz w:val="24"/>
                  </w:rPr>
                </m:ctrlPr>
              </m:sSupPr>
              <m:e>
                <m:r>
                  <w:rPr>
                    <w:rFonts w:ascii="Cambria Math" w:hAnsi="Cambria Math"/>
                    <w:sz w:val="24"/>
                  </w:rPr>
                  <m:t>σ</m:t>
                </m:r>
              </m:e>
              <m:sup>
                <m:r>
                  <w:rPr>
                    <w:rFonts w:ascii="Cambria Math" w:hAnsi="Cambria Math"/>
                    <w:sz w:val="24"/>
                  </w:rPr>
                  <m:t>2</m:t>
                </m:r>
              </m:sup>
            </m:sSup>
          </m:den>
        </m:f>
        <m:nary>
          <m:naryPr>
            <m:chr m:val="∑"/>
            <m:limLoc m:val="undOvr"/>
            <m:ctrlPr>
              <w:rPr>
                <w:rFonts w:ascii="Cambria Math" w:hAnsi="Cambria Math"/>
                <w:sz w:val="24"/>
              </w:rPr>
            </m:ctrlPr>
          </m:naryPr>
          <m:sub>
            <m:r>
              <w:rPr>
                <w:rFonts w:ascii="Cambria Math" w:hAnsi="Cambria Math"/>
                <w:sz w:val="24"/>
              </w:rPr>
              <m:t>i=1</m:t>
            </m:r>
          </m:sub>
          <m:sup>
            <m:r>
              <w:rPr>
                <w:rFonts w:ascii="Cambria Math" w:hAnsi="Cambria Math"/>
                <w:sz w:val="24"/>
              </w:rPr>
              <m:t>n</m:t>
            </m:r>
          </m:sup>
          <m:e>
            <m:sSup>
              <m:sSupPr>
                <m:ctrlPr>
                  <w:rPr>
                    <w:rFonts w:ascii="Cambria Math" w:hAnsi="Cambria Math"/>
                    <w:sz w:val="24"/>
                  </w:rPr>
                </m:ctrlPr>
              </m:sSupPr>
              <m:e>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i</m:t>
                    </m:r>
                  </m:sub>
                </m:sSub>
                <m:r>
                  <w:rPr>
                    <w:rFonts w:ascii="Cambria Math" w:hAnsi="Cambria Math"/>
                    <w:sz w:val="24"/>
                  </w:rPr>
                  <m:t>-</m:t>
                </m:r>
                <m:bar>
                  <m:barPr>
                    <m:pos m:val="top"/>
                    <m:ctrlPr>
                      <w:rPr>
                        <w:rFonts w:ascii="Cambria Math" w:hAnsi="Cambria Math"/>
                        <w:sz w:val="24"/>
                      </w:rPr>
                    </m:ctrlPr>
                  </m:barPr>
                  <m:e>
                    <m:r>
                      <w:rPr>
                        <w:rFonts w:ascii="Cambria Math" w:hAnsi="Cambria Math"/>
                        <w:sz w:val="24"/>
                      </w:rPr>
                      <m:t>X</m:t>
                    </m:r>
                  </m:e>
                </m:bar>
                <m:r>
                  <w:rPr>
                    <w:rFonts w:ascii="Cambria Math" w:hAnsi="Cambria Math"/>
                    <w:sz w:val="24"/>
                  </w:rPr>
                  <m:t>)</m:t>
                </m:r>
              </m:e>
              <m:sup>
                <m:r>
                  <w:rPr>
                    <w:rFonts w:ascii="Cambria Math" w:hAnsi="Cambria Math"/>
                    <w:sz w:val="24"/>
                  </w:rPr>
                  <m:t>2</m:t>
                </m:r>
              </m:sup>
            </m:sSup>
            <m:r>
              <w:rPr>
                <w:rFonts w:ascii="Cambria Math" w:hAnsi="Cambria Math" w:hint="eastAsia"/>
                <w:sz w:val="24"/>
              </w:rPr>
              <m:t>~</m:t>
            </m:r>
            <m:sSup>
              <m:sSupPr>
                <m:ctrlPr>
                  <w:rPr>
                    <w:rFonts w:ascii="Cambria Math" w:hAnsi="Cambria Math"/>
                    <w:sz w:val="24"/>
                  </w:rPr>
                </m:ctrlPr>
              </m:sSupPr>
              <m:e>
                <m:r>
                  <w:rPr>
                    <w:rFonts w:ascii="Cambria Math" w:hAnsi="Cambria Math"/>
                    <w:sz w:val="24"/>
                  </w:rPr>
                  <m:t>χ</m:t>
                </m:r>
              </m:e>
              <m:sup>
                <m:r>
                  <w:rPr>
                    <w:rFonts w:ascii="Cambria Math" w:hAnsi="Cambria Math"/>
                    <w:sz w:val="24"/>
                  </w:rPr>
                  <m:t>2</m:t>
                </m:r>
              </m:sup>
            </m:sSup>
            <m:r>
              <w:rPr>
                <w:rFonts w:ascii="Cambria Math" w:hAnsi="Cambria Math"/>
                <w:sz w:val="24"/>
              </w:rPr>
              <m:t>(n-1)</m:t>
            </m:r>
          </m:e>
        </m:nary>
      </m:oMath>
      <w:r>
        <w:t xml:space="preserve"> </w:t>
      </w:r>
    </w:p>
    <w:p w14:paraId="1EEC8FB8" w14:textId="77777777" w:rsidR="00D662EA" w:rsidRDefault="00D662EA" w:rsidP="00D662EA">
      <w:pPr>
        <w:pStyle w:val="aff8"/>
      </w:pPr>
      <w:r>
        <w:t xml:space="preserve">3) </w:t>
      </w:r>
      <m:oMath>
        <m:f>
          <m:fPr>
            <m:ctrlPr>
              <w:rPr>
                <w:rFonts w:ascii="Cambria Math" w:hAnsi="Cambria Math"/>
                <w:sz w:val="24"/>
              </w:rPr>
            </m:ctrlPr>
          </m:fPr>
          <m:num>
            <m:r>
              <w:rPr>
                <w:rFonts w:ascii="Cambria Math" w:hAnsi="Cambria Math"/>
                <w:sz w:val="24"/>
              </w:rPr>
              <m:t>1</m:t>
            </m:r>
          </m:num>
          <m:den>
            <m:sSup>
              <m:sSupPr>
                <m:ctrlPr>
                  <w:rPr>
                    <w:rFonts w:ascii="Cambria Math" w:hAnsi="Cambria Math"/>
                    <w:sz w:val="24"/>
                  </w:rPr>
                </m:ctrlPr>
              </m:sSupPr>
              <m:e>
                <m:r>
                  <w:rPr>
                    <w:rFonts w:ascii="Cambria Math" w:hAnsi="Cambria Math"/>
                    <w:sz w:val="24"/>
                  </w:rPr>
                  <m:t>σ</m:t>
                </m:r>
              </m:e>
              <m:sup>
                <m:r>
                  <w:rPr>
                    <w:rFonts w:ascii="Cambria Math" w:hAnsi="Cambria Math"/>
                    <w:sz w:val="24"/>
                  </w:rPr>
                  <m:t>2</m:t>
                </m:r>
              </m:sup>
            </m:sSup>
          </m:den>
        </m:f>
        <m:nary>
          <m:naryPr>
            <m:chr m:val="∑"/>
            <m:limLoc m:val="undOvr"/>
            <m:ctrlPr>
              <w:rPr>
                <w:rFonts w:ascii="Cambria Math" w:hAnsi="Cambria Math"/>
                <w:sz w:val="24"/>
              </w:rPr>
            </m:ctrlPr>
          </m:naryPr>
          <m:sub>
            <m:r>
              <w:rPr>
                <w:rFonts w:ascii="Cambria Math" w:hAnsi="Cambria Math"/>
                <w:sz w:val="24"/>
              </w:rPr>
              <m:t>i=1</m:t>
            </m:r>
          </m:sub>
          <m:sup>
            <m:r>
              <w:rPr>
                <w:rFonts w:ascii="Cambria Math" w:hAnsi="Cambria Math"/>
                <w:sz w:val="24"/>
              </w:rPr>
              <m:t>n</m:t>
            </m:r>
          </m:sup>
          <m:e>
            <m:sSup>
              <m:sSupPr>
                <m:ctrlPr>
                  <w:rPr>
                    <w:rFonts w:ascii="Cambria Math" w:hAnsi="Cambria Math"/>
                    <w:sz w:val="24"/>
                  </w:rPr>
                </m:ctrlPr>
              </m:sSupPr>
              <m:e>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i</m:t>
                    </m:r>
                  </m:sub>
                </m:sSub>
                <m:r>
                  <w:rPr>
                    <w:rFonts w:ascii="Cambria Math" w:hAnsi="Cambria Math"/>
                    <w:sz w:val="24"/>
                  </w:rPr>
                  <m:t>-μ)</m:t>
                </m:r>
              </m:e>
              <m:sup>
                <m:r>
                  <w:rPr>
                    <w:rFonts w:ascii="Cambria Math" w:hAnsi="Cambria Math"/>
                    <w:sz w:val="24"/>
                  </w:rPr>
                  <m:t>2</m:t>
                </m:r>
              </m:sup>
            </m:sSup>
            <m:r>
              <w:rPr>
                <w:rFonts w:ascii="Cambria Math" w:hAnsi="Cambria Math" w:hint="eastAsia"/>
                <w:sz w:val="24"/>
              </w:rPr>
              <m:t>~</m:t>
            </m:r>
            <m:sSup>
              <m:sSupPr>
                <m:ctrlPr>
                  <w:rPr>
                    <w:rFonts w:ascii="Cambria Math" w:hAnsi="Cambria Math"/>
                    <w:sz w:val="24"/>
                  </w:rPr>
                </m:ctrlPr>
              </m:sSupPr>
              <m:e>
                <m:r>
                  <w:rPr>
                    <w:rFonts w:ascii="Cambria Math" w:hAnsi="Cambria Math"/>
                    <w:sz w:val="24"/>
                  </w:rPr>
                  <m:t>χ</m:t>
                </m:r>
              </m:e>
              <m:sup>
                <m:r>
                  <w:rPr>
                    <w:rFonts w:ascii="Cambria Math" w:hAnsi="Cambria Math"/>
                    <w:sz w:val="24"/>
                  </w:rPr>
                  <m:t>2</m:t>
                </m:r>
              </m:sup>
            </m:sSup>
            <m:r>
              <w:rPr>
                <w:rFonts w:ascii="Cambria Math" w:hAnsi="Cambria Math"/>
                <w:sz w:val="24"/>
              </w:rPr>
              <m:t>(n)</m:t>
            </m:r>
          </m:e>
        </m:nary>
      </m:oMath>
      <w:r>
        <w:t xml:space="preserve"> </w:t>
      </w:r>
    </w:p>
    <w:p w14:paraId="74523D37" w14:textId="77777777" w:rsidR="00D662EA" w:rsidRDefault="00D662EA" w:rsidP="00D662EA">
      <w:pPr>
        <w:pStyle w:val="aff8"/>
      </w:pPr>
      <w:r>
        <w:t>4)</w:t>
      </w:r>
      <m:oMath>
        <m:r>
          <m:rPr>
            <m:sty m:val="p"/>
          </m:rPr>
          <w:rPr>
            <w:rFonts w:ascii="Cambria Math" w:hAnsi="Cambria Math"/>
            <w:sz w:val="24"/>
          </w:rPr>
          <m:t xml:space="preserve">  </m:t>
        </m:r>
        <m:f>
          <m:fPr>
            <m:ctrlPr>
              <w:rPr>
                <w:rFonts w:ascii="Cambria Math" w:hAnsi="Cambria Math"/>
                <w:sz w:val="24"/>
              </w:rPr>
            </m:ctrlPr>
          </m:fPr>
          <m:num>
            <m:bar>
              <m:barPr>
                <m:pos m:val="top"/>
                <m:ctrlPr>
                  <w:rPr>
                    <w:rFonts w:ascii="Cambria Math" w:hAnsi="Cambria Math"/>
                    <w:sz w:val="24"/>
                  </w:rPr>
                </m:ctrlPr>
              </m:barPr>
              <m:e>
                <m:r>
                  <w:rPr>
                    <w:rFonts w:ascii="Cambria Math" w:hAnsi="Cambria Math"/>
                    <w:sz w:val="24"/>
                  </w:rPr>
                  <m:t>X</m:t>
                </m:r>
              </m:e>
            </m:bar>
            <m:r>
              <w:rPr>
                <w:rFonts w:ascii="Cambria Math" w:hAnsi="Cambria Math"/>
                <w:sz w:val="24"/>
              </w:rPr>
              <m:t>-μ</m:t>
            </m:r>
          </m:num>
          <m:den>
            <m:r>
              <w:rPr>
                <w:rFonts w:ascii="Cambria Math" w:hAnsi="Cambria Math"/>
                <w:sz w:val="24"/>
              </w:rPr>
              <m:t>S/</m:t>
            </m:r>
            <m:rad>
              <m:radPr>
                <m:degHide m:val="1"/>
                <m:ctrlPr>
                  <w:rPr>
                    <w:rFonts w:ascii="Cambria Math" w:hAnsi="Cambria Math"/>
                    <w:sz w:val="24"/>
                  </w:rPr>
                </m:ctrlPr>
              </m:radPr>
              <m:deg/>
              <m:e>
                <m:r>
                  <w:rPr>
                    <w:rFonts w:ascii="Cambria Math" w:hAnsi="Cambria Math"/>
                    <w:sz w:val="24"/>
                  </w:rPr>
                  <m:t>n</m:t>
                </m:r>
              </m:e>
            </m:rad>
          </m:den>
        </m:f>
        <m:r>
          <w:rPr>
            <w:rFonts w:ascii="Cambria Math" w:hAnsi="Cambria Math"/>
            <w:sz w:val="24"/>
          </w:rPr>
          <m:t>~t(n-1)</m:t>
        </m:r>
      </m:oMath>
      <w:r>
        <w:t xml:space="preserve"> </w:t>
      </w:r>
    </w:p>
    <w:p w14:paraId="120349BD" w14:textId="77777777" w:rsidR="00D662EA" w:rsidRPr="00EA2919" w:rsidRDefault="00D662EA" w:rsidP="00D662EA">
      <w:pPr>
        <w:pStyle w:val="aff8"/>
        <w:rPr>
          <w:b/>
          <w:sz w:val="24"/>
          <w:lang w:eastAsia="zh-CN"/>
        </w:rPr>
      </w:pPr>
      <w:r w:rsidRPr="00EA2919">
        <w:rPr>
          <w:rFonts w:hint="eastAsia"/>
          <w:b/>
          <w:sz w:val="24"/>
          <w:lang w:eastAsia="zh-CN"/>
        </w:rPr>
        <w:t>4</w:t>
      </w:r>
      <w:r w:rsidRPr="00EA2919">
        <w:rPr>
          <w:b/>
          <w:sz w:val="24"/>
          <w:lang w:eastAsia="zh-CN"/>
        </w:rPr>
        <w:t xml:space="preserve">.重要公式与结论 </w:t>
      </w:r>
    </w:p>
    <w:p w14:paraId="23309AB9" w14:textId="77777777" w:rsidR="00D662EA" w:rsidRDefault="00D662EA" w:rsidP="00D662EA">
      <w:pPr>
        <w:pStyle w:val="aff8"/>
        <w:rPr>
          <w:lang w:eastAsia="zh-CN"/>
        </w:rPr>
      </w:pPr>
      <w:r>
        <w:rPr>
          <w:lang w:eastAsia="zh-CN"/>
        </w:rPr>
        <w:t>(1) 对于</w:t>
      </w:r>
      <m:oMath>
        <m:sSup>
          <m:sSupPr>
            <m:ctrlPr>
              <w:rPr>
                <w:rFonts w:ascii="Cambria Math" w:hAnsi="Cambria Math"/>
              </w:rPr>
            </m:ctrlPr>
          </m:sSupPr>
          <m:e>
            <m:r>
              <w:rPr>
                <w:rFonts w:ascii="Cambria Math" w:hAnsi="Cambria Math"/>
                <w:lang w:eastAsia="zh-CN"/>
              </w:rPr>
              <m:t>χ</m:t>
            </m:r>
          </m:e>
          <m:sup>
            <m:r>
              <w:rPr>
                <w:rFonts w:ascii="Cambria Math" w:hAnsi="Cambria Math"/>
                <w:lang w:eastAsia="zh-CN"/>
              </w:rPr>
              <m:t>2</m:t>
            </m:r>
          </m:sup>
        </m:sSup>
        <m:r>
          <w:rPr>
            <w:rFonts w:ascii="Cambria Math" w:hAnsi="Cambria Math" w:hint="eastAsia"/>
            <w:lang w:eastAsia="zh-CN"/>
          </w:rPr>
          <m:t>~</m:t>
        </m:r>
        <m:sSup>
          <m:sSupPr>
            <m:ctrlPr>
              <w:rPr>
                <w:rFonts w:ascii="Cambria Math" w:hAnsi="Cambria Math"/>
              </w:rPr>
            </m:ctrlPr>
          </m:sSupPr>
          <m:e>
            <m:r>
              <w:rPr>
                <w:rFonts w:ascii="Cambria Math" w:hAnsi="Cambria Math"/>
                <w:lang w:eastAsia="zh-CN"/>
              </w:rPr>
              <m:t>χ</m:t>
            </m:r>
          </m:e>
          <m:sup>
            <m:r>
              <w:rPr>
                <w:rFonts w:ascii="Cambria Math" w:hAnsi="Cambria Math"/>
                <w:lang w:eastAsia="zh-CN"/>
              </w:rPr>
              <m:t>2</m:t>
            </m:r>
          </m:sup>
        </m:sSup>
        <m:r>
          <w:rPr>
            <w:rFonts w:ascii="Cambria Math" w:hAnsi="Cambria Math"/>
            <w:lang w:eastAsia="zh-CN"/>
          </w:rPr>
          <m:t>(n)</m:t>
        </m:r>
      </m:oMath>
      <w:r>
        <w:rPr>
          <w:lang w:eastAsia="zh-CN"/>
        </w:rPr>
        <w:t>，有</w:t>
      </w:r>
      <m:oMath>
        <m:r>
          <w:rPr>
            <w:rFonts w:ascii="Cambria Math" w:hAnsi="Cambria Math"/>
            <w:lang w:eastAsia="zh-CN"/>
          </w:rPr>
          <m:t>E(</m:t>
        </m:r>
        <m:sSup>
          <m:sSupPr>
            <m:ctrlPr>
              <w:rPr>
                <w:rFonts w:ascii="Cambria Math" w:hAnsi="Cambria Math"/>
              </w:rPr>
            </m:ctrlPr>
          </m:sSupPr>
          <m:e>
            <m:r>
              <w:rPr>
                <w:rFonts w:ascii="Cambria Math" w:hAnsi="Cambria Math"/>
                <w:lang w:eastAsia="zh-CN"/>
              </w:rPr>
              <m:t>χ</m:t>
            </m:r>
          </m:e>
          <m:sup>
            <m:r>
              <w:rPr>
                <w:rFonts w:ascii="Cambria Math" w:hAnsi="Cambria Math"/>
                <w:lang w:eastAsia="zh-CN"/>
              </w:rPr>
              <m:t>2</m:t>
            </m:r>
          </m:sup>
        </m:sSup>
        <m:r>
          <w:rPr>
            <w:rFonts w:ascii="Cambria Math" w:hAnsi="Cambria Math"/>
            <w:lang w:eastAsia="zh-CN"/>
          </w:rPr>
          <m:t>(n))=n,D(</m:t>
        </m:r>
        <m:sSup>
          <m:sSupPr>
            <m:ctrlPr>
              <w:rPr>
                <w:rFonts w:ascii="Cambria Math" w:hAnsi="Cambria Math"/>
              </w:rPr>
            </m:ctrlPr>
          </m:sSupPr>
          <m:e>
            <m:r>
              <w:rPr>
                <w:rFonts w:ascii="Cambria Math" w:hAnsi="Cambria Math"/>
                <w:lang w:eastAsia="zh-CN"/>
              </w:rPr>
              <m:t>χ</m:t>
            </m:r>
          </m:e>
          <m:sup>
            <m:r>
              <w:rPr>
                <w:rFonts w:ascii="Cambria Math" w:hAnsi="Cambria Math"/>
                <w:lang w:eastAsia="zh-CN"/>
              </w:rPr>
              <m:t>2</m:t>
            </m:r>
          </m:sup>
        </m:sSup>
        <m:r>
          <w:rPr>
            <w:rFonts w:ascii="Cambria Math" w:hAnsi="Cambria Math"/>
            <w:lang w:eastAsia="zh-CN"/>
          </w:rPr>
          <m:t>(n))=2n;</m:t>
        </m:r>
      </m:oMath>
      <w:r>
        <w:rPr>
          <w:lang w:eastAsia="zh-CN"/>
        </w:rPr>
        <w:t xml:space="preserve"> </w:t>
      </w:r>
    </w:p>
    <w:p w14:paraId="1AAC747D" w14:textId="77777777" w:rsidR="00D662EA" w:rsidRDefault="00D662EA" w:rsidP="00D662EA">
      <w:pPr>
        <w:pStyle w:val="aff8"/>
        <w:rPr>
          <w:lang w:eastAsia="zh-CN"/>
        </w:rPr>
      </w:pPr>
      <w:r>
        <w:rPr>
          <w:lang w:eastAsia="zh-CN"/>
        </w:rPr>
        <w:t>(2) 对于</w:t>
      </w:r>
      <m:oMath>
        <m:r>
          <w:rPr>
            <w:rFonts w:ascii="Cambria Math" w:hAnsi="Cambria Math"/>
            <w:lang w:eastAsia="zh-CN"/>
          </w:rPr>
          <m:t>T~t(n)</m:t>
        </m:r>
      </m:oMath>
      <w:r>
        <w:rPr>
          <w:lang w:eastAsia="zh-CN"/>
        </w:rPr>
        <w:t>，有</w:t>
      </w:r>
      <m:oMath>
        <m:r>
          <w:rPr>
            <w:rFonts w:ascii="Cambria Math" w:hAnsi="Cambria Math"/>
            <w:lang w:eastAsia="zh-CN"/>
          </w:rPr>
          <m:t>E(T)=0,D(T)=</m:t>
        </m:r>
        <m:f>
          <m:fPr>
            <m:ctrlPr>
              <w:rPr>
                <w:rFonts w:ascii="Cambria Math" w:hAnsi="Cambria Math"/>
              </w:rPr>
            </m:ctrlPr>
          </m:fPr>
          <m:num>
            <m:r>
              <w:rPr>
                <w:rFonts w:ascii="Cambria Math" w:hAnsi="Cambria Math"/>
                <w:lang w:eastAsia="zh-CN"/>
              </w:rPr>
              <m:t>n</m:t>
            </m:r>
          </m:num>
          <m:den>
            <m:r>
              <w:rPr>
                <w:rFonts w:ascii="Cambria Math" w:hAnsi="Cambria Math"/>
                <w:lang w:eastAsia="zh-CN"/>
              </w:rPr>
              <m:t>n-2</m:t>
            </m:r>
          </m:den>
        </m:f>
        <m:r>
          <w:rPr>
            <w:rFonts w:ascii="Cambria Math" w:hAnsi="Cambria Math"/>
            <w:lang w:eastAsia="zh-CN"/>
          </w:rPr>
          <m:t>(n&gt;2)</m:t>
        </m:r>
      </m:oMath>
      <w:r>
        <w:rPr>
          <w:lang w:eastAsia="zh-CN"/>
        </w:rPr>
        <w:t xml:space="preserve">； </w:t>
      </w:r>
    </w:p>
    <w:p w14:paraId="64FDAB9C" w14:textId="77777777" w:rsidR="00D662EA" w:rsidRDefault="00D662EA" w:rsidP="00D662EA">
      <w:pPr>
        <w:pStyle w:val="aff8"/>
        <w:rPr>
          <w:lang w:eastAsia="zh-CN"/>
        </w:rPr>
      </w:pPr>
      <w:r>
        <w:rPr>
          <w:lang w:eastAsia="zh-CN"/>
        </w:rPr>
        <w:t>(3) 对于</w:t>
      </w:r>
      <m:oMath>
        <m:r>
          <w:rPr>
            <w:rFonts w:ascii="Cambria Math" w:hAnsi="Cambria Math"/>
            <w:lang w:eastAsia="zh-CN"/>
          </w:rPr>
          <m:t>F</m:t>
        </m:r>
        <m:groupChr>
          <m:groupChrPr>
            <m:chr m:val="̃"/>
            <m:pos m:val="top"/>
            <m:vertJc m:val="bot"/>
            <m:ctrlPr>
              <w:rPr>
                <w:rFonts w:ascii="Cambria Math" w:hAnsi="Cambria Math"/>
              </w:rPr>
            </m:ctrlPr>
          </m:groupChrPr>
          <m:e>
            <m:r>
              <w:rPr>
                <w:rFonts w:ascii="Cambria Math" w:hAnsi="Cambria Math"/>
                <w:lang w:eastAsia="zh-CN"/>
              </w:rPr>
              <m:t> </m:t>
            </m:r>
          </m:e>
        </m:groupChr>
        <m:r>
          <w:rPr>
            <w:rFonts w:ascii="Cambria Math" w:hAnsi="Cambria Math"/>
            <w:lang w:eastAsia="zh-CN"/>
          </w:rPr>
          <m:t>F(m,n)</m:t>
        </m:r>
      </m:oMath>
      <w:r>
        <w:rPr>
          <w:lang w:eastAsia="zh-CN"/>
        </w:rPr>
        <w:t xml:space="preserve">，有 </w:t>
      </w:r>
      <m:oMath>
        <m:f>
          <m:fPr>
            <m:ctrlPr>
              <w:rPr>
                <w:rFonts w:ascii="Cambria Math" w:hAnsi="Cambria Math"/>
                <w:sz w:val="24"/>
              </w:rPr>
            </m:ctrlPr>
          </m:fPr>
          <m:num>
            <m:r>
              <w:rPr>
                <w:rFonts w:ascii="Cambria Math" w:hAnsi="Cambria Math"/>
                <w:sz w:val="24"/>
                <w:lang w:eastAsia="zh-CN"/>
              </w:rPr>
              <m:t>1</m:t>
            </m:r>
          </m:num>
          <m:den>
            <m:r>
              <w:rPr>
                <w:rFonts w:ascii="Cambria Math" w:hAnsi="Cambria Math"/>
                <w:sz w:val="24"/>
                <w:lang w:eastAsia="zh-CN"/>
              </w:rPr>
              <m:t>F</m:t>
            </m:r>
          </m:den>
        </m:f>
        <m:r>
          <w:rPr>
            <w:rFonts w:ascii="Cambria Math" w:hAnsi="Cambria Math" w:hint="eastAsia"/>
            <w:sz w:val="24"/>
            <w:lang w:eastAsia="zh-CN"/>
          </w:rPr>
          <m:t>~</m:t>
        </m:r>
        <m:r>
          <w:rPr>
            <w:rFonts w:ascii="Cambria Math" w:hAnsi="Cambria Math"/>
            <w:sz w:val="24"/>
            <w:lang w:eastAsia="zh-CN"/>
          </w:rPr>
          <m:t>F(n,m),</m:t>
        </m:r>
        <m:sSub>
          <m:sSubPr>
            <m:ctrlPr>
              <w:rPr>
                <w:rFonts w:ascii="Cambria Math" w:hAnsi="Cambria Math"/>
                <w:sz w:val="24"/>
              </w:rPr>
            </m:ctrlPr>
          </m:sSubPr>
          <m:e>
            <m:r>
              <w:rPr>
                <w:rFonts w:ascii="Cambria Math" w:hAnsi="Cambria Math"/>
                <w:sz w:val="24"/>
                <w:lang w:eastAsia="zh-CN"/>
              </w:rPr>
              <m:t>F</m:t>
            </m:r>
          </m:e>
          <m:sub>
            <m:r>
              <w:rPr>
                <w:rFonts w:ascii="Cambria Math" w:hAnsi="Cambria Math"/>
                <w:sz w:val="24"/>
                <w:lang w:eastAsia="zh-CN"/>
              </w:rPr>
              <m:t>a/2</m:t>
            </m:r>
          </m:sub>
        </m:sSub>
        <m:r>
          <w:rPr>
            <w:rFonts w:ascii="Cambria Math" w:hAnsi="Cambria Math"/>
            <w:sz w:val="24"/>
            <w:lang w:eastAsia="zh-CN"/>
          </w:rPr>
          <m:t>(m,n)=</m:t>
        </m:r>
        <m:f>
          <m:fPr>
            <m:ctrlPr>
              <w:rPr>
                <w:rFonts w:ascii="Cambria Math" w:hAnsi="Cambria Math"/>
                <w:sz w:val="24"/>
              </w:rPr>
            </m:ctrlPr>
          </m:fPr>
          <m:num>
            <m:r>
              <w:rPr>
                <w:rFonts w:ascii="Cambria Math" w:hAnsi="Cambria Math"/>
                <w:sz w:val="24"/>
                <w:lang w:eastAsia="zh-CN"/>
              </w:rPr>
              <m:t>1</m:t>
            </m:r>
          </m:num>
          <m:den>
            <m:sSub>
              <m:sSubPr>
                <m:ctrlPr>
                  <w:rPr>
                    <w:rFonts w:ascii="Cambria Math" w:hAnsi="Cambria Math"/>
                    <w:sz w:val="24"/>
                  </w:rPr>
                </m:ctrlPr>
              </m:sSubPr>
              <m:e>
                <m:r>
                  <w:rPr>
                    <w:rFonts w:ascii="Cambria Math" w:hAnsi="Cambria Math"/>
                    <w:sz w:val="24"/>
                    <w:lang w:eastAsia="zh-CN"/>
                  </w:rPr>
                  <m:t>F</m:t>
                </m:r>
              </m:e>
              <m:sub>
                <m:r>
                  <w:rPr>
                    <w:rFonts w:ascii="Cambria Math" w:hAnsi="Cambria Math"/>
                    <w:sz w:val="24"/>
                    <w:lang w:eastAsia="zh-CN"/>
                  </w:rPr>
                  <m:t>1-a/2</m:t>
                </m:r>
              </m:sub>
            </m:sSub>
            <m:r>
              <w:rPr>
                <w:rFonts w:ascii="Cambria Math" w:hAnsi="Cambria Math"/>
                <w:sz w:val="24"/>
                <w:lang w:eastAsia="zh-CN"/>
              </w:rPr>
              <m:t>(n,m)</m:t>
            </m:r>
          </m:den>
        </m:f>
        <m:r>
          <w:rPr>
            <w:rFonts w:ascii="Cambria Math" w:hAnsi="Cambria Math"/>
            <w:sz w:val="24"/>
            <w:lang w:eastAsia="zh-CN"/>
          </w:rPr>
          <m:t>;</m:t>
        </m:r>
      </m:oMath>
      <w:r>
        <w:rPr>
          <w:lang w:eastAsia="zh-CN"/>
        </w:rPr>
        <w:t xml:space="preserve"> </w:t>
      </w:r>
    </w:p>
    <w:p w14:paraId="72AD7575" w14:textId="77777777" w:rsidR="00D662EA" w:rsidRDefault="00D662EA" w:rsidP="00D662EA">
      <w:pPr>
        <w:pStyle w:val="aff8"/>
        <w:rPr>
          <w:lang w:eastAsia="zh-CN"/>
        </w:rPr>
      </w:pPr>
      <w:r>
        <w:rPr>
          <w:lang w:eastAsia="zh-CN"/>
        </w:rPr>
        <w:t>(4) 对于任意总体</w:t>
      </w:r>
      <m:oMath>
        <m:r>
          <w:rPr>
            <w:rFonts w:ascii="Cambria Math" w:hAnsi="Cambria Math"/>
            <w:lang w:eastAsia="zh-CN"/>
          </w:rPr>
          <m:t>X</m:t>
        </m:r>
      </m:oMath>
      <w:r>
        <w:rPr>
          <w:lang w:eastAsia="zh-CN"/>
        </w:rPr>
        <w:t xml:space="preserve">，有 </w:t>
      </w:r>
      <m:oMath>
        <m:r>
          <w:rPr>
            <w:rFonts w:ascii="Cambria Math" w:hAnsi="Cambria Math"/>
            <w:lang w:eastAsia="zh-CN"/>
          </w:rPr>
          <m:t>E(</m:t>
        </m:r>
        <m:bar>
          <m:barPr>
            <m:pos m:val="top"/>
            <m:ctrlPr>
              <w:rPr>
                <w:rFonts w:ascii="Cambria Math" w:hAnsi="Cambria Math"/>
              </w:rPr>
            </m:ctrlPr>
          </m:barPr>
          <m:e>
            <m:r>
              <w:rPr>
                <w:rFonts w:ascii="Cambria Math" w:hAnsi="Cambria Math"/>
                <w:lang w:eastAsia="zh-CN"/>
              </w:rPr>
              <m:t>X</m:t>
            </m:r>
          </m:e>
        </m:bar>
        <m:r>
          <w:rPr>
            <w:rFonts w:ascii="Cambria Math" w:hAnsi="Cambria Math"/>
            <w:lang w:eastAsia="zh-CN"/>
          </w:rPr>
          <m:t>)=E(X),E(</m:t>
        </m:r>
        <m:sSup>
          <m:sSupPr>
            <m:ctrlPr>
              <w:rPr>
                <w:rFonts w:ascii="Cambria Math" w:hAnsi="Cambria Math"/>
              </w:rPr>
            </m:ctrlPr>
          </m:sSupPr>
          <m:e>
            <m:r>
              <w:rPr>
                <w:rFonts w:ascii="Cambria Math" w:hAnsi="Cambria Math"/>
                <w:lang w:eastAsia="zh-CN"/>
              </w:rPr>
              <m:t>S</m:t>
            </m:r>
          </m:e>
          <m:sup>
            <m:r>
              <w:rPr>
                <w:rFonts w:ascii="Cambria Math" w:hAnsi="Cambria Math"/>
                <w:lang w:eastAsia="zh-CN"/>
              </w:rPr>
              <m:t>2</m:t>
            </m:r>
          </m:sup>
        </m:sSup>
        <m:r>
          <w:rPr>
            <w:rFonts w:ascii="Cambria Math" w:hAnsi="Cambria Math"/>
            <w:lang w:eastAsia="zh-CN"/>
          </w:rPr>
          <m:t>)=D(X),D(</m:t>
        </m:r>
        <m:bar>
          <m:barPr>
            <m:pos m:val="top"/>
            <m:ctrlPr>
              <w:rPr>
                <w:rFonts w:ascii="Cambria Math" w:hAnsi="Cambria Math"/>
              </w:rPr>
            </m:ctrlPr>
          </m:barPr>
          <m:e>
            <m:r>
              <w:rPr>
                <w:rFonts w:ascii="Cambria Math" w:hAnsi="Cambria Math"/>
                <w:lang w:eastAsia="zh-CN"/>
              </w:rPr>
              <m:t>X</m:t>
            </m:r>
          </m:e>
        </m:bar>
        <m:r>
          <w:rPr>
            <w:rFonts w:ascii="Cambria Math" w:hAnsi="Cambria Math"/>
            <w:lang w:eastAsia="zh-CN"/>
          </w:rPr>
          <m:t>)=</m:t>
        </m:r>
        <m:f>
          <m:fPr>
            <m:ctrlPr>
              <w:rPr>
                <w:rFonts w:ascii="Cambria Math" w:hAnsi="Cambria Math"/>
              </w:rPr>
            </m:ctrlPr>
          </m:fPr>
          <m:num>
            <m:r>
              <w:rPr>
                <w:rFonts w:ascii="Cambria Math" w:hAnsi="Cambria Math"/>
                <w:lang w:eastAsia="zh-CN"/>
              </w:rPr>
              <m:t>D(X)</m:t>
            </m:r>
          </m:num>
          <m:den>
            <m:r>
              <w:rPr>
                <w:rFonts w:ascii="Cambria Math" w:hAnsi="Cambria Math"/>
                <w:lang w:eastAsia="zh-CN"/>
              </w:rPr>
              <m:t>n</m:t>
            </m:r>
          </m:den>
        </m:f>
      </m:oMath>
    </w:p>
    <w:p w14:paraId="037FF807" w14:textId="77777777" w:rsidR="00D662EA" w:rsidRDefault="00D662EA" w:rsidP="00D662EA">
      <w:pPr>
        <w:pStyle w:val="aff8"/>
        <w:rPr>
          <w:lang w:eastAsia="zh-CN"/>
        </w:rPr>
      </w:pPr>
    </w:p>
    <w:p w14:paraId="5F5AD505" w14:textId="77777777" w:rsidR="00D662EA" w:rsidRPr="002A70BE" w:rsidRDefault="00D662EA" w:rsidP="00D662EA">
      <w:pPr>
        <w:pStyle w:val="aff8"/>
        <w:rPr>
          <w:lang w:eastAsia="zh-CN"/>
        </w:rPr>
      </w:pPr>
    </w:p>
    <w:p w14:paraId="453BEA4E" w14:textId="77777777" w:rsidR="00D662EA" w:rsidRPr="00D15056" w:rsidRDefault="00D662EA" w:rsidP="00D15056">
      <w:pPr>
        <w:pStyle w:val="MMTopic1"/>
      </w:pPr>
    </w:p>
    <w:sectPr w:rsidR="00D662EA" w:rsidRPr="00D15056">
      <w:headerReference w:type="default" r:id="rId376"/>
      <w:footerReference w:type="default" r:id="rId377"/>
      <w:pgSz w:w="11906" w:h="16838"/>
      <w:pgMar w:top="1440" w:right="1800" w:bottom="1440" w:left="1800" w:header="851" w:footer="992" w:gutter="0"/>
      <w:pgNumType w:start="1"/>
      <w:cols w:space="425"/>
      <w:docGrid w:type="line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60" w:author="Chen Yang" w:date="2024-05-18T16:22:00Z" w:initials="CY">
    <w:p w14:paraId="03487EE4" w14:textId="77777777" w:rsidR="000D20B8" w:rsidRDefault="000D20B8" w:rsidP="000D20B8">
      <w:pPr>
        <w:pStyle w:val="affc"/>
      </w:pPr>
      <w:r>
        <w:rPr>
          <w:rStyle w:val="affb"/>
        </w:rPr>
        <w:annotationRef/>
      </w:r>
      <w:r>
        <w:rPr>
          <w:rFonts w:hint="eastAsia"/>
        </w:rPr>
        <w:t>什么是奇异矩阵</w:t>
      </w:r>
    </w:p>
  </w:comment>
  <w:comment w:id="122" w:author="Chen Yang" w:date="2024-05-19T15:36:00Z" w:initials="CY">
    <w:p w14:paraId="4374653E" w14:textId="77777777" w:rsidR="00D42B7E" w:rsidRDefault="00D42B7E" w:rsidP="00D42B7E">
      <w:pPr>
        <w:pStyle w:val="affc"/>
      </w:pPr>
      <w:r>
        <w:rPr>
          <w:rStyle w:val="affb"/>
        </w:rPr>
        <w:annotationRef/>
      </w:r>
      <w:r>
        <w:rPr>
          <w:rFonts w:hint="eastAsia"/>
        </w:rPr>
        <w:t>凸函数的定义</w:t>
      </w:r>
    </w:p>
  </w:comment>
  <w:comment w:id="145" w:author="Chen Yang" w:date="2024-05-19T16:12:00Z" w:initials="CY">
    <w:p w14:paraId="1674CC43" w14:textId="77777777" w:rsidR="00D42B7E" w:rsidRDefault="00D42B7E" w:rsidP="00D42B7E">
      <w:pPr>
        <w:pStyle w:val="affc"/>
      </w:pPr>
      <w:r>
        <w:rPr>
          <w:rStyle w:val="affb"/>
        </w:rPr>
        <w:annotationRef/>
      </w:r>
      <w:r>
        <w:t>softmax</w:t>
      </w:r>
      <w:r>
        <w:rPr>
          <w:rFonts w:hint="eastAsia"/>
        </w:rPr>
        <w:t>算法</w:t>
      </w:r>
    </w:p>
  </w:comment>
  <w:comment w:id="170" w:author="Chen Yang [2]" w:date="2024-05-20T11:39:00Z" w:initials="CY">
    <w:p w14:paraId="139A15B9" w14:textId="5AED5662" w:rsidR="000439B5" w:rsidRDefault="000439B5">
      <w:pPr>
        <w:pStyle w:val="affc"/>
      </w:pPr>
      <w:r>
        <w:rPr>
          <w:rStyle w:val="affb"/>
        </w:rPr>
        <w:annotationRef/>
      </w:r>
      <w:r w:rsidRPr="000439B5">
        <w:rPr>
          <w:rFonts w:hint="eastAsia"/>
        </w:rPr>
        <w:t>第八、九章神经网络，可以直接看吴恩达老师的深度学习课程</w:t>
      </w:r>
    </w:p>
  </w:comment>
  <w:comment w:id="290" w:author="Chen Yang [2]" w:date="2024-05-21T13:34:00Z" w:initials="CY">
    <w:p w14:paraId="6B874216" w14:textId="4540845E" w:rsidR="00CE08D8" w:rsidRDefault="00CE08D8">
      <w:pPr>
        <w:pStyle w:val="affc"/>
      </w:pPr>
      <w:r>
        <w:rPr>
          <w:rStyle w:val="affb"/>
        </w:rPr>
        <w:annotationRef/>
      </w:r>
      <w:r>
        <w:rPr>
          <w:rFonts w:hint="eastAsia"/>
        </w:rPr>
        <w:t>注意，</w:t>
      </w:r>
      <w:r>
        <w:rPr>
          <w:rFonts w:hint="eastAsia"/>
        </w:rPr>
        <w:t>f</w:t>
      </w:r>
      <w:r>
        <w:rPr>
          <w:rFonts w:hint="eastAsia"/>
        </w:rPr>
        <w:t>的维度是</w:t>
      </w:r>
      <w:r>
        <w:rPr>
          <w:rFonts w:hint="eastAsia"/>
        </w:rPr>
        <w:t>m</w:t>
      </w:r>
      <w:r>
        <w:rPr>
          <w:rFonts w:hint="eastAsia"/>
        </w:rPr>
        <w:t>，</w:t>
      </w:r>
      <w:r>
        <w:rPr>
          <w:rFonts w:hint="eastAsia"/>
        </w:rPr>
        <w:t>x</w:t>
      </w:r>
      <w:r>
        <w:rPr>
          <w:rFonts w:hint="eastAsia"/>
        </w:rPr>
        <w:t>的维度是</w:t>
      </w:r>
      <w:r>
        <w:rPr>
          <w:rFonts w:hint="eastAsia"/>
        </w:rPr>
        <w:t>n</w:t>
      </w:r>
    </w:p>
  </w:comment>
  <w:comment w:id="379" w:author="Chen Yang" w:date="2024-05-22T20:49:00Z" w:initials="CY">
    <w:p w14:paraId="797588B3" w14:textId="77777777" w:rsidR="0087221E" w:rsidRDefault="0087221E" w:rsidP="0087221E">
      <w:pPr>
        <w:pStyle w:val="affc"/>
      </w:pPr>
      <w:r>
        <w:rPr>
          <w:rStyle w:val="affb"/>
        </w:rPr>
        <w:annotationRef/>
      </w:r>
      <w:r>
        <w:rPr>
          <w:rFonts w:hint="eastAsia"/>
        </w:rPr>
        <w:t>什么是奇异值分解</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03487EE4" w15:done="0"/>
  <w15:commentEx w15:paraId="4374653E" w15:done="0"/>
  <w15:commentEx w15:paraId="1674CC43" w15:done="0"/>
  <w15:commentEx w15:paraId="139A15B9" w15:done="0"/>
  <w15:commentEx w15:paraId="6B874216" w15:done="0"/>
  <w15:commentEx w15:paraId="797588B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7ED352C3" w16cex:dateUtc="2024-05-18T08:22:00Z"/>
  <w16cex:commentExtensible w16cex:durableId="0CCB4991" w16cex:dateUtc="2024-05-19T07:36:00Z"/>
  <w16cex:commentExtensible w16cex:durableId="4A1AF502" w16cex:dateUtc="2024-05-19T08:12:00Z"/>
  <w16cex:commentExtensible w16cex:durableId="29F5B50D" w16cex:dateUtc="2024-05-20T03:39:00Z"/>
  <w16cex:commentExtensible w16cex:durableId="29F72167" w16cex:dateUtc="2024-05-21T05:34:00Z"/>
  <w16cex:commentExtensible w16cex:durableId="1B088F66" w16cex:dateUtc="2024-05-22T12:4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03487EE4" w16cid:durableId="7ED352C3"/>
  <w16cid:commentId w16cid:paraId="4374653E" w16cid:durableId="0CCB4991"/>
  <w16cid:commentId w16cid:paraId="1674CC43" w16cid:durableId="4A1AF502"/>
  <w16cid:commentId w16cid:paraId="139A15B9" w16cid:durableId="29F5B50D"/>
  <w16cid:commentId w16cid:paraId="6B874216" w16cid:durableId="29F72167"/>
  <w16cid:commentId w16cid:paraId="797588B3" w16cid:durableId="1B088F6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EED0A65" w14:textId="77777777" w:rsidR="009F3FC1" w:rsidRDefault="009F3FC1">
      <w:r>
        <w:separator/>
      </w:r>
    </w:p>
  </w:endnote>
  <w:endnote w:type="continuationSeparator" w:id="0">
    <w:p w14:paraId="794CA36C" w14:textId="77777777" w:rsidR="009F3FC1" w:rsidRDefault="009F3FC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Euclid">
    <w:altName w:val="Cambria"/>
    <w:charset w:val="00"/>
    <w:family w:val="roman"/>
    <w:pitch w:val="variable"/>
    <w:sig w:usb0="8000002F" w:usb1="0000000A"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楷体">
    <w:panose1 w:val="02010609060101010101"/>
    <w:charset w:val="86"/>
    <w:family w:val="modern"/>
    <w:pitch w:val="fixed"/>
    <w:sig w:usb0="800002BF" w:usb1="38CF7CFA" w:usb2="00000016" w:usb3="00000000" w:csb0="00040001" w:csb1="00000000"/>
  </w:font>
  <w:font w:name="Segoe UI Symbol">
    <w:panose1 w:val="020B0502040204020203"/>
    <w:charset w:val="00"/>
    <w:family w:val="swiss"/>
    <w:pitch w:val="variable"/>
    <w:sig w:usb0="800001E3" w:usb1="1200FFEF" w:usb2="00040000" w:usb3="00000000" w:csb0="00000001" w:csb1="00000000"/>
  </w:font>
  <w:font w:name="微软雅黑">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1436D15" w14:textId="77777777" w:rsidR="006E382B" w:rsidRDefault="006E382B">
    <w:pPr>
      <w:pStyle w:val="a5"/>
      <w:jc w:val="center"/>
    </w:pPr>
  </w:p>
  <w:p w14:paraId="62BC7F71" w14:textId="77777777" w:rsidR="006E382B" w:rsidRDefault="006E382B">
    <w:pPr>
      <w:pStyle w:val="a5"/>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222B39C" w14:textId="45F3014E" w:rsidR="006E382B" w:rsidRDefault="006E382B">
    <w:pPr>
      <w:pStyle w:val="a5"/>
      <w:jc w:val="center"/>
    </w:pPr>
    <w:r>
      <w:fldChar w:fldCharType="begin"/>
    </w:r>
    <w:r>
      <w:instrText>PAGE   \* MERGEFORMAT</w:instrText>
    </w:r>
    <w:r>
      <w:fldChar w:fldCharType="separate"/>
    </w:r>
    <w:r w:rsidR="00996DF7" w:rsidRPr="00996DF7">
      <w:rPr>
        <w:noProof/>
        <w:lang w:val="zh-CN"/>
      </w:rPr>
      <w:t>IV</w:t>
    </w:r>
    <w:r>
      <w:fldChar w:fldCharType="end"/>
    </w:r>
  </w:p>
  <w:p w14:paraId="1851524C" w14:textId="77777777" w:rsidR="006E382B" w:rsidRDefault="006E382B">
    <w:pPr>
      <w:pStyle w:val="a5"/>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8585B3D" w14:textId="77777777" w:rsidR="006E382B" w:rsidRDefault="006E382B">
    <w:pPr>
      <w:pStyle w:val="a5"/>
      <w:jc w:val="center"/>
    </w:pPr>
    <w:r>
      <w:fldChar w:fldCharType="begin"/>
    </w:r>
    <w:r>
      <w:instrText>PAGE   \* MERGEFORMAT</w:instrText>
    </w:r>
    <w:r>
      <w:fldChar w:fldCharType="separate"/>
    </w:r>
    <w:r>
      <w:rPr>
        <w:lang w:val="zh-CN"/>
      </w:rPr>
      <w:t>I</w:t>
    </w:r>
    <w:r>
      <w:fldChar w:fldCharType="end"/>
    </w:r>
  </w:p>
  <w:p w14:paraId="50B10894" w14:textId="77777777" w:rsidR="006E382B" w:rsidRDefault="006E382B">
    <w:pPr>
      <w:pStyle w:val="a5"/>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A8D772D" w14:textId="630A14BF" w:rsidR="006E382B" w:rsidRDefault="006E382B">
    <w:pPr>
      <w:pStyle w:val="a5"/>
      <w:jc w:val="center"/>
    </w:pPr>
    <w:r>
      <w:fldChar w:fldCharType="begin"/>
    </w:r>
    <w:r>
      <w:instrText>PAGE   \* MERGEFORMAT</w:instrText>
    </w:r>
    <w:r>
      <w:fldChar w:fldCharType="separate"/>
    </w:r>
    <w:r w:rsidR="00996DF7" w:rsidRPr="00996DF7">
      <w:rPr>
        <w:noProof/>
        <w:lang w:val="zh-CN"/>
      </w:rPr>
      <w:t>8</w:t>
    </w:r>
    <w:r>
      <w:fldChar w:fldCharType="end"/>
    </w:r>
  </w:p>
  <w:p w14:paraId="3021D8E2" w14:textId="77777777" w:rsidR="006E382B" w:rsidRDefault="006E382B">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0EAE18F" w14:textId="77777777" w:rsidR="009F3FC1" w:rsidRDefault="009F3FC1">
      <w:r>
        <w:separator/>
      </w:r>
    </w:p>
  </w:footnote>
  <w:footnote w:type="continuationSeparator" w:id="0">
    <w:p w14:paraId="07F66181" w14:textId="77777777" w:rsidR="009F3FC1" w:rsidRDefault="009F3FC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A8D29F" w14:textId="6AE8E10C" w:rsidR="006E382B" w:rsidRDefault="006E382B">
    <w:pPr>
      <w:pStyle w:val="a7"/>
      <w:rPr>
        <w:color w:val="000000"/>
      </w:rPr>
    </w:pPr>
    <w:r>
      <w:rPr>
        <w:rFonts w:hint="eastAsia"/>
        <w:color w:val="000000"/>
      </w:rPr>
      <w:t>机器</w:t>
    </w:r>
    <w:r>
      <w:rPr>
        <w:color w:val="000000"/>
      </w:rPr>
      <w:t>学习课程</w:t>
    </w:r>
    <w:r>
      <w:rPr>
        <w:color w:val="000000"/>
      </w:rPr>
      <w:t>-</w:t>
    </w:r>
    <w:r>
      <w:rPr>
        <w:color w:val="000000"/>
      </w:rPr>
      <w:fldChar w:fldCharType="begin"/>
    </w:r>
    <w:r>
      <w:rPr>
        <w:color w:val="000000"/>
      </w:rPr>
      <w:instrText xml:space="preserve"> STYLEREF  "MM Topic 1"  \* MERGEFORMAT </w:instrText>
    </w:r>
    <w:r w:rsidR="008C4A39">
      <w:rPr>
        <w:color w:val="000000"/>
      </w:rPr>
      <w:fldChar w:fldCharType="separate"/>
    </w:r>
    <w:r w:rsidR="008C4A39">
      <w:rPr>
        <w:rFonts w:hint="eastAsia"/>
        <w:noProof/>
        <w:color w:val="000000"/>
      </w:rPr>
      <w:t>第</w:t>
    </w:r>
    <w:r w:rsidR="008C4A39">
      <w:rPr>
        <w:rFonts w:hint="eastAsia"/>
        <w:noProof/>
        <w:color w:val="000000"/>
      </w:rPr>
      <w:t>10</w:t>
    </w:r>
    <w:r w:rsidR="008C4A39">
      <w:rPr>
        <w:rFonts w:hint="eastAsia"/>
        <w:noProof/>
        <w:color w:val="000000"/>
      </w:rPr>
      <w:t>周</w:t>
    </w:r>
    <w:r>
      <w:rPr>
        <w:color w:val="000000"/>
      </w:rPr>
      <w:fldChar w:fldCharType="end"/>
    </w:r>
    <w:r>
      <w:rPr>
        <w:color w:val="000000"/>
      </w:rPr>
      <w:t>-</w:t>
    </w:r>
    <w:r>
      <w:rPr>
        <w:color w:val="000000"/>
      </w:rPr>
      <w:fldChar w:fldCharType="begin"/>
    </w:r>
    <w:r>
      <w:rPr>
        <w:color w:val="000000"/>
      </w:rPr>
      <w:instrText xml:space="preserve"> STYLEREF  "MM Topic 2"  \* MERGEFORMAT </w:instrText>
    </w:r>
    <w:r>
      <w:rPr>
        <w:color w:val="000000"/>
      </w:rPr>
      <w:fldChar w:fldCharType="separate"/>
    </w:r>
    <w:r w:rsidR="008C4A39">
      <w:rPr>
        <w:rFonts w:hint="eastAsia"/>
        <w:noProof/>
        <w:color w:val="000000"/>
      </w:rPr>
      <w:t>大规模机器学习</w:t>
    </w:r>
    <w:r w:rsidR="008C4A39">
      <w:rPr>
        <w:rFonts w:hint="eastAsia"/>
        <w:noProof/>
        <w:color w:val="000000"/>
      </w:rPr>
      <w:t>(Large Scale Machine Learning)</w:t>
    </w:r>
    <w:r>
      <w:rPr>
        <w:color w:val="000000"/>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AF1A2877"/>
    <w:multiLevelType w:val="multilevel"/>
    <w:tmpl w:val="9E0238F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D06CA640"/>
    <w:multiLevelType w:val="multilevel"/>
    <w:tmpl w:val="7FE85E70"/>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D4DF52E2"/>
    <w:multiLevelType w:val="multilevel"/>
    <w:tmpl w:val="54026C0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3" w15:restartNumberingAfterBreak="0">
    <w:nsid w:val="D5658C58"/>
    <w:multiLevelType w:val="multilevel"/>
    <w:tmpl w:val="9D9A8760"/>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4" w15:restartNumberingAfterBreak="0">
    <w:nsid w:val="E17F69BA"/>
    <w:multiLevelType w:val="multilevel"/>
    <w:tmpl w:val="83CA3A8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5" w15:restartNumberingAfterBreak="0">
    <w:nsid w:val="E7DF8046"/>
    <w:multiLevelType w:val="multilevel"/>
    <w:tmpl w:val="2C680680"/>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6" w15:restartNumberingAfterBreak="0">
    <w:nsid w:val="EA454B4C"/>
    <w:multiLevelType w:val="multilevel"/>
    <w:tmpl w:val="CC5A1E60"/>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7" w15:restartNumberingAfterBreak="0">
    <w:nsid w:val="0637093E"/>
    <w:multiLevelType w:val="hybridMultilevel"/>
    <w:tmpl w:val="EA58C630"/>
    <w:lvl w:ilvl="0" w:tplc="D8DC1004">
      <w:start w:val="1"/>
      <w:numFmt w:val="japaneseCounting"/>
      <w:lvlText w:val="(%1)"/>
      <w:lvlJc w:val="left"/>
      <w:pPr>
        <w:ind w:left="405" w:hanging="40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0BEB7437"/>
    <w:multiLevelType w:val="hybridMultilevel"/>
    <w:tmpl w:val="2084D118"/>
    <w:lvl w:ilvl="0" w:tplc="EFCE58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112C7F03"/>
    <w:multiLevelType w:val="multilevel"/>
    <w:tmpl w:val="F9B2C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70CD2DE"/>
    <w:multiLevelType w:val="multilevel"/>
    <w:tmpl w:val="162CE7A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1" w15:restartNumberingAfterBreak="0">
    <w:nsid w:val="1B2A5A51"/>
    <w:multiLevelType w:val="hybridMultilevel"/>
    <w:tmpl w:val="6C0EAF3E"/>
    <w:lvl w:ilvl="0" w:tplc="1F6E08F8">
      <w:start w:val="1"/>
      <w:numFmt w:val="decimal"/>
      <w:lvlText w:val="(%1)"/>
      <w:lvlJc w:val="left"/>
      <w:pPr>
        <w:ind w:left="360" w:hanging="360"/>
      </w:pPr>
      <w:rPr>
        <w:rFonts w:hint="default"/>
        <w:color w:val="auto"/>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3823FCE0"/>
    <w:multiLevelType w:val="multilevel"/>
    <w:tmpl w:val="2CC86A02"/>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3" w15:restartNumberingAfterBreak="0">
    <w:nsid w:val="44372A59"/>
    <w:multiLevelType w:val="hybridMultilevel"/>
    <w:tmpl w:val="01A68A6E"/>
    <w:lvl w:ilvl="0" w:tplc="35DCB5F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4D920FC4"/>
    <w:multiLevelType w:val="hybridMultilevel"/>
    <w:tmpl w:val="45043118"/>
    <w:lvl w:ilvl="0" w:tplc="A4EA4CA8">
      <w:start w:val="1"/>
      <w:numFmt w:val="decimal"/>
      <w:lvlText w:val="(%1)"/>
      <w:lvlJc w:val="left"/>
      <w:pPr>
        <w:ind w:left="704"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557533BC"/>
    <w:multiLevelType w:val="multilevel"/>
    <w:tmpl w:val="C25CCC3E"/>
    <w:lvl w:ilvl="0">
      <w:start w:val="1"/>
      <w:numFmt w:val="decimal"/>
      <w:lvlText w:val="%1、"/>
      <w:lvlJc w:val="left"/>
      <w:pPr>
        <w:ind w:left="0" w:firstLine="0"/>
      </w:pPr>
      <w:rPr>
        <w:rFonts w:hint="default"/>
      </w:rPr>
    </w:lvl>
    <w:lvl w:ilvl="1">
      <w:start w:val="1"/>
      <w:numFmt w:val="lowerLetter"/>
      <w:lvlText w:val="%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16" w15:restartNumberingAfterBreak="0">
    <w:nsid w:val="597F21A8"/>
    <w:multiLevelType w:val="hybridMultilevel"/>
    <w:tmpl w:val="8782246C"/>
    <w:lvl w:ilvl="0" w:tplc="368C10EC">
      <w:start w:val="1"/>
      <w:numFmt w:val="decimal"/>
      <w:lvlText w:val="(%1)"/>
      <w:lvlJc w:val="left"/>
      <w:pPr>
        <w:ind w:left="502" w:hanging="360"/>
      </w:pPr>
      <w:rPr>
        <w:rFonts w:hint="default"/>
      </w:rPr>
    </w:lvl>
    <w:lvl w:ilvl="1" w:tplc="04090019" w:tentative="1">
      <w:start w:val="1"/>
      <w:numFmt w:val="lowerLetter"/>
      <w:lvlText w:val="%2)"/>
      <w:lvlJc w:val="left"/>
      <w:pPr>
        <w:ind w:left="982" w:hanging="420"/>
      </w:pPr>
    </w:lvl>
    <w:lvl w:ilvl="2" w:tplc="0409001B" w:tentative="1">
      <w:start w:val="1"/>
      <w:numFmt w:val="lowerRoman"/>
      <w:lvlText w:val="%3."/>
      <w:lvlJc w:val="right"/>
      <w:pPr>
        <w:ind w:left="1402" w:hanging="420"/>
      </w:pPr>
    </w:lvl>
    <w:lvl w:ilvl="3" w:tplc="0409000F" w:tentative="1">
      <w:start w:val="1"/>
      <w:numFmt w:val="decimal"/>
      <w:lvlText w:val="%4."/>
      <w:lvlJc w:val="left"/>
      <w:pPr>
        <w:ind w:left="1822" w:hanging="420"/>
      </w:pPr>
    </w:lvl>
    <w:lvl w:ilvl="4" w:tplc="04090019" w:tentative="1">
      <w:start w:val="1"/>
      <w:numFmt w:val="lowerLetter"/>
      <w:lvlText w:val="%5)"/>
      <w:lvlJc w:val="left"/>
      <w:pPr>
        <w:ind w:left="2242" w:hanging="420"/>
      </w:pPr>
    </w:lvl>
    <w:lvl w:ilvl="5" w:tplc="0409001B" w:tentative="1">
      <w:start w:val="1"/>
      <w:numFmt w:val="lowerRoman"/>
      <w:lvlText w:val="%6."/>
      <w:lvlJc w:val="right"/>
      <w:pPr>
        <w:ind w:left="2662" w:hanging="420"/>
      </w:pPr>
    </w:lvl>
    <w:lvl w:ilvl="6" w:tplc="0409000F" w:tentative="1">
      <w:start w:val="1"/>
      <w:numFmt w:val="decimal"/>
      <w:lvlText w:val="%7."/>
      <w:lvlJc w:val="left"/>
      <w:pPr>
        <w:ind w:left="3082" w:hanging="420"/>
      </w:pPr>
    </w:lvl>
    <w:lvl w:ilvl="7" w:tplc="04090019" w:tentative="1">
      <w:start w:val="1"/>
      <w:numFmt w:val="lowerLetter"/>
      <w:lvlText w:val="%8)"/>
      <w:lvlJc w:val="left"/>
      <w:pPr>
        <w:ind w:left="3502" w:hanging="420"/>
      </w:pPr>
    </w:lvl>
    <w:lvl w:ilvl="8" w:tplc="0409001B" w:tentative="1">
      <w:start w:val="1"/>
      <w:numFmt w:val="lowerRoman"/>
      <w:lvlText w:val="%9."/>
      <w:lvlJc w:val="right"/>
      <w:pPr>
        <w:ind w:left="3922" w:hanging="420"/>
      </w:pPr>
    </w:lvl>
  </w:abstractNum>
  <w:abstractNum w:abstractNumId="17" w15:restartNumberingAfterBreak="0">
    <w:nsid w:val="5E8E26F5"/>
    <w:multiLevelType w:val="hybridMultilevel"/>
    <w:tmpl w:val="1980818E"/>
    <w:lvl w:ilvl="0" w:tplc="4F68A81E">
      <w:start w:val="1"/>
      <w:numFmt w:val="decimal"/>
      <w:lvlText w:val="(%1)"/>
      <w:lvlJc w:val="left"/>
      <w:pPr>
        <w:ind w:left="420" w:hanging="360"/>
      </w:pPr>
      <w:rPr>
        <w:rFonts w:hint="default"/>
      </w:rPr>
    </w:lvl>
    <w:lvl w:ilvl="1" w:tplc="04090019" w:tentative="1">
      <w:start w:val="1"/>
      <w:numFmt w:val="lowerLetter"/>
      <w:lvlText w:val="%2)"/>
      <w:lvlJc w:val="left"/>
      <w:pPr>
        <w:ind w:left="900" w:hanging="420"/>
      </w:pPr>
    </w:lvl>
    <w:lvl w:ilvl="2" w:tplc="0409001B" w:tentative="1">
      <w:start w:val="1"/>
      <w:numFmt w:val="lowerRoman"/>
      <w:lvlText w:val="%3."/>
      <w:lvlJc w:val="right"/>
      <w:pPr>
        <w:ind w:left="1320" w:hanging="420"/>
      </w:pPr>
    </w:lvl>
    <w:lvl w:ilvl="3" w:tplc="0409000F" w:tentative="1">
      <w:start w:val="1"/>
      <w:numFmt w:val="decimal"/>
      <w:lvlText w:val="%4."/>
      <w:lvlJc w:val="left"/>
      <w:pPr>
        <w:ind w:left="1740" w:hanging="420"/>
      </w:pPr>
    </w:lvl>
    <w:lvl w:ilvl="4" w:tplc="04090019" w:tentative="1">
      <w:start w:val="1"/>
      <w:numFmt w:val="lowerLetter"/>
      <w:lvlText w:val="%5)"/>
      <w:lvlJc w:val="left"/>
      <w:pPr>
        <w:ind w:left="2160" w:hanging="420"/>
      </w:pPr>
    </w:lvl>
    <w:lvl w:ilvl="5" w:tplc="0409001B" w:tentative="1">
      <w:start w:val="1"/>
      <w:numFmt w:val="lowerRoman"/>
      <w:lvlText w:val="%6."/>
      <w:lvlJc w:val="right"/>
      <w:pPr>
        <w:ind w:left="2580" w:hanging="420"/>
      </w:pPr>
    </w:lvl>
    <w:lvl w:ilvl="6" w:tplc="0409000F" w:tentative="1">
      <w:start w:val="1"/>
      <w:numFmt w:val="decimal"/>
      <w:lvlText w:val="%7."/>
      <w:lvlJc w:val="left"/>
      <w:pPr>
        <w:ind w:left="3000" w:hanging="420"/>
      </w:pPr>
    </w:lvl>
    <w:lvl w:ilvl="7" w:tplc="04090019" w:tentative="1">
      <w:start w:val="1"/>
      <w:numFmt w:val="lowerLetter"/>
      <w:lvlText w:val="%8)"/>
      <w:lvlJc w:val="left"/>
      <w:pPr>
        <w:ind w:left="3420" w:hanging="420"/>
      </w:pPr>
    </w:lvl>
    <w:lvl w:ilvl="8" w:tplc="0409001B" w:tentative="1">
      <w:start w:val="1"/>
      <w:numFmt w:val="lowerRoman"/>
      <w:lvlText w:val="%9."/>
      <w:lvlJc w:val="right"/>
      <w:pPr>
        <w:ind w:left="3840" w:hanging="420"/>
      </w:pPr>
    </w:lvl>
  </w:abstractNum>
  <w:abstractNum w:abstractNumId="18" w15:restartNumberingAfterBreak="0">
    <w:nsid w:val="60539257"/>
    <w:multiLevelType w:val="multilevel"/>
    <w:tmpl w:val="6BF068B6"/>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9" w15:restartNumberingAfterBreak="0">
    <w:nsid w:val="60876992"/>
    <w:multiLevelType w:val="hybridMultilevel"/>
    <w:tmpl w:val="73B2D860"/>
    <w:lvl w:ilvl="0" w:tplc="3DE85B1A">
      <w:start w:val="1"/>
      <w:numFmt w:val="decimal"/>
      <w:lvlText w:val="%1．"/>
      <w:lvlJc w:val="left"/>
      <w:pPr>
        <w:tabs>
          <w:tab w:val="num" w:pos="360"/>
        </w:tabs>
        <w:ind w:left="360" w:hanging="360"/>
      </w:pPr>
      <w:rPr>
        <w:rFonts w:hint="default"/>
      </w:rPr>
    </w:lvl>
    <w:lvl w:ilvl="1" w:tplc="0D18C356">
      <w:start w:val="1"/>
      <w:numFmt w:val="decimal"/>
      <w:lvlText w:val="%2）"/>
      <w:lvlJc w:val="left"/>
      <w:pPr>
        <w:tabs>
          <w:tab w:val="num" w:pos="780"/>
        </w:tabs>
        <w:ind w:left="780" w:hanging="360"/>
      </w:pPr>
      <w:rPr>
        <w:rFonts w:hint="default"/>
      </w:rPr>
    </w:lvl>
    <w:lvl w:ilvl="2" w:tplc="9D14852E">
      <w:start w:val="1"/>
      <w:numFmt w:val="decimal"/>
      <w:lvlText w:val="(%3)"/>
      <w:lvlJc w:val="left"/>
      <w:pPr>
        <w:tabs>
          <w:tab w:val="num" w:pos="360"/>
        </w:tabs>
        <w:ind w:left="360" w:hanging="360"/>
      </w:pPr>
      <w:rPr>
        <w:rFonts w:hint="default"/>
      </w:r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0" w15:restartNumberingAfterBreak="0">
    <w:nsid w:val="617E5D8B"/>
    <w:multiLevelType w:val="hybridMultilevel"/>
    <w:tmpl w:val="4AAABF56"/>
    <w:lvl w:ilvl="0" w:tplc="302A4A5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 w15:restartNumberingAfterBreak="0">
    <w:nsid w:val="71315DCA"/>
    <w:multiLevelType w:val="multilevel"/>
    <w:tmpl w:val="B8DA0B94"/>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22" w15:restartNumberingAfterBreak="0">
    <w:nsid w:val="75EE8047"/>
    <w:multiLevelType w:val="multilevel"/>
    <w:tmpl w:val="E258CEF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3" w15:restartNumberingAfterBreak="0">
    <w:nsid w:val="760D31FF"/>
    <w:multiLevelType w:val="hybridMultilevel"/>
    <w:tmpl w:val="C862DBF8"/>
    <w:lvl w:ilvl="0" w:tplc="C38A27CA">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4" w15:restartNumberingAfterBreak="0">
    <w:nsid w:val="767C3E8F"/>
    <w:multiLevelType w:val="hybridMultilevel"/>
    <w:tmpl w:val="27648A04"/>
    <w:lvl w:ilvl="0" w:tplc="983E06C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5" w15:restartNumberingAfterBreak="0">
    <w:nsid w:val="7992277C"/>
    <w:multiLevelType w:val="multilevel"/>
    <w:tmpl w:val="7992277C"/>
    <w:lvl w:ilvl="0">
      <w:start w:val="1"/>
      <w:numFmt w:val="bullet"/>
      <w:lvlText w:val=""/>
      <w:lvlJc w:val="left"/>
      <w:pPr>
        <w:tabs>
          <w:tab w:val="left" w:pos="453"/>
        </w:tabs>
        <w:ind w:left="453" w:hanging="453"/>
      </w:pPr>
      <w:rPr>
        <w:rFonts w:ascii="Wingdings" w:hAnsi="Wingdings" w:hint="default"/>
      </w:rPr>
    </w:lvl>
    <w:lvl w:ilvl="1" w:tentative="1">
      <w:start w:val="1"/>
      <w:numFmt w:val="bullet"/>
      <w:lvlText w:val=""/>
      <w:lvlJc w:val="left"/>
      <w:pPr>
        <w:tabs>
          <w:tab w:val="left" w:pos="840"/>
        </w:tabs>
        <w:ind w:left="840" w:hanging="420"/>
      </w:pPr>
      <w:rPr>
        <w:rFonts w:ascii="Wingdings" w:hAnsi="Wingdings" w:hint="default"/>
      </w:rPr>
    </w:lvl>
    <w:lvl w:ilvl="2" w:tentative="1">
      <w:start w:val="1"/>
      <w:numFmt w:val="bullet"/>
      <w:lvlText w:val=""/>
      <w:lvlJc w:val="left"/>
      <w:pPr>
        <w:tabs>
          <w:tab w:val="left" w:pos="1260"/>
        </w:tabs>
        <w:ind w:left="1260" w:hanging="420"/>
      </w:pPr>
      <w:rPr>
        <w:rFonts w:ascii="Wingdings" w:hAnsi="Wingdings" w:hint="default"/>
      </w:rPr>
    </w:lvl>
    <w:lvl w:ilvl="3" w:tentative="1">
      <w:start w:val="1"/>
      <w:numFmt w:val="bullet"/>
      <w:lvlText w:val=""/>
      <w:lvlJc w:val="left"/>
      <w:pPr>
        <w:tabs>
          <w:tab w:val="left" w:pos="1680"/>
        </w:tabs>
        <w:ind w:left="1680" w:hanging="420"/>
      </w:pPr>
      <w:rPr>
        <w:rFonts w:ascii="Wingdings" w:hAnsi="Wingdings" w:hint="default"/>
      </w:rPr>
    </w:lvl>
    <w:lvl w:ilvl="4" w:tentative="1">
      <w:start w:val="1"/>
      <w:numFmt w:val="bullet"/>
      <w:lvlText w:val=""/>
      <w:lvlJc w:val="left"/>
      <w:pPr>
        <w:tabs>
          <w:tab w:val="left" w:pos="2100"/>
        </w:tabs>
        <w:ind w:left="2100" w:hanging="420"/>
      </w:pPr>
      <w:rPr>
        <w:rFonts w:ascii="Wingdings" w:hAnsi="Wingdings" w:hint="default"/>
      </w:rPr>
    </w:lvl>
    <w:lvl w:ilvl="5" w:tentative="1">
      <w:start w:val="1"/>
      <w:numFmt w:val="bullet"/>
      <w:lvlText w:val=""/>
      <w:lvlJc w:val="left"/>
      <w:pPr>
        <w:tabs>
          <w:tab w:val="left" w:pos="2520"/>
        </w:tabs>
        <w:ind w:left="2520" w:hanging="420"/>
      </w:pPr>
      <w:rPr>
        <w:rFonts w:ascii="Wingdings" w:hAnsi="Wingdings" w:hint="default"/>
      </w:rPr>
    </w:lvl>
    <w:lvl w:ilvl="6" w:tentative="1">
      <w:start w:val="1"/>
      <w:numFmt w:val="bullet"/>
      <w:lvlText w:val=""/>
      <w:lvlJc w:val="left"/>
      <w:pPr>
        <w:tabs>
          <w:tab w:val="left" w:pos="2940"/>
        </w:tabs>
        <w:ind w:left="2940" w:hanging="420"/>
      </w:pPr>
      <w:rPr>
        <w:rFonts w:ascii="Wingdings" w:hAnsi="Wingdings" w:hint="default"/>
      </w:rPr>
    </w:lvl>
    <w:lvl w:ilvl="7" w:tentative="1">
      <w:start w:val="1"/>
      <w:numFmt w:val="bullet"/>
      <w:lvlText w:val=""/>
      <w:lvlJc w:val="left"/>
      <w:pPr>
        <w:tabs>
          <w:tab w:val="left" w:pos="3360"/>
        </w:tabs>
        <w:ind w:left="3360" w:hanging="420"/>
      </w:pPr>
      <w:rPr>
        <w:rFonts w:ascii="Wingdings" w:hAnsi="Wingdings" w:hint="default"/>
      </w:rPr>
    </w:lvl>
    <w:lvl w:ilvl="8" w:tentative="1">
      <w:start w:val="1"/>
      <w:numFmt w:val="bullet"/>
      <w:lvlText w:val=""/>
      <w:lvlJc w:val="left"/>
      <w:pPr>
        <w:tabs>
          <w:tab w:val="left" w:pos="3780"/>
        </w:tabs>
        <w:ind w:left="3780" w:hanging="420"/>
      </w:pPr>
      <w:rPr>
        <w:rFonts w:ascii="Wingdings" w:hAnsi="Wingdings" w:hint="default"/>
      </w:rPr>
    </w:lvl>
  </w:abstractNum>
  <w:num w:numId="1" w16cid:durableId="945573675">
    <w:abstractNumId w:val="25"/>
  </w:num>
  <w:num w:numId="2" w16cid:durableId="1249191861">
    <w:abstractNumId w:val="15"/>
  </w:num>
  <w:num w:numId="3" w16cid:durableId="1124618484">
    <w:abstractNumId w:val="19"/>
  </w:num>
  <w:num w:numId="4" w16cid:durableId="92170082">
    <w:abstractNumId w:val="23"/>
  </w:num>
  <w:num w:numId="5" w16cid:durableId="376466704">
    <w:abstractNumId w:val="7"/>
  </w:num>
  <w:num w:numId="6" w16cid:durableId="1247885169">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7" w16cid:durableId="241333257">
    <w:abstractNumId w:val="22"/>
  </w:num>
  <w:num w:numId="8" w16cid:durableId="284629225">
    <w:abstractNumId w:val="20"/>
  </w:num>
  <w:num w:numId="9" w16cid:durableId="65760760">
    <w:abstractNumId w:val="24"/>
  </w:num>
  <w:num w:numId="10" w16cid:durableId="445778461">
    <w:abstractNumId w:val="1"/>
  </w:num>
  <w:num w:numId="11" w16cid:durableId="1501847255">
    <w:abstractNumId w:val="18"/>
  </w:num>
  <w:num w:numId="12" w16cid:durableId="724649209">
    <w:abstractNumId w:val="3"/>
  </w:num>
  <w:num w:numId="13" w16cid:durableId="134490982">
    <w:abstractNumId w:val="9"/>
  </w:num>
  <w:num w:numId="14" w16cid:durableId="1928028758">
    <w:abstractNumId w:val="14"/>
  </w:num>
  <w:num w:numId="15" w16cid:durableId="1749424161">
    <w:abstractNumId w:val="4"/>
  </w:num>
  <w:num w:numId="16" w16cid:durableId="255486340">
    <w:abstractNumId w:val="0"/>
  </w:num>
  <w:num w:numId="17" w16cid:durableId="897669267">
    <w:abstractNumId w:val="17"/>
  </w:num>
  <w:num w:numId="18" w16cid:durableId="1834177027">
    <w:abstractNumId w:val="13"/>
  </w:num>
  <w:num w:numId="19" w16cid:durableId="977108305">
    <w:abstractNumId w:val="2"/>
  </w:num>
  <w:num w:numId="20" w16cid:durableId="831331834">
    <w:abstractNumId w:val="8"/>
  </w:num>
  <w:num w:numId="21" w16cid:durableId="601256674">
    <w:abstractNumId w:val="16"/>
  </w:num>
  <w:num w:numId="22" w16cid:durableId="998997500">
    <w:abstractNumId w:val="11"/>
  </w:num>
  <w:num w:numId="23" w16cid:durableId="124086687">
    <w:abstractNumId w:val="12"/>
  </w:num>
  <w:num w:numId="24" w16cid:durableId="1404066409">
    <w:abstractNumId w:val="10"/>
  </w:num>
  <w:num w:numId="25" w16cid:durableId="1627618580">
    <w:abstractNumId w:val="6"/>
  </w:num>
  <w:num w:numId="26" w16cid:durableId="1193766988">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286816171">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201400651">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1098215911">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1356542210">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Chen Yang">
    <w15:presenceInfo w15:providerId="Windows Live" w15:userId="a18a82b3b0b00894"/>
  </w15:person>
  <w15:person w15:author="Chen Yang [2]">
    <w15:presenceInfo w15:providerId="None" w15:userId="Chen Yang"/>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bordersDoNotSurroundHeader/>
  <w:bordersDoNotSurroundFooter/>
  <w:hideSpellingErrors/>
  <w:proofState w:spelling="clean" w:grammar="clean"/>
  <w:trackRevisions/>
  <w:defaultTabStop w:val="420"/>
  <w:drawingGridHorizontalSpacing w:val="105"/>
  <w:drawingGridVerticalSpacing w:val="156"/>
  <w:noPunctuationKerning/>
  <w:characterSpacingControl w:val="compressPunctuation"/>
  <w:hdrShapeDefaults>
    <o:shapedefaults v:ext="edit" spidmax="2050" fillcolor="#9cbee0" strokecolor="#739cc3">
      <v:fill color="#9cbee0" color2="#bbd5f0" type="gradient">
        <o:fill v:ext="view" type="gradientUnscaled"/>
      </v:fill>
      <v:stroke color="#739cc3" weight="1.25pt" miterlimit="2"/>
    </o:shapedefaults>
  </w:hdrShapeDefaults>
  <w:footnotePr>
    <w:footnote w:id="-1"/>
    <w:footnote w:id="0"/>
  </w:footnotePr>
  <w:endnotePr>
    <w:endnote w:id="-1"/>
    <w:endnote w:id="0"/>
  </w:endnotePr>
  <w:compat>
    <w:spaceForUL/>
    <w:balanceSingleByteDoubleByteWidth/>
    <w:doNotLeaveBackslashAlone/>
    <w:ulTrailSpace/>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0NTKyNDAyMDUwNjM2szBR0lEKTi0uzszPAykwNagFAESbggAtAAAA"/>
  </w:docVars>
  <w:rsids>
    <w:rsidRoot w:val="00356A16"/>
    <w:rsid w:val="0000041E"/>
    <w:rsid w:val="000012E0"/>
    <w:rsid w:val="000021D4"/>
    <w:rsid w:val="00004092"/>
    <w:rsid w:val="00004DC5"/>
    <w:rsid w:val="00005D38"/>
    <w:rsid w:val="00006570"/>
    <w:rsid w:val="00007734"/>
    <w:rsid w:val="00007A67"/>
    <w:rsid w:val="00011F98"/>
    <w:rsid w:val="00015802"/>
    <w:rsid w:val="00015807"/>
    <w:rsid w:val="00016963"/>
    <w:rsid w:val="00016D14"/>
    <w:rsid w:val="00016DC7"/>
    <w:rsid w:val="000202DF"/>
    <w:rsid w:val="00021CBC"/>
    <w:rsid w:val="000262F2"/>
    <w:rsid w:val="00026E26"/>
    <w:rsid w:val="0003175F"/>
    <w:rsid w:val="00031786"/>
    <w:rsid w:val="00032147"/>
    <w:rsid w:val="00037652"/>
    <w:rsid w:val="000439B5"/>
    <w:rsid w:val="00046B95"/>
    <w:rsid w:val="000478D0"/>
    <w:rsid w:val="00050452"/>
    <w:rsid w:val="00053E88"/>
    <w:rsid w:val="00054270"/>
    <w:rsid w:val="000614E6"/>
    <w:rsid w:val="00061FD1"/>
    <w:rsid w:val="000649A9"/>
    <w:rsid w:val="000655DD"/>
    <w:rsid w:val="000713AE"/>
    <w:rsid w:val="00073815"/>
    <w:rsid w:val="00075813"/>
    <w:rsid w:val="00076A8D"/>
    <w:rsid w:val="00077B9F"/>
    <w:rsid w:val="0008179E"/>
    <w:rsid w:val="000844E2"/>
    <w:rsid w:val="000846C7"/>
    <w:rsid w:val="00091BB1"/>
    <w:rsid w:val="00091D53"/>
    <w:rsid w:val="00092E74"/>
    <w:rsid w:val="000931B2"/>
    <w:rsid w:val="00097277"/>
    <w:rsid w:val="000A0B92"/>
    <w:rsid w:val="000A0BD1"/>
    <w:rsid w:val="000A24F7"/>
    <w:rsid w:val="000A3AFC"/>
    <w:rsid w:val="000B0D31"/>
    <w:rsid w:val="000B3372"/>
    <w:rsid w:val="000C01BE"/>
    <w:rsid w:val="000C1F34"/>
    <w:rsid w:val="000C23CB"/>
    <w:rsid w:val="000C5773"/>
    <w:rsid w:val="000C686A"/>
    <w:rsid w:val="000D20B8"/>
    <w:rsid w:val="000D2820"/>
    <w:rsid w:val="000D334B"/>
    <w:rsid w:val="000D5C53"/>
    <w:rsid w:val="000D61FF"/>
    <w:rsid w:val="000D68C1"/>
    <w:rsid w:val="000D747B"/>
    <w:rsid w:val="000D75CA"/>
    <w:rsid w:val="000D7804"/>
    <w:rsid w:val="000D7929"/>
    <w:rsid w:val="000E59B4"/>
    <w:rsid w:val="000E783D"/>
    <w:rsid w:val="000F06D1"/>
    <w:rsid w:val="000F1DBF"/>
    <w:rsid w:val="000F30A3"/>
    <w:rsid w:val="000F3D2C"/>
    <w:rsid w:val="000F4652"/>
    <w:rsid w:val="000F4E20"/>
    <w:rsid w:val="000F4EA0"/>
    <w:rsid w:val="000F60B6"/>
    <w:rsid w:val="000F77DD"/>
    <w:rsid w:val="0010115D"/>
    <w:rsid w:val="00102BFE"/>
    <w:rsid w:val="00103F36"/>
    <w:rsid w:val="001040AE"/>
    <w:rsid w:val="00111959"/>
    <w:rsid w:val="00111ACD"/>
    <w:rsid w:val="001142A1"/>
    <w:rsid w:val="001146C8"/>
    <w:rsid w:val="00115D97"/>
    <w:rsid w:val="00116E44"/>
    <w:rsid w:val="00116F89"/>
    <w:rsid w:val="00117A9D"/>
    <w:rsid w:val="00123A0C"/>
    <w:rsid w:val="00123A87"/>
    <w:rsid w:val="00124EA6"/>
    <w:rsid w:val="001269FC"/>
    <w:rsid w:val="00126C33"/>
    <w:rsid w:val="0013170B"/>
    <w:rsid w:val="00132586"/>
    <w:rsid w:val="00134A1E"/>
    <w:rsid w:val="00134B4D"/>
    <w:rsid w:val="00135949"/>
    <w:rsid w:val="00136311"/>
    <w:rsid w:val="00136631"/>
    <w:rsid w:val="0014055F"/>
    <w:rsid w:val="001409E7"/>
    <w:rsid w:val="00142E81"/>
    <w:rsid w:val="001447E7"/>
    <w:rsid w:val="00145175"/>
    <w:rsid w:val="001512A2"/>
    <w:rsid w:val="00152A2A"/>
    <w:rsid w:val="00153C47"/>
    <w:rsid w:val="00154102"/>
    <w:rsid w:val="001562FD"/>
    <w:rsid w:val="0015782C"/>
    <w:rsid w:val="00160781"/>
    <w:rsid w:val="0016125D"/>
    <w:rsid w:val="001622F1"/>
    <w:rsid w:val="0016247E"/>
    <w:rsid w:val="00165C0F"/>
    <w:rsid w:val="00166673"/>
    <w:rsid w:val="00167427"/>
    <w:rsid w:val="00167950"/>
    <w:rsid w:val="00167C72"/>
    <w:rsid w:val="001702B4"/>
    <w:rsid w:val="0017096C"/>
    <w:rsid w:val="0017346D"/>
    <w:rsid w:val="00173A0B"/>
    <w:rsid w:val="00174F17"/>
    <w:rsid w:val="00176B11"/>
    <w:rsid w:val="00177D9C"/>
    <w:rsid w:val="00180AFE"/>
    <w:rsid w:val="00181A26"/>
    <w:rsid w:val="00181DD1"/>
    <w:rsid w:val="0018291B"/>
    <w:rsid w:val="0018359E"/>
    <w:rsid w:val="001841D5"/>
    <w:rsid w:val="0018459D"/>
    <w:rsid w:val="001845C4"/>
    <w:rsid w:val="00186D2C"/>
    <w:rsid w:val="00186ECB"/>
    <w:rsid w:val="00187FC6"/>
    <w:rsid w:val="001918FA"/>
    <w:rsid w:val="001922EC"/>
    <w:rsid w:val="00192DBE"/>
    <w:rsid w:val="001934B5"/>
    <w:rsid w:val="00196745"/>
    <w:rsid w:val="00196DB2"/>
    <w:rsid w:val="001A17A5"/>
    <w:rsid w:val="001A1FBD"/>
    <w:rsid w:val="001A2C73"/>
    <w:rsid w:val="001A4410"/>
    <w:rsid w:val="001A47A6"/>
    <w:rsid w:val="001A798F"/>
    <w:rsid w:val="001B13C3"/>
    <w:rsid w:val="001B13F8"/>
    <w:rsid w:val="001B1568"/>
    <w:rsid w:val="001B18D9"/>
    <w:rsid w:val="001B3359"/>
    <w:rsid w:val="001B3835"/>
    <w:rsid w:val="001C2A38"/>
    <w:rsid w:val="001D3A54"/>
    <w:rsid w:val="001D3C82"/>
    <w:rsid w:val="001D5EF8"/>
    <w:rsid w:val="001D62D2"/>
    <w:rsid w:val="001E1285"/>
    <w:rsid w:val="001E1771"/>
    <w:rsid w:val="001E2CB9"/>
    <w:rsid w:val="001E3BA2"/>
    <w:rsid w:val="001E3F9E"/>
    <w:rsid w:val="001E5810"/>
    <w:rsid w:val="001E5EB7"/>
    <w:rsid w:val="001E6B82"/>
    <w:rsid w:val="001F3228"/>
    <w:rsid w:val="001F4925"/>
    <w:rsid w:val="001F4C44"/>
    <w:rsid w:val="001F4EA0"/>
    <w:rsid w:val="001F6880"/>
    <w:rsid w:val="001F6E5D"/>
    <w:rsid w:val="001F75F7"/>
    <w:rsid w:val="002004BA"/>
    <w:rsid w:val="00201F98"/>
    <w:rsid w:val="00202435"/>
    <w:rsid w:val="0020295C"/>
    <w:rsid w:val="002055E9"/>
    <w:rsid w:val="0020568F"/>
    <w:rsid w:val="00210517"/>
    <w:rsid w:val="002107B3"/>
    <w:rsid w:val="002111FA"/>
    <w:rsid w:val="002124A8"/>
    <w:rsid w:val="00215751"/>
    <w:rsid w:val="0022106F"/>
    <w:rsid w:val="002211D3"/>
    <w:rsid w:val="00225B29"/>
    <w:rsid w:val="0022607D"/>
    <w:rsid w:val="00227600"/>
    <w:rsid w:val="0022762D"/>
    <w:rsid w:val="00227792"/>
    <w:rsid w:val="002344A8"/>
    <w:rsid w:val="0023673F"/>
    <w:rsid w:val="00236C25"/>
    <w:rsid w:val="002379D1"/>
    <w:rsid w:val="00241775"/>
    <w:rsid w:val="0024194B"/>
    <w:rsid w:val="00244EA1"/>
    <w:rsid w:val="00245AB2"/>
    <w:rsid w:val="00250E38"/>
    <w:rsid w:val="00252CCC"/>
    <w:rsid w:val="00253766"/>
    <w:rsid w:val="00254A7F"/>
    <w:rsid w:val="0025508A"/>
    <w:rsid w:val="00257784"/>
    <w:rsid w:val="00262B2D"/>
    <w:rsid w:val="00263522"/>
    <w:rsid w:val="00264F48"/>
    <w:rsid w:val="002666B7"/>
    <w:rsid w:val="002704D6"/>
    <w:rsid w:val="002769B6"/>
    <w:rsid w:val="002769B8"/>
    <w:rsid w:val="00277C63"/>
    <w:rsid w:val="00277F0E"/>
    <w:rsid w:val="0028052E"/>
    <w:rsid w:val="00282D93"/>
    <w:rsid w:val="00285507"/>
    <w:rsid w:val="00286346"/>
    <w:rsid w:val="002864C4"/>
    <w:rsid w:val="0028676D"/>
    <w:rsid w:val="0029061B"/>
    <w:rsid w:val="002934BA"/>
    <w:rsid w:val="00293895"/>
    <w:rsid w:val="00293C5C"/>
    <w:rsid w:val="00295A37"/>
    <w:rsid w:val="002A0C62"/>
    <w:rsid w:val="002A2538"/>
    <w:rsid w:val="002A5837"/>
    <w:rsid w:val="002A6353"/>
    <w:rsid w:val="002A735F"/>
    <w:rsid w:val="002B16BF"/>
    <w:rsid w:val="002B396D"/>
    <w:rsid w:val="002B3C4D"/>
    <w:rsid w:val="002B5A3B"/>
    <w:rsid w:val="002C5731"/>
    <w:rsid w:val="002D074C"/>
    <w:rsid w:val="002D3085"/>
    <w:rsid w:val="002D3CB0"/>
    <w:rsid w:val="002D7579"/>
    <w:rsid w:val="002E05EE"/>
    <w:rsid w:val="002E2E8E"/>
    <w:rsid w:val="002E42B0"/>
    <w:rsid w:val="002E4735"/>
    <w:rsid w:val="002E4E84"/>
    <w:rsid w:val="002E5565"/>
    <w:rsid w:val="002E58BF"/>
    <w:rsid w:val="002E63DA"/>
    <w:rsid w:val="002E78EF"/>
    <w:rsid w:val="002F11D9"/>
    <w:rsid w:val="002F1A67"/>
    <w:rsid w:val="002F27F4"/>
    <w:rsid w:val="002F5C48"/>
    <w:rsid w:val="002F6E77"/>
    <w:rsid w:val="002F7E6B"/>
    <w:rsid w:val="00303057"/>
    <w:rsid w:val="00305CAF"/>
    <w:rsid w:val="00306092"/>
    <w:rsid w:val="00310CC3"/>
    <w:rsid w:val="0031126F"/>
    <w:rsid w:val="00311552"/>
    <w:rsid w:val="003115BF"/>
    <w:rsid w:val="00314B95"/>
    <w:rsid w:val="0031680A"/>
    <w:rsid w:val="003169DF"/>
    <w:rsid w:val="00323DA8"/>
    <w:rsid w:val="00323DEA"/>
    <w:rsid w:val="003254F8"/>
    <w:rsid w:val="00325BE8"/>
    <w:rsid w:val="003276C3"/>
    <w:rsid w:val="00330DF5"/>
    <w:rsid w:val="003333EA"/>
    <w:rsid w:val="00333AAD"/>
    <w:rsid w:val="00334AAA"/>
    <w:rsid w:val="00335D8E"/>
    <w:rsid w:val="00335F6E"/>
    <w:rsid w:val="003364EF"/>
    <w:rsid w:val="00337BF2"/>
    <w:rsid w:val="00341F8C"/>
    <w:rsid w:val="0034291F"/>
    <w:rsid w:val="00345242"/>
    <w:rsid w:val="003476E2"/>
    <w:rsid w:val="0035178D"/>
    <w:rsid w:val="00354A6E"/>
    <w:rsid w:val="00354A86"/>
    <w:rsid w:val="0035518E"/>
    <w:rsid w:val="0035606F"/>
    <w:rsid w:val="00356442"/>
    <w:rsid w:val="00356528"/>
    <w:rsid w:val="00356A16"/>
    <w:rsid w:val="00360F4E"/>
    <w:rsid w:val="00362330"/>
    <w:rsid w:val="00362670"/>
    <w:rsid w:val="00366C21"/>
    <w:rsid w:val="00367C11"/>
    <w:rsid w:val="00370298"/>
    <w:rsid w:val="0037038E"/>
    <w:rsid w:val="003720DD"/>
    <w:rsid w:val="003721DB"/>
    <w:rsid w:val="00374F89"/>
    <w:rsid w:val="00375400"/>
    <w:rsid w:val="00377D98"/>
    <w:rsid w:val="0038187B"/>
    <w:rsid w:val="00381AA8"/>
    <w:rsid w:val="00381D86"/>
    <w:rsid w:val="00390490"/>
    <w:rsid w:val="00390532"/>
    <w:rsid w:val="00392080"/>
    <w:rsid w:val="00392527"/>
    <w:rsid w:val="00392E08"/>
    <w:rsid w:val="00395614"/>
    <w:rsid w:val="00397BBD"/>
    <w:rsid w:val="003A132F"/>
    <w:rsid w:val="003A2EAB"/>
    <w:rsid w:val="003A4B2E"/>
    <w:rsid w:val="003A7992"/>
    <w:rsid w:val="003B3291"/>
    <w:rsid w:val="003B3530"/>
    <w:rsid w:val="003B625E"/>
    <w:rsid w:val="003C0BC7"/>
    <w:rsid w:val="003C1624"/>
    <w:rsid w:val="003C740F"/>
    <w:rsid w:val="003D0EE2"/>
    <w:rsid w:val="003D1ADD"/>
    <w:rsid w:val="003D393A"/>
    <w:rsid w:val="003D467D"/>
    <w:rsid w:val="003D7318"/>
    <w:rsid w:val="003E0DDE"/>
    <w:rsid w:val="003E165D"/>
    <w:rsid w:val="003E194E"/>
    <w:rsid w:val="003E2FC8"/>
    <w:rsid w:val="003E417E"/>
    <w:rsid w:val="003E6B27"/>
    <w:rsid w:val="003E7C9C"/>
    <w:rsid w:val="003E7F83"/>
    <w:rsid w:val="003F163E"/>
    <w:rsid w:val="003F17FB"/>
    <w:rsid w:val="003F2458"/>
    <w:rsid w:val="003F4E0C"/>
    <w:rsid w:val="003F6F4B"/>
    <w:rsid w:val="004022F4"/>
    <w:rsid w:val="00403653"/>
    <w:rsid w:val="0040620D"/>
    <w:rsid w:val="00411D69"/>
    <w:rsid w:val="0041310E"/>
    <w:rsid w:val="004138FB"/>
    <w:rsid w:val="00417118"/>
    <w:rsid w:val="00420F54"/>
    <w:rsid w:val="00421674"/>
    <w:rsid w:val="00421FEF"/>
    <w:rsid w:val="00431895"/>
    <w:rsid w:val="00434430"/>
    <w:rsid w:val="00435D92"/>
    <w:rsid w:val="0043715F"/>
    <w:rsid w:val="00437315"/>
    <w:rsid w:val="004377A8"/>
    <w:rsid w:val="004408EF"/>
    <w:rsid w:val="00440C8C"/>
    <w:rsid w:val="00440DAC"/>
    <w:rsid w:val="00442989"/>
    <w:rsid w:val="00442BFF"/>
    <w:rsid w:val="004432D8"/>
    <w:rsid w:val="00444B13"/>
    <w:rsid w:val="00445A79"/>
    <w:rsid w:val="004507B9"/>
    <w:rsid w:val="00450811"/>
    <w:rsid w:val="00453D71"/>
    <w:rsid w:val="004553B3"/>
    <w:rsid w:val="00455A1E"/>
    <w:rsid w:val="00456FBF"/>
    <w:rsid w:val="0046011B"/>
    <w:rsid w:val="00460378"/>
    <w:rsid w:val="0046311C"/>
    <w:rsid w:val="00463C77"/>
    <w:rsid w:val="00466114"/>
    <w:rsid w:val="00466703"/>
    <w:rsid w:val="00470124"/>
    <w:rsid w:val="00470741"/>
    <w:rsid w:val="00470C67"/>
    <w:rsid w:val="0047115E"/>
    <w:rsid w:val="00474006"/>
    <w:rsid w:val="004742FA"/>
    <w:rsid w:val="00474E0B"/>
    <w:rsid w:val="00476C59"/>
    <w:rsid w:val="00480541"/>
    <w:rsid w:val="0048259B"/>
    <w:rsid w:val="00482F6C"/>
    <w:rsid w:val="004839F4"/>
    <w:rsid w:val="004844B0"/>
    <w:rsid w:val="0048562E"/>
    <w:rsid w:val="00485DB9"/>
    <w:rsid w:val="0048640B"/>
    <w:rsid w:val="00486CDF"/>
    <w:rsid w:val="00486D79"/>
    <w:rsid w:val="00487614"/>
    <w:rsid w:val="004877A3"/>
    <w:rsid w:val="004925F5"/>
    <w:rsid w:val="00492DA6"/>
    <w:rsid w:val="00494A36"/>
    <w:rsid w:val="00495D23"/>
    <w:rsid w:val="00497B9C"/>
    <w:rsid w:val="004A0B99"/>
    <w:rsid w:val="004A2BB2"/>
    <w:rsid w:val="004A50AC"/>
    <w:rsid w:val="004A55D4"/>
    <w:rsid w:val="004A5E57"/>
    <w:rsid w:val="004B19E8"/>
    <w:rsid w:val="004B24D5"/>
    <w:rsid w:val="004B2E26"/>
    <w:rsid w:val="004B62BD"/>
    <w:rsid w:val="004B63A3"/>
    <w:rsid w:val="004B6519"/>
    <w:rsid w:val="004B7DC9"/>
    <w:rsid w:val="004C0689"/>
    <w:rsid w:val="004C09CD"/>
    <w:rsid w:val="004C58C2"/>
    <w:rsid w:val="004C6047"/>
    <w:rsid w:val="004C692F"/>
    <w:rsid w:val="004D0208"/>
    <w:rsid w:val="004D2C0F"/>
    <w:rsid w:val="004D2D4D"/>
    <w:rsid w:val="004D2D8C"/>
    <w:rsid w:val="004D4756"/>
    <w:rsid w:val="004D705D"/>
    <w:rsid w:val="004D71A3"/>
    <w:rsid w:val="004E32F9"/>
    <w:rsid w:val="004E58B0"/>
    <w:rsid w:val="004E616D"/>
    <w:rsid w:val="004E761F"/>
    <w:rsid w:val="004F0D24"/>
    <w:rsid w:val="004F37E1"/>
    <w:rsid w:val="004F3D70"/>
    <w:rsid w:val="004F3E9E"/>
    <w:rsid w:val="004F49CC"/>
    <w:rsid w:val="004F5CC5"/>
    <w:rsid w:val="004F6EA3"/>
    <w:rsid w:val="00500CE4"/>
    <w:rsid w:val="00502183"/>
    <w:rsid w:val="00504D52"/>
    <w:rsid w:val="005069F2"/>
    <w:rsid w:val="00507D39"/>
    <w:rsid w:val="00510998"/>
    <w:rsid w:val="00515860"/>
    <w:rsid w:val="00516B31"/>
    <w:rsid w:val="0052177C"/>
    <w:rsid w:val="00522751"/>
    <w:rsid w:val="00522BC4"/>
    <w:rsid w:val="00522DD5"/>
    <w:rsid w:val="00522DE7"/>
    <w:rsid w:val="00523039"/>
    <w:rsid w:val="00524A53"/>
    <w:rsid w:val="00524DEE"/>
    <w:rsid w:val="00525990"/>
    <w:rsid w:val="0052770E"/>
    <w:rsid w:val="00527D2C"/>
    <w:rsid w:val="00531002"/>
    <w:rsid w:val="0053253E"/>
    <w:rsid w:val="00532EA5"/>
    <w:rsid w:val="00534928"/>
    <w:rsid w:val="00535259"/>
    <w:rsid w:val="005418DA"/>
    <w:rsid w:val="00541AF0"/>
    <w:rsid w:val="0054294A"/>
    <w:rsid w:val="00542A5D"/>
    <w:rsid w:val="0054331D"/>
    <w:rsid w:val="00543557"/>
    <w:rsid w:val="00543E74"/>
    <w:rsid w:val="005454E2"/>
    <w:rsid w:val="00545BBD"/>
    <w:rsid w:val="00545FEC"/>
    <w:rsid w:val="00546B41"/>
    <w:rsid w:val="00547207"/>
    <w:rsid w:val="0055093E"/>
    <w:rsid w:val="00551148"/>
    <w:rsid w:val="00551D04"/>
    <w:rsid w:val="0055358E"/>
    <w:rsid w:val="00555A00"/>
    <w:rsid w:val="00555FC7"/>
    <w:rsid w:val="005569BC"/>
    <w:rsid w:val="005620F1"/>
    <w:rsid w:val="005621E1"/>
    <w:rsid w:val="00565751"/>
    <w:rsid w:val="00565DD5"/>
    <w:rsid w:val="0056778D"/>
    <w:rsid w:val="00571953"/>
    <w:rsid w:val="0057243B"/>
    <w:rsid w:val="00574D2E"/>
    <w:rsid w:val="00576121"/>
    <w:rsid w:val="0058023A"/>
    <w:rsid w:val="0058117F"/>
    <w:rsid w:val="0058155B"/>
    <w:rsid w:val="0058263C"/>
    <w:rsid w:val="0058393E"/>
    <w:rsid w:val="00583F93"/>
    <w:rsid w:val="005855C4"/>
    <w:rsid w:val="00590D18"/>
    <w:rsid w:val="00592524"/>
    <w:rsid w:val="005932A0"/>
    <w:rsid w:val="0059536D"/>
    <w:rsid w:val="005A19AC"/>
    <w:rsid w:val="005A632E"/>
    <w:rsid w:val="005B05D5"/>
    <w:rsid w:val="005B0FD6"/>
    <w:rsid w:val="005B1F0D"/>
    <w:rsid w:val="005B5A4D"/>
    <w:rsid w:val="005B5D5A"/>
    <w:rsid w:val="005B65A1"/>
    <w:rsid w:val="005B684F"/>
    <w:rsid w:val="005C02B6"/>
    <w:rsid w:val="005C1106"/>
    <w:rsid w:val="005C21D8"/>
    <w:rsid w:val="005C35F9"/>
    <w:rsid w:val="005C5C58"/>
    <w:rsid w:val="005D151F"/>
    <w:rsid w:val="005D201E"/>
    <w:rsid w:val="005D35E3"/>
    <w:rsid w:val="005D3E44"/>
    <w:rsid w:val="005D637F"/>
    <w:rsid w:val="005D7CEA"/>
    <w:rsid w:val="005E0410"/>
    <w:rsid w:val="005E1550"/>
    <w:rsid w:val="005E1583"/>
    <w:rsid w:val="005E20BC"/>
    <w:rsid w:val="005E21CC"/>
    <w:rsid w:val="005E24BE"/>
    <w:rsid w:val="005E2707"/>
    <w:rsid w:val="005E3E3B"/>
    <w:rsid w:val="005E4381"/>
    <w:rsid w:val="005E5C44"/>
    <w:rsid w:val="005E778F"/>
    <w:rsid w:val="005F0B35"/>
    <w:rsid w:val="005F3AF9"/>
    <w:rsid w:val="005F6C0A"/>
    <w:rsid w:val="0060165D"/>
    <w:rsid w:val="00602285"/>
    <w:rsid w:val="00602B1E"/>
    <w:rsid w:val="0060370D"/>
    <w:rsid w:val="00603E23"/>
    <w:rsid w:val="00604E27"/>
    <w:rsid w:val="00607832"/>
    <w:rsid w:val="00612DC6"/>
    <w:rsid w:val="00613648"/>
    <w:rsid w:val="00614DE9"/>
    <w:rsid w:val="00615671"/>
    <w:rsid w:val="00620AC3"/>
    <w:rsid w:val="00621EEA"/>
    <w:rsid w:val="00622476"/>
    <w:rsid w:val="00624577"/>
    <w:rsid w:val="0062571F"/>
    <w:rsid w:val="006279A1"/>
    <w:rsid w:val="006303AA"/>
    <w:rsid w:val="00631DF3"/>
    <w:rsid w:val="00632446"/>
    <w:rsid w:val="00633B39"/>
    <w:rsid w:val="0063543B"/>
    <w:rsid w:val="00636E6A"/>
    <w:rsid w:val="00637353"/>
    <w:rsid w:val="006373E8"/>
    <w:rsid w:val="00641DFF"/>
    <w:rsid w:val="00642A1C"/>
    <w:rsid w:val="006439AA"/>
    <w:rsid w:val="00646000"/>
    <w:rsid w:val="0064746B"/>
    <w:rsid w:val="0064794A"/>
    <w:rsid w:val="00650C9C"/>
    <w:rsid w:val="00651013"/>
    <w:rsid w:val="00652391"/>
    <w:rsid w:val="0065333F"/>
    <w:rsid w:val="006539BF"/>
    <w:rsid w:val="00656396"/>
    <w:rsid w:val="006609EB"/>
    <w:rsid w:val="00661B61"/>
    <w:rsid w:val="00664C8D"/>
    <w:rsid w:val="00665019"/>
    <w:rsid w:val="00670A11"/>
    <w:rsid w:val="00670CB4"/>
    <w:rsid w:val="006711C8"/>
    <w:rsid w:val="00671687"/>
    <w:rsid w:val="00673057"/>
    <w:rsid w:val="00673B09"/>
    <w:rsid w:val="00675502"/>
    <w:rsid w:val="0067628C"/>
    <w:rsid w:val="006769D6"/>
    <w:rsid w:val="00677C2C"/>
    <w:rsid w:val="00680FB6"/>
    <w:rsid w:val="00682ED3"/>
    <w:rsid w:val="00683889"/>
    <w:rsid w:val="00687398"/>
    <w:rsid w:val="00693CF4"/>
    <w:rsid w:val="006946DC"/>
    <w:rsid w:val="00697AE2"/>
    <w:rsid w:val="006A0FEB"/>
    <w:rsid w:val="006A1961"/>
    <w:rsid w:val="006A2F86"/>
    <w:rsid w:val="006A377F"/>
    <w:rsid w:val="006A4F7B"/>
    <w:rsid w:val="006A6D6B"/>
    <w:rsid w:val="006A7516"/>
    <w:rsid w:val="006B0E59"/>
    <w:rsid w:val="006B399C"/>
    <w:rsid w:val="006B3F5C"/>
    <w:rsid w:val="006C0671"/>
    <w:rsid w:val="006C17F9"/>
    <w:rsid w:val="006C281A"/>
    <w:rsid w:val="006C31F3"/>
    <w:rsid w:val="006C4784"/>
    <w:rsid w:val="006C4AF5"/>
    <w:rsid w:val="006C77B1"/>
    <w:rsid w:val="006D4167"/>
    <w:rsid w:val="006D5A94"/>
    <w:rsid w:val="006D5C6C"/>
    <w:rsid w:val="006D678F"/>
    <w:rsid w:val="006D70E1"/>
    <w:rsid w:val="006E0FFB"/>
    <w:rsid w:val="006E37B5"/>
    <w:rsid w:val="006E382B"/>
    <w:rsid w:val="006E4683"/>
    <w:rsid w:val="006E5715"/>
    <w:rsid w:val="006F08B3"/>
    <w:rsid w:val="006F1829"/>
    <w:rsid w:val="006F2E92"/>
    <w:rsid w:val="006F6CC2"/>
    <w:rsid w:val="006F76C2"/>
    <w:rsid w:val="006F7843"/>
    <w:rsid w:val="007009B9"/>
    <w:rsid w:val="007041A2"/>
    <w:rsid w:val="00704604"/>
    <w:rsid w:val="007108EA"/>
    <w:rsid w:val="007149C9"/>
    <w:rsid w:val="00717586"/>
    <w:rsid w:val="007215A7"/>
    <w:rsid w:val="00725153"/>
    <w:rsid w:val="00725C39"/>
    <w:rsid w:val="00733331"/>
    <w:rsid w:val="0073373A"/>
    <w:rsid w:val="00733C39"/>
    <w:rsid w:val="00733FF3"/>
    <w:rsid w:val="00734DB9"/>
    <w:rsid w:val="00735241"/>
    <w:rsid w:val="007363E8"/>
    <w:rsid w:val="00747261"/>
    <w:rsid w:val="00753B68"/>
    <w:rsid w:val="00754A16"/>
    <w:rsid w:val="00756C87"/>
    <w:rsid w:val="0076164F"/>
    <w:rsid w:val="00763B9C"/>
    <w:rsid w:val="00764C52"/>
    <w:rsid w:val="007652E5"/>
    <w:rsid w:val="00770BF8"/>
    <w:rsid w:val="00771D99"/>
    <w:rsid w:val="00771F95"/>
    <w:rsid w:val="0077209B"/>
    <w:rsid w:val="00772319"/>
    <w:rsid w:val="00772348"/>
    <w:rsid w:val="00773686"/>
    <w:rsid w:val="00774CD6"/>
    <w:rsid w:val="00774DB3"/>
    <w:rsid w:val="00774FBA"/>
    <w:rsid w:val="0077620D"/>
    <w:rsid w:val="00780455"/>
    <w:rsid w:val="0078354B"/>
    <w:rsid w:val="00783C45"/>
    <w:rsid w:val="0078454A"/>
    <w:rsid w:val="0078555E"/>
    <w:rsid w:val="00786726"/>
    <w:rsid w:val="00786E7D"/>
    <w:rsid w:val="00787A3F"/>
    <w:rsid w:val="00790B3C"/>
    <w:rsid w:val="00791893"/>
    <w:rsid w:val="00791AB1"/>
    <w:rsid w:val="007929EC"/>
    <w:rsid w:val="007946BD"/>
    <w:rsid w:val="00794AC3"/>
    <w:rsid w:val="00794E9E"/>
    <w:rsid w:val="00795D86"/>
    <w:rsid w:val="00795D87"/>
    <w:rsid w:val="00795F39"/>
    <w:rsid w:val="007A132D"/>
    <w:rsid w:val="007A232E"/>
    <w:rsid w:val="007A3E7F"/>
    <w:rsid w:val="007A4863"/>
    <w:rsid w:val="007A5014"/>
    <w:rsid w:val="007A620C"/>
    <w:rsid w:val="007B0877"/>
    <w:rsid w:val="007B1AB1"/>
    <w:rsid w:val="007B258C"/>
    <w:rsid w:val="007B39AC"/>
    <w:rsid w:val="007B50ED"/>
    <w:rsid w:val="007B5633"/>
    <w:rsid w:val="007B5E44"/>
    <w:rsid w:val="007B5E5C"/>
    <w:rsid w:val="007B7D3B"/>
    <w:rsid w:val="007C022C"/>
    <w:rsid w:val="007C1F85"/>
    <w:rsid w:val="007C5646"/>
    <w:rsid w:val="007C5E6E"/>
    <w:rsid w:val="007C630C"/>
    <w:rsid w:val="007D0D26"/>
    <w:rsid w:val="007D0D93"/>
    <w:rsid w:val="007D0EBF"/>
    <w:rsid w:val="007D291B"/>
    <w:rsid w:val="007D45C3"/>
    <w:rsid w:val="007D54A9"/>
    <w:rsid w:val="007D6A06"/>
    <w:rsid w:val="007D70FB"/>
    <w:rsid w:val="007D7CA7"/>
    <w:rsid w:val="007E0E17"/>
    <w:rsid w:val="007E2E5D"/>
    <w:rsid w:val="007E37D0"/>
    <w:rsid w:val="007E3BF8"/>
    <w:rsid w:val="007E5D7C"/>
    <w:rsid w:val="007E67DA"/>
    <w:rsid w:val="007E70C9"/>
    <w:rsid w:val="007F089E"/>
    <w:rsid w:val="007F0A29"/>
    <w:rsid w:val="007F258C"/>
    <w:rsid w:val="007F2E05"/>
    <w:rsid w:val="007F3B8F"/>
    <w:rsid w:val="007F5A5D"/>
    <w:rsid w:val="007F74B3"/>
    <w:rsid w:val="00801D45"/>
    <w:rsid w:val="008028DE"/>
    <w:rsid w:val="00802BD7"/>
    <w:rsid w:val="008124D6"/>
    <w:rsid w:val="00812889"/>
    <w:rsid w:val="008139B3"/>
    <w:rsid w:val="00816278"/>
    <w:rsid w:val="008229D6"/>
    <w:rsid w:val="00823002"/>
    <w:rsid w:val="008234B2"/>
    <w:rsid w:val="008245CA"/>
    <w:rsid w:val="00827A87"/>
    <w:rsid w:val="00830355"/>
    <w:rsid w:val="00831961"/>
    <w:rsid w:val="00834BA9"/>
    <w:rsid w:val="00834BC5"/>
    <w:rsid w:val="00836D99"/>
    <w:rsid w:val="00837CDE"/>
    <w:rsid w:val="008403C5"/>
    <w:rsid w:val="00840D18"/>
    <w:rsid w:val="0084181F"/>
    <w:rsid w:val="00841ACC"/>
    <w:rsid w:val="00841B17"/>
    <w:rsid w:val="00844706"/>
    <w:rsid w:val="0084679C"/>
    <w:rsid w:val="00846ADD"/>
    <w:rsid w:val="008476FB"/>
    <w:rsid w:val="0085032F"/>
    <w:rsid w:val="0085349D"/>
    <w:rsid w:val="00854422"/>
    <w:rsid w:val="00856190"/>
    <w:rsid w:val="00856EB6"/>
    <w:rsid w:val="00860646"/>
    <w:rsid w:val="00862541"/>
    <w:rsid w:val="00862687"/>
    <w:rsid w:val="008654D8"/>
    <w:rsid w:val="0086585F"/>
    <w:rsid w:val="00866E62"/>
    <w:rsid w:val="008678EB"/>
    <w:rsid w:val="00871602"/>
    <w:rsid w:val="0087221E"/>
    <w:rsid w:val="008726AD"/>
    <w:rsid w:val="0087286B"/>
    <w:rsid w:val="00873164"/>
    <w:rsid w:val="00873F72"/>
    <w:rsid w:val="0087502A"/>
    <w:rsid w:val="0088078E"/>
    <w:rsid w:val="008814D3"/>
    <w:rsid w:val="00883CF3"/>
    <w:rsid w:val="0088507A"/>
    <w:rsid w:val="00894607"/>
    <w:rsid w:val="008958BE"/>
    <w:rsid w:val="00895ABF"/>
    <w:rsid w:val="008970B5"/>
    <w:rsid w:val="008A46AE"/>
    <w:rsid w:val="008A471F"/>
    <w:rsid w:val="008A4804"/>
    <w:rsid w:val="008A4925"/>
    <w:rsid w:val="008A4A7A"/>
    <w:rsid w:val="008A6AC2"/>
    <w:rsid w:val="008B0704"/>
    <w:rsid w:val="008B18CA"/>
    <w:rsid w:val="008B3416"/>
    <w:rsid w:val="008B38C3"/>
    <w:rsid w:val="008B4706"/>
    <w:rsid w:val="008B5683"/>
    <w:rsid w:val="008B7B7E"/>
    <w:rsid w:val="008C1B56"/>
    <w:rsid w:val="008C2CCB"/>
    <w:rsid w:val="008C4A39"/>
    <w:rsid w:val="008C7BEF"/>
    <w:rsid w:val="008D0679"/>
    <w:rsid w:val="008D0B78"/>
    <w:rsid w:val="008D1BA6"/>
    <w:rsid w:val="008D2F6A"/>
    <w:rsid w:val="008D31F9"/>
    <w:rsid w:val="008D371F"/>
    <w:rsid w:val="008D4085"/>
    <w:rsid w:val="008D4308"/>
    <w:rsid w:val="008E07E2"/>
    <w:rsid w:val="008E5A89"/>
    <w:rsid w:val="008E5ED7"/>
    <w:rsid w:val="008E68BF"/>
    <w:rsid w:val="008E6C0B"/>
    <w:rsid w:val="008F0956"/>
    <w:rsid w:val="008F2CB8"/>
    <w:rsid w:val="008F3591"/>
    <w:rsid w:val="008F614C"/>
    <w:rsid w:val="008F7D01"/>
    <w:rsid w:val="00900E41"/>
    <w:rsid w:val="0090151F"/>
    <w:rsid w:val="00902445"/>
    <w:rsid w:val="009029C4"/>
    <w:rsid w:val="00904947"/>
    <w:rsid w:val="009055D3"/>
    <w:rsid w:val="009065DC"/>
    <w:rsid w:val="00907471"/>
    <w:rsid w:val="00907BAE"/>
    <w:rsid w:val="00907EA9"/>
    <w:rsid w:val="0091055F"/>
    <w:rsid w:val="009117FB"/>
    <w:rsid w:val="0091361B"/>
    <w:rsid w:val="00913636"/>
    <w:rsid w:val="0091459C"/>
    <w:rsid w:val="0091645E"/>
    <w:rsid w:val="0091677F"/>
    <w:rsid w:val="00920AC5"/>
    <w:rsid w:val="009246D8"/>
    <w:rsid w:val="00926FEB"/>
    <w:rsid w:val="009275E1"/>
    <w:rsid w:val="00931829"/>
    <w:rsid w:val="00933949"/>
    <w:rsid w:val="00933EDA"/>
    <w:rsid w:val="0093531C"/>
    <w:rsid w:val="00942FC0"/>
    <w:rsid w:val="009439B0"/>
    <w:rsid w:val="00944431"/>
    <w:rsid w:val="009454AA"/>
    <w:rsid w:val="00947B71"/>
    <w:rsid w:val="00947E0A"/>
    <w:rsid w:val="00952152"/>
    <w:rsid w:val="00954217"/>
    <w:rsid w:val="00954846"/>
    <w:rsid w:val="009575A6"/>
    <w:rsid w:val="009579DD"/>
    <w:rsid w:val="0096054B"/>
    <w:rsid w:val="00960988"/>
    <w:rsid w:val="0096343A"/>
    <w:rsid w:val="009640B6"/>
    <w:rsid w:val="009673A6"/>
    <w:rsid w:val="009677DA"/>
    <w:rsid w:val="00971AC6"/>
    <w:rsid w:val="00971FEE"/>
    <w:rsid w:val="009725F5"/>
    <w:rsid w:val="00972E42"/>
    <w:rsid w:val="00973CBA"/>
    <w:rsid w:val="00975770"/>
    <w:rsid w:val="0097582E"/>
    <w:rsid w:val="00976C32"/>
    <w:rsid w:val="00976EBD"/>
    <w:rsid w:val="009810B5"/>
    <w:rsid w:val="0098179A"/>
    <w:rsid w:val="00982604"/>
    <w:rsid w:val="00982ACB"/>
    <w:rsid w:val="0098318C"/>
    <w:rsid w:val="00983CA1"/>
    <w:rsid w:val="009849AD"/>
    <w:rsid w:val="009852C8"/>
    <w:rsid w:val="00990DEE"/>
    <w:rsid w:val="009922FB"/>
    <w:rsid w:val="00992C4E"/>
    <w:rsid w:val="0099360D"/>
    <w:rsid w:val="009937D5"/>
    <w:rsid w:val="00993FE0"/>
    <w:rsid w:val="00995377"/>
    <w:rsid w:val="00995E3C"/>
    <w:rsid w:val="00996DF7"/>
    <w:rsid w:val="009A0AAA"/>
    <w:rsid w:val="009A5944"/>
    <w:rsid w:val="009A6325"/>
    <w:rsid w:val="009B03B4"/>
    <w:rsid w:val="009B24C1"/>
    <w:rsid w:val="009B2AA0"/>
    <w:rsid w:val="009B56EE"/>
    <w:rsid w:val="009B615A"/>
    <w:rsid w:val="009B6A0E"/>
    <w:rsid w:val="009B7185"/>
    <w:rsid w:val="009C120C"/>
    <w:rsid w:val="009C1267"/>
    <w:rsid w:val="009C1318"/>
    <w:rsid w:val="009C288E"/>
    <w:rsid w:val="009C5B04"/>
    <w:rsid w:val="009C5DB9"/>
    <w:rsid w:val="009C671F"/>
    <w:rsid w:val="009C6899"/>
    <w:rsid w:val="009C7320"/>
    <w:rsid w:val="009C7625"/>
    <w:rsid w:val="009D13E0"/>
    <w:rsid w:val="009D3BD4"/>
    <w:rsid w:val="009D434B"/>
    <w:rsid w:val="009D5F7B"/>
    <w:rsid w:val="009D6305"/>
    <w:rsid w:val="009E15F6"/>
    <w:rsid w:val="009E2B0A"/>
    <w:rsid w:val="009E30F0"/>
    <w:rsid w:val="009E3DF6"/>
    <w:rsid w:val="009E46D8"/>
    <w:rsid w:val="009F1665"/>
    <w:rsid w:val="009F20D8"/>
    <w:rsid w:val="009F3F29"/>
    <w:rsid w:val="009F3FC1"/>
    <w:rsid w:val="009F433E"/>
    <w:rsid w:val="009F49F1"/>
    <w:rsid w:val="009F4BC0"/>
    <w:rsid w:val="009F4DA6"/>
    <w:rsid w:val="009F5390"/>
    <w:rsid w:val="009F5B7A"/>
    <w:rsid w:val="009F62AE"/>
    <w:rsid w:val="009F697E"/>
    <w:rsid w:val="009F7C36"/>
    <w:rsid w:val="009F7E09"/>
    <w:rsid w:val="00A00738"/>
    <w:rsid w:val="00A00A31"/>
    <w:rsid w:val="00A01292"/>
    <w:rsid w:val="00A01A28"/>
    <w:rsid w:val="00A065EE"/>
    <w:rsid w:val="00A07112"/>
    <w:rsid w:val="00A11232"/>
    <w:rsid w:val="00A12298"/>
    <w:rsid w:val="00A13184"/>
    <w:rsid w:val="00A15553"/>
    <w:rsid w:val="00A15C6F"/>
    <w:rsid w:val="00A15CE3"/>
    <w:rsid w:val="00A16D87"/>
    <w:rsid w:val="00A20656"/>
    <w:rsid w:val="00A21ED4"/>
    <w:rsid w:val="00A22682"/>
    <w:rsid w:val="00A24719"/>
    <w:rsid w:val="00A26236"/>
    <w:rsid w:val="00A31245"/>
    <w:rsid w:val="00A31D7D"/>
    <w:rsid w:val="00A328C3"/>
    <w:rsid w:val="00A3420D"/>
    <w:rsid w:val="00A362C1"/>
    <w:rsid w:val="00A41658"/>
    <w:rsid w:val="00A42001"/>
    <w:rsid w:val="00A4389D"/>
    <w:rsid w:val="00A43935"/>
    <w:rsid w:val="00A43D26"/>
    <w:rsid w:val="00A50418"/>
    <w:rsid w:val="00A51A32"/>
    <w:rsid w:val="00A53B47"/>
    <w:rsid w:val="00A542EF"/>
    <w:rsid w:val="00A55A60"/>
    <w:rsid w:val="00A55D6C"/>
    <w:rsid w:val="00A60512"/>
    <w:rsid w:val="00A608B7"/>
    <w:rsid w:val="00A638AE"/>
    <w:rsid w:val="00A63B18"/>
    <w:rsid w:val="00A64571"/>
    <w:rsid w:val="00A65991"/>
    <w:rsid w:val="00A6604E"/>
    <w:rsid w:val="00A664EA"/>
    <w:rsid w:val="00A6666F"/>
    <w:rsid w:val="00A66771"/>
    <w:rsid w:val="00A66884"/>
    <w:rsid w:val="00A66D4A"/>
    <w:rsid w:val="00A72336"/>
    <w:rsid w:val="00A73D53"/>
    <w:rsid w:val="00A73E9B"/>
    <w:rsid w:val="00A74AEA"/>
    <w:rsid w:val="00A7734F"/>
    <w:rsid w:val="00A77A67"/>
    <w:rsid w:val="00A81587"/>
    <w:rsid w:val="00A84D94"/>
    <w:rsid w:val="00A91650"/>
    <w:rsid w:val="00A92026"/>
    <w:rsid w:val="00A94916"/>
    <w:rsid w:val="00AA1C3A"/>
    <w:rsid w:val="00AA1CB1"/>
    <w:rsid w:val="00AA2753"/>
    <w:rsid w:val="00AA2DD4"/>
    <w:rsid w:val="00AA6318"/>
    <w:rsid w:val="00AA7F84"/>
    <w:rsid w:val="00AB093F"/>
    <w:rsid w:val="00AB0C86"/>
    <w:rsid w:val="00AB107F"/>
    <w:rsid w:val="00AB1162"/>
    <w:rsid w:val="00AB2919"/>
    <w:rsid w:val="00AB3C4C"/>
    <w:rsid w:val="00AB3F29"/>
    <w:rsid w:val="00AB4A86"/>
    <w:rsid w:val="00AB4EC0"/>
    <w:rsid w:val="00AB5855"/>
    <w:rsid w:val="00AB7366"/>
    <w:rsid w:val="00AC019F"/>
    <w:rsid w:val="00AC080D"/>
    <w:rsid w:val="00AC09FB"/>
    <w:rsid w:val="00AC0F58"/>
    <w:rsid w:val="00AC1317"/>
    <w:rsid w:val="00AC1646"/>
    <w:rsid w:val="00AC197F"/>
    <w:rsid w:val="00AC1E2A"/>
    <w:rsid w:val="00AC6F48"/>
    <w:rsid w:val="00AD0556"/>
    <w:rsid w:val="00AD0BF6"/>
    <w:rsid w:val="00AD1A15"/>
    <w:rsid w:val="00AD3089"/>
    <w:rsid w:val="00AD6797"/>
    <w:rsid w:val="00AE1127"/>
    <w:rsid w:val="00AE1299"/>
    <w:rsid w:val="00AE17C5"/>
    <w:rsid w:val="00AE2961"/>
    <w:rsid w:val="00AE52DC"/>
    <w:rsid w:val="00AE63C3"/>
    <w:rsid w:val="00AE739A"/>
    <w:rsid w:val="00AF0041"/>
    <w:rsid w:val="00AF028C"/>
    <w:rsid w:val="00AF27F6"/>
    <w:rsid w:val="00AF7F1A"/>
    <w:rsid w:val="00B0023A"/>
    <w:rsid w:val="00B003E2"/>
    <w:rsid w:val="00B01B32"/>
    <w:rsid w:val="00B02161"/>
    <w:rsid w:val="00B021B6"/>
    <w:rsid w:val="00B02CA4"/>
    <w:rsid w:val="00B04401"/>
    <w:rsid w:val="00B0484D"/>
    <w:rsid w:val="00B05244"/>
    <w:rsid w:val="00B05338"/>
    <w:rsid w:val="00B06F2C"/>
    <w:rsid w:val="00B07208"/>
    <w:rsid w:val="00B07741"/>
    <w:rsid w:val="00B11D32"/>
    <w:rsid w:val="00B12FF9"/>
    <w:rsid w:val="00B14008"/>
    <w:rsid w:val="00B1570A"/>
    <w:rsid w:val="00B22144"/>
    <w:rsid w:val="00B23D00"/>
    <w:rsid w:val="00B24812"/>
    <w:rsid w:val="00B26A26"/>
    <w:rsid w:val="00B3085B"/>
    <w:rsid w:val="00B41B31"/>
    <w:rsid w:val="00B41FE8"/>
    <w:rsid w:val="00B444CA"/>
    <w:rsid w:val="00B46AAB"/>
    <w:rsid w:val="00B5026C"/>
    <w:rsid w:val="00B504FC"/>
    <w:rsid w:val="00B51A73"/>
    <w:rsid w:val="00B53615"/>
    <w:rsid w:val="00B60822"/>
    <w:rsid w:val="00B60D13"/>
    <w:rsid w:val="00B61276"/>
    <w:rsid w:val="00B63FCF"/>
    <w:rsid w:val="00B64092"/>
    <w:rsid w:val="00B646C2"/>
    <w:rsid w:val="00B6795A"/>
    <w:rsid w:val="00B7062B"/>
    <w:rsid w:val="00B71D62"/>
    <w:rsid w:val="00B727BC"/>
    <w:rsid w:val="00B73032"/>
    <w:rsid w:val="00B73435"/>
    <w:rsid w:val="00B74F71"/>
    <w:rsid w:val="00B768F6"/>
    <w:rsid w:val="00B8157C"/>
    <w:rsid w:val="00B865C8"/>
    <w:rsid w:val="00B87A0B"/>
    <w:rsid w:val="00B93770"/>
    <w:rsid w:val="00B93B2E"/>
    <w:rsid w:val="00B93F78"/>
    <w:rsid w:val="00B94259"/>
    <w:rsid w:val="00B95100"/>
    <w:rsid w:val="00BA14D9"/>
    <w:rsid w:val="00BA2404"/>
    <w:rsid w:val="00BA28DF"/>
    <w:rsid w:val="00BA2982"/>
    <w:rsid w:val="00BA33BF"/>
    <w:rsid w:val="00BA53F6"/>
    <w:rsid w:val="00BA58E3"/>
    <w:rsid w:val="00BA7BDC"/>
    <w:rsid w:val="00BB018E"/>
    <w:rsid w:val="00BB03A8"/>
    <w:rsid w:val="00BB3D75"/>
    <w:rsid w:val="00BB582B"/>
    <w:rsid w:val="00BB5A34"/>
    <w:rsid w:val="00BB65C6"/>
    <w:rsid w:val="00BB6666"/>
    <w:rsid w:val="00BB6825"/>
    <w:rsid w:val="00BB6F7D"/>
    <w:rsid w:val="00BB7561"/>
    <w:rsid w:val="00BC0C19"/>
    <w:rsid w:val="00BC1184"/>
    <w:rsid w:val="00BC1D26"/>
    <w:rsid w:val="00BC29AF"/>
    <w:rsid w:val="00BC474D"/>
    <w:rsid w:val="00BC6B59"/>
    <w:rsid w:val="00BC7AB9"/>
    <w:rsid w:val="00BC7D08"/>
    <w:rsid w:val="00BD14BF"/>
    <w:rsid w:val="00BD66CD"/>
    <w:rsid w:val="00BD79A1"/>
    <w:rsid w:val="00BE0747"/>
    <w:rsid w:val="00BE206D"/>
    <w:rsid w:val="00BE347C"/>
    <w:rsid w:val="00BE5ACD"/>
    <w:rsid w:val="00BE633D"/>
    <w:rsid w:val="00BF01E7"/>
    <w:rsid w:val="00BF243C"/>
    <w:rsid w:val="00BF28A6"/>
    <w:rsid w:val="00BF3657"/>
    <w:rsid w:val="00BF4849"/>
    <w:rsid w:val="00BF6BC1"/>
    <w:rsid w:val="00BF72E7"/>
    <w:rsid w:val="00C006FB"/>
    <w:rsid w:val="00C00FA3"/>
    <w:rsid w:val="00C014A7"/>
    <w:rsid w:val="00C0321A"/>
    <w:rsid w:val="00C04B61"/>
    <w:rsid w:val="00C06885"/>
    <w:rsid w:val="00C10DBD"/>
    <w:rsid w:val="00C11A22"/>
    <w:rsid w:val="00C14012"/>
    <w:rsid w:val="00C144E8"/>
    <w:rsid w:val="00C170C6"/>
    <w:rsid w:val="00C2246E"/>
    <w:rsid w:val="00C23290"/>
    <w:rsid w:val="00C23614"/>
    <w:rsid w:val="00C23AA8"/>
    <w:rsid w:val="00C24E30"/>
    <w:rsid w:val="00C2572A"/>
    <w:rsid w:val="00C26791"/>
    <w:rsid w:val="00C2783C"/>
    <w:rsid w:val="00C303C9"/>
    <w:rsid w:val="00C30613"/>
    <w:rsid w:val="00C33234"/>
    <w:rsid w:val="00C349E6"/>
    <w:rsid w:val="00C41237"/>
    <w:rsid w:val="00C4651F"/>
    <w:rsid w:val="00C46831"/>
    <w:rsid w:val="00C47AA6"/>
    <w:rsid w:val="00C51285"/>
    <w:rsid w:val="00C522A7"/>
    <w:rsid w:val="00C52F3C"/>
    <w:rsid w:val="00C53F0C"/>
    <w:rsid w:val="00C54272"/>
    <w:rsid w:val="00C546E2"/>
    <w:rsid w:val="00C54983"/>
    <w:rsid w:val="00C61258"/>
    <w:rsid w:val="00C615F8"/>
    <w:rsid w:val="00C61F7F"/>
    <w:rsid w:val="00C649B7"/>
    <w:rsid w:val="00C64C34"/>
    <w:rsid w:val="00C65B8B"/>
    <w:rsid w:val="00C66839"/>
    <w:rsid w:val="00C6778E"/>
    <w:rsid w:val="00C67B1F"/>
    <w:rsid w:val="00C736A6"/>
    <w:rsid w:val="00C73EB4"/>
    <w:rsid w:val="00C74610"/>
    <w:rsid w:val="00C747CC"/>
    <w:rsid w:val="00C7679D"/>
    <w:rsid w:val="00C76999"/>
    <w:rsid w:val="00C76C9B"/>
    <w:rsid w:val="00C77872"/>
    <w:rsid w:val="00C80CFF"/>
    <w:rsid w:val="00C835C8"/>
    <w:rsid w:val="00C87E54"/>
    <w:rsid w:val="00C97EB8"/>
    <w:rsid w:val="00CA1182"/>
    <w:rsid w:val="00CA6A79"/>
    <w:rsid w:val="00CA7699"/>
    <w:rsid w:val="00CB0BDC"/>
    <w:rsid w:val="00CB1E21"/>
    <w:rsid w:val="00CB221D"/>
    <w:rsid w:val="00CB22FD"/>
    <w:rsid w:val="00CB2811"/>
    <w:rsid w:val="00CB387A"/>
    <w:rsid w:val="00CB3CB6"/>
    <w:rsid w:val="00CB5211"/>
    <w:rsid w:val="00CB66BE"/>
    <w:rsid w:val="00CB788B"/>
    <w:rsid w:val="00CB7AE4"/>
    <w:rsid w:val="00CC599B"/>
    <w:rsid w:val="00CC5E14"/>
    <w:rsid w:val="00CD0190"/>
    <w:rsid w:val="00CD08B7"/>
    <w:rsid w:val="00CD1E89"/>
    <w:rsid w:val="00CD1F2E"/>
    <w:rsid w:val="00CD2120"/>
    <w:rsid w:val="00CD3402"/>
    <w:rsid w:val="00CD34C7"/>
    <w:rsid w:val="00CD7024"/>
    <w:rsid w:val="00CD72A4"/>
    <w:rsid w:val="00CD7D0B"/>
    <w:rsid w:val="00CD7D69"/>
    <w:rsid w:val="00CE01B5"/>
    <w:rsid w:val="00CE08D8"/>
    <w:rsid w:val="00CE1BCF"/>
    <w:rsid w:val="00CE6CC1"/>
    <w:rsid w:val="00CF0381"/>
    <w:rsid w:val="00CF1AF4"/>
    <w:rsid w:val="00CF67E8"/>
    <w:rsid w:val="00CF6D0B"/>
    <w:rsid w:val="00D021A2"/>
    <w:rsid w:val="00D029DD"/>
    <w:rsid w:val="00D044F9"/>
    <w:rsid w:val="00D0635B"/>
    <w:rsid w:val="00D06E01"/>
    <w:rsid w:val="00D075FB"/>
    <w:rsid w:val="00D10746"/>
    <w:rsid w:val="00D11C24"/>
    <w:rsid w:val="00D15056"/>
    <w:rsid w:val="00D16FBC"/>
    <w:rsid w:val="00D17D99"/>
    <w:rsid w:val="00D24E09"/>
    <w:rsid w:val="00D279DF"/>
    <w:rsid w:val="00D304C1"/>
    <w:rsid w:val="00D31CB0"/>
    <w:rsid w:val="00D31DEA"/>
    <w:rsid w:val="00D31E89"/>
    <w:rsid w:val="00D32242"/>
    <w:rsid w:val="00D332FE"/>
    <w:rsid w:val="00D33FF8"/>
    <w:rsid w:val="00D34E7E"/>
    <w:rsid w:val="00D36A42"/>
    <w:rsid w:val="00D36E47"/>
    <w:rsid w:val="00D40B79"/>
    <w:rsid w:val="00D4152D"/>
    <w:rsid w:val="00D41616"/>
    <w:rsid w:val="00D42B7E"/>
    <w:rsid w:val="00D456FC"/>
    <w:rsid w:val="00D45F35"/>
    <w:rsid w:val="00D462E1"/>
    <w:rsid w:val="00D466EF"/>
    <w:rsid w:val="00D467A5"/>
    <w:rsid w:val="00D5190D"/>
    <w:rsid w:val="00D5315A"/>
    <w:rsid w:val="00D53735"/>
    <w:rsid w:val="00D53C31"/>
    <w:rsid w:val="00D53F8D"/>
    <w:rsid w:val="00D55004"/>
    <w:rsid w:val="00D55AEF"/>
    <w:rsid w:val="00D561D9"/>
    <w:rsid w:val="00D57A25"/>
    <w:rsid w:val="00D57D40"/>
    <w:rsid w:val="00D601C7"/>
    <w:rsid w:val="00D602B8"/>
    <w:rsid w:val="00D662EA"/>
    <w:rsid w:val="00D67689"/>
    <w:rsid w:val="00D6774A"/>
    <w:rsid w:val="00D7077D"/>
    <w:rsid w:val="00D714DE"/>
    <w:rsid w:val="00D74B39"/>
    <w:rsid w:val="00D7582E"/>
    <w:rsid w:val="00D75B5F"/>
    <w:rsid w:val="00D76BD6"/>
    <w:rsid w:val="00D76CB3"/>
    <w:rsid w:val="00D83B77"/>
    <w:rsid w:val="00D84B96"/>
    <w:rsid w:val="00D859A7"/>
    <w:rsid w:val="00D91151"/>
    <w:rsid w:val="00D91553"/>
    <w:rsid w:val="00D93543"/>
    <w:rsid w:val="00D93FF4"/>
    <w:rsid w:val="00D94807"/>
    <w:rsid w:val="00D96A60"/>
    <w:rsid w:val="00D96AFA"/>
    <w:rsid w:val="00D96CFC"/>
    <w:rsid w:val="00DA00C4"/>
    <w:rsid w:val="00DA01D1"/>
    <w:rsid w:val="00DA0544"/>
    <w:rsid w:val="00DA0D66"/>
    <w:rsid w:val="00DA2447"/>
    <w:rsid w:val="00DA32E3"/>
    <w:rsid w:val="00DA5F46"/>
    <w:rsid w:val="00DA6DB5"/>
    <w:rsid w:val="00DA6E17"/>
    <w:rsid w:val="00DA7B6F"/>
    <w:rsid w:val="00DB00CB"/>
    <w:rsid w:val="00DB22D6"/>
    <w:rsid w:val="00DC1345"/>
    <w:rsid w:val="00DC18AC"/>
    <w:rsid w:val="00DC4365"/>
    <w:rsid w:val="00DC4A33"/>
    <w:rsid w:val="00DC5E1F"/>
    <w:rsid w:val="00DC6C2C"/>
    <w:rsid w:val="00DC6FA9"/>
    <w:rsid w:val="00DD0EBC"/>
    <w:rsid w:val="00DD1C42"/>
    <w:rsid w:val="00DD1DEF"/>
    <w:rsid w:val="00DD4123"/>
    <w:rsid w:val="00DD46B9"/>
    <w:rsid w:val="00DD48E4"/>
    <w:rsid w:val="00DD6D41"/>
    <w:rsid w:val="00DE0F9A"/>
    <w:rsid w:val="00DE12D2"/>
    <w:rsid w:val="00DE4116"/>
    <w:rsid w:val="00DE4C0F"/>
    <w:rsid w:val="00DE51C1"/>
    <w:rsid w:val="00DE5908"/>
    <w:rsid w:val="00DE70B7"/>
    <w:rsid w:val="00DE71D5"/>
    <w:rsid w:val="00DF1363"/>
    <w:rsid w:val="00DF156D"/>
    <w:rsid w:val="00DF1853"/>
    <w:rsid w:val="00DF3636"/>
    <w:rsid w:val="00DF5F1A"/>
    <w:rsid w:val="00DF698B"/>
    <w:rsid w:val="00DF7384"/>
    <w:rsid w:val="00DF7928"/>
    <w:rsid w:val="00DF7AFB"/>
    <w:rsid w:val="00E0548C"/>
    <w:rsid w:val="00E0651C"/>
    <w:rsid w:val="00E06BBB"/>
    <w:rsid w:val="00E07DC8"/>
    <w:rsid w:val="00E1191E"/>
    <w:rsid w:val="00E122FA"/>
    <w:rsid w:val="00E12FB6"/>
    <w:rsid w:val="00E13B5F"/>
    <w:rsid w:val="00E150C6"/>
    <w:rsid w:val="00E1753A"/>
    <w:rsid w:val="00E21599"/>
    <w:rsid w:val="00E2388E"/>
    <w:rsid w:val="00E27A97"/>
    <w:rsid w:val="00E30402"/>
    <w:rsid w:val="00E306A2"/>
    <w:rsid w:val="00E30E5E"/>
    <w:rsid w:val="00E37EF0"/>
    <w:rsid w:val="00E42B42"/>
    <w:rsid w:val="00E43CC3"/>
    <w:rsid w:val="00E4692E"/>
    <w:rsid w:val="00E502B9"/>
    <w:rsid w:val="00E50F62"/>
    <w:rsid w:val="00E553A2"/>
    <w:rsid w:val="00E554A0"/>
    <w:rsid w:val="00E55AC9"/>
    <w:rsid w:val="00E60B3C"/>
    <w:rsid w:val="00E6180A"/>
    <w:rsid w:val="00E625DB"/>
    <w:rsid w:val="00E644BE"/>
    <w:rsid w:val="00E659F4"/>
    <w:rsid w:val="00E7024A"/>
    <w:rsid w:val="00E70BBB"/>
    <w:rsid w:val="00E74169"/>
    <w:rsid w:val="00E74883"/>
    <w:rsid w:val="00E74AF6"/>
    <w:rsid w:val="00E761EB"/>
    <w:rsid w:val="00E76E7A"/>
    <w:rsid w:val="00E76FC8"/>
    <w:rsid w:val="00E8036E"/>
    <w:rsid w:val="00E806AE"/>
    <w:rsid w:val="00E81EC4"/>
    <w:rsid w:val="00E86323"/>
    <w:rsid w:val="00E94159"/>
    <w:rsid w:val="00E94D1C"/>
    <w:rsid w:val="00E97F24"/>
    <w:rsid w:val="00EA09FB"/>
    <w:rsid w:val="00EA0CE8"/>
    <w:rsid w:val="00EA0FFA"/>
    <w:rsid w:val="00EA1143"/>
    <w:rsid w:val="00EA2301"/>
    <w:rsid w:val="00EB018E"/>
    <w:rsid w:val="00EB5186"/>
    <w:rsid w:val="00EC00B8"/>
    <w:rsid w:val="00EC097A"/>
    <w:rsid w:val="00EC1A97"/>
    <w:rsid w:val="00EC29C4"/>
    <w:rsid w:val="00EC32B1"/>
    <w:rsid w:val="00EC3DFA"/>
    <w:rsid w:val="00EC4950"/>
    <w:rsid w:val="00EC55F0"/>
    <w:rsid w:val="00EC577B"/>
    <w:rsid w:val="00EC6E7F"/>
    <w:rsid w:val="00ED152A"/>
    <w:rsid w:val="00ED2B5B"/>
    <w:rsid w:val="00ED67D9"/>
    <w:rsid w:val="00EE0FE2"/>
    <w:rsid w:val="00EE1ED8"/>
    <w:rsid w:val="00EE2520"/>
    <w:rsid w:val="00EE33F5"/>
    <w:rsid w:val="00EE5F8C"/>
    <w:rsid w:val="00EE758B"/>
    <w:rsid w:val="00EF260C"/>
    <w:rsid w:val="00EF4C7E"/>
    <w:rsid w:val="00F0179F"/>
    <w:rsid w:val="00F018C8"/>
    <w:rsid w:val="00F04359"/>
    <w:rsid w:val="00F05784"/>
    <w:rsid w:val="00F058BB"/>
    <w:rsid w:val="00F05B1C"/>
    <w:rsid w:val="00F0760F"/>
    <w:rsid w:val="00F1195C"/>
    <w:rsid w:val="00F11ECB"/>
    <w:rsid w:val="00F129C6"/>
    <w:rsid w:val="00F14FD1"/>
    <w:rsid w:val="00F17363"/>
    <w:rsid w:val="00F20D63"/>
    <w:rsid w:val="00F227D5"/>
    <w:rsid w:val="00F24EC2"/>
    <w:rsid w:val="00F25B7D"/>
    <w:rsid w:val="00F260ED"/>
    <w:rsid w:val="00F3038A"/>
    <w:rsid w:val="00F32A97"/>
    <w:rsid w:val="00F32E31"/>
    <w:rsid w:val="00F378B4"/>
    <w:rsid w:val="00F44812"/>
    <w:rsid w:val="00F44D6F"/>
    <w:rsid w:val="00F45AE4"/>
    <w:rsid w:val="00F479FE"/>
    <w:rsid w:val="00F50433"/>
    <w:rsid w:val="00F53318"/>
    <w:rsid w:val="00F54F5F"/>
    <w:rsid w:val="00F5511A"/>
    <w:rsid w:val="00F55928"/>
    <w:rsid w:val="00F63E05"/>
    <w:rsid w:val="00F642D2"/>
    <w:rsid w:val="00F64BF8"/>
    <w:rsid w:val="00F64E59"/>
    <w:rsid w:val="00F66A44"/>
    <w:rsid w:val="00F6761A"/>
    <w:rsid w:val="00F73889"/>
    <w:rsid w:val="00F8088D"/>
    <w:rsid w:val="00F80D9F"/>
    <w:rsid w:val="00F84EF3"/>
    <w:rsid w:val="00F85475"/>
    <w:rsid w:val="00F86914"/>
    <w:rsid w:val="00F900CD"/>
    <w:rsid w:val="00F92A8E"/>
    <w:rsid w:val="00F92BCE"/>
    <w:rsid w:val="00F9392C"/>
    <w:rsid w:val="00F947A2"/>
    <w:rsid w:val="00F94B2D"/>
    <w:rsid w:val="00FA05CC"/>
    <w:rsid w:val="00FA1E9A"/>
    <w:rsid w:val="00FA28F1"/>
    <w:rsid w:val="00FA3846"/>
    <w:rsid w:val="00FA3F5D"/>
    <w:rsid w:val="00FA53B3"/>
    <w:rsid w:val="00FA70DD"/>
    <w:rsid w:val="00FB0220"/>
    <w:rsid w:val="00FB21F5"/>
    <w:rsid w:val="00FB41F9"/>
    <w:rsid w:val="00FB6D10"/>
    <w:rsid w:val="00FB7D8C"/>
    <w:rsid w:val="00FC0545"/>
    <w:rsid w:val="00FC1F4B"/>
    <w:rsid w:val="00FC2139"/>
    <w:rsid w:val="00FC26EA"/>
    <w:rsid w:val="00FC339B"/>
    <w:rsid w:val="00FC4C01"/>
    <w:rsid w:val="00FC66F0"/>
    <w:rsid w:val="00FC688E"/>
    <w:rsid w:val="00FC7E5B"/>
    <w:rsid w:val="00FD0BEC"/>
    <w:rsid w:val="00FD6781"/>
    <w:rsid w:val="00FE2790"/>
    <w:rsid w:val="00FE3FB5"/>
    <w:rsid w:val="00FE4D4D"/>
    <w:rsid w:val="00FE615A"/>
    <w:rsid w:val="00FE7196"/>
    <w:rsid w:val="00FE7504"/>
    <w:rsid w:val="00FF05A0"/>
    <w:rsid w:val="00FF4773"/>
    <w:rsid w:val="00FF7F66"/>
    <w:rsid w:val="17E064BA"/>
    <w:rsid w:val="27AC2923"/>
    <w:rsid w:val="39D3116A"/>
    <w:rsid w:val="417E7F01"/>
    <w:rsid w:val="434F0045"/>
    <w:rsid w:val="51A92185"/>
    <w:rsid w:val="52CB130A"/>
    <w:rsid w:val="6BEC459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fillcolor="#9cbee0" strokecolor="#739cc3">
      <v:fill color="#9cbee0" color2="#bbd5f0" type="gradient">
        <o:fill v:ext="view" type="gradientUnscaled"/>
      </v:fill>
      <v:stroke color="#739cc3" weight="1.25pt" miterlimit="2"/>
    </o:shapedefaults>
    <o:shapelayout v:ext="edit">
      <o:idmap v:ext="edit" data="2"/>
    </o:shapelayout>
  </w:shapeDefaults>
  <w:decimalSymbol w:val="."/>
  <w:listSeparator w:val=","/>
  <w14:docId w14:val="1970DFEC"/>
  <w15:docId w15:val="{1F318EEA-78EA-4422-8EBD-F12A79ABB2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qFormat="1"/>
    <w:lsdException w:name="toc 3" w:uiPriority="39" w:unhideWhenUsed="1"/>
    <w:lsdException w:name="toc 4" w:uiPriority="39" w:unhideWhenUsed="1" w:qFormat="1"/>
    <w:lsdException w:name="toc 5" w:uiPriority="39" w:unhideWhenUsed="1" w:qFormat="1"/>
    <w:lsdException w:name="toc 6" w:uiPriority="39" w:unhideWhenUsed="1"/>
    <w:lsdException w:name="toc 7" w:uiPriority="39" w:unhideWhenUsed="1" w:qFormat="1"/>
    <w:lsdException w:name="toc 8" w:uiPriority="39" w:unhideWhenUsed="1"/>
    <w:lsdException w:name="toc 9" w:uiPriority="39" w:unhideWhenUsed="1" w:qFormat="1"/>
    <w:lsdException w:name="Normal Indent" w:semiHidden="1" w:unhideWhenUsed="1"/>
    <w:lsdException w:name="footnote text" w:semiHidden="1" w:uiPriority="9" w:unhideWhenUsed="1" w:qFormat="1"/>
    <w:lsdException w:name="annotation text" w:semiHidden="1" w:unhideWhenUsed="1"/>
    <w:lsdException w:name="header" w:unhideWhenUsed="1"/>
    <w:lsdException w:name="footer"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9" w:unhideWhenUsed="1" w:qFormat="1"/>
    <w:lsdException w:name="Hyperlink" w:uiPriority="99" w:unhideWhenUsed="1"/>
    <w:lsdException w:name="FollowedHyperlink" w:semiHidden="1" w:uiPriority="99" w:unhideWhenUsed="1" w:qFormat="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iPriority="99"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qFormat="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pPr>
      <w:widowControl w:val="0"/>
      <w:jc w:val="both"/>
    </w:pPr>
    <w:rPr>
      <w:rFonts w:ascii="Calibri" w:hAnsi="Calibri"/>
      <w:kern w:val="2"/>
      <w:sz w:val="21"/>
      <w:szCs w:val="22"/>
    </w:rPr>
  </w:style>
  <w:style w:type="paragraph" w:styleId="1">
    <w:name w:val="heading 1"/>
    <w:basedOn w:val="a"/>
    <w:next w:val="a"/>
    <w:link w:val="10"/>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pPr>
      <w:keepNext/>
      <w:keepLines/>
      <w:spacing w:before="260" w:after="260" w:line="416" w:lineRule="auto"/>
      <w:outlineLvl w:val="1"/>
    </w:pPr>
    <w:rPr>
      <w:rFonts w:ascii="Calibri Light" w:hAnsi="Calibri Light"/>
      <w:b/>
      <w:bCs/>
      <w:sz w:val="32"/>
      <w:szCs w:val="32"/>
    </w:rPr>
  </w:style>
  <w:style w:type="paragraph" w:styleId="3">
    <w:name w:val="heading 3"/>
    <w:aliases w:val="机器学习-节"/>
    <w:basedOn w:val="a"/>
    <w:next w:val="a"/>
    <w:link w:val="30"/>
    <w:uiPriority w:val="9"/>
    <w:unhideWhenUsed/>
    <w:qFormat/>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pPr>
      <w:keepNext/>
      <w:keepLines/>
      <w:spacing w:before="280" w:after="290" w:line="376" w:lineRule="auto"/>
      <w:outlineLvl w:val="3"/>
    </w:pPr>
    <w:rPr>
      <w:rFonts w:ascii="Calibri Light" w:hAnsi="Calibri Light"/>
      <w:b/>
      <w:bCs/>
      <w:sz w:val="28"/>
      <w:szCs w:val="28"/>
    </w:rPr>
  </w:style>
  <w:style w:type="paragraph" w:styleId="5">
    <w:name w:val="heading 5"/>
    <w:basedOn w:val="a"/>
    <w:next w:val="a"/>
    <w:link w:val="50"/>
    <w:uiPriority w:val="9"/>
    <w:unhideWhenUsed/>
    <w:qFormat/>
    <w:pPr>
      <w:keepNext/>
      <w:keepLines/>
      <w:spacing w:before="280" w:after="290" w:line="376" w:lineRule="auto"/>
      <w:outlineLvl w:val="4"/>
    </w:pPr>
    <w:rPr>
      <w:b/>
      <w:bCs/>
      <w:sz w:val="28"/>
      <w:szCs w:val="28"/>
    </w:rPr>
  </w:style>
  <w:style w:type="paragraph" w:styleId="6">
    <w:name w:val="heading 6"/>
    <w:basedOn w:val="a"/>
    <w:next w:val="a0"/>
    <w:link w:val="60"/>
    <w:uiPriority w:val="9"/>
    <w:unhideWhenUsed/>
    <w:qFormat/>
    <w:rsid w:val="006C77B1"/>
    <w:pPr>
      <w:keepNext/>
      <w:keepLines/>
      <w:widowControl/>
      <w:spacing w:before="200"/>
      <w:jc w:val="left"/>
      <w:outlineLvl w:val="5"/>
    </w:pPr>
    <w:rPr>
      <w:rFonts w:asciiTheme="majorHAnsi" w:eastAsiaTheme="majorEastAsia" w:hAnsiTheme="majorHAnsi" w:cstheme="majorBidi"/>
      <w:color w:val="4F81BD" w:themeColor="accent1"/>
      <w:kern w:val="0"/>
      <w:sz w:val="24"/>
      <w:szCs w:val="24"/>
      <w:lang w:eastAsia="en-US"/>
    </w:rPr>
  </w:style>
  <w:style w:type="paragraph" w:styleId="7">
    <w:name w:val="heading 7"/>
    <w:basedOn w:val="a"/>
    <w:next w:val="a0"/>
    <w:link w:val="70"/>
    <w:uiPriority w:val="9"/>
    <w:unhideWhenUsed/>
    <w:qFormat/>
    <w:rsid w:val="00B94259"/>
    <w:pPr>
      <w:keepNext/>
      <w:keepLines/>
      <w:widowControl/>
      <w:spacing w:before="200"/>
      <w:jc w:val="left"/>
      <w:outlineLvl w:val="6"/>
    </w:pPr>
    <w:rPr>
      <w:rFonts w:asciiTheme="majorHAnsi" w:eastAsiaTheme="majorEastAsia" w:hAnsiTheme="majorHAnsi" w:cstheme="majorBidi"/>
      <w:color w:val="4F81BD" w:themeColor="accent1"/>
      <w:kern w:val="0"/>
      <w:sz w:val="24"/>
      <w:szCs w:val="24"/>
      <w:lang w:eastAsia="en-US"/>
    </w:rPr>
  </w:style>
  <w:style w:type="paragraph" w:styleId="8">
    <w:name w:val="heading 8"/>
    <w:basedOn w:val="a"/>
    <w:next w:val="a0"/>
    <w:link w:val="80"/>
    <w:uiPriority w:val="9"/>
    <w:unhideWhenUsed/>
    <w:qFormat/>
    <w:rsid w:val="00B94259"/>
    <w:pPr>
      <w:keepNext/>
      <w:keepLines/>
      <w:widowControl/>
      <w:spacing w:before="200"/>
      <w:jc w:val="left"/>
      <w:outlineLvl w:val="7"/>
    </w:pPr>
    <w:rPr>
      <w:rFonts w:asciiTheme="majorHAnsi" w:eastAsiaTheme="majorEastAsia" w:hAnsiTheme="majorHAnsi" w:cstheme="majorBidi"/>
      <w:color w:val="4F81BD" w:themeColor="accent1"/>
      <w:kern w:val="0"/>
      <w:sz w:val="24"/>
      <w:szCs w:val="24"/>
      <w:lang w:eastAsia="en-US"/>
    </w:rPr>
  </w:style>
  <w:style w:type="paragraph" w:styleId="9">
    <w:name w:val="heading 9"/>
    <w:basedOn w:val="a"/>
    <w:next w:val="a0"/>
    <w:link w:val="90"/>
    <w:uiPriority w:val="9"/>
    <w:unhideWhenUsed/>
    <w:qFormat/>
    <w:rsid w:val="00B94259"/>
    <w:pPr>
      <w:keepNext/>
      <w:keepLines/>
      <w:widowControl/>
      <w:spacing w:before="200"/>
      <w:jc w:val="left"/>
      <w:outlineLvl w:val="8"/>
    </w:pPr>
    <w:rPr>
      <w:rFonts w:asciiTheme="majorHAnsi" w:eastAsiaTheme="majorEastAsia" w:hAnsiTheme="majorHAnsi" w:cstheme="majorBidi"/>
      <w:color w:val="4F81BD" w:themeColor="accent1"/>
      <w:kern w:val="0"/>
      <w:sz w:val="24"/>
      <w:szCs w:val="24"/>
      <w:lang w:eastAsia="en-US"/>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标题 1 字符"/>
    <w:basedOn w:val="a1"/>
    <w:link w:val="1"/>
    <w:uiPriority w:val="9"/>
    <w:qFormat/>
    <w:rPr>
      <w:b/>
      <w:bCs/>
      <w:kern w:val="44"/>
      <w:sz w:val="44"/>
      <w:szCs w:val="44"/>
    </w:rPr>
  </w:style>
  <w:style w:type="character" w:customStyle="1" w:styleId="20">
    <w:name w:val="标题 2 字符"/>
    <w:basedOn w:val="a1"/>
    <w:link w:val="2"/>
    <w:uiPriority w:val="9"/>
    <w:qFormat/>
    <w:rPr>
      <w:rFonts w:ascii="Calibri Light" w:eastAsia="宋体" w:hAnsi="Calibri Light"/>
      <w:b/>
      <w:bCs/>
      <w:sz w:val="32"/>
      <w:szCs w:val="32"/>
    </w:rPr>
  </w:style>
  <w:style w:type="character" w:customStyle="1" w:styleId="30">
    <w:name w:val="标题 3 字符"/>
    <w:aliases w:val="机器学习-节 字符"/>
    <w:basedOn w:val="a1"/>
    <w:link w:val="3"/>
    <w:uiPriority w:val="9"/>
    <w:qFormat/>
    <w:rPr>
      <w:b/>
      <w:bCs/>
      <w:sz w:val="32"/>
      <w:szCs w:val="32"/>
    </w:rPr>
  </w:style>
  <w:style w:type="character" w:customStyle="1" w:styleId="40">
    <w:name w:val="标题 4 字符"/>
    <w:basedOn w:val="a1"/>
    <w:link w:val="4"/>
    <w:uiPriority w:val="9"/>
    <w:qFormat/>
    <w:rPr>
      <w:rFonts w:ascii="Calibri Light" w:eastAsia="宋体" w:hAnsi="Calibri Light"/>
      <w:b/>
      <w:bCs/>
      <w:sz w:val="28"/>
      <w:szCs w:val="28"/>
    </w:rPr>
  </w:style>
  <w:style w:type="character" w:customStyle="1" w:styleId="50">
    <w:name w:val="标题 5 字符"/>
    <w:basedOn w:val="a1"/>
    <w:link w:val="5"/>
    <w:uiPriority w:val="9"/>
    <w:qFormat/>
    <w:rPr>
      <w:b/>
      <w:bCs/>
      <w:sz w:val="28"/>
      <w:szCs w:val="28"/>
    </w:rPr>
  </w:style>
  <w:style w:type="paragraph" w:styleId="a0">
    <w:name w:val="Body Text"/>
    <w:basedOn w:val="a"/>
    <w:link w:val="a4"/>
    <w:qFormat/>
    <w:rsid w:val="00245AB2"/>
    <w:pPr>
      <w:autoSpaceDE w:val="0"/>
      <w:autoSpaceDN w:val="0"/>
      <w:jc w:val="left"/>
    </w:pPr>
    <w:rPr>
      <w:rFonts w:ascii="Euclid" w:eastAsia="Euclid" w:hAnsi="Euclid" w:cs="Euclid"/>
      <w:kern w:val="0"/>
      <w:sz w:val="20"/>
      <w:szCs w:val="20"/>
      <w:lang w:eastAsia="en-US"/>
    </w:rPr>
  </w:style>
  <w:style w:type="character" w:customStyle="1" w:styleId="a4">
    <w:name w:val="正文文本 字符"/>
    <w:basedOn w:val="a1"/>
    <w:link w:val="a0"/>
    <w:qFormat/>
    <w:rsid w:val="00245AB2"/>
    <w:rPr>
      <w:rFonts w:ascii="Euclid" w:eastAsia="Euclid" w:hAnsi="Euclid" w:cs="Euclid"/>
      <w:lang w:eastAsia="en-US"/>
    </w:rPr>
  </w:style>
  <w:style w:type="character" w:customStyle="1" w:styleId="60">
    <w:name w:val="标题 6 字符"/>
    <w:basedOn w:val="a1"/>
    <w:link w:val="6"/>
    <w:uiPriority w:val="9"/>
    <w:rsid w:val="006C77B1"/>
    <w:rPr>
      <w:rFonts w:asciiTheme="majorHAnsi" w:eastAsiaTheme="majorEastAsia" w:hAnsiTheme="majorHAnsi" w:cstheme="majorBidi"/>
      <w:color w:val="4F81BD" w:themeColor="accent1"/>
      <w:sz w:val="24"/>
      <w:szCs w:val="24"/>
      <w:lang w:eastAsia="en-US"/>
    </w:rPr>
  </w:style>
  <w:style w:type="paragraph" w:styleId="TOC7">
    <w:name w:val="toc 7"/>
    <w:basedOn w:val="a"/>
    <w:next w:val="a"/>
    <w:uiPriority w:val="39"/>
    <w:unhideWhenUsed/>
    <w:qFormat/>
    <w:pPr>
      <w:ind w:leftChars="1200" w:left="2520"/>
    </w:pPr>
  </w:style>
  <w:style w:type="paragraph" w:styleId="TOC5">
    <w:name w:val="toc 5"/>
    <w:basedOn w:val="a"/>
    <w:next w:val="a"/>
    <w:uiPriority w:val="39"/>
    <w:unhideWhenUsed/>
    <w:qFormat/>
    <w:pPr>
      <w:ind w:leftChars="800" w:left="1680"/>
    </w:pPr>
  </w:style>
  <w:style w:type="paragraph" w:styleId="TOC3">
    <w:name w:val="toc 3"/>
    <w:basedOn w:val="a"/>
    <w:next w:val="a"/>
    <w:uiPriority w:val="39"/>
    <w:unhideWhenUsed/>
    <w:pPr>
      <w:ind w:leftChars="400" w:left="840"/>
    </w:pPr>
  </w:style>
  <w:style w:type="paragraph" w:styleId="TOC8">
    <w:name w:val="toc 8"/>
    <w:basedOn w:val="a"/>
    <w:next w:val="a"/>
    <w:uiPriority w:val="39"/>
    <w:unhideWhenUsed/>
    <w:pPr>
      <w:ind w:leftChars="1400" w:left="2940"/>
    </w:pPr>
  </w:style>
  <w:style w:type="paragraph" w:styleId="a5">
    <w:name w:val="footer"/>
    <w:basedOn w:val="a"/>
    <w:link w:val="a6"/>
    <w:unhideWhenUsed/>
    <w:pPr>
      <w:tabs>
        <w:tab w:val="center" w:pos="4153"/>
        <w:tab w:val="right" w:pos="8306"/>
      </w:tabs>
      <w:snapToGrid w:val="0"/>
      <w:jc w:val="left"/>
    </w:pPr>
    <w:rPr>
      <w:sz w:val="18"/>
      <w:szCs w:val="18"/>
    </w:rPr>
  </w:style>
  <w:style w:type="character" w:customStyle="1" w:styleId="a6">
    <w:name w:val="页脚 字符"/>
    <w:basedOn w:val="a1"/>
    <w:link w:val="a5"/>
    <w:qFormat/>
    <w:rPr>
      <w:sz w:val="18"/>
      <w:szCs w:val="18"/>
    </w:rPr>
  </w:style>
  <w:style w:type="paragraph" w:styleId="a7">
    <w:name w:val="header"/>
    <w:basedOn w:val="a"/>
    <w:link w:val="a8"/>
    <w:unhideWhenUsed/>
    <w:pPr>
      <w:pBdr>
        <w:bottom w:val="single" w:sz="6" w:space="1" w:color="auto"/>
      </w:pBdr>
      <w:tabs>
        <w:tab w:val="center" w:pos="4153"/>
        <w:tab w:val="right" w:pos="8306"/>
      </w:tabs>
      <w:snapToGrid w:val="0"/>
      <w:jc w:val="center"/>
    </w:pPr>
    <w:rPr>
      <w:sz w:val="18"/>
      <w:szCs w:val="18"/>
    </w:rPr>
  </w:style>
  <w:style w:type="character" w:customStyle="1" w:styleId="a8">
    <w:name w:val="页眉 字符"/>
    <w:basedOn w:val="a1"/>
    <w:link w:val="a7"/>
    <w:qFormat/>
    <w:rPr>
      <w:sz w:val="18"/>
      <w:szCs w:val="18"/>
    </w:rPr>
  </w:style>
  <w:style w:type="paragraph" w:styleId="TOC1">
    <w:name w:val="toc 1"/>
    <w:basedOn w:val="a"/>
    <w:next w:val="a"/>
    <w:uiPriority w:val="39"/>
    <w:unhideWhenUsed/>
  </w:style>
  <w:style w:type="paragraph" w:styleId="TOC4">
    <w:name w:val="toc 4"/>
    <w:basedOn w:val="a"/>
    <w:next w:val="a"/>
    <w:uiPriority w:val="39"/>
    <w:unhideWhenUsed/>
    <w:qFormat/>
    <w:pPr>
      <w:ind w:leftChars="600" w:left="1260"/>
    </w:pPr>
  </w:style>
  <w:style w:type="paragraph" w:styleId="TOC6">
    <w:name w:val="toc 6"/>
    <w:basedOn w:val="a"/>
    <w:next w:val="a"/>
    <w:uiPriority w:val="39"/>
    <w:unhideWhenUsed/>
    <w:pPr>
      <w:ind w:leftChars="1000" w:left="2100"/>
    </w:pPr>
  </w:style>
  <w:style w:type="paragraph" w:styleId="TOC2">
    <w:name w:val="toc 2"/>
    <w:basedOn w:val="a"/>
    <w:next w:val="a"/>
    <w:uiPriority w:val="39"/>
    <w:unhideWhenUsed/>
    <w:qFormat/>
    <w:pPr>
      <w:ind w:leftChars="200" w:left="420"/>
    </w:pPr>
  </w:style>
  <w:style w:type="paragraph" w:styleId="TOC9">
    <w:name w:val="toc 9"/>
    <w:basedOn w:val="a"/>
    <w:next w:val="a"/>
    <w:uiPriority w:val="39"/>
    <w:unhideWhenUsed/>
    <w:qFormat/>
    <w:pPr>
      <w:ind w:leftChars="1600" w:left="3360"/>
    </w:pPr>
  </w:style>
  <w:style w:type="paragraph" w:styleId="a9">
    <w:name w:val="Normal (Web)"/>
    <w:basedOn w:val="a"/>
    <w:uiPriority w:val="99"/>
    <w:unhideWhenUsed/>
    <w:pPr>
      <w:widowControl/>
      <w:spacing w:before="100" w:beforeAutospacing="1" w:after="100" w:afterAutospacing="1"/>
      <w:jc w:val="left"/>
    </w:pPr>
    <w:rPr>
      <w:rFonts w:ascii="宋体" w:hAnsi="宋体" w:cs="宋体"/>
      <w:kern w:val="0"/>
      <w:sz w:val="24"/>
      <w:szCs w:val="24"/>
    </w:rPr>
  </w:style>
  <w:style w:type="paragraph" w:styleId="aa">
    <w:name w:val="Title"/>
    <w:basedOn w:val="a"/>
    <w:next w:val="a"/>
    <w:link w:val="ab"/>
    <w:qFormat/>
    <w:pPr>
      <w:spacing w:before="240" w:after="60"/>
      <w:jc w:val="center"/>
      <w:outlineLvl w:val="0"/>
    </w:pPr>
    <w:rPr>
      <w:rFonts w:ascii="Calibri Light" w:hAnsi="Calibri Light"/>
      <w:b/>
      <w:bCs/>
      <w:sz w:val="32"/>
      <w:szCs w:val="32"/>
    </w:rPr>
  </w:style>
  <w:style w:type="character" w:customStyle="1" w:styleId="ab">
    <w:name w:val="标题 字符"/>
    <w:basedOn w:val="a1"/>
    <w:link w:val="aa"/>
    <w:uiPriority w:val="10"/>
    <w:qFormat/>
    <w:rPr>
      <w:rFonts w:ascii="Calibri Light" w:eastAsia="宋体" w:hAnsi="Calibri Light"/>
      <w:b/>
      <w:bCs/>
      <w:sz w:val="32"/>
      <w:szCs w:val="32"/>
    </w:rPr>
  </w:style>
  <w:style w:type="character" w:styleId="ac">
    <w:name w:val="FollowedHyperlink"/>
    <w:basedOn w:val="a1"/>
    <w:uiPriority w:val="99"/>
    <w:unhideWhenUsed/>
    <w:qFormat/>
    <w:rPr>
      <w:color w:val="954F72"/>
      <w:u w:val="single"/>
    </w:rPr>
  </w:style>
  <w:style w:type="character" w:styleId="ad">
    <w:name w:val="Hyperlink"/>
    <w:basedOn w:val="a1"/>
    <w:uiPriority w:val="99"/>
    <w:unhideWhenUsed/>
    <w:rPr>
      <w:color w:val="0563C1"/>
      <w:u w:val="single"/>
    </w:rPr>
  </w:style>
  <w:style w:type="table" w:styleId="ae">
    <w:name w:val="Table Grid"/>
    <w:basedOn w:val="a2"/>
    <w:qFormat/>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MMTitle">
    <w:name w:val="MM Title"/>
    <w:basedOn w:val="aa"/>
    <w:link w:val="MMTitleChar"/>
    <w:qFormat/>
  </w:style>
  <w:style w:type="character" w:customStyle="1" w:styleId="MMTitleChar">
    <w:name w:val="MM Title Char"/>
    <w:basedOn w:val="ab"/>
    <w:link w:val="MMTitle"/>
    <w:qFormat/>
    <w:rPr>
      <w:rFonts w:ascii="Calibri Light" w:eastAsia="宋体" w:hAnsi="Calibri Light"/>
      <w:b/>
      <w:bCs/>
      <w:sz w:val="32"/>
      <w:szCs w:val="32"/>
    </w:rPr>
  </w:style>
  <w:style w:type="paragraph" w:customStyle="1" w:styleId="MMTopic1">
    <w:name w:val="MM Topic 1"/>
    <w:basedOn w:val="1"/>
    <w:link w:val="MMTopic1Char"/>
    <w:qFormat/>
  </w:style>
  <w:style w:type="character" w:customStyle="1" w:styleId="MMTopic1Char">
    <w:name w:val="MM Topic 1 Char"/>
    <w:basedOn w:val="10"/>
    <w:link w:val="MMTopic1"/>
    <w:qFormat/>
    <w:rPr>
      <w:b/>
      <w:bCs/>
      <w:kern w:val="44"/>
      <w:sz w:val="44"/>
      <w:szCs w:val="44"/>
    </w:rPr>
  </w:style>
  <w:style w:type="paragraph" w:customStyle="1" w:styleId="MMTopic2">
    <w:name w:val="MM Topic 2"/>
    <w:basedOn w:val="2"/>
    <w:link w:val="MMTopic2Char"/>
    <w:qFormat/>
    <w:pPr>
      <w:spacing w:line="415" w:lineRule="auto"/>
    </w:pPr>
  </w:style>
  <w:style w:type="character" w:customStyle="1" w:styleId="MMTopic2Char">
    <w:name w:val="MM Topic 2 Char"/>
    <w:basedOn w:val="20"/>
    <w:link w:val="MMTopic2"/>
    <w:qFormat/>
    <w:rPr>
      <w:rFonts w:ascii="Calibri Light" w:eastAsia="宋体" w:hAnsi="Calibri Light"/>
      <w:b/>
      <w:bCs/>
      <w:sz w:val="32"/>
      <w:szCs w:val="32"/>
    </w:rPr>
  </w:style>
  <w:style w:type="paragraph" w:customStyle="1" w:styleId="MMTopic3">
    <w:name w:val="MM Topic 3"/>
    <w:basedOn w:val="3"/>
    <w:link w:val="MMTopic3Char"/>
    <w:qFormat/>
    <w:pPr>
      <w:spacing w:line="415" w:lineRule="auto"/>
    </w:pPr>
  </w:style>
  <w:style w:type="character" w:customStyle="1" w:styleId="MMTopic3Char">
    <w:name w:val="MM Topic 3 Char"/>
    <w:basedOn w:val="30"/>
    <w:link w:val="MMTopic3"/>
    <w:qFormat/>
    <w:rPr>
      <w:b/>
      <w:bCs/>
      <w:sz w:val="32"/>
      <w:szCs w:val="32"/>
    </w:rPr>
  </w:style>
  <w:style w:type="paragraph" w:customStyle="1" w:styleId="MMTopic4">
    <w:name w:val="MM Topic 4"/>
    <w:basedOn w:val="4"/>
    <w:link w:val="MMTopic4Char"/>
    <w:qFormat/>
    <w:pPr>
      <w:spacing w:line="377" w:lineRule="auto"/>
    </w:pPr>
  </w:style>
  <w:style w:type="character" w:customStyle="1" w:styleId="MMTopic4Char">
    <w:name w:val="MM Topic 4 Char"/>
    <w:basedOn w:val="40"/>
    <w:link w:val="MMTopic4"/>
    <w:qFormat/>
    <w:rPr>
      <w:rFonts w:ascii="Calibri Light" w:eastAsia="宋体" w:hAnsi="Calibri Light"/>
      <w:b/>
      <w:bCs/>
      <w:sz w:val="28"/>
      <w:szCs w:val="28"/>
    </w:rPr>
  </w:style>
  <w:style w:type="paragraph" w:customStyle="1" w:styleId="MMHyperlink">
    <w:name w:val="MM Hyperlink"/>
    <w:basedOn w:val="a"/>
    <w:link w:val="MMHyperlinkChar"/>
    <w:qFormat/>
    <w:pPr>
      <w:spacing w:line="360" w:lineRule="auto"/>
    </w:pPr>
  </w:style>
  <w:style w:type="character" w:customStyle="1" w:styleId="MMHyperlinkChar">
    <w:name w:val="MM Hyperlink Char"/>
    <w:basedOn w:val="a1"/>
    <w:link w:val="MMHyperlink"/>
    <w:qFormat/>
  </w:style>
  <w:style w:type="paragraph" w:customStyle="1" w:styleId="TOC10">
    <w:name w:val="TOC 标题1"/>
    <w:basedOn w:val="1"/>
    <w:next w:val="a"/>
    <w:uiPriority w:val="39"/>
    <w:unhideWhenUsed/>
    <w:qFormat/>
    <w:pPr>
      <w:widowControl/>
      <w:spacing w:before="240" w:after="0" w:line="259" w:lineRule="auto"/>
      <w:jc w:val="left"/>
      <w:outlineLvl w:val="9"/>
    </w:pPr>
    <w:rPr>
      <w:rFonts w:ascii="Calibri Light" w:hAnsi="Calibri Light"/>
      <w:b w:val="0"/>
      <w:bCs w:val="0"/>
      <w:color w:val="2D73B3"/>
      <w:kern w:val="0"/>
      <w:sz w:val="32"/>
      <w:szCs w:val="32"/>
    </w:rPr>
  </w:style>
  <w:style w:type="paragraph" w:customStyle="1" w:styleId="MTDisplayEquation">
    <w:name w:val="MTDisplayEquation"/>
    <w:basedOn w:val="MMHyperlink"/>
    <w:next w:val="a"/>
    <w:link w:val="MTDisplayEquationChar"/>
    <w:qFormat/>
    <w:pPr>
      <w:tabs>
        <w:tab w:val="center" w:pos="4160"/>
        <w:tab w:val="right" w:pos="8300"/>
      </w:tabs>
      <w:ind w:firstLineChars="200" w:firstLine="420"/>
    </w:pPr>
  </w:style>
  <w:style w:type="character" w:customStyle="1" w:styleId="MTDisplayEquationChar">
    <w:name w:val="MTDisplayEquation Char"/>
    <w:basedOn w:val="MMHyperlinkChar"/>
    <w:link w:val="MTDisplayEquation"/>
    <w:qFormat/>
  </w:style>
  <w:style w:type="paragraph" w:customStyle="1" w:styleId="11">
    <w:name w:val="无间隔1"/>
    <w:link w:val="Char"/>
    <w:uiPriority w:val="1"/>
    <w:qFormat/>
    <w:rPr>
      <w:rFonts w:ascii="Calibri" w:hAnsi="Calibri"/>
      <w:sz w:val="22"/>
      <w:szCs w:val="22"/>
    </w:rPr>
  </w:style>
  <w:style w:type="character" w:customStyle="1" w:styleId="Char">
    <w:name w:val="无间隔 Char"/>
    <w:basedOn w:val="a1"/>
    <w:link w:val="11"/>
    <w:uiPriority w:val="1"/>
    <w:qFormat/>
    <w:rPr>
      <w:kern w:val="0"/>
      <w:sz w:val="22"/>
    </w:rPr>
  </w:style>
  <w:style w:type="paragraph" w:customStyle="1" w:styleId="12">
    <w:name w:val="列出段落1"/>
    <w:basedOn w:val="a"/>
    <w:uiPriority w:val="34"/>
    <w:qFormat/>
    <w:pPr>
      <w:ind w:firstLineChars="200" w:firstLine="420"/>
    </w:pPr>
  </w:style>
  <w:style w:type="paragraph" w:customStyle="1" w:styleId="Default">
    <w:name w:val="Default"/>
    <w:qFormat/>
    <w:pPr>
      <w:widowControl w:val="0"/>
      <w:autoSpaceDE w:val="0"/>
      <w:autoSpaceDN w:val="0"/>
      <w:adjustRightInd w:val="0"/>
    </w:pPr>
    <w:rPr>
      <w:rFonts w:ascii="Calibri" w:hAnsi="Calibri" w:cs="Calibri"/>
      <w:color w:val="000000"/>
      <w:sz w:val="24"/>
      <w:szCs w:val="24"/>
    </w:rPr>
  </w:style>
  <w:style w:type="paragraph" w:customStyle="1" w:styleId="af">
    <w:name w:val="正文机器学习"/>
    <w:basedOn w:val="MMHyperlink"/>
    <w:link w:val="Char0"/>
    <w:qFormat/>
    <w:pPr>
      <w:ind w:firstLineChars="200" w:firstLine="420"/>
    </w:pPr>
  </w:style>
  <w:style w:type="character" w:customStyle="1" w:styleId="Char0">
    <w:name w:val="正文机器学习 Char"/>
    <w:basedOn w:val="MMHyperlinkChar"/>
    <w:link w:val="af"/>
    <w:qFormat/>
  </w:style>
  <w:style w:type="paragraph" w:customStyle="1" w:styleId="old">
    <w:name w:val="old正文"/>
    <w:basedOn w:val="MMHyperlink"/>
    <w:qFormat/>
    <w:pPr>
      <w:ind w:firstLineChars="200" w:firstLine="200"/>
    </w:pPr>
  </w:style>
  <w:style w:type="paragraph" w:customStyle="1" w:styleId="af0">
    <w:name w:val="参考视频"/>
    <w:link w:val="Char1"/>
    <w:qFormat/>
    <w:pPr>
      <w:spacing w:before="280" w:after="290" w:line="377" w:lineRule="auto"/>
      <w:outlineLvl w:val="3"/>
    </w:pPr>
    <w:rPr>
      <w:rFonts w:ascii="Calibri" w:hAnsi="Calibri"/>
      <w:b/>
      <w:kern w:val="2"/>
      <w:sz w:val="24"/>
      <w:szCs w:val="22"/>
    </w:rPr>
  </w:style>
  <w:style w:type="character" w:customStyle="1" w:styleId="Char1">
    <w:name w:val="参考视频 Char"/>
    <w:basedOn w:val="a1"/>
    <w:link w:val="af0"/>
    <w:qFormat/>
    <w:rPr>
      <w:b/>
      <w:sz w:val="24"/>
    </w:rPr>
  </w:style>
  <w:style w:type="character" w:customStyle="1" w:styleId="apple-converted-space">
    <w:name w:val="apple-converted-space"/>
    <w:basedOn w:val="a1"/>
    <w:qFormat/>
  </w:style>
  <w:style w:type="paragraph" w:styleId="af1">
    <w:name w:val="Balloon Text"/>
    <w:basedOn w:val="a"/>
    <w:link w:val="af2"/>
    <w:unhideWhenUsed/>
    <w:rsid w:val="00B41FE8"/>
    <w:rPr>
      <w:sz w:val="18"/>
      <w:szCs w:val="18"/>
    </w:rPr>
  </w:style>
  <w:style w:type="character" w:customStyle="1" w:styleId="af2">
    <w:name w:val="批注框文本 字符"/>
    <w:basedOn w:val="a1"/>
    <w:link w:val="af1"/>
    <w:semiHidden/>
    <w:qFormat/>
    <w:rsid w:val="00B41FE8"/>
    <w:rPr>
      <w:rFonts w:ascii="Calibri" w:hAnsi="Calibri"/>
      <w:kern w:val="2"/>
      <w:sz w:val="18"/>
      <w:szCs w:val="18"/>
    </w:rPr>
  </w:style>
  <w:style w:type="paragraph" w:customStyle="1" w:styleId="Eq">
    <w:name w:val="Eq."/>
    <w:basedOn w:val="af"/>
    <w:link w:val="Eq0"/>
    <w:qFormat/>
    <w:rsid w:val="00245AB2"/>
    <w:pPr>
      <w:ind w:firstLineChars="202" w:firstLine="424"/>
    </w:pPr>
    <w:rPr>
      <w:rFonts w:ascii="Cambria Math" w:hAnsi="Cambria Math"/>
    </w:rPr>
  </w:style>
  <w:style w:type="character" w:customStyle="1" w:styleId="Eq0">
    <w:name w:val="Eq. 字符"/>
    <w:basedOn w:val="Char0"/>
    <w:link w:val="Eq"/>
    <w:qFormat/>
    <w:rsid w:val="00245AB2"/>
    <w:rPr>
      <w:rFonts w:ascii="Cambria Math" w:hAnsi="Cambria Math"/>
      <w:kern w:val="2"/>
      <w:sz w:val="21"/>
      <w:szCs w:val="22"/>
    </w:rPr>
  </w:style>
  <w:style w:type="paragraph" w:styleId="af3">
    <w:name w:val="Plain Text"/>
    <w:basedOn w:val="a"/>
    <w:link w:val="af4"/>
    <w:rsid w:val="00245AB2"/>
    <w:rPr>
      <w:rFonts w:ascii="宋体" w:eastAsiaTheme="minorEastAsia" w:hAnsi="Courier New" w:cstheme="minorBidi"/>
      <w:szCs w:val="24"/>
    </w:rPr>
  </w:style>
  <w:style w:type="character" w:customStyle="1" w:styleId="af4">
    <w:name w:val="纯文本 字符"/>
    <w:basedOn w:val="a1"/>
    <w:link w:val="af3"/>
    <w:qFormat/>
    <w:rsid w:val="00245AB2"/>
    <w:rPr>
      <w:rFonts w:ascii="宋体" w:eastAsiaTheme="minorEastAsia" w:hAnsi="Courier New" w:cstheme="minorBidi"/>
      <w:kern w:val="2"/>
      <w:sz w:val="21"/>
      <w:szCs w:val="24"/>
    </w:rPr>
  </w:style>
  <w:style w:type="paragraph" w:styleId="af5">
    <w:name w:val="caption"/>
    <w:basedOn w:val="a"/>
    <w:next w:val="a"/>
    <w:link w:val="af6"/>
    <w:unhideWhenUsed/>
    <w:qFormat/>
    <w:rsid w:val="00245AB2"/>
    <w:rPr>
      <w:rFonts w:asciiTheme="majorHAnsi" w:eastAsia="黑体" w:hAnsiTheme="majorHAnsi" w:cstheme="majorBidi"/>
      <w:sz w:val="20"/>
      <w:szCs w:val="20"/>
    </w:rPr>
  </w:style>
  <w:style w:type="character" w:customStyle="1" w:styleId="af6">
    <w:name w:val="题注 字符"/>
    <w:basedOn w:val="a1"/>
    <w:link w:val="af5"/>
    <w:rsid w:val="006C77B1"/>
    <w:rPr>
      <w:rFonts w:asciiTheme="majorHAnsi" w:eastAsia="黑体" w:hAnsiTheme="majorHAnsi" w:cstheme="majorBidi"/>
      <w:kern w:val="2"/>
    </w:rPr>
  </w:style>
  <w:style w:type="character" w:styleId="af7">
    <w:name w:val="Placeholder Text"/>
    <w:basedOn w:val="a1"/>
    <w:uiPriority w:val="99"/>
    <w:semiHidden/>
    <w:rsid w:val="00245AB2"/>
    <w:rPr>
      <w:color w:val="808080"/>
    </w:rPr>
  </w:style>
  <w:style w:type="character" w:styleId="af8">
    <w:name w:val="Strong"/>
    <w:basedOn w:val="a1"/>
    <w:uiPriority w:val="22"/>
    <w:qFormat/>
    <w:rsid w:val="00245AB2"/>
    <w:rPr>
      <w:b/>
      <w:bCs/>
    </w:rPr>
  </w:style>
  <w:style w:type="character" w:customStyle="1" w:styleId="mi">
    <w:name w:val="mi"/>
    <w:basedOn w:val="a1"/>
    <w:qFormat/>
    <w:rsid w:val="00245AB2"/>
  </w:style>
  <w:style w:type="character" w:customStyle="1" w:styleId="mo">
    <w:name w:val="mo"/>
    <w:basedOn w:val="a1"/>
    <w:qFormat/>
    <w:rsid w:val="00245AB2"/>
  </w:style>
  <w:style w:type="character" w:customStyle="1" w:styleId="mn">
    <w:name w:val="mn"/>
    <w:basedOn w:val="a1"/>
    <w:qFormat/>
    <w:rsid w:val="00245AB2"/>
  </w:style>
  <w:style w:type="character" w:customStyle="1" w:styleId="mtext">
    <w:name w:val="mtext"/>
    <w:basedOn w:val="a1"/>
    <w:qFormat/>
    <w:rsid w:val="00245AB2"/>
  </w:style>
  <w:style w:type="paragraph" w:styleId="HTML">
    <w:name w:val="HTML Preformatted"/>
    <w:basedOn w:val="a"/>
    <w:link w:val="HTML0"/>
    <w:uiPriority w:val="99"/>
    <w:unhideWhenUsed/>
    <w:rsid w:val="00245AB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 w:val="24"/>
      <w:szCs w:val="24"/>
    </w:rPr>
  </w:style>
  <w:style w:type="character" w:customStyle="1" w:styleId="HTML0">
    <w:name w:val="HTML 预设格式 字符"/>
    <w:basedOn w:val="a1"/>
    <w:link w:val="HTML"/>
    <w:uiPriority w:val="99"/>
    <w:semiHidden/>
    <w:qFormat/>
    <w:rsid w:val="00245AB2"/>
    <w:rPr>
      <w:rFonts w:ascii="宋体" w:hAnsi="宋体" w:cs="宋体"/>
      <w:sz w:val="24"/>
      <w:szCs w:val="24"/>
    </w:rPr>
  </w:style>
  <w:style w:type="character" w:customStyle="1" w:styleId="MTConvertedEquation">
    <w:name w:val="MTConvertedEquation"/>
    <w:basedOn w:val="a1"/>
    <w:qFormat/>
    <w:rsid w:val="00245AB2"/>
    <w:rPr>
      <w:rFonts w:ascii="宋体" w:hAnsi="宋体" w:cs="宋体"/>
      <w:kern w:val="0"/>
      <w:sz w:val="24"/>
      <w:szCs w:val="24"/>
    </w:rPr>
  </w:style>
  <w:style w:type="character" w:customStyle="1" w:styleId="hljs-subst">
    <w:name w:val="hljs-subst"/>
    <w:basedOn w:val="a1"/>
    <w:qFormat/>
    <w:rsid w:val="00245AB2"/>
  </w:style>
  <w:style w:type="character" w:customStyle="1" w:styleId="hljs-number">
    <w:name w:val="hljs-number"/>
    <w:basedOn w:val="a1"/>
    <w:qFormat/>
    <w:rsid w:val="00245AB2"/>
  </w:style>
  <w:style w:type="character" w:customStyle="1" w:styleId="hljs-keyword">
    <w:name w:val="hljs-keyword"/>
    <w:basedOn w:val="a1"/>
    <w:qFormat/>
    <w:rsid w:val="00245AB2"/>
  </w:style>
  <w:style w:type="character" w:customStyle="1" w:styleId="hljs-preprocessor">
    <w:name w:val="hljs-preprocessor"/>
    <w:basedOn w:val="a1"/>
    <w:qFormat/>
    <w:rsid w:val="00245AB2"/>
  </w:style>
  <w:style w:type="character" w:customStyle="1" w:styleId="hljs-attribute">
    <w:name w:val="hljs-attribute"/>
    <w:basedOn w:val="a1"/>
    <w:qFormat/>
    <w:rsid w:val="00245AB2"/>
  </w:style>
  <w:style w:type="paragraph" w:styleId="af9">
    <w:name w:val="List Paragraph"/>
    <w:basedOn w:val="a"/>
    <w:uiPriority w:val="34"/>
    <w:qFormat/>
    <w:rsid w:val="00245AB2"/>
    <w:pPr>
      <w:autoSpaceDE w:val="0"/>
      <w:autoSpaceDN w:val="0"/>
      <w:ind w:left="274" w:hanging="155"/>
      <w:jc w:val="left"/>
    </w:pPr>
    <w:rPr>
      <w:rFonts w:ascii="Euclid" w:eastAsia="Euclid" w:hAnsi="Euclid" w:cs="Euclid"/>
      <w:kern w:val="0"/>
      <w:sz w:val="22"/>
      <w:lang w:eastAsia="en-US"/>
    </w:rPr>
  </w:style>
  <w:style w:type="character" w:styleId="afa">
    <w:name w:val="page number"/>
    <w:basedOn w:val="a1"/>
    <w:rsid w:val="00245AB2"/>
  </w:style>
  <w:style w:type="paragraph" w:styleId="afb">
    <w:name w:val="Document Map"/>
    <w:basedOn w:val="a"/>
    <w:link w:val="afc"/>
    <w:semiHidden/>
    <w:rsid w:val="00245AB2"/>
    <w:pPr>
      <w:shd w:val="clear" w:color="auto" w:fill="000080"/>
    </w:pPr>
    <w:rPr>
      <w:rFonts w:ascii="Times New Roman" w:hAnsi="Times New Roman"/>
      <w:szCs w:val="24"/>
    </w:rPr>
  </w:style>
  <w:style w:type="character" w:customStyle="1" w:styleId="afc">
    <w:name w:val="文档结构图 字符"/>
    <w:basedOn w:val="a1"/>
    <w:link w:val="afb"/>
    <w:semiHidden/>
    <w:qFormat/>
    <w:rsid w:val="00245AB2"/>
    <w:rPr>
      <w:kern w:val="2"/>
      <w:sz w:val="21"/>
      <w:szCs w:val="24"/>
      <w:shd w:val="clear" w:color="auto" w:fill="000080"/>
    </w:rPr>
  </w:style>
  <w:style w:type="paragraph" w:styleId="afd">
    <w:name w:val="Revision"/>
    <w:hidden/>
    <w:uiPriority w:val="99"/>
    <w:semiHidden/>
    <w:rsid w:val="0031680A"/>
    <w:rPr>
      <w:rFonts w:ascii="Calibri" w:hAnsi="Calibri"/>
      <w:kern w:val="2"/>
      <w:sz w:val="21"/>
      <w:szCs w:val="22"/>
    </w:rPr>
  </w:style>
  <w:style w:type="character" w:customStyle="1" w:styleId="md-before">
    <w:name w:val="md-before"/>
    <w:basedOn w:val="a1"/>
    <w:rsid w:val="0016125D"/>
  </w:style>
  <w:style w:type="character" w:customStyle="1" w:styleId="md-math-after-sym">
    <w:name w:val="md-math-after-sym"/>
    <w:basedOn w:val="a1"/>
    <w:rsid w:val="0016125D"/>
  </w:style>
  <w:style w:type="character" w:customStyle="1" w:styleId="md-after">
    <w:name w:val="md-after"/>
    <w:basedOn w:val="a1"/>
    <w:rsid w:val="0016125D"/>
  </w:style>
  <w:style w:type="paragraph" w:customStyle="1" w:styleId="FirstParagraph">
    <w:name w:val="First Paragraph"/>
    <w:basedOn w:val="a0"/>
    <w:next w:val="a0"/>
    <w:link w:val="FirstParagraph0"/>
    <w:qFormat/>
    <w:rsid w:val="006C77B1"/>
    <w:pPr>
      <w:widowControl/>
      <w:autoSpaceDE/>
      <w:autoSpaceDN/>
      <w:spacing w:before="180" w:after="180"/>
    </w:pPr>
    <w:rPr>
      <w:rFonts w:asciiTheme="minorHAnsi" w:eastAsiaTheme="minorEastAsia" w:hAnsiTheme="minorHAnsi" w:cstheme="minorBidi"/>
      <w:sz w:val="24"/>
      <w:szCs w:val="24"/>
    </w:rPr>
  </w:style>
  <w:style w:type="paragraph" w:customStyle="1" w:styleId="Compact">
    <w:name w:val="Compact"/>
    <w:basedOn w:val="a0"/>
    <w:qFormat/>
    <w:rsid w:val="006C77B1"/>
    <w:pPr>
      <w:widowControl/>
      <w:autoSpaceDE/>
      <w:autoSpaceDN/>
      <w:spacing w:before="36" w:after="36"/>
    </w:pPr>
    <w:rPr>
      <w:rFonts w:asciiTheme="minorHAnsi" w:eastAsiaTheme="minorEastAsia" w:hAnsiTheme="minorHAnsi" w:cstheme="minorBidi"/>
      <w:sz w:val="24"/>
      <w:szCs w:val="24"/>
    </w:rPr>
  </w:style>
  <w:style w:type="paragraph" w:styleId="afe">
    <w:name w:val="Subtitle"/>
    <w:basedOn w:val="aa"/>
    <w:next w:val="a0"/>
    <w:link w:val="aff"/>
    <w:qFormat/>
    <w:rsid w:val="006C77B1"/>
    <w:pPr>
      <w:keepNext/>
      <w:keepLines/>
      <w:widowControl/>
      <w:spacing w:after="240"/>
      <w:outlineLvl w:val="9"/>
    </w:pPr>
    <w:rPr>
      <w:rFonts w:asciiTheme="majorHAnsi" w:eastAsiaTheme="majorEastAsia" w:hAnsiTheme="majorHAnsi" w:cstheme="majorBidi"/>
      <w:color w:val="345A8A" w:themeColor="accent1" w:themeShade="B5"/>
      <w:kern w:val="0"/>
      <w:sz w:val="30"/>
      <w:szCs w:val="30"/>
      <w:lang w:eastAsia="en-US"/>
    </w:rPr>
  </w:style>
  <w:style w:type="character" w:customStyle="1" w:styleId="aff">
    <w:name w:val="副标题 字符"/>
    <w:basedOn w:val="a1"/>
    <w:link w:val="afe"/>
    <w:uiPriority w:val="11"/>
    <w:rsid w:val="006C77B1"/>
    <w:rPr>
      <w:rFonts w:asciiTheme="majorHAnsi" w:eastAsiaTheme="majorEastAsia" w:hAnsiTheme="majorHAnsi" w:cstheme="majorBidi"/>
      <w:b/>
      <w:bCs/>
      <w:color w:val="345A8A" w:themeColor="accent1" w:themeShade="B5"/>
      <w:sz w:val="30"/>
      <w:szCs w:val="30"/>
      <w:lang w:eastAsia="en-US"/>
    </w:rPr>
  </w:style>
  <w:style w:type="paragraph" w:customStyle="1" w:styleId="Author">
    <w:name w:val="Author"/>
    <w:next w:val="a0"/>
    <w:qFormat/>
    <w:rsid w:val="006C77B1"/>
    <w:pPr>
      <w:keepNext/>
      <w:keepLines/>
      <w:spacing w:after="200"/>
      <w:jc w:val="center"/>
    </w:pPr>
    <w:rPr>
      <w:rFonts w:asciiTheme="minorHAnsi" w:eastAsiaTheme="minorEastAsia" w:hAnsiTheme="minorHAnsi" w:cstheme="minorBidi"/>
      <w:sz w:val="24"/>
      <w:szCs w:val="24"/>
      <w:lang w:eastAsia="en-US"/>
    </w:rPr>
  </w:style>
  <w:style w:type="paragraph" w:styleId="aff0">
    <w:name w:val="Date"/>
    <w:next w:val="a0"/>
    <w:link w:val="aff1"/>
    <w:qFormat/>
    <w:rsid w:val="006C77B1"/>
    <w:pPr>
      <w:keepNext/>
      <w:keepLines/>
      <w:spacing w:after="200"/>
      <w:jc w:val="center"/>
    </w:pPr>
    <w:rPr>
      <w:rFonts w:asciiTheme="minorHAnsi" w:eastAsiaTheme="minorEastAsia" w:hAnsiTheme="minorHAnsi" w:cstheme="minorBidi"/>
      <w:sz w:val="24"/>
      <w:szCs w:val="24"/>
      <w:lang w:eastAsia="en-US"/>
    </w:rPr>
  </w:style>
  <w:style w:type="character" w:customStyle="1" w:styleId="aff1">
    <w:name w:val="日期 字符"/>
    <w:basedOn w:val="a1"/>
    <w:link w:val="aff0"/>
    <w:rsid w:val="006C77B1"/>
    <w:rPr>
      <w:rFonts w:asciiTheme="minorHAnsi" w:eastAsiaTheme="minorEastAsia" w:hAnsiTheme="minorHAnsi" w:cstheme="minorBidi"/>
      <w:sz w:val="24"/>
      <w:szCs w:val="24"/>
      <w:lang w:eastAsia="en-US"/>
    </w:rPr>
  </w:style>
  <w:style w:type="paragraph" w:customStyle="1" w:styleId="Abstract">
    <w:name w:val="Abstract"/>
    <w:basedOn w:val="a"/>
    <w:next w:val="a0"/>
    <w:qFormat/>
    <w:rsid w:val="006C77B1"/>
    <w:pPr>
      <w:keepNext/>
      <w:keepLines/>
      <w:widowControl/>
      <w:spacing w:before="300" w:after="300"/>
      <w:jc w:val="left"/>
    </w:pPr>
    <w:rPr>
      <w:rFonts w:asciiTheme="minorHAnsi" w:eastAsiaTheme="minorEastAsia" w:hAnsiTheme="minorHAnsi" w:cstheme="minorBidi"/>
      <w:kern w:val="0"/>
      <w:sz w:val="20"/>
      <w:szCs w:val="20"/>
      <w:lang w:eastAsia="en-US"/>
    </w:rPr>
  </w:style>
  <w:style w:type="paragraph" w:styleId="aff2">
    <w:name w:val="Bibliography"/>
    <w:basedOn w:val="a"/>
    <w:qFormat/>
    <w:rsid w:val="006C77B1"/>
    <w:pPr>
      <w:widowControl/>
      <w:spacing w:after="200"/>
      <w:jc w:val="left"/>
    </w:pPr>
    <w:rPr>
      <w:rFonts w:asciiTheme="minorHAnsi" w:eastAsiaTheme="minorEastAsia" w:hAnsiTheme="minorHAnsi" w:cstheme="minorBidi"/>
      <w:kern w:val="0"/>
      <w:sz w:val="24"/>
      <w:szCs w:val="24"/>
      <w:lang w:eastAsia="en-US"/>
    </w:rPr>
  </w:style>
  <w:style w:type="paragraph" w:styleId="aff3">
    <w:name w:val="Block Text"/>
    <w:basedOn w:val="a0"/>
    <w:next w:val="a0"/>
    <w:uiPriority w:val="9"/>
    <w:unhideWhenUsed/>
    <w:qFormat/>
    <w:rsid w:val="006C77B1"/>
    <w:pPr>
      <w:widowControl/>
      <w:autoSpaceDE/>
      <w:autoSpaceDN/>
      <w:spacing w:before="100" w:after="100"/>
    </w:pPr>
    <w:rPr>
      <w:rFonts w:asciiTheme="majorHAnsi" w:eastAsiaTheme="majorEastAsia" w:hAnsiTheme="majorHAnsi" w:cstheme="majorBidi"/>
      <w:bCs/>
    </w:rPr>
  </w:style>
  <w:style w:type="paragraph" w:styleId="aff4">
    <w:name w:val="footnote text"/>
    <w:basedOn w:val="a"/>
    <w:link w:val="aff5"/>
    <w:uiPriority w:val="9"/>
    <w:unhideWhenUsed/>
    <w:qFormat/>
    <w:rsid w:val="006C77B1"/>
    <w:pPr>
      <w:widowControl/>
      <w:spacing w:after="200"/>
      <w:jc w:val="left"/>
    </w:pPr>
    <w:rPr>
      <w:rFonts w:asciiTheme="minorHAnsi" w:eastAsiaTheme="minorEastAsia" w:hAnsiTheme="minorHAnsi" w:cstheme="minorBidi"/>
      <w:kern w:val="0"/>
      <w:sz w:val="24"/>
      <w:szCs w:val="24"/>
      <w:lang w:eastAsia="en-US"/>
    </w:rPr>
  </w:style>
  <w:style w:type="character" w:customStyle="1" w:styleId="aff5">
    <w:name w:val="脚注文本 字符"/>
    <w:basedOn w:val="a1"/>
    <w:link w:val="aff4"/>
    <w:uiPriority w:val="9"/>
    <w:rsid w:val="006C77B1"/>
    <w:rPr>
      <w:rFonts w:asciiTheme="minorHAnsi" w:eastAsiaTheme="minorEastAsia" w:hAnsiTheme="minorHAnsi" w:cstheme="minorBidi"/>
      <w:sz w:val="24"/>
      <w:szCs w:val="24"/>
      <w:lang w:eastAsia="en-US"/>
    </w:rPr>
  </w:style>
  <w:style w:type="paragraph" w:customStyle="1" w:styleId="DefinitionTerm">
    <w:name w:val="Definition Term"/>
    <w:basedOn w:val="a"/>
    <w:next w:val="Definition"/>
    <w:rsid w:val="006C77B1"/>
    <w:pPr>
      <w:keepNext/>
      <w:keepLines/>
      <w:widowControl/>
      <w:jc w:val="left"/>
    </w:pPr>
    <w:rPr>
      <w:rFonts w:asciiTheme="minorHAnsi" w:eastAsiaTheme="minorEastAsia" w:hAnsiTheme="minorHAnsi" w:cstheme="minorBidi"/>
      <w:b/>
      <w:kern w:val="0"/>
      <w:sz w:val="24"/>
      <w:szCs w:val="24"/>
      <w:lang w:eastAsia="en-US"/>
    </w:rPr>
  </w:style>
  <w:style w:type="paragraph" w:customStyle="1" w:styleId="Definition">
    <w:name w:val="Definition"/>
    <w:basedOn w:val="a"/>
    <w:rsid w:val="006C77B1"/>
    <w:pPr>
      <w:widowControl/>
      <w:spacing w:after="200"/>
      <w:jc w:val="left"/>
    </w:pPr>
    <w:rPr>
      <w:rFonts w:asciiTheme="minorHAnsi" w:eastAsiaTheme="minorEastAsia" w:hAnsiTheme="minorHAnsi" w:cstheme="minorBidi"/>
      <w:kern w:val="0"/>
      <w:sz w:val="24"/>
      <w:szCs w:val="24"/>
      <w:lang w:eastAsia="en-US"/>
    </w:rPr>
  </w:style>
  <w:style w:type="paragraph" w:customStyle="1" w:styleId="TableCaption">
    <w:name w:val="Table Caption"/>
    <w:basedOn w:val="af5"/>
    <w:rsid w:val="006C77B1"/>
    <w:pPr>
      <w:keepNext/>
      <w:widowControl/>
      <w:spacing w:after="120"/>
      <w:jc w:val="left"/>
    </w:pPr>
    <w:rPr>
      <w:rFonts w:asciiTheme="minorHAnsi" w:eastAsiaTheme="minorEastAsia" w:hAnsiTheme="minorHAnsi" w:cstheme="minorBidi"/>
      <w:i/>
      <w:kern w:val="0"/>
      <w:sz w:val="24"/>
      <w:szCs w:val="24"/>
      <w:lang w:eastAsia="en-US"/>
    </w:rPr>
  </w:style>
  <w:style w:type="paragraph" w:customStyle="1" w:styleId="ImageCaption">
    <w:name w:val="Image Caption"/>
    <w:basedOn w:val="af5"/>
    <w:rsid w:val="006C77B1"/>
    <w:pPr>
      <w:widowControl/>
      <w:spacing w:after="120"/>
      <w:jc w:val="left"/>
    </w:pPr>
    <w:rPr>
      <w:rFonts w:asciiTheme="minorHAnsi" w:eastAsiaTheme="minorEastAsia" w:hAnsiTheme="minorHAnsi" w:cstheme="minorBidi"/>
      <w:i/>
      <w:kern w:val="0"/>
      <w:sz w:val="24"/>
      <w:szCs w:val="24"/>
      <w:lang w:eastAsia="en-US"/>
    </w:rPr>
  </w:style>
  <w:style w:type="paragraph" w:customStyle="1" w:styleId="Figure">
    <w:name w:val="Figure"/>
    <w:basedOn w:val="a"/>
    <w:rsid w:val="006C77B1"/>
    <w:pPr>
      <w:widowControl/>
      <w:spacing w:after="200"/>
      <w:jc w:val="left"/>
    </w:pPr>
    <w:rPr>
      <w:rFonts w:asciiTheme="minorHAnsi" w:eastAsiaTheme="minorEastAsia" w:hAnsiTheme="minorHAnsi" w:cstheme="minorBidi"/>
      <w:kern w:val="0"/>
      <w:sz w:val="24"/>
      <w:szCs w:val="24"/>
      <w:lang w:eastAsia="en-US"/>
    </w:rPr>
  </w:style>
  <w:style w:type="paragraph" w:customStyle="1" w:styleId="FigurewithCaption">
    <w:name w:val="Figure with Caption"/>
    <w:basedOn w:val="Figure"/>
    <w:rsid w:val="006C77B1"/>
    <w:pPr>
      <w:keepNext/>
    </w:pPr>
  </w:style>
  <w:style w:type="character" w:customStyle="1" w:styleId="VerbatimChar">
    <w:name w:val="Verbatim Char"/>
    <w:basedOn w:val="af6"/>
    <w:link w:val="SourceCode"/>
    <w:rsid w:val="006C77B1"/>
    <w:rPr>
      <w:rFonts w:ascii="Consolas" w:eastAsia="黑体" w:hAnsi="Consolas" w:cstheme="majorBidi"/>
      <w:kern w:val="2"/>
      <w:sz w:val="22"/>
    </w:rPr>
  </w:style>
  <w:style w:type="paragraph" w:customStyle="1" w:styleId="SourceCode">
    <w:name w:val="Source Code"/>
    <w:basedOn w:val="a"/>
    <w:link w:val="VerbatimChar"/>
    <w:rsid w:val="006C77B1"/>
    <w:pPr>
      <w:widowControl/>
      <w:wordWrap w:val="0"/>
      <w:spacing w:after="200"/>
      <w:jc w:val="left"/>
    </w:pPr>
    <w:rPr>
      <w:rFonts w:ascii="Consolas" w:eastAsia="黑体" w:hAnsi="Consolas" w:cstheme="majorBidi"/>
      <w:sz w:val="22"/>
      <w:szCs w:val="20"/>
    </w:rPr>
  </w:style>
  <w:style w:type="character" w:styleId="aff6">
    <w:name w:val="footnote reference"/>
    <w:basedOn w:val="af6"/>
    <w:rsid w:val="006C77B1"/>
    <w:rPr>
      <w:rFonts w:asciiTheme="majorHAnsi" w:eastAsia="黑体" w:hAnsiTheme="majorHAnsi" w:cstheme="majorBidi"/>
      <w:kern w:val="2"/>
      <w:vertAlign w:val="superscript"/>
    </w:rPr>
  </w:style>
  <w:style w:type="paragraph" w:styleId="TOC">
    <w:name w:val="TOC Heading"/>
    <w:basedOn w:val="1"/>
    <w:next w:val="a0"/>
    <w:uiPriority w:val="39"/>
    <w:unhideWhenUsed/>
    <w:qFormat/>
    <w:rsid w:val="006C77B1"/>
    <w:pPr>
      <w:widowControl/>
      <w:spacing w:before="240" w:after="0" w:line="259" w:lineRule="auto"/>
      <w:jc w:val="left"/>
      <w:outlineLvl w:val="9"/>
    </w:pPr>
    <w:rPr>
      <w:rFonts w:asciiTheme="majorHAnsi" w:eastAsiaTheme="majorEastAsia" w:hAnsiTheme="majorHAnsi" w:cstheme="majorBidi"/>
      <w:b w:val="0"/>
      <w:bCs w:val="0"/>
      <w:color w:val="365F91" w:themeColor="accent1" w:themeShade="BF"/>
      <w:kern w:val="0"/>
      <w:sz w:val="32"/>
      <w:szCs w:val="32"/>
      <w:lang w:eastAsia="en-US"/>
    </w:rPr>
  </w:style>
  <w:style w:type="character" w:customStyle="1" w:styleId="KeywordTok">
    <w:name w:val="KeywordTok"/>
    <w:basedOn w:val="VerbatimChar"/>
    <w:rsid w:val="006C77B1"/>
    <w:rPr>
      <w:rFonts w:ascii="Consolas" w:eastAsia="黑体" w:hAnsi="Consolas" w:cstheme="majorBidi"/>
      <w:b/>
      <w:color w:val="007020"/>
      <w:kern w:val="2"/>
      <w:sz w:val="22"/>
    </w:rPr>
  </w:style>
  <w:style w:type="character" w:customStyle="1" w:styleId="DataTypeTok">
    <w:name w:val="DataTypeTok"/>
    <w:basedOn w:val="VerbatimChar"/>
    <w:rsid w:val="006C77B1"/>
    <w:rPr>
      <w:rFonts w:ascii="Consolas" w:eastAsia="黑体" w:hAnsi="Consolas" w:cstheme="majorBidi"/>
      <w:color w:val="902000"/>
      <w:kern w:val="2"/>
      <w:sz w:val="22"/>
    </w:rPr>
  </w:style>
  <w:style w:type="character" w:customStyle="1" w:styleId="DecValTok">
    <w:name w:val="DecValTok"/>
    <w:basedOn w:val="VerbatimChar"/>
    <w:rsid w:val="006C77B1"/>
    <w:rPr>
      <w:rFonts w:ascii="Consolas" w:eastAsia="黑体" w:hAnsi="Consolas" w:cstheme="majorBidi"/>
      <w:color w:val="40A070"/>
      <w:kern w:val="2"/>
      <w:sz w:val="22"/>
    </w:rPr>
  </w:style>
  <w:style w:type="character" w:customStyle="1" w:styleId="BaseNTok">
    <w:name w:val="BaseNTok"/>
    <w:basedOn w:val="VerbatimChar"/>
    <w:rsid w:val="006C77B1"/>
    <w:rPr>
      <w:rFonts w:ascii="Consolas" w:eastAsia="黑体" w:hAnsi="Consolas" w:cstheme="majorBidi"/>
      <w:color w:val="40A070"/>
      <w:kern w:val="2"/>
      <w:sz w:val="22"/>
    </w:rPr>
  </w:style>
  <w:style w:type="character" w:customStyle="1" w:styleId="FloatTok">
    <w:name w:val="FloatTok"/>
    <w:basedOn w:val="VerbatimChar"/>
    <w:rsid w:val="006C77B1"/>
    <w:rPr>
      <w:rFonts w:ascii="Consolas" w:eastAsia="黑体" w:hAnsi="Consolas" w:cstheme="majorBidi"/>
      <w:color w:val="40A070"/>
      <w:kern w:val="2"/>
      <w:sz w:val="22"/>
    </w:rPr>
  </w:style>
  <w:style w:type="character" w:customStyle="1" w:styleId="ConstantTok">
    <w:name w:val="ConstantTok"/>
    <w:basedOn w:val="VerbatimChar"/>
    <w:rsid w:val="006C77B1"/>
    <w:rPr>
      <w:rFonts w:ascii="Consolas" w:eastAsia="黑体" w:hAnsi="Consolas" w:cstheme="majorBidi"/>
      <w:color w:val="880000"/>
      <w:kern w:val="2"/>
      <w:sz w:val="22"/>
    </w:rPr>
  </w:style>
  <w:style w:type="character" w:customStyle="1" w:styleId="CharTok">
    <w:name w:val="CharTok"/>
    <w:basedOn w:val="VerbatimChar"/>
    <w:rsid w:val="006C77B1"/>
    <w:rPr>
      <w:rFonts w:ascii="Consolas" w:eastAsia="黑体" w:hAnsi="Consolas" w:cstheme="majorBidi"/>
      <w:color w:val="4070A0"/>
      <w:kern w:val="2"/>
      <w:sz w:val="22"/>
    </w:rPr>
  </w:style>
  <w:style w:type="character" w:customStyle="1" w:styleId="SpecialCharTok">
    <w:name w:val="SpecialCharTok"/>
    <w:basedOn w:val="VerbatimChar"/>
    <w:rsid w:val="006C77B1"/>
    <w:rPr>
      <w:rFonts w:ascii="Consolas" w:eastAsia="黑体" w:hAnsi="Consolas" w:cstheme="majorBidi"/>
      <w:color w:val="4070A0"/>
      <w:kern w:val="2"/>
      <w:sz w:val="22"/>
    </w:rPr>
  </w:style>
  <w:style w:type="character" w:customStyle="1" w:styleId="StringTok">
    <w:name w:val="StringTok"/>
    <w:basedOn w:val="VerbatimChar"/>
    <w:rsid w:val="006C77B1"/>
    <w:rPr>
      <w:rFonts w:ascii="Consolas" w:eastAsia="黑体" w:hAnsi="Consolas" w:cstheme="majorBidi"/>
      <w:color w:val="4070A0"/>
      <w:kern w:val="2"/>
      <w:sz w:val="22"/>
    </w:rPr>
  </w:style>
  <w:style w:type="character" w:customStyle="1" w:styleId="VerbatimStringTok">
    <w:name w:val="VerbatimStringTok"/>
    <w:basedOn w:val="VerbatimChar"/>
    <w:rsid w:val="006C77B1"/>
    <w:rPr>
      <w:rFonts w:ascii="Consolas" w:eastAsia="黑体" w:hAnsi="Consolas" w:cstheme="majorBidi"/>
      <w:color w:val="4070A0"/>
      <w:kern w:val="2"/>
      <w:sz w:val="22"/>
    </w:rPr>
  </w:style>
  <w:style w:type="character" w:customStyle="1" w:styleId="SpecialStringTok">
    <w:name w:val="SpecialStringTok"/>
    <w:basedOn w:val="VerbatimChar"/>
    <w:rsid w:val="006C77B1"/>
    <w:rPr>
      <w:rFonts w:ascii="Consolas" w:eastAsia="黑体" w:hAnsi="Consolas" w:cstheme="majorBidi"/>
      <w:color w:val="BB6688"/>
      <w:kern w:val="2"/>
      <w:sz w:val="22"/>
    </w:rPr>
  </w:style>
  <w:style w:type="character" w:customStyle="1" w:styleId="ImportTok">
    <w:name w:val="ImportTok"/>
    <w:basedOn w:val="VerbatimChar"/>
    <w:rsid w:val="006C77B1"/>
    <w:rPr>
      <w:rFonts w:ascii="Consolas" w:eastAsia="黑体" w:hAnsi="Consolas" w:cstheme="majorBidi"/>
      <w:kern w:val="2"/>
      <w:sz w:val="22"/>
    </w:rPr>
  </w:style>
  <w:style w:type="character" w:customStyle="1" w:styleId="CommentTok">
    <w:name w:val="CommentTok"/>
    <w:basedOn w:val="VerbatimChar"/>
    <w:rsid w:val="006C77B1"/>
    <w:rPr>
      <w:rFonts w:ascii="Consolas" w:eastAsia="黑体" w:hAnsi="Consolas" w:cstheme="majorBidi"/>
      <w:i/>
      <w:color w:val="60A0B0"/>
      <w:kern w:val="2"/>
      <w:sz w:val="22"/>
    </w:rPr>
  </w:style>
  <w:style w:type="character" w:customStyle="1" w:styleId="DocumentationTok">
    <w:name w:val="DocumentationTok"/>
    <w:basedOn w:val="VerbatimChar"/>
    <w:rsid w:val="006C77B1"/>
    <w:rPr>
      <w:rFonts w:ascii="Consolas" w:eastAsia="黑体" w:hAnsi="Consolas" w:cstheme="majorBidi"/>
      <w:i/>
      <w:color w:val="BA2121"/>
      <w:kern w:val="2"/>
      <w:sz w:val="22"/>
    </w:rPr>
  </w:style>
  <w:style w:type="character" w:customStyle="1" w:styleId="AnnotationTok">
    <w:name w:val="AnnotationTok"/>
    <w:basedOn w:val="VerbatimChar"/>
    <w:rsid w:val="006C77B1"/>
    <w:rPr>
      <w:rFonts w:ascii="Consolas" w:eastAsia="黑体" w:hAnsi="Consolas" w:cstheme="majorBidi"/>
      <w:b/>
      <w:i/>
      <w:color w:val="60A0B0"/>
      <w:kern w:val="2"/>
      <w:sz w:val="22"/>
    </w:rPr>
  </w:style>
  <w:style w:type="character" w:customStyle="1" w:styleId="CommentVarTok">
    <w:name w:val="CommentVarTok"/>
    <w:basedOn w:val="VerbatimChar"/>
    <w:rsid w:val="006C77B1"/>
    <w:rPr>
      <w:rFonts w:ascii="Consolas" w:eastAsia="黑体" w:hAnsi="Consolas" w:cstheme="majorBidi"/>
      <w:b/>
      <w:i/>
      <w:color w:val="60A0B0"/>
      <w:kern w:val="2"/>
      <w:sz w:val="22"/>
    </w:rPr>
  </w:style>
  <w:style w:type="character" w:customStyle="1" w:styleId="OtherTok">
    <w:name w:val="OtherTok"/>
    <w:basedOn w:val="VerbatimChar"/>
    <w:rsid w:val="006C77B1"/>
    <w:rPr>
      <w:rFonts w:ascii="Consolas" w:eastAsia="黑体" w:hAnsi="Consolas" w:cstheme="majorBidi"/>
      <w:color w:val="007020"/>
      <w:kern w:val="2"/>
      <w:sz w:val="22"/>
    </w:rPr>
  </w:style>
  <w:style w:type="character" w:customStyle="1" w:styleId="FunctionTok">
    <w:name w:val="FunctionTok"/>
    <w:basedOn w:val="VerbatimChar"/>
    <w:rsid w:val="006C77B1"/>
    <w:rPr>
      <w:rFonts w:ascii="Consolas" w:eastAsia="黑体" w:hAnsi="Consolas" w:cstheme="majorBidi"/>
      <w:color w:val="06287E"/>
      <w:kern w:val="2"/>
      <w:sz w:val="22"/>
    </w:rPr>
  </w:style>
  <w:style w:type="character" w:customStyle="1" w:styleId="VariableTok">
    <w:name w:val="VariableTok"/>
    <w:basedOn w:val="VerbatimChar"/>
    <w:rsid w:val="006C77B1"/>
    <w:rPr>
      <w:rFonts w:ascii="Consolas" w:eastAsia="黑体" w:hAnsi="Consolas" w:cstheme="majorBidi"/>
      <w:color w:val="19177C"/>
      <w:kern w:val="2"/>
      <w:sz w:val="22"/>
    </w:rPr>
  </w:style>
  <w:style w:type="character" w:customStyle="1" w:styleId="ControlFlowTok">
    <w:name w:val="ControlFlowTok"/>
    <w:basedOn w:val="VerbatimChar"/>
    <w:rsid w:val="006C77B1"/>
    <w:rPr>
      <w:rFonts w:ascii="Consolas" w:eastAsia="黑体" w:hAnsi="Consolas" w:cstheme="majorBidi"/>
      <w:b/>
      <w:color w:val="007020"/>
      <w:kern w:val="2"/>
      <w:sz w:val="22"/>
    </w:rPr>
  </w:style>
  <w:style w:type="character" w:customStyle="1" w:styleId="OperatorTok">
    <w:name w:val="OperatorTok"/>
    <w:basedOn w:val="VerbatimChar"/>
    <w:rsid w:val="006C77B1"/>
    <w:rPr>
      <w:rFonts w:ascii="Consolas" w:eastAsia="黑体" w:hAnsi="Consolas" w:cstheme="majorBidi"/>
      <w:color w:val="666666"/>
      <w:kern w:val="2"/>
      <w:sz w:val="22"/>
    </w:rPr>
  </w:style>
  <w:style w:type="character" w:customStyle="1" w:styleId="BuiltInTok">
    <w:name w:val="BuiltInTok"/>
    <w:basedOn w:val="VerbatimChar"/>
    <w:rsid w:val="006C77B1"/>
    <w:rPr>
      <w:rFonts w:ascii="Consolas" w:eastAsia="黑体" w:hAnsi="Consolas" w:cstheme="majorBidi"/>
      <w:kern w:val="2"/>
      <w:sz w:val="22"/>
    </w:rPr>
  </w:style>
  <w:style w:type="character" w:customStyle="1" w:styleId="ExtensionTok">
    <w:name w:val="ExtensionTok"/>
    <w:basedOn w:val="VerbatimChar"/>
    <w:rsid w:val="006C77B1"/>
    <w:rPr>
      <w:rFonts w:ascii="Consolas" w:eastAsia="黑体" w:hAnsi="Consolas" w:cstheme="majorBidi"/>
      <w:kern w:val="2"/>
      <w:sz w:val="22"/>
    </w:rPr>
  </w:style>
  <w:style w:type="character" w:customStyle="1" w:styleId="PreprocessorTok">
    <w:name w:val="PreprocessorTok"/>
    <w:basedOn w:val="VerbatimChar"/>
    <w:rsid w:val="006C77B1"/>
    <w:rPr>
      <w:rFonts w:ascii="Consolas" w:eastAsia="黑体" w:hAnsi="Consolas" w:cstheme="majorBidi"/>
      <w:color w:val="BC7A00"/>
      <w:kern w:val="2"/>
      <w:sz w:val="22"/>
    </w:rPr>
  </w:style>
  <w:style w:type="character" w:customStyle="1" w:styleId="AttributeTok">
    <w:name w:val="AttributeTok"/>
    <w:basedOn w:val="VerbatimChar"/>
    <w:rsid w:val="006C77B1"/>
    <w:rPr>
      <w:rFonts w:ascii="Consolas" w:eastAsia="黑体" w:hAnsi="Consolas" w:cstheme="majorBidi"/>
      <w:color w:val="7D9029"/>
      <w:kern w:val="2"/>
      <w:sz w:val="22"/>
    </w:rPr>
  </w:style>
  <w:style w:type="character" w:customStyle="1" w:styleId="RegionMarkerTok">
    <w:name w:val="RegionMarkerTok"/>
    <w:basedOn w:val="VerbatimChar"/>
    <w:rsid w:val="006C77B1"/>
    <w:rPr>
      <w:rFonts w:ascii="Consolas" w:eastAsia="黑体" w:hAnsi="Consolas" w:cstheme="majorBidi"/>
      <w:kern w:val="2"/>
      <w:sz w:val="22"/>
    </w:rPr>
  </w:style>
  <w:style w:type="character" w:customStyle="1" w:styleId="InformationTok">
    <w:name w:val="InformationTok"/>
    <w:basedOn w:val="VerbatimChar"/>
    <w:rsid w:val="006C77B1"/>
    <w:rPr>
      <w:rFonts w:ascii="Consolas" w:eastAsia="黑体" w:hAnsi="Consolas" w:cstheme="majorBidi"/>
      <w:b/>
      <w:i/>
      <w:color w:val="60A0B0"/>
      <w:kern w:val="2"/>
      <w:sz w:val="22"/>
    </w:rPr>
  </w:style>
  <w:style w:type="character" w:customStyle="1" w:styleId="WarningTok">
    <w:name w:val="WarningTok"/>
    <w:basedOn w:val="VerbatimChar"/>
    <w:rsid w:val="006C77B1"/>
    <w:rPr>
      <w:rFonts w:ascii="Consolas" w:eastAsia="黑体" w:hAnsi="Consolas" w:cstheme="majorBidi"/>
      <w:b/>
      <w:i/>
      <w:color w:val="60A0B0"/>
      <w:kern w:val="2"/>
      <w:sz w:val="22"/>
    </w:rPr>
  </w:style>
  <w:style w:type="character" w:customStyle="1" w:styleId="AlertTok">
    <w:name w:val="AlertTok"/>
    <w:basedOn w:val="VerbatimChar"/>
    <w:rsid w:val="006C77B1"/>
    <w:rPr>
      <w:rFonts w:ascii="Consolas" w:eastAsia="黑体" w:hAnsi="Consolas" w:cstheme="majorBidi"/>
      <w:b/>
      <w:color w:val="FF0000"/>
      <w:kern w:val="2"/>
      <w:sz w:val="22"/>
    </w:rPr>
  </w:style>
  <w:style w:type="character" w:customStyle="1" w:styleId="ErrorTok">
    <w:name w:val="ErrorTok"/>
    <w:basedOn w:val="VerbatimChar"/>
    <w:rsid w:val="006C77B1"/>
    <w:rPr>
      <w:rFonts w:ascii="Consolas" w:eastAsia="黑体" w:hAnsi="Consolas" w:cstheme="majorBidi"/>
      <w:b/>
      <w:color w:val="FF0000"/>
      <w:kern w:val="2"/>
      <w:sz w:val="22"/>
    </w:rPr>
  </w:style>
  <w:style w:type="character" w:customStyle="1" w:styleId="NormalTok">
    <w:name w:val="NormalTok"/>
    <w:basedOn w:val="VerbatimChar"/>
    <w:rsid w:val="006C77B1"/>
    <w:rPr>
      <w:rFonts w:ascii="Consolas" w:eastAsia="黑体" w:hAnsi="Consolas" w:cstheme="majorBidi"/>
      <w:kern w:val="2"/>
      <w:sz w:val="22"/>
    </w:rPr>
  </w:style>
  <w:style w:type="character" w:customStyle="1" w:styleId="13">
    <w:name w:val="未处理的提及1"/>
    <w:basedOn w:val="a1"/>
    <w:uiPriority w:val="99"/>
    <w:semiHidden/>
    <w:unhideWhenUsed/>
    <w:rsid w:val="006A4F7B"/>
    <w:rPr>
      <w:color w:val="808080"/>
      <w:shd w:val="clear" w:color="auto" w:fill="E6E6E6"/>
    </w:rPr>
  </w:style>
  <w:style w:type="character" w:customStyle="1" w:styleId="md-expand">
    <w:name w:val="md-expand"/>
    <w:basedOn w:val="a1"/>
    <w:rsid w:val="00F947A2"/>
  </w:style>
  <w:style w:type="character" w:customStyle="1" w:styleId="21">
    <w:name w:val="未处理的提及2"/>
    <w:basedOn w:val="a1"/>
    <w:uiPriority w:val="99"/>
    <w:semiHidden/>
    <w:unhideWhenUsed/>
    <w:rsid w:val="00111ACD"/>
    <w:rPr>
      <w:color w:val="808080"/>
      <w:shd w:val="clear" w:color="auto" w:fill="E6E6E6"/>
    </w:rPr>
  </w:style>
  <w:style w:type="paragraph" w:customStyle="1" w:styleId="MlTopic3">
    <w:name w:val="Ml Topic 3"/>
    <w:basedOn w:val="3"/>
    <w:link w:val="MlTopic30"/>
    <w:qFormat/>
    <w:rsid w:val="00D662EA"/>
    <w:pPr>
      <w:spacing w:line="415" w:lineRule="auto"/>
    </w:pPr>
  </w:style>
  <w:style w:type="character" w:customStyle="1" w:styleId="MlTopic30">
    <w:name w:val="Ml Topic 3 字符"/>
    <w:basedOn w:val="30"/>
    <w:link w:val="MlTopic3"/>
    <w:qFormat/>
    <w:rsid w:val="00D662EA"/>
    <w:rPr>
      <w:rFonts w:ascii="Calibri" w:hAnsi="Calibri"/>
      <w:b/>
      <w:bCs/>
      <w:kern w:val="2"/>
      <w:sz w:val="32"/>
      <w:szCs w:val="32"/>
    </w:rPr>
  </w:style>
  <w:style w:type="character" w:customStyle="1" w:styleId="14">
    <w:name w:val="占位符文本1"/>
    <w:basedOn w:val="a1"/>
    <w:uiPriority w:val="99"/>
    <w:semiHidden/>
    <w:qFormat/>
    <w:rsid w:val="00D662EA"/>
    <w:rPr>
      <w:color w:val="808080"/>
    </w:rPr>
  </w:style>
  <w:style w:type="paragraph" w:customStyle="1" w:styleId="22">
    <w:name w:val="列出段落2"/>
    <w:basedOn w:val="a"/>
    <w:uiPriority w:val="1"/>
    <w:qFormat/>
    <w:rsid w:val="00D662EA"/>
    <w:pPr>
      <w:autoSpaceDE w:val="0"/>
      <w:autoSpaceDN w:val="0"/>
      <w:ind w:left="274" w:hanging="155"/>
      <w:jc w:val="left"/>
    </w:pPr>
    <w:rPr>
      <w:rFonts w:ascii="Euclid" w:eastAsia="Euclid" w:hAnsi="Euclid" w:cs="Euclid"/>
      <w:kern w:val="0"/>
      <w:sz w:val="22"/>
      <w:lang w:eastAsia="en-US"/>
    </w:rPr>
  </w:style>
  <w:style w:type="character" w:customStyle="1" w:styleId="item-name2">
    <w:name w:val="item-name2"/>
    <w:basedOn w:val="a1"/>
    <w:qFormat/>
    <w:rsid w:val="00D662EA"/>
  </w:style>
  <w:style w:type="character" w:customStyle="1" w:styleId="td-span">
    <w:name w:val="td-span"/>
    <w:basedOn w:val="a1"/>
    <w:rsid w:val="00D662EA"/>
  </w:style>
  <w:style w:type="character" w:customStyle="1" w:styleId="md-line">
    <w:name w:val="md-line"/>
    <w:basedOn w:val="a1"/>
    <w:rsid w:val="00D662EA"/>
  </w:style>
  <w:style w:type="paragraph" w:customStyle="1" w:styleId="f-fc6">
    <w:name w:val="f-fc6"/>
    <w:basedOn w:val="a"/>
    <w:rsid w:val="00D662EA"/>
    <w:pPr>
      <w:widowControl/>
      <w:spacing w:before="100" w:beforeAutospacing="1" w:after="100" w:afterAutospacing="1"/>
      <w:jc w:val="left"/>
    </w:pPr>
    <w:rPr>
      <w:rFonts w:ascii="宋体" w:hAnsi="宋体" w:cs="宋体"/>
      <w:color w:val="666666"/>
      <w:kern w:val="0"/>
      <w:sz w:val="24"/>
      <w:szCs w:val="24"/>
    </w:rPr>
  </w:style>
  <w:style w:type="character" w:customStyle="1" w:styleId="f-f01">
    <w:name w:val="f-f01"/>
    <w:basedOn w:val="a1"/>
    <w:rsid w:val="00D662EA"/>
    <w:rPr>
      <w:rFonts w:ascii="Arial" w:hAnsi="Arial" w:cs="Arial" w:hint="default"/>
    </w:rPr>
  </w:style>
  <w:style w:type="paragraph" w:styleId="aff7">
    <w:name w:val="No Spacing"/>
    <w:uiPriority w:val="1"/>
    <w:qFormat/>
    <w:rsid w:val="00D662EA"/>
    <w:rPr>
      <w:rFonts w:asciiTheme="minorHAnsi" w:eastAsiaTheme="minorEastAsia" w:hAnsiTheme="minorHAnsi" w:cstheme="minorBidi"/>
      <w:sz w:val="22"/>
      <w:szCs w:val="22"/>
    </w:rPr>
  </w:style>
  <w:style w:type="paragraph" w:customStyle="1" w:styleId="31">
    <w:name w:val="标题3级 机器学习"/>
    <w:basedOn w:val="MlTopic3"/>
    <w:link w:val="32"/>
    <w:qFormat/>
    <w:rsid w:val="00D662EA"/>
  </w:style>
  <w:style w:type="character" w:customStyle="1" w:styleId="32">
    <w:name w:val="标题3级 机器学习 字符"/>
    <w:basedOn w:val="MlTopic30"/>
    <w:link w:val="31"/>
    <w:rsid w:val="00D662EA"/>
    <w:rPr>
      <w:rFonts w:ascii="Calibri" w:hAnsi="Calibri"/>
      <w:b/>
      <w:bCs/>
      <w:kern w:val="2"/>
      <w:sz w:val="32"/>
      <w:szCs w:val="32"/>
    </w:rPr>
  </w:style>
  <w:style w:type="character" w:customStyle="1" w:styleId="FirstParagraph0">
    <w:name w:val="First Paragraph 字符"/>
    <w:basedOn w:val="a4"/>
    <w:link w:val="FirstParagraph"/>
    <w:rsid w:val="00D662EA"/>
    <w:rPr>
      <w:rFonts w:asciiTheme="minorHAnsi" w:eastAsiaTheme="minorEastAsia" w:hAnsiTheme="minorHAnsi" w:cstheme="minorBidi"/>
      <w:sz w:val="24"/>
      <w:szCs w:val="24"/>
      <w:lang w:eastAsia="en-US"/>
    </w:rPr>
  </w:style>
  <w:style w:type="paragraph" w:customStyle="1" w:styleId="md-focus-p">
    <w:name w:val="md-focus-p"/>
    <w:basedOn w:val="a"/>
    <w:rsid w:val="00D662EA"/>
    <w:pPr>
      <w:widowControl/>
      <w:spacing w:before="100" w:beforeAutospacing="1" w:after="100" w:afterAutospacing="1"/>
      <w:jc w:val="left"/>
    </w:pPr>
    <w:rPr>
      <w:rFonts w:ascii="宋体" w:hAnsi="宋体" w:cs="宋体"/>
      <w:kern w:val="0"/>
      <w:sz w:val="24"/>
      <w:szCs w:val="24"/>
    </w:rPr>
  </w:style>
  <w:style w:type="character" w:customStyle="1" w:styleId="33">
    <w:name w:val="未处理的提及3"/>
    <w:basedOn w:val="a1"/>
    <w:uiPriority w:val="99"/>
    <w:semiHidden/>
    <w:unhideWhenUsed/>
    <w:rsid w:val="00D662EA"/>
    <w:rPr>
      <w:color w:val="808080"/>
      <w:shd w:val="clear" w:color="auto" w:fill="E6E6E6"/>
    </w:rPr>
  </w:style>
  <w:style w:type="paragraph" w:customStyle="1" w:styleId="aff8">
    <w:name w:val="数学公式"/>
    <w:basedOn w:val="FirstParagraph"/>
    <w:link w:val="aff9"/>
    <w:qFormat/>
    <w:rsid w:val="00D662EA"/>
    <w:pPr>
      <w:spacing w:line="360" w:lineRule="auto"/>
    </w:pPr>
    <w:rPr>
      <w:rFonts w:ascii="宋体" w:hAnsi="宋体" w:cs="宋体"/>
      <w:kern w:val="2"/>
      <w:sz w:val="21"/>
      <w:szCs w:val="22"/>
    </w:rPr>
  </w:style>
  <w:style w:type="character" w:customStyle="1" w:styleId="aff9">
    <w:name w:val="数学公式 字符"/>
    <w:basedOn w:val="FirstParagraph0"/>
    <w:link w:val="aff8"/>
    <w:rsid w:val="00D662EA"/>
    <w:rPr>
      <w:rFonts w:ascii="宋体" w:eastAsiaTheme="minorEastAsia" w:hAnsi="宋体" w:cs="宋体"/>
      <w:kern w:val="2"/>
      <w:sz w:val="21"/>
      <w:szCs w:val="22"/>
      <w:lang w:eastAsia="en-US"/>
    </w:rPr>
  </w:style>
  <w:style w:type="character" w:customStyle="1" w:styleId="41">
    <w:name w:val="未处理的提及4"/>
    <w:basedOn w:val="a1"/>
    <w:uiPriority w:val="99"/>
    <w:semiHidden/>
    <w:unhideWhenUsed/>
    <w:rsid w:val="00D662EA"/>
    <w:rPr>
      <w:color w:val="808080"/>
      <w:shd w:val="clear" w:color="auto" w:fill="E6E6E6"/>
    </w:rPr>
  </w:style>
  <w:style w:type="character" w:customStyle="1" w:styleId="70">
    <w:name w:val="标题 7 字符"/>
    <w:basedOn w:val="a1"/>
    <w:link w:val="7"/>
    <w:uiPriority w:val="9"/>
    <w:rsid w:val="00B94259"/>
    <w:rPr>
      <w:rFonts w:asciiTheme="majorHAnsi" w:eastAsiaTheme="majorEastAsia" w:hAnsiTheme="majorHAnsi" w:cstheme="majorBidi"/>
      <w:color w:val="4F81BD" w:themeColor="accent1"/>
      <w:sz w:val="24"/>
      <w:szCs w:val="24"/>
      <w:lang w:eastAsia="en-US"/>
    </w:rPr>
  </w:style>
  <w:style w:type="character" w:customStyle="1" w:styleId="80">
    <w:name w:val="标题 8 字符"/>
    <w:basedOn w:val="a1"/>
    <w:link w:val="8"/>
    <w:uiPriority w:val="9"/>
    <w:rsid w:val="00B94259"/>
    <w:rPr>
      <w:rFonts w:asciiTheme="majorHAnsi" w:eastAsiaTheme="majorEastAsia" w:hAnsiTheme="majorHAnsi" w:cstheme="majorBidi"/>
      <w:color w:val="4F81BD" w:themeColor="accent1"/>
      <w:sz w:val="24"/>
      <w:szCs w:val="24"/>
      <w:lang w:eastAsia="en-US"/>
    </w:rPr>
  </w:style>
  <w:style w:type="character" w:customStyle="1" w:styleId="90">
    <w:name w:val="标题 9 字符"/>
    <w:basedOn w:val="a1"/>
    <w:link w:val="9"/>
    <w:uiPriority w:val="9"/>
    <w:rsid w:val="00B94259"/>
    <w:rPr>
      <w:rFonts w:asciiTheme="majorHAnsi" w:eastAsiaTheme="majorEastAsia" w:hAnsiTheme="majorHAnsi" w:cstheme="majorBidi"/>
      <w:color w:val="4F81BD" w:themeColor="accent1"/>
      <w:sz w:val="24"/>
      <w:szCs w:val="24"/>
      <w:lang w:eastAsia="en-US"/>
    </w:rPr>
  </w:style>
  <w:style w:type="table" w:customStyle="1" w:styleId="Table">
    <w:name w:val="Table"/>
    <w:semiHidden/>
    <w:unhideWhenUsed/>
    <w:qFormat/>
    <w:rsid w:val="00B94259"/>
    <w:pPr>
      <w:spacing w:after="200"/>
    </w:pPr>
    <w:rPr>
      <w:rFonts w:asciiTheme="minorHAnsi" w:eastAsiaTheme="minorEastAsia" w:hAnsiTheme="minorHAnsi" w:cstheme="minorBidi"/>
      <w:sz w:val="24"/>
      <w:szCs w:val="24"/>
      <w:lang w:eastAsia="en-US"/>
    </w:rPr>
    <w:tblPr>
      <w:tblInd w:w="0" w:type="dxa"/>
      <w:tblCellMar>
        <w:top w:w="0" w:type="dxa"/>
        <w:left w:w="108" w:type="dxa"/>
        <w:bottom w:w="0" w:type="dxa"/>
        <w:right w:w="108" w:type="dxa"/>
      </w:tblCellMar>
    </w:tblPr>
  </w:style>
  <w:style w:type="paragraph" w:customStyle="1" w:styleId="CaptionedFigure">
    <w:name w:val="Captioned Figure"/>
    <w:basedOn w:val="Figure"/>
    <w:rsid w:val="00B94259"/>
    <w:pPr>
      <w:keepNext/>
    </w:pPr>
  </w:style>
  <w:style w:type="character" w:styleId="affa">
    <w:name w:val="Unresolved Mention"/>
    <w:basedOn w:val="a1"/>
    <w:uiPriority w:val="99"/>
    <w:semiHidden/>
    <w:unhideWhenUsed/>
    <w:rsid w:val="00FC1F4B"/>
    <w:rPr>
      <w:color w:val="605E5C"/>
      <w:shd w:val="clear" w:color="auto" w:fill="E1DFDD"/>
    </w:rPr>
  </w:style>
  <w:style w:type="character" w:styleId="affb">
    <w:name w:val="annotation reference"/>
    <w:basedOn w:val="a1"/>
    <w:semiHidden/>
    <w:unhideWhenUsed/>
    <w:rsid w:val="000D20B8"/>
    <w:rPr>
      <w:sz w:val="21"/>
      <w:szCs w:val="21"/>
    </w:rPr>
  </w:style>
  <w:style w:type="paragraph" w:styleId="affc">
    <w:name w:val="annotation text"/>
    <w:basedOn w:val="a"/>
    <w:link w:val="affd"/>
    <w:unhideWhenUsed/>
    <w:rsid w:val="000D20B8"/>
    <w:pPr>
      <w:jc w:val="left"/>
    </w:pPr>
  </w:style>
  <w:style w:type="character" w:customStyle="1" w:styleId="affd">
    <w:name w:val="批注文字 字符"/>
    <w:basedOn w:val="a1"/>
    <w:link w:val="affc"/>
    <w:rsid w:val="000D20B8"/>
    <w:rPr>
      <w:rFonts w:ascii="Calibri" w:hAnsi="Calibri"/>
      <w:kern w:val="2"/>
      <w:sz w:val="21"/>
      <w:szCs w:val="22"/>
    </w:rPr>
  </w:style>
  <w:style w:type="paragraph" w:styleId="affe">
    <w:name w:val="annotation subject"/>
    <w:basedOn w:val="affc"/>
    <w:next w:val="affc"/>
    <w:link w:val="afff"/>
    <w:semiHidden/>
    <w:unhideWhenUsed/>
    <w:rsid w:val="000D20B8"/>
    <w:rPr>
      <w:b/>
      <w:bCs/>
    </w:rPr>
  </w:style>
  <w:style w:type="character" w:customStyle="1" w:styleId="afff">
    <w:name w:val="批注主题 字符"/>
    <w:basedOn w:val="affd"/>
    <w:link w:val="affe"/>
    <w:semiHidden/>
    <w:rsid w:val="000D20B8"/>
    <w:rPr>
      <w:rFonts w:ascii="Calibri" w:hAnsi="Calibri"/>
      <w:b/>
      <w:bCs/>
      <w:kern w:val="2"/>
      <w:sz w:val="21"/>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42123307">
      <w:bodyDiv w:val="1"/>
      <w:marLeft w:val="0"/>
      <w:marRight w:val="0"/>
      <w:marTop w:val="0"/>
      <w:marBottom w:val="0"/>
      <w:divBdr>
        <w:top w:val="none" w:sz="0" w:space="0" w:color="auto"/>
        <w:left w:val="none" w:sz="0" w:space="0" w:color="auto"/>
        <w:bottom w:val="none" w:sz="0" w:space="0" w:color="auto"/>
        <w:right w:val="none" w:sz="0" w:space="0" w:color="auto"/>
      </w:divBdr>
    </w:div>
    <w:div w:id="642538499">
      <w:bodyDiv w:val="1"/>
      <w:marLeft w:val="0"/>
      <w:marRight w:val="0"/>
      <w:marTop w:val="0"/>
      <w:marBottom w:val="0"/>
      <w:divBdr>
        <w:top w:val="none" w:sz="0" w:space="0" w:color="auto"/>
        <w:left w:val="none" w:sz="0" w:space="0" w:color="auto"/>
        <w:bottom w:val="none" w:sz="0" w:space="0" w:color="auto"/>
        <w:right w:val="none" w:sz="0" w:space="0" w:color="auto"/>
      </w:divBdr>
      <w:divsChild>
        <w:div w:id="924999654">
          <w:marLeft w:val="0"/>
          <w:marRight w:val="0"/>
          <w:marTop w:val="0"/>
          <w:marBottom w:val="0"/>
          <w:divBdr>
            <w:top w:val="none" w:sz="0" w:space="0" w:color="auto"/>
            <w:left w:val="none" w:sz="0" w:space="0" w:color="auto"/>
            <w:bottom w:val="none" w:sz="0" w:space="0" w:color="auto"/>
            <w:right w:val="none" w:sz="0" w:space="0" w:color="auto"/>
          </w:divBdr>
        </w:div>
      </w:divsChild>
    </w:div>
    <w:div w:id="733551261">
      <w:bodyDiv w:val="1"/>
      <w:marLeft w:val="0"/>
      <w:marRight w:val="0"/>
      <w:marTop w:val="0"/>
      <w:marBottom w:val="0"/>
      <w:divBdr>
        <w:top w:val="none" w:sz="0" w:space="0" w:color="auto"/>
        <w:left w:val="none" w:sz="0" w:space="0" w:color="auto"/>
        <w:bottom w:val="none" w:sz="0" w:space="0" w:color="auto"/>
        <w:right w:val="none" w:sz="0" w:space="0" w:color="auto"/>
      </w:divBdr>
      <w:divsChild>
        <w:div w:id="1896623679">
          <w:marLeft w:val="0"/>
          <w:marRight w:val="0"/>
          <w:marTop w:val="0"/>
          <w:marBottom w:val="0"/>
          <w:divBdr>
            <w:top w:val="none" w:sz="0" w:space="0" w:color="auto"/>
            <w:left w:val="none" w:sz="0" w:space="0" w:color="auto"/>
            <w:bottom w:val="none" w:sz="0" w:space="0" w:color="auto"/>
            <w:right w:val="none" w:sz="0" w:space="0" w:color="auto"/>
          </w:divBdr>
        </w:div>
      </w:divsChild>
    </w:div>
    <w:div w:id="1419979411">
      <w:bodyDiv w:val="1"/>
      <w:marLeft w:val="0"/>
      <w:marRight w:val="0"/>
      <w:marTop w:val="0"/>
      <w:marBottom w:val="0"/>
      <w:divBdr>
        <w:top w:val="none" w:sz="0" w:space="0" w:color="auto"/>
        <w:left w:val="none" w:sz="0" w:space="0" w:color="auto"/>
        <w:bottom w:val="none" w:sz="0" w:space="0" w:color="auto"/>
        <w:right w:val="none" w:sz="0" w:space="0" w:color="auto"/>
      </w:divBdr>
      <w:divsChild>
        <w:div w:id="835194863">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3.png"/><Relationship Id="rId299" Type="http://schemas.openxmlformats.org/officeDocument/2006/relationships/image" Target="media/image267.png"/><Relationship Id="rId21" Type="http://schemas.openxmlformats.org/officeDocument/2006/relationships/footer" Target="footer1.xml"/><Relationship Id="rId63" Type="http://schemas.openxmlformats.org/officeDocument/2006/relationships/image" Target="media/image43.jpg"/><Relationship Id="rId159" Type="http://schemas.openxmlformats.org/officeDocument/2006/relationships/image" Target="media/image135.png"/><Relationship Id="rId324" Type="http://schemas.openxmlformats.org/officeDocument/2006/relationships/image" Target="media/image292.png"/><Relationship Id="rId366" Type="http://schemas.openxmlformats.org/officeDocument/2006/relationships/image" Target="media/image332.jpg"/><Relationship Id="rId170" Type="http://schemas.openxmlformats.org/officeDocument/2006/relationships/image" Target="media/image146.jpg"/><Relationship Id="rId226" Type="http://schemas.openxmlformats.org/officeDocument/2006/relationships/oleObject" Target="embeddings/oleObject2.bin"/><Relationship Id="rId268" Type="http://schemas.openxmlformats.org/officeDocument/2006/relationships/image" Target="media/image237.png"/><Relationship Id="rId32" Type="http://schemas.openxmlformats.org/officeDocument/2006/relationships/image" Target="media/image12.png"/><Relationship Id="rId74" Type="http://schemas.openxmlformats.org/officeDocument/2006/relationships/image" Target="media/image50.png"/><Relationship Id="rId128" Type="http://schemas.openxmlformats.org/officeDocument/2006/relationships/image" Target="media/image104.png"/><Relationship Id="rId335" Type="http://schemas.openxmlformats.org/officeDocument/2006/relationships/image" Target="media/image303.jpg"/><Relationship Id="rId377" Type="http://schemas.openxmlformats.org/officeDocument/2006/relationships/footer" Target="footer4.xml"/><Relationship Id="rId5" Type="http://schemas.openxmlformats.org/officeDocument/2006/relationships/settings" Target="settings.xml"/><Relationship Id="rId181" Type="http://schemas.openxmlformats.org/officeDocument/2006/relationships/image" Target="media/image157.png"/><Relationship Id="rId237" Type="http://schemas.openxmlformats.org/officeDocument/2006/relationships/image" Target="media/image210.png"/><Relationship Id="rId279" Type="http://schemas.openxmlformats.org/officeDocument/2006/relationships/image" Target="media/image248.png"/><Relationship Id="rId43" Type="http://schemas.openxmlformats.org/officeDocument/2006/relationships/image" Target="media/image23.png"/><Relationship Id="rId139" Type="http://schemas.openxmlformats.org/officeDocument/2006/relationships/image" Target="media/image115.png"/><Relationship Id="rId290" Type="http://schemas.openxmlformats.org/officeDocument/2006/relationships/image" Target="media/image258.png"/><Relationship Id="rId304" Type="http://schemas.openxmlformats.org/officeDocument/2006/relationships/image" Target="media/image272.png"/><Relationship Id="rId346" Type="http://schemas.openxmlformats.org/officeDocument/2006/relationships/image" Target="media/image314.png"/><Relationship Id="rId85" Type="http://schemas.openxmlformats.org/officeDocument/2006/relationships/image" Target="media/image61.png"/><Relationship Id="rId150" Type="http://schemas.openxmlformats.org/officeDocument/2006/relationships/image" Target="media/image126.png"/><Relationship Id="rId192" Type="http://schemas.openxmlformats.org/officeDocument/2006/relationships/image" Target="media/image168.png"/><Relationship Id="rId206" Type="http://schemas.openxmlformats.org/officeDocument/2006/relationships/image" Target="media/image182.png"/><Relationship Id="rId248" Type="http://schemas.openxmlformats.org/officeDocument/2006/relationships/oleObject" Target="embeddings/oleObject4.bin"/><Relationship Id="rId12" Type="http://schemas.openxmlformats.org/officeDocument/2006/relationships/hyperlink" Target="https://www.bilibili.com/video/BV1W34y1i7xK" TargetMode="External"/><Relationship Id="rId108" Type="http://schemas.openxmlformats.org/officeDocument/2006/relationships/image" Target="media/image84.png"/><Relationship Id="rId315" Type="http://schemas.openxmlformats.org/officeDocument/2006/relationships/image" Target="media/image283.png"/><Relationship Id="rId357" Type="http://schemas.openxmlformats.org/officeDocument/2006/relationships/image" Target="media/image324.png"/><Relationship Id="rId54" Type="http://schemas.openxmlformats.org/officeDocument/2006/relationships/image" Target="media/image34.jpg"/><Relationship Id="rId96" Type="http://schemas.openxmlformats.org/officeDocument/2006/relationships/image" Target="media/image72.png"/><Relationship Id="rId161" Type="http://schemas.openxmlformats.org/officeDocument/2006/relationships/image" Target="media/image137.png"/><Relationship Id="rId217" Type="http://schemas.openxmlformats.org/officeDocument/2006/relationships/image" Target="media/image193.jpg"/><Relationship Id="rId259" Type="http://schemas.openxmlformats.org/officeDocument/2006/relationships/image" Target="media/image228.png"/><Relationship Id="rId23" Type="http://schemas.openxmlformats.org/officeDocument/2006/relationships/footer" Target="footer3.xml"/><Relationship Id="rId119" Type="http://schemas.openxmlformats.org/officeDocument/2006/relationships/image" Target="media/image95.png"/><Relationship Id="rId270" Type="http://schemas.openxmlformats.org/officeDocument/2006/relationships/image" Target="media/image239.png"/><Relationship Id="rId326" Type="http://schemas.openxmlformats.org/officeDocument/2006/relationships/image" Target="media/image294.png"/><Relationship Id="rId65" Type="http://schemas.openxmlformats.org/officeDocument/2006/relationships/image" Target="media/image45.png"/><Relationship Id="rId130" Type="http://schemas.openxmlformats.org/officeDocument/2006/relationships/image" Target="media/image106.png"/><Relationship Id="rId368" Type="http://schemas.openxmlformats.org/officeDocument/2006/relationships/image" Target="media/image334.jpg"/><Relationship Id="rId172" Type="http://schemas.openxmlformats.org/officeDocument/2006/relationships/image" Target="media/image148.jpg"/><Relationship Id="rId228" Type="http://schemas.openxmlformats.org/officeDocument/2006/relationships/image" Target="media/image202.jpg"/><Relationship Id="rId281" Type="http://schemas.openxmlformats.org/officeDocument/2006/relationships/image" Target="media/image250.png"/><Relationship Id="rId337" Type="http://schemas.openxmlformats.org/officeDocument/2006/relationships/image" Target="media/image305.png"/><Relationship Id="rId34" Type="http://schemas.openxmlformats.org/officeDocument/2006/relationships/image" Target="media/image14.png"/><Relationship Id="rId76" Type="http://schemas.openxmlformats.org/officeDocument/2006/relationships/image" Target="media/image52.png"/><Relationship Id="rId141" Type="http://schemas.openxmlformats.org/officeDocument/2006/relationships/image" Target="media/image117.png"/><Relationship Id="rId379" Type="http://schemas.microsoft.com/office/2011/relationships/people" Target="people.xml"/><Relationship Id="rId7" Type="http://schemas.openxmlformats.org/officeDocument/2006/relationships/footnotes" Target="footnotes.xml"/><Relationship Id="rId183" Type="http://schemas.openxmlformats.org/officeDocument/2006/relationships/image" Target="media/image159.png"/><Relationship Id="rId239" Type="http://schemas.openxmlformats.org/officeDocument/2006/relationships/image" Target="media/image212.png"/><Relationship Id="rId250" Type="http://schemas.openxmlformats.org/officeDocument/2006/relationships/image" Target="media/image222.jpg"/><Relationship Id="rId292" Type="http://schemas.openxmlformats.org/officeDocument/2006/relationships/image" Target="media/image260.png"/><Relationship Id="rId306" Type="http://schemas.openxmlformats.org/officeDocument/2006/relationships/image" Target="media/image274.png"/><Relationship Id="rId45" Type="http://schemas.openxmlformats.org/officeDocument/2006/relationships/image" Target="media/image25.png"/><Relationship Id="rId87" Type="http://schemas.openxmlformats.org/officeDocument/2006/relationships/image" Target="media/image63.png"/><Relationship Id="rId110" Type="http://schemas.openxmlformats.org/officeDocument/2006/relationships/image" Target="media/image86.png"/><Relationship Id="rId348" Type="http://schemas.openxmlformats.org/officeDocument/2006/relationships/image" Target="media/image316.wmf"/><Relationship Id="rId152" Type="http://schemas.openxmlformats.org/officeDocument/2006/relationships/image" Target="media/image128.png"/><Relationship Id="rId194" Type="http://schemas.openxmlformats.org/officeDocument/2006/relationships/image" Target="media/image170.jpg"/><Relationship Id="rId208" Type="http://schemas.openxmlformats.org/officeDocument/2006/relationships/image" Target="media/image184.png"/><Relationship Id="rId261" Type="http://schemas.openxmlformats.org/officeDocument/2006/relationships/image" Target="media/image230.png"/><Relationship Id="rId14" Type="http://schemas.openxmlformats.org/officeDocument/2006/relationships/hyperlink" Target="https://www.bilibili.com/video/BV1W34y1i7xK" TargetMode="External"/><Relationship Id="rId56" Type="http://schemas.openxmlformats.org/officeDocument/2006/relationships/image" Target="media/image36.png"/><Relationship Id="rId317" Type="http://schemas.openxmlformats.org/officeDocument/2006/relationships/image" Target="media/image285.png"/><Relationship Id="rId359" Type="http://schemas.openxmlformats.org/officeDocument/2006/relationships/image" Target="media/image326.wmf"/><Relationship Id="rId98" Type="http://schemas.openxmlformats.org/officeDocument/2006/relationships/image" Target="media/image74.png"/><Relationship Id="rId121" Type="http://schemas.openxmlformats.org/officeDocument/2006/relationships/image" Target="media/image97.png"/><Relationship Id="rId163" Type="http://schemas.openxmlformats.org/officeDocument/2006/relationships/image" Target="media/image139.png"/><Relationship Id="rId219" Type="http://schemas.openxmlformats.org/officeDocument/2006/relationships/image" Target="media/image195.jpg"/><Relationship Id="rId370" Type="http://schemas.openxmlformats.org/officeDocument/2006/relationships/image" Target="media/image336.png"/><Relationship Id="rId230" Type="http://schemas.openxmlformats.org/officeDocument/2006/relationships/oleObject" Target="embeddings/oleObject3.bin"/><Relationship Id="rId25" Type="http://schemas.openxmlformats.org/officeDocument/2006/relationships/image" Target="media/image5.png"/><Relationship Id="rId67" Type="http://schemas.openxmlformats.org/officeDocument/2006/relationships/image" Target="media/image47.png"/><Relationship Id="rId272" Type="http://schemas.openxmlformats.org/officeDocument/2006/relationships/image" Target="media/image241.jpg"/><Relationship Id="rId328" Type="http://schemas.openxmlformats.org/officeDocument/2006/relationships/image" Target="media/image296.png"/><Relationship Id="rId132" Type="http://schemas.openxmlformats.org/officeDocument/2006/relationships/image" Target="media/image108.png"/><Relationship Id="rId174" Type="http://schemas.openxmlformats.org/officeDocument/2006/relationships/image" Target="media/image150.jpg"/><Relationship Id="rId241" Type="http://schemas.openxmlformats.org/officeDocument/2006/relationships/image" Target="media/image214.png"/><Relationship Id="rId36" Type="http://schemas.openxmlformats.org/officeDocument/2006/relationships/image" Target="media/image16.png"/><Relationship Id="rId283" Type="http://schemas.openxmlformats.org/officeDocument/2006/relationships/image" Target="media/image252.wmf"/><Relationship Id="rId339" Type="http://schemas.openxmlformats.org/officeDocument/2006/relationships/image" Target="media/image307.jpg"/><Relationship Id="rId78" Type="http://schemas.openxmlformats.org/officeDocument/2006/relationships/image" Target="media/image54.png"/><Relationship Id="rId101" Type="http://schemas.openxmlformats.org/officeDocument/2006/relationships/image" Target="media/image77.png"/><Relationship Id="rId143" Type="http://schemas.openxmlformats.org/officeDocument/2006/relationships/image" Target="media/image119.png"/><Relationship Id="rId185" Type="http://schemas.openxmlformats.org/officeDocument/2006/relationships/image" Target="media/image161.png"/><Relationship Id="rId350" Type="http://schemas.openxmlformats.org/officeDocument/2006/relationships/image" Target="media/image317.png"/><Relationship Id="rId9" Type="http://schemas.openxmlformats.org/officeDocument/2006/relationships/image" Target="media/image1.png"/><Relationship Id="rId210" Type="http://schemas.openxmlformats.org/officeDocument/2006/relationships/image" Target="media/image186.png"/><Relationship Id="rId26" Type="http://schemas.openxmlformats.org/officeDocument/2006/relationships/image" Target="media/image6.png"/><Relationship Id="rId231" Type="http://schemas.openxmlformats.org/officeDocument/2006/relationships/image" Target="media/image204.jpg"/><Relationship Id="rId252" Type="http://schemas.openxmlformats.org/officeDocument/2006/relationships/image" Target="media/image224.wmf"/><Relationship Id="rId273" Type="http://schemas.openxmlformats.org/officeDocument/2006/relationships/image" Target="media/image242.png"/><Relationship Id="rId294" Type="http://schemas.openxmlformats.org/officeDocument/2006/relationships/image" Target="media/image262.png"/><Relationship Id="rId308" Type="http://schemas.openxmlformats.org/officeDocument/2006/relationships/image" Target="media/image276.png"/><Relationship Id="rId329" Type="http://schemas.openxmlformats.org/officeDocument/2006/relationships/image" Target="media/image297.png"/><Relationship Id="rId47" Type="http://schemas.openxmlformats.org/officeDocument/2006/relationships/image" Target="media/image27.png"/><Relationship Id="rId68" Type="http://schemas.openxmlformats.org/officeDocument/2006/relationships/image" Target="media/image48.jpg"/><Relationship Id="rId89" Type="http://schemas.openxmlformats.org/officeDocument/2006/relationships/image" Target="media/image65.png"/><Relationship Id="rId112" Type="http://schemas.openxmlformats.org/officeDocument/2006/relationships/image" Target="media/image88.png"/><Relationship Id="rId133" Type="http://schemas.openxmlformats.org/officeDocument/2006/relationships/image" Target="media/image109.png"/><Relationship Id="rId154" Type="http://schemas.openxmlformats.org/officeDocument/2006/relationships/image" Target="media/image130.png"/><Relationship Id="rId175" Type="http://schemas.openxmlformats.org/officeDocument/2006/relationships/image" Target="media/image151.png"/><Relationship Id="rId340" Type="http://schemas.openxmlformats.org/officeDocument/2006/relationships/image" Target="media/image308.png"/><Relationship Id="rId361" Type="http://schemas.openxmlformats.org/officeDocument/2006/relationships/image" Target="media/image327.png"/><Relationship Id="rId196" Type="http://schemas.openxmlformats.org/officeDocument/2006/relationships/image" Target="media/image172.png"/><Relationship Id="rId200" Type="http://schemas.openxmlformats.org/officeDocument/2006/relationships/image" Target="media/image176.png"/><Relationship Id="rId16" Type="http://schemas.openxmlformats.org/officeDocument/2006/relationships/hyperlink" Target="https://github.com/fengdu78/deeplearning_ai_books" TargetMode="External"/><Relationship Id="rId221" Type="http://schemas.openxmlformats.org/officeDocument/2006/relationships/image" Target="media/image197.png"/><Relationship Id="rId242" Type="http://schemas.openxmlformats.org/officeDocument/2006/relationships/image" Target="media/image215.png"/><Relationship Id="rId263" Type="http://schemas.openxmlformats.org/officeDocument/2006/relationships/image" Target="media/image232.png"/><Relationship Id="rId284" Type="http://schemas.openxmlformats.org/officeDocument/2006/relationships/oleObject" Target="embeddings/oleObject8.bin"/><Relationship Id="rId319" Type="http://schemas.openxmlformats.org/officeDocument/2006/relationships/image" Target="media/image287.png"/><Relationship Id="rId37" Type="http://schemas.openxmlformats.org/officeDocument/2006/relationships/image" Target="media/image17.png"/><Relationship Id="rId58" Type="http://schemas.openxmlformats.org/officeDocument/2006/relationships/image" Target="media/image38.png"/><Relationship Id="rId79" Type="http://schemas.openxmlformats.org/officeDocument/2006/relationships/image" Target="media/image55.png"/><Relationship Id="rId102" Type="http://schemas.openxmlformats.org/officeDocument/2006/relationships/image" Target="media/image78.png"/><Relationship Id="rId123" Type="http://schemas.openxmlformats.org/officeDocument/2006/relationships/image" Target="media/image99.png"/><Relationship Id="rId144" Type="http://schemas.openxmlformats.org/officeDocument/2006/relationships/image" Target="media/image120.png"/><Relationship Id="rId330" Type="http://schemas.openxmlformats.org/officeDocument/2006/relationships/image" Target="media/image298.png"/><Relationship Id="rId90" Type="http://schemas.openxmlformats.org/officeDocument/2006/relationships/image" Target="media/image66.png"/><Relationship Id="rId165" Type="http://schemas.openxmlformats.org/officeDocument/2006/relationships/image" Target="media/image141.jpg"/><Relationship Id="rId186" Type="http://schemas.openxmlformats.org/officeDocument/2006/relationships/image" Target="media/image162.jpeg"/><Relationship Id="rId351" Type="http://schemas.openxmlformats.org/officeDocument/2006/relationships/image" Target="media/image318.png"/><Relationship Id="rId372" Type="http://schemas.openxmlformats.org/officeDocument/2006/relationships/image" Target="media/image338.png"/><Relationship Id="rId211" Type="http://schemas.openxmlformats.org/officeDocument/2006/relationships/image" Target="media/image187.png"/><Relationship Id="rId232" Type="http://schemas.openxmlformats.org/officeDocument/2006/relationships/image" Target="media/image205.png"/><Relationship Id="rId253" Type="http://schemas.openxmlformats.org/officeDocument/2006/relationships/oleObject" Target="embeddings/oleObject5.bin"/><Relationship Id="rId274" Type="http://schemas.openxmlformats.org/officeDocument/2006/relationships/image" Target="media/image243.png"/><Relationship Id="rId295" Type="http://schemas.openxmlformats.org/officeDocument/2006/relationships/image" Target="media/image263.png"/><Relationship Id="rId309" Type="http://schemas.openxmlformats.org/officeDocument/2006/relationships/image" Target="media/image277.jpg"/><Relationship Id="rId27" Type="http://schemas.openxmlformats.org/officeDocument/2006/relationships/image" Target="media/image7.png"/><Relationship Id="rId48" Type="http://schemas.openxmlformats.org/officeDocument/2006/relationships/image" Target="media/image28.png"/><Relationship Id="rId69" Type="http://schemas.openxmlformats.org/officeDocument/2006/relationships/comments" Target="comments.xml"/><Relationship Id="rId113" Type="http://schemas.openxmlformats.org/officeDocument/2006/relationships/image" Target="media/image89.png"/><Relationship Id="rId134" Type="http://schemas.openxmlformats.org/officeDocument/2006/relationships/image" Target="media/image110.png"/><Relationship Id="rId320" Type="http://schemas.openxmlformats.org/officeDocument/2006/relationships/image" Target="media/image288.jpg"/><Relationship Id="rId80" Type="http://schemas.openxmlformats.org/officeDocument/2006/relationships/image" Target="media/image56.png"/><Relationship Id="rId155" Type="http://schemas.openxmlformats.org/officeDocument/2006/relationships/image" Target="media/image131.png"/><Relationship Id="rId176" Type="http://schemas.openxmlformats.org/officeDocument/2006/relationships/image" Target="media/image152.png"/><Relationship Id="rId197" Type="http://schemas.openxmlformats.org/officeDocument/2006/relationships/image" Target="media/image173.png"/><Relationship Id="rId341" Type="http://schemas.openxmlformats.org/officeDocument/2006/relationships/image" Target="media/image309.png"/><Relationship Id="rId362" Type="http://schemas.openxmlformats.org/officeDocument/2006/relationships/image" Target="media/image328.jpg"/><Relationship Id="rId201" Type="http://schemas.openxmlformats.org/officeDocument/2006/relationships/image" Target="media/image177.jpg"/><Relationship Id="rId222" Type="http://schemas.openxmlformats.org/officeDocument/2006/relationships/image" Target="media/image198.jpg"/><Relationship Id="rId243" Type="http://schemas.openxmlformats.org/officeDocument/2006/relationships/image" Target="media/image216.png"/><Relationship Id="rId264" Type="http://schemas.openxmlformats.org/officeDocument/2006/relationships/image" Target="media/image233.png"/><Relationship Id="rId285" Type="http://schemas.openxmlformats.org/officeDocument/2006/relationships/image" Target="media/image253.png"/><Relationship Id="rId17" Type="http://schemas.openxmlformats.org/officeDocument/2006/relationships/hyperlink" Target="https://github.com/fengdu78/lihang-code" TargetMode="External"/><Relationship Id="rId38" Type="http://schemas.openxmlformats.org/officeDocument/2006/relationships/image" Target="media/image18.png"/><Relationship Id="rId59" Type="http://schemas.openxmlformats.org/officeDocument/2006/relationships/image" Target="media/image39.jpg"/><Relationship Id="rId103" Type="http://schemas.openxmlformats.org/officeDocument/2006/relationships/image" Target="media/image79.png"/><Relationship Id="rId124" Type="http://schemas.openxmlformats.org/officeDocument/2006/relationships/image" Target="media/image100.png"/><Relationship Id="rId310" Type="http://schemas.openxmlformats.org/officeDocument/2006/relationships/image" Target="media/image278.jpg"/><Relationship Id="rId70" Type="http://schemas.microsoft.com/office/2011/relationships/commentsExtended" Target="commentsExtended.xml"/><Relationship Id="rId91" Type="http://schemas.openxmlformats.org/officeDocument/2006/relationships/image" Target="media/image67.png"/><Relationship Id="rId145" Type="http://schemas.openxmlformats.org/officeDocument/2006/relationships/image" Target="media/image121.png"/><Relationship Id="rId166" Type="http://schemas.openxmlformats.org/officeDocument/2006/relationships/image" Target="media/image142.jpg"/><Relationship Id="rId187" Type="http://schemas.openxmlformats.org/officeDocument/2006/relationships/image" Target="media/image163.jpg"/><Relationship Id="rId331" Type="http://schemas.openxmlformats.org/officeDocument/2006/relationships/image" Target="media/image299.png"/><Relationship Id="rId352" Type="http://schemas.openxmlformats.org/officeDocument/2006/relationships/image" Target="media/image319.png"/><Relationship Id="rId373" Type="http://schemas.openxmlformats.org/officeDocument/2006/relationships/image" Target="media/image339.png"/><Relationship Id="rId1" Type="http://schemas.openxmlformats.org/officeDocument/2006/relationships/customXml" Target="../customXml/item1.xml"/><Relationship Id="rId212" Type="http://schemas.openxmlformats.org/officeDocument/2006/relationships/image" Target="media/image188.png"/><Relationship Id="rId233" Type="http://schemas.openxmlformats.org/officeDocument/2006/relationships/image" Target="media/image206.png"/><Relationship Id="rId254" Type="http://schemas.openxmlformats.org/officeDocument/2006/relationships/image" Target="media/image225.jpg"/><Relationship Id="rId28" Type="http://schemas.openxmlformats.org/officeDocument/2006/relationships/image" Target="media/image8.png"/><Relationship Id="rId49" Type="http://schemas.openxmlformats.org/officeDocument/2006/relationships/image" Target="media/image29.png"/><Relationship Id="rId114" Type="http://schemas.openxmlformats.org/officeDocument/2006/relationships/image" Target="media/image90.png"/><Relationship Id="rId275" Type="http://schemas.openxmlformats.org/officeDocument/2006/relationships/image" Target="media/image244.png"/><Relationship Id="rId296" Type="http://schemas.openxmlformats.org/officeDocument/2006/relationships/image" Target="media/image264.png"/><Relationship Id="rId300" Type="http://schemas.openxmlformats.org/officeDocument/2006/relationships/image" Target="media/image268.png"/><Relationship Id="rId60" Type="http://schemas.openxmlformats.org/officeDocument/2006/relationships/image" Target="media/image40.png"/><Relationship Id="rId81" Type="http://schemas.openxmlformats.org/officeDocument/2006/relationships/image" Target="media/image57.png"/><Relationship Id="rId135" Type="http://schemas.openxmlformats.org/officeDocument/2006/relationships/image" Target="media/image111.png"/><Relationship Id="rId156" Type="http://schemas.openxmlformats.org/officeDocument/2006/relationships/image" Target="media/image132.png"/><Relationship Id="rId177" Type="http://schemas.openxmlformats.org/officeDocument/2006/relationships/image" Target="media/image153.png"/><Relationship Id="rId198" Type="http://schemas.openxmlformats.org/officeDocument/2006/relationships/image" Target="media/image174.png"/><Relationship Id="rId321" Type="http://schemas.openxmlformats.org/officeDocument/2006/relationships/image" Target="media/image289.png"/><Relationship Id="rId342" Type="http://schemas.openxmlformats.org/officeDocument/2006/relationships/image" Target="media/image310.png"/><Relationship Id="rId363" Type="http://schemas.openxmlformats.org/officeDocument/2006/relationships/image" Target="media/image329.jpg"/><Relationship Id="rId202" Type="http://schemas.openxmlformats.org/officeDocument/2006/relationships/image" Target="media/image178.png"/><Relationship Id="rId223" Type="http://schemas.openxmlformats.org/officeDocument/2006/relationships/image" Target="media/image199.wmf"/><Relationship Id="rId244" Type="http://schemas.openxmlformats.org/officeDocument/2006/relationships/image" Target="media/image217.png"/><Relationship Id="rId18" Type="http://schemas.openxmlformats.org/officeDocument/2006/relationships/hyperlink" Target="https://github.com/fengdu78/Data-Science-Notes" TargetMode="External"/><Relationship Id="rId39" Type="http://schemas.openxmlformats.org/officeDocument/2006/relationships/image" Target="media/image19.png"/><Relationship Id="rId265" Type="http://schemas.openxmlformats.org/officeDocument/2006/relationships/image" Target="media/image234.png"/><Relationship Id="rId286" Type="http://schemas.openxmlformats.org/officeDocument/2006/relationships/image" Target="media/image254.png"/><Relationship Id="rId50" Type="http://schemas.openxmlformats.org/officeDocument/2006/relationships/image" Target="media/image30.png"/><Relationship Id="rId104" Type="http://schemas.openxmlformats.org/officeDocument/2006/relationships/image" Target="media/image80.png"/><Relationship Id="rId125" Type="http://schemas.openxmlformats.org/officeDocument/2006/relationships/image" Target="media/image101.png"/><Relationship Id="rId146" Type="http://schemas.openxmlformats.org/officeDocument/2006/relationships/image" Target="media/image122.png"/><Relationship Id="rId167" Type="http://schemas.openxmlformats.org/officeDocument/2006/relationships/image" Target="media/image143.png"/><Relationship Id="rId188" Type="http://schemas.openxmlformats.org/officeDocument/2006/relationships/image" Target="media/image164.jpg"/><Relationship Id="rId311" Type="http://schemas.openxmlformats.org/officeDocument/2006/relationships/image" Target="media/image279.jpg"/><Relationship Id="rId332" Type="http://schemas.openxmlformats.org/officeDocument/2006/relationships/image" Target="media/image300.png"/><Relationship Id="rId353" Type="http://schemas.openxmlformats.org/officeDocument/2006/relationships/image" Target="media/image320.png"/><Relationship Id="rId374" Type="http://schemas.openxmlformats.org/officeDocument/2006/relationships/image" Target="media/image340.png"/><Relationship Id="rId71" Type="http://schemas.microsoft.com/office/2016/09/relationships/commentsIds" Target="commentsIds.xml"/><Relationship Id="rId92" Type="http://schemas.openxmlformats.org/officeDocument/2006/relationships/image" Target="media/image68.png"/><Relationship Id="rId213" Type="http://schemas.openxmlformats.org/officeDocument/2006/relationships/image" Target="media/image189.png"/><Relationship Id="rId234" Type="http://schemas.openxmlformats.org/officeDocument/2006/relationships/image" Target="media/image207.png"/><Relationship Id="rId2" Type="http://schemas.openxmlformats.org/officeDocument/2006/relationships/customXml" Target="../customXml/item2.xml"/><Relationship Id="rId29" Type="http://schemas.openxmlformats.org/officeDocument/2006/relationships/image" Target="media/image9.png"/><Relationship Id="rId255" Type="http://schemas.openxmlformats.org/officeDocument/2006/relationships/image" Target="media/image226.png"/><Relationship Id="rId276" Type="http://schemas.openxmlformats.org/officeDocument/2006/relationships/image" Target="media/image245.png"/><Relationship Id="rId297" Type="http://schemas.openxmlformats.org/officeDocument/2006/relationships/image" Target="media/image265.png"/><Relationship Id="rId40" Type="http://schemas.openxmlformats.org/officeDocument/2006/relationships/image" Target="media/image20.png"/><Relationship Id="rId115" Type="http://schemas.openxmlformats.org/officeDocument/2006/relationships/image" Target="media/image91.png"/><Relationship Id="rId136" Type="http://schemas.openxmlformats.org/officeDocument/2006/relationships/image" Target="media/image112.png"/><Relationship Id="rId157" Type="http://schemas.openxmlformats.org/officeDocument/2006/relationships/image" Target="media/image133.png"/><Relationship Id="rId178" Type="http://schemas.openxmlformats.org/officeDocument/2006/relationships/image" Target="media/image154.png"/><Relationship Id="rId301" Type="http://schemas.openxmlformats.org/officeDocument/2006/relationships/image" Target="media/image269.png"/><Relationship Id="rId322" Type="http://schemas.openxmlformats.org/officeDocument/2006/relationships/image" Target="media/image290.png"/><Relationship Id="rId343" Type="http://schemas.openxmlformats.org/officeDocument/2006/relationships/image" Target="media/image311.png"/><Relationship Id="rId364" Type="http://schemas.openxmlformats.org/officeDocument/2006/relationships/image" Target="media/image330.jpg"/><Relationship Id="rId61" Type="http://schemas.openxmlformats.org/officeDocument/2006/relationships/image" Target="media/image41.jpg"/><Relationship Id="rId82" Type="http://schemas.openxmlformats.org/officeDocument/2006/relationships/image" Target="media/image58.png"/><Relationship Id="rId199" Type="http://schemas.openxmlformats.org/officeDocument/2006/relationships/image" Target="media/image175.jpg"/><Relationship Id="rId203" Type="http://schemas.openxmlformats.org/officeDocument/2006/relationships/image" Target="media/image179.jpg"/><Relationship Id="rId19" Type="http://schemas.openxmlformats.org/officeDocument/2006/relationships/hyperlink" Target="https://www.zhihu.com/people/fengdu78/" TargetMode="External"/><Relationship Id="rId224" Type="http://schemas.openxmlformats.org/officeDocument/2006/relationships/oleObject" Target="embeddings/oleObject1.bin"/><Relationship Id="rId245" Type="http://schemas.openxmlformats.org/officeDocument/2006/relationships/image" Target="media/image218.png"/><Relationship Id="rId266" Type="http://schemas.openxmlformats.org/officeDocument/2006/relationships/image" Target="media/image235.jpg"/><Relationship Id="rId287" Type="http://schemas.openxmlformats.org/officeDocument/2006/relationships/image" Target="media/image255.png"/><Relationship Id="rId30" Type="http://schemas.openxmlformats.org/officeDocument/2006/relationships/image" Target="media/image10.png"/><Relationship Id="rId105" Type="http://schemas.openxmlformats.org/officeDocument/2006/relationships/image" Target="media/image81.png"/><Relationship Id="rId126" Type="http://schemas.openxmlformats.org/officeDocument/2006/relationships/image" Target="media/image102.png"/><Relationship Id="rId147" Type="http://schemas.openxmlformats.org/officeDocument/2006/relationships/image" Target="media/image123.png"/><Relationship Id="rId168" Type="http://schemas.openxmlformats.org/officeDocument/2006/relationships/image" Target="media/image144.png"/><Relationship Id="rId312" Type="http://schemas.openxmlformats.org/officeDocument/2006/relationships/image" Target="media/image280.png"/><Relationship Id="rId333" Type="http://schemas.openxmlformats.org/officeDocument/2006/relationships/image" Target="media/image301.png"/><Relationship Id="rId354" Type="http://schemas.openxmlformats.org/officeDocument/2006/relationships/image" Target="media/image321.png"/><Relationship Id="rId51" Type="http://schemas.openxmlformats.org/officeDocument/2006/relationships/image" Target="media/image31.png"/><Relationship Id="rId72" Type="http://schemas.microsoft.com/office/2018/08/relationships/commentsExtensible" Target="commentsExtensible.xml"/><Relationship Id="rId93" Type="http://schemas.openxmlformats.org/officeDocument/2006/relationships/image" Target="media/image69.png"/><Relationship Id="rId189" Type="http://schemas.openxmlformats.org/officeDocument/2006/relationships/image" Target="media/image165.jpg"/><Relationship Id="rId375" Type="http://schemas.openxmlformats.org/officeDocument/2006/relationships/image" Target="media/image341.png"/><Relationship Id="rId3" Type="http://schemas.openxmlformats.org/officeDocument/2006/relationships/numbering" Target="numbering.xml"/><Relationship Id="rId214" Type="http://schemas.openxmlformats.org/officeDocument/2006/relationships/image" Target="media/image190.jpg"/><Relationship Id="rId235" Type="http://schemas.openxmlformats.org/officeDocument/2006/relationships/image" Target="media/image208.png"/><Relationship Id="rId256" Type="http://schemas.openxmlformats.org/officeDocument/2006/relationships/oleObject" Target="embeddings/oleObject6.bin"/><Relationship Id="rId277" Type="http://schemas.openxmlformats.org/officeDocument/2006/relationships/image" Target="media/image246.png"/><Relationship Id="rId298" Type="http://schemas.openxmlformats.org/officeDocument/2006/relationships/image" Target="media/image266.png"/><Relationship Id="rId116" Type="http://schemas.openxmlformats.org/officeDocument/2006/relationships/image" Target="media/image92.png"/><Relationship Id="rId137" Type="http://schemas.openxmlformats.org/officeDocument/2006/relationships/image" Target="media/image113.png"/><Relationship Id="rId158" Type="http://schemas.openxmlformats.org/officeDocument/2006/relationships/image" Target="media/image134.png"/><Relationship Id="rId302" Type="http://schemas.openxmlformats.org/officeDocument/2006/relationships/image" Target="media/image270.jpg"/><Relationship Id="rId323" Type="http://schemas.openxmlformats.org/officeDocument/2006/relationships/image" Target="media/image291.jpg"/><Relationship Id="rId344" Type="http://schemas.openxmlformats.org/officeDocument/2006/relationships/image" Target="media/image312.png"/><Relationship Id="rId20" Type="http://schemas.openxmlformats.org/officeDocument/2006/relationships/image" Target="media/image3.png"/><Relationship Id="rId41" Type="http://schemas.openxmlformats.org/officeDocument/2006/relationships/image" Target="media/image21.jpg"/><Relationship Id="rId62" Type="http://schemas.openxmlformats.org/officeDocument/2006/relationships/image" Target="media/image42.png"/><Relationship Id="rId83" Type="http://schemas.openxmlformats.org/officeDocument/2006/relationships/image" Target="media/image59.png"/><Relationship Id="rId179" Type="http://schemas.openxmlformats.org/officeDocument/2006/relationships/image" Target="media/image155.png"/><Relationship Id="rId365" Type="http://schemas.openxmlformats.org/officeDocument/2006/relationships/image" Target="media/image331.png"/><Relationship Id="rId190" Type="http://schemas.openxmlformats.org/officeDocument/2006/relationships/image" Target="media/image166.png"/><Relationship Id="rId204" Type="http://schemas.openxmlformats.org/officeDocument/2006/relationships/image" Target="media/image180.png"/><Relationship Id="rId225" Type="http://schemas.openxmlformats.org/officeDocument/2006/relationships/image" Target="media/image200.wmf"/><Relationship Id="rId246" Type="http://schemas.openxmlformats.org/officeDocument/2006/relationships/image" Target="media/image219.png"/><Relationship Id="rId267" Type="http://schemas.openxmlformats.org/officeDocument/2006/relationships/image" Target="media/image236.jpg"/><Relationship Id="rId288" Type="http://schemas.openxmlformats.org/officeDocument/2006/relationships/image" Target="media/image256.png"/><Relationship Id="rId106" Type="http://schemas.openxmlformats.org/officeDocument/2006/relationships/image" Target="media/image82.png"/><Relationship Id="rId127" Type="http://schemas.openxmlformats.org/officeDocument/2006/relationships/image" Target="media/image103.png"/><Relationship Id="rId313" Type="http://schemas.openxmlformats.org/officeDocument/2006/relationships/image" Target="media/image281.png"/><Relationship Id="rId10" Type="http://schemas.openxmlformats.org/officeDocument/2006/relationships/image" Target="media/image2.png"/><Relationship Id="rId31" Type="http://schemas.openxmlformats.org/officeDocument/2006/relationships/image" Target="media/image11.png"/><Relationship Id="rId52" Type="http://schemas.openxmlformats.org/officeDocument/2006/relationships/image" Target="media/image32.png"/><Relationship Id="rId73" Type="http://schemas.openxmlformats.org/officeDocument/2006/relationships/image" Target="media/image49.png"/><Relationship Id="rId94" Type="http://schemas.openxmlformats.org/officeDocument/2006/relationships/image" Target="media/image70.png"/><Relationship Id="rId148" Type="http://schemas.openxmlformats.org/officeDocument/2006/relationships/image" Target="media/image124.png"/><Relationship Id="rId169" Type="http://schemas.openxmlformats.org/officeDocument/2006/relationships/image" Target="media/image145.jpg"/><Relationship Id="rId334" Type="http://schemas.openxmlformats.org/officeDocument/2006/relationships/image" Target="media/image302.png"/><Relationship Id="rId355" Type="http://schemas.openxmlformats.org/officeDocument/2006/relationships/image" Target="media/image322.png"/><Relationship Id="rId376" Type="http://schemas.openxmlformats.org/officeDocument/2006/relationships/header" Target="header1.xml"/><Relationship Id="rId4" Type="http://schemas.openxmlformats.org/officeDocument/2006/relationships/styles" Target="styles.xml"/><Relationship Id="rId180" Type="http://schemas.openxmlformats.org/officeDocument/2006/relationships/image" Target="media/image156.png"/><Relationship Id="rId215" Type="http://schemas.openxmlformats.org/officeDocument/2006/relationships/image" Target="media/image191.jpg"/><Relationship Id="rId236" Type="http://schemas.openxmlformats.org/officeDocument/2006/relationships/image" Target="media/image209.png"/><Relationship Id="rId257" Type="http://schemas.openxmlformats.org/officeDocument/2006/relationships/image" Target="media/image227.wmf"/><Relationship Id="rId278" Type="http://schemas.openxmlformats.org/officeDocument/2006/relationships/image" Target="media/image247.png"/><Relationship Id="rId303" Type="http://schemas.openxmlformats.org/officeDocument/2006/relationships/image" Target="media/image271.jpg"/><Relationship Id="rId42" Type="http://schemas.openxmlformats.org/officeDocument/2006/relationships/image" Target="media/image22.png"/><Relationship Id="rId84" Type="http://schemas.openxmlformats.org/officeDocument/2006/relationships/image" Target="media/image60.png"/><Relationship Id="rId138" Type="http://schemas.openxmlformats.org/officeDocument/2006/relationships/image" Target="media/image114.png"/><Relationship Id="rId345" Type="http://schemas.openxmlformats.org/officeDocument/2006/relationships/image" Target="media/image313.png"/><Relationship Id="rId191" Type="http://schemas.openxmlformats.org/officeDocument/2006/relationships/image" Target="media/image167.png"/><Relationship Id="rId205" Type="http://schemas.openxmlformats.org/officeDocument/2006/relationships/image" Target="media/image181.png"/><Relationship Id="rId247" Type="http://schemas.openxmlformats.org/officeDocument/2006/relationships/image" Target="media/image220.wmf"/><Relationship Id="rId107" Type="http://schemas.openxmlformats.org/officeDocument/2006/relationships/image" Target="media/image83.png"/><Relationship Id="rId289" Type="http://schemas.openxmlformats.org/officeDocument/2006/relationships/image" Target="media/image257.png"/><Relationship Id="rId11" Type="http://schemas.openxmlformats.org/officeDocument/2006/relationships/image" Target="media/image2.jpeg"/><Relationship Id="rId53" Type="http://schemas.openxmlformats.org/officeDocument/2006/relationships/image" Target="media/image33.jpg"/><Relationship Id="rId149" Type="http://schemas.openxmlformats.org/officeDocument/2006/relationships/image" Target="media/image125.png"/><Relationship Id="rId314" Type="http://schemas.openxmlformats.org/officeDocument/2006/relationships/image" Target="media/image282.png"/><Relationship Id="rId356" Type="http://schemas.openxmlformats.org/officeDocument/2006/relationships/image" Target="media/image323.png"/><Relationship Id="rId95" Type="http://schemas.openxmlformats.org/officeDocument/2006/relationships/image" Target="media/image71.png"/><Relationship Id="rId160" Type="http://schemas.openxmlformats.org/officeDocument/2006/relationships/image" Target="media/image136.png"/><Relationship Id="rId216" Type="http://schemas.openxmlformats.org/officeDocument/2006/relationships/image" Target="media/image192.jpg"/><Relationship Id="rId258" Type="http://schemas.openxmlformats.org/officeDocument/2006/relationships/oleObject" Target="embeddings/oleObject7.bin"/><Relationship Id="rId22" Type="http://schemas.openxmlformats.org/officeDocument/2006/relationships/footer" Target="footer2.xml"/><Relationship Id="rId64" Type="http://schemas.openxmlformats.org/officeDocument/2006/relationships/image" Target="media/image44.png"/><Relationship Id="rId118" Type="http://schemas.openxmlformats.org/officeDocument/2006/relationships/image" Target="media/image94.png"/><Relationship Id="rId325" Type="http://schemas.openxmlformats.org/officeDocument/2006/relationships/image" Target="media/image293.png"/><Relationship Id="rId367" Type="http://schemas.openxmlformats.org/officeDocument/2006/relationships/image" Target="media/image333.jpg"/><Relationship Id="rId171" Type="http://schemas.openxmlformats.org/officeDocument/2006/relationships/image" Target="media/image147.png"/><Relationship Id="rId227" Type="http://schemas.openxmlformats.org/officeDocument/2006/relationships/image" Target="media/image201.jpg"/><Relationship Id="rId269" Type="http://schemas.openxmlformats.org/officeDocument/2006/relationships/image" Target="media/image238.png"/><Relationship Id="rId33" Type="http://schemas.openxmlformats.org/officeDocument/2006/relationships/image" Target="media/image13.png"/><Relationship Id="rId129" Type="http://schemas.openxmlformats.org/officeDocument/2006/relationships/image" Target="media/image105.png"/><Relationship Id="rId280" Type="http://schemas.openxmlformats.org/officeDocument/2006/relationships/image" Target="media/image249.png"/><Relationship Id="rId336" Type="http://schemas.openxmlformats.org/officeDocument/2006/relationships/image" Target="media/image304.jpg"/><Relationship Id="rId75" Type="http://schemas.openxmlformats.org/officeDocument/2006/relationships/image" Target="media/image51.png"/><Relationship Id="rId140" Type="http://schemas.openxmlformats.org/officeDocument/2006/relationships/image" Target="media/image116.png"/><Relationship Id="rId182" Type="http://schemas.openxmlformats.org/officeDocument/2006/relationships/image" Target="media/image158.png"/><Relationship Id="rId378" Type="http://schemas.openxmlformats.org/officeDocument/2006/relationships/fontTable" Target="fontTable.xml"/><Relationship Id="rId6" Type="http://schemas.openxmlformats.org/officeDocument/2006/relationships/webSettings" Target="webSettings.xml"/><Relationship Id="rId238" Type="http://schemas.openxmlformats.org/officeDocument/2006/relationships/image" Target="media/image211.png"/><Relationship Id="rId291" Type="http://schemas.openxmlformats.org/officeDocument/2006/relationships/image" Target="media/image259.png"/><Relationship Id="rId305" Type="http://schemas.openxmlformats.org/officeDocument/2006/relationships/image" Target="media/image273.png"/><Relationship Id="rId347" Type="http://schemas.openxmlformats.org/officeDocument/2006/relationships/image" Target="media/image315.png"/><Relationship Id="rId44" Type="http://schemas.openxmlformats.org/officeDocument/2006/relationships/image" Target="media/image24.png"/><Relationship Id="rId86" Type="http://schemas.openxmlformats.org/officeDocument/2006/relationships/image" Target="media/image62.png"/><Relationship Id="rId151" Type="http://schemas.openxmlformats.org/officeDocument/2006/relationships/image" Target="media/image127.png"/><Relationship Id="rId193" Type="http://schemas.openxmlformats.org/officeDocument/2006/relationships/image" Target="media/image169.jpg"/><Relationship Id="rId207" Type="http://schemas.openxmlformats.org/officeDocument/2006/relationships/image" Target="media/image183.png"/><Relationship Id="rId249" Type="http://schemas.openxmlformats.org/officeDocument/2006/relationships/image" Target="media/image221.png"/><Relationship Id="rId13" Type="http://schemas.openxmlformats.org/officeDocument/2006/relationships/hyperlink" Target="https://www.bilibili.com/video/BV1W34y1i7xK" TargetMode="External"/><Relationship Id="rId109" Type="http://schemas.openxmlformats.org/officeDocument/2006/relationships/image" Target="media/image85.png"/><Relationship Id="rId260" Type="http://schemas.openxmlformats.org/officeDocument/2006/relationships/image" Target="media/image229.png"/><Relationship Id="rId316" Type="http://schemas.openxmlformats.org/officeDocument/2006/relationships/image" Target="media/image284.png"/><Relationship Id="rId55" Type="http://schemas.openxmlformats.org/officeDocument/2006/relationships/image" Target="media/image35.png"/><Relationship Id="rId97" Type="http://schemas.openxmlformats.org/officeDocument/2006/relationships/image" Target="media/image73.png"/><Relationship Id="rId120" Type="http://schemas.openxmlformats.org/officeDocument/2006/relationships/image" Target="media/image96.png"/><Relationship Id="rId358" Type="http://schemas.openxmlformats.org/officeDocument/2006/relationships/image" Target="media/image325.jpg"/><Relationship Id="rId162" Type="http://schemas.openxmlformats.org/officeDocument/2006/relationships/image" Target="media/image138.png"/><Relationship Id="rId218" Type="http://schemas.openxmlformats.org/officeDocument/2006/relationships/image" Target="media/image194.jpg"/><Relationship Id="rId271" Type="http://schemas.openxmlformats.org/officeDocument/2006/relationships/image" Target="media/image240.png"/><Relationship Id="rId24" Type="http://schemas.openxmlformats.org/officeDocument/2006/relationships/image" Target="media/image4.png"/><Relationship Id="rId66" Type="http://schemas.openxmlformats.org/officeDocument/2006/relationships/image" Target="media/image46.png"/><Relationship Id="rId131" Type="http://schemas.openxmlformats.org/officeDocument/2006/relationships/image" Target="media/image107.png"/><Relationship Id="rId327" Type="http://schemas.openxmlformats.org/officeDocument/2006/relationships/image" Target="media/image295.jpg"/><Relationship Id="rId369" Type="http://schemas.openxmlformats.org/officeDocument/2006/relationships/image" Target="media/image335.jpg"/><Relationship Id="rId173" Type="http://schemas.openxmlformats.org/officeDocument/2006/relationships/image" Target="media/image149.png"/><Relationship Id="rId229" Type="http://schemas.openxmlformats.org/officeDocument/2006/relationships/image" Target="media/image203.wmf"/><Relationship Id="rId380" Type="http://schemas.openxmlformats.org/officeDocument/2006/relationships/theme" Target="theme/theme1.xml"/><Relationship Id="rId240" Type="http://schemas.openxmlformats.org/officeDocument/2006/relationships/image" Target="media/image213.jpg"/><Relationship Id="rId35" Type="http://schemas.openxmlformats.org/officeDocument/2006/relationships/image" Target="media/image15.png"/><Relationship Id="rId77" Type="http://schemas.openxmlformats.org/officeDocument/2006/relationships/image" Target="media/image53.png"/><Relationship Id="rId100" Type="http://schemas.openxmlformats.org/officeDocument/2006/relationships/image" Target="media/image76.png"/><Relationship Id="rId282" Type="http://schemas.openxmlformats.org/officeDocument/2006/relationships/image" Target="media/image251.png"/><Relationship Id="rId338" Type="http://schemas.openxmlformats.org/officeDocument/2006/relationships/image" Target="media/image306.png"/><Relationship Id="rId8" Type="http://schemas.openxmlformats.org/officeDocument/2006/relationships/endnotes" Target="endnotes.xml"/><Relationship Id="rId142" Type="http://schemas.openxmlformats.org/officeDocument/2006/relationships/image" Target="media/image118.png"/><Relationship Id="rId184" Type="http://schemas.openxmlformats.org/officeDocument/2006/relationships/image" Target="media/image160.png"/><Relationship Id="rId251" Type="http://schemas.openxmlformats.org/officeDocument/2006/relationships/image" Target="media/image223.png"/><Relationship Id="rId46" Type="http://schemas.openxmlformats.org/officeDocument/2006/relationships/image" Target="media/image26.png"/><Relationship Id="rId293" Type="http://schemas.openxmlformats.org/officeDocument/2006/relationships/image" Target="media/image261.png"/><Relationship Id="rId307" Type="http://schemas.openxmlformats.org/officeDocument/2006/relationships/image" Target="media/image275.png"/><Relationship Id="rId349" Type="http://schemas.openxmlformats.org/officeDocument/2006/relationships/oleObject" Target="embeddings/oleObject9.bin"/><Relationship Id="rId88" Type="http://schemas.openxmlformats.org/officeDocument/2006/relationships/image" Target="media/image64.png"/><Relationship Id="rId111" Type="http://schemas.openxmlformats.org/officeDocument/2006/relationships/image" Target="media/image87.png"/><Relationship Id="rId153" Type="http://schemas.openxmlformats.org/officeDocument/2006/relationships/image" Target="media/image129.png"/><Relationship Id="rId195" Type="http://schemas.openxmlformats.org/officeDocument/2006/relationships/image" Target="media/image171.jpg"/><Relationship Id="rId209" Type="http://schemas.openxmlformats.org/officeDocument/2006/relationships/image" Target="media/image185.png"/><Relationship Id="rId360" Type="http://schemas.openxmlformats.org/officeDocument/2006/relationships/oleObject" Target="embeddings/oleObject10.bin"/><Relationship Id="rId220" Type="http://schemas.openxmlformats.org/officeDocument/2006/relationships/image" Target="media/image196.png"/><Relationship Id="rId15" Type="http://schemas.openxmlformats.org/officeDocument/2006/relationships/hyperlink" Target="https://github.com/fengdu78/Coursera-ML-AndrewNg-Notes" TargetMode="External"/><Relationship Id="rId57" Type="http://schemas.openxmlformats.org/officeDocument/2006/relationships/image" Target="media/image37.png"/><Relationship Id="rId262" Type="http://schemas.openxmlformats.org/officeDocument/2006/relationships/image" Target="media/image231.png"/><Relationship Id="rId318" Type="http://schemas.openxmlformats.org/officeDocument/2006/relationships/image" Target="media/image286.png"/><Relationship Id="rId99" Type="http://schemas.openxmlformats.org/officeDocument/2006/relationships/image" Target="media/image75.png"/><Relationship Id="rId122" Type="http://schemas.openxmlformats.org/officeDocument/2006/relationships/image" Target="media/image98.png"/><Relationship Id="rId164" Type="http://schemas.openxmlformats.org/officeDocument/2006/relationships/image" Target="media/image140.jpg"/><Relationship Id="rId371" Type="http://schemas.openxmlformats.org/officeDocument/2006/relationships/image" Target="media/image337.jp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Arab" typeface="Times New Roman"/>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Times New Roman"/>
        <a:font script="Jpan" typeface="ＭＳ Ｐゴシック"/>
        <a:font script="Khmr" typeface="MoolBoran"/>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Times New Roman"/>
        <a:font script="Yiii" typeface="Microsoft Yi Baiti"/>
      </a:majorFont>
      <a:minorFont>
        <a:latin typeface="Calibri"/>
        <a:ea typeface=""/>
        <a:cs typeface=""/>
        <a:font script="Arab" typeface="Arial"/>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Arial"/>
        <a:font script="Jpan" typeface="ＭＳ Ｐゴシック"/>
        <a:font script="Khmr" typeface="DaunPenh"/>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Arial"/>
        <a:font script="Yiii" typeface="Microsoft Yi Baiti"/>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7" textRotate="1"/>
    <customShpInfo spid="_x0000_s1028" textRotate="1"/>
    <customShpInfo spid="_x0000_s1029" textRotate="1"/>
    <customShpInfo spid="_x0000_s1030" textRotate="1"/>
    <customShpInfo spid="_x0000_s1031" textRotate="1"/>
    <customShpInfo spid="_x0000_s1032" textRotate="1"/>
    <customShpInfo spid="_x0000_s1053" textRotate="1"/>
    <customShpInfo spid="_x0000_s1054" textRotate="1"/>
    <customShpInfo spid="_x0000_s1055"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07F508A4-26C5-4184-AB3D-FE50C3A5E3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2487</TotalTime>
  <Pages>338</Pages>
  <Words>32300</Words>
  <Characters>184113</Characters>
  <Application>Microsoft Office Word</Application>
  <DocSecurity>0</DocSecurity>
  <Lines>1534</Lines>
  <Paragraphs>431</Paragraphs>
  <ScaleCrop>false</ScaleCrop>
  <HeadingPairs>
    <vt:vector size="2" baseType="variant">
      <vt:variant>
        <vt:lpstr>Title</vt:lpstr>
      </vt:variant>
      <vt:variant>
        <vt:i4>1</vt:i4>
      </vt:variant>
    </vt:vector>
  </HeadingPairs>
  <TitlesOfParts>
    <vt:vector size="1" baseType="lpstr">
      <vt:lpstr>斯坦福大学2014机    器学习教程中文笔记 </vt:lpstr>
    </vt:vector>
  </TitlesOfParts>
  <Company/>
  <LinksUpToDate>false</LinksUpToDate>
  <CharactersWithSpaces>215982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斯坦福大学2014 机器学习教程中文笔记</dc:title>
  <dc:subject>中国海洋大学</dc:subject>
  <dc:creator>黄海广</dc:creator>
  <cp:lastModifiedBy>Chen Yang</cp:lastModifiedBy>
  <cp:revision>20</cp:revision>
  <cp:lastPrinted>2022-03-10T12:48:00Z</cp:lastPrinted>
  <dcterms:created xsi:type="dcterms:W3CDTF">2022-03-09T08:22:00Z</dcterms:created>
  <dcterms:modified xsi:type="dcterms:W3CDTF">2024-06-08T13:11:00Z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KSOProductBuildVer">
    <vt:lpwstr>2052-9.1.0.4985</vt:lpwstr>
  </property>
</Properties>
</file>